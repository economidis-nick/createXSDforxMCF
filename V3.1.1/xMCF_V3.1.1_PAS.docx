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wdp" ContentType="image/vnd.ms-photo"/>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39D91B1" w14:textId="345E1EC8" w:rsidR="001A33D0" w:rsidRPr="00BC394B" w:rsidRDefault="001A33D0" w:rsidP="001A33D0">
      <w:pPr>
        <w:jc w:val="right"/>
        <w:rPr>
          <w:b/>
          <w:sz w:val="28"/>
          <w:szCs w:val="28"/>
        </w:rPr>
      </w:pPr>
      <w:r w:rsidRPr="00BC394B">
        <w:rPr>
          <w:b/>
          <w:noProof/>
          <w:sz w:val="28"/>
          <w:szCs w:val="28"/>
        </w:rPr>
        <w:t>ISO </w:t>
      </w:r>
      <w:r w:rsidR="00B404D0">
        <w:rPr>
          <w:b/>
          <w:noProof/>
          <w:sz w:val="28"/>
          <w:szCs w:val="28"/>
        </w:rPr>
        <w:t>PAS 8329:2021</w:t>
      </w:r>
      <w:r w:rsidRPr="00BC394B">
        <w:rPr>
          <w:b/>
          <w:noProof/>
          <w:sz w:val="28"/>
          <w:szCs w:val="28"/>
        </w:rPr>
        <w:t>(</w:t>
      </w:r>
      <w:r w:rsidR="003F5140">
        <w:rPr>
          <w:b/>
          <w:noProof/>
          <w:sz w:val="28"/>
          <w:szCs w:val="28"/>
        </w:rPr>
        <w:t>E</w:t>
      </w:r>
      <w:r w:rsidRPr="00BC394B">
        <w:rPr>
          <w:b/>
          <w:noProof/>
          <w:sz w:val="28"/>
          <w:szCs w:val="28"/>
        </w:rPr>
        <w:t>)</w:t>
      </w:r>
    </w:p>
    <w:p w14:paraId="4EEAE5E0" w14:textId="19CFA1A5" w:rsidR="001A33D0" w:rsidRPr="00BC394B" w:rsidRDefault="001A33D0" w:rsidP="001A33D0">
      <w:pPr>
        <w:jc w:val="right"/>
      </w:pPr>
      <w:r w:rsidRPr="00BC394B">
        <w:rPr>
          <w:noProof/>
        </w:rPr>
        <w:t>ISO </w:t>
      </w:r>
      <w:r w:rsidRPr="00BC394B">
        <w:t>TC </w:t>
      </w:r>
      <w:r w:rsidR="00657B4B">
        <w:rPr>
          <w:noProof/>
        </w:rPr>
        <w:t>184</w:t>
      </w:r>
      <w:r w:rsidRPr="00BC394B">
        <w:t>/SC </w:t>
      </w:r>
      <w:r w:rsidR="00657B4B">
        <w:rPr>
          <w:noProof/>
        </w:rPr>
        <w:t>4</w:t>
      </w:r>
      <w:r w:rsidRPr="00BC394B">
        <w:t>/WG </w:t>
      </w:r>
      <w:r w:rsidR="00657B4B">
        <w:t>12</w:t>
      </w:r>
    </w:p>
    <w:p w14:paraId="2481B385" w14:textId="65130D4B" w:rsidR="001A33D0" w:rsidRPr="00BC394B" w:rsidRDefault="000F0E7A" w:rsidP="001A33D0">
      <w:pPr>
        <w:spacing w:after="2000"/>
        <w:jc w:val="right"/>
      </w:pPr>
      <w:r>
        <w:t>Date</w:t>
      </w:r>
      <w:r w:rsidR="001A33D0" w:rsidRPr="00BC394B">
        <w:t xml:space="preserve">: </w:t>
      </w:r>
      <w:r w:rsidR="00657B4B">
        <w:rPr>
          <w:noProof/>
        </w:rPr>
        <w:t>2021</w:t>
      </w:r>
      <w:r>
        <w:rPr>
          <w:noProof/>
        </w:rPr>
        <w:t>-</w:t>
      </w:r>
      <w:del w:id="0" w:author="Dr. Carsten Franke" w:date="2021-09-15T21:15:00Z">
        <w:r w:rsidR="00657B4B" w:rsidDel="007D631A">
          <w:rPr>
            <w:noProof/>
          </w:rPr>
          <w:delText>08</w:delText>
        </w:r>
      </w:del>
      <w:ins w:id="1" w:author="Dr. Carsten Franke" w:date="2021-10-20T11:10:00Z">
        <w:r w:rsidR="000B0F9C">
          <w:rPr>
            <w:noProof/>
          </w:rPr>
          <w:t>1</w:t>
        </w:r>
      </w:ins>
      <w:ins w:id="2" w:author="Dr. Carsten Franke" w:date="2021-11-03T19:37:00Z">
        <w:r w:rsidR="00306366">
          <w:rPr>
            <w:noProof/>
          </w:rPr>
          <w:t>1</w:t>
        </w:r>
      </w:ins>
      <w:r>
        <w:rPr>
          <w:noProof/>
        </w:rPr>
        <w:t>-</w:t>
      </w:r>
      <w:del w:id="3" w:author="Dr. Carsten Franke" w:date="2021-09-15T21:15:00Z">
        <w:r w:rsidR="00657B4B" w:rsidDel="007D631A">
          <w:rPr>
            <w:noProof/>
          </w:rPr>
          <w:delText>20</w:delText>
        </w:r>
      </w:del>
      <w:ins w:id="4" w:author="Dr. Carsten Franke" w:date="2021-11-03T19:37:00Z">
        <w:r w:rsidR="00306366">
          <w:rPr>
            <w:noProof/>
          </w:rPr>
          <w:t>03</w:t>
        </w:r>
      </w:ins>
    </w:p>
    <w:p w14:paraId="62150C31" w14:textId="6D11845E" w:rsidR="00AE439A" w:rsidRDefault="007836EA" w:rsidP="00AE439A">
      <w:pPr>
        <w:spacing w:line="360" w:lineRule="atLeast"/>
        <w:jc w:val="center"/>
        <w:rPr>
          <w:b/>
          <w:sz w:val="32"/>
          <w:szCs w:val="32"/>
        </w:rPr>
      </w:pPr>
      <w:r w:rsidRPr="007836EA">
        <w:rPr>
          <w:b/>
          <w:sz w:val="32"/>
          <w:szCs w:val="32"/>
        </w:rPr>
        <w:t>χ</w:t>
      </w:r>
      <w:r w:rsidR="006272B6">
        <w:rPr>
          <w:b/>
          <w:sz w:val="32"/>
          <w:szCs w:val="32"/>
        </w:rPr>
        <w:t xml:space="preserve">MCF </w:t>
      </w:r>
      <w:r w:rsidR="00AE439A" w:rsidRPr="00AE439A">
        <w:rPr>
          <w:b/>
          <w:sz w:val="32"/>
          <w:szCs w:val="32"/>
        </w:rPr>
        <w:t>(xMCF)</w:t>
      </w:r>
      <w:r w:rsidR="00AE439A">
        <w:rPr>
          <w:b/>
          <w:sz w:val="32"/>
          <w:szCs w:val="32"/>
        </w:rPr>
        <w:t xml:space="preserve"> - </w:t>
      </w:r>
      <w:r w:rsidR="00AE439A" w:rsidRPr="00AE439A">
        <w:rPr>
          <w:b/>
          <w:sz w:val="32"/>
          <w:szCs w:val="32"/>
        </w:rPr>
        <w:t>E</w:t>
      </w:r>
      <w:r w:rsidR="00AE439A" w:rsidRPr="00AE439A">
        <w:rPr>
          <w:b/>
          <w:sz w:val="32"/>
          <w:szCs w:val="32"/>
          <w:u w:val="single"/>
        </w:rPr>
        <w:t>x</w:t>
      </w:r>
      <w:r w:rsidR="00AE439A" w:rsidRPr="00AE439A">
        <w:rPr>
          <w:b/>
          <w:sz w:val="32"/>
          <w:szCs w:val="32"/>
        </w:rPr>
        <w:t xml:space="preserve">tended </w:t>
      </w:r>
      <w:r w:rsidR="00AE439A" w:rsidRPr="00AE439A">
        <w:rPr>
          <w:b/>
          <w:sz w:val="32"/>
          <w:szCs w:val="32"/>
          <w:u w:val="single"/>
        </w:rPr>
        <w:t>M</w:t>
      </w:r>
      <w:r w:rsidR="00AE439A" w:rsidRPr="00AE439A">
        <w:rPr>
          <w:b/>
          <w:sz w:val="32"/>
          <w:szCs w:val="32"/>
        </w:rPr>
        <w:t xml:space="preserve">aster </w:t>
      </w:r>
      <w:r w:rsidR="00AE439A" w:rsidRPr="00AE439A">
        <w:rPr>
          <w:b/>
          <w:sz w:val="32"/>
          <w:szCs w:val="32"/>
          <w:u w:val="single"/>
        </w:rPr>
        <w:t>C</w:t>
      </w:r>
      <w:r w:rsidR="00AE439A" w:rsidRPr="00AE439A">
        <w:rPr>
          <w:b/>
          <w:sz w:val="32"/>
          <w:szCs w:val="32"/>
        </w:rPr>
        <w:t xml:space="preserve">onnection </w:t>
      </w:r>
      <w:r w:rsidR="00AE439A" w:rsidRPr="00AE439A">
        <w:rPr>
          <w:b/>
          <w:sz w:val="32"/>
          <w:szCs w:val="32"/>
          <w:u w:val="single"/>
        </w:rPr>
        <w:t>F</w:t>
      </w:r>
      <w:r w:rsidR="00AE439A" w:rsidRPr="00AE439A">
        <w:rPr>
          <w:b/>
          <w:sz w:val="32"/>
          <w:szCs w:val="32"/>
        </w:rPr>
        <w:t>ile</w:t>
      </w:r>
    </w:p>
    <w:p w14:paraId="4A67F9FD" w14:textId="77777777" w:rsidR="00AE439A" w:rsidRPr="00AE439A" w:rsidRDefault="00AE439A" w:rsidP="00AE439A">
      <w:pPr>
        <w:spacing w:line="360" w:lineRule="atLeast"/>
        <w:jc w:val="center"/>
        <w:rPr>
          <w:b/>
          <w:sz w:val="32"/>
          <w:szCs w:val="32"/>
        </w:rPr>
      </w:pPr>
    </w:p>
    <w:p w14:paraId="4780730E" w14:textId="12125B8E" w:rsidR="001A33D0" w:rsidRDefault="00F744C0" w:rsidP="00A434AD">
      <w:pPr>
        <w:spacing w:line="360" w:lineRule="atLeast"/>
        <w:jc w:val="center"/>
        <w:rPr>
          <w:b/>
          <w:sz w:val="28"/>
          <w:szCs w:val="28"/>
        </w:rPr>
      </w:pPr>
      <w:r>
        <w:rPr>
          <w:b/>
          <w:sz w:val="28"/>
          <w:szCs w:val="28"/>
        </w:rPr>
        <w:t>(</w:t>
      </w:r>
      <w:r w:rsidR="00AE439A" w:rsidRPr="00AE439A">
        <w:rPr>
          <w:b/>
          <w:sz w:val="28"/>
          <w:szCs w:val="28"/>
        </w:rPr>
        <w:t>Standard for Describing Connections and Joints</w:t>
      </w:r>
      <w:r w:rsidR="00A434AD">
        <w:rPr>
          <w:b/>
          <w:sz w:val="28"/>
          <w:szCs w:val="28"/>
        </w:rPr>
        <w:t xml:space="preserve"> </w:t>
      </w:r>
      <w:r w:rsidR="00AE439A" w:rsidRPr="00AE439A">
        <w:rPr>
          <w:b/>
          <w:sz w:val="28"/>
          <w:szCs w:val="28"/>
        </w:rPr>
        <w:t>in Structural Systems</w:t>
      </w:r>
      <w:r>
        <w:rPr>
          <w:b/>
          <w:sz w:val="28"/>
          <w:szCs w:val="28"/>
        </w:rPr>
        <w:t>)</w:t>
      </w:r>
    </w:p>
    <w:p w14:paraId="6329F9E6" w14:textId="5C64E45D" w:rsidR="00AE439A" w:rsidRDefault="00AE439A" w:rsidP="00AE439A">
      <w:pPr>
        <w:spacing w:line="360" w:lineRule="atLeast"/>
        <w:jc w:val="center"/>
        <w:rPr>
          <w:b/>
          <w:sz w:val="28"/>
          <w:szCs w:val="28"/>
        </w:rPr>
      </w:pPr>
    </w:p>
    <w:p w14:paraId="2599AEA3" w14:textId="77777777" w:rsidR="00AE439A" w:rsidRPr="00AE439A" w:rsidRDefault="00AE439A" w:rsidP="00AE439A">
      <w:pPr>
        <w:spacing w:line="360" w:lineRule="atLeast"/>
        <w:jc w:val="center"/>
        <w:rPr>
          <w:b/>
          <w:sz w:val="28"/>
          <w:szCs w:val="28"/>
        </w:rPr>
      </w:pPr>
    </w:p>
    <w:p w14:paraId="25CAAFBD" w14:textId="77777777" w:rsidR="001A33D0" w:rsidRPr="00BC394B" w:rsidRDefault="001A33D0" w:rsidP="001A33D0">
      <w:pPr>
        <w:pBdr>
          <w:top w:val="single" w:sz="4" w:space="1" w:color="auto"/>
          <w:left w:val="single" w:sz="4" w:space="4" w:color="auto"/>
          <w:bottom w:val="single" w:sz="4" w:space="1" w:color="auto"/>
          <w:right w:val="single" w:sz="4" w:space="4" w:color="auto"/>
        </w:pBdr>
        <w:ind w:left="85" w:right="85"/>
        <w:jc w:val="center"/>
        <w:rPr>
          <w:sz w:val="80"/>
          <w:szCs w:val="80"/>
        </w:rPr>
      </w:pPr>
      <w:r w:rsidRPr="00BC394B">
        <w:rPr>
          <w:sz w:val="80"/>
          <w:szCs w:val="80"/>
        </w:rPr>
        <w:t>WD/CD/DIS/FDIS stage</w:t>
      </w:r>
    </w:p>
    <w:p w14:paraId="6BC49C5B" w14:textId="77777777" w:rsidR="001A33D0" w:rsidRPr="00BC394B" w:rsidRDefault="001A33D0" w:rsidP="001A33D0"/>
    <w:p w14:paraId="70AF3FD3" w14:textId="77777777" w:rsidR="001A33D0" w:rsidRPr="00BC394B" w:rsidRDefault="001A33D0" w:rsidP="001A33D0">
      <w:pPr>
        <w:pBdr>
          <w:top w:val="single" w:sz="4" w:space="1" w:color="auto"/>
          <w:left w:val="single" w:sz="4" w:space="4" w:color="auto"/>
          <w:bottom w:val="single" w:sz="4" w:space="1" w:color="auto"/>
          <w:right w:val="single" w:sz="4" w:space="4" w:color="auto"/>
        </w:pBdr>
        <w:ind w:left="85" w:right="85"/>
        <w:jc w:val="center"/>
        <w:rPr>
          <w:b/>
          <w:sz w:val="20"/>
        </w:rPr>
      </w:pPr>
      <w:r w:rsidRPr="00BC394B">
        <w:rPr>
          <w:b/>
          <w:sz w:val="20"/>
        </w:rPr>
        <w:t>Warning for WDs and CDs</w:t>
      </w:r>
    </w:p>
    <w:p w14:paraId="0E3069BB" w14:textId="77777777" w:rsidR="001A33D0" w:rsidRPr="00BC394B" w:rsidRDefault="001A33D0" w:rsidP="001A33D0">
      <w:pPr>
        <w:pBdr>
          <w:top w:val="single" w:sz="4" w:space="1" w:color="auto"/>
          <w:left w:val="single" w:sz="4" w:space="4" w:color="auto"/>
          <w:bottom w:val="single" w:sz="4" w:space="1" w:color="auto"/>
          <w:right w:val="single" w:sz="4" w:space="4" w:color="auto"/>
        </w:pBdr>
        <w:ind w:left="85" w:right="85"/>
        <w:rPr>
          <w:bCs/>
          <w:sz w:val="20"/>
        </w:rPr>
      </w:pPr>
      <w:r w:rsidRPr="00BC394B">
        <w:rPr>
          <w:bCs/>
          <w:sz w:val="20"/>
        </w:rPr>
        <w:t>This document is not an ISO International Standard. It is distributed for review and comment. It is subject to change without notice and may not be referred to as an International Standard.</w:t>
      </w:r>
    </w:p>
    <w:p w14:paraId="7254E9F2" w14:textId="77777777" w:rsidR="001A33D0" w:rsidRPr="00BC394B" w:rsidRDefault="001A33D0" w:rsidP="001A33D0">
      <w:pPr>
        <w:pBdr>
          <w:top w:val="single" w:sz="4" w:space="1" w:color="auto"/>
          <w:left w:val="single" w:sz="4" w:space="4" w:color="auto"/>
          <w:bottom w:val="single" w:sz="4" w:space="1" w:color="auto"/>
          <w:right w:val="single" w:sz="4" w:space="4" w:color="auto"/>
        </w:pBdr>
        <w:ind w:left="85" w:right="85"/>
        <w:rPr>
          <w:sz w:val="20"/>
        </w:rPr>
      </w:pPr>
      <w:r w:rsidRPr="00BC394B">
        <w:rPr>
          <w:bCs/>
          <w:sz w:val="20"/>
        </w:rPr>
        <w:t>Recipients of this draft are invited to submit, with their comments, notification of any relevant patent rights of which they are aware and to provide supporting documentation.</w:t>
      </w:r>
    </w:p>
    <w:p w14:paraId="3E9FDFE7" w14:textId="77777777" w:rsidR="00ED5FAB" w:rsidRDefault="00ED5FAB" w:rsidP="00DF6AAF">
      <w:pPr>
        <w:pStyle w:val="Textkrper"/>
      </w:pPr>
    </w:p>
    <w:p w14:paraId="6B2537CD" w14:textId="77777777" w:rsidR="001A33D0" w:rsidRPr="00BC394B" w:rsidRDefault="001A33D0" w:rsidP="00DF6AAF">
      <w:pPr>
        <w:pStyle w:val="Textkrper"/>
        <w:sectPr w:rsidR="001A33D0" w:rsidRPr="00BC394B" w:rsidSect="00C845B4">
          <w:headerReference w:type="even" r:id="rId11"/>
          <w:footerReference w:type="even" r:id="rId12"/>
          <w:footerReference w:type="default" r:id="rId13"/>
          <w:type w:val="oddPage"/>
          <w:pgSz w:w="11906" w:h="16838" w:code="9"/>
          <w:pgMar w:top="794" w:right="737" w:bottom="284" w:left="851" w:header="709" w:footer="0" w:gutter="567"/>
          <w:cols w:space="720"/>
        </w:sectPr>
      </w:pPr>
    </w:p>
    <w:p w14:paraId="0DDAA84A" w14:textId="022E2FC5" w:rsidR="001A33D0" w:rsidRPr="00BC394B" w:rsidRDefault="001A33D0" w:rsidP="001A33D0">
      <w:pPr>
        <w:pStyle w:val="zzCopyright"/>
        <w:pageBreakBefore/>
        <w:pBdr>
          <w:top w:val="single" w:sz="4" w:space="1" w:color="auto"/>
          <w:left w:val="single" w:sz="4" w:space="4" w:color="auto"/>
          <w:bottom w:val="none" w:sz="0" w:space="0" w:color="auto"/>
          <w:right w:val="single" w:sz="4" w:space="4" w:color="auto"/>
        </w:pBdr>
        <w:autoSpaceDE w:val="0"/>
        <w:autoSpaceDN w:val="0"/>
        <w:adjustRightInd w:val="0"/>
        <w:spacing w:before="40"/>
        <w:ind w:left="102" w:right="102"/>
        <w:jc w:val="left"/>
        <w:rPr>
          <w:color w:val="auto"/>
        </w:rPr>
      </w:pPr>
      <w:r w:rsidRPr="00BC394B">
        <w:rPr>
          <w:color w:val="auto"/>
        </w:rPr>
        <w:lastRenderedPageBreak/>
        <w:t>© ISO 20</w:t>
      </w:r>
      <w:r w:rsidR="0092482E">
        <w:rPr>
          <w:color w:val="auto"/>
        </w:rPr>
        <w:t>21</w:t>
      </w:r>
    </w:p>
    <w:p w14:paraId="1876D941" w14:textId="77777777" w:rsidR="001A33D0" w:rsidRPr="00BC394B"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ind w:left="102" w:right="102"/>
        <w:rPr>
          <w:color w:val="auto"/>
          <w:sz w:val="20"/>
        </w:rPr>
      </w:pPr>
      <w:r w:rsidRPr="00BC394B">
        <w:rPr>
          <w:color w:val="auto"/>
          <w:sz w:val="20"/>
        </w:rPr>
        <w:t>All rights reserved. Unless otherwise specified, or required in the context of its implementation, no part of this publication may be reproduced or utilized otherwise in any form or by any means, electronic or mechanical, including photocopying, or posting on the internet or an intranet, without prior written permission. Permission can be requested from either ISO at the address below or ISO’s member body in the country of the requester.</w:t>
      </w:r>
    </w:p>
    <w:p w14:paraId="22795933" w14:textId="77777777" w:rsidR="001A33D0" w:rsidRPr="00BC394B"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BC394B">
        <w:rPr>
          <w:color w:val="auto"/>
          <w:sz w:val="20"/>
        </w:rPr>
        <w:t>ISO copyright office</w:t>
      </w:r>
    </w:p>
    <w:p w14:paraId="245FB10D" w14:textId="77777777" w:rsidR="001A33D0" w:rsidRPr="00BC394B"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BC394B">
        <w:rPr>
          <w:color w:val="auto"/>
          <w:sz w:val="20"/>
        </w:rPr>
        <w:t>CP 401</w:t>
      </w:r>
      <w:r w:rsidR="001A33D0" w:rsidRPr="00BC394B">
        <w:rPr>
          <w:color w:val="auto"/>
          <w:sz w:val="20"/>
        </w:rPr>
        <w:t xml:space="preserve"> • </w:t>
      </w:r>
      <w:r w:rsidRPr="00BC394B">
        <w:rPr>
          <w:color w:val="auto"/>
          <w:sz w:val="20"/>
        </w:rPr>
        <w:t xml:space="preserve">Ch. de </w:t>
      </w:r>
      <w:proofErr w:type="spellStart"/>
      <w:r w:rsidRPr="00BC394B">
        <w:rPr>
          <w:color w:val="auto"/>
          <w:sz w:val="20"/>
        </w:rPr>
        <w:t>Blandonnet</w:t>
      </w:r>
      <w:proofErr w:type="spellEnd"/>
      <w:r w:rsidRPr="00BC394B">
        <w:rPr>
          <w:color w:val="auto"/>
          <w:sz w:val="20"/>
        </w:rPr>
        <w:t xml:space="preserve"> 8</w:t>
      </w:r>
    </w:p>
    <w:p w14:paraId="06180A0E" w14:textId="77777777" w:rsidR="001A33D0" w:rsidRPr="00BC394B"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BC394B">
        <w:rPr>
          <w:color w:val="auto"/>
          <w:sz w:val="20"/>
        </w:rPr>
        <w:t>CH-1214 Vernier, Geneva</w:t>
      </w:r>
    </w:p>
    <w:p w14:paraId="634675C1" w14:textId="77777777" w:rsidR="001A33D0" w:rsidRPr="00DF121D"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lang w:val="en-US"/>
        </w:rPr>
      </w:pPr>
      <w:r w:rsidRPr="00DF121D">
        <w:rPr>
          <w:color w:val="auto"/>
          <w:sz w:val="20"/>
          <w:lang w:val="en-US"/>
        </w:rPr>
        <w:t xml:space="preserve">Phone: </w:t>
      </w:r>
      <w:r w:rsidR="001A33D0" w:rsidRPr="00DF121D">
        <w:rPr>
          <w:color w:val="auto"/>
          <w:sz w:val="20"/>
          <w:lang w:val="en-US"/>
        </w:rPr>
        <w:t>+41 22 749 01 11</w:t>
      </w:r>
    </w:p>
    <w:p w14:paraId="21204F92" w14:textId="77777777" w:rsidR="001A33D0" w:rsidRPr="006272B6"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lang w:val="en-US"/>
        </w:rPr>
      </w:pPr>
      <w:r w:rsidRPr="006272B6">
        <w:rPr>
          <w:color w:val="auto"/>
          <w:sz w:val="20"/>
          <w:lang w:val="en-US"/>
        </w:rPr>
        <w:t xml:space="preserve">Email: </w:t>
      </w:r>
      <w:r w:rsidR="001A33D0" w:rsidRPr="006272B6">
        <w:rPr>
          <w:color w:val="auto"/>
          <w:sz w:val="20"/>
          <w:lang w:val="en-US"/>
        </w:rPr>
        <w:t>copyright@iso.org</w:t>
      </w:r>
    </w:p>
    <w:p w14:paraId="6F996170" w14:textId="77777777" w:rsidR="00BC394B" w:rsidRPr="00306366"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firstLine="403"/>
        <w:rPr>
          <w:color w:val="auto"/>
          <w:sz w:val="20"/>
        </w:rPr>
      </w:pPr>
      <w:r w:rsidRPr="00306366">
        <w:rPr>
          <w:color w:val="auto"/>
          <w:sz w:val="20"/>
        </w:rPr>
        <w:t>Website: www.iso.org</w:t>
      </w:r>
    </w:p>
    <w:p w14:paraId="6A3BF7E0" w14:textId="77777777" w:rsidR="001A33D0" w:rsidRPr="00306366"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rPr>
          <w:color w:val="auto"/>
          <w:sz w:val="20"/>
        </w:rPr>
      </w:pPr>
      <w:r w:rsidRPr="00306366">
        <w:rPr>
          <w:color w:val="auto"/>
          <w:sz w:val="20"/>
        </w:rPr>
        <w:t>Published in Switzerland</w:t>
      </w:r>
    </w:p>
    <w:p w14:paraId="19A145B0" w14:textId="77777777" w:rsidR="001A33D0" w:rsidRPr="00BC394B" w:rsidRDefault="001A33D0" w:rsidP="008116BB">
      <w:pPr>
        <w:pStyle w:val="zzContents"/>
      </w:pPr>
      <w:r w:rsidRPr="00BC394B">
        <w:lastRenderedPageBreak/>
        <w:t>Contents</w:t>
      </w:r>
    </w:p>
    <w:p w14:paraId="027FFC78" w14:textId="0F26061C" w:rsidR="005E0526" w:rsidRDefault="0054733A">
      <w:pPr>
        <w:pStyle w:val="Verzeichnis1"/>
        <w:rPr>
          <w:rFonts w:asciiTheme="minorHAnsi" w:eastAsiaTheme="minorEastAsia" w:hAnsiTheme="minorHAnsi" w:cstheme="minorBidi"/>
          <w:b w:val="0"/>
          <w:noProof/>
          <w:lang w:val="de-DE" w:eastAsia="de-DE"/>
        </w:rPr>
      </w:pPr>
      <w:r w:rsidRPr="00BC394B">
        <w:fldChar w:fldCharType="begin"/>
      </w:r>
      <w:r w:rsidRPr="00BC394B">
        <w:instrText xml:space="preserve"> TOC \o "</w:instrText>
      </w:r>
      <w:r w:rsidR="002C453D">
        <w:instrText>1</w:instrText>
      </w:r>
      <w:r w:rsidRPr="00BC394B">
        <w:instrText xml:space="preserve">-3" \h \z \t "Heading 1;1;ANNEX;1;Biblio Title;1;Foreword Title;1;Intro Title;1" </w:instrText>
      </w:r>
      <w:r w:rsidRPr="00BC394B">
        <w:fldChar w:fldCharType="separate"/>
      </w:r>
      <w:hyperlink w:anchor="_Toc86863770" w:history="1">
        <w:r w:rsidR="005E0526" w:rsidRPr="00776490">
          <w:rPr>
            <w:rStyle w:val="Hyperlink"/>
            <w:noProof/>
          </w:rPr>
          <w:t>Foreword</w:t>
        </w:r>
        <w:r w:rsidR="005E0526">
          <w:rPr>
            <w:noProof/>
            <w:webHidden/>
          </w:rPr>
          <w:tab/>
        </w:r>
        <w:r w:rsidR="005E0526">
          <w:rPr>
            <w:noProof/>
            <w:webHidden/>
          </w:rPr>
          <w:fldChar w:fldCharType="begin"/>
        </w:r>
        <w:r w:rsidR="005E0526">
          <w:rPr>
            <w:noProof/>
            <w:webHidden/>
          </w:rPr>
          <w:instrText xml:space="preserve"> PAGEREF _Toc86863770 \h </w:instrText>
        </w:r>
        <w:r w:rsidR="005E0526">
          <w:rPr>
            <w:noProof/>
            <w:webHidden/>
          </w:rPr>
        </w:r>
        <w:r w:rsidR="005E0526">
          <w:rPr>
            <w:noProof/>
            <w:webHidden/>
          </w:rPr>
          <w:fldChar w:fldCharType="separate"/>
        </w:r>
        <w:r w:rsidR="005E0526">
          <w:rPr>
            <w:noProof/>
            <w:webHidden/>
          </w:rPr>
          <w:t>xii</w:t>
        </w:r>
        <w:r w:rsidR="005E0526">
          <w:rPr>
            <w:noProof/>
            <w:webHidden/>
          </w:rPr>
          <w:fldChar w:fldCharType="end"/>
        </w:r>
      </w:hyperlink>
    </w:p>
    <w:p w14:paraId="03053E4C" w14:textId="6FBEAE73" w:rsidR="005E0526" w:rsidRDefault="005E0526">
      <w:pPr>
        <w:pStyle w:val="Verzeichnis1"/>
        <w:rPr>
          <w:rFonts w:asciiTheme="minorHAnsi" w:eastAsiaTheme="minorEastAsia" w:hAnsiTheme="minorHAnsi" w:cstheme="minorBidi"/>
          <w:b w:val="0"/>
          <w:noProof/>
          <w:lang w:val="de-DE" w:eastAsia="de-DE"/>
        </w:rPr>
      </w:pPr>
      <w:hyperlink w:anchor="_Toc86863771" w:history="1">
        <w:r w:rsidRPr="00776490">
          <w:rPr>
            <w:rStyle w:val="Hyperlink"/>
            <w:noProof/>
          </w:rPr>
          <w:t>Introduction</w:t>
        </w:r>
        <w:r>
          <w:rPr>
            <w:noProof/>
            <w:webHidden/>
          </w:rPr>
          <w:tab/>
        </w:r>
        <w:r>
          <w:rPr>
            <w:noProof/>
            <w:webHidden/>
          </w:rPr>
          <w:fldChar w:fldCharType="begin"/>
        </w:r>
        <w:r>
          <w:rPr>
            <w:noProof/>
            <w:webHidden/>
          </w:rPr>
          <w:instrText xml:space="preserve"> PAGEREF _Toc86863771 \h </w:instrText>
        </w:r>
        <w:r>
          <w:rPr>
            <w:noProof/>
            <w:webHidden/>
          </w:rPr>
        </w:r>
        <w:r>
          <w:rPr>
            <w:noProof/>
            <w:webHidden/>
          </w:rPr>
          <w:fldChar w:fldCharType="separate"/>
        </w:r>
        <w:r>
          <w:rPr>
            <w:noProof/>
            <w:webHidden/>
          </w:rPr>
          <w:t>xiii</w:t>
        </w:r>
        <w:r>
          <w:rPr>
            <w:noProof/>
            <w:webHidden/>
          </w:rPr>
          <w:fldChar w:fldCharType="end"/>
        </w:r>
      </w:hyperlink>
    </w:p>
    <w:p w14:paraId="7B338DA6" w14:textId="0251BB15" w:rsidR="005E0526" w:rsidRDefault="005E0526">
      <w:pPr>
        <w:pStyle w:val="Verzeichnis1"/>
        <w:rPr>
          <w:rFonts w:asciiTheme="minorHAnsi" w:eastAsiaTheme="minorEastAsia" w:hAnsiTheme="minorHAnsi" w:cstheme="minorBidi"/>
          <w:b w:val="0"/>
          <w:noProof/>
          <w:lang w:val="de-DE" w:eastAsia="de-DE"/>
        </w:rPr>
      </w:pPr>
      <w:hyperlink w:anchor="_Toc86863772" w:history="1">
        <w:r w:rsidRPr="00776490">
          <w:rPr>
            <w:rStyle w:val="Hyperlink"/>
            <w:noProof/>
          </w:rPr>
          <w:t>1</w:t>
        </w:r>
        <w:r>
          <w:rPr>
            <w:rFonts w:asciiTheme="minorHAnsi" w:eastAsiaTheme="minorEastAsia" w:hAnsiTheme="minorHAnsi" w:cstheme="minorBidi"/>
            <w:b w:val="0"/>
            <w:noProof/>
            <w:lang w:val="de-DE" w:eastAsia="de-DE"/>
          </w:rPr>
          <w:tab/>
        </w:r>
        <w:r w:rsidRPr="00776490">
          <w:rPr>
            <w:rStyle w:val="Hyperlink"/>
            <w:noProof/>
          </w:rPr>
          <w:t>Scope</w:t>
        </w:r>
        <w:r>
          <w:rPr>
            <w:noProof/>
            <w:webHidden/>
          </w:rPr>
          <w:tab/>
        </w:r>
        <w:r>
          <w:rPr>
            <w:noProof/>
            <w:webHidden/>
          </w:rPr>
          <w:fldChar w:fldCharType="begin"/>
        </w:r>
        <w:r>
          <w:rPr>
            <w:noProof/>
            <w:webHidden/>
          </w:rPr>
          <w:instrText xml:space="preserve"> PAGEREF _Toc86863772 \h </w:instrText>
        </w:r>
        <w:r>
          <w:rPr>
            <w:noProof/>
            <w:webHidden/>
          </w:rPr>
        </w:r>
        <w:r>
          <w:rPr>
            <w:noProof/>
            <w:webHidden/>
          </w:rPr>
          <w:fldChar w:fldCharType="separate"/>
        </w:r>
        <w:r>
          <w:rPr>
            <w:noProof/>
            <w:webHidden/>
          </w:rPr>
          <w:t>1</w:t>
        </w:r>
        <w:r>
          <w:rPr>
            <w:noProof/>
            <w:webHidden/>
          </w:rPr>
          <w:fldChar w:fldCharType="end"/>
        </w:r>
      </w:hyperlink>
    </w:p>
    <w:p w14:paraId="03CE184F" w14:textId="3E403A2A" w:rsidR="005E0526" w:rsidRDefault="005E0526">
      <w:pPr>
        <w:pStyle w:val="Verzeichnis1"/>
        <w:rPr>
          <w:rFonts w:asciiTheme="minorHAnsi" w:eastAsiaTheme="minorEastAsia" w:hAnsiTheme="minorHAnsi" w:cstheme="minorBidi"/>
          <w:b w:val="0"/>
          <w:noProof/>
          <w:lang w:val="de-DE" w:eastAsia="de-DE"/>
        </w:rPr>
      </w:pPr>
      <w:hyperlink w:anchor="_Toc86863773" w:history="1">
        <w:r w:rsidRPr="00776490">
          <w:rPr>
            <w:rStyle w:val="Hyperlink"/>
            <w:noProof/>
          </w:rPr>
          <w:t>2</w:t>
        </w:r>
        <w:r>
          <w:rPr>
            <w:rFonts w:asciiTheme="minorHAnsi" w:eastAsiaTheme="minorEastAsia" w:hAnsiTheme="minorHAnsi" w:cstheme="minorBidi"/>
            <w:b w:val="0"/>
            <w:noProof/>
            <w:lang w:val="de-DE" w:eastAsia="de-DE"/>
          </w:rPr>
          <w:tab/>
        </w:r>
        <w:r w:rsidRPr="00776490">
          <w:rPr>
            <w:rStyle w:val="Hyperlink"/>
            <w:noProof/>
          </w:rPr>
          <w:t>Normative references</w:t>
        </w:r>
        <w:r>
          <w:rPr>
            <w:noProof/>
            <w:webHidden/>
          </w:rPr>
          <w:tab/>
        </w:r>
        <w:r>
          <w:rPr>
            <w:noProof/>
            <w:webHidden/>
          </w:rPr>
          <w:fldChar w:fldCharType="begin"/>
        </w:r>
        <w:r>
          <w:rPr>
            <w:noProof/>
            <w:webHidden/>
          </w:rPr>
          <w:instrText xml:space="preserve"> PAGEREF _Toc86863773 \h </w:instrText>
        </w:r>
        <w:r>
          <w:rPr>
            <w:noProof/>
            <w:webHidden/>
          </w:rPr>
        </w:r>
        <w:r>
          <w:rPr>
            <w:noProof/>
            <w:webHidden/>
          </w:rPr>
          <w:fldChar w:fldCharType="separate"/>
        </w:r>
        <w:r>
          <w:rPr>
            <w:noProof/>
            <w:webHidden/>
          </w:rPr>
          <w:t>1</w:t>
        </w:r>
        <w:r>
          <w:rPr>
            <w:noProof/>
            <w:webHidden/>
          </w:rPr>
          <w:fldChar w:fldCharType="end"/>
        </w:r>
      </w:hyperlink>
    </w:p>
    <w:p w14:paraId="1487360A" w14:textId="4E8620C4" w:rsidR="005E0526" w:rsidRDefault="005E0526">
      <w:pPr>
        <w:pStyle w:val="Verzeichnis1"/>
        <w:rPr>
          <w:rFonts w:asciiTheme="minorHAnsi" w:eastAsiaTheme="minorEastAsia" w:hAnsiTheme="minorHAnsi" w:cstheme="minorBidi"/>
          <w:b w:val="0"/>
          <w:noProof/>
          <w:lang w:val="de-DE" w:eastAsia="de-DE"/>
        </w:rPr>
      </w:pPr>
      <w:hyperlink w:anchor="_Toc86863774" w:history="1">
        <w:r w:rsidRPr="00776490">
          <w:rPr>
            <w:rStyle w:val="Hyperlink"/>
            <w:noProof/>
          </w:rPr>
          <w:t>3</w:t>
        </w:r>
        <w:r>
          <w:rPr>
            <w:rFonts w:asciiTheme="minorHAnsi" w:eastAsiaTheme="minorEastAsia" w:hAnsiTheme="minorHAnsi" w:cstheme="minorBidi"/>
            <w:b w:val="0"/>
            <w:noProof/>
            <w:lang w:val="de-DE" w:eastAsia="de-DE"/>
          </w:rPr>
          <w:tab/>
        </w:r>
        <w:r w:rsidRPr="00776490">
          <w:rPr>
            <w:rStyle w:val="Hyperlink"/>
            <w:noProof/>
          </w:rPr>
          <w:t>Terms and definitions</w:t>
        </w:r>
        <w:r>
          <w:rPr>
            <w:noProof/>
            <w:webHidden/>
          </w:rPr>
          <w:tab/>
        </w:r>
        <w:r>
          <w:rPr>
            <w:noProof/>
            <w:webHidden/>
          </w:rPr>
          <w:fldChar w:fldCharType="begin"/>
        </w:r>
        <w:r>
          <w:rPr>
            <w:noProof/>
            <w:webHidden/>
          </w:rPr>
          <w:instrText xml:space="preserve"> PAGEREF _Toc86863774 \h </w:instrText>
        </w:r>
        <w:r>
          <w:rPr>
            <w:noProof/>
            <w:webHidden/>
          </w:rPr>
        </w:r>
        <w:r>
          <w:rPr>
            <w:noProof/>
            <w:webHidden/>
          </w:rPr>
          <w:fldChar w:fldCharType="separate"/>
        </w:r>
        <w:r>
          <w:rPr>
            <w:noProof/>
            <w:webHidden/>
          </w:rPr>
          <w:t>1</w:t>
        </w:r>
        <w:r>
          <w:rPr>
            <w:noProof/>
            <w:webHidden/>
          </w:rPr>
          <w:fldChar w:fldCharType="end"/>
        </w:r>
      </w:hyperlink>
    </w:p>
    <w:p w14:paraId="2230DEF9" w14:textId="4BEAE671" w:rsidR="005E0526" w:rsidRDefault="005E0526">
      <w:pPr>
        <w:pStyle w:val="Verzeichnis1"/>
        <w:rPr>
          <w:rFonts w:asciiTheme="minorHAnsi" w:eastAsiaTheme="minorEastAsia" w:hAnsiTheme="minorHAnsi" w:cstheme="minorBidi"/>
          <w:b w:val="0"/>
          <w:noProof/>
          <w:lang w:val="de-DE" w:eastAsia="de-DE"/>
        </w:rPr>
      </w:pPr>
      <w:hyperlink w:anchor="_Toc86863775" w:history="1">
        <w:r w:rsidRPr="00776490">
          <w:rPr>
            <w:rStyle w:val="Hyperlink"/>
            <w:noProof/>
          </w:rPr>
          <w:t>4</w:t>
        </w:r>
        <w:r>
          <w:rPr>
            <w:rFonts w:asciiTheme="minorHAnsi" w:eastAsiaTheme="minorEastAsia" w:hAnsiTheme="minorHAnsi" w:cstheme="minorBidi"/>
            <w:b w:val="0"/>
            <w:noProof/>
            <w:lang w:val="de-DE" w:eastAsia="de-DE"/>
          </w:rPr>
          <w:tab/>
        </w:r>
        <w:r w:rsidRPr="00776490">
          <w:rPr>
            <w:rStyle w:val="Hyperlink"/>
            <w:noProof/>
          </w:rPr>
          <w:t>Design Principles and Basic Features of χMCF</w:t>
        </w:r>
        <w:r>
          <w:rPr>
            <w:noProof/>
            <w:webHidden/>
          </w:rPr>
          <w:tab/>
        </w:r>
        <w:r>
          <w:rPr>
            <w:noProof/>
            <w:webHidden/>
          </w:rPr>
          <w:fldChar w:fldCharType="begin"/>
        </w:r>
        <w:r>
          <w:rPr>
            <w:noProof/>
            <w:webHidden/>
          </w:rPr>
          <w:instrText xml:space="preserve"> PAGEREF _Toc86863775 \h </w:instrText>
        </w:r>
        <w:r>
          <w:rPr>
            <w:noProof/>
            <w:webHidden/>
          </w:rPr>
        </w:r>
        <w:r>
          <w:rPr>
            <w:noProof/>
            <w:webHidden/>
          </w:rPr>
          <w:fldChar w:fldCharType="separate"/>
        </w:r>
        <w:r>
          <w:rPr>
            <w:noProof/>
            <w:webHidden/>
          </w:rPr>
          <w:t>2</w:t>
        </w:r>
        <w:r>
          <w:rPr>
            <w:noProof/>
            <w:webHidden/>
          </w:rPr>
          <w:fldChar w:fldCharType="end"/>
        </w:r>
      </w:hyperlink>
    </w:p>
    <w:p w14:paraId="47E6B8EB" w14:textId="039D355B" w:rsidR="005E0526" w:rsidRDefault="005E0526">
      <w:pPr>
        <w:pStyle w:val="Verzeichnis2"/>
        <w:rPr>
          <w:rFonts w:asciiTheme="minorHAnsi" w:eastAsiaTheme="minorEastAsia" w:hAnsiTheme="minorHAnsi" w:cstheme="minorBidi"/>
          <w:b w:val="0"/>
          <w:noProof/>
          <w:lang w:val="de-DE" w:eastAsia="de-DE"/>
        </w:rPr>
      </w:pPr>
      <w:hyperlink w:anchor="_Toc86863776" w:history="1">
        <w:r w:rsidRPr="00776490">
          <w:rPr>
            <w:rStyle w:val="Hyperlink"/>
            <w:noProof/>
          </w:rPr>
          <w:t>4.1</w:t>
        </w:r>
        <w:r>
          <w:rPr>
            <w:rFonts w:asciiTheme="minorHAnsi" w:eastAsiaTheme="minorEastAsia" w:hAnsiTheme="minorHAnsi" w:cstheme="minorBidi"/>
            <w:b w:val="0"/>
            <w:noProof/>
            <w:lang w:val="de-DE" w:eastAsia="de-DE"/>
          </w:rPr>
          <w:tab/>
        </w:r>
        <w:r w:rsidRPr="00776490">
          <w:rPr>
            <w:rStyle w:val="Hyperlink"/>
            <w:noProof/>
          </w:rPr>
          <w:t>Design Principles</w:t>
        </w:r>
        <w:r>
          <w:rPr>
            <w:noProof/>
            <w:webHidden/>
          </w:rPr>
          <w:tab/>
        </w:r>
        <w:r>
          <w:rPr>
            <w:noProof/>
            <w:webHidden/>
          </w:rPr>
          <w:fldChar w:fldCharType="begin"/>
        </w:r>
        <w:r>
          <w:rPr>
            <w:noProof/>
            <w:webHidden/>
          </w:rPr>
          <w:instrText xml:space="preserve"> PAGEREF _Toc86863776 \h </w:instrText>
        </w:r>
        <w:r>
          <w:rPr>
            <w:noProof/>
            <w:webHidden/>
          </w:rPr>
        </w:r>
        <w:r>
          <w:rPr>
            <w:noProof/>
            <w:webHidden/>
          </w:rPr>
          <w:fldChar w:fldCharType="separate"/>
        </w:r>
        <w:r>
          <w:rPr>
            <w:noProof/>
            <w:webHidden/>
          </w:rPr>
          <w:t>2</w:t>
        </w:r>
        <w:r>
          <w:rPr>
            <w:noProof/>
            <w:webHidden/>
          </w:rPr>
          <w:fldChar w:fldCharType="end"/>
        </w:r>
      </w:hyperlink>
    </w:p>
    <w:p w14:paraId="7950EDA1" w14:textId="30BEB2A2" w:rsidR="005E0526" w:rsidRDefault="005E0526">
      <w:pPr>
        <w:pStyle w:val="Verzeichnis2"/>
        <w:rPr>
          <w:rFonts w:asciiTheme="minorHAnsi" w:eastAsiaTheme="minorEastAsia" w:hAnsiTheme="minorHAnsi" w:cstheme="minorBidi"/>
          <w:b w:val="0"/>
          <w:noProof/>
          <w:lang w:val="de-DE" w:eastAsia="de-DE"/>
        </w:rPr>
      </w:pPr>
      <w:hyperlink w:anchor="_Toc86863777" w:history="1">
        <w:r w:rsidRPr="00776490">
          <w:rPr>
            <w:rStyle w:val="Hyperlink"/>
            <w:noProof/>
          </w:rPr>
          <w:t>4.2</w:t>
        </w:r>
        <w:r>
          <w:rPr>
            <w:rFonts w:asciiTheme="minorHAnsi" w:eastAsiaTheme="minorEastAsia" w:hAnsiTheme="minorHAnsi" w:cstheme="minorBidi"/>
            <w:b w:val="0"/>
            <w:noProof/>
            <w:lang w:val="de-DE" w:eastAsia="de-DE"/>
          </w:rPr>
          <w:tab/>
        </w:r>
        <w:r w:rsidRPr="00776490">
          <w:rPr>
            <w:rStyle w:val="Hyperlink"/>
            <w:noProof/>
          </w:rPr>
          <w:t>Idealization of Joints</w:t>
        </w:r>
        <w:r>
          <w:rPr>
            <w:noProof/>
            <w:webHidden/>
          </w:rPr>
          <w:tab/>
        </w:r>
        <w:r>
          <w:rPr>
            <w:noProof/>
            <w:webHidden/>
          </w:rPr>
          <w:fldChar w:fldCharType="begin"/>
        </w:r>
        <w:r>
          <w:rPr>
            <w:noProof/>
            <w:webHidden/>
          </w:rPr>
          <w:instrText xml:space="preserve"> PAGEREF _Toc86863777 \h </w:instrText>
        </w:r>
        <w:r>
          <w:rPr>
            <w:noProof/>
            <w:webHidden/>
          </w:rPr>
        </w:r>
        <w:r>
          <w:rPr>
            <w:noProof/>
            <w:webHidden/>
          </w:rPr>
          <w:fldChar w:fldCharType="separate"/>
        </w:r>
        <w:r>
          <w:rPr>
            <w:noProof/>
            <w:webHidden/>
          </w:rPr>
          <w:t>2</w:t>
        </w:r>
        <w:r>
          <w:rPr>
            <w:noProof/>
            <w:webHidden/>
          </w:rPr>
          <w:fldChar w:fldCharType="end"/>
        </w:r>
      </w:hyperlink>
    </w:p>
    <w:p w14:paraId="30B926A9" w14:textId="72BBB5EE" w:rsidR="005E0526" w:rsidRDefault="005E0526">
      <w:pPr>
        <w:pStyle w:val="Verzeichnis2"/>
        <w:rPr>
          <w:rFonts w:asciiTheme="minorHAnsi" w:eastAsiaTheme="minorEastAsia" w:hAnsiTheme="minorHAnsi" w:cstheme="minorBidi"/>
          <w:b w:val="0"/>
          <w:noProof/>
          <w:lang w:val="de-DE" w:eastAsia="de-DE"/>
        </w:rPr>
      </w:pPr>
      <w:hyperlink w:anchor="_Toc86863778" w:history="1">
        <w:r w:rsidRPr="00776490">
          <w:rPr>
            <w:rStyle w:val="Hyperlink"/>
            <w:noProof/>
          </w:rPr>
          <w:t>4.3</w:t>
        </w:r>
        <w:r>
          <w:rPr>
            <w:rFonts w:asciiTheme="minorHAnsi" w:eastAsiaTheme="minorEastAsia" w:hAnsiTheme="minorHAnsi" w:cstheme="minorBidi"/>
            <w:b w:val="0"/>
            <w:noProof/>
            <w:lang w:val="de-DE" w:eastAsia="de-DE"/>
          </w:rPr>
          <w:tab/>
        </w:r>
        <w:r w:rsidRPr="00776490">
          <w:rPr>
            <w:rStyle w:val="Hyperlink"/>
            <w:noProof/>
          </w:rPr>
          <w:t>Reconstruction of Joints from χMCF</w:t>
        </w:r>
        <w:r>
          <w:rPr>
            <w:noProof/>
            <w:webHidden/>
          </w:rPr>
          <w:tab/>
        </w:r>
        <w:r>
          <w:rPr>
            <w:noProof/>
            <w:webHidden/>
          </w:rPr>
          <w:fldChar w:fldCharType="begin"/>
        </w:r>
        <w:r>
          <w:rPr>
            <w:noProof/>
            <w:webHidden/>
          </w:rPr>
          <w:instrText xml:space="preserve"> PAGEREF _Toc86863778 \h </w:instrText>
        </w:r>
        <w:r>
          <w:rPr>
            <w:noProof/>
            <w:webHidden/>
          </w:rPr>
        </w:r>
        <w:r>
          <w:rPr>
            <w:noProof/>
            <w:webHidden/>
          </w:rPr>
          <w:fldChar w:fldCharType="separate"/>
        </w:r>
        <w:r>
          <w:rPr>
            <w:noProof/>
            <w:webHidden/>
          </w:rPr>
          <w:t>3</w:t>
        </w:r>
        <w:r>
          <w:rPr>
            <w:noProof/>
            <w:webHidden/>
          </w:rPr>
          <w:fldChar w:fldCharType="end"/>
        </w:r>
      </w:hyperlink>
    </w:p>
    <w:p w14:paraId="4A0CEDE5" w14:textId="3082FC97" w:rsidR="005E0526" w:rsidRDefault="005E0526">
      <w:pPr>
        <w:pStyle w:val="Verzeichnis2"/>
        <w:rPr>
          <w:rFonts w:asciiTheme="minorHAnsi" w:eastAsiaTheme="minorEastAsia" w:hAnsiTheme="minorHAnsi" w:cstheme="minorBidi"/>
          <w:b w:val="0"/>
          <w:noProof/>
          <w:lang w:val="de-DE" w:eastAsia="de-DE"/>
        </w:rPr>
      </w:pPr>
      <w:hyperlink w:anchor="_Toc86863779" w:history="1">
        <w:r w:rsidRPr="00776490">
          <w:rPr>
            <w:rStyle w:val="Hyperlink"/>
            <w:noProof/>
          </w:rPr>
          <w:t>4.4</w:t>
        </w:r>
        <w:r>
          <w:rPr>
            <w:rFonts w:asciiTheme="minorHAnsi" w:eastAsiaTheme="minorEastAsia" w:hAnsiTheme="minorHAnsi" w:cstheme="minorBidi"/>
            <w:b w:val="0"/>
            <w:noProof/>
            <w:lang w:val="de-DE" w:eastAsia="de-DE"/>
          </w:rPr>
          <w:tab/>
        </w:r>
        <w:r w:rsidRPr="00776490">
          <w:rPr>
            <w:rStyle w:val="Hyperlink"/>
            <w:noProof/>
          </w:rPr>
          <w:t>Description of Topology</w:t>
        </w:r>
        <w:r>
          <w:rPr>
            <w:noProof/>
            <w:webHidden/>
          </w:rPr>
          <w:tab/>
        </w:r>
        <w:r>
          <w:rPr>
            <w:noProof/>
            <w:webHidden/>
          </w:rPr>
          <w:fldChar w:fldCharType="begin"/>
        </w:r>
        <w:r>
          <w:rPr>
            <w:noProof/>
            <w:webHidden/>
          </w:rPr>
          <w:instrText xml:space="preserve"> PAGEREF _Toc86863779 \h </w:instrText>
        </w:r>
        <w:r>
          <w:rPr>
            <w:noProof/>
            <w:webHidden/>
          </w:rPr>
        </w:r>
        <w:r>
          <w:rPr>
            <w:noProof/>
            <w:webHidden/>
          </w:rPr>
          <w:fldChar w:fldCharType="separate"/>
        </w:r>
        <w:r>
          <w:rPr>
            <w:noProof/>
            <w:webHidden/>
          </w:rPr>
          <w:t>3</w:t>
        </w:r>
        <w:r>
          <w:rPr>
            <w:noProof/>
            <w:webHidden/>
          </w:rPr>
          <w:fldChar w:fldCharType="end"/>
        </w:r>
      </w:hyperlink>
    </w:p>
    <w:p w14:paraId="6D0F557C" w14:textId="1A541244" w:rsidR="005E0526" w:rsidRDefault="005E0526">
      <w:pPr>
        <w:pStyle w:val="Verzeichnis2"/>
        <w:rPr>
          <w:rFonts w:asciiTheme="minorHAnsi" w:eastAsiaTheme="minorEastAsia" w:hAnsiTheme="minorHAnsi" w:cstheme="minorBidi"/>
          <w:b w:val="0"/>
          <w:noProof/>
          <w:lang w:val="de-DE" w:eastAsia="de-DE"/>
        </w:rPr>
      </w:pPr>
      <w:hyperlink w:anchor="_Toc86863780" w:history="1">
        <w:r w:rsidRPr="00776490">
          <w:rPr>
            <w:rStyle w:val="Hyperlink"/>
            <w:noProof/>
          </w:rPr>
          <w:t>4.5</w:t>
        </w:r>
        <w:r>
          <w:rPr>
            <w:rFonts w:asciiTheme="minorHAnsi" w:eastAsiaTheme="minorEastAsia" w:hAnsiTheme="minorHAnsi" w:cstheme="minorBidi"/>
            <w:b w:val="0"/>
            <w:noProof/>
            <w:lang w:val="de-DE" w:eastAsia="de-DE"/>
          </w:rPr>
          <w:tab/>
        </w:r>
        <w:r w:rsidRPr="00776490">
          <w:rPr>
            <w:rStyle w:val="Hyperlink"/>
            <w:noProof/>
          </w:rPr>
          <w:t>χMCF in the Development Processes</w:t>
        </w:r>
        <w:r>
          <w:rPr>
            <w:noProof/>
            <w:webHidden/>
          </w:rPr>
          <w:tab/>
        </w:r>
        <w:r>
          <w:rPr>
            <w:noProof/>
            <w:webHidden/>
          </w:rPr>
          <w:fldChar w:fldCharType="begin"/>
        </w:r>
        <w:r>
          <w:rPr>
            <w:noProof/>
            <w:webHidden/>
          </w:rPr>
          <w:instrText xml:space="preserve"> PAGEREF _Toc86863780 \h </w:instrText>
        </w:r>
        <w:r>
          <w:rPr>
            <w:noProof/>
            <w:webHidden/>
          </w:rPr>
        </w:r>
        <w:r>
          <w:rPr>
            <w:noProof/>
            <w:webHidden/>
          </w:rPr>
          <w:fldChar w:fldCharType="separate"/>
        </w:r>
        <w:r>
          <w:rPr>
            <w:noProof/>
            <w:webHidden/>
          </w:rPr>
          <w:t>4</w:t>
        </w:r>
        <w:r>
          <w:rPr>
            <w:noProof/>
            <w:webHidden/>
          </w:rPr>
          <w:fldChar w:fldCharType="end"/>
        </w:r>
      </w:hyperlink>
    </w:p>
    <w:p w14:paraId="004F7A73" w14:textId="68E73EA3" w:rsidR="005E0526" w:rsidRDefault="005E0526">
      <w:pPr>
        <w:pStyle w:val="Verzeichnis1"/>
        <w:rPr>
          <w:rFonts w:asciiTheme="minorHAnsi" w:eastAsiaTheme="minorEastAsia" w:hAnsiTheme="minorHAnsi" w:cstheme="minorBidi"/>
          <w:b w:val="0"/>
          <w:noProof/>
          <w:lang w:val="de-DE" w:eastAsia="de-DE"/>
        </w:rPr>
      </w:pPr>
      <w:hyperlink w:anchor="_Toc86863781" w:history="1">
        <w:r w:rsidRPr="00776490">
          <w:rPr>
            <w:rStyle w:val="Hyperlink"/>
            <w:noProof/>
          </w:rPr>
          <w:t>5</w:t>
        </w:r>
        <w:r>
          <w:rPr>
            <w:rFonts w:asciiTheme="minorHAnsi" w:eastAsiaTheme="minorEastAsia" w:hAnsiTheme="minorHAnsi" w:cstheme="minorBidi"/>
            <w:b w:val="0"/>
            <w:noProof/>
            <w:lang w:val="de-DE" w:eastAsia="de-DE"/>
          </w:rPr>
          <w:tab/>
        </w:r>
        <w:r w:rsidRPr="00776490">
          <w:rPr>
            <w:rStyle w:val="Hyperlink"/>
            <w:noProof/>
          </w:rPr>
          <w:t>Keywords of XML specification</w:t>
        </w:r>
        <w:r>
          <w:rPr>
            <w:noProof/>
            <w:webHidden/>
          </w:rPr>
          <w:tab/>
        </w:r>
        <w:r>
          <w:rPr>
            <w:noProof/>
            <w:webHidden/>
          </w:rPr>
          <w:fldChar w:fldCharType="begin"/>
        </w:r>
        <w:r>
          <w:rPr>
            <w:noProof/>
            <w:webHidden/>
          </w:rPr>
          <w:instrText xml:space="preserve"> PAGEREF _Toc86863781 \h </w:instrText>
        </w:r>
        <w:r>
          <w:rPr>
            <w:noProof/>
            <w:webHidden/>
          </w:rPr>
        </w:r>
        <w:r>
          <w:rPr>
            <w:noProof/>
            <w:webHidden/>
          </w:rPr>
          <w:fldChar w:fldCharType="separate"/>
        </w:r>
        <w:r>
          <w:rPr>
            <w:noProof/>
            <w:webHidden/>
          </w:rPr>
          <w:t>6</w:t>
        </w:r>
        <w:r>
          <w:rPr>
            <w:noProof/>
            <w:webHidden/>
          </w:rPr>
          <w:fldChar w:fldCharType="end"/>
        </w:r>
      </w:hyperlink>
    </w:p>
    <w:p w14:paraId="04193FC2" w14:textId="326DAF9D" w:rsidR="005E0526" w:rsidRDefault="005E0526">
      <w:pPr>
        <w:pStyle w:val="Verzeichnis2"/>
        <w:rPr>
          <w:rFonts w:asciiTheme="minorHAnsi" w:eastAsiaTheme="minorEastAsia" w:hAnsiTheme="minorHAnsi" w:cstheme="minorBidi"/>
          <w:b w:val="0"/>
          <w:noProof/>
          <w:lang w:val="de-DE" w:eastAsia="de-DE"/>
        </w:rPr>
      </w:pPr>
      <w:hyperlink w:anchor="_Toc86863782" w:history="1">
        <w:r w:rsidRPr="00776490">
          <w:rPr>
            <w:rStyle w:val="Hyperlink"/>
            <w:noProof/>
          </w:rPr>
          <w:t>5.1</w:t>
        </w:r>
        <w:r>
          <w:rPr>
            <w:rFonts w:asciiTheme="minorHAnsi" w:eastAsiaTheme="minorEastAsia" w:hAnsiTheme="minorHAnsi" w:cstheme="minorBidi"/>
            <w:b w:val="0"/>
            <w:noProof/>
            <w:lang w:val="de-DE" w:eastAsia="de-DE"/>
          </w:rPr>
          <w:tab/>
        </w:r>
        <w:r w:rsidRPr="00776490">
          <w:rPr>
            <w:rStyle w:val="Hyperlink"/>
            <w:noProof/>
          </w:rPr>
          <w:t>Keywords</w:t>
        </w:r>
        <w:r>
          <w:rPr>
            <w:noProof/>
            <w:webHidden/>
          </w:rPr>
          <w:tab/>
        </w:r>
        <w:r>
          <w:rPr>
            <w:noProof/>
            <w:webHidden/>
          </w:rPr>
          <w:fldChar w:fldCharType="begin"/>
        </w:r>
        <w:r>
          <w:rPr>
            <w:noProof/>
            <w:webHidden/>
          </w:rPr>
          <w:instrText xml:space="preserve"> PAGEREF _Toc86863782 \h </w:instrText>
        </w:r>
        <w:r>
          <w:rPr>
            <w:noProof/>
            <w:webHidden/>
          </w:rPr>
        </w:r>
        <w:r>
          <w:rPr>
            <w:noProof/>
            <w:webHidden/>
          </w:rPr>
          <w:fldChar w:fldCharType="separate"/>
        </w:r>
        <w:r>
          <w:rPr>
            <w:noProof/>
            <w:webHidden/>
          </w:rPr>
          <w:t>6</w:t>
        </w:r>
        <w:r>
          <w:rPr>
            <w:noProof/>
            <w:webHidden/>
          </w:rPr>
          <w:fldChar w:fldCharType="end"/>
        </w:r>
      </w:hyperlink>
    </w:p>
    <w:p w14:paraId="57AFAEDF" w14:textId="135F4F86" w:rsidR="005E0526" w:rsidRDefault="005E0526">
      <w:pPr>
        <w:pStyle w:val="Verzeichnis1"/>
        <w:rPr>
          <w:rFonts w:asciiTheme="minorHAnsi" w:eastAsiaTheme="minorEastAsia" w:hAnsiTheme="minorHAnsi" w:cstheme="minorBidi"/>
          <w:b w:val="0"/>
          <w:noProof/>
          <w:lang w:val="de-DE" w:eastAsia="de-DE"/>
        </w:rPr>
      </w:pPr>
      <w:hyperlink w:anchor="_Toc86863783" w:history="1">
        <w:r w:rsidRPr="00776490">
          <w:rPr>
            <w:rStyle w:val="Hyperlink"/>
            <w:noProof/>
          </w:rPr>
          <w:t>6</w:t>
        </w:r>
        <w:r>
          <w:rPr>
            <w:rFonts w:asciiTheme="minorHAnsi" w:eastAsiaTheme="minorEastAsia" w:hAnsiTheme="minorHAnsi" w:cstheme="minorBidi"/>
            <w:b w:val="0"/>
            <w:noProof/>
            <w:lang w:val="de-DE" w:eastAsia="de-DE"/>
          </w:rPr>
          <w:tab/>
        </w:r>
        <w:r w:rsidRPr="00776490">
          <w:rPr>
            <w:rStyle w:val="Hyperlink"/>
            <w:noProof/>
          </w:rPr>
          <w:t>Parts, Properties and Assemblies</w:t>
        </w:r>
        <w:r>
          <w:rPr>
            <w:noProof/>
            <w:webHidden/>
          </w:rPr>
          <w:tab/>
        </w:r>
        <w:r>
          <w:rPr>
            <w:noProof/>
            <w:webHidden/>
          </w:rPr>
          <w:fldChar w:fldCharType="begin"/>
        </w:r>
        <w:r>
          <w:rPr>
            <w:noProof/>
            <w:webHidden/>
          </w:rPr>
          <w:instrText xml:space="preserve"> PAGEREF _Toc86863783 \h </w:instrText>
        </w:r>
        <w:r>
          <w:rPr>
            <w:noProof/>
            <w:webHidden/>
          </w:rPr>
        </w:r>
        <w:r>
          <w:rPr>
            <w:noProof/>
            <w:webHidden/>
          </w:rPr>
          <w:fldChar w:fldCharType="separate"/>
        </w:r>
        <w:r>
          <w:rPr>
            <w:noProof/>
            <w:webHidden/>
          </w:rPr>
          <w:t>7</w:t>
        </w:r>
        <w:r>
          <w:rPr>
            <w:noProof/>
            <w:webHidden/>
          </w:rPr>
          <w:fldChar w:fldCharType="end"/>
        </w:r>
      </w:hyperlink>
    </w:p>
    <w:p w14:paraId="09D48E79" w14:textId="14B8EF9A" w:rsidR="005E0526" w:rsidRDefault="005E0526">
      <w:pPr>
        <w:pStyle w:val="Verzeichnis2"/>
        <w:rPr>
          <w:rFonts w:asciiTheme="minorHAnsi" w:eastAsiaTheme="minorEastAsia" w:hAnsiTheme="minorHAnsi" w:cstheme="minorBidi"/>
          <w:b w:val="0"/>
          <w:noProof/>
          <w:lang w:val="de-DE" w:eastAsia="de-DE"/>
        </w:rPr>
      </w:pPr>
      <w:hyperlink w:anchor="_Toc86863784" w:history="1">
        <w:r w:rsidRPr="00776490">
          <w:rPr>
            <w:rStyle w:val="Hyperlink"/>
            <w:noProof/>
          </w:rPr>
          <w:t>6.1</w:t>
        </w:r>
        <w:r>
          <w:rPr>
            <w:rFonts w:asciiTheme="minorHAnsi" w:eastAsiaTheme="minorEastAsia" w:hAnsiTheme="minorHAnsi" w:cstheme="minorBidi"/>
            <w:b w:val="0"/>
            <w:noProof/>
            <w:lang w:val="de-DE" w:eastAsia="de-DE"/>
          </w:rPr>
          <w:tab/>
        </w:r>
        <w:r w:rsidRPr="00776490">
          <w:rPr>
            <w:rStyle w:val="Hyperlink"/>
            <w:noProof/>
          </w:rPr>
          <w:t>Parts</w:t>
        </w:r>
        <w:r>
          <w:rPr>
            <w:noProof/>
            <w:webHidden/>
          </w:rPr>
          <w:tab/>
        </w:r>
        <w:r>
          <w:rPr>
            <w:noProof/>
            <w:webHidden/>
          </w:rPr>
          <w:fldChar w:fldCharType="begin"/>
        </w:r>
        <w:r>
          <w:rPr>
            <w:noProof/>
            <w:webHidden/>
          </w:rPr>
          <w:instrText xml:space="preserve"> PAGEREF _Toc86863784 \h </w:instrText>
        </w:r>
        <w:r>
          <w:rPr>
            <w:noProof/>
            <w:webHidden/>
          </w:rPr>
        </w:r>
        <w:r>
          <w:rPr>
            <w:noProof/>
            <w:webHidden/>
          </w:rPr>
          <w:fldChar w:fldCharType="separate"/>
        </w:r>
        <w:r>
          <w:rPr>
            <w:noProof/>
            <w:webHidden/>
          </w:rPr>
          <w:t>7</w:t>
        </w:r>
        <w:r>
          <w:rPr>
            <w:noProof/>
            <w:webHidden/>
          </w:rPr>
          <w:fldChar w:fldCharType="end"/>
        </w:r>
      </w:hyperlink>
    </w:p>
    <w:p w14:paraId="3A6A630B" w14:textId="1E88FDFF" w:rsidR="005E0526" w:rsidRDefault="005E0526">
      <w:pPr>
        <w:pStyle w:val="Verzeichnis3"/>
        <w:rPr>
          <w:rFonts w:asciiTheme="minorHAnsi" w:eastAsiaTheme="minorEastAsia" w:hAnsiTheme="minorHAnsi" w:cstheme="minorBidi"/>
          <w:b w:val="0"/>
          <w:noProof/>
          <w:lang w:val="de-DE" w:eastAsia="de-DE"/>
        </w:rPr>
      </w:pPr>
      <w:hyperlink w:anchor="_Toc86863785" w:history="1">
        <w:r w:rsidRPr="00776490">
          <w:rPr>
            <w:rStyle w:val="Hyperlink"/>
            <w:noProof/>
          </w:rPr>
          <w:t>6.1.1</w:t>
        </w:r>
        <w:r>
          <w:rPr>
            <w:rFonts w:asciiTheme="minorHAnsi" w:eastAsiaTheme="minorEastAsia" w:hAnsiTheme="minorHAnsi" w:cstheme="minorBidi"/>
            <w:b w:val="0"/>
            <w:noProof/>
            <w:lang w:val="de-DE" w:eastAsia="de-DE"/>
          </w:rPr>
          <w:tab/>
        </w:r>
        <w:r w:rsidRPr="00776490">
          <w:rPr>
            <w:rStyle w:val="Hyperlink"/>
            <w:noProof/>
          </w:rPr>
          <w:t>Part Labels</w:t>
        </w:r>
        <w:r>
          <w:rPr>
            <w:noProof/>
            <w:webHidden/>
          </w:rPr>
          <w:tab/>
        </w:r>
        <w:r>
          <w:rPr>
            <w:noProof/>
            <w:webHidden/>
          </w:rPr>
          <w:fldChar w:fldCharType="begin"/>
        </w:r>
        <w:r>
          <w:rPr>
            <w:noProof/>
            <w:webHidden/>
          </w:rPr>
          <w:instrText xml:space="preserve"> PAGEREF _Toc86863785 \h </w:instrText>
        </w:r>
        <w:r>
          <w:rPr>
            <w:noProof/>
            <w:webHidden/>
          </w:rPr>
        </w:r>
        <w:r>
          <w:rPr>
            <w:noProof/>
            <w:webHidden/>
          </w:rPr>
          <w:fldChar w:fldCharType="separate"/>
        </w:r>
        <w:r>
          <w:rPr>
            <w:noProof/>
            <w:webHidden/>
          </w:rPr>
          <w:t>7</w:t>
        </w:r>
        <w:r>
          <w:rPr>
            <w:noProof/>
            <w:webHidden/>
          </w:rPr>
          <w:fldChar w:fldCharType="end"/>
        </w:r>
      </w:hyperlink>
    </w:p>
    <w:p w14:paraId="1E66617C" w14:textId="50AF92C8" w:rsidR="005E0526" w:rsidRDefault="005E0526">
      <w:pPr>
        <w:pStyle w:val="Verzeichnis3"/>
        <w:rPr>
          <w:rFonts w:asciiTheme="minorHAnsi" w:eastAsiaTheme="minorEastAsia" w:hAnsiTheme="minorHAnsi" w:cstheme="minorBidi"/>
          <w:b w:val="0"/>
          <w:noProof/>
          <w:lang w:val="de-DE" w:eastAsia="de-DE"/>
        </w:rPr>
      </w:pPr>
      <w:hyperlink w:anchor="_Toc86863786" w:history="1">
        <w:r w:rsidRPr="00776490">
          <w:rPr>
            <w:rStyle w:val="Hyperlink"/>
            <w:noProof/>
          </w:rPr>
          <w:t>6.1.2</w:t>
        </w:r>
        <w:r>
          <w:rPr>
            <w:rFonts w:asciiTheme="minorHAnsi" w:eastAsiaTheme="minorEastAsia" w:hAnsiTheme="minorHAnsi" w:cstheme="minorBidi"/>
            <w:b w:val="0"/>
            <w:noProof/>
            <w:lang w:val="de-DE" w:eastAsia="de-DE"/>
          </w:rPr>
          <w:tab/>
        </w:r>
        <w:r w:rsidRPr="00776490">
          <w:rPr>
            <w:rStyle w:val="Hyperlink"/>
            <w:noProof/>
          </w:rPr>
          <w:t>Part Instances</w:t>
        </w:r>
        <w:r>
          <w:rPr>
            <w:noProof/>
            <w:webHidden/>
          </w:rPr>
          <w:tab/>
        </w:r>
        <w:r>
          <w:rPr>
            <w:noProof/>
            <w:webHidden/>
          </w:rPr>
          <w:fldChar w:fldCharType="begin"/>
        </w:r>
        <w:r>
          <w:rPr>
            <w:noProof/>
            <w:webHidden/>
          </w:rPr>
          <w:instrText xml:space="preserve"> PAGEREF _Toc86863786 \h </w:instrText>
        </w:r>
        <w:r>
          <w:rPr>
            <w:noProof/>
            <w:webHidden/>
          </w:rPr>
        </w:r>
        <w:r>
          <w:rPr>
            <w:noProof/>
            <w:webHidden/>
          </w:rPr>
          <w:fldChar w:fldCharType="separate"/>
        </w:r>
        <w:r>
          <w:rPr>
            <w:noProof/>
            <w:webHidden/>
          </w:rPr>
          <w:t>8</w:t>
        </w:r>
        <w:r>
          <w:rPr>
            <w:noProof/>
            <w:webHidden/>
          </w:rPr>
          <w:fldChar w:fldCharType="end"/>
        </w:r>
      </w:hyperlink>
    </w:p>
    <w:p w14:paraId="58B68645" w14:textId="3739F5F9" w:rsidR="005E0526" w:rsidRDefault="005E0526">
      <w:pPr>
        <w:pStyle w:val="Verzeichnis2"/>
        <w:rPr>
          <w:rFonts w:asciiTheme="minorHAnsi" w:eastAsiaTheme="minorEastAsia" w:hAnsiTheme="minorHAnsi" w:cstheme="minorBidi"/>
          <w:b w:val="0"/>
          <w:noProof/>
          <w:lang w:val="de-DE" w:eastAsia="de-DE"/>
        </w:rPr>
      </w:pPr>
      <w:hyperlink w:anchor="_Toc86863787" w:history="1">
        <w:r w:rsidRPr="00776490">
          <w:rPr>
            <w:rStyle w:val="Hyperlink"/>
            <w:noProof/>
          </w:rPr>
          <w:t>6.2</w:t>
        </w:r>
        <w:r>
          <w:rPr>
            <w:rFonts w:asciiTheme="minorHAnsi" w:eastAsiaTheme="minorEastAsia" w:hAnsiTheme="minorHAnsi" w:cstheme="minorBidi"/>
            <w:b w:val="0"/>
            <w:noProof/>
            <w:lang w:val="de-DE" w:eastAsia="de-DE"/>
          </w:rPr>
          <w:tab/>
        </w:r>
        <w:r w:rsidRPr="00776490">
          <w:rPr>
            <w:rStyle w:val="Hyperlink"/>
            <w:noProof/>
          </w:rPr>
          <w:t>Properties</w:t>
        </w:r>
        <w:r>
          <w:rPr>
            <w:noProof/>
            <w:webHidden/>
          </w:rPr>
          <w:tab/>
        </w:r>
        <w:r>
          <w:rPr>
            <w:noProof/>
            <w:webHidden/>
          </w:rPr>
          <w:fldChar w:fldCharType="begin"/>
        </w:r>
        <w:r>
          <w:rPr>
            <w:noProof/>
            <w:webHidden/>
          </w:rPr>
          <w:instrText xml:space="preserve"> PAGEREF _Toc86863787 \h </w:instrText>
        </w:r>
        <w:r>
          <w:rPr>
            <w:noProof/>
            <w:webHidden/>
          </w:rPr>
        </w:r>
        <w:r>
          <w:rPr>
            <w:noProof/>
            <w:webHidden/>
          </w:rPr>
          <w:fldChar w:fldCharType="separate"/>
        </w:r>
        <w:r>
          <w:rPr>
            <w:noProof/>
            <w:webHidden/>
          </w:rPr>
          <w:t>8</w:t>
        </w:r>
        <w:r>
          <w:rPr>
            <w:noProof/>
            <w:webHidden/>
          </w:rPr>
          <w:fldChar w:fldCharType="end"/>
        </w:r>
      </w:hyperlink>
    </w:p>
    <w:p w14:paraId="6D49F60E" w14:textId="6F631A59" w:rsidR="005E0526" w:rsidRDefault="005E0526">
      <w:pPr>
        <w:pStyle w:val="Verzeichnis2"/>
        <w:rPr>
          <w:rFonts w:asciiTheme="minorHAnsi" w:eastAsiaTheme="minorEastAsia" w:hAnsiTheme="minorHAnsi" w:cstheme="minorBidi"/>
          <w:b w:val="0"/>
          <w:noProof/>
          <w:lang w:val="de-DE" w:eastAsia="de-DE"/>
        </w:rPr>
      </w:pPr>
      <w:hyperlink w:anchor="_Toc86863788" w:history="1">
        <w:r w:rsidRPr="00776490">
          <w:rPr>
            <w:rStyle w:val="Hyperlink"/>
            <w:noProof/>
          </w:rPr>
          <w:t>6.3</w:t>
        </w:r>
        <w:r>
          <w:rPr>
            <w:rFonts w:asciiTheme="minorHAnsi" w:eastAsiaTheme="minorEastAsia" w:hAnsiTheme="minorHAnsi" w:cstheme="minorBidi"/>
            <w:b w:val="0"/>
            <w:noProof/>
            <w:lang w:val="de-DE" w:eastAsia="de-DE"/>
          </w:rPr>
          <w:tab/>
        </w:r>
        <w:r w:rsidRPr="00776490">
          <w:rPr>
            <w:rStyle w:val="Hyperlink"/>
            <w:noProof/>
          </w:rPr>
          <w:t>Assemblies</w:t>
        </w:r>
        <w:r>
          <w:rPr>
            <w:noProof/>
            <w:webHidden/>
          </w:rPr>
          <w:tab/>
        </w:r>
        <w:r>
          <w:rPr>
            <w:noProof/>
            <w:webHidden/>
          </w:rPr>
          <w:fldChar w:fldCharType="begin"/>
        </w:r>
        <w:r>
          <w:rPr>
            <w:noProof/>
            <w:webHidden/>
          </w:rPr>
          <w:instrText xml:space="preserve"> PAGEREF _Toc86863788 \h </w:instrText>
        </w:r>
        <w:r>
          <w:rPr>
            <w:noProof/>
            <w:webHidden/>
          </w:rPr>
        </w:r>
        <w:r>
          <w:rPr>
            <w:noProof/>
            <w:webHidden/>
          </w:rPr>
          <w:fldChar w:fldCharType="separate"/>
        </w:r>
        <w:r>
          <w:rPr>
            <w:noProof/>
            <w:webHidden/>
          </w:rPr>
          <w:t>8</w:t>
        </w:r>
        <w:r>
          <w:rPr>
            <w:noProof/>
            <w:webHidden/>
          </w:rPr>
          <w:fldChar w:fldCharType="end"/>
        </w:r>
      </w:hyperlink>
    </w:p>
    <w:p w14:paraId="497173FE" w14:textId="2F48156B" w:rsidR="005E0526" w:rsidRDefault="005E0526">
      <w:pPr>
        <w:pStyle w:val="Verzeichnis1"/>
        <w:rPr>
          <w:rFonts w:asciiTheme="minorHAnsi" w:eastAsiaTheme="minorEastAsia" w:hAnsiTheme="minorHAnsi" w:cstheme="minorBidi"/>
          <w:b w:val="0"/>
          <w:noProof/>
          <w:lang w:val="de-DE" w:eastAsia="de-DE"/>
        </w:rPr>
      </w:pPr>
      <w:hyperlink w:anchor="_Toc86863789" w:history="1">
        <w:r w:rsidRPr="00776490">
          <w:rPr>
            <w:rStyle w:val="Hyperlink"/>
            <w:noProof/>
          </w:rPr>
          <w:t>7</w:t>
        </w:r>
        <w:r>
          <w:rPr>
            <w:rFonts w:asciiTheme="minorHAnsi" w:eastAsiaTheme="minorEastAsia" w:hAnsiTheme="minorHAnsi" w:cstheme="minorBidi"/>
            <w:b w:val="0"/>
            <w:noProof/>
            <w:lang w:val="de-DE" w:eastAsia="de-DE"/>
          </w:rPr>
          <w:tab/>
        </w:r>
        <w:r w:rsidRPr="00776490">
          <w:rPr>
            <w:rStyle w:val="Hyperlink"/>
            <w:noProof/>
          </w:rPr>
          <w:t>File Structure of χMCF</w:t>
        </w:r>
        <w:r>
          <w:rPr>
            <w:noProof/>
            <w:webHidden/>
          </w:rPr>
          <w:tab/>
        </w:r>
        <w:r>
          <w:rPr>
            <w:noProof/>
            <w:webHidden/>
          </w:rPr>
          <w:fldChar w:fldCharType="begin"/>
        </w:r>
        <w:r>
          <w:rPr>
            <w:noProof/>
            <w:webHidden/>
          </w:rPr>
          <w:instrText xml:space="preserve"> PAGEREF _Toc86863789 \h </w:instrText>
        </w:r>
        <w:r>
          <w:rPr>
            <w:noProof/>
            <w:webHidden/>
          </w:rPr>
        </w:r>
        <w:r>
          <w:rPr>
            <w:noProof/>
            <w:webHidden/>
          </w:rPr>
          <w:fldChar w:fldCharType="separate"/>
        </w:r>
        <w:r>
          <w:rPr>
            <w:noProof/>
            <w:webHidden/>
          </w:rPr>
          <w:t>9</w:t>
        </w:r>
        <w:r>
          <w:rPr>
            <w:noProof/>
            <w:webHidden/>
          </w:rPr>
          <w:fldChar w:fldCharType="end"/>
        </w:r>
      </w:hyperlink>
    </w:p>
    <w:p w14:paraId="207BA952" w14:textId="6728A6B2" w:rsidR="005E0526" w:rsidRDefault="005E0526">
      <w:pPr>
        <w:pStyle w:val="Verzeichnis2"/>
        <w:rPr>
          <w:rFonts w:asciiTheme="minorHAnsi" w:eastAsiaTheme="minorEastAsia" w:hAnsiTheme="minorHAnsi" w:cstheme="minorBidi"/>
          <w:b w:val="0"/>
          <w:noProof/>
          <w:lang w:val="de-DE" w:eastAsia="de-DE"/>
        </w:rPr>
      </w:pPr>
      <w:hyperlink w:anchor="_Toc86863790" w:history="1">
        <w:r w:rsidRPr="00776490">
          <w:rPr>
            <w:rStyle w:val="Hyperlink"/>
            <w:noProof/>
          </w:rPr>
          <w:t>7.1</w:t>
        </w:r>
        <w:r>
          <w:rPr>
            <w:rFonts w:asciiTheme="minorHAnsi" w:eastAsiaTheme="minorEastAsia" w:hAnsiTheme="minorHAnsi" w:cstheme="minorBidi"/>
            <w:b w:val="0"/>
            <w:noProof/>
            <w:lang w:val="de-DE" w:eastAsia="de-DE"/>
          </w:rPr>
          <w:tab/>
        </w:r>
        <w:r w:rsidRPr="00776490">
          <w:rPr>
            <w:rStyle w:val="Hyperlink"/>
            <w:noProof/>
          </w:rPr>
          <w:t>Elements containing general information</w:t>
        </w:r>
        <w:r>
          <w:rPr>
            <w:noProof/>
            <w:webHidden/>
          </w:rPr>
          <w:tab/>
        </w:r>
        <w:r>
          <w:rPr>
            <w:noProof/>
            <w:webHidden/>
          </w:rPr>
          <w:fldChar w:fldCharType="begin"/>
        </w:r>
        <w:r>
          <w:rPr>
            <w:noProof/>
            <w:webHidden/>
          </w:rPr>
          <w:instrText xml:space="preserve"> PAGEREF _Toc86863790 \h </w:instrText>
        </w:r>
        <w:r>
          <w:rPr>
            <w:noProof/>
            <w:webHidden/>
          </w:rPr>
        </w:r>
        <w:r>
          <w:rPr>
            <w:noProof/>
            <w:webHidden/>
          </w:rPr>
          <w:fldChar w:fldCharType="separate"/>
        </w:r>
        <w:r>
          <w:rPr>
            <w:noProof/>
            <w:webHidden/>
          </w:rPr>
          <w:t>9</w:t>
        </w:r>
        <w:r>
          <w:rPr>
            <w:noProof/>
            <w:webHidden/>
          </w:rPr>
          <w:fldChar w:fldCharType="end"/>
        </w:r>
      </w:hyperlink>
    </w:p>
    <w:p w14:paraId="431B84A8" w14:textId="68E07330" w:rsidR="005E0526" w:rsidRDefault="005E0526">
      <w:pPr>
        <w:pStyle w:val="Verzeichnis3"/>
        <w:rPr>
          <w:rFonts w:asciiTheme="minorHAnsi" w:eastAsiaTheme="minorEastAsia" w:hAnsiTheme="minorHAnsi" w:cstheme="minorBidi"/>
          <w:b w:val="0"/>
          <w:noProof/>
          <w:lang w:val="de-DE" w:eastAsia="de-DE"/>
        </w:rPr>
      </w:pPr>
      <w:hyperlink w:anchor="_Toc86863791" w:history="1">
        <w:r w:rsidRPr="00776490">
          <w:rPr>
            <w:rStyle w:val="Hyperlink"/>
            <w:noProof/>
          </w:rPr>
          <w:t>7.1.1</w:t>
        </w:r>
        <w:r>
          <w:rPr>
            <w:rFonts w:asciiTheme="minorHAnsi" w:eastAsiaTheme="minorEastAsia" w:hAnsiTheme="minorHAnsi" w:cstheme="minorBidi"/>
            <w:b w:val="0"/>
            <w:noProof/>
            <w:lang w:val="de-DE" w:eastAsia="de-DE"/>
          </w:rPr>
          <w:tab/>
        </w:r>
        <w:r w:rsidRPr="00776490">
          <w:rPr>
            <w:rStyle w:val="Hyperlink"/>
            <w:noProof/>
          </w:rPr>
          <w:t>Date</w:t>
        </w:r>
        <w:r>
          <w:rPr>
            <w:noProof/>
            <w:webHidden/>
          </w:rPr>
          <w:tab/>
        </w:r>
        <w:r>
          <w:rPr>
            <w:noProof/>
            <w:webHidden/>
          </w:rPr>
          <w:fldChar w:fldCharType="begin"/>
        </w:r>
        <w:r>
          <w:rPr>
            <w:noProof/>
            <w:webHidden/>
          </w:rPr>
          <w:instrText xml:space="preserve"> PAGEREF _Toc86863791 \h </w:instrText>
        </w:r>
        <w:r>
          <w:rPr>
            <w:noProof/>
            <w:webHidden/>
          </w:rPr>
        </w:r>
        <w:r>
          <w:rPr>
            <w:noProof/>
            <w:webHidden/>
          </w:rPr>
          <w:fldChar w:fldCharType="separate"/>
        </w:r>
        <w:r>
          <w:rPr>
            <w:noProof/>
            <w:webHidden/>
          </w:rPr>
          <w:t>10</w:t>
        </w:r>
        <w:r>
          <w:rPr>
            <w:noProof/>
            <w:webHidden/>
          </w:rPr>
          <w:fldChar w:fldCharType="end"/>
        </w:r>
      </w:hyperlink>
    </w:p>
    <w:p w14:paraId="11BD0104" w14:textId="53D38030" w:rsidR="005E0526" w:rsidRDefault="005E0526">
      <w:pPr>
        <w:pStyle w:val="Verzeichnis3"/>
        <w:rPr>
          <w:rFonts w:asciiTheme="minorHAnsi" w:eastAsiaTheme="minorEastAsia" w:hAnsiTheme="minorHAnsi" w:cstheme="minorBidi"/>
          <w:b w:val="0"/>
          <w:noProof/>
          <w:lang w:val="de-DE" w:eastAsia="de-DE"/>
        </w:rPr>
      </w:pPr>
      <w:hyperlink w:anchor="_Toc86863792" w:history="1">
        <w:r w:rsidRPr="00776490">
          <w:rPr>
            <w:rStyle w:val="Hyperlink"/>
            <w:noProof/>
          </w:rPr>
          <w:t>7.1.2</w:t>
        </w:r>
        <w:r>
          <w:rPr>
            <w:rFonts w:asciiTheme="minorHAnsi" w:eastAsiaTheme="minorEastAsia" w:hAnsiTheme="minorHAnsi" w:cstheme="minorBidi"/>
            <w:b w:val="0"/>
            <w:noProof/>
            <w:lang w:val="de-DE" w:eastAsia="de-DE"/>
          </w:rPr>
          <w:tab/>
        </w:r>
        <w:r w:rsidRPr="00776490">
          <w:rPr>
            <w:rStyle w:val="Hyperlink"/>
            <w:noProof/>
          </w:rPr>
          <w:t>Version</w:t>
        </w:r>
        <w:r>
          <w:rPr>
            <w:noProof/>
            <w:webHidden/>
          </w:rPr>
          <w:tab/>
        </w:r>
        <w:r>
          <w:rPr>
            <w:noProof/>
            <w:webHidden/>
          </w:rPr>
          <w:fldChar w:fldCharType="begin"/>
        </w:r>
        <w:r>
          <w:rPr>
            <w:noProof/>
            <w:webHidden/>
          </w:rPr>
          <w:instrText xml:space="preserve"> PAGEREF _Toc86863792 \h </w:instrText>
        </w:r>
        <w:r>
          <w:rPr>
            <w:noProof/>
            <w:webHidden/>
          </w:rPr>
        </w:r>
        <w:r>
          <w:rPr>
            <w:noProof/>
            <w:webHidden/>
          </w:rPr>
          <w:fldChar w:fldCharType="separate"/>
        </w:r>
        <w:r>
          <w:rPr>
            <w:noProof/>
            <w:webHidden/>
          </w:rPr>
          <w:t>10</w:t>
        </w:r>
        <w:r>
          <w:rPr>
            <w:noProof/>
            <w:webHidden/>
          </w:rPr>
          <w:fldChar w:fldCharType="end"/>
        </w:r>
      </w:hyperlink>
    </w:p>
    <w:p w14:paraId="1ADCC415" w14:textId="093E5459" w:rsidR="005E0526" w:rsidRDefault="005E0526">
      <w:pPr>
        <w:pStyle w:val="Verzeichnis3"/>
        <w:rPr>
          <w:rFonts w:asciiTheme="minorHAnsi" w:eastAsiaTheme="minorEastAsia" w:hAnsiTheme="minorHAnsi" w:cstheme="minorBidi"/>
          <w:b w:val="0"/>
          <w:noProof/>
          <w:lang w:val="de-DE" w:eastAsia="de-DE"/>
        </w:rPr>
      </w:pPr>
      <w:hyperlink w:anchor="_Toc86863793" w:history="1">
        <w:r w:rsidRPr="00776490">
          <w:rPr>
            <w:rStyle w:val="Hyperlink"/>
            <w:noProof/>
          </w:rPr>
          <w:t>7.1.3</w:t>
        </w:r>
        <w:r>
          <w:rPr>
            <w:rFonts w:asciiTheme="minorHAnsi" w:eastAsiaTheme="minorEastAsia" w:hAnsiTheme="minorHAnsi" w:cstheme="minorBidi"/>
            <w:b w:val="0"/>
            <w:noProof/>
            <w:lang w:val="de-DE" w:eastAsia="de-DE"/>
          </w:rPr>
          <w:tab/>
        </w:r>
        <w:r w:rsidRPr="00776490">
          <w:rPr>
            <w:rStyle w:val="Hyperlink"/>
            <w:noProof/>
          </w:rPr>
          <w:t>Unit System</w:t>
        </w:r>
        <w:r>
          <w:rPr>
            <w:noProof/>
            <w:webHidden/>
          </w:rPr>
          <w:tab/>
        </w:r>
        <w:r>
          <w:rPr>
            <w:noProof/>
            <w:webHidden/>
          </w:rPr>
          <w:fldChar w:fldCharType="begin"/>
        </w:r>
        <w:r>
          <w:rPr>
            <w:noProof/>
            <w:webHidden/>
          </w:rPr>
          <w:instrText xml:space="preserve"> PAGEREF _Toc86863793 \h </w:instrText>
        </w:r>
        <w:r>
          <w:rPr>
            <w:noProof/>
            <w:webHidden/>
          </w:rPr>
        </w:r>
        <w:r>
          <w:rPr>
            <w:noProof/>
            <w:webHidden/>
          </w:rPr>
          <w:fldChar w:fldCharType="separate"/>
        </w:r>
        <w:r>
          <w:rPr>
            <w:noProof/>
            <w:webHidden/>
          </w:rPr>
          <w:t>10</w:t>
        </w:r>
        <w:r>
          <w:rPr>
            <w:noProof/>
            <w:webHidden/>
          </w:rPr>
          <w:fldChar w:fldCharType="end"/>
        </w:r>
      </w:hyperlink>
    </w:p>
    <w:p w14:paraId="225B1400" w14:textId="279B8256" w:rsidR="005E0526" w:rsidRDefault="005E0526">
      <w:pPr>
        <w:pStyle w:val="Verzeichnis2"/>
        <w:rPr>
          <w:rFonts w:asciiTheme="minorHAnsi" w:eastAsiaTheme="minorEastAsia" w:hAnsiTheme="minorHAnsi" w:cstheme="minorBidi"/>
          <w:b w:val="0"/>
          <w:noProof/>
          <w:lang w:val="de-DE" w:eastAsia="de-DE"/>
        </w:rPr>
      </w:pPr>
      <w:hyperlink w:anchor="_Toc86863794" w:history="1">
        <w:r w:rsidRPr="00776490">
          <w:rPr>
            <w:rStyle w:val="Hyperlink"/>
            <w:noProof/>
          </w:rPr>
          <w:t>7.2</w:t>
        </w:r>
        <w:r>
          <w:rPr>
            <w:rFonts w:asciiTheme="minorHAnsi" w:eastAsiaTheme="minorEastAsia" w:hAnsiTheme="minorHAnsi" w:cstheme="minorBidi"/>
            <w:b w:val="0"/>
            <w:noProof/>
            <w:lang w:val="de-DE" w:eastAsia="de-DE"/>
          </w:rPr>
          <w:tab/>
        </w:r>
        <w:r w:rsidRPr="00776490">
          <w:rPr>
            <w:rStyle w:val="Hyperlink"/>
            <w:noProof/>
          </w:rPr>
          <w:t>Application, User and Process Specific Data</w:t>
        </w:r>
        <w:r>
          <w:rPr>
            <w:noProof/>
            <w:webHidden/>
          </w:rPr>
          <w:tab/>
        </w:r>
        <w:r>
          <w:rPr>
            <w:noProof/>
            <w:webHidden/>
          </w:rPr>
          <w:fldChar w:fldCharType="begin"/>
        </w:r>
        <w:r>
          <w:rPr>
            <w:noProof/>
            <w:webHidden/>
          </w:rPr>
          <w:instrText xml:space="preserve"> PAGEREF _Toc86863794 \h </w:instrText>
        </w:r>
        <w:r>
          <w:rPr>
            <w:noProof/>
            <w:webHidden/>
          </w:rPr>
        </w:r>
        <w:r>
          <w:rPr>
            <w:noProof/>
            <w:webHidden/>
          </w:rPr>
          <w:fldChar w:fldCharType="separate"/>
        </w:r>
        <w:r>
          <w:rPr>
            <w:noProof/>
            <w:webHidden/>
          </w:rPr>
          <w:t>11</w:t>
        </w:r>
        <w:r>
          <w:rPr>
            <w:noProof/>
            <w:webHidden/>
          </w:rPr>
          <w:fldChar w:fldCharType="end"/>
        </w:r>
      </w:hyperlink>
    </w:p>
    <w:p w14:paraId="1B1B0A96" w14:textId="178DDB4F" w:rsidR="005E0526" w:rsidRDefault="005E0526">
      <w:pPr>
        <w:pStyle w:val="Verzeichnis3"/>
        <w:rPr>
          <w:rFonts w:asciiTheme="minorHAnsi" w:eastAsiaTheme="minorEastAsia" w:hAnsiTheme="minorHAnsi" w:cstheme="minorBidi"/>
          <w:b w:val="0"/>
          <w:noProof/>
          <w:lang w:val="de-DE" w:eastAsia="de-DE"/>
        </w:rPr>
      </w:pPr>
      <w:hyperlink w:anchor="_Toc86863795" w:history="1">
        <w:r w:rsidRPr="00776490">
          <w:rPr>
            <w:rStyle w:val="Hyperlink"/>
            <w:noProof/>
          </w:rPr>
          <w:t>7.2.1</w:t>
        </w:r>
        <w:r>
          <w:rPr>
            <w:rFonts w:asciiTheme="minorHAnsi" w:eastAsiaTheme="minorEastAsia" w:hAnsiTheme="minorHAnsi" w:cstheme="minorBidi"/>
            <w:b w:val="0"/>
            <w:noProof/>
            <w:lang w:val="de-DE" w:eastAsia="de-DE"/>
          </w:rPr>
          <w:tab/>
        </w:r>
        <w:r w:rsidRPr="00776490">
          <w:rPr>
            <w:rStyle w:val="Hyperlink"/>
            <w:noProof/>
          </w:rPr>
          <w:t xml:space="preserve">User Specific Data </w:t>
        </w:r>
        <w:r w:rsidRPr="00776490">
          <w:rPr>
            <w:rStyle w:val="Hyperlink"/>
            <w:rFonts w:ascii="Courier New" w:hAnsi="Courier New" w:cs="Courier New"/>
            <w:i/>
            <w:noProof/>
            <w:lang w:eastAsia="de-DE"/>
          </w:rPr>
          <w:t>&lt;appdata/&gt;</w:t>
        </w:r>
        <w:r>
          <w:rPr>
            <w:noProof/>
            <w:webHidden/>
          </w:rPr>
          <w:tab/>
        </w:r>
        <w:r>
          <w:rPr>
            <w:noProof/>
            <w:webHidden/>
          </w:rPr>
          <w:fldChar w:fldCharType="begin"/>
        </w:r>
        <w:r>
          <w:rPr>
            <w:noProof/>
            <w:webHidden/>
          </w:rPr>
          <w:instrText xml:space="preserve"> PAGEREF _Toc86863795 \h </w:instrText>
        </w:r>
        <w:r>
          <w:rPr>
            <w:noProof/>
            <w:webHidden/>
          </w:rPr>
        </w:r>
        <w:r>
          <w:rPr>
            <w:noProof/>
            <w:webHidden/>
          </w:rPr>
          <w:fldChar w:fldCharType="separate"/>
        </w:r>
        <w:r>
          <w:rPr>
            <w:noProof/>
            <w:webHidden/>
          </w:rPr>
          <w:t>11</w:t>
        </w:r>
        <w:r>
          <w:rPr>
            <w:noProof/>
            <w:webHidden/>
          </w:rPr>
          <w:fldChar w:fldCharType="end"/>
        </w:r>
      </w:hyperlink>
    </w:p>
    <w:p w14:paraId="7771D403" w14:textId="3FE876CD" w:rsidR="005E0526" w:rsidRDefault="005E0526">
      <w:pPr>
        <w:pStyle w:val="Verzeichnis3"/>
        <w:rPr>
          <w:rFonts w:asciiTheme="minorHAnsi" w:eastAsiaTheme="minorEastAsia" w:hAnsiTheme="minorHAnsi" w:cstheme="minorBidi"/>
          <w:b w:val="0"/>
          <w:noProof/>
          <w:lang w:val="de-DE" w:eastAsia="de-DE"/>
        </w:rPr>
      </w:pPr>
      <w:hyperlink w:anchor="_Toc86863796" w:history="1">
        <w:r w:rsidRPr="00776490">
          <w:rPr>
            <w:rStyle w:val="Hyperlink"/>
            <w:noProof/>
          </w:rPr>
          <w:t>7.2.2</w:t>
        </w:r>
        <w:r>
          <w:rPr>
            <w:rFonts w:asciiTheme="minorHAnsi" w:eastAsiaTheme="minorEastAsia" w:hAnsiTheme="minorHAnsi" w:cstheme="minorBidi"/>
            <w:b w:val="0"/>
            <w:noProof/>
            <w:lang w:val="de-DE" w:eastAsia="de-DE"/>
          </w:rPr>
          <w:tab/>
        </w:r>
        <w:r w:rsidRPr="00776490">
          <w:rPr>
            <w:rStyle w:val="Hyperlink"/>
            <w:noProof/>
          </w:rPr>
          <w:t xml:space="preserve">Finite Element Specific Data </w:t>
        </w:r>
        <w:r w:rsidRPr="00776490">
          <w:rPr>
            <w:rStyle w:val="Hyperlink"/>
            <w:rFonts w:ascii="Courier New" w:hAnsi="Courier New" w:cs="Courier New"/>
            <w:i/>
            <w:noProof/>
            <w:lang w:eastAsia="de-DE"/>
          </w:rPr>
          <w:t>&lt;femdata/&gt;</w:t>
        </w:r>
        <w:r>
          <w:rPr>
            <w:noProof/>
            <w:webHidden/>
          </w:rPr>
          <w:tab/>
        </w:r>
        <w:r>
          <w:rPr>
            <w:noProof/>
            <w:webHidden/>
          </w:rPr>
          <w:fldChar w:fldCharType="begin"/>
        </w:r>
        <w:r>
          <w:rPr>
            <w:noProof/>
            <w:webHidden/>
          </w:rPr>
          <w:instrText xml:space="preserve"> PAGEREF _Toc86863796 \h </w:instrText>
        </w:r>
        <w:r>
          <w:rPr>
            <w:noProof/>
            <w:webHidden/>
          </w:rPr>
        </w:r>
        <w:r>
          <w:rPr>
            <w:noProof/>
            <w:webHidden/>
          </w:rPr>
          <w:fldChar w:fldCharType="separate"/>
        </w:r>
        <w:r>
          <w:rPr>
            <w:noProof/>
            <w:webHidden/>
          </w:rPr>
          <w:t>13</w:t>
        </w:r>
        <w:r>
          <w:rPr>
            <w:noProof/>
            <w:webHidden/>
          </w:rPr>
          <w:fldChar w:fldCharType="end"/>
        </w:r>
      </w:hyperlink>
    </w:p>
    <w:p w14:paraId="64DF67C8" w14:textId="478BB0F8" w:rsidR="005E0526" w:rsidRDefault="005E0526">
      <w:pPr>
        <w:pStyle w:val="Verzeichnis2"/>
        <w:rPr>
          <w:rFonts w:asciiTheme="minorHAnsi" w:eastAsiaTheme="minorEastAsia" w:hAnsiTheme="minorHAnsi" w:cstheme="minorBidi"/>
          <w:b w:val="0"/>
          <w:noProof/>
          <w:lang w:val="de-DE" w:eastAsia="de-DE"/>
        </w:rPr>
      </w:pPr>
      <w:hyperlink w:anchor="_Toc86863797" w:history="1">
        <w:r w:rsidRPr="00776490">
          <w:rPr>
            <w:rStyle w:val="Hyperlink"/>
            <w:noProof/>
          </w:rPr>
          <w:t>7.3</w:t>
        </w:r>
        <w:r>
          <w:rPr>
            <w:rFonts w:asciiTheme="minorHAnsi" w:eastAsiaTheme="minorEastAsia" w:hAnsiTheme="minorHAnsi" w:cstheme="minorBidi"/>
            <w:b w:val="0"/>
            <w:noProof/>
            <w:lang w:val="de-DE" w:eastAsia="de-DE"/>
          </w:rPr>
          <w:tab/>
        </w:r>
        <w:r w:rsidRPr="00776490">
          <w:rPr>
            <w:rStyle w:val="Hyperlink"/>
            <w:noProof/>
          </w:rPr>
          <w:t xml:space="preserve">Connection Data </w:t>
        </w:r>
        <w:r w:rsidRPr="00776490">
          <w:rPr>
            <w:rStyle w:val="Hyperlink"/>
            <w:rFonts w:ascii="Courier New" w:hAnsi="Courier New" w:cs="Courier New"/>
            <w:noProof/>
          </w:rPr>
          <w:t>&lt;connection_group/&gt;</w:t>
        </w:r>
        <w:r>
          <w:rPr>
            <w:noProof/>
            <w:webHidden/>
          </w:rPr>
          <w:tab/>
        </w:r>
        <w:r>
          <w:rPr>
            <w:noProof/>
            <w:webHidden/>
          </w:rPr>
          <w:fldChar w:fldCharType="begin"/>
        </w:r>
        <w:r>
          <w:rPr>
            <w:noProof/>
            <w:webHidden/>
          </w:rPr>
          <w:instrText xml:space="preserve"> PAGEREF _Toc86863797 \h </w:instrText>
        </w:r>
        <w:r>
          <w:rPr>
            <w:noProof/>
            <w:webHidden/>
          </w:rPr>
        </w:r>
        <w:r>
          <w:rPr>
            <w:noProof/>
            <w:webHidden/>
          </w:rPr>
          <w:fldChar w:fldCharType="separate"/>
        </w:r>
        <w:r>
          <w:rPr>
            <w:noProof/>
            <w:webHidden/>
          </w:rPr>
          <w:t>15</w:t>
        </w:r>
        <w:r>
          <w:rPr>
            <w:noProof/>
            <w:webHidden/>
          </w:rPr>
          <w:fldChar w:fldCharType="end"/>
        </w:r>
      </w:hyperlink>
    </w:p>
    <w:p w14:paraId="699D44B0" w14:textId="5984BEB8" w:rsidR="005E0526" w:rsidRDefault="005E0526">
      <w:pPr>
        <w:pStyle w:val="Verzeichnis3"/>
        <w:rPr>
          <w:rFonts w:asciiTheme="minorHAnsi" w:eastAsiaTheme="minorEastAsia" w:hAnsiTheme="minorHAnsi" w:cstheme="minorBidi"/>
          <w:b w:val="0"/>
          <w:noProof/>
          <w:lang w:val="de-DE" w:eastAsia="de-DE"/>
        </w:rPr>
      </w:pPr>
      <w:hyperlink w:anchor="_Toc86863798" w:history="1">
        <w:r w:rsidRPr="00776490">
          <w:rPr>
            <w:rStyle w:val="Hyperlink"/>
            <w:noProof/>
          </w:rPr>
          <w:t>7.3.1</w:t>
        </w:r>
        <w:r>
          <w:rPr>
            <w:rFonts w:asciiTheme="minorHAnsi" w:eastAsiaTheme="minorEastAsia" w:hAnsiTheme="minorHAnsi" w:cstheme="minorBidi"/>
            <w:b w:val="0"/>
            <w:noProof/>
            <w:lang w:val="de-DE" w:eastAsia="de-DE"/>
          </w:rPr>
          <w:tab/>
        </w:r>
        <w:r w:rsidRPr="00776490">
          <w:rPr>
            <w:rStyle w:val="Hyperlink"/>
            <w:noProof/>
          </w:rPr>
          <w:t>Connected Objects</w:t>
        </w:r>
        <w:r>
          <w:rPr>
            <w:noProof/>
            <w:webHidden/>
          </w:rPr>
          <w:tab/>
        </w:r>
        <w:r>
          <w:rPr>
            <w:noProof/>
            <w:webHidden/>
          </w:rPr>
          <w:fldChar w:fldCharType="begin"/>
        </w:r>
        <w:r>
          <w:rPr>
            <w:noProof/>
            <w:webHidden/>
          </w:rPr>
          <w:instrText xml:space="preserve"> PAGEREF _Toc86863798 \h </w:instrText>
        </w:r>
        <w:r>
          <w:rPr>
            <w:noProof/>
            <w:webHidden/>
          </w:rPr>
        </w:r>
        <w:r>
          <w:rPr>
            <w:noProof/>
            <w:webHidden/>
          </w:rPr>
          <w:fldChar w:fldCharType="separate"/>
        </w:r>
        <w:r>
          <w:rPr>
            <w:noProof/>
            <w:webHidden/>
          </w:rPr>
          <w:t>16</w:t>
        </w:r>
        <w:r>
          <w:rPr>
            <w:noProof/>
            <w:webHidden/>
          </w:rPr>
          <w:fldChar w:fldCharType="end"/>
        </w:r>
      </w:hyperlink>
    </w:p>
    <w:p w14:paraId="5160F664" w14:textId="6F9C37EA" w:rsidR="005E0526" w:rsidRDefault="005E0526">
      <w:pPr>
        <w:pStyle w:val="Verzeichnis3"/>
        <w:rPr>
          <w:rFonts w:asciiTheme="minorHAnsi" w:eastAsiaTheme="minorEastAsia" w:hAnsiTheme="minorHAnsi" w:cstheme="minorBidi"/>
          <w:b w:val="0"/>
          <w:noProof/>
          <w:lang w:val="de-DE" w:eastAsia="de-DE"/>
        </w:rPr>
      </w:pPr>
      <w:hyperlink w:anchor="_Toc86863799" w:history="1">
        <w:r w:rsidRPr="00776490">
          <w:rPr>
            <w:rStyle w:val="Hyperlink"/>
            <w:noProof/>
          </w:rPr>
          <w:t>7.3.2</w:t>
        </w:r>
        <w:r>
          <w:rPr>
            <w:rFonts w:asciiTheme="minorHAnsi" w:eastAsiaTheme="minorEastAsia" w:hAnsiTheme="minorHAnsi" w:cstheme="minorBidi"/>
            <w:b w:val="0"/>
            <w:noProof/>
            <w:lang w:val="de-DE" w:eastAsia="de-DE"/>
          </w:rPr>
          <w:tab/>
        </w:r>
        <w:r w:rsidRPr="00776490">
          <w:rPr>
            <w:rStyle w:val="Hyperlink"/>
            <w:noProof/>
          </w:rPr>
          <w:t>Contacts and Friction</w:t>
        </w:r>
        <w:r>
          <w:rPr>
            <w:noProof/>
            <w:webHidden/>
          </w:rPr>
          <w:tab/>
        </w:r>
        <w:r>
          <w:rPr>
            <w:noProof/>
            <w:webHidden/>
          </w:rPr>
          <w:fldChar w:fldCharType="begin"/>
        </w:r>
        <w:r>
          <w:rPr>
            <w:noProof/>
            <w:webHidden/>
          </w:rPr>
          <w:instrText xml:space="preserve"> PAGEREF _Toc86863799 \h </w:instrText>
        </w:r>
        <w:r>
          <w:rPr>
            <w:noProof/>
            <w:webHidden/>
          </w:rPr>
        </w:r>
        <w:r>
          <w:rPr>
            <w:noProof/>
            <w:webHidden/>
          </w:rPr>
          <w:fldChar w:fldCharType="separate"/>
        </w:r>
        <w:r>
          <w:rPr>
            <w:noProof/>
            <w:webHidden/>
          </w:rPr>
          <w:t>22</w:t>
        </w:r>
        <w:r>
          <w:rPr>
            <w:noProof/>
            <w:webHidden/>
          </w:rPr>
          <w:fldChar w:fldCharType="end"/>
        </w:r>
      </w:hyperlink>
    </w:p>
    <w:p w14:paraId="0FD94E18" w14:textId="00BDAD7B" w:rsidR="005E0526" w:rsidRDefault="005E0526">
      <w:pPr>
        <w:pStyle w:val="Verzeichnis3"/>
        <w:rPr>
          <w:rFonts w:asciiTheme="minorHAnsi" w:eastAsiaTheme="minorEastAsia" w:hAnsiTheme="minorHAnsi" w:cstheme="minorBidi"/>
          <w:b w:val="0"/>
          <w:noProof/>
          <w:lang w:val="de-DE" w:eastAsia="de-DE"/>
        </w:rPr>
      </w:pPr>
      <w:hyperlink w:anchor="_Toc86863800" w:history="1">
        <w:r w:rsidRPr="00776490">
          <w:rPr>
            <w:rStyle w:val="Hyperlink"/>
            <w:noProof/>
          </w:rPr>
          <w:t>7.3.3</w:t>
        </w:r>
        <w:r>
          <w:rPr>
            <w:rFonts w:asciiTheme="minorHAnsi" w:eastAsiaTheme="minorEastAsia" w:hAnsiTheme="minorHAnsi" w:cstheme="minorBidi"/>
            <w:b w:val="0"/>
            <w:noProof/>
            <w:lang w:val="de-DE" w:eastAsia="de-DE"/>
          </w:rPr>
          <w:tab/>
        </w:r>
        <w:r w:rsidRPr="00776490">
          <w:rPr>
            <w:rStyle w:val="Hyperlink"/>
            <w:noProof/>
          </w:rPr>
          <w:t>Joints</w:t>
        </w:r>
        <w:r>
          <w:rPr>
            <w:noProof/>
            <w:webHidden/>
          </w:rPr>
          <w:tab/>
        </w:r>
        <w:r>
          <w:rPr>
            <w:noProof/>
            <w:webHidden/>
          </w:rPr>
          <w:fldChar w:fldCharType="begin"/>
        </w:r>
        <w:r>
          <w:rPr>
            <w:noProof/>
            <w:webHidden/>
          </w:rPr>
          <w:instrText xml:space="preserve"> PAGEREF _Toc86863800 \h </w:instrText>
        </w:r>
        <w:r>
          <w:rPr>
            <w:noProof/>
            <w:webHidden/>
          </w:rPr>
        </w:r>
        <w:r>
          <w:rPr>
            <w:noProof/>
            <w:webHidden/>
          </w:rPr>
          <w:fldChar w:fldCharType="separate"/>
        </w:r>
        <w:r>
          <w:rPr>
            <w:noProof/>
            <w:webHidden/>
          </w:rPr>
          <w:t>24</w:t>
        </w:r>
        <w:r>
          <w:rPr>
            <w:noProof/>
            <w:webHidden/>
          </w:rPr>
          <w:fldChar w:fldCharType="end"/>
        </w:r>
      </w:hyperlink>
    </w:p>
    <w:p w14:paraId="1E95BA8C" w14:textId="5C911917" w:rsidR="005E0526" w:rsidRDefault="005E0526">
      <w:pPr>
        <w:pStyle w:val="Verzeichnis2"/>
        <w:rPr>
          <w:rFonts w:asciiTheme="minorHAnsi" w:eastAsiaTheme="minorEastAsia" w:hAnsiTheme="minorHAnsi" w:cstheme="minorBidi"/>
          <w:b w:val="0"/>
          <w:noProof/>
          <w:lang w:val="de-DE" w:eastAsia="de-DE"/>
        </w:rPr>
      </w:pPr>
      <w:hyperlink w:anchor="_Toc86863801" w:history="1">
        <w:r w:rsidRPr="00776490">
          <w:rPr>
            <w:rStyle w:val="Hyperlink"/>
            <w:noProof/>
          </w:rPr>
          <w:t>7.4</w:t>
        </w:r>
        <w:r>
          <w:rPr>
            <w:rFonts w:asciiTheme="minorHAnsi" w:eastAsiaTheme="minorEastAsia" w:hAnsiTheme="minorHAnsi" w:cstheme="minorBidi"/>
            <w:b w:val="0"/>
            <w:noProof/>
            <w:lang w:val="de-DE" w:eastAsia="de-DE"/>
          </w:rPr>
          <w:tab/>
        </w:r>
        <w:r w:rsidRPr="00776490">
          <w:rPr>
            <w:rStyle w:val="Hyperlink"/>
            <w:noProof/>
          </w:rPr>
          <w:t>A Minimalistic Example of a χMCF file</w:t>
        </w:r>
        <w:r>
          <w:rPr>
            <w:noProof/>
            <w:webHidden/>
          </w:rPr>
          <w:tab/>
        </w:r>
        <w:r>
          <w:rPr>
            <w:noProof/>
            <w:webHidden/>
          </w:rPr>
          <w:fldChar w:fldCharType="begin"/>
        </w:r>
        <w:r>
          <w:rPr>
            <w:noProof/>
            <w:webHidden/>
          </w:rPr>
          <w:instrText xml:space="preserve"> PAGEREF _Toc86863801 \h </w:instrText>
        </w:r>
        <w:r>
          <w:rPr>
            <w:noProof/>
            <w:webHidden/>
          </w:rPr>
        </w:r>
        <w:r>
          <w:rPr>
            <w:noProof/>
            <w:webHidden/>
          </w:rPr>
          <w:fldChar w:fldCharType="separate"/>
        </w:r>
        <w:r>
          <w:rPr>
            <w:noProof/>
            <w:webHidden/>
          </w:rPr>
          <w:t>24</w:t>
        </w:r>
        <w:r>
          <w:rPr>
            <w:noProof/>
            <w:webHidden/>
          </w:rPr>
          <w:fldChar w:fldCharType="end"/>
        </w:r>
      </w:hyperlink>
    </w:p>
    <w:p w14:paraId="71225FCD" w14:textId="42AAA29E" w:rsidR="005E0526" w:rsidRDefault="005E0526">
      <w:pPr>
        <w:pStyle w:val="Verzeichnis2"/>
        <w:rPr>
          <w:rFonts w:asciiTheme="minorHAnsi" w:eastAsiaTheme="minorEastAsia" w:hAnsiTheme="minorHAnsi" w:cstheme="minorBidi"/>
          <w:b w:val="0"/>
          <w:noProof/>
          <w:lang w:val="de-DE" w:eastAsia="de-DE"/>
        </w:rPr>
      </w:pPr>
      <w:hyperlink w:anchor="_Toc86863802" w:history="1">
        <w:r w:rsidRPr="00776490">
          <w:rPr>
            <w:rStyle w:val="Hyperlink"/>
            <w:noProof/>
          </w:rPr>
          <w:t>7.5</w:t>
        </w:r>
        <w:r>
          <w:rPr>
            <w:rFonts w:asciiTheme="minorHAnsi" w:eastAsiaTheme="minorEastAsia" w:hAnsiTheme="minorHAnsi" w:cstheme="minorBidi"/>
            <w:b w:val="0"/>
            <w:noProof/>
            <w:lang w:val="de-DE" w:eastAsia="de-DE"/>
          </w:rPr>
          <w:tab/>
        </w:r>
        <w:r w:rsidRPr="00776490">
          <w:rPr>
            <w:rStyle w:val="Hyperlink"/>
            <w:noProof/>
          </w:rPr>
          <w:t>XML Schema Definition</w:t>
        </w:r>
        <w:r>
          <w:rPr>
            <w:noProof/>
            <w:webHidden/>
          </w:rPr>
          <w:tab/>
        </w:r>
        <w:r>
          <w:rPr>
            <w:noProof/>
            <w:webHidden/>
          </w:rPr>
          <w:fldChar w:fldCharType="begin"/>
        </w:r>
        <w:r>
          <w:rPr>
            <w:noProof/>
            <w:webHidden/>
          </w:rPr>
          <w:instrText xml:space="preserve"> PAGEREF _Toc86863802 \h </w:instrText>
        </w:r>
        <w:r>
          <w:rPr>
            <w:noProof/>
            <w:webHidden/>
          </w:rPr>
        </w:r>
        <w:r>
          <w:rPr>
            <w:noProof/>
            <w:webHidden/>
          </w:rPr>
          <w:fldChar w:fldCharType="separate"/>
        </w:r>
        <w:r>
          <w:rPr>
            <w:noProof/>
            <w:webHidden/>
          </w:rPr>
          <w:t>25</w:t>
        </w:r>
        <w:r>
          <w:rPr>
            <w:noProof/>
            <w:webHidden/>
          </w:rPr>
          <w:fldChar w:fldCharType="end"/>
        </w:r>
      </w:hyperlink>
    </w:p>
    <w:p w14:paraId="4EC23E99" w14:textId="1E070F63" w:rsidR="005E0526" w:rsidRDefault="005E0526">
      <w:pPr>
        <w:pStyle w:val="Verzeichnis1"/>
        <w:rPr>
          <w:rFonts w:asciiTheme="minorHAnsi" w:eastAsiaTheme="minorEastAsia" w:hAnsiTheme="minorHAnsi" w:cstheme="minorBidi"/>
          <w:b w:val="0"/>
          <w:noProof/>
          <w:lang w:val="de-DE" w:eastAsia="de-DE"/>
        </w:rPr>
      </w:pPr>
      <w:hyperlink w:anchor="_Toc86863803" w:history="1">
        <w:r w:rsidRPr="00776490">
          <w:rPr>
            <w:rStyle w:val="Hyperlink"/>
            <w:noProof/>
          </w:rPr>
          <w:t>8</w:t>
        </w:r>
        <w:r>
          <w:rPr>
            <w:rFonts w:asciiTheme="minorHAnsi" w:eastAsiaTheme="minorEastAsia" w:hAnsiTheme="minorHAnsi" w:cstheme="minorBidi"/>
            <w:b w:val="0"/>
            <w:noProof/>
            <w:lang w:val="de-DE" w:eastAsia="de-DE"/>
          </w:rPr>
          <w:tab/>
        </w:r>
        <w:r w:rsidRPr="00776490">
          <w:rPr>
            <w:rStyle w:val="Hyperlink"/>
            <w:noProof/>
          </w:rPr>
          <w:t>Data Common to any Connection</w:t>
        </w:r>
        <w:r>
          <w:rPr>
            <w:noProof/>
            <w:webHidden/>
          </w:rPr>
          <w:tab/>
        </w:r>
        <w:r>
          <w:rPr>
            <w:noProof/>
            <w:webHidden/>
          </w:rPr>
          <w:fldChar w:fldCharType="begin"/>
        </w:r>
        <w:r>
          <w:rPr>
            <w:noProof/>
            <w:webHidden/>
          </w:rPr>
          <w:instrText xml:space="preserve"> PAGEREF _Toc86863803 \h </w:instrText>
        </w:r>
        <w:r>
          <w:rPr>
            <w:noProof/>
            <w:webHidden/>
          </w:rPr>
        </w:r>
        <w:r>
          <w:rPr>
            <w:noProof/>
            <w:webHidden/>
          </w:rPr>
          <w:fldChar w:fldCharType="separate"/>
        </w:r>
        <w:r>
          <w:rPr>
            <w:noProof/>
            <w:webHidden/>
          </w:rPr>
          <w:t>25</w:t>
        </w:r>
        <w:r>
          <w:rPr>
            <w:noProof/>
            <w:webHidden/>
          </w:rPr>
          <w:fldChar w:fldCharType="end"/>
        </w:r>
      </w:hyperlink>
    </w:p>
    <w:p w14:paraId="0CE848A1" w14:textId="185F5D12" w:rsidR="005E0526" w:rsidRDefault="005E0526">
      <w:pPr>
        <w:pStyle w:val="Verzeichnis2"/>
        <w:rPr>
          <w:rFonts w:asciiTheme="minorHAnsi" w:eastAsiaTheme="minorEastAsia" w:hAnsiTheme="minorHAnsi" w:cstheme="minorBidi"/>
          <w:b w:val="0"/>
          <w:noProof/>
          <w:lang w:val="de-DE" w:eastAsia="de-DE"/>
        </w:rPr>
      </w:pPr>
      <w:hyperlink w:anchor="_Toc86863804" w:history="1">
        <w:r w:rsidRPr="00776490">
          <w:rPr>
            <w:rStyle w:val="Hyperlink"/>
            <w:noProof/>
          </w:rPr>
          <w:t>8.1</w:t>
        </w:r>
        <w:r>
          <w:rPr>
            <w:rFonts w:asciiTheme="minorHAnsi" w:eastAsiaTheme="minorEastAsia" w:hAnsiTheme="minorHAnsi" w:cstheme="minorBidi"/>
            <w:b w:val="0"/>
            <w:noProof/>
            <w:lang w:val="de-DE" w:eastAsia="de-DE"/>
          </w:rPr>
          <w:tab/>
        </w:r>
        <w:r w:rsidRPr="00776490">
          <w:rPr>
            <w:rStyle w:val="Hyperlink"/>
            <w:noProof/>
          </w:rPr>
          <w:t>Indices and their properties</w:t>
        </w:r>
        <w:r>
          <w:rPr>
            <w:noProof/>
            <w:webHidden/>
          </w:rPr>
          <w:tab/>
        </w:r>
        <w:r>
          <w:rPr>
            <w:noProof/>
            <w:webHidden/>
          </w:rPr>
          <w:fldChar w:fldCharType="begin"/>
        </w:r>
        <w:r>
          <w:rPr>
            <w:noProof/>
            <w:webHidden/>
          </w:rPr>
          <w:instrText xml:space="preserve"> PAGEREF _Toc86863804 \h </w:instrText>
        </w:r>
        <w:r>
          <w:rPr>
            <w:noProof/>
            <w:webHidden/>
          </w:rPr>
        </w:r>
        <w:r>
          <w:rPr>
            <w:noProof/>
            <w:webHidden/>
          </w:rPr>
          <w:fldChar w:fldCharType="separate"/>
        </w:r>
        <w:r>
          <w:rPr>
            <w:noProof/>
            <w:webHidden/>
          </w:rPr>
          <w:t>25</w:t>
        </w:r>
        <w:r>
          <w:rPr>
            <w:noProof/>
            <w:webHidden/>
          </w:rPr>
          <w:fldChar w:fldCharType="end"/>
        </w:r>
      </w:hyperlink>
    </w:p>
    <w:p w14:paraId="4637022F" w14:textId="6079B725" w:rsidR="005E0526" w:rsidRDefault="005E0526">
      <w:pPr>
        <w:pStyle w:val="Verzeichnis2"/>
        <w:rPr>
          <w:rFonts w:asciiTheme="minorHAnsi" w:eastAsiaTheme="minorEastAsia" w:hAnsiTheme="minorHAnsi" w:cstheme="minorBidi"/>
          <w:b w:val="0"/>
          <w:noProof/>
          <w:lang w:val="de-DE" w:eastAsia="de-DE"/>
        </w:rPr>
      </w:pPr>
      <w:hyperlink w:anchor="_Toc86863805" w:history="1">
        <w:r w:rsidRPr="00776490">
          <w:rPr>
            <w:rStyle w:val="Hyperlink"/>
            <w:noProof/>
          </w:rPr>
          <w:t>8.2</w:t>
        </w:r>
        <w:r>
          <w:rPr>
            <w:rFonts w:asciiTheme="minorHAnsi" w:eastAsiaTheme="minorEastAsia" w:hAnsiTheme="minorHAnsi" w:cstheme="minorBidi"/>
            <w:b w:val="0"/>
            <w:noProof/>
            <w:lang w:val="de-DE" w:eastAsia="de-DE"/>
          </w:rPr>
          <w:tab/>
        </w:r>
        <w:r w:rsidRPr="00776490">
          <w:rPr>
            <w:rStyle w:val="Hyperlink"/>
            <w:noProof/>
          </w:rPr>
          <w:t>Connection Referencing</w:t>
        </w:r>
        <w:r>
          <w:rPr>
            <w:noProof/>
            <w:webHidden/>
          </w:rPr>
          <w:tab/>
        </w:r>
        <w:r>
          <w:rPr>
            <w:noProof/>
            <w:webHidden/>
          </w:rPr>
          <w:fldChar w:fldCharType="begin"/>
        </w:r>
        <w:r>
          <w:rPr>
            <w:noProof/>
            <w:webHidden/>
          </w:rPr>
          <w:instrText xml:space="preserve"> PAGEREF _Toc86863805 \h </w:instrText>
        </w:r>
        <w:r>
          <w:rPr>
            <w:noProof/>
            <w:webHidden/>
          </w:rPr>
        </w:r>
        <w:r>
          <w:rPr>
            <w:noProof/>
            <w:webHidden/>
          </w:rPr>
          <w:fldChar w:fldCharType="separate"/>
        </w:r>
        <w:r>
          <w:rPr>
            <w:noProof/>
            <w:webHidden/>
          </w:rPr>
          <w:t>25</w:t>
        </w:r>
        <w:r>
          <w:rPr>
            <w:noProof/>
            <w:webHidden/>
          </w:rPr>
          <w:fldChar w:fldCharType="end"/>
        </w:r>
      </w:hyperlink>
    </w:p>
    <w:p w14:paraId="475B99AB" w14:textId="1B8A4A5D" w:rsidR="005E0526" w:rsidRDefault="005E0526">
      <w:pPr>
        <w:pStyle w:val="Verzeichnis3"/>
        <w:rPr>
          <w:rFonts w:asciiTheme="minorHAnsi" w:eastAsiaTheme="minorEastAsia" w:hAnsiTheme="minorHAnsi" w:cstheme="minorBidi"/>
          <w:b w:val="0"/>
          <w:noProof/>
          <w:lang w:val="de-DE" w:eastAsia="de-DE"/>
        </w:rPr>
      </w:pPr>
      <w:hyperlink w:anchor="_Toc86863806" w:history="1">
        <w:r w:rsidRPr="00776490">
          <w:rPr>
            <w:rStyle w:val="Hyperlink"/>
            <w:noProof/>
          </w:rPr>
          <w:t>8.2.1</w:t>
        </w:r>
        <w:r>
          <w:rPr>
            <w:rFonts w:asciiTheme="minorHAnsi" w:eastAsiaTheme="minorEastAsia" w:hAnsiTheme="minorHAnsi" w:cstheme="minorBidi"/>
            <w:b w:val="0"/>
            <w:noProof/>
            <w:lang w:val="de-DE" w:eastAsia="de-DE"/>
          </w:rPr>
          <w:tab/>
        </w:r>
        <w:r w:rsidRPr="00776490">
          <w:rPr>
            <w:rStyle w:val="Hyperlink"/>
            <w:noProof/>
          </w:rPr>
          <w:t xml:space="preserve">Attribute </w:t>
        </w:r>
        <w:r w:rsidRPr="00776490">
          <w:rPr>
            <w:rStyle w:val="Hyperlink"/>
            <w:rFonts w:ascii="Courier New" w:hAnsi="Courier New" w:cs="Courier New"/>
            <w:noProof/>
            <w:highlight w:val="white"/>
          </w:rPr>
          <w:t>label</w:t>
        </w:r>
        <w:r>
          <w:rPr>
            <w:noProof/>
            <w:webHidden/>
          </w:rPr>
          <w:tab/>
        </w:r>
        <w:r>
          <w:rPr>
            <w:noProof/>
            <w:webHidden/>
          </w:rPr>
          <w:fldChar w:fldCharType="begin"/>
        </w:r>
        <w:r>
          <w:rPr>
            <w:noProof/>
            <w:webHidden/>
          </w:rPr>
          <w:instrText xml:space="preserve"> PAGEREF _Toc86863806 \h </w:instrText>
        </w:r>
        <w:r>
          <w:rPr>
            <w:noProof/>
            <w:webHidden/>
          </w:rPr>
        </w:r>
        <w:r>
          <w:rPr>
            <w:noProof/>
            <w:webHidden/>
          </w:rPr>
          <w:fldChar w:fldCharType="separate"/>
        </w:r>
        <w:r>
          <w:rPr>
            <w:noProof/>
            <w:webHidden/>
          </w:rPr>
          <w:t>26</w:t>
        </w:r>
        <w:r>
          <w:rPr>
            <w:noProof/>
            <w:webHidden/>
          </w:rPr>
          <w:fldChar w:fldCharType="end"/>
        </w:r>
      </w:hyperlink>
    </w:p>
    <w:p w14:paraId="202311BC" w14:textId="2682DECA" w:rsidR="005E0526" w:rsidRDefault="005E0526">
      <w:pPr>
        <w:pStyle w:val="Verzeichnis3"/>
        <w:rPr>
          <w:rFonts w:asciiTheme="minorHAnsi" w:eastAsiaTheme="minorEastAsia" w:hAnsiTheme="minorHAnsi" w:cstheme="minorBidi"/>
          <w:b w:val="0"/>
          <w:noProof/>
          <w:lang w:val="de-DE" w:eastAsia="de-DE"/>
        </w:rPr>
      </w:pPr>
      <w:hyperlink w:anchor="_Toc86863807" w:history="1">
        <w:r w:rsidRPr="00776490">
          <w:rPr>
            <w:rStyle w:val="Hyperlink"/>
            <w:noProof/>
          </w:rPr>
          <w:t>8.2.2</w:t>
        </w:r>
        <w:r>
          <w:rPr>
            <w:rFonts w:asciiTheme="minorHAnsi" w:eastAsiaTheme="minorEastAsia" w:hAnsiTheme="minorHAnsi" w:cstheme="minorBidi"/>
            <w:b w:val="0"/>
            <w:noProof/>
            <w:lang w:val="de-DE" w:eastAsia="de-DE"/>
          </w:rPr>
          <w:tab/>
        </w:r>
        <w:r w:rsidRPr="00776490">
          <w:rPr>
            <w:rStyle w:val="Hyperlink"/>
            <w:noProof/>
          </w:rPr>
          <w:t xml:space="preserve">Attribute </w:t>
        </w:r>
        <w:r w:rsidRPr="00776490">
          <w:rPr>
            <w:rStyle w:val="Hyperlink"/>
            <w:rFonts w:ascii="Courier New" w:hAnsi="Courier New" w:cs="Courier New"/>
            <w:noProof/>
            <w:highlight w:val="white"/>
          </w:rPr>
          <w:t>ident</w:t>
        </w:r>
        <w:r w:rsidRPr="00776490">
          <w:rPr>
            <w:rStyle w:val="Hyperlink"/>
            <w:noProof/>
          </w:rPr>
          <w:t xml:space="preserve"> </w:t>
        </w:r>
        <w:r>
          <w:rPr>
            <w:noProof/>
            <w:webHidden/>
          </w:rPr>
          <w:tab/>
        </w:r>
        <w:r>
          <w:rPr>
            <w:noProof/>
            <w:webHidden/>
          </w:rPr>
          <w:fldChar w:fldCharType="begin"/>
        </w:r>
        <w:r>
          <w:rPr>
            <w:noProof/>
            <w:webHidden/>
          </w:rPr>
          <w:instrText xml:space="preserve"> PAGEREF _Toc86863807 \h </w:instrText>
        </w:r>
        <w:r>
          <w:rPr>
            <w:noProof/>
            <w:webHidden/>
          </w:rPr>
        </w:r>
        <w:r>
          <w:rPr>
            <w:noProof/>
            <w:webHidden/>
          </w:rPr>
          <w:fldChar w:fldCharType="separate"/>
        </w:r>
        <w:r>
          <w:rPr>
            <w:noProof/>
            <w:webHidden/>
          </w:rPr>
          <w:t>26</w:t>
        </w:r>
        <w:r>
          <w:rPr>
            <w:noProof/>
            <w:webHidden/>
          </w:rPr>
          <w:fldChar w:fldCharType="end"/>
        </w:r>
      </w:hyperlink>
    </w:p>
    <w:p w14:paraId="7C6C2040" w14:textId="12A354EF" w:rsidR="005E0526" w:rsidRDefault="005E0526">
      <w:pPr>
        <w:pStyle w:val="Verzeichnis2"/>
        <w:rPr>
          <w:rFonts w:asciiTheme="minorHAnsi" w:eastAsiaTheme="minorEastAsia" w:hAnsiTheme="minorHAnsi" w:cstheme="minorBidi"/>
          <w:b w:val="0"/>
          <w:noProof/>
          <w:lang w:val="de-DE" w:eastAsia="de-DE"/>
        </w:rPr>
      </w:pPr>
      <w:hyperlink w:anchor="_Toc86863808" w:history="1">
        <w:r w:rsidRPr="00776490">
          <w:rPr>
            <w:rStyle w:val="Hyperlink"/>
            <w:noProof/>
          </w:rPr>
          <w:t>8.3</w:t>
        </w:r>
        <w:r>
          <w:rPr>
            <w:rFonts w:asciiTheme="minorHAnsi" w:eastAsiaTheme="minorEastAsia" w:hAnsiTheme="minorHAnsi" w:cstheme="minorBidi"/>
            <w:b w:val="0"/>
            <w:noProof/>
            <w:lang w:val="de-DE" w:eastAsia="de-DE"/>
          </w:rPr>
          <w:tab/>
        </w:r>
        <w:r w:rsidRPr="00776490">
          <w:rPr>
            <w:rStyle w:val="Hyperlink"/>
            <w:noProof/>
          </w:rPr>
          <w:t>Dimensions and Coordinates</w:t>
        </w:r>
        <w:r>
          <w:rPr>
            <w:noProof/>
            <w:webHidden/>
          </w:rPr>
          <w:tab/>
        </w:r>
        <w:r>
          <w:rPr>
            <w:noProof/>
            <w:webHidden/>
          </w:rPr>
          <w:fldChar w:fldCharType="begin"/>
        </w:r>
        <w:r>
          <w:rPr>
            <w:noProof/>
            <w:webHidden/>
          </w:rPr>
          <w:instrText xml:space="preserve"> PAGEREF _Toc86863808 \h </w:instrText>
        </w:r>
        <w:r>
          <w:rPr>
            <w:noProof/>
            <w:webHidden/>
          </w:rPr>
        </w:r>
        <w:r>
          <w:rPr>
            <w:noProof/>
            <w:webHidden/>
          </w:rPr>
          <w:fldChar w:fldCharType="separate"/>
        </w:r>
        <w:r>
          <w:rPr>
            <w:noProof/>
            <w:webHidden/>
          </w:rPr>
          <w:t>26</w:t>
        </w:r>
        <w:r>
          <w:rPr>
            <w:noProof/>
            <w:webHidden/>
          </w:rPr>
          <w:fldChar w:fldCharType="end"/>
        </w:r>
      </w:hyperlink>
    </w:p>
    <w:p w14:paraId="5B1E37FA" w14:textId="32A84665" w:rsidR="005E0526" w:rsidRDefault="005E0526">
      <w:pPr>
        <w:pStyle w:val="Verzeichnis2"/>
        <w:rPr>
          <w:rFonts w:asciiTheme="minorHAnsi" w:eastAsiaTheme="minorEastAsia" w:hAnsiTheme="minorHAnsi" w:cstheme="minorBidi"/>
          <w:b w:val="0"/>
          <w:noProof/>
          <w:lang w:val="de-DE" w:eastAsia="de-DE"/>
        </w:rPr>
      </w:pPr>
      <w:hyperlink w:anchor="_Toc86863809" w:history="1">
        <w:r w:rsidRPr="00776490">
          <w:rPr>
            <w:rStyle w:val="Hyperlink"/>
            <w:noProof/>
          </w:rPr>
          <w:t>8.4</w:t>
        </w:r>
        <w:r>
          <w:rPr>
            <w:rFonts w:asciiTheme="minorHAnsi" w:eastAsiaTheme="minorEastAsia" w:hAnsiTheme="minorHAnsi" w:cstheme="minorBidi"/>
            <w:b w:val="0"/>
            <w:noProof/>
            <w:lang w:val="de-DE" w:eastAsia="de-DE"/>
          </w:rPr>
          <w:tab/>
        </w:r>
        <w:r w:rsidRPr="00776490">
          <w:rPr>
            <w:rStyle w:val="Hyperlink"/>
            <w:noProof/>
          </w:rPr>
          <w:t xml:space="preserve">Attribute </w:t>
        </w:r>
        <w:r w:rsidRPr="00776490">
          <w:rPr>
            <w:rStyle w:val="Hyperlink"/>
            <w:rFonts w:ascii="Courier New" w:hAnsi="Courier New" w:cs="Courier New"/>
            <w:noProof/>
            <w:highlight w:val="white"/>
          </w:rPr>
          <w:t>quality_control</w:t>
        </w:r>
        <w:r>
          <w:rPr>
            <w:noProof/>
            <w:webHidden/>
          </w:rPr>
          <w:tab/>
        </w:r>
        <w:r>
          <w:rPr>
            <w:noProof/>
            <w:webHidden/>
          </w:rPr>
          <w:fldChar w:fldCharType="begin"/>
        </w:r>
        <w:r>
          <w:rPr>
            <w:noProof/>
            <w:webHidden/>
          </w:rPr>
          <w:instrText xml:space="preserve"> PAGEREF _Toc86863809 \h </w:instrText>
        </w:r>
        <w:r>
          <w:rPr>
            <w:noProof/>
            <w:webHidden/>
          </w:rPr>
        </w:r>
        <w:r>
          <w:rPr>
            <w:noProof/>
            <w:webHidden/>
          </w:rPr>
          <w:fldChar w:fldCharType="separate"/>
        </w:r>
        <w:r>
          <w:rPr>
            <w:noProof/>
            <w:webHidden/>
          </w:rPr>
          <w:t>26</w:t>
        </w:r>
        <w:r>
          <w:rPr>
            <w:noProof/>
            <w:webHidden/>
          </w:rPr>
          <w:fldChar w:fldCharType="end"/>
        </w:r>
      </w:hyperlink>
    </w:p>
    <w:p w14:paraId="31564E0F" w14:textId="3B5A343C" w:rsidR="005E0526" w:rsidRDefault="005E0526">
      <w:pPr>
        <w:pStyle w:val="Verzeichnis2"/>
        <w:rPr>
          <w:rFonts w:asciiTheme="minorHAnsi" w:eastAsiaTheme="minorEastAsia" w:hAnsiTheme="minorHAnsi" w:cstheme="minorBidi"/>
          <w:b w:val="0"/>
          <w:noProof/>
          <w:lang w:val="de-DE" w:eastAsia="de-DE"/>
        </w:rPr>
      </w:pPr>
      <w:hyperlink w:anchor="_Toc86863810" w:history="1">
        <w:r w:rsidRPr="00776490">
          <w:rPr>
            <w:rStyle w:val="Hyperlink"/>
            <w:noProof/>
          </w:rPr>
          <w:t>8.5</w:t>
        </w:r>
        <w:r>
          <w:rPr>
            <w:rFonts w:asciiTheme="minorHAnsi" w:eastAsiaTheme="minorEastAsia" w:hAnsiTheme="minorHAnsi" w:cstheme="minorBidi"/>
            <w:b w:val="0"/>
            <w:noProof/>
            <w:lang w:val="de-DE" w:eastAsia="de-DE"/>
          </w:rPr>
          <w:tab/>
        </w:r>
        <w:r w:rsidRPr="00776490">
          <w:rPr>
            <w:rStyle w:val="Hyperlink"/>
            <w:noProof/>
          </w:rPr>
          <w:t>Custom Attributes list</w:t>
        </w:r>
        <w:r>
          <w:rPr>
            <w:noProof/>
            <w:webHidden/>
          </w:rPr>
          <w:tab/>
        </w:r>
        <w:r>
          <w:rPr>
            <w:noProof/>
            <w:webHidden/>
          </w:rPr>
          <w:fldChar w:fldCharType="begin"/>
        </w:r>
        <w:r>
          <w:rPr>
            <w:noProof/>
            <w:webHidden/>
          </w:rPr>
          <w:instrText xml:space="preserve"> PAGEREF _Toc86863810 \h </w:instrText>
        </w:r>
        <w:r>
          <w:rPr>
            <w:noProof/>
            <w:webHidden/>
          </w:rPr>
        </w:r>
        <w:r>
          <w:rPr>
            <w:noProof/>
            <w:webHidden/>
          </w:rPr>
          <w:fldChar w:fldCharType="separate"/>
        </w:r>
        <w:r>
          <w:rPr>
            <w:noProof/>
            <w:webHidden/>
          </w:rPr>
          <w:t>26</w:t>
        </w:r>
        <w:r>
          <w:rPr>
            <w:noProof/>
            <w:webHidden/>
          </w:rPr>
          <w:fldChar w:fldCharType="end"/>
        </w:r>
      </w:hyperlink>
    </w:p>
    <w:p w14:paraId="56FD5FED" w14:textId="2BA15951" w:rsidR="005E0526" w:rsidRDefault="005E0526">
      <w:pPr>
        <w:pStyle w:val="Verzeichnis2"/>
        <w:rPr>
          <w:rFonts w:asciiTheme="minorHAnsi" w:eastAsiaTheme="minorEastAsia" w:hAnsiTheme="minorHAnsi" w:cstheme="minorBidi"/>
          <w:b w:val="0"/>
          <w:noProof/>
          <w:lang w:val="de-DE" w:eastAsia="de-DE"/>
        </w:rPr>
      </w:pPr>
      <w:hyperlink w:anchor="_Toc86863811" w:history="1">
        <w:r w:rsidRPr="00776490">
          <w:rPr>
            <w:rStyle w:val="Hyperlink"/>
            <w:noProof/>
          </w:rPr>
          <w:t>8.6</w:t>
        </w:r>
        <w:r>
          <w:rPr>
            <w:rFonts w:asciiTheme="minorHAnsi" w:eastAsiaTheme="minorEastAsia" w:hAnsiTheme="minorHAnsi" w:cstheme="minorBidi"/>
            <w:b w:val="0"/>
            <w:noProof/>
            <w:lang w:val="de-DE" w:eastAsia="de-DE"/>
          </w:rPr>
          <w:tab/>
        </w:r>
        <w:r w:rsidRPr="00776490">
          <w:rPr>
            <w:rStyle w:val="Hyperlink"/>
            <w:noProof/>
          </w:rPr>
          <w:t xml:space="preserve">Distinction between </w:t>
        </w:r>
        <w:r w:rsidRPr="00776490">
          <w:rPr>
            <w:rStyle w:val="Hyperlink"/>
            <w:rFonts w:ascii="Courier New" w:hAnsi="Courier New" w:cs="Courier New"/>
            <w:noProof/>
          </w:rPr>
          <w:t>&lt;custom_attributes/&gt;</w:t>
        </w:r>
        <w:r w:rsidRPr="00776490">
          <w:rPr>
            <w:rStyle w:val="Hyperlink"/>
            <w:noProof/>
          </w:rPr>
          <w:t xml:space="preserve"> and </w:t>
        </w:r>
        <w:r w:rsidRPr="00776490">
          <w:rPr>
            <w:rStyle w:val="Hyperlink"/>
            <w:rFonts w:ascii="Courier New" w:hAnsi="Courier New" w:cs="Courier New"/>
            <w:noProof/>
          </w:rPr>
          <w:t>&lt;appdata/&gt;</w:t>
        </w:r>
        <w:r>
          <w:rPr>
            <w:noProof/>
            <w:webHidden/>
          </w:rPr>
          <w:tab/>
        </w:r>
        <w:r>
          <w:rPr>
            <w:noProof/>
            <w:webHidden/>
          </w:rPr>
          <w:fldChar w:fldCharType="begin"/>
        </w:r>
        <w:r>
          <w:rPr>
            <w:noProof/>
            <w:webHidden/>
          </w:rPr>
          <w:instrText xml:space="preserve"> PAGEREF _Toc86863811 \h </w:instrText>
        </w:r>
        <w:r>
          <w:rPr>
            <w:noProof/>
            <w:webHidden/>
          </w:rPr>
        </w:r>
        <w:r>
          <w:rPr>
            <w:noProof/>
            <w:webHidden/>
          </w:rPr>
          <w:fldChar w:fldCharType="separate"/>
        </w:r>
        <w:r>
          <w:rPr>
            <w:noProof/>
            <w:webHidden/>
          </w:rPr>
          <w:t>31</w:t>
        </w:r>
        <w:r>
          <w:rPr>
            <w:noProof/>
            <w:webHidden/>
          </w:rPr>
          <w:fldChar w:fldCharType="end"/>
        </w:r>
      </w:hyperlink>
    </w:p>
    <w:p w14:paraId="5155F611" w14:textId="07C3BB1C" w:rsidR="005E0526" w:rsidRDefault="005E0526">
      <w:pPr>
        <w:pStyle w:val="Verzeichnis3"/>
        <w:rPr>
          <w:rFonts w:asciiTheme="minorHAnsi" w:eastAsiaTheme="minorEastAsia" w:hAnsiTheme="minorHAnsi" w:cstheme="minorBidi"/>
          <w:b w:val="0"/>
          <w:noProof/>
          <w:lang w:val="de-DE" w:eastAsia="de-DE"/>
        </w:rPr>
      </w:pPr>
      <w:hyperlink w:anchor="_Toc86863812" w:history="1">
        <w:r w:rsidRPr="00776490">
          <w:rPr>
            <w:rStyle w:val="Hyperlink"/>
            <w:noProof/>
          </w:rPr>
          <w:t>8.6.1</w:t>
        </w:r>
        <w:r>
          <w:rPr>
            <w:rFonts w:asciiTheme="minorHAnsi" w:eastAsiaTheme="minorEastAsia" w:hAnsiTheme="minorHAnsi" w:cstheme="minorBidi"/>
            <w:b w:val="0"/>
            <w:noProof/>
            <w:lang w:val="de-DE" w:eastAsia="de-DE"/>
          </w:rPr>
          <w:tab/>
        </w:r>
        <w:r w:rsidRPr="00776490">
          <w:rPr>
            <w:rStyle w:val="Hyperlink"/>
            <w:noProof/>
          </w:rPr>
          <w:t xml:space="preserve">Needs of different process roles, addressed by </w:t>
        </w:r>
        <w:r w:rsidRPr="00776490">
          <w:rPr>
            <w:rStyle w:val="Hyperlink"/>
            <w:rFonts w:ascii="Courier New" w:hAnsi="Courier New" w:cs="Courier New"/>
            <w:i/>
            <w:iCs/>
            <w:noProof/>
          </w:rPr>
          <w:t>&lt;custom_attributes/&gt;</w:t>
        </w:r>
        <w:r w:rsidRPr="00776490">
          <w:rPr>
            <w:rStyle w:val="Hyperlink"/>
            <w:noProof/>
          </w:rPr>
          <w:t xml:space="preserve"> and </w:t>
        </w:r>
        <w:r w:rsidRPr="00776490">
          <w:rPr>
            <w:rStyle w:val="Hyperlink"/>
            <w:rFonts w:ascii="Courier New" w:hAnsi="Courier New" w:cs="Courier New"/>
            <w:i/>
            <w:iCs/>
            <w:noProof/>
          </w:rPr>
          <w:t>&lt;appdata/&gt;</w:t>
        </w:r>
        <w:r>
          <w:rPr>
            <w:noProof/>
            <w:webHidden/>
          </w:rPr>
          <w:tab/>
        </w:r>
        <w:r>
          <w:rPr>
            <w:noProof/>
            <w:webHidden/>
          </w:rPr>
          <w:fldChar w:fldCharType="begin"/>
        </w:r>
        <w:r>
          <w:rPr>
            <w:noProof/>
            <w:webHidden/>
          </w:rPr>
          <w:instrText xml:space="preserve"> PAGEREF _Toc86863812 \h </w:instrText>
        </w:r>
        <w:r>
          <w:rPr>
            <w:noProof/>
            <w:webHidden/>
          </w:rPr>
        </w:r>
        <w:r>
          <w:rPr>
            <w:noProof/>
            <w:webHidden/>
          </w:rPr>
          <w:fldChar w:fldCharType="separate"/>
        </w:r>
        <w:r>
          <w:rPr>
            <w:noProof/>
            <w:webHidden/>
          </w:rPr>
          <w:t>31</w:t>
        </w:r>
        <w:r>
          <w:rPr>
            <w:noProof/>
            <w:webHidden/>
          </w:rPr>
          <w:fldChar w:fldCharType="end"/>
        </w:r>
      </w:hyperlink>
    </w:p>
    <w:p w14:paraId="69CDC463" w14:textId="7D08A801" w:rsidR="005E0526" w:rsidRDefault="005E0526">
      <w:pPr>
        <w:pStyle w:val="Verzeichnis3"/>
        <w:rPr>
          <w:rFonts w:asciiTheme="minorHAnsi" w:eastAsiaTheme="minorEastAsia" w:hAnsiTheme="minorHAnsi" w:cstheme="minorBidi"/>
          <w:b w:val="0"/>
          <w:noProof/>
          <w:lang w:val="de-DE" w:eastAsia="de-DE"/>
        </w:rPr>
      </w:pPr>
      <w:hyperlink w:anchor="_Toc86863813" w:history="1">
        <w:r w:rsidRPr="00776490">
          <w:rPr>
            <w:rStyle w:val="Hyperlink"/>
            <w:noProof/>
          </w:rPr>
          <w:t>8.6.2</w:t>
        </w:r>
        <w:r>
          <w:rPr>
            <w:rFonts w:asciiTheme="minorHAnsi" w:eastAsiaTheme="minorEastAsia" w:hAnsiTheme="minorHAnsi" w:cstheme="minorBidi"/>
            <w:b w:val="0"/>
            <w:noProof/>
            <w:lang w:val="de-DE" w:eastAsia="de-DE"/>
          </w:rPr>
          <w:tab/>
        </w:r>
        <w:r w:rsidRPr="00776490">
          <w:rPr>
            <w:rStyle w:val="Hyperlink"/>
            <w:noProof/>
          </w:rPr>
          <w:t xml:space="preserve">Needs of different applications, addressed by </w:t>
        </w:r>
        <w:r w:rsidRPr="00776490">
          <w:rPr>
            <w:rStyle w:val="Hyperlink"/>
            <w:rFonts w:ascii="Courier New" w:hAnsi="Courier New" w:cs="Courier New"/>
            <w:i/>
            <w:iCs/>
            <w:noProof/>
          </w:rPr>
          <w:t>&lt;custom_attributes/&gt;</w:t>
        </w:r>
        <w:r w:rsidRPr="00776490">
          <w:rPr>
            <w:rStyle w:val="Hyperlink"/>
            <w:noProof/>
          </w:rPr>
          <w:t xml:space="preserve"> and </w:t>
        </w:r>
        <w:r w:rsidRPr="00776490">
          <w:rPr>
            <w:rStyle w:val="Hyperlink"/>
            <w:rFonts w:ascii="Courier New" w:hAnsi="Courier New" w:cs="Courier New"/>
            <w:i/>
            <w:iCs/>
            <w:noProof/>
          </w:rPr>
          <w:t>&lt;appdata/&gt;</w:t>
        </w:r>
        <w:r>
          <w:rPr>
            <w:noProof/>
            <w:webHidden/>
          </w:rPr>
          <w:tab/>
        </w:r>
        <w:r>
          <w:rPr>
            <w:noProof/>
            <w:webHidden/>
          </w:rPr>
          <w:fldChar w:fldCharType="begin"/>
        </w:r>
        <w:r>
          <w:rPr>
            <w:noProof/>
            <w:webHidden/>
          </w:rPr>
          <w:instrText xml:space="preserve"> PAGEREF _Toc86863813 \h </w:instrText>
        </w:r>
        <w:r>
          <w:rPr>
            <w:noProof/>
            <w:webHidden/>
          </w:rPr>
        </w:r>
        <w:r>
          <w:rPr>
            <w:noProof/>
            <w:webHidden/>
          </w:rPr>
          <w:fldChar w:fldCharType="separate"/>
        </w:r>
        <w:r>
          <w:rPr>
            <w:noProof/>
            <w:webHidden/>
          </w:rPr>
          <w:t>31</w:t>
        </w:r>
        <w:r>
          <w:rPr>
            <w:noProof/>
            <w:webHidden/>
          </w:rPr>
          <w:fldChar w:fldCharType="end"/>
        </w:r>
      </w:hyperlink>
    </w:p>
    <w:p w14:paraId="15F3FE7B" w14:textId="28FCEEF4" w:rsidR="005E0526" w:rsidRDefault="005E0526">
      <w:pPr>
        <w:pStyle w:val="Verzeichnis3"/>
        <w:rPr>
          <w:rFonts w:asciiTheme="minorHAnsi" w:eastAsiaTheme="minorEastAsia" w:hAnsiTheme="minorHAnsi" w:cstheme="minorBidi"/>
          <w:b w:val="0"/>
          <w:noProof/>
          <w:lang w:val="de-DE" w:eastAsia="de-DE"/>
        </w:rPr>
      </w:pPr>
      <w:hyperlink w:anchor="_Toc86863814" w:history="1">
        <w:r w:rsidRPr="00776490">
          <w:rPr>
            <w:rStyle w:val="Hyperlink"/>
            <w:noProof/>
          </w:rPr>
          <w:t>8.6.3</w:t>
        </w:r>
        <w:r>
          <w:rPr>
            <w:rFonts w:asciiTheme="minorHAnsi" w:eastAsiaTheme="minorEastAsia" w:hAnsiTheme="minorHAnsi" w:cstheme="minorBidi"/>
            <w:b w:val="0"/>
            <w:noProof/>
            <w:lang w:val="de-DE" w:eastAsia="de-DE"/>
          </w:rPr>
          <w:tab/>
        </w:r>
        <w:r w:rsidRPr="00776490">
          <w:rPr>
            <w:rStyle w:val="Hyperlink"/>
            <w:noProof/>
          </w:rPr>
          <w:t xml:space="preserve">Different levels of </w:t>
        </w:r>
        <w:r w:rsidRPr="00776490">
          <w:rPr>
            <w:rStyle w:val="Hyperlink"/>
            <w:rFonts w:ascii="Courier New" w:hAnsi="Courier New" w:cs="Courier New"/>
            <w:i/>
            <w:iCs/>
            <w:noProof/>
          </w:rPr>
          <w:t>&lt;custom_attributes/&gt;</w:t>
        </w:r>
        <w:r w:rsidRPr="00776490">
          <w:rPr>
            <w:rStyle w:val="Hyperlink"/>
            <w:noProof/>
          </w:rPr>
          <w:t xml:space="preserve"> and </w:t>
        </w:r>
        <w:r w:rsidRPr="00776490">
          <w:rPr>
            <w:rStyle w:val="Hyperlink"/>
            <w:rFonts w:ascii="Courier New" w:hAnsi="Courier New" w:cs="Courier New"/>
            <w:i/>
            <w:iCs/>
            <w:noProof/>
          </w:rPr>
          <w:t>&lt;appdata/&gt;</w:t>
        </w:r>
        <w:r w:rsidRPr="00776490">
          <w:rPr>
            <w:rStyle w:val="Hyperlink"/>
            <w:noProof/>
          </w:rPr>
          <w:t xml:space="preserve"> within χMCF data model</w:t>
        </w:r>
        <w:r>
          <w:rPr>
            <w:noProof/>
            <w:webHidden/>
          </w:rPr>
          <w:tab/>
        </w:r>
        <w:r>
          <w:rPr>
            <w:noProof/>
            <w:webHidden/>
          </w:rPr>
          <w:fldChar w:fldCharType="begin"/>
        </w:r>
        <w:r>
          <w:rPr>
            <w:noProof/>
            <w:webHidden/>
          </w:rPr>
          <w:instrText xml:space="preserve"> PAGEREF _Toc86863814 \h </w:instrText>
        </w:r>
        <w:r>
          <w:rPr>
            <w:noProof/>
            <w:webHidden/>
          </w:rPr>
        </w:r>
        <w:r>
          <w:rPr>
            <w:noProof/>
            <w:webHidden/>
          </w:rPr>
          <w:fldChar w:fldCharType="separate"/>
        </w:r>
        <w:r>
          <w:rPr>
            <w:noProof/>
            <w:webHidden/>
          </w:rPr>
          <w:t>32</w:t>
        </w:r>
        <w:r>
          <w:rPr>
            <w:noProof/>
            <w:webHidden/>
          </w:rPr>
          <w:fldChar w:fldCharType="end"/>
        </w:r>
      </w:hyperlink>
    </w:p>
    <w:p w14:paraId="4C767978" w14:textId="26E0B6A1" w:rsidR="005E0526" w:rsidRDefault="005E0526">
      <w:pPr>
        <w:pStyle w:val="Verzeichnis1"/>
        <w:rPr>
          <w:rFonts w:asciiTheme="minorHAnsi" w:eastAsiaTheme="minorEastAsia" w:hAnsiTheme="minorHAnsi" w:cstheme="minorBidi"/>
          <w:b w:val="0"/>
          <w:noProof/>
          <w:lang w:val="de-DE" w:eastAsia="de-DE"/>
        </w:rPr>
      </w:pPr>
      <w:hyperlink w:anchor="_Toc86863815" w:history="1">
        <w:r w:rsidRPr="00776490">
          <w:rPr>
            <w:rStyle w:val="Hyperlink"/>
            <w:noProof/>
          </w:rPr>
          <w:t>9</w:t>
        </w:r>
        <w:r>
          <w:rPr>
            <w:rFonts w:asciiTheme="minorHAnsi" w:eastAsiaTheme="minorEastAsia" w:hAnsiTheme="minorHAnsi" w:cstheme="minorBidi"/>
            <w:b w:val="0"/>
            <w:noProof/>
            <w:lang w:val="de-DE" w:eastAsia="de-DE"/>
          </w:rPr>
          <w:tab/>
        </w:r>
        <w:r w:rsidRPr="00776490">
          <w:rPr>
            <w:rStyle w:val="Hyperlink"/>
            <w:noProof/>
          </w:rPr>
          <w:t>0D connections</w:t>
        </w:r>
        <w:r>
          <w:rPr>
            <w:noProof/>
            <w:webHidden/>
          </w:rPr>
          <w:tab/>
        </w:r>
        <w:r>
          <w:rPr>
            <w:noProof/>
            <w:webHidden/>
          </w:rPr>
          <w:fldChar w:fldCharType="begin"/>
        </w:r>
        <w:r>
          <w:rPr>
            <w:noProof/>
            <w:webHidden/>
          </w:rPr>
          <w:instrText xml:space="preserve"> PAGEREF _Toc86863815 \h </w:instrText>
        </w:r>
        <w:r>
          <w:rPr>
            <w:noProof/>
            <w:webHidden/>
          </w:rPr>
        </w:r>
        <w:r>
          <w:rPr>
            <w:noProof/>
            <w:webHidden/>
          </w:rPr>
          <w:fldChar w:fldCharType="separate"/>
        </w:r>
        <w:r>
          <w:rPr>
            <w:noProof/>
            <w:webHidden/>
          </w:rPr>
          <w:t>32</w:t>
        </w:r>
        <w:r>
          <w:rPr>
            <w:noProof/>
            <w:webHidden/>
          </w:rPr>
          <w:fldChar w:fldCharType="end"/>
        </w:r>
      </w:hyperlink>
    </w:p>
    <w:p w14:paraId="781EC0B0" w14:textId="1BE999CD" w:rsidR="005E0526" w:rsidRDefault="005E0526">
      <w:pPr>
        <w:pStyle w:val="Verzeichnis2"/>
        <w:rPr>
          <w:rFonts w:asciiTheme="minorHAnsi" w:eastAsiaTheme="minorEastAsia" w:hAnsiTheme="minorHAnsi" w:cstheme="minorBidi"/>
          <w:b w:val="0"/>
          <w:noProof/>
          <w:lang w:val="de-DE" w:eastAsia="de-DE"/>
        </w:rPr>
      </w:pPr>
      <w:hyperlink w:anchor="_Toc86863816" w:history="1">
        <w:r w:rsidRPr="00776490">
          <w:rPr>
            <w:rStyle w:val="Hyperlink"/>
            <w:noProof/>
          </w:rPr>
          <w:t>9.1</w:t>
        </w:r>
        <w:r>
          <w:rPr>
            <w:rFonts w:asciiTheme="minorHAnsi" w:eastAsiaTheme="minorEastAsia" w:hAnsiTheme="minorHAnsi" w:cstheme="minorBidi"/>
            <w:b w:val="0"/>
            <w:noProof/>
            <w:lang w:val="de-DE" w:eastAsia="de-DE"/>
          </w:rPr>
          <w:tab/>
        </w:r>
        <w:r w:rsidRPr="00776490">
          <w:rPr>
            <w:rStyle w:val="Hyperlink"/>
            <w:noProof/>
          </w:rPr>
          <w:t>Generic Definitions</w:t>
        </w:r>
        <w:r>
          <w:rPr>
            <w:noProof/>
            <w:webHidden/>
          </w:rPr>
          <w:tab/>
        </w:r>
        <w:r>
          <w:rPr>
            <w:noProof/>
            <w:webHidden/>
          </w:rPr>
          <w:fldChar w:fldCharType="begin"/>
        </w:r>
        <w:r>
          <w:rPr>
            <w:noProof/>
            <w:webHidden/>
          </w:rPr>
          <w:instrText xml:space="preserve"> PAGEREF _Toc86863816 \h </w:instrText>
        </w:r>
        <w:r>
          <w:rPr>
            <w:noProof/>
            <w:webHidden/>
          </w:rPr>
        </w:r>
        <w:r>
          <w:rPr>
            <w:noProof/>
            <w:webHidden/>
          </w:rPr>
          <w:fldChar w:fldCharType="separate"/>
        </w:r>
        <w:r>
          <w:rPr>
            <w:noProof/>
            <w:webHidden/>
          </w:rPr>
          <w:t>32</w:t>
        </w:r>
        <w:r>
          <w:rPr>
            <w:noProof/>
            <w:webHidden/>
          </w:rPr>
          <w:fldChar w:fldCharType="end"/>
        </w:r>
      </w:hyperlink>
    </w:p>
    <w:p w14:paraId="4ED326CF" w14:textId="46312D8D" w:rsidR="005E0526" w:rsidRDefault="005E0526">
      <w:pPr>
        <w:pStyle w:val="Verzeichnis3"/>
        <w:rPr>
          <w:rFonts w:asciiTheme="minorHAnsi" w:eastAsiaTheme="minorEastAsia" w:hAnsiTheme="minorHAnsi" w:cstheme="minorBidi"/>
          <w:b w:val="0"/>
          <w:noProof/>
          <w:lang w:val="de-DE" w:eastAsia="de-DE"/>
        </w:rPr>
      </w:pPr>
      <w:hyperlink w:anchor="_Toc86863817" w:history="1">
        <w:r w:rsidRPr="00776490">
          <w:rPr>
            <w:rStyle w:val="Hyperlink"/>
            <w:noProof/>
          </w:rPr>
          <w:t>9.1.1</w:t>
        </w:r>
        <w:r>
          <w:rPr>
            <w:rFonts w:asciiTheme="minorHAnsi" w:eastAsiaTheme="minorEastAsia" w:hAnsiTheme="minorHAnsi" w:cstheme="minorBidi"/>
            <w:b w:val="0"/>
            <w:noProof/>
            <w:lang w:val="de-DE" w:eastAsia="de-DE"/>
          </w:rPr>
          <w:tab/>
        </w:r>
        <w:r w:rsidRPr="00776490">
          <w:rPr>
            <w:rStyle w:val="Hyperlink"/>
            <w:noProof/>
          </w:rPr>
          <w:t>Identification</w:t>
        </w:r>
        <w:r>
          <w:rPr>
            <w:noProof/>
            <w:webHidden/>
          </w:rPr>
          <w:tab/>
        </w:r>
        <w:r>
          <w:rPr>
            <w:noProof/>
            <w:webHidden/>
          </w:rPr>
          <w:fldChar w:fldCharType="begin"/>
        </w:r>
        <w:r>
          <w:rPr>
            <w:noProof/>
            <w:webHidden/>
          </w:rPr>
          <w:instrText xml:space="preserve"> PAGEREF _Toc86863817 \h </w:instrText>
        </w:r>
        <w:r>
          <w:rPr>
            <w:noProof/>
            <w:webHidden/>
          </w:rPr>
        </w:r>
        <w:r>
          <w:rPr>
            <w:noProof/>
            <w:webHidden/>
          </w:rPr>
          <w:fldChar w:fldCharType="separate"/>
        </w:r>
        <w:r>
          <w:rPr>
            <w:noProof/>
            <w:webHidden/>
          </w:rPr>
          <w:t>32</w:t>
        </w:r>
        <w:r>
          <w:rPr>
            <w:noProof/>
            <w:webHidden/>
          </w:rPr>
          <w:fldChar w:fldCharType="end"/>
        </w:r>
      </w:hyperlink>
    </w:p>
    <w:p w14:paraId="1584AB3E" w14:textId="2F5043DE" w:rsidR="005E0526" w:rsidRDefault="005E0526">
      <w:pPr>
        <w:pStyle w:val="Verzeichnis3"/>
        <w:rPr>
          <w:rFonts w:asciiTheme="minorHAnsi" w:eastAsiaTheme="minorEastAsia" w:hAnsiTheme="minorHAnsi" w:cstheme="minorBidi"/>
          <w:b w:val="0"/>
          <w:noProof/>
          <w:lang w:val="de-DE" w:eastAsia="de-DE"/>
        </w:rPr>
      </w:pPr>
      <w:hyperlink w:anchor="_Toc86863818" w:history="1">
        <w:r w:rsidRPr="00776490">
          <w:rPr>
            <w:rStyle w:val="Hyperlink"/>
            <w:noProof/>
          </w:rPr>
          <w:t>9.1.2</w:t>
        </w:r>
        <w:r>
          <w:rPr>
            <w:rFonts w:asciiTheme="minorHAnsi" w:eastAsiaTheme="minorEastAsia" w:hAnsiTheme="minorHAnsi" w:cstheme="minorBidi"/>
            <w:b w:val="0"/>
            <w:noProof/>
            <w:lang w:val="de-DE" w:eastAsia="de-DE"/>
          </w:rPr>
          <w:tab/>
        </w:r>
        <w:r w:rsidRPr="00776490">
          <w:rPr>
            <w:rStyle w:val="Hyperlink"/>
            <w:noProof/>
          </w:rPr>
          <w:t>Location</w:t>
        </w:r>
        <w:r>
          <w:rPr>
            <w:noProof/>
            <w:webHidden/>
          </w:rPr>
          <w:tab/>
        </w:r>
        <w:r>
          <w:rPr>
            <w:noProof/>
            <w:webHidden/>
          </w:rPr>
          <w:fldChar w:fldCharType="begin"/>
        </w:r>
        <w:r>
          <w:rPr>
            <w:noProof/>
            <w:webHidden/>
          </w:rPr>
          <w:instrText xml:space="preserve"> PAGEREF _Toc86863818 \h </w:instrText>
        </w:r>
        <w:r>
          <w:rPr>
            <w:noProof/>
            <w:webHidden/>
          </w:rPr>
        </w:r>
        <w:r>
          <w:rPr>
            <w:noProof/>
            <w:webHidden/>
          </w:rPr>
          <w:fldChar w:fldCharType="separate"/>
        </w:r>
        <w:r>
          <w:rPr>
            <w:noProof/>
            <w:webHidden/>
          </w:rPr>
          <w:t>34</w:t>
        </w:r>
        <w:r>
          <w:rPr>
            <w:noProof/>
            <w:webHidden/>
          </w:rPr>
          <w:fldChar w:fldCharType="end"/>
        </w:r>
      </w:hyperlink>
    </w:p>
    <w:p w14:paraId="1DAA2D69" w14:textId="1535C590" w:rsidR="005E0526" w:rsidRDefault="005E0526">
      <w:pPr>
        <w:pStyle w:val="Verzeichnis3"/>
        <w:rPr>
          <w:rFonts w:asciiTheme="minorHAnsi" w:eastAsiaTheme="minorEastAsia" w:hAnsiTheme="minorHAnsi" w:cstheme="minorBidi"/>
          <w:b w:val="0"/>
          <w:noProof/>
          <w:lang w:val="de-DE" w:eastAsia="de-DE"/>
        </w:rPr>
      </w:pPr>
      <w:hyperlink w:anchor="_Toc86863819" w:history="1">
        <w:r w:rsidRPr="00776490">
          <w:rPr>
            <w:rStyle w:val="Hyperlink"/>
            <w:noProof/>
          </w:rPr>
          <w:t>9.1.3</w:t>
        </w:r>
        <w:r>
          <w:rPr>
            <w:rFonts w:asciiTheme="minorHAnsi" w:eastAsiaTheme="minorEastAsia" w:hAnsiTheme="minorHAnsi" w:cstheme="minorBidi"/>
            <w:b w:val="0"/>
            <w:noProof/>
            <w:lang w:val="de-DE" w:eastAsia="de-DE"/>
          </w:rPr>
          <w:tab/>
        </w:r>
        <w:r w:rsidRPr="00776490">
          <w:rPr>
            <w:rStyle w:val="Hyperlink"/>
            <w:noProof/>
          </w:rPr>
          <w:t>Direction</w:t>
        </w:r>
        <w:r>
          <w:rPr>
            <w:noProof/>
            <w:webHidden/>
          </w:rPr>
          <w:tab/>
        </w:r>
        <w:r>
          <w:rPr>
            <w:noProof/>
            <w:webHidden/>
          </w:rPr>
          <w:fldChar w:fldCharType="begin"/>
        </w:r>
        <w:r>
          <w:rPr>
            <w:noProof/>
            <w:webHidden/>
          </w:rPr>
          <w:instrText xml:space="preserve"> PAGEREF _Toc86863819 \h </w:instrText>
        </w:r>
        <w:r>
          <w:rPr>
            <w:noProof/>
            <w:webHidden/>
          </w:rPr>
        </w:r>
        <w:r>
          <w:rPr>
            <w:noProof/>
            <w:webHidden/>
          </w:rPr>
          <w:fldChar w:fldCharType="separate"/>
        </w:r>
        <w:r>
          <w:rPr>
            <w:noProof/>
            <w:webHidden/>
          </w:rPr>
          <w:t>34</w:t>
        </w:r>
        <w:r>
          <w:rPr>
            <w:noProof/>
            <w:webHidden/>
          </w:rPr>
          <w:fldChar w:fldCharType="end"/>
        </w:r>
      </w:hyperlink>
    </w:p>
    <w:p w14:paraId="249CDE5A" w14:textId="633F903D" w:rsidR="005E0526" w:rsidRDefault="005E0526">
      <w:pPr>
        <w:pStyle w:val="Verzeichnis3"/>
        <w:rPr>
          <w:rFonts w:asciiTheme="minorHAnsi" w:eastAsiaTheme="minorEastAsia" w:hAnsiTheme="minorHAnsi" w:cstheme="minorBidi"/>
          <w:b w:val="0"/>
          <w:noProof/>
          <w:lang w:val="de-DE" w:eastAsia="de-DE"/>
        </w:rPr>
      </w:pPr>
      <w:hyperlink w:anchor="_Toc86863820" w:history="1">
        <w:r w:rsidRPr="00776490">
          <w:rPr>
            <w:rStyle w:val="Hyperlink"/>
            <w:noProof/>
          </w:rPr>
          <w:t>9.1.4</w:t>
        </w:r>
        <w:r>
          <w:rPr>
            <w:rFonts w:asciiTheme="minorHAnsi" w:eastAsiaTheme="minorEastAsia" w:hAnsiTheme="minorHAnsi" w:cstheme="minorBidi"/>
            <w:b w:val="0"/>
            <w:noProof/>
            <w:lang w:val="de-DE" w:eastAsia="de-DE"/>
          </w:rPr>
          <w:tab/>
        </w:r>
        <w:r w:rsidRPr="00776490">
          <w:rPr>
            <w:rStyle w:val="Hyperlink"/>
            <w:noProof/>
          </w:rPr>
          <w:t>Type Specification</w:t>
        </w:r>
        <w:r>
          <w:rPr>
            <w:noProof/>
            <w:webHidden/>
          </w:rPr>
          <w:tab/>
        </w:r>
        <w:r>
          <w:rPr>
            <w:noProof/>
            <w:webHidden/>
          </w:rPr>
          <w:fldChar w:fldCharType="begin"/>
        </w:r>
        <w:r>
          <w:rPr>
            <w:noProof/>
            <w:webHidden/>
          </w:rPr>
          <w:instrText xml:space="preserve"> PAGEREF _Toc86863820 \h </w:instrText>
        </w:r>
        <w:r>
          <w:rPr>
            <w:noProof/>
            <w:webHidden/>
          </w:rPr>
        </w:r>
        <w:r>
          <w:rPr>
            <w:noProof/>
            <w:webHidden/>
          </w:rPr>
          <w:fldChar w:fldCharType="separate"/>
        </w:r>
        <w:r>
          <w:rPr>
            <w:noProof/>
            <w:webHidden/>
          </w:rPr>
          <w:t>35</w:t>
        </w:r>
        <w:r>
          <w:rPr>
            <w:noProof/>
            <w:webHidden/>
          </w:rPr>
          <w:fldChar w:fldCharType="end"/>
        </w:r>
      </w:hyperlink>
    </w:p>
    <w:p w14:paraId="310AE7EE" w14:textId="5EF72D15" w:rsidR="005E0526" w:rsidRDefault="005E0526">
      <w:pPr>
        <w:pStyle w:val="Verzeichnis2"/>
        <w:rPr>
          <w:rFonts w:asciiTheme="minorHAnsi" w:eastAsiaTheme="minorEastAsia" w:hAnsiTheme="minorHAnsi" w:cstheme="minorBidi"/>
          <w:b w:val="0"/>
          <w:noProof/>
          <w:lang w:val="de-DE" w:eastAsia="de-DE"/>
        </w:rPr>
      </w:pPr>
      <w:hyperlink w:anchor="_Toc86863821" w:history="1">
        <w:r w:rsidRPr="00776490">
          <w:rPr>
            <w:rStyle w:val="Hyperlink"/>
            <w:noProof/>
          </w:rPr>
          <w:t>9.2</w:t>
        </w:r>
        <w:r>
          <w:rPr>
            <w:rFonts w:asciiTheme="minorHAnsi" w:eastAsiaTheme="minorEastAsia" w:hAnsiTheme="minorHAnsi" w:cstheme="minorBidi"/>
            <w:b w:val="0"/>
            <w:noProof/>
            <w:lang w:val="de-DE" w:eastAsia="de-DE"/>
          </w:rPr>
          <w:tab/>
        </w:r>
        <w:r w:rsidRPr="00776490">
          <w:rPr>
            <w:rStyle w:val="Hyperlink"/>
            <w:noProof/>
          </w:rPr>
          <w:t>Spot Welds</w:t>
        </w:r>
        <w:r>
          <w:rPr>
            <w:noProof/>
            <w:webHidden/>
          </w:rPr>
          <w:tab/>
        </w:r>
        <w:r>
          <w:rPr>
            <w:noProof/>
            <w:webHidden/>
          </w:rPr>
          <w:fldChar w:fldCharType="begin"/>
        </w:r>
        <w:r>
          <w:rPr>
            <w:noProof/>
            <w:webHidden/>
          </w:rPr>
          <w:instrText xml:space="preserve"> PAGEREF _Toc86863821 \h </w:instrText>
        </w:r>
        <w:r>
          <w:rPr>
            <w:noProof/>
            <w:webHidden/>
          </w:rPr>
        </w:r>
        <w:r>
          <w:rPr>
            <w:noProof/>
            <w:webHidden/>
          </w:rPr>
          <w:fldChar w:fldCharType="separate"/>
        </w:r>
        <w:r>
          <w:rPr>
            <w:noProof/>
            <w:webHidden/>
          </w:rPr>
          <w:t>35</w:t>
        </w:r>
        <w:r>
          <w:rPr>
            <w:noProof/>
            <w:webHidden/>
          </w:rPr>
          <w:fldChar w:fldCharType="end"/>
        </w:r>
      </w:hyperlink>
    </w:p>
    <w:p w14:paraId="0A706902" w14:textId="2A00F8A7" w:rsidR="005E0526" w:rsidRDefault="005E0526">
      <w:pPr>
        <w:pStyle w:val="Verzeichnis2"/>
        <w:rPr>
          <w:rFonts w:asciiTheme="minorHAnsi" w:eastAsiaTheme="minorEastAsia" w:hAnsiTheme="minorHAnsi" w:cstheme="minorBidi"/>
          <w:b w:val="0"/>
          <w:noProof/>
          <w:lang w:val="de-DE" w:eastAsia="de-DE"/>
        </w:rPr>
      </w:pPr>
      <w:hyperlink w:anchor="_Toc86863822" w:history="1">
        <w:r w:rsidRPr="00776490">
          <w:rPr>
            <w:rStyle w:val="Hyperlink"/>
            <w:noProof/>
          </w:rPr>
          <w:t>9.3</w:t>
        </w:r>
        <w:r>
          <w:rPr>
            <w:rFonts w:asciiTheme="minorHAnsi" w:eastAsiaTheme="minorEastAsia" w:hAnsiTheme="minorHAnsi" w:cstheme="minorBidi"/>
            <w:b w:val="0"/>
            <w:noProof/>
            <w:lang w:val="de-DE" w:eastAsia="de-DE"/>
          </w:rPr>
          <w:tab/>
        </w:r>
        <w:r w:rsidRPr="00776490">
          <w:rPr>
            <w:rStyle w:val="Hyperlink"/>
            <w:noProof/>
          </w:rPr>
          <w:t>Robscans</w:t>
        </w:r>
        <w:r>
          <w:rPr>
            <w:noProof/>
            <w:webHidden/>
          </w:rPr>
          <w:tab/>
        </w:r>
        <w:r>
          <w:rPr>
            <w:noProof/>
            <w:webHidden/>
          </w:rPr>
          <w:fldChar w:fldCharType="begin"/>
        </w:r>
        <w:r>
          <w:rPr>
            <w:noProof/>
            <w:webHidden/>
          </w:rPr>
          <w:instrText xml:space="preserve"> PAGEREF _Toc86863822 \h </w:instrText>
        </w:r>
        <w:r>
          <w:rPr>
            <w:noProof/>
            <w:webHidden/>
          </w:rPr>
        </w:r>
        <w:r>
          <w:rPr>
            <w:noProof/>
            <w:webHidden/>
          </w:rPr>
          <w:fldChar w:fldCharType="separate"/>
        </w:r>
        <w:r>
          <w:rPr>
            <w:noProof/>
            <w:webHidden/>
          </w:rPr>
          <w:t>37</w:t>
        </w:r>
        <w:r>
          <w:rPr>
            <w:noProof/>
            <w:webHidden/>
          </w:rPr>
          <w:fldChar w:fldCharType="end"/>
        </w:r>
      </w:hyperlink>
    </w:p>
    <w:p w14:paraId="15793983" w14:textId="0D87EAEB" w:rsidR="005E0526" w:rsidRDefault="005E0526">
      <w:pPr>
        <w:pStyle w:val="Verzeichnis2"/>
        <w:rPr>
          <w:rFonts w:asciiTheme="minorHAnsi" w:eastAsiaTheme="minorEastAsia" w:hAnsiTheme="minorHAnsi" w:cstheme="minorBidi"/>
          <w:b w:val="0"/>
          <w:noProof/>
          <w:lang w:val="de-DE" w:eastAsia="de-DE"/>
        </w:rPr>
      </w:pPr>
      <w:hyperlink w:anchor="_Toc86863823" w:history="1">
        <w:r w:rsidRPr="00776490">
          <w:rPr>
            <w:rStyle w:val="Hyperlink"/>
            <w:noProof/>
          </w:rPr>
          <w:t>9.4</w:t>
        </w:r>
        <w:r>
          <w:rPr>
            <w:rFonts w:asciiTheme="minorHAnsi" w:eastAsiaTheme="minorEastAsia" w:hAnsiTheme="minorHAnsi" w:cstheme="minorBidi"/>
            <w:b w:val="0"/>
            <w:noProof/>
            <w:lang w:val="de-DE" w:eastAsia="de-DE"/>
          </w:rPr>
          <w:tab/>
        </w:r>
        <w:r w:rsidRPr="00776490">
          <w:rPr>
            <w:rStyle w:val="Hyperlink"/>
            <w:noProof/>
          </w:rPr>
          <w:t>Rivets</w:t>
        </w:r>
        <w:r>
          <w:rPr>
            <w:noProof/>
            <w:webHidden/>
          </w:rPr>
          <w:tab/>
        </w:r>
        <w:r>
          <w:rPr>
            <w:noProof/>
            <w:webHidden/>
          </w:rPr>
          <w:fldChar w:fldCharType="begin"/>
        </w:r>
        <w:r>
          <w:rPr>
            <w:noProof/>
            <w:webHidden/>
          </w:rPr>
          <w:instrText xml:space="preserve"> PAGEREF _Toc86863823 \h </w:instrText>
        </w:r>
        <w:r>
          <w:rPr>
            <w:noProof/>
            <w:webHidden/>
          </w:rPr>
        </w:r>
        <w:r>
          <w:rPr>
            <w:noProof/>
            <w:webHidden/>
          </w:rPr>
          <w:fldChar w:fldCharType="separate"/>
        </w:r>
        <w:r>
          <w:rPr>
            <w:noProof/>
            <w:webHidden/>
          </w:rPr>
          <w:t>39</w:t>
        </w:r>
        <w:r>
          <w:rPr>
            <w:noProof/>
            <w:webHidden/>
          </w:rPr>
          <w:fldChar w:fldCharType="end"/>
        </w:r>
      </w:hyperlink>
    </w:p>
    <w:p w14:paraId="66A00A83" w14:textId="0E8980B9" w:rsidR="005E0526" w:rsidRDefault="005E0526">
      <w:pPr>
        <w:pStyle w:val="Verzeichnis3"/>
        <w:rPr>
          <w:rFonts w:asciiTheme="minorHAnsi" w:eastAsiaTheme="minorEastAsia" w:hAnsiTheme="minorHAnsi" w:cstheme="minorBidi"/>
          <w:b w:val="0"/>
          <w:noProof/>
          <w:lang w:val="de-DE" w:eastAsia="de-DE"/>
        </w:rPr>
      </w:pPr>
      <w:hyperlink w:anchor="_Toc86863824" w:history="1">
        <w:r w:rsidRPr="00776490">
          <w:rPr>
            <w:rStyle w:val="Hyperlink"/>
            <w:noProof/>
          </w:rPr>
          <w:t>9.4.1</w:t>
        </w:r>
        <w:r>
          <w:rPr>
            <w:rFonts w:asciiTheme="minorHAnsi" w:eastAsiaTheme="minorEastAsia" w:hAnsiTheme="minorHAnsi" w:cstheme="minorBidi"/>
            <w:b w:val="0"/>
            <w:noProof/>
            <w:lang w:val="de-DE" w:eastAsia="de-DE"/>
          </w:rPr>
          <w:tab/>
        </w:r>
        <w:r w:rsidRPr="00776490">
          <w:rPr>
            <w:rStyle w:val="Hyperlink"/>
            <w:noProof/>
          </w:rPr>
          <w:t>Blind Rivets</w:t>
        </w:r>
        <w:r>
          <w:rPr>
            <w:noProof/>
            <w:webHidden/>
          </w:rPr>
          <w:tab/>
        </w:r>
        <w:r>
          <w:rPr>
            <w:noProof/>
            <w:webHidden/>
          </w:rPr>
          <w:fldChar w:fldCharType="begin"/>
        </w:r>
        <w:r>
          <w:rPr>
            <w:noProof/>
            <w:webHidden/>
          </w:rPr>
          <w:instrText xml:space="preserve"> PAGEREF _Toc86863824 \h </w:instrText>
        </w:r>
        <w:r>
          <w:rPr>
            <w:noProof/>
            <w:webHidden/>
          </w:rPr>
        </w:r>
        <w:r>
          <w:rPr>
            <w:noProof/>
            <w:webHidden/>
          </w:rPr>
          <w:fldChar w:fldCharType="separate"/>
        </w:r>
        <w:r>
          <w:rPr>
            <w:noProof/>
            <w:webHidden/>
          </w:rPr>
          <w:t>41</w:t>
        </w:r>
        <w:r>
          <w:rPr>
            <w:noProof/>
            <w:webHidden/>
          </w:rPr>
          <w:fldChar w:fldCharType="end"/>
        </w:r>
      </w:hyperlink>
    </w:p>
    <w:p w14:paraId="24C03F13" w14:textId="0B60E630" w:rsidR="005E0526" w:rsidRDefault="005E0526">
      <w:pPr>
        <w:pStyle w:val="Verzeichnis3"/>
        <w:rPr>
          <w:rFonts w:asciiTheme="minorHAnsi" w:eastAsiaTheme="minorEastAsia" w:hAnsiTheme="minorHAnsi" w:cstheme="minorBidi"/>
          <w:b w:val="0"/>
          <w:noProof/>
          <w:lang w:val="de-DE" w:eastAsia="de-DE"/>
        </w:rPr>
      </w:pPr>
      <w:hyperlink w:anchor="_Toc86863825" w:history="1">
        <w:r w:rsidRPr="00776490">
          <w:rPr>
            <w:rStyle w:val="Hyperlink"/>
            <w:noProof/>
          </w:rPr>
          <w:t>9.4.2</w:t>
        </w:r>
        <w:r>
          <w:rPr>
            <w:rFonts w:asciiTheme="minorHAnsi" w:eastAsiaTheme="minorEastAsia" w:hAnsiTheme="minorHAnsi" w:cstheme="minorBidi"/>
            <w:b w:val="0"/>
            <w:noProof/>
            <w:lang w:val="de-DE" w:eastAsia="de-DE"/>
          </w:rPr>
          <w:tab/>
        </w:r>
        <w:r w:rsidRPr="00776490">
          <w:rPr>
            <w:rStyle w:val="Hyperlink"/>
            <w:noProof/>
          </w:rPr>
          <w:t>Self-Piercing Rivets</w:t>
        </w:r>
        <w:r>
          <w:rPr>
            <w:noProof/>
            <w:webHidden/>
          </w:rPr>
          <w:tab/>
        </w:r>
        <w:r>
          <w:rPr>
            <w:noProof/>
            <w:webHidden/>
          </w:rPr>
          <w:fldChar w:fldCharType="begin"/>
        </w:r>
        <w:r>
          <w:rPr>
            <w:noProof/>
            <w:webHidden/>
          </w:rPr>
          <w:instrText xml:space="preserve"> PAGEREF _Toc86863825 \h </w:instrText>
        </w:r>
        <w:r>
          <w:rPr>
            <w:noProof/>
            <w:webHidden/>
          </w:rPr>
        </w:r>
        <w:r>
          <w:rPr>
            <w:noProof/>
            <w:webHidden/>
          </w:rPr>
          <w:fldChar w:fldCharType="separate"/>
        </w:r>
        <w:r>
          <w:rPr>
            <w:noProof/>
            <w:webHidden/>
          </w:rPr>
          <w:t>44</w:t>
        </w:r>
        <w:r>
          <w:rPr>
            <w:noProof/>
            <w:webHidden/>
          </w:rPr>
          <w:fldChar w:fldCharType="end"/>
        </w:r>
      </w:hyperlink>
    </w:p>
    <w:p w14:paraId="7E407C90" w14:textId="3035F43B" w:rsidR="005E0526" w:rsidRDefault="005E0526">
      <w:pPr>
        <w:pStyle w:val="Verzeichnis3"/>
        <w:rPr>
          <w:rFonts w:asciiTheme="minorHAnsi" w:eastAsiaTheme="minorEastAsia" w:hAnsiTheme="minorHAnsi" w:cstheme="minorBidi"/>
          <w:b w:val="0"/>
          <w:noProof/>
          <w:lang w:val="de-DE" w:eastAsia="de-DE"/>
        </w:rPr>
      </w:pPr>
      <w:hyperlink w:anchor="_Toc86863826" w:history="1">
        <w:r w:rsidRPr="00776490">
          <w:rPr>
            <w:rStyle w:val="Hyperlink"/>
            <w:noProof/>
          </w:rPr>
          <w:t>9.4.3</w:t>
        </w:r>
        <w:r>
          <w:rPr>
            <w:rFonts w:asciiTheme="minorHAnsi" w:eastAsiaTheme="minorEastAsia" w:hAnsiTheme="minorHAnsi" w:cstheme="minorBidi"/>
            <w:b w:val="0"/>
            <w:noProof/>
            <w:lang w:val="de-DE" w:eastAsia="de-DE"/>
          </w:rPr>
          <w:tab/>
        </w:r>
        <w:r w:rsidRPr="00776490">
          <w:rPr>
            <w:rStyle w:val="Hyperlink"/>
            <w:noProof/>
          </w:rPr>
          <w:t>Solid Rivets</w:t>
        </w:r>
        <w:r>
          <w:rPr>
            <w:noProof/>
            <w:webHidden/>
          </w:rPr>
          <w:tab/>
        </w:r>
        <w:r>
          <w:rPr>
            <w:noProof/>
            <w:webHidden/>
          </w:rPr>
          <w:fldChar w:fldCharType="begin"/>
        </w:r>
        <w:r>
          <w:rPr>
            <w:noProof/>
            <w:webHidden/>
          </w:rPr>
          <w:instrText xml:space="preserve"> PAGEREF _Toc86863826 \h </w:instrText>
        </w:r>
        <w:r>
          <w:rPr>
            <w:noProof/>
            <w:webHidden/>
          </w:rPr>
        </w:r>
        <w:r>
          <w:rPr>
            <w:noProof/>
            <w:webHidden/>
          </w:rPr>
          <w:fldChar w:fldCharType="separate"/>
        </w:r>
        <w:r>
          <w:rPr>
            <w:noProof/>
            <w:webHidden/>
          </w:rPr>
          <w:t>45</w:t>
        </w:r>
        <w:r>
          <w:rPr>
            <w:noProof/>
            <w:webHidden/>
          </w:rPr>
          <w:fldChar w:fldCharType="end"/>
        </w:r>
      </w:hyperlink>
    </w:p>
    <w:p w14:paraId="0AF79727" w14:textId="7FFEA7EE" w:rsidR="005E0526" w:rsidRDefault="005E0526">
      <w:pPr>
        <w:pStyle w:val="Verzeichnis3"/>
        <w:rPr>
          <w:rFonts w:asciiTheme="minorHAnsi" w:eastAsiaTheme="minorEastAsia" w:hAnsiTheme="minorHAnsi" w:cstheme="minorBidi"/>
          <w:b w:val="0"/>
          <w:noProof/>
          <w:lang w:val="de-DE" w:eastAsia="de-DE"/>
        </w:rPr>
      </w:pPr>
      <w:hyperlink w:anchor="_Toc86863827" w:history="1">
        <w:r w:rsidRPr="00776490">
          <w:rPr>
            <w:rStyle w:val="Hyperlink"/>
            <w:noProof/>
          </w:rPr>
          <w:t>9.4.4</w:t>
        </w:r>
        <w:r>
          <w:rPr>
            <w:rFonts w:asciiTheme="minorHAnsi" w:eastAsiaTheme="minorEastAsia" w:hAnsiTheme="minorHAnsi" w:cstheme="minorBidi"/>
            <w:b w:val="0"/>
            <w:noProof/>
            <w:lang w:val="de-DE" w:eastAsia="de-DE"/>
          </w:rPr>
          <w:tab/>
        </w:r>
        <w:r w:rsidRPr="00776490">
          <w:rPr>
            <w:rStyle w:val="Hyperlink"/>
            <w:noProof/>
          </w:rPr>
          <w:t>Swop Rivets</w:t>
        </w:r>
        <w:r>
          <w:rPr>
            <w:noProof/>
            <w:webHidden/>
          </w:rPr>
          <w:tab/>
        </w:r>
        <w:r>
          <w:rPr>
            <w:noProof/>
            <w:webHidden/>
          </w:rPr>
          <w:fldChar w:fldCharType="begin"/>
        </w:r>
        <w:r>
          <w:rPr>
            <w:noProof/>
            <w:webHidden/>
          </w:rPr>
          <w:instrText xml:space="preserve"> PAGEREF _Toc86863827 \h </w:instrText>
        </w:r>
        <w:r>
          <w:rPr>
            <w:noProof/>
            <w:webHidden/>
          </w:rPr>
        </w:r>
        <w:r>
          <w:rPr>
            <w:noProof/>
            <w:webHidden/>
          </w:rPr>
          <w:fldChar w:fldCharType="separate"/>
        </w:r>
        <w:r>
          <w:rPr>
            <w:noProof/>
            <w:webHidden/>
          </w:rPr>
          <w:t>48</w:t>
        </w:r>
        <w:r>
          <w:rPr>
            <w:noProof/>
            <w:webHidden/>
          </w:rPr>
          <w:fldChar w:fldCharType="end"/>
        </w:r>
      </w:hyperlink>
    </w:p>
    <w:p w14:paraId="576E69F0" w14:textId="717C1E61" w:rsidR="005E0526" w:rsidRDefault="005E0526">
      <w:pPr>
        <w:pStyle w:val="Verzeichnis3"/>
        <w:rPr>
          <w:rFonts w:asciiTheme="minorHAnsi" w:eastAsiaTheme="minorEastAsia" w:hAnsiTheme="minorHAnsi" w:cstheme="minorBidi"/>
          <w:b w:val="0"/>
          <w:noProof/>
          <w:lang w:val="de-DE" w:eastAsia="de-DE"/>
        </w:rPr>
      </w:pPr>
      <w:hyperlink w:anchor="_Toc86863828" w:history="1">
        <w:r w:rsidRPr="00776490">
          <w:rPr>
            <w:rStyle w:val="Hyperlink"/>
            <w:noProof/>
          </w:rPr>
          <w:t>9.4.5</w:t>
        </w:r>
        <w:r>
          <w:rPr>
            <w:rFonts w:asciiTheme="minorHAnsi" w:eastAsiaTheme="minorEastAsia" w:hAnsiTheme="minorHAnsi" w:cstheme="minorBidi"/>
            <w:b w:val="0"/>
            <w:noProof/>
            <w:lang w:val="de-DE" w:eastAsia="de-DE"/>
          </w:rPr>
          <w:tab/>
        </w:r>
        <w:r w:rsidRPr="00776490">
          <w:rPr>
            <w:rStyle w:val="Hyperlink"/>
            <w:noProof/>
          </w:rPr>
          <w:t>Clinch Rivet Studs</w:t>
        </w:r>
        <w:r>
          <w:rPr>
            <w:noProof/>
            <w:webHidden/>
          </w:rPr>
          <w:tab/>
        </w:r>
        <w:r>
          <w:rPr>
            <w:noProof/>
            <w:webHidden/>
          </w:rPr>
          <w:fldChar w:fldCharType="begin"/>
        </w:r>
        <w:r>
          <w:rPr>
            <w:noProof/>
            <w:webHidden/>
          </w:rPr>
          <w:instrText xml:space="preserve"> PAGEREF _Toc86863828 \h </w:instrText>
        </w:r>
        <w:r>
          <w:rPr>
            <w:noProof/>
            <w:webHidden/>
          </w:rPr>
        </w:r>
        <w:r>
          <w:rPr>
            <w:noProof/>
            <w:webHidden/>
          </w:rPr>
          <w:fldChar w:fldCharType="separate"/>
        </w:r>
        <w:r>
          <w:rPr>
            <w:noProof/>
            <w:webHidden/>
          </w:rPr>
          <w:t>49</w:t>
        </w:r>
        <w:r>
          <w:rPr>
            <w:noProof/>
            <w:webHidden/>
          </w:rPr>
          <w:fldChar w:fldCharType="end"/>
        </w:r>
      </w:hyperlink>
    </w:p>
    <w:p w14:paraId="41E313EC" w14:textId="00B50377" w:rsidR="005E0526" w:rsidRDefault="005E0526">
      <w:pPr>
        <w:pStyle w:val="Verzeichnis2"/>
        <w:rPr>
          <w:rFonts w:asciiTheme="minorHAnsi" w:eastAsiaTheme="minorEastAsia" w:hAnsiTheme="minorHAnsi" w:cstheme="minorBidi"/>
          <w:b w:val="0"/>
          <w:noProof/>
          <w:lang w:val="de-DE" w:eastAsia="de-DE"/>
        </w:rPr>
      </w:pPr>
      <w:hyperlink w:anchor="_Toc86863829" w:history="1">
        <w:r w:rsidRPr="00776490">
          <w:rPr>
            <w:rStyle w:val="Hyperlink"/>
            <w:noProof/>
          </w:rPr>
          <w:t>9.5</w:t>
        </w:r>
        <w:r>
          <w:rPr>
            <w:rFonts w:asciiTheme="minorHAnsi" w:eastAsiaTheme="minorEastAsia" w:hAnsiTheme="minorHAnsi" w:cstheme="minorBidi"/>
            <w:b w:val="0"/>
            <w:noProof/>
            <w:lang w:val="de-DE" w:eastAsia="de-DE"/>
          </w:rPr>
          <w:tab/>
        </w:r>
        <w:r w:rsidRPr="00776490">
          <w:rPr>
            <w:rStyle w:val="Hyperlink"/>
            <w:noProof/>
          </w:rPr>
          <w:t>Threaded Connections: Bolts and Screws</w:t>
        </w:r>
        <w:r>
          <w:rPr>
            <w:noProof/>
            <w:webHidden/>
          </w:rPr>
          <w:tab/>
        </w:r>
        <w:r>
          <w:rPr>
            <w:noProof/>
            <w:webHidden/>
          </w:rPr>
          <w:fldChar w:fldCharType="begin"/>
        </w:r>
        <w:r>
          <w:rPr>
            <w:noProof/>
            <w:webHidden/>
          </w:rPr>
          <w:instrText xml:space="preserve"> PAGEREF _Toc86863829 \h </w:instrText>
        </w:r>
        <w:r>
          <w:rPr>
            <w:noProof/>
            <w:webHidden/>
          </w:rPr>
        </w:r>
        <w:r>
          <w:rPr>
            <w:noProof/>
            <w:webHidden/>
          </w:rPr>
          <w:fldChar w:fldCharType="separate"/>
        </w:r>
        <w:r>
          <w:rPr>
            <w:noProof/>
            <w:webHidden/>
          </w:rPr>
          <w:t>51</w:t>
        </w:r>
        <w:r>
          <w:rPr>
            <w:noProof/>
            <w:webHidden/>
          </w:rPr>
          <w:fldChar w:fldCharType="end"/>
        </w:r>
      </w:hyperlink>
    </w:p>
    <w:p w14:paraId="3F80289D" w14:textId="4CE84F5D" w:rsidR="005E0526" w:rsidRDefault="005E0526">
      <w:pPr>
        <w:pStyle w:val="Verzeichnis3"/>
        <w:rPr>
          <w:rFonts w:asciiTheme="minorHAnsi" w:eastAsiaTheme="minorEastAsia" w:hAnsiTheme="minorHAnsi" w:cstheme="minorBidi"/>
          <w:b w:val="0"/>
          <w:noProof/>
          <w:lang w:val="de-DE" w:eastAsia="de-DE"/>
        </w:rPr>
      </w:pPr>
      <w:hyperlink w:anchor="_Toc86863830" w:history="1">
        <w:r w:rsidRPr="00776490">
          <w:rPr>
            <w:rStyle w:val="Hyperlink"/>
            <w:noProof/>
          </w:rPr>
          <w:t>9.5.1</w:t>
        </w:r>
        <w:r>
          <w:rPr>
            <w:rFonts w:asciiTheme="minorHAnsi" w:eastAsiaTheme="minorEastAsia" w:hAnsiTheme="minorHAnsi" w:cstheme="minorBidi"/>
            <w:b w:val="0"/>
            <w:noProof/>
            <w:lang w:val="de-DE" w:eastAsia="de-DE"/>
          </w:rPr>
          <w:tab/>
        </w:r>
        <w:r w:rsidRPr="00776490">
          <w:rPr>
            <w:rStyle w:val="Hyperlink"/>
            <w:noProof/>
          </w:rPr>
          <w:t>Introduction</w:t>
        </w:r>
        <w:r>
          <w:rPr>
            <w:noProof/>
            <w:webHidden/>
          </w:rPr>
          <w:tab/>
        </w:r>
        <w:r>
          <w:rPr>
            <w:noProof/>
            <w:webHidden/>
          </w:rPr>
          <w:fldChar w:fldCharType="begin"/>
        </w:r>
        <w:r>
          <w:rPr>
            <w:noProof/>
            <w:webHidden/>
          </w:rPr>
          <w:instrText xml:space="preserve"> PAGEREF _Toc86863830 \h </w:instrText>
        </w:r>
        <w:r>
          <w:rPr>
            <w:noProof/>
            <w:webHidden/>
          </w:rPr>
        </w:r>
        <w:r>
          <w:rPr>
            <w:noProof/>
            <w:webHidden/>
          </w:rPr>
          <w:fldChar w:fldCharType="separate"/>
        </w:r>
        <w:r>
          <w:rPr>
            <w:noProof/>
            <w:webHidden/>
          </w:rPr>
          <w:t>51</w:t>
        </w:r>
        <w:r>
          <w:rPr>
            <w:noProof/>
            <w:webHidden/>
          </w:rPr>
          <w:fldChar w:fldCharType="end"/>
        </w:r>
      </w:hyperlink>
    </w:p>
    <w:p w14:paraId="32A2EDBF" w14:textId="70E40FD8" w:rsidR="005E0526" w:rsidRDefault="005E0526">
      <w:pPr>
        <w:pStyle w:val="Verzeichnis3"/>
        <w:rPr>
          <w:rFonts w:asciiTheme="minorHAnsi" w:eastAsiaTheme="minorEastAsia" w:hAnsiTheme="minorHAnsi" w:cstheme="minorBidi"/>
          <w:b w:val="0"/>
          <w:noProof/>
          <w:lang w:val="de-DE" w:eastAsia="de-DE"/>
        </w:rPr>
      </w:pPr>
      <w:hyperlink w:anchor="_Toc86863831" w:history="1">
        <w:r w:rsidRPr="00776490">
          <w:rPr>
            <w:rStyle w:val="Hyperlink"/>
            <w:noProof/>
          </w:rPr>
          <w:t>9.5.2</w:t>
        </w:r>
        <w:r>
          <w:rPr>
            <w:rFonts w:asciiTheme="minorHAnsi" w:eastAsiaTheme="minorEastAsia" w:hAnsiTheme="minorHAnsi" w:cstheme="minorBidi"/>
            <w:b w:val="0"/>
            <w:noProof/>
            <w:lang w:val="de-DE" w:eastAsia="de-DE"/>
          </w:rPr>
          <w:tab/>
        </w:r>
        <w:r w:rsidRPr="00776490">
          <w:rPr>
            <w:rStyle w:val="Hyperlink"/>
            <w:noProof/>
          </w:rPr>
          <w:t>Contacts and Friction</w:t>
        </w:r>
        <w:r>
          <w:rPr>
            <w:noProof/>
            <w:webHidden/>
          </w:rPr>
          <w:tab/>
        </w:r>
        <w:r>
          <w:rPr>
            <w:noProof/>
            <w:webHidden/>
          </w:rPr>
          <w:fldChar w:fldCharType="begin"/>
        </w:r>
        <w:r>
          <w:rPr>
            <w:noProof/>
            <w:webHidden/>
          </w:rPr>
          <w:instrText xml:space="preserve"> PAGEREF _Toc86863831 \h </w:instrText>
        </w:r>
        <w:r>
          <w:rPr>
            <w:noProof/>
            <w:webHidden/>
          </w:rPr>
        </w:r>
        <w:r>
          <w:rPr>
            <w:noProof/>
            <w:webHidden/>
          </w:rPr>
          <w:fldChar w:fldCharType="separate"/>
        </w:r>
        <w:r>
          <w:rPr>
            <w:noProof/>
            <w:webHidden/>
          </w:rPr>
          <w:t>52</w:t>
        </w:r>
        <w:r>
          <w:rPr>
            <w:noProof/>
            <w:webHidden/>
          </w:rPr>
          <w:fldChar w:fldCharType="end"/>
        </w:r>
      </w:hyperlink>
    </w:p>
    <w:p w14:paraId="2F8782A4" w14:textId="2F7F0759" w:rsidR="005E0526" w:rsidRDefault="005E0526">
      <w:pPr>
        <w:pStyle w:val="Verzeichnis3"/>
        <w:rPr>
          <w:rFonts w:asciiTheme="minorHAnsi" w:eastAsiaTheme="minorEastAsia" w:hAnsiTheme="minorHAnsi" w:cstheme="minorBidi"/>
          <w:b w:val="0"/>
          <w:noProof/>
          <w:lang w:val="de-DE" w:eastAsia="de-DE"/>
        </w:rPr>
      </w:pPr>
      <w:hyperlink w:anchor="_Toc86863832" w:history="1">
        <w:r w:rsidRPr="00776490">
          <w:rPr>
            <w:rStyle w:val="Hyperlink"/>
            <w:noProof/>
          </w:rPr>
          <w:t>9.5.3</w:t>
        </w:r>
        <w:r>
          <w:rPr>
            <w:rFonts w:asciiTheme="minorHAnsi" w:eastAsiaTheme="minorEastAsia" w:hAnsiTheme="minorHAnsi" w:cstheme="minorBidi"/>
            <w:b w:val="0"/>
            <w:noProof/>
            <w:lang w:val="de-DE" w:eastAsia="de-DE"/>
          </w:rPr>
          <w:tab/>
        </w:r>
        <w:r w:rsidRPr="00776490">
          <w:rPr>
            <w:rStyle w:val="Hyperlink"/>
            <w:noProof/>
          </w:rPr>
          <w:t xml:space="preserve">Definition of element </w:t>
        </w:r>
        <w:r w:rsidRPr="00776490">
          <w:rPr>
            <w:rStyle w:val="Hyperlink"/>
            <w:rFonts w:ascii="Courier New" w:hAnsi="Courier New" w:cs="Courier New"/>
            <w:i/>
            <w:noProof/>
          </w:rPr>
          <w:t>&lt;threaded_connection/&gt;</w:t>
        </w:r>
        <w:r>
          <w:rPr>
            <w:noProof/>
            <w:webHidden/>
          </w:rPr>
          <w:tab/>
        </w:r>
        <w:r>
          <w:rPr>
            <w:noProof/>
            <w:webHidden/>
          </w:rPr>
          <w:fldChar w:fldCharType="begin"/>
        </w:r>
        <w:r>
          <w:rPr>
            <w:noProof/>
            <w:webHidden/>
          </w:rPr>
          <w:instrText xml:space="preserve"> PAGEREF _Toc86863832 \h </w:instrText>
        </w:r>
        <w:r>
          <w:rPr>
            <w:noProof/>
            <w:webHidden/>
          </w:rPr>
        </w:r>
        <w:r>
          <w:rPr>
            <w:noProof/>
            <w:webHidden/>
          </w:rPr>
          <w:fldChar w:fldCharType="separate"/>
        </w:r>
        <w:r>
          <w:rPr>
            <w:noProof/>
            <w:webHidden/>
          </w:rPr>
          <w:t>55</w:t>
        </w:r>
        <w:r>
          <w:rPr>
            <w:noProof/>
            <w:webHidden/>
          </w:rPr>
          <w:fldChar w:fldCharType="end"/>
        </w:r>
      </w:hyperlink>
    </w:p>
    <w:p w14:paraId="7CABA7A3" w14:textId="39A6C42C" w:rsidR="005E0526" w:rsidRDefault="005E0526">
      <w:pPr>
        <w:pStyle w:val="Verzeichnis3"/>
        <w:rPr>
          <w:rFonts w:asciiTheme="minorHAnsi" w:eastAsiaTheme="minorEastAsia" w:hAnsiTheme="minorHAnsi" w:cstheme="minorBidi"/>
          <w:b w:val="0"/>
          <w:noProof/>
          <w:lang w:val="de-DE" w:eastAsia="de-DE"/>
        </w:rPr>
      </w:pPr>
      <w:hyperlink w:anchor="_Toc86863833" w:history="1">
        <w:r w:rsidRPr="00776490">
          <w:rPr>
            <w:rStyle w:val="Hyperlink"/>
            <w:noProof/>
          </w:rPr>
          <w:t>9.5.4</w:t>
        </w:r>
        <w:r>
          <w:rPr>
            <w:rFonts w:asciiTheme="minorHAnsi" w:eastAsiaTheme="minorEastAsia" w:hAnsiTheme="minorHAnsi" w:cstheme="minorBidi"/>
            <w:b w:val="0"/>
            <w:noProof/>
            <w:lang w:val="de-DE" w:eastAsia="de-DE"/>
          </w:rPr>
          <w:tab/>
        </w:r>
        <w:r w:rsidRPr="00776490">
          <w:rPr>
            <w:rStyle w:val="Hyperlink"/>
            <w:noProof/>
          </w:rPr>
          <w:t>Washer</w:t>
        </w:r>
        <w:r>
          <w:rPr>
            <w:noProof/>
            <w:webHidden/>
          </w:rPr>
          <w:tab/>
        </w:r>
        <w:r>
          <w:rPr>
            <w:noProof/>
            <w:webHidden/>
          </w:rPr>
          <w:fldChar w:fldCharType="begin"/>
        </w:r>
        <w:r>
          <w:rPr>
            <w:noProof/>
            <w:webHidden/>
          </w:rPr>
          <w:instrText xml:space="preserve"> PAGEREF _Toc86863833 \h </w:instrText>
        </w:r>
        <w:r>
          <w:rPr>
            <w:noProof/>
            <w:webHidden/>
          </w:rPr>
        </w:r>
        <w:r>
          <w:rPr>
            <w:noProof/>
            <w:webHidden/>
          </w:rPr>
          <w:fldChar w:fldCharType="separate"/>
        </w:r>
        <w:r>
          <w:rPr>
            <w:noProof/>
            <w:webHidden/>
          </w:rPr>
          <w:t>58</w:t>
        </w:r>
        <w:r>
          <w:rPr>
            <w:noProof/>
            <w:webHidden/>
          </w:rPr>
          <w:fldChar w:fldCharType="end"/>
        </w:r>
      </w:hyperlink>
    </w:p>
    <w:p w14:paraId="604B2527" w14:textId="358C546D" w:rsidR="005E0526" w:rsidRDefault="005E0526">
      <w:pPr>
        <w:pStyle w:val="Verzeichnis3"/>
        <w:rPr>
          <w:rFonts w:asciiTheme="minorHAnsi" w:eastAsiaTheme="minorEastAsia" w:hAnsiTheme="minorHAnsi" w:cstheme="minorBidi"/>
          <w:b w:val="0"/>
          <w:noProof/>
          <w:lang w:val="de-DE" w:eastAsia="de-DE"/>
        </w:rPr>
      </w:pPr>
      <w:hyperlink w:anchor="_Toc86863834" w:history="1">
        <w:r w:rsidRPr="00776490">
          <w:rPr>
            <w:rStyle w:val="Hyperlink"/>
            <w:noProof/>
          </w:rPr>
          <w:t>9.5.5</w:t>
        </w:r>
        <w:r>
          <w:rPr>
            <w:rFonts w:asciiTheme="minorHAnsi" w:eastAsiaTheme="minorEastAsia" w:hAnsiTheme="minorHAnsi" w:cstheme="minorBidi"/>
            <w:b w:val="0"/>
            <w:noProof/>
            <w:lang w:val="de-DE" w:eastAsia="de-DE"/>
          </w:rPr>
          <w:tab/>
        </w:r>
        <w:r w:rsidRPr="00776490">
          <w:rPr>
            <w:rStyle w:val="Hyperlink"/>
            <w:noProof/>
          </w:rPr>
          <w:t>Nut</w:t>
        </w:r>
        <w:r>
          <w:rPr>
            <w:noProof/>
            <w:webHidden/>
          </w:rPr>
          <w:tab/>
        </w:r>
        <w:r>
          <w:rPr>
            <w:noProof/>
            <w:webHidden/>
          </w:rPr>
          <w:fldChar w:fldCharType="begin"/>
        </w:r>
        <w:r>
          <w:rPr>
            <w:noProof/>
            <w:webHidden/>
          </w:rPr>
          <w:instrText xml:space="preserve"> PAGEREF _Toc86863834 \h </w:instrText>
        </w:r>
        <w:r>
          <w:rPr>
            <w:noProof/>
            <w:webHidden/>
          </w:rPr>
        </w:r>
        <w:r>
          <w:rPr>
            <w:noProof/>
            <w:webHidden/>
          </w:rPr>
          <w:fldChar w:fldCharType="separate"/>
        </w:r>
        <w:r>
          <w:rPr>
            <w:noProof/>
            <w:webHidden/>
          </w:rPr>
          <w:t>59</w:t>
        </w:r>
        <w:r>
          <w:rPr>
            <w:noProof/>
            <w:webHidden/>
          </w:rPr>
          <w:fldChar w:fldCharType="end"/>
        </w:r>
      </w:hyperlink>
    </w:p>
    <w:p w14:paraId="3DDD3CA2" w14:textId="205D1938" w:rsidR="005E0526" w:rsidRDefault="005E0526">
      <w:pPr>
        <w:pStyle w:val="Verzeichnis3"/>
        <w:rPr>
          <w:rFonts w:asciiTheme="minorHAnsi" w:eastAsiaTheme="minorEastAsia" w:hAnsiTheme="minorHAnsi" w:cstheme="minorBidi"/>
          <w:b w:val="0"/>
          <w:noProof/>
          <w:lang w:val="de-DE" w:eastAsia="de-DE"/>
        </w:rPr>
      </w:pPr>
      <w:hyperlink w:anchor="_Toc86863835" w:history="1">
        <w:r w:rsidRPr="00776490">
          <w:rPr>
            <w:rStyle w:val="Hyperlink"/>
            <w:noProof/>
          </w:rPr>
          <w:t>9.5.6</w:t>
        </w:r>
        <w:r>
          <w:rPr>
            <w:rFonts w:asciiTheme="minorHAnsi" w:eastAsiaTheme="minorEastAsia" w:hAnsiTheme="minorHAnsi" w:cstheme="minorBidi"/>
            <w:b w:val="0"/>
            <w:noProof/>
            <w:lang w:val="de-DE" w:eastAsia="de-DE"/>
          </w:rPr>
          <w:tab/>
        </w:r>
        <w:r w:rsidRPr="00776490">
          <w:rPr>
            <w:rStyle w:val="Hyperlink"/>
            <w:noProof/>
          </w:rPr>
          <w:t>Bolt</w:t>
        </w:r>
        <w:r>
          <w:rPr>
            <w:noProof/>
            <w:webHidden/>
          </w:rPr>
          <w:tab/>
        </w:r>
        <w:r>
          <w:rPr>
            <w:noProof/>
            <w:webHidden/>
          </w:rPr>
          <w:fldChar w:fldCharType="begin"/>
        </w:r>
        <w:r>
          <w:rPr>
            <w:noProof/>
            <w:webHidden/>
          </w:rPr>
          <w:instrText xml:space="preserve"> PAGEREF _Toc86863835 \h </w:instrText>
        </w:r>
        <w:r>
          <w:rPr>
            <w:noProof/>
            <w:webHidden/>
          </w:rPr>
        </w:r>
        <w:r>
          <w:rPr>
            <w:noProof/>
            <w:webHidden/>
          </w:rPr>
          <w:fldChar w:fldCharType="separate"/>
        </w:r>
        <w:r>
          <w:rPr>
            <w:noProof/>
            <w:webHidden/>
          </w:rPr>
          <w:t>60</w:t>
        </w:r>
        <w:r>
          <w:rPr>
            <w:noProof/>
            <w:webHidden/>
          </w:rPr>
          <w:fldChar w:fldCharType="end"/>
        </w:r>
      </w:hyperlink>
    </w:p>
    <w:p w14:paraId="6B6BE92B" w14:textId="3F0820E6" w:rsidR="005E0526" w:rsidRDefault="005E0526">
      <w:pPr>
        <w:pStyle w:val="Verzeichnis3"/>
        <w:rPr>
          <w:rFonts w:asciiTheme="minorHAnsi" w:eastAsiaTheme="minorEastAsia" w:hAnsiTheme="minorHAnsi" w:cstheme="minorBidi"/>
          <w:b w:val="0"/>
          <w:noProof/>
          <w:lang w:val="de-DE" w:eastAsia="de-DE"/>
        </w:rPr>
      </w:pPr>
      <w:hyperlink w:anchor="_Toc86863836" w:history="1">
        <w:r w:rsidRPr="00776490">
          <w:rPr>
            <w:rStyle w:val="Hyperlink"/>
            <w:noProof/>
          </w:rPr>
          <w:t>9.5.7</w:t>
        </w:r>
        <w:r>
          <w:rPr>
            <w:rFonts w:asciiTheme="minorHAnsi" w:eastAsiaTheme="minorEastAsia" w:hAnsiTheme="minorHAnsi" w:cstheme="minorBidi"/>
            <w:b w:val="0"/>
            <w:noProof/>
            <w:lang w:val="de-DE" w:eastAsia="de-DE"/>
          </w:rPr>
          <w:tab/>
        </w:r>
        <w:r w:rsidRPr="00776490">
          <w:rPr>
            <w:rStyle w:val="Hyperlink"/>
            <w:noProof/>
          </w:rPr>
          <w:t>Screw</w:t>
        </w:r>
        <w:r>
          <w:rPr>
            <w:noProof/>
            <w:webHidden/>
          </w:rPr>
          <w:tab/>
        </w:r>
        <w:r>
          <w:rPr>
            <w:noProof/>
            <w:webHidden/>
          </w:rPr>
          <w:fldChar w:fldCharType="begin"/>
        </w:r>
        <w:r>
          <w:rPr>
            <w:noProof/>
            <w:webHidden/>
          </w:rPr>
          <w:instrText xml:space="preserve"> PAGEREF _Toc86863836 \h </w:instrText>
        </w:r>
        <w:r>
          <w:rPr>
            <w:noProof/>
            <w:webHidden/>
          </w:rPr>
        </w:r>
        <w:r>
          <w:rPr>
            <w:noProof/>
            <w:webHidden/>
          </w:rPr>
          <w:fldChar w:fldCharType="separate"/>
        </w:r>
        <w:r>
          <w:rPr>
            <w:noProof/>
            <w:webHidden/>
          </w:rPr>
          <w:t>65</w:t>
        </w:r>
        <w:r>
          <w:rPr>
            <w:noProof/>
            <w:webHidden/>
          </w:rPr>
          <w:fldChar w:fldCharType="end"/>
        </w:r>
      </w:hyperlink>
    </w:p>
    <w:p w14:paraId="25DCFA0E" w14:textId="3CE7CB95" w:rsidR="005E0526" w:rsidRDefault="005E0526">
      <w:pPr>
        <w:pStyle w:val="Verzeichnis2"/>
        <w:rPr>
          <w:rFonts w:asciiTheme="minorHAnsi" w:eastAsiaTheme="minorEastAsia" w:hAnsiTheme="minorHAnsi" w:cstheme="minorBidi"/>
          <w:b w:val="0"/>
          <w:noProof/>
          <w:lang w:val="de-DE" w:eastAsia="de-DE"/>
        </w:rPr>
      </w:pPr>
      <w:hyperlink w:anchor="_Toc86863837" w:history="1">
        <w:r w:rsidRPr="00776490">
          <w:rPr>
            <w:rStyle w:val="Hyperlink"/>
            <w:noProof/>
          </w:rPr>
          <w:t>9.6</w:t>
        </w:r>
        <w:r>
          <w:rPr>
            <w:rFonts w:asciiTheme="minorHAnsi" w:eastAsiaTheme="minorEastAsia" w:hAnsiTheme="minorHAnsi" w:cstheme="minorBidi"/>
            <w:b w:val="0"/>
            <w:noProof/>
            <w:lang w:val="de-DE" w:eastAsia="de-DE"/>
          </w:rPr>
          <w:tab/>
        </w:r>
        <w:r w:rsidRPr="00776490">
          <w:rPr>
            <w:rStyle w:val="Hyperlink"/>
            <w:noProof/>
          </w:rPr>
          <w:t>Gum Drops</w:t>
        </w:r>
        <w:r>
          <w:rPr>
            <w:noProof/>
            <w:webHidden/>
          </w:rPr>
          <w:tab/>
        </w:r>
        <w:r>
          <w:rPr>
            <w:noProof/>
            <w:webHidden/>
          </w:rPr>
          <w:fldChar w:fldCharType="begin"/>
        </w:r>
        <w:r>
          <w:rPr>
            <w:noProof/>
            <w:webHidden/>
          </w:rPr>
          <w:instrText xml:space="preserve"> PAGEREF _Toc86863837 \h </w:instrText>
        </w:r>
        <w:r>
          <w:rPr>
            <w:noProof/>
            <w:webHidden/>
          </w:rPr>
        </w:r>
        <w:r>
          <w:rPr>
            <w:noProof/>
            <w:webHidden/>
          </w:rPr>
          <w:fldChar w:fldCharType="separate"/>
        </w:r>
        <w:r>
          <w:rPr>
            <w:noProof/>
            <w:webHidden/>
          </w:rPr>
          <w:t>68</w:t>
        </w:r>
        <w:r>
          <w:rPr>
            <w:noProof/>
            <w:webHidden/>
          </w:rPr>
          <w:fldChar w:fldCharType="end"/>
        </w:r>
      </w:hyperlink>
    </w:p>
    <w:p w14:paraId="2971A010" w14:textId="221863CC" w:rsidR="005E0526" w:rsidRDefault="005E0526">
      <w:pPr>
        <w:pStyle w:val="Verzeichnis2"/>
        <w:rPr>
          <w:rFonts w:asciiTheme="minorHAnsi" w:eastAsiaTheme="minorEastAsia" w:hAnsiTheme="minorHAnsi" w:cstheme="minorBidi"/>
          <w:b w:val="0"/>
          <w:noProof/>
          <w:lang w:val="de-DE" w:eastAsia="de-DE"/>
        </w:rPr>
      </w:pPr>
      <w:hyperlink w:anchor="_Toc86863838" w:history="1">
        <w:r w:rsidRPr="00776490">
          <w:rPr>
            <w:rStyle w:val="Hyperlink"/>
            <w:noProof/>
          </w:rPr>
          <w:t>9.7</w:t>
        </w:r>
        <w:r>
          <w:rPr>
            <w:rFonts w:asciiTheme="minorHAnsi" w:eastAsiaTheme="minorEastAsia" w:hAnsiTheme="minorHAnsi" w:cstheme="minorBidi"/>
            <w:b w:val="0"/>
            <w:noProof/>
            <w:lang w:val="de-DE" w:eastAsia="de-DE"/>
          </w:rPr>
          <w:tab/>
        </w:r>
        <w:r w:rsidRPr="00776490">
          <w:rPr>
            <w:rStyle w:val="Hyperlink"/>
            <w:noProof/>
          </w:rPr>
          <w:t>Clinches</w:t>
        </w:r>
        <w:r>
          <w:rPr>
            <w:noProof/>
            <w:webHidden/>
          </w:rPr>
          <w:tab/>
        </w:r>
        <w:r>
          <w:rPr>
            <w:noProof/>
            <w:webHidden/>
          </w:rPr>
          <w:fldChar w:fldCharType="begin"/>
        </w:r>
        <w:r>
          <w:rPr>
            <w:noProof/>
            <w:webHidden/>
          </w:rPr>
          <w:instrText xml:space="preserve"> PAGEREF _Toc86863838 \h </w:instrText>
        </w:r>
        <w:r>
          <w:rPr>
            <w:noProof/>
            <w:webHidden/>
          </w:rPr>
        </w:r>
        <w:r>
          <w:rPr>
            <w:noProof/>
            <w:webHidden/>
          </w:rPr>
          <w:fldChar w:fldCharType="separate"/>
        </w:r>
        <w:r>
          <w:rPr>
            <w:noProof/>
            <w:webHidden/>
          </w:rPr>
          <w:t>69</w:t>
        </w:r>
        <w:r>
          <w:rPr>
            <w:noProof/>
            <w:webHidden/>
          </w:rPr>
          <w:fldChar w:fldCharType="end"/>
        </w:r>
      </w:hyperlink>
    </w:p>
    <w:p w14:paraId="07164967" w14:textId="30982078" w:rsidR="005E0526" w:rsidRDefault="005E0526">
      <w:pPr>
        <w:pStyle w:val="Verzeichnis2"/>
        <w:rPr>
          <w:rFonts w:asciiTheme="minorHAnsi" w:eastAsiaTheme="minorEastAsia" w:hAnsiTheme="minorHAnsi" w:cstheme="minorBidi"/>
          <w:b w:val="0"/>
          <w:noProof/>
          <w:lang w:val="de-DE" w:eastAsia="de-DE"/>
        </w:rPr>
      </w:pPr>
      <w:hyperlink w:anchor="_Toc86863839" w:history="1">
        <w:r w:rsidRPr="00776490">
          <w:rPr>
            <w:rStyle w:val="Hyperlink"/>
            <w:noProof/>
          </w:rPr>
          <w:t>9.8</w:t>
        </w:r>
        <w:r>
          <w:rPr>
            <w:rFonts w:asciiTheme="minorHAnsi" w:eastAsiaTheme="minorEastAsia" w:hAnsiTheme="minorHAnsi" w:cstheme="minorBidi"/>
            <w:b w:val="0"/>
            <w:noProof/>
            <w:lang w:val="de-DE" w:eastAsia="de-DE"/>
          </w:rPr>
          <w:tab/>
        </w:r>
        <w:r w:rsidRPr="00776490">
          <w:rPr>
            <w:rStyle w:val="Hyperlink"/>
            <w:noProof/>
          </w:rPr>
          <w:t>Heat Stakes / Thermal Stakes</w:t>
        </w:r>
        <w:r>
          <w:rPr>
            <w:noProof/>
            <w:webHidden/>
          </w:rPr>
          <w:tab/>
        </w:r>
        <w:r>
          <w:rPr>
            <w:noProof/>
            <w:webHidden/>
          </w:rPr>
          <w:fldChar w:fldCharType="begin"/>
        </w:r>
        <w:r>
          <w:rPr>
            <w:noProof/>
            <w:webHidden/>
          </w:rPr>
          <w:instrText xml:space="preserve"> PAGEREF _Toc86863839 \h </w:instrText>
        </w:r>
        <w:r>
          <w:rPr>
            <w:noProof/>
            <w:webHidden/>
          </w:rPr>
        </w:r>
        <w:r>
          <w:rPr>
            <w:noProof/>
            <w:webHidden/>
          </w:rPr>
          <w:fldChar w:fldCharType="separate"/>
        </w:r>
        <w:r>
          <w:rPr>
            <w:noProof/>
            <w:webHidden/>
          </w:rPr>
          <w:t>72</w:t>
        </w:r>
        <w:r>
          <w:rPr>
            <w:noProof/>
            <w:webHidden/>
          </w:rPr>
          <w:fldChar w:fldCharType="end"/>
        </w:r>
      </w:hyperlink>
    </w:p>
    <w:p w14:paraId="7D0AA1BF" w14:textId="0956D695" w:rsidR="005E0526" w:rsidRDefault="005E0526">
      <w:pPr>
        <w:pStyle w:val="Verzeichnis2"/>
        <w:rPr>
          <w:rFonts w:asciiTheme="minorHAnsi" w:eastAsiaTheme="minorEastAsia" w:hAnsiTheme="minorHAnsi" w:cstheme="minorBidi"/>
          <w:b w:val="0"/>
          <w:noProof/>
          <w:lang w:val="de-DE" w:eastAsia="de-DE"/>
        </w:rPr>
      </w:pPr>
      <w:hyperlink w:anchor="_Toc86863840" w:history="1">
        <w:r w:rsidRPr="00776490">
          <w:rPr>
            <w:rStyle w:val="Hyperlink"/>
            <w:noProof/>
          </w:rPr>
          <w:t>9.9</w:t>
        </w:r>
        <w:r>
          <w:rPr>
            <w:rFonts w:asciiTheme="minorHAnsi" w:eastAsiaTheme="minorEastAsia" w:hAnsiTheme="minorHAnsi" w:cstheme="minorBidi"/>
            <w:b w:val="0"/>
            <w:noProof/>
            <w:lang w:val="de-DE" w:eastAsia="de-DE"/>
          </w:rPr>
          <w:tab/>
        </w:r>
        <w:r w:rsidRPr="00776490">
          <w:rPr>
            <w:rStyle w:val="Hyperlink"/>
            <w:noProof/>
          </w:rPr>
          <w:t>Clips/Snap Joints</w:t>
        </w:r>
        <w:r>
          <w:rPr>
            <w:noProof/>
            <w:webHidden/>
          </w:rPr>
          <w:tab/>
        </w:r>
        <w:r>
          <w:rPr>
            <w:noProof/>
            <w:webHidden/>
          </w:rPr>
          <w:fldChar w:fldCharType="begin"/>
        </w:r>
        <w:r>
          <w:rPr>
            <w:noProof/>
            <w:webHidden/>
          </w:rPr>
          <w:instrText xml:space="preserve"> PAGEREF _Toc86863840 \h </w:instrText>
        </w:r>
        <w:r>
          <w:rPr>
            <w:noProof/>
            <w:webHidden/>
          </w:rPr>
        </w:r>
        <w:r>
          <w:rPr>
            <w:noProof/>
            <w:webHidden/>
          </w:rPr>
          <w:fldChar w:fldCharType="separate"/>
        </w:r>
        <w:r>
          <w:rPr>
            <w:noProof/>
            <w:webHidden/>
          </w:rPr>
          <w:t>74</w:t>
        </w:r>
        <w:r>
          <w:rPr>
            <w:noProof/>
            <w:webHidden/>
          </w:rPr>
          <w:fldChar w:fldCharType="end"/>
        </w:r>
      </w:hyperlink>
    </w:p>
    <w:p w14:paraId="1BEC1878" w14:textId="0C6A9E07" w:rsidR="005E0526" w:rsidRDefault="005E0526">
      <w:pPr>
        <w:pStyle w:val="Verzeichnis2"/>
        <w:rPr>
          <w:rFonts w:asciiTheme="minorHAnsi" w:eastAsiaTheme="minorEastAsia" w:hAnsiTheme="minorHAnsi" w:cstheme="minorBidi"/>
          <w:b w:val="0"/>
          <w:noProof/>
          <w:lang w:val="de-DE" w:eastAsia="de-DE"/>
        </w:rPr>
      </w:pPr>
      <w:hyperlink w:anchor="_Toc86863841" w:history="1">
        <w:r w:rsidRPr="00776490">
          <w:rPr>
            <w:rStyle w:val="Hyperlink"/>
            <w:noProof/>
          </w:rPr>
          <w:t>9.10</w:t>
        </w:r>
        <w:r>
          <w:rPr>
            <w:rFonts w:asciiTheme="minorHAnsi" w:eastAsiaTheme="minorEastAsia" w:hAnsiTheme="minorHAnsi" w:cstheme="minorBidi"/>
            <w:b w:val="0"/>
            <w:noProof/>
            <w:lang w:val="de-DE" w:eastAsia="de-DE"/>
          </w:rPr>
          <w:tab/>
        </w:r>
        <w:r w:rsidRPr="00776490">
          <w:rPr>
            <w:rStyle w:val="Hyperlink"/>
            <w:noProof/>
          </w:rPr>
          <w:t>Nails</w:t>
        </w:r>
        <w:r>
          <w:rPr>
            <w:noProof/>
            <w:webHidden/>
          </w:rPr>
          <w:tab/>
        </w:r>
        <w:r>
          <w:rPr>
            <w:noProof/>
            <w:webHidden/>
          </w:rPr>
          <w:fldChar w:fldCharType="begin"/>
        </w:r>
        <w:r>
          <w:rPr>
            <w:noProof/>
            <w:webHidden/>
          </w:rPr>
          <w:instrText xml:space="preserve"> PAGEREF _Toc86863841 \h </w:instrText>
        </w:r>
        <w:r>
          <w:rPr>
            <w:noProof/>
            <w:webHidden/>
          </w:rPr>
        </w:r>
        <w:r>
          <w:rPr>
            <w:noProof/>
            <w:webHidden/>
          </w:rPr>
          <w:fldChar w:fldCharType="separate"/>
        </w:r>
        <w:r>
          <w:rPr>
            <w:noProof/>
            <w:webHidden/>
          </w:rPr>
          <w:t>77</w:t>
        </w:r>
        <w:r>
          <w:rPr>
            <w:noProof/>
            <w:webHidden/>
          </w:rPr>
          <w:fldChar w:fldCharType="end"/>
        </w:r>
      </w:hyperlink>
    </w:p>
    <w:p w14:paraId="4B7385A4" w14:textId="72A4907B" w:rsidR="005E0526" w:rsidRDefault="005E0526">
      <w:pPr>
        <w:pStyle w:val="Verzeichnis2"/>
        <w:rPr>
          <w:rFonts w:asciiTheme="minorHAnsi" w:eastAsiaTheme="minorEastAsia" w:hAnsiTheme="minorHAnsi" w:cstheme="minorBidi"/>
          <w:b w:val="0"/>
          <w:noProof/>
          <w:lang w:val="de-DE" w:eastAsia="de-DE"/>
        </w:rPr>
      </w:pPr>
      <w:hyperlink w:anchor="_Toc86863842" w:history="1">
        <w:r w:rsidRPr="00776490">
          <w:rPr>
            <w:rStyle w:val="Hyperlink"/>
            <w:noProof/>
          </w:rPr>
          <w:t>9.11</w:t>
        </w:r>
        <w:r>
          <w:rPr>
            <w:rFonts w:asciiTheme="minorHAnsi" w:eastAsiaTheme="minorEastAsia" w:hAnsiTheme="minorHAnsi" w:cstheme="minorBidi"/>
            <w:b w:val="0"/>
            <w:noProof/>
            <w:lang w:val="de-DE" w:eastAsia="de-DE"/>
          </w:rPr>
          <w:tab/>
        </w:r>
        <w:r w:rsidRPr="00776490">
          <w:rPr>
            <w:rStyle w:val="Hyperlink"/>
            <w:noProof/>
          </w:rPr>
          <w:t>Rotation Joints</w:t>
        </w:r>
        <w:r>
          <w:rPr>
            <w:noProof/>
            <w:webHidden/>
          </w:rPr>
          <w:tab/>
        </w:r>
        <w:r>
          <w:rPr>
            <w:noProof/>
            <w:webHidden/>
          </w:rPr>
          <w:fldChar w:fldCharType="begin"/>
        </w:r>
        <w:r>
          <w:rPr>
            <w:noProof/>
            <w:webHidden/>
          </w:rPr>
          <w:instrText xml:space="preserve"> PAGEREF _Toc86863842 \h </w:instrText>
        </w:r>
        <w:r>
          <w:rPr>
            <w:noProof/>
            <w:webHidden/>
          </w:rPr>
        </w:r>
        <w:r>
          <w:rPr>
            <w:noProof/>
            <w:webHidden/>
          </w:rPr>
          <w:fldChar w:fldCharType="separate"/>
        </w:r>
        <w:r>
          <w:rPr>
            <w:noProof/>
            <w:webHidden/>
          </w:rPr>
          <w:t>80</w:t>
        </w:r>
        <w:r>
          <w:rPr>
            <w:noProof/>
            <w:webHidden/>
          </w:rPr>
          <w:fldChar w:fldCharType="end"/>
        </w:r>
      </w:hyperlink>
    </w:p>
    <w:p w14:paraId="29DABA73" w14:textId="137F0DFC" w:rsidR="005E0526" w:rsidRDefault="005E0526">
      <w:pPr>
        <w:pStyle w:val="Verzeichnis3"/>
        <w:rPr>
          <w:rFonts w:asciiTheme="minorHAnsi" w:eastAsiaTheme="minorEastAsia" w:hAnsiTheme="minorHAnsi" w:cstheme="minorBidi"/>
          <w:b w:val="0"/>
          <w:noProof/>
          <w:lang w:val="de-DE" w:eastAsia="de-DE"/>
        </w:rPr>
      </w:pPr>
      <w:hyperlink w:anchor="_Toc86863843" w:history="1">
        <w:r w:rsidRPr="00776490">
          <w:rPr>
            <w:rStyle w:val="Hyperlink"/>
            <w:noProof/>
          </w:rPr>
          <w:t>9.11.1</w:t>
        </w:r>
        <w:r>
          <w:rPr>
            <w:rFonts w:asciiTheme="minorHAnsi" w:eastAsiaTheme="minorEastAsia" w:hAnsiTheme="minorHAnsi" w:cstheme="minorBidi"/>
            <w:b w:val="0"/>
            <w:noProof/>
            <w:lang w:val="de-DE" w:eastAsia="de-DE"/>
          </w:rPr>
          <w:tab/>
        </w:r>
        <w:r w:rsidRPr="00776490">
          <w:rPr>
            <w:rStyle w:val="Hyperlink"/>
            <w:noProof/>
          </w:rPr>
          <w:t>ROTAV</w:t>
        </w:r>
        <w:r>
          <w:rPr>
            <w:noProof/>
            <w:webHidden/>
          </w:rPr>
          <w:tab/>
        </w:r>
        <w:r>
          <w:rPr>
            <w:noProof/>
            <w:webHidden/>
          </w:rPr>
          <w:fldChar w:fldCharType="begin"/>
        </w:r>
        <w:r>
          <w:rPr>
            <w:noProof/>
            <w:webHidden/>
          </w:rPr>
          <w:instrText xml:space="preserve"> PAGEREF _Toc86863843 \h </w:instrText>
        </w:r>
        <w:r>
          <w:rPr>
            <w:noProof/>
            <w:webHidden/>
          </w:rPr>
        </w:r>
        <w:r>
          <w:rPr>
            <w:noProof/>
            <w:webHidden/>
          </w:rPr>
          <w:fldChar w:fldCharType="separate"/>
        </w:r>
        <w:r>
          <w:rPr>
            <w:noProof/>
            <w:webHidden/>
          </w:rPr>
          <w:t>81</w:t>
        </w:r>
        <w:r>
          <w:rPr>
            <w:noProof/>
            <w:webHidden/>
          </w:rPr>
          <w:fldChar w:fldCharType="end"/>
        </w:r>
      </w:hyperlink>
    </w:p>
    <w:p w14:paraId="472F8766" w14:textId="039CB882" w:rsidR="005E0526" w:rsidRDefault="005E0526">
      <w:pPr>
        <w:pStyle w:val="Verzeichnis1"/>
        <w:rPr>
          <w:rFonts w:asciiTheme="minorHAnsi" w:eastAsiaTheme="minorEastAsia" w:hAnsiTheme="minorHAnsi" w:cstheme="minorBidi"/>
          <w:b w:val="0"/>
          <w:noProof/>
          <w:lang w:val="de-DE" w:eastAsia="de-DE"/>
        </w:rPr>
      </w:pPr>
      <w:hyperlink w:anchor="_Toc86863844" w:history="1">
        <w:r w:rsidRPr="00776490">
          <w:rPr>
            <w:rStyle w:val="Hyperlink"/>
            <w:noProof/>
          </w:rPr>
          <w:t>10</w:t>
        </w:r>
        <w:r>
          <w:rPr>
            <w:rFonts w:asciiTheme="minorHAnsi" w:eastAsiaTheme="minorEastAsia" w:hAnsiTheme="minorHAnsi" w:cstheme="minorBidi"/>
            <w:b w:val="0"/>
            <w:noProof/>
            <w:lang w:val="de-DE" w:eastAsia="de-DE"/>
          </w:rPr>
          <w:tab/>
        </w:r>
        <w:r w:rsidRPr="00776490">
          <w:rPr>
            <w:rStyle w:val="Hyperlink"/>
            <w:noProof/>
          </w:rPr>
          <w:t>1D connections</w:t>
        </w:r>
        <w:r>
          <w:rPr>
            <w:noProof/>
            <w:webHidden/>
          </w:rPr>
          <w:tab/>
        </w:r>
        <w:r>
          <w:rPr>
            <w:noProof/>
            <w:webHidden/>
          </w:rPr>
          <w:fldChar w:fldCharType="begin"/>
        </w:r>
        <w:r>
          <w:rPr>
            <w:noProof/>
            <w:webHidden/>
          </w:rPr>
          <w:instrText xml:space="preserve"> PAGEREF _Toc86863844 \h </w:instrText>
        </w:r>
        <w:r>
          <w:rPr>
            <w:noProof/>
            <w:webHidden/>
          </w:rPr>
        </w:r>
        <w:r>
          <w:rPr>
            <w:noProof/>
            <w:webHidden/>
          </w:rPr>
          <w:fldChar w:fldCharType="separate"/>
        </w:r>
        <w:r>
          <w:rPr>
            <w:noProof/>
            <w:webHidden/>
          </w:rPr>
          <w:t>83</w:t>
        </w:r>
        <w:r>
          <w:rPr>
            <w:noProof/>
            <w:webHidden/>
          </w:rPr>
          <w:fldChar w:fldCharType="end"/>
        </w:r>
      </w:hyperlink>
    </w:p>
    <w:p w14:paraId="056A21AF" w14:textId="74E1DEA5" w:rsidR="005E0526" w:rsidRDefault="005E0526">
      <w:pPr>
        <w:pStyle w:val="Verzeichnis2"/>
        <w:rPr>
          <w:rFonts w:asciiTheme="minorHAnsi" w:eastAsiaTheme="minorEastAsia" w:hAnsiTheme="minorHAnsi" w:cstheme="minorBidi"/>
          <w:b w:val="0"/>
          <w:noProof/>
          <w:lang w:val="de-DE" w:eastAsia="de-DE"/>
        </w:rPr>
      </w:pPr>
      <w:hyperlink w:anchor="_Toc86863845" w:history="1">
        <w:r w:rsidRPr="00776490">
          <w:rPr>
            <w:rStyle w:val="Hyperlink"/>
            <w:noProof/>
          </w:rPr>
          <w:t>10.1</w:t>
        </w:r>
        <w:r>
          <w:rPr>
            <w:rFonts w:asciiTheme="minorHAnsi" w:eastAsiaTheme="minorEastAsia" w:hAnsiTheme="minorHAnsi" w:cstheme="minorBidi"/>
            <w:b w:val="0"/>
            <w:noProof/>
            <w:lang w:val="de-DE" w:eastAsia="de-DE"/>
          </w:rPr>
          <w:tab/>
        </w:r>
        <w:r w:rsidRPr="00776490">
          <w:rPr>
            <w:rStyle w:val="Hyperlink"/>
            <w:noProof/>
          </w:rPr>
          <w:t>Generic Definitions</w:t>
        </w:r>
        <w:r>
          <w:rPr>
            <w:noProof/>
            <w:webHidden/>
          </w:rPr>
          <w:tab/>
        </w:r>
        <w:r>
          <w:rPr>
            <w:noProof/>
            <w:webHidden/>
          </w:rPr>
          <w:fldChar w:fldCharType="begin"/>
        </w:r>
        <w:r>
          <w:rPr>
            <w:noProof/>
            <w:webHidden/>
          </w:rPr>
          <w:instrText xml:space="preserve"> PAGEREF _Toc86863845 \h </w:instrText>
        </w:r>
        <w:r>
          <w:rPr>
            <w:noProof/>
            <w:webHidden/>
          </w:rPr>
        </w:r>
        <w:r>
          <w:rPr>
            <w:noProof/>
            <w:webHidden/>
          </w:rPr>
          <w:fldChar w:fldCharType="separate"/>
        </w:r>
        <w:r>
          <w:rPr>
            <w:noProof/>
            <w:webHidden/>
          </w:rPr>
          <w:t>83</w:t>
        </w:r>
        <w:r>
          <w:rPr>
            <w:noProof/>
            <w:webHidden/>
          </w:rPr>
          <w:fldChar w:fldCharType="end"/>
        </w:r>
      </w:hyperlink>
    </w:p>
    <w:p w14:paraId="539AF0F1" w14:textId="6DF332E7" w:rsidR="005E0526" w:rsidRDefault="005E0526">
      <w:pPr>
        <w:pStyle w:val="Verzeichnis3"/>
        <w:rPr>
          <w:rFonts w:asciiTheme="minorHAnsi" w:eastAsiaTheme="minorEastAsia" w:hAnsiTheme="minorHAnsi" w:cstheme="minorBidi"/>
          <w:b w:val="0"/>
          <w:noProof/>
          <w:lang w:val="de-DE" w:eastAsia="de-DE"/>
        </w:rPr>
      </w:pPr>
      <w:hyperlink w:anchor="_Toc86863846" w:history="1">
        <w:r w:rsidRPr="00776490">
          <w:rPr>
            <w:rStyle w:val="Hyperlink"/>
            <w:noProof/>
          </w:rPr>
          <w:t>10.1.1</w:t>
        </w:r>
        <w:r>
          <w:rPr>
            <w:rFonts w:asciiTheme="minorHAnsi" w:eastAsiaTheme="minorEastAsia" w:hAnsiTheme="minorHAnsi" w:cstheme="minorBidi"/>
            <w:b w:val="0"/>
            <w:noProof/>
            <w:lang w:val="de-DE" w:eastAsia="de-DE"/>
          </w:rPr>
          <w:tab/>
        </w:r>
        <w:r w:rsidRPr="00776490">
          <w:rPr>
            <w:rStyle w:val="Hyperlink"/>
            <w:noProof/>
          </w:rPr>
          <w:t>Identification</w:t>
        </w:r>
        <w:r>
          <w:rPr>
            <w:noProof/>
            <w:webHidden/>
          </w:rPr>
          <w:tab/>
        </w:r>
        <w:r>
          <w:rPr>
            <w:noProof/>
            <w:webHidden/>
          </w:rPr>
          <w:fldChar w:fldCharType="begin"/>
        </w:r>
        <w:r>
          <w:rPr>
            <w:noProof/>
            <w:webHidden/>
          </w:rPr>
          <w:instrText xml:space="preserve"> PAGEREF _Toc86863846 \h </w:instrText>
        </w:r>
        <w:r>
          <w:rPr>
            <w:noProof/>
            <w:webHidden/>
          </w:rPr>
        </w:r>
        <w:r>
          <w:rPr>
            <w:noProof/>
            <w:webHidden/>
          </w:rPr>
          <w:fldChar w:fldCharType="separate"/>
        </w:r>
        <w:r>
          <w:rPr>
            <w:noProof/>
            <w:webHidden/>
          </w:rPr>
          <w:t>83</w:t>
        </w:r>
        <w:r>
          <w:rPr>
            <w:noProof/>
            <w:webHidden/>
          </w:rPr>
          <w:fldChar w:fldCharType="end"/>
        </w:r>
      </w:hyperlink>
    </w:p>
    <w:p w14:paraId="7A1A3A7E" w14:textId="3770AA11" w:rsidR="005E0526" w:rsidRDefault="005E0526">
      <w:pPr>
        <w:pStyle w:val="Verzeichnis3"/>
        <w:rPr>
          <w:rFonts w:asciiTheme="minorHAnsi" w:eastAsiaTheme="minorEastAsia" w:hAnsiTheme="minorHAnsi" w:cstheme="minorBidi"/>
          <w:b w:val="0"/>
          <w:noProof/>
          <w:lang w:val="de-DE" w:eastAsia="de-DE"/>
        </w:rPr>
      </w:pPr>
      <w:hyperlink w:anchor="_Toc86863847" w:history="1">
        <w:r w:rsidRPr="00776490">
          <w:rPr>
            <w:rStyle w:val="Hyperlink"/>
            <w:noProof/>
          </w:rPr>
          <w:t>10.1.2</w:t>
        </w:r>
        <w:r>
          <w:rPr>
            <w:rFonts w:asciiTheme="minorHAnsi" w:eastAsiaTheme="minorEastAsia" w:hAnsiTheme="minorHAnsi" w:cstheme="minorBidi"/>
            <w:b w:val="0"/>
            <w:noProof/>
            <w:lang w:val="de-DE" w:eastAsia="de-DE"/>
          </w:rPr>
          <w:tab/>
        </w:r>
        <w:r w:rsidRPr="00776490">
          <w:rPr>
            <w:rStyle w:val="Hyperlink"/>
            <w:noProof/>
          </w:rPr>
          <w:t>Location</w:t>
        </w:r>
        <w:r>
          <w:rPr>
            <w:noProof/>
            <w:webHidden/>
          </w:rPr>
          <w:tab/>
        </w:r>
        <w:r>
          <w:rPr>
            <w:noProof/>
            <w:webHidden/>
          </w:rPr>
          <w:fldChar w:fldCharType="begin"/>
        </w:r>
        <w:r>
          <w:rPr>
            <w:noProof/>
            <w:webHidden/>
          </w:rPr>
          <w:instrText xml:space="preserve"> PAGEREF _Toc86863847 \h </w:instrText>
        </w:r>
        <w:r>
          <w:rPr>
            <w:noProof/>
            <w:webHidden/>
          </w:rPr>
        </w:r>
        <w:r>
          <w:rPr>
            <w:noProof/>
            <w:webHidden/>
          </w:rPr>
          <w:fldChar w:fldCharType="separate"/>
        </w:r>
        <w:r>
          <w:rPr>
            <w:noProof/>
            <w:webHidden/>
          </w:rPr>
          <w:t>83</w:t>
        </w:r>
        <w:r>
          <w:rPr>
            <w:noProof/>
            <w:webHidden/>
          </w:rPr>
          <w:fldChar w:fldCharType="end"/>
        </w:r>
      </w:hyperlink>
    </w:p>
    <w:p w14:paraId="5B42F805" w14:textId="769058CC" w:rsidR="005E0526" w:rsidRDefault="005E0526">
      <w:pPr>
        <w:pStyle w:val="Verzeichnis3"/>
        <w:rPr>
          <w:rFonts w:asciiTheme="minorHAnsi" w:eastAsiaTheme="minorEastAsia" w:hAnsiTheme="minorHAnsi" w:cstheme="minorBidi"/>
          <w:b w:val="0"/>
          <w:noProof/>
          <w:lang w:val="de-DE" w:eastAsia="de-DE"/>
        </w:rPr>
      </w:pPr>
      <w:hyperlink w:anchor="_Toc86863848" w:history="1">
        <w:r w:rsidRPr="00776490">
          <w:rPr>
            <w:rStyle w:val="Hyperlink"/>
            <w:noProof/>
          </w:rPr>
          <w:t>10.1.3</w:t>
        </w:r>
        <w:r>
          <w:rPr>
            <w:rFonts w:asciiTheme="minorHAnsi" w:eastAsiaTheme="minorEastAsia" w:hAnsiTheme="minorHAnsi" w:cstheme="minorBidi"/>
            <w:b w:val="0"/>
            <w:noProof/>
            <w:lang w:val="de-DE" w:eastAsia="de-DE"/>
          </w:rPr>
          <w:tab/>
        </w:r>
        <w:r w:rsidRPr="00776490">
          <w:rPr>
            <w:rStyle w:val="Hyperlink"/>
            <w:noProof/>
          </w:rPr>
          <w:t>Type Specification</w:t>
        </w:r>
        <w:r>
          <w:rPr>
            <w:noProof/>
            <w:webHidden/>
          </w:rPr>
          <w:tab/>
        </w:r>
        <w:r>
          <w:rPr>
            <w:noProof/>
            <w:webHidden/>
          </w:rPr>
          <w:fldChar w:fldCharType="begin"/>
        </w:r>
        <w:r>
          <w:rPr>
            <w:noProof/>
            <w:webHidden/>
          </w:rPr>
          <w:instrText xml:space="preserve"> PAGEREF _Toc86863848 \h </w:instrText>
        </w:r>
        <w:r>
          <w:rPr>
            <w:noProof/>
            <w:webHidden/>
          </w:rPr>
        </w:r>
        <w:r>
          <w:rPr>
            <w:noProof/>
            <w:webHidden/>
          </w:rPr>
          <w:fldChar w:fldCharType="separate"/>
        </w:r>
        <w:r>
          <w:rPr>
            <w:noProof/>
            <w:webHidden/>
          </w:rPr>
          <w:t>90</w:t>
        </w:r>
        <w:r>
          <w:rPr>
            <w:noProof/>
            <w:webHidden/>
          </w:rPr>
          <w:fldChar w:fldCharType="end"/>
        </w:r>
      </w:hyperlink>
    </w:p>
    <w:p w14:paraId="3331C896" w14:textId="5FF804E0" w:rsidR="005E0526" w:rsidRDefault="005E0526">
      <w:pPr>
        <w:pStyle w:val="Verzeichnis2"/>
        <w:rPr>
          <w:rFonts w:asciiTheme="minorHAnsi" w:eastAsiaTheme="minorEastAsia" w:hAnsiTheme="minorHAnsi" w:cstheme="minorBidi"/>
          <w:b w:val="0"/>
          <w:noProof/>
          <w:lang w:val="de-DE" w:eastAsia="de-DE"/>
        </w:rPr>
      </w:pPr>
      <w:hyperlink w:anchor="_Toc86863849" w:history="1">
        <w:r w:rsidRPr="00776490">
          <w:rPr>
            <w:rStyle w:val="Hyperlink"/>
            <w:noProof/>
          </w:rPr>
          <w:t>10.2</w:t>
        </w:r>
        <w:r>
          <w:rPr>
            <w:rFonts w:asciiTheme="minorHAnsi" w:eastAsiaTheme="minorEastAsia" w:hAnsiTheme="minorHAnsi" w:cstheme="minorBidi"/>
            <w:b w:val="0"/>
            <w:noProof/>
            <w:lang w:val="de-DE" w:eastAsia="de-DE"/>
          </w:rPr>
          <w:tab/>
        </w:r>
        <w:r w:rsidRPr="00776490">
          <w:rPr>
            <w:rStyle w:val="Hyperlink"/>
            <w:noProof/>
          </w:rPr>
          <w:t>Seam Welds</w:t>
        </w:r>
        <w:r>
          <w:rPr>
            <w:noProof/>
            <w:webHidden/>
          </w:rPr>
          <w:tab/>
        </w:r>
        <w:r>
          <w:rPr>
            <w:noProof/>
            <w:webHidden/>
          </w:rPr>
          <w:fldChar w:fldCharType="begin"/>
        </w:r>
        <w:r>
          <w:rPr>
            <w:noProof/>
            <w:webHidden/>
          </w:rPr>
          <w:instrText xml:space="preserve"> PAGEREF _Toc86863849 \h </w:instrText>
        </w:r>
        <w:r>
          <w:rPr>
            <w:noProof/>
            <w:webHidden/>
          </w:rPr>
        </w:r>
        <w:r>
          <w:rPr>
            <w:noProof/>
            <w:webHidden/>
          </w:rPr>
          <w:fldChar w:fldCharType="separate"/>
        </w:r>
        <w:r>
          <w:rPr>
            <w:noProof/>
            <w:webHidden/>
          </w:rPr>
          <w:t>91</w:t>
        </w:r>
        <w:r>
          <w:rPr>
            <w:noProof/>
            <w:webHidden/>
          </w:rPr>
          <w:fldChar w:fldCharType="end"/>
        </w:r>
      </w:hyperlink>
    </w:p>
    <w:p w14:paraId="17E8E422" w14:textId="6A1F1AC2" w:rsidR="005E0526" w:rsidRDefault="005E0526">
      <w:pPr>
        <w:pStyle w:val="Verzeichnis3"/>
        <w:rPr>
          <w:rFonts w:asciiTheme="minorHAnsi" w:eastAsiaTheme="minorEastAsia" w:hAnsiTheme="minorHAnsi" w:cstheme="minorBidi"/>
          <w:b w:val="0"/>
          <w:noProof/>
          <w:lang w:val="de-DE" w:eastAsia="de-DE"/>
        </w:rPr>
      </w:pPr>
      <w:hyperlink w:anchor="_Toc86863850" w:history="1">
        <w:r w:rsidRPr="00776490">
          <w:rPr>
            <w:rStyle w:val="Hyperlink"/>
            <w:noProof/>
          </w:rPr>
          <w:t>10.2.1</w:t>
        </w:r>
        <w:r>
          <w:rPr>
            <w:rFonts w:asciiTheme="minorHAnsi" w:eastAsiaTheme="minorEastAsia" w:hAnsiTheme="minorHAnsi" w:cstheme="minorBidi"/>
            <w:b w:val="0"/>
            <w:noProof/>
            <w:lang w:val="de-DE" w:eastAsia="de-DE"/>
          </w:rPr>
          <w:tab/>
        </w:r>
        <w:r w:rsidRPr="00776490">
          <w:rPr>
            <w:rStyle w:val="Hyperlink"/>
            <w:noProof/>
          </w:rPr>
          <w:t>Description and Modeling Parameters</w:t>
        </w:r>
        <w:r>
          <w:rPr>
            <w:noProof/>
            <w:webHidden/>
          </w:rPr>
          <w:tab/>
        </w:r>
        <w:r>
          <w:rPr>
            <w:noProof/>
            <w:webHidden/>
          </w:rPr>
          <w:fldChar w:fldCharType="begin"/>
        </w:r>
        <w:r>
          <w:rPr>
            <w:noProof/>
            <w:webHidden/>
          </w:rPr>
          <w:instrText xml:space="preserve"> PAGEREF _Toc86863850 \h </w:instrText>
        </w:r>
        <w:r>
          <w:rPr>
            <w:noProof/>
            <w:webHidden/>
          </w:rPr>
        </w:r>
        <w:r>
          <w:rPr>
            <w:noProof/>
            <w:webHidden/>
          </w:rPr>
          <w:fldChar w:fldCharType="separate"/>
        </w:r>
        <w:r>
          <w:rPr>
            <w:noProof/>
            <w:webHidden/>
          </w:rPr>
          <w:t>91</w:t>
        </w:r>
        <w:r>
          <w:rPr>
            <w:noProof/>
            <w:webHidden/>
          </w:rPr>
          <w:fldChar w:fldCharType="end"/>
        </w:r>
      </w:hyperlink>
    </w:p>
    <w:p w14:paraId="5C84A452" w14:textId="1F65B5F6" w:rsidR="005E0526" w:rsidRDefault="005E0526">
      <w:pPr>
        <w:pStyle w:val="Verzeichnis3"/>
        <w:rPr>
          <w:rFonts w:asciiTheme="minorHAnsi" w:eastAsiaTheme="minorEastAsia" w:hAnsiTheme="minorHAnsi" w:cstheme="minorBidi"/>
          <w:b w:val="0"/>
          <w:noProof/>
          <w:lang w:val="de-DE" w:eastAsia="de-DE"/>
        </w:rPr>
      </w:pPr>
      <w:hyperlink w:anchor="_Toc86863851" w:history="1">
        <w:r w:rsidRPr="00776490">
          <w:rPr>
            <w:rStyle w:val="Hyperlink"/>
            <w:noProof/>
          </w:rPr>
          <w:t>10.2.2</w:t>
        </w:r>
        <w:r>
          <w:rPr>
            <w:rFonts w:asciiTheme="minorHAnsi" w:eastAsiaTheme="minorEastAsia" w:hAnsiTheme="minorHAnsi" w:cstheme="minorBidi"/>
            <w:b w:val="0"/>
            <w:noProof/>
            <w:lang w:val="de-DE" w:eastAsia="de-DE"/>
          </w:rPr>
          <w:tab/>
        </w:r>
        <w:r w:rsidRPr="00776490">
          <w:rPr>
            <w:rStyle w:val="Hyperlink"/>
            <w:noProof/>
          </w:rPr>
          <w:t>Seam Weld Definition Overview</w:t>
        </w:r>
        <w:r>
          <w:rPr>
            <w:noProof/>
            <w:webHidden/>
          </w:rPr>
          <w:tab/>
        </w:r>
        <w:r>
          <w:rPr>
            <w:noProof/>
            <w:webHidden/>
          </w:rPr>
          <w:fldChar w:fldCharType="begin"/>
        </w:r>
        <w:r>
          <w:rPr>
            <w:noProof/>
            <w:webHidden/>
          </w:rPr>
          <w:instrText xml:space="preserve"> PAGEREF _Toc86863851 \h </w:instrText>
        </w:r>
        <w:r>
          <w:rPr>
            <w:noProof/>
            <w:webHidden/>
          </w:rPr>
        </w:r>
        <w:r>
          <w:rPr>
            <w:noProof/>
            <w:webHidden/>
          </w:rPr>
          <w:fldChar w:fldCharType="separate"/>
        </w:r>
        <w:r>
          <w:rPr>
            <w:noProof/>
            <w:webHidden/>
          </w:rPr>
          <w:t>92</w:t>
        </w:r>
        <w:r>
          <w:rPr>
            <w:noProof/>
            <w:webHidden/>
          </w:rPr>
          <w:fldChar w:fldCharType="end"/>
        </w:r>
      </w:hyperlink>
    </w:p>
    <w:p w14:paraId="67A0D1ED" w14:textId="2F53969F" w:rsidR="005E0526" w:rsidRDefault="005E0526">
      <w:pPr>
        <w:pStyle w:val="Verzeichnis3"/>
        <w:rPr>
          <w:rFonts w:asciiTheme="minorHAnsi" w:eastAsiaTheme="minorEastAsia" w:hAnsiTheme="minorHAnsi" w:cstheme="minorBidi"/>
          <w:b w:val="0"/>
          <w:noProof/>
          <w:lang w:val="de-DE" w:eastAsia="de-DE"/>
        </w:rPr>
      </w:pPr>
      <w:hyperlink w:anchor="_Toc86863852" w:history="1">
        <w:r w:rsidRPr="00776490">
          <w:rPr>
            <w:rStyle w:val="Hyperlink"/>
            <w:noProof/>
          </w:rPr>
          <w:t>10.2.3</w:t>
        </w:r>
        <w:r>
          <w:rPr>
            <w:rFonts w:asciiTheme="minorHAnsi" w:eastAsiaTheme="minorEastAsia" w:hAnsiTheme="minorHAnsi" w:cstheme="minorBidi"/>
            <w:b w:val="0"/>
            <w:noProof/>
            <w:lang w:val="de-DE" w:eastAsia="de-DE"/>
          </w:rPr>
          <w:tab/>
        </w:r>
        <w:r w:rsidRPr="00776490">
          <w:rPr>
            <w:rStyle w:val="Hyperlink"/>
            <w:noProof/>
          </w:rPr>
          <w:t>Specific XML Realization</w:t>
        </w:r>
        <w:r>
          <w:rPr>
            <w:noProof/>
            <w:webHidden/>
          </w:rPr>
          <w:tab/>
        </w:r>
        <w:r>
          <w:rPr>
            <w:noProof/>
            <w:webHidden/>
          </w:rPr>
          <w:fldChar w:fldCharType="begin"/>
        </w:r>
        <w:r>
          <w:rPr>
            <w:noProof/>
            <w:webHidden/>
          </w:rPr>
          <w:instrText xml:space="preserve"> PAGEREF _Toc86863852 \h </w:instrText>
        </w:r>
        <w:r>
          <w:rPr>
            <w:noProof/>
            <w:webHidden/>
          </w:rPr>
        </w:r>
        <w:r>
          <w:rPr>
            <w:noProof/>
            <w:webHidden/>
          </w:rPr>
          <w:fldChar w:fldCharType="separate"/>
        </w:r>
        <w:r>
          <w:rPr>
            <w:noProof/>
            <w:webHidden/>
          </w:rPr>
          <w:t>94</w:t>
        </w:r>
        <w:r>
          <w:rPr>
            <w:noProof/>
            <w:webHidden/>
          </w:rPr>
          <w:fldChar w:fldCharType="end"/>
        </w:r>
      </w:hyperlink>
    </w:p>
    <w:p w14:paraId="1FA25FC5" w14:textId="0683E926" w:rsidR="005E0526" w:rsidRDefault="005E0526">
      <w:pPr>
        <w:pStyle w:val="Verzeichnis3"/>
        <w:rPr>
          <w:rFonts w:asciiTheme="minorHAnsi" w:eastAsiaTheme="minorEastAsia" w:hAnsiTheme="minorHAnsi" w:cstheme="minorBidi"/>
          <w:b w:val="0"/>
          <w:noProof/>
          <w:lang w:val="de-DE" w:eastAsia="de-DE"/>
        </w:rPr>
      </w:pPr>
      <w:hyperlink w:anchor="_Toc86863853" w:history="1">
        <w:r w:rsidRPr="00776490">
          <w:rPr>
            <w:rStyle w:val="Hyperlink"/>
            <w:noProof/>
          </w:rPr>
          <w:t>10.2.4</w:t>
        </w:r>
        <w:r>
          <w:rPr>
            <w:rFonts w:asciiTheme="minorHAnsi" w:eastAsiaTheme="minorEastAsia" w:hAnsiTheme="minorHAnsi" w:cstheme="minorBidi"/>
            <w:b w:val="0"/>
            <w:noProof/>
            <w:lang w:val="de-DE" w:eastAsia="de-DE"/>
          </w:rPr>
          <w:tab/>
        </w:r>
        <w:r w:rsidRPr="00776490">
          <w:rPr>
            <w:rStyle w:val="Hyperlink"/>
            <w:noProof/>
          </w:rPr>
          <w:t>Generic Seam Weld Definition</w:t>
        </w:r>
        <w:r>
          <w:rPr>
            <w:noProof/>
            <w:webHidden/>
          </w:rPr>
          <w:tab/>
        </w:r>
        <w:r>
          <w:rPr>
            <w:noProof/>
            <w:webHidden/>
          </w:rPr>
          <w:fldChar w:fldCharType="begin"/>
        </w:r>
        <w:r>
          <w:rPr>
            <w:noProof/>
            <w:webHidden/>
          </w:rPr>
          <w:instrText xml:space="preserve"> PAGEREF _Toc86863853 \h </w:instrText>
        </w:r>
        <w:r>
          <w:rPr>
            <w:noProof/>
            <w:webHidden/>
          </w:rPr>
        </w:r>
        <w:r>
          <w:rPr>
            <w:noProof/>
            <w:webHidden/>
          </w:rPr>
          <w:fldChar w:fldCharType="separate"/>
        </w:r>
        <w:r>
          <w:rPr>
            <w:noProof/>
            <w:webHidden/>
          </w:rPr>
          <w:t>94</w:t>
        </w:r>
        <w:r>
          <w:rPr>
            <w:noProof/>
            <w:webHidden/>
          </w:rPr>
          <w:fldChar w:fldCharType="end"/>
        </w:r>
      </w:hyperlink>
    </w:p>
    <w:p w14:paraId="3340C6E8" w14:textId="2ADB35D3" w:rsidR="005E0526" w:rsidRDefault="005E0526">
      <w:pPr>
        <w:pStyle w:val="Verzeichnis3"/>
        <w:rPr>
          <w:rFonts w:asciiTheme="minorHAnsi" w:eastAsiaTheme="minorEastAsia" w:hAnsiTheme="minorHAnsi" w:cstheme="minorBidi"/>
          <w:b w:val="0"/>
          <w:noProof/>
          <w:lang w:val="de-DE" w:eastAsia="de-DE"/>
        </w:rPr>
      </w:pPr>
      <w:hyperlink w:anchor="_Toc86863854" w:history="1">
        <w:r w:rsidRPr="00776490">
          <w:rPr>
            <w:rStyle w:val="Hyperlink"/>
            <w:noProof/>
          </w:rPr>
          <w:t>10.2.5</w:t>
        </w:r>
        <w:r>
          <w:rPr>
            <w:rFonts w:asciiTheme="minorHAnsi" w:eastAsiaTheme="minorEastAsia" w:hAnsiTheme="minorHAnsi" w:cstheme="minorBidi"/>
            <w:b w:val="0"/>
            <w:noProof/>
            <w:lang w:val="de-DE" w:eastAsia="de-DE"/>
          </w:rPr>
          <w:tab/>
        </w:r>
        <w:r w:rsidRPr="00776490">
          <w:rPr>
            <w:rStyle w:val="Hyperlink"/>
            <w:noProof/>
          </w:rPr>
          <w:t>Butt Joint</w:t>
        </w:r>
        <w:r>
          <w:rPr>
            <w:noProof/>
            <w:webHidden/>
          </w:rPr>
          <w:tab/>
        </w:r>
        <w:r>
          <w:rPr>
            <w:noProof/>
            <w:webHidden/>
          </w:rPr>
          <w:fldChar w:fldCharType="begin"/>
        </w:r>
        <w:r>
          <w:rPr>
            <w:noProof/>
            <w:webHidden/>
          </w:rPr>
          <w:instrText xml:space="preserve"> PAGEREF _Toc86863854 \h </w:instrText>
        </w:r>
        <w:r>
          <w:rPr>
            <w:noProof/>
            <w:webHidden/>
          </w:rPr>
        </w:r>
        <w:r>
          <w:rPr>
            <w:noProof/>
            <w:webHidden/>
          </w:rPr>
          <w:fldChar w:fldCharType="separate"/>
        </w:r>
        <w:r>
          <w:rPr>
            <w:noProof/>
            <w:webHidden/>
          </w:rPr>
          <w:t>102</w:t>
        </w:r>
        <w:r>
          <w:rPr>
            <w:noProof/>
            <w:webHidden/>
          </w:rPr>
          <w:fldChar w:fldCharType="end"/>
        </w:r>
      </w:hyperlink>
    </w:p>
    <w:p w14:paraId="571B90EA" w14:textId="79F4A42C" w:rsidR="005E0526" w:rsidRDefault="005E0526">
      <w:pPr>
        <w:pStyle w:val="Verzeichnis3"/>
        <w:rPr>
          <w:rFonts w:asciiTheme="minorHAnsi" w:eastAsiaTheme="minorEastAsia" w:hAnsiTheme="minorHAnsi" w:cstheme="minorBidi"/>
          <w:b w:val="0"/>
          <w:noProof/>
          <w:lang w:val="de-DE" w:eastAsia="de-DE"/>
        </w:rPr>
      </w:pPr>
      <w:hyperlink w:anchor="_Toc86863855" w:history="1">
        <w:r w:rsidRPr="00776490">
          <w:rPr>
            <w:rStyle w:val="Hyperlink"/>
            <w:noProof/>
          </w:rPr>
          <w:t>10.2.6</w:t>
        </w:r>
        <w:r>
          <w:rPr>
            <w:rFonts w:asciiTheme="minorHAnsi" w:eastAsiaTheme="minorEastAsia" w:hAnsiTheme="minorHAnsi" w:cstheme="minorBidi"/>
            <w:b w:val="0"/>
            <w:noProof/>
            <w:lang w:val="de-DE" w:eastAsia="de-DE"/>
          </w:rPr>
          <w:tab/>
        </w:r>
        <w:r w:rsidRPr="00776490">
          <w:rPr>
            <w:rStyle w:val="Hyperlink"/>
            <w:noProof/>
          </w:rPr>
          <w:t>Corner Weld</w:t>
        </w:r>
        <w:r>
          <w:rPr>
            <w:noProof/>
            <w:webHidden/>
          </w:rPr>
          <w:tab/>
        </w:r>
        <w:r>
          <w:rPr>
            <w:noProof/>
            <w:webHidden/>
          </w:rPr>
          <w:fldChar w:fldCharType="begin"/>
        </w:r>
        <w:r>
          <w:rPr>
            <w:noProof/>
            <w:webHidden/>
          </w:rPr>
          <w:instrText xml:space="preserve"> PAGEREF _Toc86863855 \h </w:instrText>
        </w:r>
        <w:r>
          <w:rPr>
            <w:noProof/>
            <w:webHidden/>
          </w:rPr>
        </w:r>
        <w:r>
          <w:rPr>
            <w:noProof/>
            <w:webHidden/>
          </w:rPr>
          <w:fldChar w:fldCharType="separate"/>
        </w:r>
        <w:r>
          <w:rPr>
            <w:noProof/>
            <w:webHidden/>
          </w:rPr>
          <w:t>105</w:t>
        </w:r>
        <w:r>
          <w:rPr>
            <w:noProof/>
            <w:webHidden/>
          </w:rPr>
          <w:fldChar w:fldCharType="end"/>
        </w:r>
      </w:hyperlink>
    </w:p>
    <w:p w14:paraId="57934AA8" w14:textId="27581BD3" w:rsidR="005E0526" w:rsidRDefault="005E0526">
      <w:pPr>
        <w:pStyle w:val="Verzeichnis3"/>
        <w:rPr>
          <w:rFonts w:asciiTheme="minorHAnsi" w:eastAsiaTheme="minorEastAsia" w:hAnsiTheme="minorHAnsi" w:cstheme="minorBidi"/>
          <w:b w:val="0"/>
          <w:noProof/>
          <w:lang w:val="de-DE" w:eastAsia="de-DE"/>
        </w:rPr>
      </w:pPr>
      <w:hyperlink w:anchor="_Toc86863856" w:history="1">
        <w:r w:rsidRPr="00776490">
          <w:rPr>
            <w:rStyle w:val="Hyperlink"/>
            <w:noProof/>
          </w:rPr>
          <w:t>10.2.7</w:t>
        </w:r>
        <w:r>
          <w:rPr>
            <w:rFonts w:asciiTheme="minorHAnsi" w:eastAsiaTheme="minorEastAsia" w:hAnsiTheme="minorHAnsi" w:cstheme="minorBidi"/>
            <w:b w:val="0"/>
            <w:noProof/>
            <w:lang w:val="de-DE" w:eastAsia="de-DE"/>
          </w:rPr>
          <w:tab/>
        </w:r>
        <w:r w:rsidRPr="00776490">
          <w:rPr>
            <w:rStyle w:val="Hyperlink"/>
            <w:noProof/>
          </w:rPr>
          <w:t>Edge Weld</w:t>
        </w:r>
        <w:r>
          <w:rPr>
            <w:noProof/>
            <w:webHidden/>
          </w:rPr>
          <w:tab/>
        </w:r>
        <w:r>
          <w:rPr>
            <w:noProof/>
            <w:webHidden/>
          </w:rPr>
          <w:fldChar w:fldCharType="begin"/>
        </w:r>
        <w:r>
          <w:rPr>
            <w:noProof/>
            <w:webHidden/>
          </w:rPr>
          <w:instrText xml:space="preserve"> PAGEREF _Toc86863856 \h </w:instrText>
        </w:r>
        <w:r>
          <w:rPr>
            <w:noProof/>
            <w:webHidden/>
          </w:rPr>
        </w:r>
        <w:r>
          <w:rPr>
            <w:noProof/>
            <w:webHidden/>
          </w:rPr>
          <w:fldChar w:fldCharType="separate"/>
        </w:r>
        <w:r>
          <w:rPr>
            <w:noProof/>
            <w:webHidden/>
          </w:rPr>
          <w:t>110</w:t>
        </w:r>
        <w:r>
          <w:rPr>
            <w:noProof/>
            <w:webHidden/>
          </w:rPr>
          <w:fldChar w:fldCharType="end"/>
        </w:r>
      </w:hyperlink>
    </w:p>
    <w:p w14:paraId="48A3ED37" w14:textId="1A598AC1" w:rsidR="005E0526" w:rsidRDefault="005E0526">
      <w:pPr>
        <w:pStyle w:val="Verzeichnis3"/>
        <w:rPr>
          <w:rFonts w:asciiTheme="minorHAnsi" w:eastAsiaTheme="minorEastAsia" w:hAnsiTheme="minorHAnsi" w:cstheme="minorBidi"/>
          <w:b w:val="0"/>
          <w:noProof/>
          <w:lang w:val="de-DE" w:eastAsia="de-DE"/>
        </w:rPr>
      </w:pPr>
      <w:hyperlink w:anchor="_Toc86863857" w:history="1">
        <w:r w:rsidRPr="00776490">
          <w:rPr>
            <w:rStyle w:val="Hyperlink"/>
            <w:noProof/>
          </w:rPr>
          <w:t>10.2.8</w:t>
        </w:r>
        <w:r>
          <w:rPr>
            <w:rFonts w:asciiTheme="minorHAnsi" w:eastAsiaTheme="minorEastAsia" w:hAnsiTheme="minorHAnsi" w:cstheme="minorBidi"/>
            <w:b w:val="0"/>
            <w:noProof/>
            <w:lang w:val="de-DE" w:eastAsia="de-DE"/>
          </w:rPr>
          <w:tab/>
        </w:r>
        <w:r w:rsidRPr="00776490">
          <w:rPr>
            <w:rStyle w:val="Hyperlink"/>
            <w:noProof/>
          </w:rPr>
          <w:t>I-Weld</w:t>
        </w:r>
        <w:r>
          <w:rPr>
            <w:noProof/>
            <w:webHidden/>
          </w:rPr>
          <w:tab/>
        </w:r>
        <w:r>
          <w:rPr>
            <w:noProof/>
            <w:webHidden/>
          </w:rPr>
          <w:fldChar w:fldCharType="begin"/>
        </w:r>
        <w:r>
          <w:rPr>
            <w:noProof/>
            <w:webHidden/>
          </w:rPr>
          <w:instrText xml:space="preserve"> PAGEREF _Toc86863857 \h </w:instrText>
        </w:r>
        <w:r>
          <w:rPr>
            <w:noProof/>
            <w:webHidden/>
          </w:rPr>
        </w:r>
        <w:r>
          <w:rPr>
            <w:noProof/>
            <w:webHidden/>
          </w:rPr>
          <w:fldChar w:fldCharType="separate"/>
        </w:r>
        <w:r>
          <w:rPr>
            <w:noProof/>
            <w:webHidden/>
          </w:rPr>
          <w:t>112</w:t>
        </w:r>
        <w:r>
          <w:rPr>
            <w:noProof/>
            <w:webHidden/>
          </w:rPr>
          <w:fldChar w:fldCharType="end"/>
        </w:r>
      </w:hyperlink>
    </w:p>
    <w:p w14:paraId="53D03D2F" w14:textId="75C8E049" w:rsidR="005E0526" w:rsidRDefault="005E0526">
      <w:pPr>
        <w:pStyle w:val="Verzeichnis3"/>
        <w:rPr>
          <w:rFonts w:asciiTheme="minorHAnsi" w:eastAsiaTheme="minorEastAsia" w:hAnsiTheme="minorHAnsi" w:cstheme="minorBidi"/>
          <w:b w:val="0"/>
          <w:noProof/>
          <w:lang w:val="de-DE" w:eastAsia="de-DE"/>
        </w:rPr>
      </w:pPr>
      <w:hyperlink w:anchor="_Toc86863858" w:history="1">
        <w:r w:rsidRPr="00776490">
          <w:rPr>
            <w:rStyle w:val="Hyperlink"/>
            <w:noProof/>
          </w:rPr>
          <w:t>10.2.9</w:t>
        </w:r>
        <w:r>
          <w:rPr>
            <w:rFonts w:asciiTheme="minorHAnsi" w:eastAsiaTheme="minorEastAsia" w:hAnsiTheme="minorHAnsi" w:cstheme="minorBidi"/>
            <w:b w:val="0"/>
            <w:noProof/>
            <w:lang w:val="de-DE" w:eastAsia="de-DE"/>
          </w:rPr>
          <w:tab/>
        </w:r>
        <w:r w:rsidRPr="00776490">
          <w:rPr>
            <w:rStyle w:val="Hyperlink"/>
            <w:noProof/>
          </w:rPr>
          <w:t>Overlap Weld</w:t>
        </w:r>
        <w:r>
          <w:rPr>
            <w:noProof/>
            <w:webHidden/>
          </w:rPr>
          <w:tab/>
        </w:r>
        <w:r>
          <w:rPr>
            <w:noProof/>
            <w:webHidden/>
          </w:rPr>
          <w:fldChar w:fldCharType="begin"/>
        </w:r>
        <w:r>
          <w:rPr>
            <w:noProof/>
            <w:webHidden/>
          </w:rPr>
          <w:instrText xml:space="preserve"> PAGEREF _Toc86863858 \h </w:instrText>
        </w:r>
        <w:r>
          <w:rPr>
            <w:noProof/>
            <w:webHidden/>
          </w:rPr>
        </w:r>
        <w:r>
          <w:rPr>
            <w:noProof/>
            <w:webHidden/>
          </w:rPr>
          <w:fldChar w:fldCharType="separate"/>
        </w:r>
        <w:r>
          <w:rPr>
            <w:noProof/>
            <w:webHidden/>
          </w:rPr>
          <w:t>114</w:t>
        </w:r>
        <w:r>
          <w:rPr>
            <w:noProof/>
            <w:webHidden/>
          </w:rPr>
          <w:fldChar w:fldCharType="end"/>
        </w:r>
      </w:hyperlink>
    </w:p>
    <w:p w14:paraId="76C8049E" w14:textId="0E61C8A3" w:rsidR="005E0526" w:rsidRDefault="005E0526">
      <w:pPr>
        <w:pStyle w:val="Verzeichnis3"/>
        <w:tabs>
          <w:tab w:val="left" w:pos="1100"/>
        </w:tabs>
        <w:rPr>
          <w:rFonts w:asciiTheme="minorHAnsi" w:eastAsiaTheme="minorEastAsia" w:hAnsiTheme="minorHAnsi" w:cstheme="minorBidi"/>
          <w:b w:val="0"/>
          <w:noProof/>
          <w:lang w:val="de-DE" w:eastAsia="de-DE"/>
        </w:rPr>
      </w:pPr>
      <w:hyperlink w:anchor="_Toc86863859" w:history="1">
        <w:r w:rsidRPr="00776490">
          <w:rPr>
            <w:rStyle w:val="Hyperlink"/>
            <w:noProof/>
          </w:rPr>
          <w:t>10.2.10</w:t>
        </w:r>
        <w:r>
          <w:rPr>
            <w:rFonts w:asciiTheme="minorHAnsi" w:eastAsiaTheme="minorEastAsia" w:hAnsiTheme="minorHAnsi" w:cstheme="minorBidi"/>
            <w:b w:val="0"/>
            <w:noProof/>
            <w:lang w:val="de-DE" w:eastAsia="de-DE"/>
          </w:rPr>
          <w:tab/>
        </w:r>
        <w:r w:rsidRPr="00776490">
          <w:rPr>
            <w:rStyle w:val="Hyperlink"/>
            <w:noProof/>
          </w:rPr>
          <w:t>Y-Joint</w:t>
        </w:r>
        <w:r>
          <w:rPr>
            <w:noProof/>
            <w:webHidden/>
          </w:rPr>
          <w:tab/>
        </w:r>
        <w:r>
          <w:rPr>
            <w:noProof/>
            <w:webHidden/>
          </w:rPr>
          <w:fldChar w:fldCharType="begin"/>
        </w:r>
        <w:r>
          <w:rPr>
            <w:noProof/>
            <w:webHidden/>
          </w:rPr>
          <w:instrText xml:space="preserve"> PAGEREF _Toc86863859 \h </w:instrText>
        </w:r>
        <w:r>
          <w:rPr>
            <w:noProof/>
            <w:webHidden/>
          </w:rPr>
        </w:r>
        <w:r>
          <w:rPr>
            <w:noProof/>
            <w:webHidden/>
          </w:rPr>
          <w:fldChar w:fldCharType="separate"/>
        </w:r>
        <w:r>
          <w:rPr>
            <w:noProof/>
            <w:webHidden/>
          </w:rPr>
          <w:t>119</w:t>
        </w:r>
        <w:r>
          <w:rPr>
            <w:noProof/>
            <w:webHidden/>
          </w:rPr>
          <w:fldChar w:fldCharType="end"/>
        </w:r>
      </w:hyperlink>
    </w:p>
    <w:p w14:paraId="72662BB7" w14:textId="3BA201B7" w:rsidR="005E0526" w:rsidRDefault="005E0526">
      <w:pPr>
        <w:pStyle w:val="Verzeichnis3"/>
        <w:tabs>
          <w:tab w:val="left" w:pos="1100"/>
        </w:tabs>
        <w:rPr>
          <w:rFonts w:asciiTheme="minorHAnsi" w:eastAsiaTheme="minorEastAsia" w:hAnsiTheme="minorHAnsi" w:cstheme="minorBidi"/>
          <w:b w:val="0"/>
          <w:noProof/>
          <w:lang w:val="de-DE" w:eastAsia="de-DE"/>
        </w:rPr>
      </w:pPr>
      <w:hyperlink w:anchor="_Toc86863860" w:history="1">
        <w:r w:rsidRPr="00776490">
          <w:rPr>
            <w:rStyle w:val="Hyperlink"/>
            <w:noProof/>
          </w:rPr>
          <w:t>10.2.11</w:t>
        </w:r>
        <w:r>
          <w:rPr>
            <w:rFonts w:asciiTheme="minorHAnsi" w:eastAsiaTheme="minorEastAsia" w:hAnsiTheme="minorHAnsi" w:cstheme="minorBidi"/>
            <w:b w:val="0"/>
            <w:noProof/>
            <w:lang w:val="de-DE" w:eastAsia="de-DE"/>
          </w:rPr>
          <w:tab/>
        </w:r>
        <w:r w:rsidRPr="00776490">
          <w:rPr>
            <w:rStyle w:val="Hyperlink"/>
            <w:noProof/>
          </w:rPr>
          <w:t>K-Joint</w:t>
        </w:r>
        <w:r>
          <w:rPr>
            <w:noProof/>
            <w:webHidden/>
          </w:rPr>
          <w:tab/>
        </w:r>
        <w:r>
          <w:rPr>
            <w:noProof/>
            <w:webHidden/>
          </w:rPr>
          <w:fldChar w:fldCharType="begin"/>
        </w:r>
        <w:r>
          <w:rPr>
            <w:noProof/>
            <w:webHidden/>
          </w:rPr>
          <w:instrText xml:space="preserve"> PAGEREF _Toc86863860 \h </w:instrText>
        </w:r>
        <w:r>
          <w:rPr>
            <w:noProof/>
            <w:webHidden/>
          </w:rPr>
        </w:r>
        <w:r>
          <w:rPr>
            <w:noProof/>
            <w:webHidden/>
          </w:rPr>
          <w:fldChar w:fldCharType="separate"/>
        </w:r>
        <w:r>
          <w:rPr>
            <w:noProof/>
            <w:webHidden/>
          </w:rPr>
          <w:t>123</w:t>
        </w:r>
        <w:r>
          <w:rPr>
            <w:noProof/>
            <w:webHidden/>
          </w:rPr>
          <w:fldChar w:fldCharType="end"/>
        </w:r>
      </w:hyperlink>
    </w:p>
    <w:p w14:paraId="54A7F14F" w14:textId="03E48102" w:rsidR="005E0526" w:rsidRDefault="005E0526">
      <w:pPr>
        <w:pStyle w:val="Verzeichnis3"/>
        <w:tabs>
          <w:tab w:val="left" w:pos="1100"/>
        </w:tabs>
        <w:rPr>
          <w:rFonts w:asciiTheme="minorHAnsi" w:eastAsiaTheme="minorEastAsia" w:hAnsiTheme="minorHAnsi" w:cstheme="minorBidi"/>
          <w:b w:val="0"/>
          <w:noProof/>
          <w:lang w:val="de-DE" w:eastAsia="de-DE"/>
        </w:rPr>
      </w:pPr>
      <w:hyperlink w:anchor="_Toc86863861" w:history="1">
        <w:r w:rsidRPr="00776490">
          <w:rPr>
            <w:rStyle w:val="Hyperlink"/>
            <w:noProof/>
          </w:rPr>
          <w:t>10.2.12</w:t>
        </w:r>
        <w:r>
          <w:rPr>
            <w:rFonts w:asciiTheme="minorHAnsi" w:eastAsiaTheme="minorEastAsia" w:hAnsiTheme="minorHAnsi" w:cstheme="minorBidi"/>
            <w:b w:val="0"/>
            <w:noProof/>
            <w:lang w:val="de-DE" w:eastAsia="de-DE"/>
          </w:rPr>
          <w:tab/>
        </w:r>
        <w:r w:rsidRPr="00776490">
          <w:rPr>
            <w:rStyle w:val="Hyperlink"/>
            <w:noProof/>
          </w:rPr>
          <w:t>Cruciform Joint</w:t>
        </w:r>
        <w:r>
          <w:rPr>
            <w:noProof/>
            <w:webHidden/>
          </w:rPr>
          <w:tab/>
        </w:r>
        <w:r>
          <w:rPr>
            <w:noProof/>
            <w:webHidden/>
          </w:rPr>
          <w:fldChar w:fldCharType="begin"/>
        </w:r>
        <w:r>
          <w:rPr>
            <w:noProof/>
            <w:webHidden/>
          </w:rPr>
          <w:instrText xml:space="preserve"> PAGEREF _Toc86863861 \h </w:instrText>
        </w:r>
        <w:r>
          <w:rPr>
            <w:noProof/>
            <w:webHidden/>
          </w:rPr>
        </w:r>
        <w:r>
          <w:rPr>
            <w:noProof/>
            <w:webHidden/>
          </w:rPr>
          <w:fldChar w:fldCharType="separate"/>
        </w:r>
        <w:r>
          <w:rPr>
            <w:noProof/>
            <w:webHidden/>
          </w:rPr>
          <w:t>126</w:t>
        </w:r>
        <w:r>
          <w:rPr>
            <w:noProof/>
            <w:webHidden/>
          </w:rPr>
          <w:fldChar w:fldCharType="end"/>
        </w:r>
      </w:hyperlink>
    </w:p>
    <w:p w14:paraId="49E137D8" w14:textId="38D2EE52" w:rsidR="005E0526" w:rsidRDefault="005E0526">
      <w:pPr>
        <w:pStyle w:val="Verzeichnis3"/>
        <w:tabs>
          <w:tab w:val="left" w:pos="1100"/>
        </w:tabs>
        <w:rPr>
          <w:rFonts w:asciiTheme="minorHAnsi" w:eastAsiaTheme="minorEastAsia" w:hAnsiTheme="minorHAnsi" w:cstheme="minorBidi"/>
          <w:b w:val="0"/>
          <w:noProof/>
          <w:lang w:val="de-DE" w:eastAsia="de-DE"/>
        </w:rPr>
      </w:pPr>
      <w:hyperlink w:anchor="_Toc86863862" w:history="1">
        <w:r w:rsidRPr="00776490">
          <w:rPr>
            <w:rStyle w:val="Hyperlink"/>
            <w:noProof/>
          </w:rPr>
          <w:t>10.2.13</w:t>
        </w:r>
        <w:r>
          <w:rPr>
            <w:rFonts w:asciiTheme="minorHAnsi" w:eastAsiaTheme="minorEastAsia" w:hAnsiTheme="minorHAnsi" w:cstheme="minorBidi"/>
            <w:b w:val="0"/>
            <w:noProof/>
            <w:lang w:val="de-DE" w:eastAsia="de-DE"/>
          </w:rPr>
          <w:tab/>
        </w:r>
        <w:r w:rsidRPr="00776490">
          <w:rPr>
            <w:rStyle w:val="Hyperlink"/>
            <w:noProof/>
          </w:rPr>
          <w:t>Flared Joint</w:t>
        </w:r>
        <w:r>
          <w:rPr>
            <w:noProof/>
            <w:webHidden/>
          </w:rPr>
          <w:tab/>
        </w:r>
        <w:r>
          <w:rPr>
            <w:noProof/>
            <w:webHidden/>
          </w:rPr>
          <w:fldChar w:fldCharType="begin"/>
        </w:r>
        <w:r>
          <w:rPr>
            <w:noProof/>
            <w:webHidden/>
          </w:rPr>
          <w:instrText xml:space="preserve"> PAGEREF _Toc86863862 \h </w:instrText>
        </w:r>
        <w:r>
          <w:rPr>
            <w:noProof/>
            <w:webHidden/>
          </w:rPr>
        </w:r>
        <w:r>
          <w:rPr>
            <w:noProof/>
            <w:webHidden/>
          </w:rPr>
          <w:fldChar w:fldCharType="separate"/>
        </w:r>
        <w:r>
          <w:rPr>
            <w:noProof/>
            <w:webHidden/>
          </w:rPr>
          <w:t>130</w:t>
        </w:r>
        <w:r>
          <w:rPr>
            <w:noProof/>
            <w:webHidden/>
          </w:rPr>
          <w:fldChar w:fldCharType="end"/>
        </w:r>
      </w:hyperlink>
    </w:p>
    <w:p w14:paraId="602832A2" w14:textId="28852529" w:rsidR="005E0526" w:rsidRDefault="005E0526">
      <w:pPr>
        <w:pStyle w:val="Verzeichnis2"/>
        <w:rPr>
          <w:rFonts w:asciiTheme="minorHAnsi" w:eastAsiaTheme="minorEastAsia" w:hAnsiTheme="minorHAnsi" w:cstheme="minorBidi"/>
          <w:b w:val="0"/>
          <w:noProof/>
          <w:lang w:val="de-DE" w:eastAsia="de-DE"/>
        </w:rPr>
      </w:pPr>
      <w:hyperlink w:anchor="_Toc86863863" w:history="1">
        <w:r w:rsidRPr="00776490">
          <w:rPr>
            <w:rStyle w:val="Hyperlink"/>
            <w:noProof/>
          </w:rPr>
          <w:t>10.3</w:t>
        </w:r>
        <w:r>
          <w:rPr>
            <w:rFonts w:asciiTheme="minorHAnsi" w:eastAsiaTheme="minorEastAsia" w:hAnsiTheme="minorHAnsi" w:cstheme="minorBidi"/>
            <w:b w:val="0"/>
            <w:noProof/>
            <w:lang w:val="de-DE" w:eastAsia="de-DE"/>
          </w:rPr>
          <w:tab/>
        </w:r>
        <w:r w:rsidRPr="00776490">
          <w:rPr>
            <w:rStyle w:val="Hyperlink"/>
            <w:noProof/>
          </w:rPr>
          <w:t>Adhesive Lines</w:t>
        </w:r>
        <w:r>
          <w:rPr>
            <w:noProof/>
            <w:webHidden/>
          </w:rPr>
          <w:tab/>
        </w:r>
        <w:r>
          <w:rPr>
            <w:noProof/>
            <w:webHidden/>
          </w:rPr>
          <w:fldChar w:fldCharType="begin"/>
        </w:r>
        <w:r>
          <w:rPr>
            <w:noProof/>
            <w:webHidden/>
          </w:rPr>
          <w:instrText xml:space="preserve"> PAGEREF _Toc86863863 \h </w:instrText>
        </w:r>
        <w:r>
          <w:rPr>
            <w:noProof/>
            <w:webHidden/>
          </w:rPr>
        </w:r>
        <w:r>
          <w:rPr>
            <w:noProof/>
            <w:webHidden/>
          </w:rPr>
          <w:fldChar w:fldCharType="separate"/>
        </w:r>
        <w:r>
          <w:rPr>
            <w:noProof/>
            <w:webHidden/>
          </w:rPr>
          <w:t>132</w:t>
        </w:r>
        <w:r>
          <w:rPr>
            <w:noProof/>
            <w:webHidden/>
          </w:rPr>
          <w:fldChar w:fldCharType="end"/>
        </w:r>
      </w:hyperlink>
    </w:p>
    <w:p w14:paraId="012B508A" w14:textId="64081987" w:rsidR="005E0526" w:rsidRDefault="005E0526">
      <w:pPr>
        <w:pStyle w:val="Verzeichnis2"/>
        <w:rPr>
          <w:rFonts w:asciiTheme="minorHAnsi" w:eastAsiaTheme="minorEastAsia" w:hAnsiTheme="minorHAnsi" w:cstheme="minorBidi"/>
          <w:b w:val="0"/>
          <w:noProof/>
          <w:lang w:val="de-DE" w:eastAsia="de-DE"/>
        </w:rPr>
      </w:pPr>
      <w:hyperlink w:anchor="_Toc86863864" w:history="1">
        <w:r w:rsidRPr="00776490">
          <w:rPr>
            <w:rStyle w:val="Hyperlink"/>
            <w:noProof/>
          </w:rPr>
          <w:t>10.4</w:t>
        </w:r>
        <w:r>
          <w:rPr>
            <w:rFonts w:asciiTheme="minorHAnsi" w:eastAsiaTheme="minorEastAsia" w:hAnsiTheme="minorHAnsi" w:cstheme="minorBidi"/>
            <w:b w:val="0"/>
            <w:noProof/>
            <w:lang w:val="de-DE" w:eastAsia="de-DE"/>
          </w:rPr>
          <w:tab/>
        </w:r>
        <w:r w:rsidRPr="00776490">
          <w:rPr>
            <w:rStyle w:val="Hyperlink"/>
            <w:noProof/>
          </w:rPr>
          <w:t>Hemming Flanges</w:t>
        </w:r>
        <w:r>
          <w:rPr>
            <w:noProof/>
            <w:webHidden/>
          </w:rPr>
          <w:tab/>
        </w:r>
        <w:r>
          <w:rPr>
            <w:noProof/>
            <w:webHidden/>
          </w:rPr>
          <w:fldChar w:fldCharType="begin"/>
        </w:r>
        <w:r>
          <w:rPr>
            <w:noProof/>
            <w:webHidden/>
          </w:rPr>
          <w:instrText xml:space="preserve"> PAGEREF _Toc86863864 \h </w:instrText>
        </w:r>
        <w:r>
          <w:rPr>
            <w:noProof/>
            <w:webHidden/>
          </w:rPr>
        </w:r>
        <w:r>
          <w:rPr>
            <w:noProof/>
            <w:webHidden/>
          </w:rPr>
          <w:fldChar w:fldCharType="separate"/>
        </w:r>
        <w:r>
          <w:rPr>
            <w:noProof/>
            <w:webHidden/>
          </w:rPr>
          <w:t>134</w:t>
        </w:r>
        <w:r>
          <w:rPr>
            <w:noProof/>
            <w:webHidden/>
          </w:rPr>
          <w:fldChar w:fldCharType="end"/>
        </w:r>
      </w:hyperlink>
    </w:p>
    <w:p w14:paraId="75BD6FE2" w14:textId="64BBA3CB" w:rsidR="005E0526" w:rsidRDefault="005E0526">
      <w:pPr>
        <w:pStyle w:val="Verzeichnis3"/>
        <w:rPr>
          <w:rFonts w:asciiTheme="minorHAnsi" w:eastAsiaTheme="minorEastAsia" w:hAnsiTheme="minorHAnsi" w:cstheme="minorBidi"/>
          <w:b w:val="0"/>
          <w:noProof/>
          <w:lang w:val="de-DE" w:eastAsia="de-DE"/>
        </w:rPr>
      </w:pPr>
      <w:hyperlink w:anchor="_Toc86863865" w:history="1">
        <w:r w:rsidRPr="00776490">
          <w:rPr>
            <w:rStyle w:val="Hyperlink"/>
            <w:noProof/>
          </w:rPr>
          <w:t>10.4.1</w:t>
        </w:r>
        <w:r>
          <w:rPr>
            <w:rFonts w:asciiTheme="minorHAnsi" w:eastAsiaTheme="minorEastAsia" w:hAnsiTheme="minorHAnsi" w:cstheme="minorBidi"/>
            <w:b w:val="0"/>
            <w:noProof/>
            <w:lang w:val="de-DE" w:eastAsia="de-DE"/>
          </w:rPr>
          <w:tab/>
        </w:r>
        <w:r w:rsidRPr="00776490">
          <w:rPr>
            <w:rStyle w:val="Hyperlink"/>
            <w:noProof/>
          </w:rPr>
          <w:t>Introduction</w:t>
        </w:r>
        <w:r>
          <w:rPr>
            <w:noProof/>
            <w:webHidden/>
          </w:rPr>
          <w:tab/>
        </w:r>
        <w:r>
          <w:rPr>
            <w:noProof/>
            <w:webHidden/>
          </w:rPr>
          <w:fldChar w:fldCharType="begin"/>
        </w:r>
        <w:r>
          <w:rPr>
            <w:noProof/>
            <w:webHidden/>
          </w:rPr>
          <w:instrText xml:space="preserve"> PAGEREF _Toc86863865 \h </w:instrText>
        </w:r>
        <w:r>
          <w:rPr>
            <w:noProof/>
            <w:webHidden/>
          </w:rPr>
        </w:r>
        <w:r>
          <w:rPr>
            <w:noProof/>
            <w:webHidden/>
          </w:rPr>
          <w:fldChar w:fldCharType="separate"/>
        </w:r>
        <w:r>
          <w:rPr>
            <w:noProof/>
            <w:webHidden/>
          </w:rPr>
          <w:t>134</w:t>
        </w:r>
        <w:r>
          <w:rPr>
            <w:noProof/>
            <w:webHidden/>
          </w:rPr>
          <w:fldChar w:fldCharType="end"/>
        </w:r>
      </w:hyperlink>
    </w:p>
    <w:p w14:paraId="7F7A2251" w14:textId="2162328A" w:rsidR="005E0526" w:rsidRDefault="005E0526">
      <w:pPr>
        <w:pStyle w:val="Verzeichnis3"/>
        <w:rPr>
          <w:rFonts w:asciiTheme="minorHAnsi" w:eastAsiaTheme="minorEastAsia" w:hAnsiTheme="minorHAnsi" w:cstheme="minorBidi"/>
          <w:b w:val="0"/>
          <w:noProof/>
          <w:lang w:val="de-DE" w:eastAsia="de-DE"/>
        </w:rPr>
      </w:pPr>
      <w:hyperlink w:anchor="_Toc86863866" w:history="1">
        <w:r w:rsidRPr="00776490">
          <w:rPr>
            <w:rStyle w:val="Hyperlink"/>
            <w:noProof/>
          </w:rPr>
          <w:t>10.4.2</w:t>
        </w:r>
        <w:r>
          <w:rPr>
            <w:rFonts w:asciiTheme="minorHAnsi" w:eastAsiaTheme="minorEastAsia" w:hAnsiTheme="minorHAnsi" w:cstheme="minorBidi"/>
            <w:b w:val="0"/>
            <w:noProof/>
            <w:lang w:val="de-DE" w:eastAsia="de-DE"/>
          </w:rPr>
          <w:tab/>
        </w:r>
        <w:r w:rsidRPr="00776490">
          <w:rPr>
            <w:rStyle w:val="Hyperlink"/>
            <w:noProof/>
          </w:rPr>
          <w:t xml:space="preserve">Definition of element </w:t>
        </w:r>
        <w:r w:rsidRPr="00776490">
          <w:rPr>
            <w:rStyle w:val="Hyperlink"/>
            <w:rFonts w:ascii="Courier New" w:hAnsi="Courier New" w:cs="Courier New"/>
            <w:noProof/>
          </w:rPr>
          <w:t>&lt;hemming/&gt;</w:t>
        </w:r>
        <w:r>
          <w:rPr>
            <w:noProof/>
            <w:webHidden/>
          </w:rPr>
          <w:tab/>
        </w:r>
        <w:r>
          <w:rPr>
            <w:noProof/>
            <w:webHidden/>
          </w:rPr>
          <w:fldChar w:fldCharType="begin"/>
        </w:r>
        <w:r>
          <w:rPr>
            <w:noProof/>
            <w:webHidden/>
          </w:rPr>
          <w:instrText xml:space="preserve"> PAGEREF _Toc86863866 \h </w:instrText>
        </w:r>
        <w:r>
          <w:rPr>
            <w:noProof/>
            <w:webHidden/>
          </w:rPr>
        </w:r>
        <w:r>
          <w:rPr>
            <w:noProof/>
            <w:webHidden/>
          </w:rPr>
          <w:fldChar w:fldCharType="separate"/>
        </w:r>
        <w:r>
          <w:rPr>
            <w:noProof/>
            <w:webHidden/>
          </w:rPr>
          <w:t>136</w:t>
        </w:r>
        <w:r>
          <w:rPr>
            <w:noProof/>
            <w:webHidden/>
          </w:rPr>
          <w:fldChar w:fldCharType="end"/>
        </w:r>
      </w:hyperlink>
    </w:p>
    <w:p w14:paraId="0B83747E" w14:textId="4000EAAB" w:rsidR="005E0526" w:rsidRDefault="005E0526">
      <w:pPr>
        <w:pStyle w:val="Verzeichnis2"/>
        <w:rPr>
          <w:rFonts w:asciiTheme="minorHAnsi" w:eastAsiaTheme="minorEastAsia" w:hAnsiTheme="minorHAnsi" w:cstheme="minorBidi"/>
          <w:b w:val="0"/>
          <w:noProof/>
          <w:lang w:val="de-DE" w:eastAsia="de-DE"/>
        </w:rPr>
      </w:pPr>
      <w:hyperlink w:anchor="_Toc86863867" w:history="1">
        <w:r w:rsidRPr="00776490">
          <w:rPr>
            <w:rStyle w:val="Hyperlink"/>
            <w:noProof/>
          </w:rPr>
          <w:t>10.5</w:t>
        </w:r>
        <w:r>
          <w:rPr>
            <w:rFonts w:asciiTheme="minorHAnsi" w:eastAsiaTheme="minorEastAsia" w:hAnsiTheme="minorHAnsi" w:cstheme="minorBidi"/>
            <w:b w:val="0"/>
            <w:noProof/>
            <w:lang w:val="de-DE" w:eastAsia="de-DE"/>
          </w:rPr>
          <w:tab/>
        </w:r>
        <w:r w:rsidRPr="00776490">
          <w:rPr>
            <w:rStyle w:val="Hyperlink"/>
            <w:noProof/>
          </w:rPr>
          <w:t>Sequence Connections</w:t>
        </w:r>
        <w:r>
          <w:rPr>
            <w:noProof/>
            <w:webHidden/>
          </w:rPr>
          <w:tab/>
        </w:r>
        <w:r>
          <w:rPr>
            <w:noProof/>
            <w:webHidden/>
          </w:rPr>
          <w:fldChar w:fldCharType="begin"/>
        </w:r>
        <w:r>
          <w:rPr>
            <w:noProof/>
            <w:webHidden/>
          </w:rPr>
          <w:instrText xml:space="preserve"> PAGEREF _Toc86863867 \h </w:instrText>
        </w:r>
        <w:r>
          <w:rPr>
            <w:noProof/>
            <w:webHidden/>
          </w:rPr>
        </w:r>
        <w:r>
          <w:rPr>
            <w:noProof/>
            <w:webHidden/>
          </w:rPr>
          <w:fldChar w:fldCharType="separate"/>
        </w:r>
        <w:r>
          <w:rPr>
            <w:noProof/>
            <w:webHidden/>
          </w:rPr>
          <w:t>138</w:t>
        </w:r>
        <w:r>
          <w:rPr>
            <w:noProof/>
            <w:webHidden/>
          </w:rPr>
          <w:fldChar w:fldCharType="end"/>
        </w:r>
      </w:hyperlink>
    </w:p>
    <w:p w14:paraId="4D18AB03" w14:textId="3F651E79" w:rsidR="005E0526" w:rsidRDefault="005E0526">
      <w:pPr>
        <w:pStyle w:val="Verzeichnis1"/>
        <w:rPr>
          <w:rFonts w:asciiTheme="minorHAnsi" w:eastAsiaTheme="minorEastAsia" w:hAnsiTheme="minorHAnsi" w:cstheme="minorBidi"/>
          <w:b w:val="0"/>
          <w:noProof/>
          <w:lang w:val="de-DE" w:eastAsia="de-DE"/>
        </w:rPr>
      </w:pPr>
      <w:hyperlink w:anchor="_Toc86863868" w:history="1">
        <w:r w:rsidRPr="00776490">
          <w:rPr>
            <w:rStyle w:val="Hyperlink"/>
            <w:noProof/>
          </w:rPr>
          <w:t>11</w:t>
        </w:r>
        <w:r>
          <w:rPr>
            <w:rFonts w:asciiTheme="minorHAnsi" w:eastAsiaTheme="minorEastAsia" w:hAnsiTheme="minorHAnsi" w:cstheme="minorBidi"/>
            <w:b w:val="0"/>
            <w:noProof/>
            <w:lang w:val="de-DE" w:eastAsia="de-DE"/>
          </w:rPr>
          <w:tab/>
        </w:r>
        <w:r w:rsidRPr="00776490">
          <w:rPr>
            <w:rStyle w:val="Hyperlink"/>
            <w:noProof/>
          </w:rPr>
          <w:t>2D connections</w:t>
        </w:r>
        <w:r>
          <w:rPr>
            <w:noProof/>
            <w:webHidden/>
          </w:rPr>
          <w:tab/>
        </w:r>
        <w:r>
          <w:rPr>
            <w:noProof/>
            <w:webHidden/>
          </w:rPr>
          <w:fldChar w:fldCharType="begin"/>
        </w:r>
        <w:r>
          <w:rPr>
            <w:noProof/>
            <w:webHidden/>
          </w:rPr>
          <w:instrText xml:space="preserve"> PAGEREF _Toc86863868 \h </w:instrText>
        </w:r>
        <w:r>
          <w:rPr>
            <w:noProof/>
            <w:webHidden/>
          </w:rPr>
        </w:r>
        <w:r>
          <w:rPr>
            <w:noProof/>
            <w:webHidden/>
          </w:rPr>
          <w:fldChar w:fldCharType="separate"/>
        </w:r>
        <w:r>
          <w:rPr>
            <w:noProof/>
            <w:webHidden/>
          </w:rPr>
          <w:t>141</w:t>
        </w:r>
        <w:r>
          <w:rPr>
            <w:noProof/>
            <w:webHidden/>
          </w:rPr>
          <w:fldChar w:fldCharType="end"/>
        </w:r>
      </w:hyperlink>
    </w:p>
    <w:p w14:paraId="4665767E" w14:textId="4008D26D" w:rsidR="005E0526" w:rsidRDefault="005E0526">
      <w:pPr>
        <w:pStyle w:val="Verzeichnis2"/>
        <w:rPr>
          <w:rFonts w:asciiTheme="minorHAnsi" w:eastAsiaTheme="minorEastAsia" w:hAnsiTheme="minorHAnsi" w:cstheme="minorBidi"/>
          <w:b w:val="0"/>
          <w:noProof/>
          <w:lang w:val="de-DE" w:eastAsia="de-DE"/>
        </w:rPr>
      </w:pPr>
      <w:hyperlink w:anchor="_Toc86863869" w:history="1">
        <w:r w:rsidRPr="00776490">
          <w:rPr>
            <w:rStyle w:val="Hyperlink"/>
            <w:noProof/>
          </w:rPr>
          <w:t>11.1</w:t>
        </w:r>
        <w:r>
          <w:rPr>
            <w:rFonts w:asciiTheme="minorHAnsi" w:eastAsiaTheme="minorEastAsia" w:hAnsiTheme="minorHAnsi" w:cstheme="minorBidi"/>
            <w:b w:val="0"/>
            <w:noProof/>
            <w:lang w:val="de-DE" w:eastAsia="de-DE"/>
          </w:rPr>
          <w:tab/>
        </w:r>
        <w:r w:rsidRPr="00776490">
          <w:rPr>
            <w:rStyle w:val="Hyperlink"/>
            <w:noProof/>
          </w:rPr>
          <w:t>Generic Definitions</w:t>
        </w:r>
        <w:r>
          <w:rPr>
            <w:noProof/>
            <w:webHidden/>
          </w:rPr>
          <w:tab/>
        </w:r>
        <w:r>
          <w:rPr>
            <w:noProof/>
            <w:webHidden/>
          </w:rPr>
          <w:fldChar w:fldCharType="begin"/>
        </w:r>
        <w:r>
          <w:rPr>
            <w:noProof/>
            <w:webHidden/>
          </w:rPr>
          <w:instrText xml:space="preserve"> PAGEREF _Toc86863869 \h </w:instrText>
        </w:r>
        <w:r>
          <w:rPr>
            <w:noProof/>
            <w:webHidden/>
          </w:rPr>
        </w:r>
        <w:r>
          <w:rPr>
            <w:noProof/>
            <w:webHidden/>
          </w:rPr>
          <w:fldChar w:fldCharType="separate"/>
        </w:r>
        <w:r>
          <w:rPr>
            <w:noProof/>
            <w:webHidden/>
          </w:rPr>
          <w:t>141</w:t>
        </w:r>
        <w:r>
          <w:rPr>
            <w:noProof/>
            <w:webHidden/>
          </w:rPr>
          <w:fldChar w:fldCharType="end"/>
        </w:r>
      </w:hyperlink>
    </w:p>
    <w:p w14:paraId="3D7FA8E6" w14:textId="0FADF90B" w:rsidR="005E0526" w:rsidRDefault="005E0526">
      <w:pPr>
        <w:pStyle w:val="Verzeichnis3"/>
        <w:rPr>
          <w:rFonts w:asciiTheme="minorHAnsi" w:eastAsiaTheme="minorEastAsia" w:hAnsiTheme="minorHAnsi" w:cstheme="minorBidi"/>
          <w:b w:val="0"/>
          <w:noProof/>
          <w:lang w:val="de-DE" w:eastAsia="de-DE"/>
        </w:rPr>
      </w:pPr>
      <w:hyperlink w:anchor="_Toc86863870" w:history="1">
        <w:r w:rsidRPr="00776490">
          <w:rPr>
            <w:rStyle w:val="Hyperlink"/>
            <w:noProof/>
          </w:rPr>
          <w:t>11.1.1</w:t>
        </w:r>
        <w:r>
          <w:rPr>
            <w:rFonts w:asciiTheme="minorHAnsi" w:eastAsiaTheme="minorEastAsia" w:hAnsiTheme="minorHAnsi" w:cstheme="minorBidi"/>
            <w:b w:val="0"/>
            <w:noProof/>
            <w:lang w:val="de-DE" w:eastAsia="de-DE"/>
          </w:rPr>
          <w:tab/>
        </w:r>
        <w:r w:rsidRPr="00776490">
          <w:rPr>
            <w:rStyle w:val="Hyperlink"/>
            <w:noProof/>
          </w:rPr>
          <w:t>Identification</w:t>
        </w:r>
        <w:r>
          <w:rPr>
            <w:noProof/>
            <w:webHidden/>
          </w:rPr>
          <w:tab/>
        </w:r>
        <w:r>
          <w:rPr>
            <w:noProof/>
            <w:webHidden/>
          </w:rPr>
          <w:fldChar w:fldCharType="begin"/>
        </w:r>
        <w:r>
          <w:rPr>
            <w:noProof/>
            <w:webHidden/>
          </w:rPr>
          <w:instrText xml:space="preserve"> PAGEREF _Toc86863870 \h </w:instrText>
        </w:r>
        <w:r>
          <w:rPr>
            <w:noProof/>
            <w:webHidden/>
          </w:rPr>
        </w:r>
        <w:r>
          <w:rPr>
            <w:noProof/>
            <w:webHidden/>
          </w:rPr>
          <w:fldChar w:fldCharType="separate"/>
        </w:r>
        <w:r>
          <w:rPr>
            <w:noProof/>
            <w:webHidden/>
          </w:rPr>
          <w:t>141</w:t>
        </w:r>
        <w:r>
          <w:rPr>
            <w:noProof/>
            <w:webHidden/>
          </w:rPr>
          <w:fldChar w:fldCharType="end"/>
        </w:r>
      </w:hyperlink>
    </w:p>
    <w:p w14:paraId="657F5353" w14:textId="5E09E7F8" w:rsidR="005E0526" w:rsidRDefault="005E0526">
      <w:pPr>
        <w:pStyle w:val="Verzeichnis3"/>
        <w:rPr>
          <w:rFonts w:asciiTheme="minorHAnsi" w:eastAsiaTheme="minorEastAsia" w:hAnsiTheme="minorHAnsi" w:cstheme="minorBidi"/>
          <w:b w:val="0"/>
          <w:noProof/>
          <w:lang w:val="de-DE" w:eastAsia="de-DE"/>
        </w:rPr>
      </w:pPr>
      <w:hyperlink w:anchor="_Toc86863871" w:history="1">
        <w:r w:rsidRPr="00776490">
          <w:rPr>
            <w:rStyle w:val="Hyperlink"/>
            <w:noProof/>
          </w:rPr>
          <w:t>11.1.2</w:t>
        </w:r>
        <w:r>
          <w:rPr>
            <w:rFonts w:asciiTheme="minorHAnsi" w:eastAsiaTheme="minorEastAsia" w:hAnsiTheme="minorHAnsi" w:cstheme="minorBidi"/>
            <w:b w:val="0"/>
            <w:noProof/>
            <w:lang w:val="de-DE" w:eastAsia="de-DE"/>
          </w:rPr>
          <w:tab/>
        </w:r>
        <w:r w:rsidRPr="00776490">
          <w:rPr>
            <w:rStyle w:val="Hyperlink"/>
            <w:noProof/>
          </w:rPr>
          <w:t>Connection Face</w:t>
        </w:r>
        <w:r>
          <w:rPr>
            <w:noProof/>
            <w:webHidden/>
          </w:rPr>
          <w:tab/>
        </w:r>
        <w:r>
          <w:rPr>
            <w:noProof/>
            <w:webHidden/>
          </w:rPr>
          <w:fldChar w:fldCharType="begin"/>
        </w:r>
        <w:r>
          <w:rPr>
            <w:noProof/>
            <w:webHidden/>
          </w:rPr>
          <w:instrText xml:space="preserve"> PAGEREF _Toc86863871 \h </w:instrText>
        </w:r>
        <w:r>
          <w:rPr>
            <w:noProof/>
            <w:webHidden/>
          </w:rPr>
        </w:r>
        <w:r>
          <w:rPr>
            <w:noProof/>
            <w:webHidden/>
          </w:rPr>
          <w:fldChar w:fldCharType="separate"/>
        </w:r>
        <w:r>
          <w:rPr>
            <w:noProof/>
            <w:webHidden/>
          </w:rPr>
          <w:t>141</w:t>
        </w:r>
        <w:r>
          <w:rPr>
            <w:noProof/>
            <w:webHidden/>
          </w:rPr>
          <w:fldChar w:fldCharType="end"/>
        </w:r>
      </w:hyperlink>
    </w:p>
    <w:p w14:paraId="60AC73D6" w14:textId="6FA85CB1" w:rsidR="005E0526" w:rsidRDefault="005E0526">
      <w:pPr>
        <w:pStyle w:val="Verzeichnis3"/>
        <w:rPr>
          <w:rFonts w:asciiTheme="minorHAnsi" w:eastAsiaTheme="minorEastAsia" w:hAnsiTheme="minorHAnsi" w:cstheme="minorBidi"/>
          <w:b w:val="0"/>
          <w:noProof/>
          <w:lang w:val="de-DE" w:eastAsia="de-DE"/>
        </w:rPr>
      </w:pPr>
      <w:hyperlink w:anchor="_Toc86863872" w:history="1">
        <w:r w:rsidRPr="00776490">
          <w:rPr>
            <w:rStyle w:val="Hyperlink"/>
            <w:noProof/>
          </w:rPr>
          <w:t>11.1.3</w:t>
        </w:r>
        <w:r>
          <w:rPr>
            <w:rFonts w:asciiTheme="minorHAnsi" w:eastAsiaTheme="minorEastAsia" w:hAnsiTheme="minorHAnsi" w:cstheme="minorBidi"/>
            <w:b w:val="0"/>
            <w:noProof/>
            <w:lang w:val="de-DE" w:eastAsia="de-DE"/>
          </w:rPr>
          <w:tab/>
        </w:r>
        <w:r w:rsidRPr="00776490">
          <w:rPr>
            <w:rStyle w:val="Hyperlink"/>
            <w:noProof/>
          </w:rPr>
          <w:t>Type Specification</w:t>
        </w:r>
        <w:r>
          <w:rPr>
            <w:noProof/>
            <w:webHidden/>
          </w:rPr>
          <w:tab/>
        </w:r>
        <w:r>
          <w:rPr>
            <w:noProof/>
            <w:webHidden/>
          </w:rPr>
          <w:fldChar w:fldCharType="begin"/>
        </w:r>
        <w:r>
          <w:rPr>
            <w:noProof/>
            <w:webHidden/>
          </w:rPr>
          <w:instrText xml:space="preserve"> PAGEREF _Toc86863872 \h </w:instrText>
        </w:r>
        <w:r>
          <w:rPr>
            <w:noProof/>
            <w:webHidden/>
          </w:rPr>
        </w:r>
        <w:r>
          <w:rPr>
            <w:noProof/>
            <w:webHidden/>
          </w:rPr>
          <w:fldChar w:fldCharType="separate"/>
        </w:r>
        <w:r>
          <w:rPr>
            <w:noProof/>
            <w:webHidden/>
          </w:rPr>
          <w:t>143</w:t>
        </w:r>
        <w:r>
          <w:rPr>
            <w:noProof/>
            <w:webHidden/>
          </w:rPr>
          <w:fldChar w:fldCharType="end"/>
        </w:r>
      </w:hyperlink>
    </w:p>
    <w:p w14:paraId="52E4CD08" w14:textId="111A4488" w:rsidR="005E0526" w:rsidRDefault="005E0526">
      <w:pPr>
        <w:pStyle w:val="Verzeichnis2"/>
        <w:rPr>
          <w:rFonts w:asciiTheme="minorHAnsi" w:eastAsiaTheme="minorEastAsia" w:hAnsiTheme="minorHAnsi" w:cstheme="minorBidi"/>
          <w:b w:val="0"/>
          <w:noProof/>
          <w:lang w:val="de-DE" w:eastAsia="de-DE"/>
        </w:rPr>
      </w:pPr>
      <w:hyperlink w:anchor="_Toc86863873" w:history="1">
        <w:r w:rsidRPr="00776490">
          <w:rPr>
            <w:rStyle w:val="Hyperlink"/>
            <w:noProof/>
          </w:rPr>
          <w:t>11.2</w:t>
        </w:r>
        <w:r>
          <w:rPr>
            <w:rFonts w:asciiTheme="minorHAnsi" w:eastAsiaTheme="minorEastAsia" w:hAnsiTheme="minorHAnsi" w:cstheme="minorBidi"/>
            <w:b w:val="0"/>
            <w:noProof/>
            <w:lang w:val="de-DE" w:eastAsia="de-DE"/>
          </w:rPr>
          <w:tab/>
        </w:r>
        <w:r w:rsidRPr="00776490">
          <w:rPr>
            <w:rStyle w:val="Hyperlink"/>
            <w:noProof/>
          </w:rPr>
          <w:t>Adhesive Faces</w:t>
        </w:r>
        <w:r>
          <w:rPr>
            <w:noProof/>
            <w:webHidden/>
          </w:rPr>
          <w:tab/>
        </w:r>
        <w:r>
          <w:rPr>
            <w:noProof/>
            <w:webHidden/>
          </w:rPr>
          <w:fldChar w:fldCharType="begin"/>
        </w:r>
        <w:r>
          <w:rPr>
            <w:noProof/>
            <w:webHidden/>
          </w:rPr>
          <w:instrText xml:space="preserve"> PAGEREF _Toc86863873 \h </w:instrText>
        </w:r>
        <w:r>
          <w:rPr>
            <w:noProof/>
            <w:webHidden/>
          </w:rPr>
        </w:r>
        <w:r>
          <w:rPr>
            <w:noProof/>
            <w:webHidden/>
          </w:rPr>
          <w:fldChar w:fldCharType="separate"/>
        </w:r>
        <w:r>
          <w:rPr>
            <w:noProof/>
            <w:webHidden/>
          </w:rPr>
          <w:t>144</w:t>
        </w:r>
        <w:r>
          <w:rPr>
            <w:noProof/>
            <w:webHidden/>
          </w:rPr>
          <w:fldChar w:fldCharType="end"/>
        </w:r>
      </w:hyperlink>
    </w:p>
    <w:p w14:paraId="2E9A8226" w14:textId="178D0429" w:rsidR="005E0526" w:rsidRDefault="005E0526">
      <w:pPr>
        <w:pStyle w:val="Verzeichnis1"/>
        <w:rPr>
          <w:rFonts w:asciiTheme="minorHAnsi" w:eastAsiaTheme="minorEastAsia" w:hAnsiTheme="minorHAnsi" w:cstheme="minorBidi"/>
          <w:b w:val="0"/>
          <w:noProof/>
          <w:lang w:val="de-DE" w:eastAsia="de-DE"/>
        </w:rPr>
      </w:pPr>
      <w:hyperlink w:anchor="_Toc86863874" w:history="1">
        <w:r w:rsidRPr="00776490">
          <w:rPr>
            <w:rStyle w:val="Hyperlink"/>
            <w:noProof/>
          </w:rPr>
          <w:t>12</w:t>
        </w:r>
        <w:r>
          <w:rPr>
            <w:rFonts w:asciiTheme="minorHAnsi" w:eastAsiaTheme="minorEastAsia" w:hAnsiTheme="minorHAnsi" w:cstheme="minorBidi"/>
            <w:b w:val="0"/>
            <w:noProof/>
            <w:lang w:val="de-DE" w:eastAsia="de-DE"/>
          </w:rPr>
          <w:tab/>
        </w:r>
        <w:r w:rsidRPr="00776490">
          <w:rPr>
            <w:rStyle w:val="Hyperlink"/>
            <w:noProof/>
          </w:rPr>
          <w:t>Future extensions</w:t>
        </w:r>
        <w:r>
          <w:rPr>
            <w:noProof/>
            <w:webHidden/>
          </w:rPr>
          <w:tab/>
        </w:r>
        <w:r>
          <w:rPr>
            <w:noProof/>
            <w:webHidden/>
          </w:rPr>
          <w:fldChar w:fldCharType="begin"/>
        </w:r>
        <w:r>
          <w:rPr>
            <w:noProof/>
            <w:webHidden/>
          </w:rPr>
          <w:instrText xml:space="preserve"> PAGEREF _Toc86863874 \h </w:instrText>
        </w:r>
        <w:r>
          <w:rPr>
            <w:noProof/>
            <w:webHidden/>
          </w:rPr>
        </w:r>
        <w:r>
          <w:rPr>
            <w:noProof/>
            <w:webHidden/>
          </w:rPr>
          <w:fldChar w:fldCharType="separate"/>
        </w:r>
        <w:r>
          <w:rPr>
            <w:noProof/>
            <w:webHidden/>
          </w:rPr>
          <w:t>147</w:t>
        </w:r>
        <w:r>
          <w:rPr>
            <w:noProof/>
            <w:webHidden/>
          </w:rPr>
          <w:fldChar w:fldCharType="end"/>
        </w:r>
      </w:hyperlink>
    </w:p>
    <w:p w14:paraId="787FC843" w14:textId="5EAE67DB" w:rsidR="005E0526" w:rsidRDefault="005E0526">
      <w:pPr>
        <w:pStyle w:val="Verzeichnis2"/>
        <w:rPr>
          <w:rFonts w:asciiTheme="minorHAnsi" w:eastAsiaTheme="minorEastAsia" w:hAnsiTheme="minorHAnsi" w:cstheme="minorBidi"/>
          <w:b w:val="0"/>
          <w:noProof/>
          <w:lang w:val="de-DE" w:eastAsia="de-DE"/>
        </w:rPr>
      </w:pPr>
      <w:hyperlink w:anchor="_Toc86863875" w:history="1">
        <w:r w:rsidRPr="00776490">
          <w:rPr>
            <w:rStyle w:val="Hyperlink"/>
            <w:noProof/>
          </w:rPr>
          <w:t>12.1</w:t>
        </w:r>
        <w:r>
          <w:rPr>
            <w:rFonts w:asciiTheme="minorHAnsi" w:eastAsiaTheme="minorEastAsia" w:hAnsiTheme="minorHAnsi" w:cstheme="minorBidi"/>
            <w:b w:val="0"/>
            <w:noProof/>
            <w:lang w:val="de-DE" w:eastAsia="de-DE"/>
          </w:rPr>
          <w:tab/>
        </w:r>
        <w:r w:rsidRPr="00776490">
          <w:rPr>
            <w:rStyle w:val="Hyperlink"/>
            <w:noProof/>
          </w:rPr>
          <w:t>Additional parameters for spot and seam welds</w:t>
        </w:r>
        <w:r>
          <w:rPr>
            <w:noProof/>
            <w:webHidden/>
          </w:rPr>
          <w:tab/>
        </w:r>
        <w:r>
          <w:rPr>
            <w:noProof/>
            <w:webHidden/>
          </w:rPr>
          <w:fldChar w:fldCharType="begin"/>
        </w:r>
        <w:r>
          <w:rPr>
            <w:noProof/>
            <w:webHidden/>
          </w:rPr>
          <w:instrText xml:space="preserve"> PAGEREF _Toc86863875 \h </w:instrText>
        </w:r>
        <w:r>
          <w:rPr>
            <w:noProof/>
            <w:webHidden/>
          </w:rPr>
        </w:r>
        <w:r>
          <w:rPr>
            <w:noProof/>
            <w:webHidden/>
          </w:rPr>
          <w:fldChar w:fldCharType="separate"/>
        </w:r>
        <w:r>
          <w:rPr>
            <w:noProof/>
            <w:webHidden/>
          </w:rPr>
          <w:t>147</w:t>
        </w:r>
        <w:r>
          <w:rPr>
            <w:noProof/>
            <w:webHidden/>
          </w:rPr>
          <w:fldChar w:fldCharType="end"/>
        </w:r>
      </w:hyperlink>
    </w:p>
    <w:p w14:paraId="5932B816" w14:textId="3F1FFF6A" w:rsidR="005E0526" w:rsidRDefault="005E0526">
      <w:pPr>
        <w:pStyle w:val="Verzeichnis2"/>
        <w:rPr>
          <w:rFonts w:asciiTheme="minorHAnsi" w:eastAsiaTheme="minorEastAsia" w:hAnsiTheme="minorHAnsi" w:cstheme="minorBidi"/>
          <w:b w:val="0"/>
          <w:noProof/>
          <w:lang w:val="de-DE" w:eastAsia="de-DE"/>
        </w:rPr>
      </w:pPr>
      <w:hyperlink w:anchor="_Toc86863876" w:history="1">
        <w:r w:rsidRPr="00776490">
          <w:rPr>
            <w:rStyle w:val="Hyperlink"/>
            <w:noProof/>
          </w:rPr>
          <w:t>12.2</w:t>
        </w:r>
        <w:r>
          <w:rPr>
            <w:rFonts w:asciiTheme="minorHAnsi" w:eastAsiaTheme="minorEastAsia" w:hAnsiTheme="minorHAnsi" w:cstheme="minorBidi"/>
            <w:b w:val="0"/>
            <w:noProof/>
            <w:lang w:val="de-DE" w:eastAsia="de-DE"/>
          </w:rPr>
          <w:tab/>
        </w:r>
        <w:r w:rsidRPr="00776490">
          <w:rPr>
            <w:rStyle w:val="Hyperlink"/>
            <w:noProof/>
          </w:rPr>
          <w:t>Other relevant and new joint types</w:t>
        </w:r>
        <w:r>
          <w:rPr>
            <w:noProof/>
            <w:webHidden/>
          </w:rPr>
          <w:tab/>
        </w:r>
        <w:r>
          <w:rPr>
            <w:noProof/>
            <w:webHidden/>
          </w:rPr>
          <w:fldChar w:fldCharType="begin"/>
        </w:r>
        <w:r>
          <w:rPr>
            <w:noProof/>
            <w:webHidden/>
          </w:rPr>
          <w:instrText xml:space="preserve"> PAGEREF _Toc86863876 \h </w:instrText>
        </w:r>
        <w:r>
          <w:rPr>
            <w:noProof/>
            <w:webHidden/>
          </w:rPr>
        </w:r>
        <w:r>
          <w:rPr>
            <w:noProof/>
            <w:webHidden/>
          </w:rPr>
          <w:fldChar w:fldCharType="separate"/>
        </w:r>
        <w:r>
          <w:rPr>
            <w:noProof/>
            <w:webHidden/>
          </w:rPr>
          <w:t>147</w:t>
        </w:r>
        <w:r>
          <w:rPr>
            <w:noProof/>
            <w:webHidden/>
          </w:rPr>
          <w:fldChar w:fldCharType="end"/>
        </w:r>
      </w:hyperlink>
    </w:p>
    <w:p w14:paraId="09CD06AD" w14:textId="006FF120" w:rsidR="005E0526" w:rsidRDefault="005E0526">
      <w:pPr>
        <w:pStyle w:val="Verzeichnis1"/>
        <w:rPr>
          <w:rFonts w:asciiTheme="minorHAnsi" w:eastAsiaTheme="minorEastAsia" w:hAnsiTheme="minorHAnsi" w:cstheme="minorBidi"/>
          <w:b w:val="0"/>
          <w:noProof/>
          <w:lang w:val="de-DE" w:eastAsia="de-DE"/>
        </w:rPr>
      </w:pPr>
      <w:hyperlink w:anchor="_Toc86863877" w:history="1">
        <w:r w:rsidRPr="00776490">
          <w:rPr>
            <w:rStyle w:val="Hyperlink"/>
            <w:noProof/>
            <w:lang w:val="en-US"/>
          </w:rPr>
          <w:t>Annex A</w:t>
        </w:r>
        <w:r w:rsidRPr="00776490">
          <w:rPr>
            <w:rStyle w:val="Hyperlink"/>
            <w:bCs/>
            <w:noProof/>
            <w:lang w:val="en-US"/>
          </w:rPr>
          <w:t xml:space="preserve"> (informative)</w:t>
        </w:r>
        <w:r w:rsidRPr="00776490">
          <w:rPr>
            <w:rStyle w:val="Hyperlink"/>
            <w:noProof/>
            <w:lang w:val="en-US"/>
          </w:rPr>
          <w:t xml:space="preserve">  Derivation of Formulae used for Regular Intermittent Welds</w:t>
        </w:r>
        <w:r>
          <w:rPr>
            <w:noProof/>
            <w:webHidden/>
          </w:rPr>
          <w:tab/>
        </w:r>
        <w:r>
          <w:rPr>
            <w:noProof/>
            <w:webHidden/>
          </w:rPr>
          <w:fldChar w:fldCharType="begin"/>
        </w:r>
        <w:r>
          <w:rPr>
            <w:noProof/>
            <w:webHidden/>
          </w:rPr>
          <w:instrText xml:space="preserve"> PAGEREF _Toc86863877 \h </w:instrText>
        </w:r>
        <w:r>
          <w:rPr>
            <w:noProof/>
            <w:webHidden/>
          </w:rPr>
        </w:r>
        <w:r>
          <w:rPr>
            <w:noProof/>
            <w:webHidden/>
          </w:rPr>
          <w:fldChar w:fldCharType="separate"/>
        </w:r>
        <w:r>
          <w:rPr>
            <w:noProof/>
            <w:webHidden/>
          </w:rPr>
          <w:t>148</w:t>
        </w:r>
        <w:r>
          <w:rPr>
            <w:noProof/>
            <w:webHidden/>
          </w:rPr>
          <w:fldChar w:fldCharType="end"/>
        </w:r>
      </w:hyperlink>
    </w:p>
    <w:p w14:paraId="1985D6CB" w14:textId="16A9B6DC" w:rsidR="005E0526" w:rsidRDefault="005E0526">
      <w:pPr>
        <w:pStyle w:val="Verzeichnis1"/>
        <w:rPr>
          <w:rFonts w:asciiTheme="minorHAnsi" w:eastAsiaTheme="minorEastAsia" w:hAnsiTheme="minorHAnsi" w:cstheme="minorBidi"/>
          <w:b w:val="0"/>
          <w:noProof/>
          <w:lang w:val="de-DE" w:eastAsia="de-DE"/>
        </w:rPr>
      </w:pPr>
      <w:hyperlink w:anchor="_Toc86863878" w:history="1">
        <w:r w:rsidRPr="00776490">
          <w:rPr>
            <w:rStyle w:val="Hyperlink"/>
            <w:noProof/>
          </w:rPr>
          <w:t>Annex B</w:t>
        </w:r>
        <w:r w:rsidRPr="00776490">
          <w:rPr>
            <w:rStyle w:val="Hyperlink"/>
            <w:bCs/>
            <w:noProof/>
            <w:lang w:val="en-US"/>
          </w:rPr>
          <w:t xml:space="preserve"> (informative)</w:t>
        </w:r>
        <w:r w:rsidRPr="00776490">
          <w:rPr>
            <w:rStyle w:val="Hyperlink"/>
            <w:noProof/>
            <w:lang w:val="en-US"/>
          </w:rPr>
          <w:t xml:space="preserve">  Federative use of </w:t>
        </w:r>
        <w:r w:rsidRPr="00776490">
          <w:rPr>
            <w:rStyle w:val="Hyperlink"/>
            <w:noProof/>
          </w:rPr>
          <w:t>χMCF</w:t>
        </w:r>
        <w:r w:rsidRPr="00776490">
          <w:rPr>
            <w:rStyle w:val="Hyperlink"/>
            <w:noProof/>
            <w:lang w:val="en-US"/>
          </w:rPr>
          <w:t xml:space="preserve"> with ISO 10303-242</w:t>
        </w:r>
        <w:r>
          <w:rPr>
            <w:noProof/>
            <w:webHidden/>
          </w:rPr>
          <w:tab/>
        </w:r>
        <w:r>
          <w:rPr>
            <w:noProof/>
            <w:webHidden/>
          </w:rPr>
          <w:fldChar w:fldCharType="begin"/>
        </w:r>
        <w:r>
          <w:rPr>
            <w:noProof/>
            <w:webHidden/>
          </w:rPr>
          <w:instrText xml:space="preserve"> PAGEREF _Toc86863878 \h </w:instrText>
        </w:r>
        <w:r>
          <w:rPr>
            <w:noProof/>
            <w:webHidden/>
          </w:rPr>
        </w:r>
        <w:r>
          <w:rPr>
            <w:noProof/>
            <w:webHidden/>
          </w:rPr>
          <w:fldChar w:fldCharType="separate"/>
        </w:r>
        <w:r>
          <w:rPr>
            <w:noProof/>
            <w:webHidden/>
          </w:rPr>
          <w:t>151</w:t>
        </w:r>
        <w:r>
          <w:rPr>
            <w:noProof/>
            <w:webHidden/>
          </w:rPr>
          <w:fldChar w:fldCharType="end"/>
        </w:r>
      </w:hyperlink>
    </w:p>
    <w:p w14:paraId="3E8DE936" w14:textId="5CFDD929" w:rsidR="005E0526" w:rsidRDefault="005E0526">
      <w:pPr>
        <w:pStyle w:val="Verzeichnis1"/>
        <w:rPr>
          <w:rFonts w:asciiTheme="minorHAnsi" w:eastAsiaTheme="minorEastAsia" w:hAnsiTheme="minorHAnsi" w:cstheme="minorBidi"/>
          <w:b w:val="0"/>
          <w:noProof/>
          <w:lang w:val="de-DE" w:eastAsia="de-DE"/>
        </w:rPr>
      </w:pPr>
      <w:hyperlink w:anchor="_Toc86863879" w:history="1">
        <w:r w:rsidRPr="00776490">
          <w:rPr>
            <w:rStyle w:val="Hyperlink"/>
            <w:noProof/>
          </w:rPr>
          <w:t>B.1</w:t>
        </w:r>
        <w:r>
          <w:rPr>
            <w:rFonts w:asciiTheme="minorHAnsi" w:eastAsiaTheme="minorEastAsia" w:hAnsiTheme="minorHAnsi" w:cstheme="minorBidi"/>
            <w:b w:val="0"/>
            <w:noProof/>
            <w:lang w:val="de-DE" w:eastAsia="de-DE"/>
          </w:rPr>
          <w:tab/>
        </w:r>
        <w:r w:rsidRPr="00776490">
          <w:rPr>
            <w:rStyle w:val="Hyperlink"/>
            <w:noProof/>
          </w:rPr>
          <w:t>General principles</w:t>
        </w:r>
        <w:r>
          <w:rPr>
            <w:noProof/>
            <w:webHidden/>
          </w:rPr>
          <w:tab/>
        </w:r>
        <w:r>
          <w:rPr>
            <w:noProof/>
            <w:webHidden/>
          </w:rPr>
          <w:fldChar w:fldCharType="begin"/>
        </w:r>
        <w:r>
          <w:rPr>
            <w:noProof/>
            <w:webHidden/>
          </w:rPr>
          <w:instrText xml:space="preserve"> PAGEREF _Toc86863879 \h </w:instrText>
        </w:r>
        <w:r>
          <w:rPr>
            <w:noProof/>
            <w:webHidden/>
          </w:rPr>
        </w:r>
        <w:r>
          <w:rPr>
            <w:noProof/>
            <w:webHidden/>
          </w:rPr>
          <w:fldChar w:fldCharType="separate"/>
        </w:r>
        <w:r>
          <w:rPr>
            <w:noProof/>
            <w:webHidden/>
          </w:rPr>
          <w:t>151</w:t>
        </w:r>
        <w:r>
          <w:rPr>
            <w:noProof/>
            <w:webHidden/>
          </w:rPr>
          <w:fldChar w:fldCharType="end"/>
        </w:r>
      </w:hyperlink>
    </w:p>
    <w:p w14:paraId="653890AF" w14:textId="28F5AC45" w:rsidR="005E0526" w:rsidRDefault="005E0526">
      <w:pPr>
        <w:pStyle w:val="Verzeichnis1"/>
        <w:rPr>
          <w:rFonts w:asciiTheme="minorHAnsi" w:eastAsiaTheme="minorEastAsia" w:hAnsiTheme="minorHAnsi" w:cstheme="minorBidi"/>
          <w:b w:val="0"/>
          <w:noProof/>
          <w:lang w:val="de-DE" w:eastAsia="de-DE"/>
        </w:rPr>
      </w:pPr>
      <w:hyperlink w:anchor="_Toc86863880" w:history="1">
        <w:r w:rsidRPr="00776490">
          <w:rPr>
            <w:rStyle w:val="Hyperlink"/>
            <w:noProof/>
          </w:rPr>
          <w:t>B.2</w:t>
        </w:r>
        <w:r>
          <w:rPr>
            <w:rFonts w:asciiTheme="minorHAnsi" w:eastAsiaTheme="minorEastAsia" w:hAnsiTheme="minorHAnsi" w:cstheme="minorBidi"/>
            <w:b w:val="0"/>
            <w:noProof/>
            <w:lang w:val="de-DE" w:eastAsia="de-DE"/>
          </w:rPr>
          <w:tab/>
        </w:r>
        <w:r w:rsidRPr="00776490">
          <w:rPr>
            <w:rStyle w:val="Hyperlink"/>
            <w:noProof/>
          </w:rPr>
          <w:t>Cross-Reference Table between ISO 10303-242 and χMCF</w:t>
        </w:r>
        <w:r>
          <w:rPr>
            <w:noProof/>
            <w:webHidden/>
          </w:rPr>
          <w:tab/>
        </w:r>
        <w:r>
          <w:rPr>
            <w:noProof/>
            <w:webHidden/>
          </w:rPr>
          <w:fldChar w:fldCharType="begin"/>
        </w:r>
        <w:r>
          <w:rPr>
            <w:noProof/>
            <w:webHidden/>
          </w:rPr>
          <w:instrText xml:space="preserve"> PAGEREF _Toc86863880 \h </w:instrText>
        </w:r>
        <w:r>
          <w:rPr>
            <w:noProof/>
            <w:webHidden/>
          </w:rPr>
        </w:r>
        <w:r>
          <w:rPr>
            <w:noProof/>
            <w:webHidden/>
          </w:rPr>
          <w:fldChar w:fldCharType="separate"/>
        </w:r>
        <w:r>
          <w:rPr>
            <w:noProof/>
            <w:webHidden/>
          </w:rPr>
          <w:t>152</w:t>
        </w:r>
        <w:r>
          <w:rPr>
            <w:noProof/>
            <w:webHidden/>
          </w:rPr>
          <w:fldChar w:fldCharType="end"/>
        </w:r>
      </w:hyperlink>
    </w:p>
    <w:p w14:paraId="46138222" w14:textId="3A003492" w:rsidR="005E0526" w:rsidRDefault="005E0526">
      <w:pPr>
        <w:pStyle w:val="Verzeichnis1"/>
        <w:rPr>
          <w:rFonts w:asciiTheme="minorHAnsi" w:eastAsiaTheme="minorEastAsia" w:hAnsiTheme="minorHAnsi" w:cstheme="minorBidi"/>
          <w:b w:val="0"/>
          <w:noProof/>
          <w:lang w:val="de-DE" w:eastAsia="de-DE"/>
        </w:rPr>
      </w:pPr>
      <w:hyperlink w:anchor="_Toc86863881" w:history="1">
        <w:r w:rsidRPr="00776490">
          <w:rPr>
            <w:rStyle w:val="Hyperlink"/>
            <w:noProof/>
          </w:rPr>
          <w:t>Any not mentioned entity of either standard does not map to or interact with an entity of the other standard.</w:t>
        </w:r>
        <w:r>
          <w:rPr>
            <w:noProof/>
            <w:webHidden/>
          </w:rPr>
          <w:tab/>
        </w:r>
        <w:r>
          <w:rPr>
            <w:noProof/>
            <w:webHidden/>
          </w:rPr>
          <w:fldChar w:fldCharType="begin"/>
        </w:r>
        <w:r>
          <w:rPr>
            <w:noProof/>
            <w:webHidden/>
          </w:rPr>
          <w:instrText xml:space="preserve"> PAGEREF _Toc86863881 \h </w:instrText>
        </w:r>
        <w:r>
          <w:rPr>
            <w:noProof/>
            <w:webHidden/>
          </w:rPr>
        </w:r>
        <w:r>
          <w:rPr>
            <w:noProof/>
            <w:webHidden/>
          </w:rPr>
          <w:fldChar w:fldCharType="separate"/>
        </w:r>
        <w:r>
          <w:rPr>
            <w:noProof/>
            <w:webHidden/>
          </w:rPr>
          <w:t>153</w:t>
        </w:r>
        <w:r>
          <w:rPr>
            <w:noProof/>
            <w:webHidden/>
          </w:rPr>
          <w:fldChar w:fldCharType="end"/>
        </w:r>
      </w:hyperlink>
    </w:p>
    <w:p w14:paraId="75743627" w14:textId="2CEC11FE" w:rsidR="005E0526" w:rsidRDefault="005E0526">
      <w:pPr>
        <w:pStyle w:val="Verzeichnis1"/>
        <w:rPr>
          <w:rFonts w:asciiTheme="minorHAnsi" w:eastAsiaTheme="minorEastAsia" w:hAnsiTheme="minorHAnsi" w:cstheme="minorBidi"/>
          <w:b w:val="0"/>
          <w:noProof/>
          <w:lang w:val="de-DE" w:eastAsia="de-DE"/>
        </w:rPr>
      </w:pPr>
      <w:hyperlink w:anchor="_Toc86863882" w:history="1">
        <w:r w:rsidRPr="00776490">
          <w:rPr>
            <w:rStyle w:val="Hyperlink"/>
            <w:noProof/>
          </w:rPr>
          <w:t>Annex C</w:t>
        </w:r>
        <w:r w:rsidRPr="00776490">
          <w:rPr>
            <w:rStyle w:val="Hyperlink"/>
            <w:bCs/>
            <w:noProof/>
            <w:lang w:val="en-US"/>
          </w:rPr>
          <w:t xml:space="preserve"> (informative)</w:t>
        </w:r>
        <w:r w:rsidRPr="00776490">
          <w:rPr>
            <w:rStyle w:val="Hyperlink"/>
            <w:noProof/>
            <w:lang w:val="en-US"/>
          </w:rPr>
          <w:t xml:space="preserve">  History</w:t>
        </w:r>
        <w:r>
          <w:rPr>
            <w:noProof/>
            <w:webHidden/>
          </w:rPr>
          <w:tab/>
        </w:r>
        <w:r>
          <w:rPr>
            <w:noProof/>
            <w:webHidden/>
          </w:rPr>
          <w:fldChar w:fldCharType="begin"/>
        </w:r>
        <w:r>
          <w:rPr>
            <w:noProof/>
            <w:webHidden/>
          </w:rPr>
          <w:instrText xml:space="preserve"> PAGEREF _Toc86863882 \h </w:instrText>
        </w:r>
        <w:r>
          <w:rPr>
            <w:noProof/>
            <w:webHidden/>
          </w:rPr>
        </w:r>
        <w:r>
          <w:rPr>
            <w:noProof/>
            <w:webHidden/>
          </w:rPr>
          <w:fldChar w:fldCharType="separate"/>
        </w:r>
        <w:r>
          <w:rPr>
            <w:noProof/>
            <w:webHidden/>
          </w:rPr>
          <w:t>154</w:t>
        </w:r>
        <w:r>
          <w:rPr>
            <w:noProof/>
            <w:webHidden/>
          </w:rPr>
          <w:fldChar w:fldCharType="end"/>
        </w:r>
      </w:hyperlink>
    </w:p>
    <w:p w14:paraId="064E7447" w14:textId="20345DA7" w:rsidR="005E0526" w:rsidRDefault="005E0526">
      <w:pPr>
        <w:pStyle w:val="Verzeichnis1"/>
        <w:rPr>
          <w:rFonts w:asciiTheme="minorHAnsi" w:eastAsiaTheme="minorEastAsia" w:hAnsiTheme="minorHAnsi" w:cstheme="minorBidi"/>
          <w:b w:val="0"/>
          <w:noProof/>
          <w:lang w:val="de-DE" w:eastAsia="de-DE"/>
        </w:rPr>
      </w:pPr>
      <w:hyperlink w:anchor="_Toc86863883" w:history="1">
        <w:r w:rsidRPr="00776490">
          <w:rPr>
            <w:rStyle w:val="Hyperlink"/>
            <w:noProof/>
          </w:rPr>
          <w:t>Bibliography</w:t>
        </w:r>
        <w:r>
          <w:rPr>
            <w:noProof/>
            <w:webHidden/>
          </w:rPr>
          <w:tab/>
        </w:r>
        <w:r>
          <w:rPr>
            <w:noProof/>
            <w:webHidden/>
          </w:rPr>
          <w:fldChar w:fldCharType="begin"/>
        </w:r>
        <w:r>
          <w:rPr>
            <w:noProof/>
            <w:webHidden/>
          </w:rPr>
          <w:instrText xml:space="preserve"> PAGEREF _Toc86863883 \h </w:instrText>
        </w:r>
        <w:r>
          <w:rPr>
            <w:noProof/>
            <w:webHidden/>
          </w:rPr>
        </w:r>
        <w:r>
          <w:rPr>
            <w:noProof/>
            <w:webHidden/>
          </w:rPr>
          <w:fldChar w:fldCharType="separate"/>
        </w:r>
        <w:r>
          <w:rPr>
            <w:noProof/>
            <w:webHidden/>
          </w:rPr>
          <w:t>156</w:t>
        </w:r>
        <w:r>
          <w:rPr>
            <w:noProof/>
            <w:webHidden/>
          </w:rPr>
          <w:fldChar w:fldCharType="end"/>
        </w:r>
      </w:hyperlink>
    </w:p>
    <w:p w14:paraId="09883BFC" w14:textId="1DEA115B" w:rsidR="008116BB" w:rsidRDefault="0054733A" w:rsidP="008116BB">
      <w:pPr>
        <w:pStyle w:val="Textkrper"/>
      </w:pPr>
      <w:r w:rsidRPr="00BC394B">
        <w:fldChar w:fldCharType="end"/>
      </w:r>
    </w:p>
    <w:p w14:paraId="71188C67" w14:textId="41F53EBD" w:rsidR="003336DF" w:rsidRDefault="00E70F03" w:rsidP="008116BB">
      <w:pPr>
        <w:pStyle w:val="zzContents"/>
        <w:pageBreakBefore w:val="0"/>
      </w:pPr>
      <w:r>
        <w:t xml:space="preserve">List of </w:t>
      </w:r>
      <w:r w:rsidR="003336DF">
        <w:t>Figures</w:t>
      </w:r>
    </w:p>
    <w:p w14:paraId="183DCF37" w14:textId="2E98034A" w:rsidR="00E70F03" w:rsidRDefault="003336DF">
      <w:pPr>
        <w:pStyle w:val="Abbildungsverzeichnis"/>
        <w:rPr>
          <w:rFonts w:asciiTheme="minorHAnsi" w:eastAsiaTheme="minorEastAsia" w:hAnsiTheme="minorHAnsi" w:cstheme="minorBidi"/>
          <w:b w:val="0"/>
          <w:noProof/>
          <w:szCs w:val="22"/>
          <w:lang w:val="de-DE"/>
        </w:rPr>
      </w:pPr>
      <w:r>
        <w:fldChar w:fldCharType="begin"/>
      </w:r>
      <w:r>
        <w:instrText xml:space="preserve"> TOC \h \z \c "Figure" </w:instrText>
      </w:r>
      <w:r>
        <w:fldChar w:fldCharType="separate"/>
      </w:r>
      <w:hyperlink w:anchor="_Toc86863567" w:history="1">
        <w:r w:rsidR="00E70F03" w:rsidRPr="00DB250A">
          <w:rPr>
            <w:rStyle w:val="Hyperlink"/>
            <w:rFonts w:eastAsia="MS Mincho"/>
            <w:noProof/>
          </w:rPr>
          <w:t>Figure 1: Seam weld as 1</w:t>
        </w:r>
        <w:r w:rsidR="00E70F03" w:rsidRPr="00DB250A">
          <w:rPr>
            <w:rStyle w:val="Hyperlink"/>
            <w:rFonts w:eastAsia="MS Mincho"/>
            <w:noProof/>
          </w:rPr>
          <w:noBreakHyphen/>
          <w:t>dimensional joint</w:t>
        </w:r>
        <w:r w:rsidR="00E70F03">
          <w:rPr>
            <w:noProof/>
            <w:webHidden/>
          </w:rPr>
          <w:tab/>
        </w:r>
        <w:r w:rsidR="00E70F03">
          <w:rPr>
            <w:noProof/>
            <w:webHidden/>
          </w:rPr>
          <w:fldChar w:fldCharType="begin"/>
        </w:r>
        <w:r w:rsidR="00E70F03">
          <w:rPr>
            <w:noProof/>
            <w:webHidden/>
          </w:rPr>
          <w:instrText xml:space="preserve"> PAGEREF _Toc86863567 \h </w:instrText>
        </w:r>
        <w:r w:rsidR="00E70F03">
          <w:rPr>
            <w:noProof/>
            <w:webHidden/>
          </w:rPr>
        </w:r>
        <w:r w:rsidR="00E70F03">
          <w:rPr>
            <w:noProof/>
            <w:webHidden/>
          </w:rPr>
          <w:fldChar w:fldCharType="separate"/>
        </w:r>
        <w:r w:rsidR="00E70F03">
          <w:rPr>
            <w:noProof/>
            <w:webHidden/>
          </w:rPr>
          <w:t>3</w:t>
        </w:r>
        <w:r w:rsidR="00E70F03">
          <w:rPr>
            <w:noProof/>
            <w:webHidden/>
          </w:rPr>
          <w:fldChar w:fldCharType="end"/>
        </w:r>
      </w:hyperlink>
    </w:p>
    <w:p w14:paraId="16433BEA" w14:textId="352D7073" w:rsidR="00E70F03" w:rsidRDefault="00E70F03">
      <w:pPr>
        <w:pStyle w:val="Abbildungsverzeichnis"/>
        <w:rPr>
          <w:rFonts w:asciiTheme="minorHAnsi" w:eastAsiaTheme="minorEastAsia" w:hAnsiTheme="minorHAnsi" w:cstheme="minorBidi"/>
          <w:b w:val="0"/>
          <w:noProof/>
          <w:szCs w:val="22"/>
          <w:lang w:val="de-DE"/>
        </w:rPr>
      </w:pPr>
      <w:hyperlink w:anchor="_Toc86863568" w:history="1">
        <w:r w:rsidRPr="00DB250A">
          <w:rPr>
            <w:rStyle w:val="Hyperlink"/>
            <w:rFonts w:eastAsia="MS Mincho"/>
            <w:noProof/>
          </w:rPr>
          <w:t>Figure 2: Topological Relations between Parts and Assemblies</w:t>
        </w:r>
        <w:r>
          <w:rPr>
            <w:noProof/>
            <w:webHidden/>
          </w:rPr>
          <w:tab/>
        </w:r>
        <w:r>
          <w:rPr>
            <w:noProof/>
            <w:webHidden/>
          </w:rPr>
          <w:fldChar w:fldCharType="begin"/>
        </w:r>
        <w:r>
          <w:rPr>
            <w:noProof/>
            <w:webHidden/>
          </w:rPr>
          <w:instrText xml:space="preserve"> PAGEREF _Toc86863568 \h </w:instrText>
        </w:r>
        <w:r>
          <w:rPr>
            <w:noProof/>
            <w:webHidden/>
          </w:rPr>
        </w:r>
        <w:r>
          <w:rPr>
            <w:noProof/>
            <w:webHidden/>
          </w:rPr>
          <w:fldChar w:fldCharType="separate"/>
        </w:r>
        <w:r>
          <w:rPr>
            <w:noProof/>
            <w:webHidden/>
          </w:rPr>
          <w:t>3</w:t>
        </w:r>
        <w:r>
          <w:rPr>
            <w:noProof/>
            <w:webHidden/>
          </w:rPr>
          <w:fldChar w:fldCharType="end"/>
        </w:r>
      </w:hyperlink>
    </w:p>
    <w:p w14:paraId="2C5E3411" w14:textId="262AD3FE" w:rsidR="00E70F03" w:rsidRDefault="00E70F03">
      <w:pPr>
        <w:pStyle w:val="Abbildungsverzeichnis"/>
        <w:rPr>
          <w:rFonts w:asciiTheme="minorHAnsi" w:eastAsiaTheme="minorEastAsia" w:hAnsiTheme="minorHAnsi" w:cstheme="minorBidi"/>
          <w:b w:val="0"/>
          <w:noProof/>
          <w:szCs w:val="22"/>
          <w:lang w:val="de-DE"/>
        </w:rPr>
      </w:pPr>
      <w:hyperlink w:anchor="_Toc86863569" w:history="1">
        <w:r w:rsidRPr="00DB250A">
          <w:rPr>
            <w:rStyle w:val="Hyperlink"/>
            <w:rFonts w:eastAsia="MS Mincho"/>
            <w:noProof/>
          </w:rPr>
          <w:t>Figure 3: Product Structures Fitting to Previous Figure.</w:t>
        </w:r>
        <w:r>
          <w:rPr>
            <w:noProof/>
            <w:webHidden/>
          </w:rPr>
          <w:tab/>
        </w:r>
        <w:r>
          <w:rPr>
            <w:noProof/>
            <w:webHidden/>
          </w:rPr>
          <w:fldChar w:fldCharType="begin"/>
        </w:r>
        <w:r>
          <w:rPr>
            <w:noProof/>
            <w:webHidden/>
          </w:rPr>
          <w:instrText xml:space="preserve"> PAGEREF _Toc86863569 \h </w:instrText>
        </w:r>
        <w:r>
          <w:rPr>
            <w:noProof/>
            <w:webHidden/>
          </w:rPr>
        </w:r>
        <w:r>
          <w:rPr>
            <w:noProof/>
            <w:webHidden/>
          </w:rPr>
          <w:fldChar w:fldCharType="separate"/>
        </w:r>
        <w:r>
          <w:rPr>
            <w:noProof/>
            <w:webHidden/>
          </w:rPr>
          <w:t>4</w:t>
        </w:r>
        <w:r>
          <w:rPr>
            <w:noProof/>
            <w:webHidden/>
          </w:rPr>
          <w:fldChar w:fldCharType="end"/>
        </w:r>
      </w:hyperlink>
    </w:p>
    <w:p w14:paraId="350034B8" w14:textId="0CEEDB93" w:rsidR="00E70F03" w:rsidRDefault="00E70F03">
      <w:pPr>
        <w:pStyle w:val="Abbildungsverzeichnis"/>
        <w:rPr>
          <w:rFonts w:asciiTheme="minorHAnsi" w:eastAsiaTheme="minorEastAsia" w:hAnsiTheme="minorHAnsi" w:cstheme="minorBidi"/>
          <w:b w:val="0"/>
          <w:noProof/>
          <w:szCs w:val="22"/>
          <w:lang w:val="de-DE"/>
        </w:rPr>
      </w:pPr>
      <w:hyperlink w:anchor="_Toc86863570" w:history="1">
        <w:r w:rsidRPr="00DB250A">
          <w:rPr>
            <w:rStyle w:val="Hyperlink"/>
            <w:rFonts w:eastAsia="MS Mincho"/>
            <w:noProof/>
          </w:rPr>
          <w:t>Figure 4: The Development Process</w:t>
        </w:r>
        <w:r>
          <w:rPr>
            <w:noProof/>
            <w:webHidden/>
          </w:rPr>
          <w:tab/>
        </w:r>
        <w:r>
          <w:rPr>
            <w:noProof/>
            <w:webHidden/>
          </w:rPr>
          <w:fldChar w:fldCharType="begin"/>
        </w:r>
        <w:r>
          <w:rPr>
            <w:noProof/>
            <w:webHidden/>
          </w:rPr>
          <w:instrText xml:space="preserve"> PAGEREF _Toc86863570 \h </w:instrText>
        </w:r>
        <w:r>
          <w:rPr>
            <w:noProof/>
            <w:webHidden/>
          </w:rPr>
        </w:r>
        <w:r>
          <w:rPr>
            <w:noProof/>
            <w:webHidden/>
          </w:rPr>
          <w:fldChar w:fldCharType="separate"/>
        </w:r>
        <w:r>
          <w:rPr>
            <w:noProof/>
            <w:webHidden/>
          </w:rPr>
          <w:t>4</w:t>
        </w:r>
        <w:r>
          <w:rPr>
            <w:noProof/>
            <w:webHidden/>
          </w:rPr>
          <w:fldChar w:fldCharType="end"/>
        </w:r>
      </w:hyperlink>
    </w:p>
    <w:p w14:paraId="63F339E7" w14:textId="213BD7B2" w:rsidR="00E70F03" w:rsidRDefault="00E70F03">
      <w:pPr>
        <w:pStyle w:val="Abbildungsverzeichnis"/>
        <w:rPr>
          <w:rFonts w:asciiTheme="minorHAnsi" w:eastAsiaTheme="minorEastAsia" w:hAnsiTheme="minorHAnsi" w:cstheme="minorBidi"/>
          <w:b w:val="0"/>
          <w:noProof/>
          <w:szCs w:val="22"/>
          <w:lang w:val="de-DE"/>
        </w:rPr>
      </w:pPr>
      <w:hyperlink w:anchor="_Toc86863571" w:history="1">
        <w:r w:rsidRPr="00DB250A">
          <w:rPr>
            <w:rStyle w:val="Hyperlink"/>
            <w:rFonts w:eastAsia="MS Mincho"/>
            <w:noProof/>
          </w:rPr>
          <w:t>Figure 5: χMCF as a Platform for Connection Information in the Complete Development Process</w:t>
        </w:r>
        <w:r>
          <w:rPr>
            <w:noProof/>
            <w:webHidden/>
          </w:rPr>
          <w:tab/>
        </w:r>
        <w:r>
          <w:rPr>
            <w:noProof/>
            <w:webHidden/>
          </w:rPr>
          <w:fldChar w:fldCharType="begin"/>
        </w:r>
        <w:r>
          <w:rPr>
            <w:noProof/>
            <w:webHidden/>
          </w:rPr>
          <w:instrText xml:space="preserve"> PAGEREF _Toc86863571 \h </w:instrText>
        </w:r>
        <w:r>
          <w:rPr>
            <w:noProof/>
            <w:webHidden/>
          </w:rPr>
        </w:r>
        <w:r>
          <w:rPr>
            <w:noProof/>
            <w:webHidden/>
          </w:rPr>
          <w:fldChar w:fldCharType="separate"/>
        </w:r>
        <w:r>
          <w:rPr>
            <w:noProof/>
            <w:webHidden/>
          </w:rPr>
          <w:t>5</w:t>
        </w:r>
        <w:r>
          <w:rPr>
            <w:noProof/>
            <w:webHidden/>
          </w:rPr>
          <w:fldChar w:fldCharType="end"/>
        </w:r>
      </w:hyperlink>
    </w:p>
    <w:p w14:paraId="05014291" w14:textId="290ED1C6" w:rsidR="00E70F03" w:rsidRDefault="00E70F03">
      <w:pPr>
        <w:pStyle w:val="Abbildungsverzeichnis"/>
        <w:rPr>
          <w:rFonts w:asciiTheme="minorHAnsi" w:eastAsiaTheme="minorEastAsia" w:hAnsiTheme="minorHAnsi" w:cstheme="minorBidi"/>
          <w:b w:val="0"/>
          <w:noProof/>
          <w:szCs w:val="22"/>
          <w:lang w:val="de-DE"/>
        </w:rPr>
      </w:pPr>
      <w:hyperlink w:anchor="_Toc86863572" w:history="1">
        <w:r w:rsidRPr="00DB250A">
          <w:rPr>
            <w:rStyle w:val="Hyperlink"/>
            <w:rFonts w:eastAsia="MS Mincho"/>
            <w:noProof/>
          </w:rPr>
          <w:t>Figure 6: Weld line crossing tailored blank vs. weld line crossing physical gap</w:t>
        </w:r>
        <w:r>
          <w:rPr>
            <w:noProof/>
            <w:webHidden/>
          </w:rPr>
          <w:tab/>
        </w:r>
        <w:r>
          <w:rPr>
            <w:noProof/>
            <w:webHidden/>
          </w:rPr>
          <w:fldChar w:fldCharType="begin"/>
        </w:r>
        <w:r>
          <w:rPr>
            <w:noProof/>
            <w:webHidden/>
          </w:rPr>
          <w:instrText xml:space="preserve"> PAGEREF _Toc86863572 \h </w:instrText>
        </w:r>
        <w:r>
          <w:rPr>
            <w:noProof/>
            <w:webHidden/>
          </w:rPr>
        </w:r>
        <w:r>
          <w:rPr>
            <w:noProof/>
            <w:webHidden/>
          </w:rPr>
          <w:fldChar w:fldCharType="separate"/>
        </w:r>
        <w:r>
          <w:rPr>
            <w:noProof/>
            <w:webHidden/>
          </w:rPr>
          <w:t>9</w:t>
        </w:r>
        <w:r>
          <w:rPr>
            <w:noProof/>
            <w:webHidden/>
          </w:rPr>
          <w:fldChar w:fldCharType="end"/>
        </w:r>
      </w:hyperlink>
    </w:p>
    <w:p w14:paraId="1C635A84" w14:textId="21933B13" w:rsidR="00E70F03" w:rsidRDefault="00E70F03">
      <w:pPr>
        <w:pStyle w:val="Abbildungsverzeichnis"/>
        <w:rPr>
          <w:rFonts w:asciiTheme="minorHAnsi" w:eastAsiaTheme="minorEastAsia" w:hAnsiTheme="minorHAnsi" w:cstheme="minorBidi"/>
          <w:b w:val="0"/>
          <w:noProof/>
          <w:szCs w:val="22"/>
          <w:lang w:val="de-DE"/>
        </w:rPr>
      </w:pPr>
      <w:hyperlink r:id="rId14" w:anchor="_Toc86863573" w:history="1">
        <w:r w:rsidRPr="00DB250A">
          <w:rPr>
            <w:rStyle w:val="Hyperlink"/>
            <w:rFonts w:eastAsia="MS Mincho"/>
            <w:noProof/>
          </w:rPr>
          <w:t>Figure 7: special topologies</w:t>
        </w:r>
        <w:r>
          <w:rPr>
            <w:noProof/>
            <w:webHidden/>
          </w:rPr>
          <w:tab/>
        </w:r>
        <w:r>
          <w:rPr>
            <w:noProof/>
            <w:webHidden/>
          </w:rPr>
          <w:fldChar w:fldCharType="begin"/>
        </w:r>
        <w:r>
          <w:rPr>
            <w:noProof/>
            <w:webHidden/>
          </w:rPr>
          <w:instrText xml:space="preserve"> PAGEREF _Toc86863573 \h </w:instrText>
        </w:r>
        <w:r>
          <w:rPr>
            <w:noProof/>
            <w:webHidden/>
          </w:rPr>
        </w:r>
        <w:r>
          <w:rPr>
            <w:noProof/>
            <w:webHidden/>
          </w:rPr>
          <w:fldChar w:fldCharType="separate"/>
        </w:r>
        <w:r>
          <w:rPr>
            <w:noProof/>
            <w:webHidden/>
          </w:rPr>
          <w:t>19</w:t>
        </w:r>
        <w:r>
          <w:rPr>
            <w:noProof/>
            <w:webHidden/>
          </w:rPr>
          <w:fldChar w:fldCharType="end"/>
        </w:r>
      </w:hyperlink>
    </w:p>
    <w:p w14:paraId="2A944961" w14:textId="0110C54F" w:rsidR="00E70F03" w:rsidRDefault="00E70F03">
      <w:pPr>
        <w:pStyle w:val="Abbildungsverzeichnis"/>
        <w:rPr>
          <w:rFonts w:asciiTheme="minorHAnsi" w:eastAsiaTheme="minorEastAsia" w:hAnsiTheme="minorHAnsi" w:cstheme="minorBidi"/>
          <w:b w:val="0"/>
          <w:noProof/>
          <w:szCs w:val="22"/>
          <w:lang w:val="de-DE"/>
        </w:rPr>
      </w:pPr>
      <w:hyperlink w:anchor="_Toc86863574" w:history="1">
        <w:r w:rsidRPr="00DB250A">
          <w:rPr>
            <w:rStyle w:val="Hyperlink"/>
            <w:rFonts w:eastAsia="MS Mincho"/>
            <w:noProof/>
          </w:rPr>
          <w:t>Figure 8: Robscans with Different Rotation Angles; Two of them Mirrored</w:t>
        </w:r>
        <w:r>
          <w:rPr>
            <w:noProof/>
            <w:webHidden/>
          </w:rPr>
          <w:tab/>
        </w:r>
        <w:r>
          <w:rPr>
            <w:noProof/>
            <w:webHidden/>
          </w:rPr>
          <w:fldChar w:fldCharType="begin"/>
        </w:r>
        <w:r>
          <w:rPr>
            <w:noProof/>
            <w:webHidden/>
          </w:rPr>
          <w:instrText xml:space="preserve"> PAGEREF _Toc86863574 \h </w:instrText>
        </w:r>
        <w:r>
          <w:rPr>
            <w:noProof/>
            <w:webHidden/>
          </w:rPr>
        </w:r>
        <w:r>
          <w:rPr>
            <w:noProof/>
            <w:webHidden/>
          </w:rPr>
          <w:fldChar w:fldCharType="separate"/>
        </w:r>
        <w:r>
          <w:rPr>
            <w:noProof/>
            <w:webHidden/>
          </w:rPr>
          <w:t>37</w:t>
        </w:r>
        <w:r>
          <w:rPr>
            <w:noProof/>
            <w:webHidden/>
          </w:rPr>
          <w:fldChar w:fldCharType="end"/>
        </w:r>
      </w:hyperlink>
    </w:p>
    <w:p w14:paraId="15CFD666" w14:textId="173B1AC2" w:rsidR="00E70F03" w:rsidRDefault="00E70F03">
      <w:pPr>
        <w:pStyle w:val="Abbildungsverzeichnis"/>
        <w:rPr>
          <w:rFonts w:asciiTheme="minorHAnsi" w:eastAsiaTheme="minorEastAsia" w:hAnsiTheme="minorHAnsi" w:cstheme="minorBidi"/>
          <w:b w:val="0"/>
          <w:noProof/>
          <w:szCs w:val="22"/>
          <w:lang w:val="de-DE"/>
        </w:rPr>
      </w:pPr>
      <w:hyperlink w:anchor="_Toc86863575" w:history="1">
        <w:r w:rsidRPr="00DB250A">
          <w:rPr>
            <w:rStyle w:val="Hyperlink"/>
            <w:rFonts w:eastAsia="MS Mincho"/>
            <w:noProof/>
          </w:rPr>
          <w:t>Figure 9: Rivet head types</w:t>
        </w:r>
        <w:r>
          <w:rPr>
            <w:noProof/>
            <w:webHidden/>
          </w:rPr>
          <w:tab/>
        </w:r>
        <w:r>
          <w:rPr>
            <w:noProof/>
            <w:webHidden/>
          </w:rPr>
          <w:fldChar w:fldCharType="begin"/>
        </w:r>
        <w:r>
          <w:rPr>
            <w:noProof/>
            <w:webHidden/>
          </w:rPr>
          <w:instrText xml:space="preserve"> PAGEREF _Toc86863575 \h </w:instrText>
        </w:r>
        <w:r>
          <w:rPr>
            <w:noProof/>
            <w:webHidden/>
          </w:rPr>
        </w:r>
        <w:r>
          <w:rPr>
            <w:noProof/>
            <w:webHidden/>
          </w:rPr>
          <w:fldChar w:fldCharType="separate"/>
        </w:r>
        <w:r>
          <w:rPr>
            <w:noProof/>
            <w:webHidden/>
          </w:rPr>
          <w:t>40</w:t>
        </w:r>
        <w:r>
          <w:rPr>
            <w:noProof/>
            <w:webHidden/>
          </w:rPr>
          <w:fldChar w:fldCharType="end"/>
        </w:r>
      </w:hyperlink>
    </w:p>
    <w:p w14:paraId="6160B775" w14:textId="632EA455" w:rsidR="00E70F03" w:rsidRDefault="00E70F03">
      <w:pPr>
        <w:pStyle w:val="Abbildungsverzeichnis"/>
        <w:rPr>
          <w:rFonts w:asciiTheme="minorHAnsi" w:eastAsiaTheme="minorEastAsia" w:hAnsiTheme="minorHAnsi" w:cstheme="minorBidi"/>
          <w:b w:val="0"/>
          <w:noProof/>
          <w:szCs w:val="22"/>
          <w:lang w:val="de-DE"/>
        </w:rPr>
      </w:pPr>
      <w:hyperlink w:anchor="_Toc86863576" w:history="1">
        <w:r w:rsidRPr="00DB250A">
          <w:rPr>
            <w:rStyle w:val="Hyperlink"/>
            <w:rFonts w:eastAsia="MS Mincho"/>
            <w:noProof/>
          </w:rPr>
          <w:t>Figure 10: Cross Section of a blind rivet</w:t>
        </w:r>
        <w:r>
          <w:rPr>
            <w:noProof/>
            <w:webHidden/>
          </w:rPr>
          <w:tab/>
        </w:r>
        <w:r>
          <w:rPr>
            <w:noProof/>
            <w:webHidden/>
          </w:rPr>
          <w:fldChar w:fldCharType="begin"/>
        </w:r>
        <w:r>
          <w:rPr>
            <w:noProof/>
            <w:webHidden/>
          </w:rPr>
          <w:instrText xml:space="preserve"> PAGEREF _Toc86863576 \h </w:instrText>
        </w:r>
        <w:r>
          <w:rPr>
            <w:noProof/>
            <w:webHidden/>
          </w:rPr>
        </w:r>
        <w:r>
          <w:rPr>
            <w:noProof/>
            <w:webHidden/>
          </w:rPr>
          <w:fldChar w:fldCharType="separate"/>
        </w:r>
        <w:r>
          <w:rPr>
            <w:noProof/>
            <w:webHidden/>
          </w:rPr>
          <w:t>42</w:t>
        </w:r>
        <w:r>
          <w:rPr>
            <w:noProof/>
            <w:webHidden/>
          </w:rPr>
          <w:fldChar w:fldCharType="end"/>
        </w:r>
      </w:hyperlink>
    </w:p>
    <w:p w14:paraId="566AEA61" w14:textId="2AC540A7" w:rsidR="00E70F03" w:rsidRDefault="00E70F03">
      <w:pPr>
        <w:pStyle w:val="Abbildungsverzeichnis"/>
        <w:rPr>
          <w:rFonts w:asciiTheme="minorHAnsi" w:eastAsiaTheme="minorEastAsia" w:hAnsiTheme="minorHAnsi" w:cstheme="minorBidi"/>
          <w:b w:val="0"/>
          <w:noProof/>
          <w:szCs w:val="22"/>
          <w:lang w:val="de-DE"/>
        </w:rPr>
      </w:pPr>
      <w:hyperlink w:anchor="_Toc86863577" w:history="1">
        <w:r w:rsidRPr="00DB250A">
          <w:rPr>
            <w:rStyle w:val="Hyperlink"/>
            <w:rFonts w:eastAsia="MS Mincho"/>
            <w:noProof/>
          </w:rPr>
          <w:t>Figure 11: Thick and Thin Assembling</w:t>
        </w:r>
        <w:r>
          <w:rPr>
            <w:noProof/>
            <w:webHidden/>
          </w:rPr>
          <w:tab/>
        </w:r>
        <w:r>
          <w:rPr>
            <w:noProof/>
            <w:webHidden/>
          </w:rPr>
          <w:fldChar w:fldCharType="begin"/>
        </w:r>
        <w:r>
          <w:rPr>
            <w:noProof/>
            <w:webHidden/>
          </w:rPr>
          <w:instrText xml:space="preserve"> PAGEREF _Toc86863577 \h </w:instrText>
        </w:r>
        <w:r>
          <w:rPr>
            <w:noProof/>
            <w:webHidden/>
          </w:rPr>
        </w:r>
        <w:r>
          <w:rPr>
            <w:noProof/>
            <w:webHidden/>
          </w:rPr>
          <w:fldChar w:fldCharType="separate"/>
        </w:r>
        <w:r>
          <w:rPr>
            <w:noProof/>
            <w:webHidden/>
          </w:rPr>
          <w:t>43</w:t>
        </w:r>
        <w:r>
          <w:rPr>
            <w:noProof/>
            <w:webHidden/>
          </w:rPr>
          <w:fldChar w:fldCharType="end"/>
        </w:r>
      </w:hyperlink>
    </w:p>
    <w:p w14:paraId="5EAE7423" w14:textId="4B4B809F" w:rsidR="00E70F03" w:rsidRDefault="00E70F03">
      <w:pPr>
        <w:pStyle w:val="Abbildungsverzeichnis"/>
        <w:rPr>
          <w:rFonts w:asciiTheme="minorHAnsi" w:eastAsiaTheme="minorEastAsia" w:hAnsiTheme="minorHAnsi" w:cstheme="minorBidi"/>
          <w:b w:val="0"/>
          <w:noProof/>
          <w:szCs w:val="22"/>
          <w:lang w:val="de-DE"/>
        </w:rPr>
      </w:pPr>
      <w:hyperlink w:anchor="_Toc86863578" w:history="1">
        <w:r w:rsidRPr="00DB250A">
          <w:rPr>
            <w:rStyle w:val="Hyperlink"/>
            <w:rFonts w:eastAsia="MS Mincho"/>
            <w:noProof/>
          </w:rPr>
          <w:t>Figure 12: Fastening Soft and Hard</w:t>
        </w:r>
        <w:r>
          <w:rPr>
            <w:noProof/>
            <w:webHidden/>
          </w:rPr>
          <w:tab/>
        </w:r>
        <w:r>
          <w:rPr>
            <w:noProof/>
            <w:webHidden/>
          </w:rPr>
          <w:fldChar w:fldCharType="begin"/>
        </w:r>
        <w:r>
          <w:rPr>
            <w:noProof/>
            <w:webHidden/>
          </w:rPr>
          <w:instrText xml:space="preserve"> PAGEREF _Toc86863578 \h </w:instrText>
        </w:r>
        <w:r>
          <w:rPr>
            <w:noProof/>
            <w:webHidden/>
          </w:rPr>
        </w:r>
        <w:r>
          <w:rPr>
            <w:noProof/>
            <w:webHidden/>
          </w:rPr>
          <w:fldChar w:fldCharType="separate"/>
        </w:r>
        <w:r>
          <w:rPr>
            <w:noProof/>
            <w:webHidden/>
          </w:rPr>
          <w:t>43</w:t>
        </w:r>
        <w:r>
          <w:rPr>
            <w:noProof/>
            <w:webHidden/>
          </w:rPr>
          <w:fldChar w:fldCharType="end"/>
        </w:r>
      </w:hyperlink>
    </w:p>
    <w:p w14:paraId="65AA47F1" w14:textId="6C0F575C" w:rsidR="00E70F03" w:rsidRDefault="00E70F03">
      <w:pPr>
        <w:pStyle w:val="Abbildungsverzeichnis"/>
        <w:rPr>
          <w:rFonts w:asciiTheme="minorHAnsi" w:eastAsiaTheme="minorEastAsia" w:hAnsiTheme="minorHAnsi" w:cstheme="minorBidi"/>
          <w:b w:val="0"/>
          <w:noProof/>
          <w:szCs w:val="22"/>
          <w:lang w:val="de-DE"/>
        </w:rPr>
      </w:pPr>
      <w:hyperlink w:anchor="_Toc86863579" w:history="1">
        <w:r w:rsidRPr="00DB250A">
          <w:rPr>
            <w:rStyle w:val="Hyperlink"/>
            <w:rFonts w:eastAsia="MS Mincho"/>
            <w:noProof/>
          </w:rPr>
          <w:t>Figure 13: Cross Section of a Self-Piercing Rivet</w:t>
        </w:r>
        <w:r>
          <w:rPr>
            <w:noProof/>
            <w:webHidden/>
          </w:rPr>
          <w:tab/>
        </w:r>
        <w:r>
          <w:rPr>
            <w:noProof/>
            <w:webHidden/>
          </w:rPr>
          <w:fldChar w:fldCharType="begin"/>
        </w:r>
        <w:r>
          <w:rPr>
            <w:noProof/>
            <w:webHidden/>
          </w:rPr>
          <w:instrText xml:space="preserve"> PAGEREF _Toc86863579 \h </w:instrText>
        </w:r>
        <w:r>
          <w:rPr>
            <w:noProof/>
            <w:webHidden/>
          </w:rPr>
        </w:r>
        <w:r>
          <w:rPr>
            <w:noProof/>
            <w:webHidden/>
          </w:rPr>
          <w:fldChar w:fldCharType="separate"/>
        </w:r>
        <w:r>
          <w:rPr>
            <w:noProof/>
            <w:webHidden/>
          </w:rPr>
          <w:t>44</w:t>
        </w:r>
        <w:r>
          <w:rPr>
            <w:noProof/>
            <w:webHidden/>
          </w:rPr>
          <w:fldChar w:fldCharType="end"/>
        </w:r>
      </w:hyperlink>
    </w:p>
    <w:p w14:paraId="5096D199" w14:textId="4EBF1C4D" w:rsidR="00E70F03" w:rsidRDefault="00E70F03">
      <w:pPr>
        <w:pStyle w:val="Abbildungsverzeichnis"/>
        <w:rPr>
          <w:rFonts w:asciiTheme="minorHAnsi" w:eastAsiaTheme="minorEastAsia" w:hAnsiTheme="minorHAnsi" w:cstheme="minorBidi"/>
          <w:b w:val="0"/>
          <w:noProof/>
          <w:szCs w:val="22"/>
          <w:lang w:val="de-DE"/>
        </w:rPr>
      </w:pPr>
      <w:hyperlink w:anchor="_Toc86863580" w:history="1">
        <w:r w:rsidRPr="00DB250A">
          <w:rPr>
            <w:rStyle w:val="Hyperlink"/>
            <w:rFonts w:eastAsia="MS Mincho"/>
            <w:noProof/>
          </w:rPr>
          <w:t>Figure 14: S</w:t>
        </w:r>
        <w:r w:rsidRPr="00DB250A">
          <w:rPr>
            <w:rStyle w:val="Hyperlink"/>
            <w:rFonts w:ascii="Arial" w:eastAsia="MS Mincho" w:hAnsi="Arial" w:cs="Arial"/>
            <w:noProof/>
            <w:shd w:val="clear" w:color="auto" w:fill="FFFFFF"/>
          </w:rPr>
          <w:t>elf-piercing rivet setting apparatus</w:t>
        </w:r>
        <w:r>
          <w:rPr>
            <w:noProof/>
            <w:webHidden/>
          </w:rPr>
          <w:tab/>
        </w:r>
        <w:r>
          <w:rPr>
            <w:noProof/>
            <w:webHidden/>
          </w:rPr>
          <w:fldChar w:fldCharType="begin"/>
        </w:r>
        <w:r>
          <w:rPr>
            <w:noProof/>
            <w:webHidden/>
          </w:rPr>
          <w:instrText xml:space="preserve"> PAGEREF _Toc86863580 \h </w:instrText>
        </w:r>
        <w:r>
          <w:rPr>
            <w:noProof/>
            <w:webHidden/>
          </w:rPr>
        </w:r>
        <w:r>
          <w:rPr>
            <w:noProof/>
            <w:webHidden/>
          </w:rPr>
          <w:fldChar w:fldCharType="separate"/>
        </w:r>
        <w:r>
          <w:rPr>
            <w:noProof/>
            <w:webHidden/>
          </w:rPr>
          <w:t>44</w:t>
        </w:r>
        <w:r>
          <w:rPr>
            <w:noProof/>
            <w:webHidden/>
          </w:rPr>
          <w:fldChar w:fldCharType="end"/>
        </w:r>
      </w:hyperlink>
    </w:p>
    <w:p w14:paraId="44F3CDBF" w14:textId="5CF93726" w:rsidR="00E70F03" w:rsidRDefault="00E70F03">
      <w:pPr>
        <w:pStyle w:val="Abbildungsverzeichnis"/>
        <w:rPr>
          <w:rFonts w:asciiTheme="minorHAnsi" w:eastAsiaTheme="minorEastAsia" w:hAnsiTheme="minorHAnsi" w:cstheme="minorBidi"/>
          <w:b w:val="0"/>
          <w:noProof/>
          <w:szCs w:val="22"/>
          <w:lang w:val="de-DE"/>
        </w:rPr>
      </w:pPr>
      <w:hyperlink w:anchor="_Toc86863581" w:history="1">
        <w:r w:rsidRPr="00DB250A">
          <w:rPr>
            <w:rStyle w:val="Hyperlink"/>
            <w:rFonts w:eastAsia="MS Mincho"/>
            <w:noProof/>
          </w:rPr>
          <w:t>Figure 15: Dimensions of Solid Rivets</w:t>
        </w:r>
        <w:r>
          <w:rPr>
            <w:noProof/>
            <w:webHidden/>
          </w:rPr>
          <w:tab/>
        </w:r>
        <w:r>
          <w:rPr>
            <w:noProof/>
            <w:webHidden/>
          </w:rPr>
          <w:fldChar w:fldCharType="begin"/>
        </w:r>
        <w:r>
          <w:rPr>
            <w:noProof/>
            <w:webHidden/>
          </w:rPr>
          <w:instrText xml:space="preserve"> PAGEREF _Toc86863581 \h </w:instrText>
        </w:r>
        <w:r>
          <w:rPr>
            <w:noProof/>
            <w:webHidden/>
          </w:rPr>
        </w:r>
        <w:r>
          <w:rPr>
            <w:noProof/>
            <w:webHidden/>
          </w:rPr>
          <w:fldChar w:fldCharType="separate"/>
        </w:r>
        <w:r>
          <w:rPr>
            <w:noProof/>
            <w:webHidden/>
          </w:rPr>
          <w:t>46</w:t>
        </w:r>
        <w:r>
          <w:rPr>
            <w:noProof/>
            <w:webHidden/>
          </w:rPr>
          <w:fldChar w:fldCharType="end"/>
        </w:r>
      </w:hyperlink>
    </w:p>
    <w:p w14:paraId="5828F931" w14:textId="7B26EBEC" w:rsidR="00E70F03" w:rsidRDefault="00E70F03">
      <w:pPr>
        <w:pStyle w:val="Abbildungsverzeichnis"/>
        <w:rPr>
          <w:rFonts w:asciiTheme="minorHAnsi" w:eastAsiaTheme="minorEastAsia" w:hAnsiTheme="minorHAnsi" w:cstheme="minorBidi"/>
          <w:b w:val="0"/>
          <w:noProof/>
          <w:szCs w:val="22"/>
          <w:lang w:val="de-DE"/>
        </w:rPr>
      </w:pPr>
      <w:hyperlink w:anchor="_Toc86863582" w:history="1">
        <w:r w:rsidRPr="00DB250A">
          <w:rPr>
            <w:rStyle w:val="Hyperlink"/>
            <w:rFonts w:eastAsia="MS Mincho"/>
            <w:noProof/>
          </w:rPr>
          <w:t>Figure 16: Clinch allowance of solid rivet</w:t>
        </w:r>
        <w:r>
          <w:rPr>
            <w:noProof/>
            <w:webHidden/>
          </w:rPr>
          <w:tab/>
        </w:r>
        <w:r>
          <w:rPr>
            <w:noProof/>
            <w:webHidden/>
          </w:rPr>
          <w:fldChar w:fldCharType="begin"/>
        </w:r>
        <w:r>
          <w:rPr>
            <w:noProof/>
            <w:webHidden/>
          </w:rPr>
          <w:instrText xml:space="preserve"> PAGEREF _Toc86863582 \h </w:instrText>
        </w:r>
        <w:r>
          <w:rPr>
            <w:noProof/>
            <w:webHidden/>
          </w:rPr>
        </w:r>
        <w:r>
          <w:rPr>
            <w:noProof/>
            <w:webHidden/>
          </w:rPr>
          <w:fldChar w:fldCharType="separate"/>
        </w:r>
        <w:r>
          <w:rPr>
            <w:noProof/>
            <w:webHidden/>
          </w:rPr>
          <w:t>47</w:t>
        </w:r>
        <w:r>
          <w:rPr>
            <w:noProof/>
            <w:webHidden/>
          </w:rPr>
          <w:fldChar w:fldCharType="end"/>
        </w:r>
      </w:hyperlink>
    </w:p>
    <w:p w14:paraId="36ECC0B7" w14:textId="697CB8AC" w:rsidR="00E70F03" w:rsidRDefault="00E70F03">
      <w:pPr>
        <w:pStyle w:val="Abbildungsverzeichnis"/>
        <w:rPr>
          <w:rFonts w:asciiTheme="minorHAnsi" w:eastAsiaTheme="minorEastAsia" w:hAnsiTheme="minorHAnsi" w:cstheme="minorBidi"/>
          <w:b w:val="0"/>
          <w:noProof/>
          <w:szCs w:val="22"/>
          <w:lang w:val="de-DE"/>
        </w:rPr>
      </w:pPr>
      <w:hyperlink w:anchor="_Toc86863583" w:history="1">
        <w:r w:rsidRPr="00DB250A">
          <w:rPr>
            <w:rStyle w:val="Hyperlink"/>
            <w:rFonts w:eastAsia="MS Mincho"/>
            <w:noProof/>
          </w:rPr>
          <w:t>Figure 17: Cross section of a SWOP Rivet</w:t>
        </w:r>
        <w:r>
          <w:rPr>
            <w:noProof/>
            <w:webHidden/>
          </w:rPr>
          <w:tab/>
        </w:r>
        <w:r>
          <w:rPr>
            <w:noProof/>
            <w:webHidden/>
          </w:rPr>
          <w:fldChar w:fldCharType="begin"/>
        </w:r>
        <w:r>
          <w:rPr>
            <w:noProof/>
            <w:webHidden/>
          </w:rPr>
          <w:instrText xml:space="preserve"> PAGEREF _Toc86863583 \h </w:instrText>
        </w:r>
        <w:r>
          <w:rPr>
            <w:noProof/>
            <w:webHidden/>
          </w:rPr>
        </w:r>
        <w:r>
          <w:rPr>
            <w:noProof/>
            <w:webHidden/>
          </w:rPr>
          <w:fldChar w:fldCharType="separate"/>
        </w:r>
        <w:r>
          <w:rPr>
            <w:noProof/>
            <w:webHidden/>
          </w:rPr>
          <w:t>48</w:t>
        </w:r>
        <w:r>
          <w:rPr>
            <w:noProof/>
            <w:webHidden/>
          </w:rPr>
          <w:fldChar w:fldCharType="end"/>
        </w:r>
      </w:hyperlink>
    </w:p>
    <w:p w14:paraId="33AA063F" w14:textId="66A3B45D" w:rsidR="00E70F03" w:rsidRDefault="00E70F03">
      <w:pPr>
        <w:pStyle w:val="Abbildungsverzeichnis"/>
        <w:rPr>
          <w:rFonts w:asciiTheme="minorHAnsi" w:eastAsiaTheme="minorEastAsia" w:hAnsiTheme="minorHAnsi" w:cstheme="minorBidi"/>
          <w:b w:val="0"/>
          <w:noProof/>
          <w:szCs w:val="22"/>
          <w:lang w:val="de-DE"/>
        </w:rPr>
      </w:pPr>
      <w:hyperlink w:anchor="_Toc86863584" w:history="1">
        <w:r w:rsidRPr="00DB250A">
          <w:rPr>
            <w:rStyle w:val="Hyperlink"/>
            <w:rFonts w:eastAsia="MS Mincho"/>
            <w:noProof/>
          </w:rPr>
          <w:t>Figure 18 Clinchnietbolzen types</w:t>
        </w:r>
        <w:r>
          <w:rPr>
            <w:noProof/>
            <w:webHidden/>
          </w:rPr>
          <w:tab/>
        </w:r>
        <w:r>
          <w:rPr>
            <w:noProof/>
            <w:webHidden/>
          </w:rPr>
          <w:fldChar w:fldCharType="begin"/>
        </w:r>
        <w:r>
          <w:rPr>
            <w:noProof/>
            <w:webHidden/>
          </w:rPr>
          <w:instrText xml:space="preserve"> PAGEREF _Toc86863584 \h </w:instrText>
        </w:r>
        <w:r>
          <w:rPr>
            <w:noProof/>
            <w:webHidden/>
          </w:rPr>
        </w:r>
        <w:r>
          <w:rPr>
            <w:noProof/>
            <w:webHidden/>
          </w:rPr>
          <w:fldChar w:fldCharType="separate"/>
        </w:r>
        <w:r>
          <w:rPr>
            <w:noProof/>
            <w:webHidden/>
          </w:rPr>
          <w:t>50</w:t>
        </w:r>
        <w:r>
          <w:rPr>
            <w:noProof/>
            <w:webHidden/>
          </w:rPr>
          <w:fldChar w:fldCharType="end"/>
        </w:r>
      </w:hyperlink>
    </w:p>
    <w:p w14:paraId="1CBE6998" w14:textId="4E65CDEB" w:rsidR="00E70F03" w:rsidRDefault="00E70F03">
      <w:pPr>
        <w:pStyle w:val="Abbildungsverzeichnis"/>
        <w:rPr>
          <w:rFonts w:asciiTheme="minorHAnsi" w:eastAsiaTheme="minorEastAsia" w:hAnsiTheme="minorHAnsi" w:cstheme="minorBidi"/>
          <w:b w:val="0"/>
          <w:noProof/>
          <w:szCs w:val="22"/>
          <w:lang w:val="de-DE"/>
        </w:rPr>
      </w:pPr>
      <w:hyperlink w:anchor="_Toc86863585" w:history="1">
        <w:r w:rsidRPr="00DB250A">
          <w:rPr>
            <w:rStyle w:val="Hyperlink"/>
            <w:rFonts w:eastAsia="MS Mincho"/>
            <w:noProof/>
          </w:rPr>
          <w:t>Figure 19 Clinch Rivet Stud: Ball stud</w:t>
        </w:r>
        <w:r>
          <w:rPr>
            <w:noProof/>
            <w:webHidden/>
          </w:rPr>
          <w:tab/>
        </w:r>
        <w:r>
          <w:rPr>
            <w:noProof/>
            <w:webHidden/>
          </w:rPr>
          <w:fldChar w:fldCharType="begin"/>
        </w:r>
        <w:r>
          <w:rPr>
            <w:noProof/>
            <w:webHidden/>
          </w:rPr>
          <w:instrText xml:space="preserve"> PAGEREF _Toc86863585 \h </w:instrText>
        </w:r>
        <w:r>
          <w:rPr>
            <w:noProof/>
            <w:webHidden/>
          </w:rPr>
        </w:r>
        <w:r>
          <w:rPr>
            <w:noProof/>
            <w:webHidden/>
          </w:rPr>
          <w:fldChar w:fldCharType="separate"/>
        </w:r>
        <w:r>
          <w:rPr>
            <w:noProof/>
            <w:webHidden/>
          </w:rPr>
          <w:t>50</w:t>
        </w:r>
        <w:r>
          <w:rPr>
            <w:noProof/>
            <w:webHidden/>
          </w:rPr>
          <w:fldChar w:fldCharType="end"/>
        </w:r>
      </w:hyperlink>
    </w:p>
    <w:p w14:paraId="4FE5A35E" w14:textId="5BBE3787" w:rsidR="00E70F03" w:rsidRDefault="00E70F03">
      <w:pPr>
        <w:pStyle w:val="Abbildungsverzeichnis"/>
        <w:rPr>
          <w:rFonts w:asciiTheme="minorHAnsi" w:eastAsiaTheme="minorEastAsia" w:hAnsiTheme="minorHAnsi" w:cstheme="minorBidi"/>
          <w:b w:val="0"/>
          <w:noProof/>
          <w:szCs w:val="22"/>
          <w:lang w:val="de-DE"/>
        </w:rPr>
      </w:pPr>
      <w:hyperlink w:anchor="_Toc86863586" w:history="1">
        <w:r w:rsidRPr="00DB250A">
          <w:rPr>
            <w:rStyle w:val="Hyperlink"/>
            <w:rFonts w:eastAsia="MS Mincho"/>
            <w:noProof/>
          </w:rPr>
          <w:t>Figure 20: Bolts and Screws</w:t>
        </w:r>
        <w:r>
          <w:rPr>
            <w:noProof/>
            <w:webHidden/>
          </w:rPr>
          <w:tab/>
        </w:r>
        <w:r>
          <w:rPr>
            <w:noProof/>
            <w:webHidden/>
          </w:rPr>
          <w:fldChar w:fldCharType="begin"/>
        </w:r>
        <w:r>
          <w:rPr>
            <w:noProof/>
            <w:webHidden/>
          </w:rPr>
          <w:instrText xml:space="preserve"> PAGEREF _Toc86863586 \h </w:instrText>
        </w:r>
        <w:r>
          <w:rPr>
            <w:noProof/>
            <w:webHidden/>
          </w:rPr>
        </w:r>
        <w:r>
          <w:rPr>
            <w:noProof/>
            <w:webHidden/>
          </w:rPr>
          <w:fldChar w:fldCharType="separate"/>
        </w:r>
        <w:r>
          <w:rPr>
            <w:noProof/>
            <w:webHidden/>
          </w:rPr>
          <w:t>51</w:t>
        </w:r>
        <w:r>
          <w:rPr>
            <w:noProof/>
            <w:webHidden/>
          </w:rPr>
          <w:fldChar w:fldCharType="end"/>
        </w:r>
      </w:hyperlink>
    </w:p>
    <w:p w14:paraId="37B91B00" w14:textId="6B724A33" w:rsidR="00E70F03" w:rsidRDefault="00E70F03">
      <w:pPr>
        <w:pStyle w:val="Abbildungsverzeichnis"/>
        <w:rPr>
          <w:rFonts w:asciiTheme="minorHAnsi" w:eastAsiaTheme="minorEastAsia" w:hAnsiTheme="minorHAnsi" w:cstheme="minorBidi"/>
          <w:b w:val="0"/>
          <w:noProof/>
          <w:szCs w:val="22"/>
          <w:lang w:val="de-DE"/>
        </w:rPr>
      </w:pPr>
      <w:hyperlink w:anchor="_Toc86863587" w:history="1">
        <w:r w:rsidRPr="00DB250A">
          <w:rPr>
            <w:rStyle w:val="Hyperlink"/>
            <w:rFonts w:eastAsia="MS Mincho"/>
            <w:noProof/>
          </w:rPr>
          <w:t>Figure 21: Different Screw Forms</w:t>
        </w:r>
        <w:r>
          <w:rPr>
            <w:noProof/>
            <w:webHidden/>
          </w:rPr>
          <w:tab/>
        </w:r>
        <w:r>
          <w:rPr>
            <w:noProof/>
            <w:webHidden/>
          </w:rPr>
          <w:fldChar w:fldCharType="begin"/>
        </w:r>
        <w:r>
          <w:rPr>
            <w:noProof/>
            <w:webHidden/>
          </w:rPr>
          <w:instrText xml:space="preserve"> PAGEREF _Toc86863587 \h </w:instrText>
        </w:r>
        <w:r>
          <w:rPr>
            <w:noProof/>
            <w:webHidden/>
          </w:rPr>
        </w:r>
        <w:r>
          <w:rPr>
            <w:noProof/>
            <w:webHidden/>
          </w:rPr>
          <w:fldChar w:fldCharType="separate"/>
        </w:r>
        <w:r>
          <w:rPr>
            <w:noProof/>
            <w:webHidden/>
          </w:rPr>
          <w:t>52</w:t>
        </w:r>
        <w:r>
          <w:rPr>
            <w:noProof/>
            <w:webHidden/>
          </w:rPr>
          <w:fldChar w:fldCharType="end"/>
        </w:r>
      </w:hyperlink>
    </w:p>
    <w:p w14:paraId="534D9E46" w14:textId="5CB0F71E" w:rsidR="00E70F03" w:rsidRDefault="00E70F03">
      <w:pPr>
        <w:pStyle w:val="Abbildungsverzeichnis"/>
        <w:rPr>
          <w:rFonts w:asciiTheme="minorHAnsi" w:eastAsiaTheme="minorEastAsia" w:hAnsiTheme="minorHAnsi" w:cstheme="minorBidi"/>
          <w:b w:val="0"/>
          <w:noProof/>
          <w:szCs w:val="22"/>
          <w:lang w:val="de-DE"/>
        </w:rPr>
      </w:pPr>
      <w:hyperlink w:anchor="_Toc86863588" w:history="1">
        <w:r w:rsidRPr="00DB250A">
          <w:rPr>
            <w:rStyle w:val="Hyperlink"/>
            <w:rFonts w:eastAsia="MS Mincho"/>
            <w:noProof/>
          </w:rPr>
          <w:t>Figure 22: Definition of Length and Head Sizes</w:t>
        </w:r>
        <w:r>
          <w:rPr>
            <w:noProof/>
            <w:webHidden/>
          </w:rPr>
          <w:tab/>
        </w:r>
        <w:r>
          <w:rPr>
            <w:noProof/>
            <w:webHidden/>
          </w:rPr>
          <w:fldChar w:fldCharType="begin"/>
        </w:r>
        <w:r>
          <w:rPr>
            <w:noProof/>
            <w:webHidden/>
          </w:rPr>
          <w:instrText xml:space="preserve"> PAGEREF _Toc86863588 \h </w:instrText>
        </w:r>
        <w:r>
          <w:rPr>
            <w:noProof/>
            <w:webHidden/>
          </w:rPr>
        </w:r>
        <w:r>
          <w:rPr>
            <w:noProof/>
            <w:webHidden/>
          </w:rPr>
          <w:fldChar w:fldCharType="separate"/>
        </w:r>
        <w:r>
          <w:rPr>
            <w:noProof/>
            <w:webHidden/>
          </w:rPr>
          <w:t>52</w:t>
        </w:r>
        <w:r>
          <w:rPr>
            <w:noProof/>
            <w:webHidden/>
          </w:rPr>
          <w:fldChar w:fldCharType="end"/>
        </w:r>
      </w:hyperlink>
    </w:p>
    <w:p w14:paraId="63BDC403" w14:textId="62A70196" w:rsidR="00E70F03" w:rsidRDefault="00E70F03">
      <w:pPr>
        <w:pStyle w:val="Abbildungsverzeichnis"/>
        <w:rPr>
          <w:rFonts w:asciiTheme="minorHAnsi" w:eastAsiaTheme="minorEastAsia" w:hAnsiTheme="minorHAnsi" w:cstheme="minorBidi"/>
          <w:b w:val="0"/>
          <w:noProof/>
          <w:szCs w:val="22"/>
          <w:lang w:val="de-DE"/>
        </w:rPr>
      </w:pPr>
      <w:hyperlink w:anchor="_Toc86863589" w:history="1">
        <w:r w:rsidRPr="00DB250A">
          <w:rPr>
            <w:rStyle w:val="Hyperlink"/>
            <w:rFonts w:eastAsia="MS Mincho"/>
            <w:noProof/>
          </w:rPr>
          <w:t>Figure 23: Definition of lead, pitch and starts of a thread.</w:t>
        </w:r>
        <w:r>
          <w:rPr>
            <w:noProof/>
            <w:webHidden/>
          </w:rPr>
          <w:tab/>
        </w:r>
        <w:r>
          <w:rPr>
            <w:noProof/>
            <w:webHidden/>
          </w:rPr>
          <w:fldChar w:fldCharType="begin"/>
        </w:r>
        <w:r>
          <w:rPr>
            <w:noProof/>
            <w:webHidden/>
          </w:rPr>
          <w:instrText xml:space="preserve"> PAGEREF _Toc86863589 \h </w:instrText>
        </w:r>
        <w:r>
          <w:rPr>
            <w:noProof/>
            <w:webHidden/>
          </w:rPr>
        </w:r>
        <w:r>
          <w:rPr>
            <w:noProof/>
            <w:webHidden/>
          </w:rPr>
          <w:fldChar w:fldCharType="separate"/>
        </w:r>
        <w:r>
          <w:rPr>
            <w:noProof/>
            <w:webHidden/>
          </w:rPr>
          <w:t>52</w:t>
        </w:r>
        <w:r>
          <w:rPr>
            <w:noProof/>
            <w:webHidden/>
          </w:rPr>
          <w:fldChar w:fldCharType="end"/>
        </w:r>
      </w:hyperlink>
    </w:p>
    <w:p w14:paraId="0215861A" w14:textId="34A20C42" w:rsidR="00E70F03" w:rsidRDefault="00E70F03">
      <w:pPr>
        <w:pStyle w:val="Abbildungsverzeichnis"/>
        <w:rPr>
          <w:rFonts w:asciiTheme="minorHAnsi" w:eastAsiaTheme="minorEastAsia" w:hAnsiTheme="minorHAnsi" w:cstheme="minorBidi"/>
          <w:b w:val="0"/>
          <w:noProof/>
          <w:szCs w:val="22"/>
          <w:lang w:val="de-DE"/>
        </w:rPr>
      </w:pPr>
      <w:hyperlink w:anchor="_Toc86863590" w:history="1">
        <w:r w:rsidRPr="00DB250A">
          <w:rPr>
            <w:rStyle w:val="Hyperlink"/>
            <w:rFonts w:eastAsia="MS Mincho"/>
            <w:noProof/>
          </w:rPr>
          <w:t>Figure 24: Bolt with welded nut</w:t>
        </w:r>
        <w:r>
          <w:rPr>
            <w:noProof/>
            <w:webHidden/>
          </w:rPr>
          <w:tab/>
        </w:r>
        <w:r>
          <w:rPr>
            <w:noProof/>
            <w:webHidden/>
          </w:rPr>
          <w:fldChar w:fldCharType="begin"/>
        </w:r>
        <w:r>
          <w:rPr>
            <w:noProof/>
            <w:webHidden/>
          </w:rPr>
          <w:instrText xml:space="preserve"> PAGEREF _Toc86863590 \h </w:instrText>
        </w:r>
        <w:r>
          <w:rPr>
            <w:noProof/>
            <w:webHidden/>
          </w:rPr>
        </w:r>
        <w:r>
          <w:rPr>
            <w:noProof/>
            <w:webHidden/>
          </w:rPr>
          <w:fldChar w:fldCharType="separate"/>
        </w:r>
        <w:r>
          <w:rPr>
            <w:noProof/>
            <w:webHidden/>
          </w:rPr>
          <w:t>63</w:t>
        </w:r>
        <w:r>
          <w:rPr>
            <w:noProof/>
            <w:webHidden/>
          </w:rPr>
          <w:fldChar w:fldCharType="end"/>
        </w:r>
      </w:hyperlink>
    </w:p>
    <w:p w14:paraId="0EC65336" w14:textId="34FD06AC" w:rsidR="00E70F03" w:rsidRDefault="00E70F03">
      <w:pPr>
        <w:pStyle w:val="Abbildungsverzeichnis"/>
        <w:rPr>
          <w:rFonts w:asciiTheme="minorHAnsi" w:eastAsiaTheme="minorEastAsia" w:hAnsiTheme="minorHAnsi" w:cstheme="minorBidi"/>
          <w:b w:val="0"/>
          <w:noProof/>
          <w:szCs w:val="22"/>
          <w:lang w:val="de-DE"/>
        </w:rPr>
      </w:pPr>
      <w:hyperlink w:anchor="_Toc86863591" w:history="1">
        <w:r w:rsidRPr="00DB250A">
          <w:rPr>
            <w:rStyle w:val="Hyperlink"/>
            <w:rFonts w:eastAsia="MS Mincho"/>
            <w:noProof/>
          </w:rPr>
          <w:t>Figure 25: Bolt with free nut</w:t>
        </w:r>
        <w:r>
          <w:rPr>
            <w:noProof/>
            <w:webHidden/>
          </w:rPr>
          <w:tab/>
        </w:r>
        <w:r>
          <w:rPr>
            <w:noProof/>
            <w:webHidden/>
          </w:rPr>
          <w:fldChar w:fldCharType="begin"/>
        </w:r>
        <w:r>
          <w:rPr>
            <w:noProof/>
            <w:webHidden/>
          </w:rPr>
          <w:instrText xml:space="preserve"> PAGEREF _Toc86863591 \h </w:instrText>
        </w:r>
        <w:r>
          <w:rPr>
            <w:noProof/>
            <w:webHidden/>
          </w:rPr>
        </w:r>
        <w:r>
          <w:rPr>
            <w:noProof/>
            <w:webHidden/>
          </w:rPr>
          <w:fldChar w:fldCharType="separate"/>
        </w:r>
        <w:r>
          <w:rPr>
            <w:noProof/>
            <w:webHidden/>
          </w:rPr>
          <w:t>63</w:t>
        </w:r>
        <w:r>
          <w:rPr>
            <w:noProof/>
            <w:webHidden/>
          </w:rPr>
          <w:fldChar w:fldCharType="end"/>
        </w:r>
      </w:hyperlink>
    </w:p>
    <w:p w14:paraId="69730832" w14:textId="1E301D3D" w:rsidR="00E70F03" w:rsidRDefault="00E70F03">
      <w:pPr>
        <w:pStyle w:val="Abbildungsverzeichnis"/>
        <w:rPr>
          <w:rFonts w:asciiTheme="minorHAnsi" w:eastAsiaTheme="minorEastAsia" w:hAnsiTheme="minorHAnsi" w:cstheme="minorBidi"/>
          <w:b w:val="0"/>
          <w:noProof/>
          <w:szCs w:val="22"/>
          <w:lang w:val="de-DE"/>
        </w:rPr>
      </w:pPr>
      <w:hyperlink w:anchor="_Toc86863592" w:history="1">
        <w:r w:rsidRPr="00DB250A">
          <w:rPr>
            <w:rStyle w:val="Hyperlink"/>
            <w:rFonts w:eastAsia="MS Mincho"/>
            <w:noProof/>
          </w:rPr>
          <w:t>Figure 26: Screw</w:t>
        </w:r>
        <w:r>
          <w:rPr>
            <w:noProof/>
            <w:webHidden/>
          </w:rPr>
          <w:tab/>
        </w:r>
        <w:r>
          <w:rPr>
            <w:noProof/>
            <w:webHidden/>
          </w:rPr>
          <w:fldChar w:fldCharType="begin"/>
        </w:r>
        <w:r>
          <w:rPr>
            <w:noProof/>
            <w:webHidden/>
          </w:rPr>
          <w:instrText xml:space="preserve"> PAGEREF _Toc86863592 \h </w:instrText>
        </w:r>
        <w:r>
          <w:rPr>
            <w:noProof/>
            <w:webHidden/>
          </w:rPr>
        </w:r>
        <w:r>
          <w:rPr>
            <w:noProof/>
            <w:webHidden/>
          </w:rPr>
          <w:fldChar w:fldCharType="separate"/>
        </w:r>
        <w:r>
          <w:rPr>
            <w:noProof/>
            <w:webHidden/>
          </w:rPr>
          <w:t>64</w:t>
        </w:r>
        <w:r>
          <w:rPr>
            <w:noProof/>
            <w:webHidden/>
          </w:rPr>
          <w:fldChar w:fldCharType="end"/>
        </w:r>
      </w:hyperlink>
    </w:p>
    <w:p w14:paraId="7D0E653D" w14:textId="73FF6351" w:rsidR="00E70F03" w:rsidRDefault="00E70F03">
      <w:pPr>
        <w:pStyle w:val="Abbildungsverzeichnis"/>
        <w:rPr>
          <w:rFonts w:asciiTheme="minorHAnsi" w:eastAsiaTheme="minorEastAsia" w:hAnsiTheme="minorHAnsi" w:cstheme="minorBidi"/>
          <w:b w:val="0"/>
          <w:noProof/>
          <w:szCs w:val="22"/>
          <w:lang w:val="de-DE"/>
        </w:rPr>
      </w:pPr>
      <w:hyperlink w:anchor="_Toc86863593" w:history="1">
        <w:r w:rsidRPr="00DB250A">
          <w:rPr>
            <w:rStyle w:val="Hyperlink"/>
            <w:rFonts w:eastAsia="MS Mincho"/>
            <w:noProof/>
          </w:rPr>
          <w:t>Figure 27: Welded stud with free nut</w:t>
        </w:r>
        <w:r>
          <w:rPr>
            <w:noProof/>
            <w:webHidden/>
          </w:rPr>
          <w:tab/>
        </w:r>
        <w:r>
          <w:rPr>
            <w:noProof/>
            <w:webHidden/>
          </w:rPr>
          <w:fldChar w:fldCharType="begin"/>
        </w:r>
        <w:r>
          <w:rPr>
            <w:noProof/>
            <w:webHidden/>
          </w:rPr>
          <w:instrText xml:space="preserve"> PAGEREF _Toc86863593 \h </w:instrText>
        </w:r>
        <w:r>
          <w:rPr>
            <w:noProof/>
            <w:webHidden/>
          </w:rPr>
        </w:r>
        <w:r>
          <w:rPr>
            <w:noProof/>
            <w:webHidden/>
          </w:rPr>
          <w:fldChar w:fldCharType="separate"/>
        </w:r>
        <w:r>
          <w:rPr>
            <w:noProof/>
            <w:webHidden/>
          </w:rPr>
          <w:t>64</w:t>
        </w:r>
        <w:r>
          <w:rPr>
            <w:noProof/>
            <w:webHidden/>
          </w:rPr>
          <w:fldChar w:fldCharType="end"/>
        </w:r>
      </w:hyperlink>
    </w:p>
    <w:p w14:paraId="2C4ED7C3" w14:textId="3186746E" w:rsidR="00E70F03" w:rsidRDefault="00E70F03">
      <w:pPr>
        <w:pStyle w:val="Abbildungsverzeichnis"/>
        <w:rPr>
          <w:rFonts w:asciiTheme="minorHAnsi" w:eastAsiaTheme="minorEastAsia" w:hAnsiTheme="minorHAnsi" w:cstheme="minorBidi"/>
          <w:b w:val="0"/>
          <w:noProof/>
          <w:szCs w:val="22"/>
          <w:lang w:val="de-DE"/>
        </w:rPr>
      </w:pPr>
      <w:hyperlink w:anchor="_Toc86863594" w:history="1">
        <w:r w:rsidRPr="00DB250A">
          <w:rPr>
            <w:rStyle w:val="Hyperlink"/>
            <w:rFonts w:eastAsia="MS Mincho"/>
            <w:noProof/>
          </w:rPr>
          <w:t>Figure 28: Plain stud</w:t>
        </w:r>
        <w:r>
          <w:rPr>
            <w:noProof/>
            <w:webHidden/>
          </w:rPr>
          <w:tab/>
        </w:r>
        <w:r>
          <w:rPr>
            <w:noProof/>
            <w:webHidden/>
          </w:rPr>
          <w:fldChar w:fldCharType="begin"/>
        </w:r>
        <w:r>
          <w:rPr>
            <w:noProof/>
            <w:webHidden/>
          </w:rPr>
          <w:instrText xml:space="preserve"> PAGEREF _Toc86863594 \h </w:instrText>
        </w:r>
        <w:r>
          <w:rPr>
            <w:noProof/>
            <w:webHidden/>
          </w:rPr>
        </w:r>
        <w:r>
          <w:rPr>
            <w:noProof/>
            <w:webHidden/>
          </w:rPr>
          <w:fldChar w:fldCharType="separate"/>
        </w:r>
        <w:r>
          <w:rPr>
            <w:noProof/>
            <w:webHidden/>
          </w:rPr>
          <w:t>65</w:t>
        </w:r>
        <w:r>
          <w:rPr>
            <w:noProof/>
            <w:webHidden/>
          </w:rPr>
          <w:fldChar w:fldCharType="end"/>
        </w:r>
      </w:hyperlink>
    </w:p>
    <w:p w14:paraId="67B81E64" w14:textId="080C2D1A" w:rsidR="00E70F03" w:rsidRDefault="00E70F03">
      <w:pPr>
        <w:pStyle w:val="Abbildungsverzeichnis"/>
        <w:rPr>
          <w:rFonts w:asciiTheme="minorHAnsi" w:eastAsiaTheme="minorEastAsia" w:hAnsiTheme="minorHAnsi" w:cstheme="minorBidi"/>
          <w:b w:val="0"/>
          <w:noProof/>
          <w:szCs w:val="22"/>
          <w:lang w:val="de-DE"/>
        </w:rPr>
      </w:pPr>
      <w:hyperlink w:anchor="_Toc86863595" w:history="1">
        <w:r w:rsidRPr="00DB250A">
          <w:rPr>
            <w:rStyle w:val="Hyperlink"/>
            <w:rFonts w:eastAsia="MS Mincho"/>
            <w:noProof/>
          </w:rPr>
          <w:t>Figure 29: Process of Flow Drill Screwing</w:t>
        </w:r>
        <w:r>
          <w:rPr>
            <w:noProof/>
            <w:webHidden/>
          </w:rPr>
          <w:tab/>
        </w:r>
        <w:r>
          <w:rPr>
            <w:noProof/>
            <w:webHidden/>
          </w:rPr>
          <w:fldChar w:fldCharType="begin"/>
        </w:r>
        <w:r>
          <w:rPr>
            <w:noProof/>
            <w:webHidden/>
          </w:rPr>
          <w:instrText xml:space="preserve"> PAGEREF _Toc86863595 \h </w:instrText>
        </w:r>
        <w:r>
          <w:rPr>
            <w:noProof/>
            <w:webHidden/>
          </w:rPr>
        </w:r>
        <w:r>
          <w:rPr>
            <w:noProof/>
            <w:webHidden/>
          </w:rPr>
          <w:fldChar w:fldCharType="separate"/>
        </w:r>
        <w:r>
          <w:rPr>
            <w:noProof/>
            <w:webHidden/>
          </w:rPr>
          <w:t>66</w:t>
        </w:r>
        <w:r>
          <w:rPr>
            <w:noProof/>
            <w:webHidden/>
          </w:rPr>
          <w:fldChar w:fldCharType="end"/>
        </w:r>
      </w:hyperlink>
    </w:p>
    <w:p w14:paraId="1D72D845" w14:textId="6C03ECC0" w:rsidR="00E70F03" w:rsidRDefault="00E70F03">
      <w:pPr>
        <w:pStyle w:val="Abbildungsverzeichnis"/>
        <w:rPr>
          <w:rFonts w:asciiTheme="minorHAnsi" w:eastAsiaTheme="minorEastAsia" w:hAnsiTheme="minorHAnsi" w:cstheme="minorBidi"/>
          <w:b w:val="0"/>
          <w:noProof/>
          <w:szCs w:val="22"/>
          <w:lang w:val="de-DE"/>
        </w:rPr>
      </w:pPr>
      <w:hyperlink w:anchor="_Toc86863596" w:history="1">
        <w:r w:rsidRPr="00DB250A">
          <w:rPr>
            <w:rStyle w:val="Hyperlink"/>
            <w:rFonts w:eastAsia="MS Mincho"/>
            <w:noProof/>
          </w:rPr>
          <w:t>Figure 30: Measures of applied FDS</w:t>
        </w:r>
        <w:r>
          <w:rPr>
            <w:noProof/>
            <w:webHidden/>
          </w:rPr>
          <w:tab/>
        </w:r>
        <w:r>
          <w:rPr>
            <w:noProof/>
            <w:webHidden/>
          </w:rPr>
          <w:fldChar w:fldCharType="begin"/>
        </w:r>
        <w:r>
          <w:rPr>
            <w:noProof/>
            <w:webHidden/>
          </w:rPr>
          <w:instrText xml:space="preserve"> PAGEREF _Toc86863596 \h </w:instrText>
        </w:r>
        <w:r>
          <w:rPr>
            <w:noProof/>
            <w:webHidden/>
          </w:rPr>
        </w:r>
        <w:r>
          <w:rPr>
            <w:noProof/>
            <w:webHidden/>
          </w:rPr>
          <w:fldChar w:fldCharType="separate"/>
        </w:r>
        <w:r>
          <w:rPr>
            <w:noProof/>
            <w:webHidden/>
          </w:rPr>
          <w:t>67</w:t>
        </w:r>
        <w:r>
          <w:rPr>
            <w:noProof/>
            <w:webHidden/>
          </w:rPr>
          <w:fldChar w:fldCharType="end"/>
        </w:r>
      </w:hyperlink>
    </w:p>
    <w:p w14:paraId="59DF7ECB" w14:textId="20CD60A7" w:rsidR="00E70F03" w:rsidRDefault="00E70F03">
      <w:pPr>
        <w:pStyle w:val="Abbildungsverzeichnis"/>
        <w:rPr>
          <w:rFonts w:asciiTheme="minorHAnsi" w:eastAsiaTheme="minorEastAsia" w:hAnsiTheme="minorHAnsi" w:cstheme="minorBidi"/>
          <w:b w:val="0"/>
          <w:noProof/>
          <w:szCs w:val="22"/>
          <w:lang w:val="de-DE"/>
        </w:rPr>
      </w:pPr>
      <w:hyperlink w:anchor="_Toc86863597" w:history="1">
        <w:r w:rsidRPr="00DB250A">
          <w:rPr>
            <w:rStyle w:val="Hyperlink"/>
            <w:rFonts w:eastAsia="MS Mincho"/>
            <w:noProof/>
          </w:rPr>
          <w:t>Figure 31: Pre-machined or clearance hole in FDS connection</w:t>
        </w:r>
        <w:r>
          <w:rPr>
            <w:noProof/>
            <w:webHidden/>
          </w:rPr>
          <w:tab/>
        </w:r>
        <w:r>
          <w:rPr>
            <w:noProof/>
            <w:webHidden/>
          </w:rPr>
          <w:fldChar w:fldCharType="begin"/>
        </w:r>
        <w:r>
          <w:rPr>
            <w:noProof/>
            <w:webHidden/>
          </w:rPr>
          <w:instrText xml:space="preserve"> PAGEREF _Toc86863597 \h </w:instrText>
        </w:r>
        <w:r>
          <w:rPr>
            <w:noProof/>
            <w:webHidden/>
          </w:rPr>
        </w:r>
        <w:r>
          <w:rPr>
            <w:noProof/>
            <w:webHidden/>
          </w:rPr>
          <w:fldChar w:fldCharType="separate"/>
        </w:r>
        <w:r>
          <w:rPr>
            <w:noProof/>
            <w:webHidden/>
          </w:rPr>
          <w:t>67</w:t>
        </w:r>
        <w:r>
          <w:rPr>
            <w:noProof/>
            <w:webHidden/>
          </w:rPr>
          <w:fldChar w:fldCharType="end"/>
        </w:r>
      </w:hyperlink>
    </w:p>
    <w:p w14:paraId="6E1026A2" w14:textId="277BF11E" w:rsidR="00E70F03" w:rsidRDefault="00E70F03">
      <w:pPr>
        <w:pStyle w:val="Abbildungsverzeichnis"/>
        <w:rPr>
          <w:rFonts w:asciiTheme="minorHAnsi" w:eastAsiaTheme="minorEastAsia" w:hAnsiTheme="minorHAnsi" w:cstheme="minorBidi"/>
          <w:b w:val="0"/>
          <w:noProof/>
          <w:szCs w:val="22"/>
          <w:lang w:val="de-DE"/>
        </w:rPr>
      </w:pPr>
      <w:hyperlink w:anchor="_Toc86863598" w:history="1">
        <w:r w:rsidRPr="00DB250A">
          <w:rPr>
            <w:rStyle w:val="Hyperlink"/>
            <w:rFonts w:eastAsia="MS Mincho"/>
            <w:noProof/>
          </w:rPr>
          <w:t>Figure 32: Pilot hole on sheet metal</w:t>
        </w:r>
        <w:r>
          <w:rPr>
            <w:noProof/>
            <w:webHidden/>
          </w:rPr>
          <w:tab/>
        </w:r>
        <w:r>
          <w:rPr>
            <w:noProof/>
            <w:webHidden/>
          </w:rPr>
          <w:fldChar w:fldCharType="begin"/>
        </w:r>
        <w:r>
          <w:rPr>
            <w:noProof/>
            <w:webHidden/>
          </w:rPr>
          <w:instrText xml:space="preserve"> PAGEREF _Toc86863598 \h </w:instrText>
        </w:r>
        <w:r>
          <w:rPr>
            <w:noProof/>
            <w:webHidden/>
          </w:rPr>
        </w:r>
        <w:r>
          <w:rPr>
            <w:noProof/>
            <w:webHidden/>
          </w:rPr>
          <w:fldChar w:fldCharType="separate"/>
        </w:r>
        <w:r>
          <w:rPr>
            <w:noProof/>
            <w:webHidden/>
          </w:rPr>
          <w:t>68</w:t>
        </w:r>
        <w:r>
          <w:rPr>
            <w:noProof/>
            <w:webHidden/>
          </w:rPr>
          <w:fldChar w:fldCharType="end"/>
        </w:r>
      </w:hyperlink>
    </w:p>
    <w:p w14:paraId="7CA6FC79" w14:textId="0B6069A4" w:rsidR="00E70F03" w:rsidRDefault="00E70F03">
      <w:pPr>
        <w:pStyle w:val="Abbildungsverzeichnis"/>
        <w:rPr>
          <w:rFonts w:asciiTheme="minorHAnsi" w:eastAsiaTheme="minorEastAsia" w:hAnsiTheme="minorHAnsi" w:cstheme="minorBidi"/>
          <w:b w:val="0"/>
          <w:noProof/>
          <w:szCs w:val="22"/>
          <w:lang w:val="de-DE"/>
        </w:rPr>
      </w:pPr>
      <w:hyperlink w:anchor="_Toc86863599" w:history="1">
        <w:r w:rsidRPr="00DB250A">
          <w:rPr>
            <w:rStyle w:val="Hyperlink"/>
            <w:rFonts w:eastAsia="MS Mincho"/>
            <w:noProof/>
          </w:rPr>
          <w:t>Figure 33: Schematic representation of the clinching operation</w:t>
        </w:r>
        <w:r>
          <w:rPr>
            <w:noProof/>
            <w:webHidden/>
          </w:rPr>
          <w:tab/>
        </w:r>
        <w:r>
          <w:rPr>
            <w:noProof/>
            <w:webHidden/>
          </w:rPr>
          <w:fldChar w:fldCharType="begin"/>
        </w:r>
        <w:r>
          <w:rPr>
            <w:noProof/>
            <w:webHidden/>
          </w:rPr>
          <w:instrText xml:space="preserve"> PAGEREF _Toc86863599 \h </w:instrText>
        </w:r>
        <w:r>
          <w:rPr>
            <w:noProof/>
            <w:webHidden/>
          </w:rPr>
        </w:r>
        <w:r>
          <w:rPr>
            <w:noProof/>
            <w:webHidden/>
          </w:rPr>
          <w:fldChar w:fldCharType="separate"/>
        </w:r>
        <w:r>
          <w:rPr>
            <w:noProof/>
            <w:webHidden/>
          </w:rPr>
          <w:t>69</w:t>
        </w:r>
        <w:r>
          <w:rPr>
            <w:noProof/>
            <w:webHidden/>
          </w:rPr>
          <w:fldChar w:fldCharType="end"/>
        </w:r>
      </w:hyperlink>
    </w:p>
    <w:p w14:paraId="2D30B641" w14:textId="371660B7" w:rsidR="00E70F03" w:rsidRDefault="00E70F03">
      <w:pPr>
        <w:pStyle w:val="Abbildungsverzeichnis"/>
        <w:rPr>
          <w:rFonts w:asciiTheme="minorHAnsi" w:eastAsiaTheme="minorEastAsia" w:hAnsiTheme="minorHAnsi" w:cstheme="minorBidi"/>
          <w:b w:val="0"/>
          <w:noProof/>
          <w:szCs w:val="22"/>
          <w:lang w:val="de-DE"/>
        </w:rPr>
      </w:pPr>
      <w:hyperlink w:anchor="_Toc86863600" w:history="1">
        <w:r w:rsidRPr="00DB250A">
          <w:rPr>
            <w:rStyle w:val="Hyperlink"/>
            <w:rFonts w:eastAsia="MS Mincho"/>
            <w:noProof/>
          </w:rPr>
          <w:t>Figure 34: Clinch Joint Dimensions</w:t>
        </w:r>
        <w:r>
          <w:rPr>
            <w:noProof/>
            <w:webHidden/>
          </w:rPr>
          <w:tab/>
        </w:r>
        <w:r>
          <w:rPr>
            <w:noProof/>
            <w:webHidden/>
          </w:rPr>
          <w:fldChar w:fldCharType="begin"/>
        </w:r>
        <w:r>
          <w:rPr>
            <w:noProof/>
            <w:webHidden/>
          </w:rPr>
          <w:instrText xml:space="preserve"> PAGEREF _Toc86863600 \h </w:instrText>
        </w:r>
        <w:r>
          <w:rPr>
            <w:noProof/>
            <w:webHidden/>
          </w:rPr>
        </w:r>
        <w:r>
          <w:rPr>
            <w:noProof/>
            <w:webHidden/>
          </w:rPr>
          <w:fldChar w:fldCharType="separate"/>
        </w:r>
        <w:r>
          <w:rPr>
            <w:noProof/>
            <w:webHidden/>
          </w:rPr>
          <w:t>70</w:t>
        </w:r>
        <w:r>
          <w:rPr>
            <w:noProof/>
            <w:webHidden/>
          </w:rPr>
          <w:fldChar w:fldCharType="end"/>
        </w:r>
      </w:hyperlink>
    </w:p>
    <w:p w14:paraId="40CC9EAD" w14:textId="2E84696D" w:rsidR="00E70F03" w:rsidRDefault="00E70F03">
      <w:pPr>
        <w:pStyle w:val="Abbildungsverzeichnis"/>
        <w:rPr>
          <w:rFonts w:asciiTheme="minorHAnsi" w:eastAsiaTheme="minorEastAsia" w:hAnsiTheme="minorHAnsi" w:cstheme="minorBidi"/>
          <w:b w:val="0"/>
          <w:noProof/>
          <w:szCs w:val="22"/>
          <w:lang w:val="de-DE"/>
        </w:rPr>
      </w:pPr>
      <w:hyperlink w:anchor="_Toc86863601" w:history="1">
        <w:r w:rsidRPr="00DB250A">
          <w:rPr>
            <w:rStyle w:val="Hyperlink"/>
            <w:rFonts w:eastAsia="MS Mincho"/>
            <w:noProof/>
          </w:rPr>
          <w:t>Figure 35: TOX (left) and BTM’s Tog-L-Loc system</w:t>
        </w:r>
        <w:r>
          <w:rPr>
            <w:noProof/>
            <w:webHidden/>
          </w:rPr>
          <w:tab/>
        </w:r>
        <w:r>
          <w:rPr>
            <w:noProof/>
            <w:webHidden/>
          </w:rPr>
          <w:fldChar w:fldCharType="begin"/>
        </w:r>
        <w:r>
          <w:rPr>
            <w:noProof/>
            <w:webHidden/>
          </w:rPr>
          <w:instrText xml:space="preserve"> PAGEREF _Toc86863601 \h </w:instrText>
        </w:r>
        <w:r>
          <w:rPr>
            <w:noProof/>
            <w:webHidden/>
          </w:rPr>
        </w:r>
        <w:r>
          <w:rPr>
            <w:noProof/>
            <w:webHidden/>
          </w:rPr>
          <w:fldChar w:fldCharType="separate"/>
        </w:r>
        <w:r>
          <w:rPr>
            <w:noProof/>
            <w:webHidden/>
          </w:rPr>
          <w:t>70</w:t>
        </w:r>
        <w:r>
          <w:rPr>
            <w:noProof/>
            <w:webHidden/>
          </w:rPr>
          <w:fldChar w:fldCharType="end"/>
        </w:r>
      </w:hyperlink>
    </w:p>
    <w:p w14:paraId="04F01C22" w14:textId="4AFC1490" w:rsidR="00E70F03" w:rsidRDefault="00E70F03">
      <w:pPr>
        <w:pStyle w:val="Abbildungsverzeichnis"/>
        <w:rPr>
          <w:rFonts w:asciiTheme="minorHAnsi" w:eastAsiaTheme="minorEastAsia" w:hAnsiTheme="minorHAnsi" w:cstheme="minorBidi"/>
          <w:b w:val="0"/>
          <w:noProof/>
          <w:szCs w:val="22"/>
          <w:lang w:val="de-DE"/>
        </w:rPr>
      </w:pPr>
      <w:hyperlink w:anchor="_Toc86863602" w:history="1">
        <w:r w:rsidRPr="00DB250A">
          <w:rPr>
            <w:rStyle w:val="Hyperlink"/>
            <w:rFonts w:eastAsia="MS Mincho"/>
            <w:noProof/>
          </w:rPr>
          <w:t>Figure 36: Cross Section of a Heat Stake</w:t>
        </w:r>
        <w:r>
          <w:rPr>
            <w:noProof/>
            <w:webHidden/>
          </w:rPr>
          <w:tab/>
        </w:r>
        <w:r>
          <w:rPr>
            <w:noProof/>
            <w:webHidden/>
          </w:rPr>
          <w:fldChar w:fldCharType="begin"/>
        </w:r>
        <w:r>
          <w:rPr>
            <w:noProof/>
            <w:webHidden/>
          </w:rPr>
          <w:instrText xml:space="preserve"> PAGEREF _Toc86863602 \h </w:instrText>
        </w:r>
        <w:r>
          <w:rPr>
            <w:noProof/>
            <w:webHidden/>
          </w:rPr>
        </w:r>
        <w:r>
          <w:rPr>
            <w:noProof/>
            <w:webHidden/>
          </w:rPr>
          <w:fldChar w:fldCharType="separate"/>
        </w:r>
        <w:r>
          <w:rPr>
            <w:noProof/>
            <w:webHidden/>
          </w:rPr>
          <w:t>73</w:t>
        </w:r>
        <w:r>
          <w:rPr>
            <w:noProof/>
            <w:webHidden/>
          </w:rPr>
          <w:fldChar w:fldCharType="end"/>
        </w:r>
      </w:hyperlink>
    </w:p>
    <w:p w14:paraId="0A73EA32" w14:textId="66152809" w:rsidR="00E70F03" w:rsidRDefault="00E70F03">
      <w:pPr>
        <w:pStyle w:val="Abbildungsverzeichnis"/>
        <w:rPr>
          <w:rFonts w:asciiTheme="minorHAnsi" w:eastAsiaTheme="minorEastAsia" w:hAnsiTheme="minorHAnsi" w:cstheme="minorBidi"/>
          <w:b w:val="0"/>
          <w:noProof/>
          <w:szCs w:val="22"/>
          <w:lang w:val="de-DE"/>
        </w:rPr>
      </w:pPr>
      <w:hyperlink w:anchor="_Toc86863603" w:history="1">
        <w:r w:rsidRPr="00DB250A">
          <w:rPr>
            <w:rStyle w:val="Hyperlink"/>
            <w:rFonts w:eastAsia="MS Mincho"/>
            <w:noProof/>
          </w:rPr>
          <w:t>Figure 37: A "Hairpin Clip"</w:t>
        </w:r>
        <w:r>
          <w:rPr>
            <w:noProof/>
            <w:webHidden/>
          </w:rPr>
          <w:tab/>
        </w:r>
        <w:r>
          <w:rPr>
            <w:noProof/>
            <w:webHidden/>
          </w:rPr>
          <w:fldChar w:fldCharType="begin"/>
        </w:r>
        <w:r>
          <w:rPr>
            <w:noProof/>
            <w:webHidden/>
          </w:rPr>
          <w:instrText xml:space="preserve"> PAGEREF _Toc86863603 \h </w:instrText>
        </w:r>
        <w:r>
          <w:rPr>
            <w:noProof/>
            <w:webHidden/>
          </w:rPr>
        </w:r>
        <w:r>
          <w:rPr>
            <w:noProof/>
            <w:webHidden/>
          </w:rPr>
          <w:fldChar w:fldCharType="separate"/>
        </w:r>
        <w:r>
          <w:rPr>
            <w:noProof/>
            <w:webHidden/>
          </w:rPr>
          <w:t>75</w:t>
        </w:r>
        <w:r>
          <w:rPr>
            <w:noProof/>
            <w:webHidden/>
          </w:rPr>
          <w:fldChar w:fldCharType="end"/>
        </w:r>
      </w:hyperlink>
    </w:p>
    <w:p w14:paraId="1BEC293A" w14:textId="754D107E" w:rsidR="00E70F03" w:rsidRDefault="00E70F03">
      <w:pPr>
        <w:pStyle w:val="Abbildungsverzeichnis"/>
        <w:rPr>
          <w:rFonts w:asciiTheme="minorHAnsi" w:eastAsiaTheme="minorEastAsia" w:hAnsiTheme="minorHAnsi" w:cstheme="minorBidi"/>
          <w:b w:val="0"/>
          <w:noProof/>
          <w:szCs w:val="22"/>
          <w:lang w:val="de-DE"/>
        </w:rPr>
      </w:pPr>
      <w:hyperlink w:anchor="_Toc86863604" w:history="1">
        <w:r w:rsidRPr="00DB250A">
          <w:rPr>
            <w:rStyle w:val="Hyperlink"/>
            <w:rFonts w:eastAsia="MS Mincho"/>
            <w:noProof/>
          </w:rPr>
          <w:t>Figure 38: Internal and External Circlips</w:t>
        </w:r>
        <w:r>
          <w:rPr>
            <w:noProof/>
            <w:webHidden/>
          </w:rPr>
          <w:tab/>
        </w:r>
        <w:r>
          <w:rPr>
            <w:noProof/>
            <w:webHidden/>
          </w:rPr>
          <w:fldChar w:fldCharType="begin"/>
        </w:r>
        <w:r>
          <w:rPr>
            <w:noProof/>
            <w:webHidden/>
          </w:rPr>
          <w:instrText xml:space="preserve"> PAGEREF _Toc86863604 \h </w:instrText>
        </w:r>
        <w:r>
          <w:rPr>
            <w:noProof/>
            <w:webHidden/>
          </w:rPr>
        </w:r>
        <w:r>
          <w:rPr>
            <w:noProof/>
            <w:webHidden/>
          </w:rPr>
          <w:fldChar w:fldCharType="separate"/>
        </w:r>
        <w:r>
          <w:rPr>
            <w:noProof/>
            <w:webHidden/>
          </w:rPr>
          <w:t>75</w:t>
        </w:r>
        <w:r>
          <w:rPr>
            <w:noProof/>
            <w:webHidden/>
          </w:rPr>
          <w:fldChar w:fldCharType="end"/>
        </w:r>
      </w:hyperlink>
    </w:p>
    <w:p w14:paraId="4DF65E3A" w14:textId="3B139D5C" w:rsidR="00E70F03" w:rsidRDefault="00E70F03">
      <w:pPr>
        <w:pStyle w:val="Abbildungsverzeichnis"/>
        <w:rPr>
          <w:rFonts w:asciiTheme="minorHAnsi" w:eastAsiaTheme="minorEastAsia" w:hAnsiTheme="minorHAnsi" w:cstheme="minorBidi"/>
          <w:b w:val="0"/>
          <w:noProof/>
          <w:szCs w:val="22"/>
          <w:lang w:val="de-DE"/>
        </w:rPr>
      </w:pPr>
      <w:hyperlink w:anchor="_Toc86863605" w:history="1">
        <w:r w:rsidRPr="00DB250A">
          <w:rPr>
            <w:rStyle w:val="Hyperlink"/>
            <w:rFonts w:eastAsia="MS Mincho"/>
            <w:noProof/>
          </w:rPr>
          <w:t>Figure 39: Clips Pushed into a Hole</w:t>
        </w:r>
        <w:r>
          <w:rPr>
            <w:noProof/>
            <w:webHidden/>
          </w:rPr>
          <w:tab/>
        </w:r>
        <w:r>
          <w:rPr>
            <w:noProof/>
            <w:webHidden/>
          </w:rPr>
          <w:fldChar w:fldCharType="begin"/>
        </w:r>
        <w:r>
          <w:rPr>
            <w:noProof/>
            <w:webHidden/>
          </w:rPr>
          <w:instrText xml:space="preserve"> PAGEREF _Toc86863605 \h </w:instrText>
        </w:r>
        <w:r>
          <w:rPr>
            <w:noProof/>
            <w:webHidden/>
          </w:rPr>
        </w:r>
        <w:r>
          <w:rPr>
            <w:noProof/>
            <w:webHidden/>
          </w:rPr>
          <w:fldChar w:fldCharType="separate"/>
        </w:r>
        <w:r>
          <w:rPr>
            <w:noProof/>
            <w:webHidden/>
          </w:rPr>
          <w:t>75</w:t>
        </w:r>
        <w:r>
          <w:rPr>
            <w:noProof/>
            <w:webHidden/>
          </w:rPr>
          <w:fldChar w:fldCharType="end"/>
        </w:r>
      </w:hyperlink>
    </w:p>
    <w:p w14:paraId="7F89ADD5" w14:textId="52E14CBF" w:rsidR="00E70F03" w:rsidRDefault="00E70F03">
      <w:pPr>
        <w:pStyle w:val="Abbildungsverzeichnis"/>
        <w:rPr>
          <w:rFonts w:asciiTheme="minorHAnsi" w:eastAsiaTheme="minorEastAsia" w:hAnsiTheme="minorHAnsi" w:cstheme="minorBidi"/>
          <w:b w:val="0"/>
          <w:noProof/>
          <w:szCs w:val="22"/>
          <w:lang w:val="de-DE"/>
        </w:rPr>
      </w:pPr>
      <w:hyperlink w:anchor="_Toc86863606" w:history="1">
        <w:r w:rsidRPr="00DB250A">
          <w:rPr>
            <w:rStyle w:val="Hyperlink"/>
            <w:rFonts w:eastAsia="MS Mincho"/>
            <w:noProof/>
          </w:rPr>
          <w:t>Figure 40: Clips Sliding onto a Flat Surface</w:t>
        </w:r>
        <w:r>
          <w:rPr>
            <w:noProof/>
            <w:webHidden/>
          </w:rPr>
          <w:tab/>
        </w:r>
        <w:r>
          <w:rPr>
            <w:noProof/>
            <w:webHidden/>
          </w:rPr>
          <w:fldChar w:fldCharType="begin"/>
        </w:r>
        <w:r>
          <w:rPr>
            <w:noProof/>
            <w:webHidden/>
          </w:rPr>
          <w:instrText xml:space="preserve"> PAGEREF _Toc86863606 \h </w:instrText>
        </w:r>
        <w:r>
          <w:rPr>
            <w:noProof/>
            <w:webHidden/>
          </w:rPr>
        </w:r>
        <w:r>
          <w:rPr>
            <w:noProof/>
            <w:webHidden/>
          </w:rPr>
          <w:fldChar w:fldCharType="separate"/>
        </w:r>
        <w:r>
          <w:rPr>
            <w:noProof/>
            <w:webHidden/>
          </w:rPr>
          <w:t>75</w:t>
        </w:r>
        <w:r>
          <w:rPr>
            <w:noProof/>
            <w:webHidden/>
          </w:rPr>
          <w:fldChar w:fldCharType="end"/>
        </w:r>
      </w:hyperlink>
    </w:p>
    <w:p w14:paraId="5FDED19E" w14:textId="59341577" w:rsidR="00E70F03" w:rsidRDefault="00E70F03">
      <w:pPr>
        <w:pStyle w:val="Abbildungsverzeichnis"/>
        <w:rPr>
          <w:rFonts w:asciiTheme="minorHAnsi" w:eastAsiaTheme="minorEastAsia" w:hAnsiTheme="minorHAnsi" w:cstheme="minorBidi"/>
          <w:b w:val="0"/>
          <w:noProof/>
          <w:szCs w:val="22"/>
          <w:lang w:val="de-DE"/>
        </w:rPr>
      </w:pPr>
      <w:hyperlink w:anchor="_Toc86863607" w:history="1">
        <w:r w:rsidRPr="00DB250A">
          <w:rPr>
            <w:rStyle w:val="Hyperlink"/>
            <w:rFonts w:eastAsia="MS Mincho"/>
            <w:noProof/>
          </w:rPr>
          <w:t>Figure 41: RIVTAC</w:t>
        </w:r>
        <w:r w:rsidRPr="00DB250A">
          <w:rPr>
            <w:rStyle w:val="Hyperlink"/>
            <w:rFonts w:eastAsia="MS Mincho" w:cs="Calibri"/>
            <w:noProof/>
          </w:rPr>
          <w:t>®</w:t>
        </w:r>
        <w:r w:rsidRPr="00DB250A">
          <w:rPr>
            <w:rStyle w:val="Hyperlink"/>
            <w:rFonts w:eastAsia="MS Mincho"/>
            <w:noProof/>
          </w:rPr>
          <w:t xml:space="preserve"> Nail</w:t>
        </w:r>
        <w:r>
          <w:rPr>
            <w:noProof/>
            <w:webHidden/>
          </w:rPr>
          <w:tab/>
        </w:r>
        <w:r>
          <w:rPr>
            <w:noProof/>
            <w:webHidden/>
          </w:rPr>
          <w:fldChar w:fldCharType="begin"/>
        </w:r>
        <w:r>
          <w:rPr>
            <w:noProof/>
            <w:webHidden/>
          </w:rPr>
          <w:instrText xml:space="preserve"> PAGEREF _Toc86863607 \h </w:instrText>
        </w:r>
        <w:r>
          <w:rPr>
            <w:noProof/>
            <w:webHidden/>
          </w:rPr>
        </w:r>
        <w:r>
          <w:rPr>
            <w:noProof/>
            <w:webHidden/>
          </w:rPr>
          <w:fldChar w:fldCharType="separate"/>
        </w:r>
        <w:r>
          <w:rPr>
            <w:noProof/>
            <w:webHidden/>
          </w:rPr>
          <w:t>77</w:t>
        </w:r>
        <w:r>
          <w:rPr>
            <w:noProof/>
            <w:webHidden/>
          </w:rPr>
          <w:fldChar w:fldCharType="end"/>
        </w:r>
      </w:hyperlink>
    </w:p>
    <w:p w14:paraId="021C8361" w14:textId="1AE08AAC" w:rsidR="00E70F03" w:rsidRDefault="00E70F03">
      <w:pPr>
        <w:pStyle w:val="Abbildungsverzeichnis"/>
        <w:rPr>
          <w:rFonts w:asciiTheme="minorHAnsi" w:eastAsiaTheme="minorEastAsia" w:hAnsiTheme="minorHAnsi" w:cstheme="minorBidi"/>
          <w:b w:val="0"/>
          <w:noProof/>
          <w:szCs w:val="22"/>
          <w:lang w:val="de-DE"/>
        </w:rPr>
      </w:pPr>
      <w:hyperlink w:anchor="_Toc86863608" w:history="1">
        <w:r w:rsidRPr="00DB250A">
          <w:rPr>
            <w:rStyle w:val="Hyperlink"/>
            <w:rFonts w:eastAsia="MS Mincho"/>
            <w:noProof/>
          </w:rPr>
          <w:t>Figure 42: Cross Section of a Nail, Connecting Two Sheets</w:t>
        </w:r>
        <w:r>
          <w:rPr>
            <w:noProof/>
            <w:webHidden/>
          </w:rPr>
          <w:tab/>
        </w:r>
        <w:r>
          <w:rPr>
            <w:noProof/>
            <w:webHidden/>
          </w:rPr>
          <w:fldChar w:fldCharType="begin"/>
        </w:r>
        <w:r>
          <w:rPr>
            <w:noProof/>
            <w:webHidden/>
          </w:rPr>
          <w:instrText xml:space="preserve"> PAGEREF _Toc86863608 \h </w:instrText>
        </w:r>
        <w:r>
          <w:rPr>
            <w:noProof/>
            <w:webHidden/>
          </w:rPr>
        </w:r>
        <w:r>
          <w:rPr>
            <w:noProof/>
            <w:webHidden/>
          </w:rPr>
          <w:fldChar w:fldCharType="separate"/>
        </w:r>
        <w:r>
          <w:rPr>
            <w:noProof/>
            <w:webHidden/>
          </w:rPr>
          <w:t>78</w:t>
        </w:r>
        <w:r>
          <w:rPr>
            <w:noProof/>
            <w:webHidden/>
          </w:rPr>
          <w:fldChar w:fldCharType="end"/>
        </w:r>
      </w:hyperlink>
    </w:p>
    <w:p w14:paraId="1AE8BFB6" w14:textId="7F493CB2" w:rsidR="00E70F03" w:rsidRDefault="00E70F03">
      <w:pPr>
        <w:pStyle w:val="Abbildungsverzeichnis"/>
        <w:rPr>
          <w:rFonts w:asciiTheme="minorHAnsi" w:eastAsiaTheme="minorEastAsia" w:hAnsiTheme="minorHAnsi" w:cstheme="minorBidi"/>
          <w:b w:val="0"/>
          <w:noProof/>
          <w:szCs w:val="22"/>
          <w:lang w:val="de-DE"/>
        </w:rPr>
      </w:pPr>
      <w:hyperlink w:anchor="_Toc86863609" w:history="1">
        <w:r w:rsidRPr="00DB250A">
          <w:rPr>
            <w:rStyle w:val="Hyperlink"/>
            <w:rFonts w:eastAsia="MS Mincho"/>
            <w:noProof/>
          </w:rPr>
          <w:t>Figure 43: Process of Rotation Joining (ROTAV)</w:t>
        </w:r>
        <w:r>
          <w:rPr>
            <w:noProof/>
            <w:webHidden/>
          </w:rPr>
          <w:tab/>
        </w:r>
        <w:r>
          <w:rPr>
            <w:noProof/>
            <w:webHidden/>
          </w:rPr>
          <w:fldChar w:fldCharType="begin"/>
        </w:r>
        <w:r>
          <w:rPr>
            <w:noProof/>
            <w:webHidden/>
          </w:rPr>
          <w:instrText xml:space="preserve"> PAGEREF _Toc86863609 \h </w:instrText>
        </w:r>
        <w:r>
          <w:rPr>
            <w:noProof/>
            <w:webHidden/>
          </w:rPr>
        </w:r>
        <w:r>
          <w:rPr>
            <w:noProof/>
            <w:webHidden/>
          </w:rPr>
          <w:fldChar w:fldCharType="separate"/>
        </w:r>
        <w:r>
          <w:rPr>
            <w:noProof/>
            <w:webHidden/>
          </w:rPr>
          <w:t>81</w:t>
        </w:r>
        <w:r>
          <w:rPr>
            <w:noProof/>
            <w:webHidden/>
          </w:rPr>
          <w:fldChar w:fldCharType="end"/>
        </w:r>
      </w:hyperlink>
    </w:p>
    <w:p w14:paraId="6E0F67AF" w14:textId="7BEF145D" w:rsidR="00E70F03" w:rsidRDefault="00E70F03">
      <w:pPr>
        <w:pStyle w:val="Abbildungsverzeichnis"/>
        <w:rPr>
          <w:rFonts w:asciiTheme="minorHAnsi" w:eastAsiaTheme="minorEastAsia" w:hAnsiTheme="minorHAnsi" w:cstheme="minorBidi"/>
          <w:b w:val="0"/>
          <w:noProof/>
          <w:szCs w:val="22"/>
          <w:lang w:val="de-DE"/>
        </w:rPr>
      </w:pPr>
      <w:hyperlink w:anchor="_Toc86863610" w:history="1">
        <w:r w:rsidRPr="00DB250A">
          <w:rPr>
            <w:rStyle w:val="Hyperlink"/>
            <w:rFonts w:eastAsia="MS Mincho"/>
            <w:noProof/>
          </w:rPr>
          <w:t>Figure 44: ROTAV connecting aluminum and steel sheets</w:t>
        </w:r>
        <w:r>
          <w:rPr>
            <w:noProof/>
            <w:webHidden/>
          </w:rPr>
          <w:tab/>
        </w:r>
        <w:r>
          <w:rPr>
            <w:noProof/>
            <w:webHidden/>
          </w:rPr>
          <w:fldChar w:fldCharType="begin"/>
        </w:r>
        <w:r>
          <w:rPr>
            <w:noProof/>
            <w:webHidden/>
          </w:rPr>
          <w:instrText xml:space="preserve"> PAGEREF _Toc86863610 \h </w:instrText>
        </w:r>
        <w:r>
          <w:rPr>
            <w:noProof/>
            <w:webHidden/>
          </w:rPr>
        </w:r>
        <w:r>
          <w:rPr>
            <w:noProof/>
            <w:webHidden/>
          </w:rPr>
          <w:fldChar w:fldCharType="separate"/>
        </w:r>
        <w:r>
          <w:rPr>
            <w:noProof/>
            <w:webHidden/>
          </w:rPr>
          <w:t>82</w:t>
        </w:r>
        <w:r>
          <w:rPr>
            <w:noProof/>
            <w:webHidden/>
          </w:rPr>
          <w:fldChar w:fldCharType="end"/>
        </w:r>
      </w:hyperlink>
    </w:p>
    <w:p w14:paraId="600988C0" w14:textId="5A34B214" w:rsidR="00E70F03" w:rsidRDefault="00E70F03">
      <w:pPr>
        <w:pStyle w:val="Abbildungsverzeichnis"/>
        <w:rPr>
          <w:rFonts w:asciiTheme="minorHAnsi" w:eastAsiaTheme="minorEastAsia" w:hAnsiTheme="minorHAnsi" w:cstheme="minorBidi"/>
          <w:b w:val="0"/>
          <w:noProof/>
          <w:szCs w:val="22"/>
          <w:lang w:val="de-DE"/>
        </w:rPr>
      </w:pPr>
      <w:hyperlink w:anchor="_Toc86863611" w:history="1">
        <w:r w:rsidRPr="00DB250A">
          <w:rPr>
            <w:rStyle w:val="Hyperlink"/>
            <w:rFonts w:eastAsia="MS Mincho"/>
            <w:noProof/>
          </w:rPr>
          <w:t>Figure 45: Terminology of a regular intermittent weld</w:t>
        </w:r>
        <w:r>
          <w:rPr>
            <w:noProof/>
            <w:webHidden/>
          </w:rPr>
          <w:tab/>
        </w:r>
        <w:r>
          <w:rPr>
            <w:noProof/>
            <w:webHidden/>
          </w:rPr>
          <w:fldChar w:fldCharType="begin"/>
        </w:r>
        <w:r>
          <w:rPr>
            <w:noProof/>
            <w:webHidden/>
          </w:rPr>
          <w:instrText xml:space="preserve"> PAGEREF _Toc86863611 \h </w:instrText>
        </w:r>
        <w:r>
          <w:rPr>
            <w:noProof/>
            <w:webHidden/>
          </w:rPr>
        </w:r>
        <w:r>
          <w:rPr>
            <w:noProof/>
            <w:webHidden/>
          </w:rPr>
          <w:fldChar w:fldCharType="separate"/>
        </w:r>
        <w:r>
          <w:rPr>
            <w:noProof/>
            <w:webHidden/>
          </w:rPr>
          <w:t>85</w:t>
        </w:r>
        <w:r>
          <w:rPr>
            <w:noProof/>
            <w:webHidden/>
          </w:rPr>
          <w:fldChar w:fldCharType="end"/>
        </w:r>
      </w:hyperlink>
    </w:p>
    <w:p w14:paraId="68D02868" w14:textId="7360ABA1" w:rsidR="00E70F03" w:rsidRDefault="00E70F03">
      <w:pPr>
        <w:pStyle w:val="Abbildungsverzeichnis"/>
        <w:rPr>
          <w:rFonts w:asciiTheme="minorHAnsi" w:eastAsiaTheme="minorEastAsia" w:hAnsiTheme="minorHAnsi" w:cstheme="minorBidi"/>
          <w:b w:val="0"/>
          <w:noProof/>
          <w:szCs w:val="22"/>
          <w:lang w:val="de-DE"/>
        </w:rPr>
      </w:pPr>
      <w:hyperlink w:anchor="_Toc86863612" w:history="1">
        <w:r w:rsidRPr="00DB250A">
          <w:rPr>
            <w:rStyle w:val="Hyperlink"/>
            <w:rFonts w:eastAsia="MS Mincho"/>
            <w:noProof/>
          </w:rPr>
          <w:t>Figure 46: Regular intermittent weld with first spacing and last spacing</w:t>
        </w:r>
        <w:r>
          <w:rPr>
            <w:noProof/>
            <w:webHidden/>
          </w:rPr>
          <w:tab/>
        </w:r>
        <w:r>
          <w:rPr>
            <w:noProof/>
            <w:webHidden/>
          </w:rPr>
          <w:fldChar w:fldCharType="begin"/>
        </w:r>
        <w:r>
          <w:rPr>
            <w:noProof/>
            <w:webHidden/>
          </w:rPr>
          <w:instrText xml:space="preserve"> PAGEREF _Toc86863612 \h </w:instrText>
        </w:r>
        <w:r>
          <w:rPr>
            <w:noProof/>
            <w:webHidden/>
          </w:rPr>
        </w:r>
        <w:r>
          <w:rPr>
            <w:noProof/>
            <w:webHidden/>
          </w:rPr>
          <w:fldChar w:fldCharType="separate"/>
        </w:r>
        <w:r>
          <w:rPr>
            <w:noProof/>
            <w:webHidden/>
          </w:rPr>
          <w:t>86</w:t>
        </w:r>
        <w:r>
          <w:rPr>
            <w:noProof/>
            <w:webHidden/>
          </w:rPr>
          <w:fldChar w:fldCharType="end"/>
        </w:r>
      </w:hyperlink>
    </w:p>
    <w:p w14:paraId="14AB04E3" w14:textId="33C1C67E" w:rsidR="00E70F03" w:rsidRDefault="00E70F03">
      <w:pPr>
        <w:pStyle w:val="Abbildungsverzeichnis"/>
        <w:rPr>
          <w:rFonts w:asciiTheme="minorHAnsi" w:eastAsiaTheme="minorEastAsia" w:hAnsiTheme="minorHAnsi" w:cstheme="minorBidi"/>
          <w:b w:val="0"/>
          <w:noProof/>
          <w:szCs w:val="22"/>
          <w:lang w:val="de-DE"/>
        </w:rPr>
      </w:pPr>
      <w:hyperlink w:anchor="_Toc86863613" w:history="1">
        <w:r w:rsidRPr="00DB250A">
          <w:rPr>
            <w:rStyle w:val="Hyperlink"/>
            <w:rFonts w:eastAsia="MS Mincho"/>
            <w:noProof/>
          </w:rPr>
          <w:t>Figure 47: Irregular intermittent welds</w:t>
        </w:r>
        <w:r>
          <w:rPr>
            <w:noProof/>
            <w:webHidden/>
          </w:rPr>
          <w:tab/>
        </w:r>
        <w:r>
          <w:rPr>
            <w:noProof/>
            <w:webHidden/>
          </w:rPr>
          <w:fldChar w:fldCharType="begin"/>
        </w:r>
        <w:r>
          <w:rPr>
            <w:noProof/>
            <w:webHidden/>
          </w:rPr>
          <w:instrText xml:space="preserve"> PAGEREF _Toc86863613 \h </w:instrText>
        </w:r>
        <w:r>
          <w:rPr>
            <w:noProof/>
            <w:webHidden/>
          </w:rPr>
        </w:r>
        <w:r>
          <w:rPr>
            <w:noProof/>
            <w:webHidden/>
          </w:rPr>
          <w:fldChar w:fldCharType="separate"/>
        </w:r>
        <w:r>
          <w:rPr>
            <w:noProof/>
            <w:webHidden/>
          </w:rPr>
          <w:t>86</w:t>
        </w:r>
        <w:r>
          <w:rPr>
            <w:noProof/>
            <w:webHidden/>
          </w:rPr>
          <w:fldChar w:fldCharType="end"/>
        </w:r>
      </w:hyperlink>
    </w:p>
    <w:p w14:paraId="7FE7298A" w14:textId="09AD4C9C" w:rsidR="00E70F03" w:rsidRDefault="00E70F03">
      <w:pPr>
        <w:pStyle w:val="Abbildungsverzeichnis"/>
        <w:rPr>
          <w:rFonts w:asciiTheme="minorHAnsi" w:eastAsiaTheme="minorEastAsia" w:hAnsiTheme="minorHAnsi" w:cstheme="minorBidi"/>
          <w:b w:val="0"/>
          <w:noProof/>
          <w:szCs w:val="22"/>
          <w:lang w:val="de-DE"/>
        </w:rPr>
      </w:pPr>
      <w:hyperlink w:anchor="_Toc86863614" w:history="1">
        <w:r w:rsidRPr="00DB250A">
          <w:rPr>
            <w:rStyle w:val="Hyperlink"/>
            <w:rFonts w:eastAsia="MS Mincho"/>
            <w:noProof/>
          </w:rPr>
          <w:t>Figure 48: Weld Line Changing from Y-Joint to Overlap-Joint</w:t>
        </w:r>
        <w:r>
          <w:rPr>
            <w:noProof/>
            <w:webHidden/>
          </w:rPr>
          <w:tab/>
        </w:r>
        <w:r>
          <w:rPr>
            <w:noProof/>
            <w:webHidden/>
          </w:rPr>
          <w:fldChar w:fldCharType="begin"/>
        </w:r>
        <w:r>
          <w:rPr>
            <w:noProof/>
            <w:webHidden/>
          </w:rPr>
          <w:instrText xml:space="preserve"> PAGEREF _Toc86863614 \h </w:instrText>
        </w:r>
        <w:r>
          <w:rPr>
            <w:noProof/>
            <w:webHidden/>
          </w:rPr>
        </w:r>
        <w:r>
          <w:rPr>
            <w:noProof/>
            <w:webHidden/>
          </w:rPr>
          <w:fldChar w:fldCharType="separate"/>
        </w:r>
        <w:r>
          <w:rPr>
            <w:noProof/>
            <w:webHidden/>
          </w:rPr>
          <w:t>91</w:t>
        </w:r>
        <w:r>
          <w:rPr>
            <w:noProof/>
            <w:webHidden/>
          </w:rPr>
          <w:fldChar w:fldCharType="end"/>
        </w:r>
      </w:hyperlink>
    </w:p>
    <w:p w14:paraId="6231925C" w14:textId="43C40F4C" w:rsidR="00E70F03" w:rsidRDefault="00E70F03">
      <w:pPr>
        <w:pStyle w:val="Abbildungsverzeichnis"/>
        <w:rPr>
          <w:rFonts w:asciiTheme="minorHAnsi" w:eastAsiaTheme="minorEastAsia" w:hAnsiTheme="minorHAnsi" w:cstheme="minorBidi"/>
          <w:b w:val="0"/>
          <w:noProof/>
          <w:szCs w:val="22"/>
          <w:lang w:val="de-DE"/>
        </w:rPr>
      </w:pPr>
      <w:hyperlink w:anchor="_Toc86863615" w:history="1">
        <w:r w:rsidRPr="00DB250A">
          <w:rPr>
            <w:rStyle w:val="Hyperlink"/>
            <w:rFonts w:eastAsia="MS Mincho"/>
            <w:noProof/>
          </w:rPr>
          <w:t>Figure 49: Longitudinal stiffener, top view</w:t>
        </w:r>
        <w:r>
          <w:rPr>
            <w:noProof/>
            <w:webHidden/>
          </w:rPr>
          <w:tab/>
        </w:r>
        <w:r>
          <w:rPr>
            <w:noProof/>
            <w:webHidden/>
          </w:rPr>
          <w:fldChar w:fldCharType="begin"/>
        </w:r>
        <w:r>
          <w:rPr>
            <w:noProof/>
            <w:webHidden/>
          </w:rPr>
          <w:instrText xml:space="preserve"> PAGEREF _Toc86863615 \h </w:instrText>
        </w:r>
        <w:r>
          <w:rPr>
            <w:noProof/>
            <w:webHidden/>
          </w:rPr>
        </w:r>
        <w:r>
          <w:rPr>
            <w:noProof/>
            <w:webHidden/>
          </w:rPr>
          <w:fldChar w:fldCharType="separate"/>
        </w:r>
        <w:r>
          <w:rPr>
            <w:noProof/>
            <w:webHidden/>
          </w:rPr>
          <w:t>91</w:t>
        </w:r>
        <w:r>
          <w:rPr>
            <w:noProof/>
            <w:webHidden/>
          </w:rPr>
          <w:fldChar w:fldCharType="end"/>
        </w:r>
      </w:hyperlink>
    </w:p>
    <w:p w14:paraId="22C8BDBF" w14:textId="3E111302" w:rsidR="00E70F03" w:rsidRDefault="00E70F03">
      <w:pPr>
        <w:pStyle w:val="Abbildungsverzeichnis"/>
        <w:rPr>
          <w:rFonts w:asciiTheme="minorHAnsi" w:eastAsiaTheme="minorEastAsia" w:hAnsiTheme="minorHAnsi" w:cstheme="minorBidi"/>
          <w:b w:val="0"/>
          <w:noProof/>
          <w:szCs w:val="22"/>
          <w:lang w:val="de-DE"/>
        </w:rPr>
      </w:pPr>
      <w:hyperlink w:anchor="_Toc86863616" w:history="1">
        <w:r w:rsidRPr="00DB250A">
          <w:rPr>
            <w:rStyle w:val="Hyperlink"/>
            <w:rFonts w:eastAsia="MS Mincho"/>
            <w:noProof/>
          </w:rPr>
          <w:t>Figure 50: Seam weld types and attributes</w:t>
        </w:r>
        <w:r>
          <w:rPr>
            <w:noProof/>
            <w:webHidden/>
          </w:rPr>
          <w:tab/>
        </w:r>
        <w:r>
          <w:rPr>
            <w:noProof/>
            <w:webHidden/>
          </w:rPr>
          <w:fldChar w:fldCharType="begin"/>
        </w:r>
        <w:r>
          <w:rPr>
            <w:noProof/>
            <w:webHidden/>
          </w:rPr>
          <w:instrText xml:space="preserve"> PAGEREF _Toc86863616 \h </w:instrText>
        </w:r>
        <w:r>
          <w:rPr>
            <w:noProof/>
            <w:webHidden/>
          </w:rPr>
        </w:r>
        <w:r>
          <w:rPr>
            <w:noProof/>
            <w:webHidden/>
          </w:rPr>
          <w:fldChar w:fldCharType="separate"/>
        </w:r>
        <w:r>
          <w:rPr>
            <w:noProof/>
            <w:webHidden/>
          </w:rPr>
          <w:t>93</w:t>
        </w:r>
        <w:r>
          <w:rPr>
            <w:noProof/>
            <w:webHidden/>
          </w:rPr>
          <w:fldChar w:fldCharType="end"/>
        </w:r>
      </w:hyperlink>
    </w:p>
    <w:p w14:paraId="0A241890" w14:textId="31271591" w:rsidR="00E70F03" w:rsidRDefault="00E70F03">
      <w:pPr>
        <w:pStyle w:val="Abbildungsverzeichnis"/>
        <w:rPr>
          <w:rFonts w:asciiTheme="minorHAnsi" w:eastAsiaTheme="minorEastAsia" w:hAnsiTheme="minorHAnsi" w:cstheme="minorBidi"/>
          <w:b w:val="0"/>
          <w:noProof/>
          <w:szCs w:val="22"/>
          <w:lang w:val="de-DE"/>
        </w:rPr>
      </w:pPr>
      <w:hyperlink w:anchor="_Toc86863617" w:history="1">
        <w:r w:rsidRPr="00DB250A">
          <w:rPr>
            <w:rStyle w:val="Hyperlink"/>
            <w:rFonts w:eastAsia="MS Mincho"/>
            <w:noProof/>
          </w:rPr>
          <w:t>Figure 51: χMCF Structure of a Seam Weld (connection_1d)</w:t>
        </w:r>
        <w:r>
          <w:rPr>
            <w:noProof/>
            <w:webHidden/>
          </w:rPr>
          <w:tab/>
        </w:r>
        <w:r>
          <w:rPr>
            <w:noProof/>
            <w:webHidden/>
          </w:rPr>
          <w:fldChar w:fldCharType="begin"/>
        </w:r>
        <w:r>
          <w:rPr>
            <w:noProof/>
            <w:webHidden/>
          </w:rPr>
          <w:instrText xml:space="preserve"> PAGEREF _Toc86863617 \h </w:instrText>
        </w:r>
        <w:r>
          <w:rPr>
            <w:noProof/>
            <w:webHidden/>
          </w:rPr>
        </w:r>
        <w:r>
          <w:rPr>
            <w:noProof/>
            <w:webHidden/>
          </w:rPr>
          <w:fldChar w:fldCharType="separate"/>
        </w:r>
        <w:r>
          <w:rPr>
            <w:noProof/>
            <w:webHidden/>
          </w:rPr>
          <w:t>94</w:t>
        </w:r>
        <w:r>
          <w:rPr>
            <w:noProof/>
            <w:webHidden/>
          </w:rPr>
          <w:fldChar w:fldCharType="end"/>
        </w:r>
      </w:hyperlink>
    </w:p>
    <w:p w14:paraId="25CF0D6D" w14:textId="4C27CDF2" w:rsidR="00E70F03" w:rsidRDefault="00E70F03">
      <w:pPr>
        <w:pStyle w:val="Abbildungsverzeichnis"/>
        <w:rPr>
          <w:rFonts w:asciiTheme="minorHAnsi" w:eastAsiaTheme="minorEastAsia" w:hAnsiTheme="minorHAnsi" w:cstheme="minorBidi"/>
          <w:b w:val="0"/>
          <w:noProof/>
          <w:szCs w:val="22"/>
          <w:lang w:val="de-DE"/>
        </w:rPr>
      </w:pPr>
      <w:hyperlink w:anchor="_Toc86863618" w:history="1">
        <w:r w:rsidRPr="00DB250A">
          <w:rPr>
            <w:rStyle w:val="Hyperlink"/>
            <w:rFonts w:eastAsia="MS Mincho"/>
            <w:noProof/>
          </w:rPr>
          <w:t>Figure 52: Sheet Parameters vs.  Weld Position Parameters</w:t>
        </w:r>
        <w:r>
          <w:rPr>
            <w:noProof/>
            <w:webHidden/>
          </w:rPr>
          <w:tab/>
        </w:r>
        <w:r>
          <w:rPr>
            <w:noProof/>
            <w:webHidden/>
          </w:rPr>
          <w:fldChar w:fldCharType="begin"/>
        </w:r>
        <w:r>
          <w:rPr>
            <w:noProof/>
            <w:webHidden/>
          </w:rPr>
          <w:instrText xml:space="preserve"> PAGEREF _Toc86863618 \h </w:instrText>
        </w:r>
        <w:r>
          <w:rPr>
            <w:noProof/>
            <w:webHidden/>
          </w:rPr>
        </w:r>
        <w:r>
          <w:rPr>
            <w:noProof/>
            <w:webHidden/>
          </w:rPr>
          <w:fldChar w:fldCharType="separate"/>
        </w:r>
        <w:r>
          <w:rPr>
            <w:noProof/>
            <w:webHidden/>
          </w:rPr>
          <w:t>97</w:t>
        </w:r>
        <w:r>
          <w:rPr>
            <w:noProof/>
            <w:webHidden/>
          </w:rPr>
          <w:fldChar w:fldCharType="end"/>
        </w:r>
      </w:hyperlink>
    </w:p>
    <w:p w14:paraId="1342E285" w14:textId="2AC2C777" w:rsidR="00E70F03" w:rsidRDefault="00E70F03">
      <w:pPr>
        <w:pStyle w:val="Abbildungsverzeichnis"/>
        <w:rPr>
          <w:rFonts w:asciiTheme="minorHAnsi" w:eastAsiaTheme="minorEastAsia" w:hAnsiTheme="minorHAnsi" w:cstheme="minorBidi"/>
          <w:b w:val="0"/>
          <w:noProof/>
          <w:szCs w:val="22"/>
          <w:lang w:val="de-DE"/>
        </w:rPr>
      </w:pPr>
      <w:hyperlink w:anchor="_Toc86863619" w:history="1">
        <w:r w:rsidRPr="00DB250A">
          <w:rPr>
            <w:rStyle w:val="Hyperlink"/>
            <w:rFonts w:eastAsia="MS Mincho"/>
            <w:noProof/>
          </w:rPr>
          <w:t>Figure 53: Welding Position of a Y-Joint</w:t>
        </w:r>
        <w:r>
          <w:rPr>
            <w:noProof/>
            <w:webHidden/>
          </w:rPr>
          <w:tab/>
        </w:r>
        <w:r>
          <w:rPr>
            <w:noProof/>
            <w:webHidden/>
          </w:rPr>
          <w:fldChar w:fldCharType="begin"/>
        </w:r>
        <w:r>
          <w:rPr>
            <w:noProof/>
            <w:webHidden/>
          </w:rPr>
          <w:instrText xml:space="preserve"> PAGEREF _Toc86863619 \h </w:instrText>
        </w:r>
        <w:r>
          <w:rPr>
            <w:noProof/>
            <w:webHidden/>
          </w:rPr>
        </w:r>
        <w:r>
          <w:rPr>
            <w:noProof/>
            <w:webHidden/>
          </w:rPr>
          <w:fldChar w:fldCharType="separate"/>
        </w:r>
        <w:r>
          <w:rPr>
            <w:noProof/>
            <w:webHidden/>
          </w:rPr>
          <w:t>98</w:t>
        </w:r>
        <w:r>
          <w:rPr>
            <w:noProof/>
            <w:webHidden/>
          </w:rPr>
          <w:fldChar w:fldCharType="end"/>
        </w:r>
      </w:hyperlink>
    </w:p>
    <w:p w14:paraId="07F8CC94" w14:textId="6801C9D4" w:rsidR="00E70F03" w:rsidRDefault="00E70F03">
      <w:pPr>
        <w:pStyle w:val="Abbildungsverzeichnis"/>
        <w:rPr>
          <w:rFonts w:asciiTheme="minorHAnsi" w:eastAsiaTheme="minorEastAsia" w:hAnsiTheme="minorHAnsi" w:cstheme="minorBidi"/>
          <w:b w:val="0"/>
          <w:noProof/>
          <w:szCs w:val="22"/>
          <w:lang w:val="de-DE"/>
        </w:rPr>
      </w:pPr>
      <w:hyperlink w:anchor="_Toc86863620" w:history="1">
        <w:r w:rsidRPr="00DB250A">
          <w:rPr>
            <w:rStyle w:val="Hyperlink"/>
            <w:rFonts w:eastAsia="MS Mincho"/>
            <w:noProof/>
          </w:rPr>
          <w:t>Figure 54: Welding Position vector direction and length</w:t>
        </w:r>
        <w:r>
          <w:rPr>
            <w:noProof/>
            <w:webHidden/>
          </w:rPr>
          <w:tab/>
        </w:r>
        <w:r>
          <w:rPr>
            <w:noProof/>
            <w:webHidden/>
          </w:rPr>
          <w:fldChar w:fldCharType="begin"/>
        </w:r>
        <w:r>
          <w:rPr>
            <w:noProof/>
            <w:webHidden/>
          </w:rPr>
          <w:instrText xml:space="preserve"> PAGEREF _Toc86863620 \h </w:instrText>
        </w:r>
        <w:r>
          <w:rPr>
            <w:noProof/>
            <w:webHidden/>
          </w:rPr>
        </w:r>
        <w:r>
          <w:rPr>
            <w:noProof/>
            <w:webHidden/>
          </w:rPr>
          <w:fldChar w:fldCharType="separate"/>
        </w:r>
        <w:r>
          <w:rPr>
            <w:noProof/>
            <w:webHidden/>
          </w:rPr>
          <w:t>100</w:t>
        </w:r>
        <w:r>
          <w:rPr>
            <w:noProof/>
            <w:webHidden/>
          </w:rPr>
          <w:fldChar w:fldCharType="end"/>
        </w:r>
      </w:hyperlink>
    </w:p>
    <w:p w14:paraId="6ECD0F72" w14:textId="65B8E25A" w:rsidR="00E70F03" w:rsidRDefault="00E70F03">
      <w:pPr>
        <w:pStyle w:val="Abbildungsverzeichnis"/>
        <w:rPr>
          <w:rFonts w:asciiTheme="minorHAnsi" w:eastAsiaTheme="minorEastAsia" w:hAnsiTheme="minorHAnsi" w:cstheme="minorBidi"/>
          <w:b w:val="0"/>
          <w:noProof/>
          <w:szCs w:val="22"/>
          <w:lang w:val="de-DE"/>
        </w:rPr>
      </w:pPr>
      <w:hyperlink r:id="rId15" w:anchor="_Toc86863621" w:history="1">
        <w:r w:rsidRPr="00DB250A">
          <w:rPr>
            <w:rStyle w:val="Hyperlink"/>
            <w:rFonts w:eastAsia="MS Mincho"/>
            <w:noProof/>
          </w:rPr>
          <w:t>Figure 55: Butt Joint Sheet Layout</w:t>
        </w:r>
        <w:r>
          <w:rPr>
            <w:noProof/>
            <w:webHidden/>
          </w:rPr>
          <w:tab/>
        </w:r>
        <w:r>
          <w:rPr>
            <w:noProof/>
            <w:webHidden/>
          </w:rPr>
          <w:fldChar w:fldCharType="begin"/>
        </w:r>
        <w:r>
          <w:rPr>
            <w:noProof/>
            <w:webHidden/>
          </w:rPr>
          <w:instrText xml:space="preserve"> PAGEREF _Toc86863621 \h </w:instrText>
        </w:r>
        <w:r>
          <w:rPr>
            <w:noProof/>
            <w:webHidden/>
          </w:rPr>
        </w:r>
        <w:r>
          <w:rPr>
            <w:noProof/>
            <w:webHidden/>
          </w:rPr>
          <w:fldChar w:fldCharType="separate"/>
        </w:r>
        <w:r>
          <w:rPr>
            <w:noProof/>
            <w:webHidden/>
          </w:rPr>
          <w:t>103</w:t>
        </w:r>
        <w:r>
          <w:rPr>
            <w:noProof/>
            <w:webHidden/>
          </w:rPr>
          <w:fldChar w:fldCharType="end"/>
        </w:r>
      </w:hyperlink>
    </w:p>
    <w:p w14:paraId="4BD685C5" w14:textId="515FD931" w:rsidR="00E70F03" w:rsidRDefault="00E70F03">
      <w:pPr>
        <w:pStyle w:val="Abbildungsverzeichnis"/>
        <w:rPr>
          <w:rFonts w:asciiTheme="minorHAnsi" w:eastAsiaTheme="minorEastAsia" w:hAnsiTheme="minorHAnsi" w:cstheme="minorBidi"/>
          <w:b w:val="0"/>
          <w:noProof/>
          <w:szCs w:val="22"/>
          <w:lang w:val="de-DE"/>
        </w:rPr>
      </w:pPr>
      <w:hyperlink r:id="rId16" w:anchor="_Toc86863622" w:history="1">
        <w:r w:rsidRPr="00DB250A">
          <w:rPr>
            <w:rStyle w:val="Hyperlink"/>
            <w:rFonts w:eastAsia="MS Mincho"/>
            <w:noProof/>
          </w:rPr>
          <w:t>Figure 56: Butt Joint Weld parameters</w:t>
        </w:r>
        <w:r>
          <w:rPr>
            <w:noProof/>
            <w:webHidden/>
          </w:rPr>
          <w:tab/>
        </w:r>
        <w:r>
          <w:rPr>
            <w:noProof/>
            <w:webHidden/>
          </w:rPr>
          <w:fldChar w:fldCharType="begin"/>
        </w:r>
        <w:r>
          <w:rPr>
            <w:noProof/>
            <w:webHidden/>
          </w:rPr>
          <w:instrText xml:space="preserve"> PAGEREF _Toc86863622 \h </w:instrText>
        </w:r>
        <w:r>
          <w:rPr>
            <w:noProof/>
            <w:webHidden/>
          </w:rPr>
        </w:r>
        <w:r>
          <w:rPr>
            <w:noProof/>
            <w:webHidden/>
          </w:rPr>
          <w:fldChar w:fldCharType="separate"/>
        </w:r>
        <w:r>
          <w:rPr>
            <w:noProof/>
            <w:webHidden/>
          </w:rPr>
          <w:t>103</w:t>
        </w:r>
        <w:r>
          <w:rPr>
            <w:noProof/>
            <w:webHidden/>
          </w:rPr>
          <w:fldChar w:fldCharType="end"/>
        </w:r>
      </w:hyperlink>
    </w:p>
    <w:p w14:paraId="7FD6AC0E" w14:textId="3F7D68E1" w:rsidR="00E70F03" w:rsidRDefault="00E70F03">
      <w:pPr>
        <w:pStyle w:val="Abbildungsverzeichnis"/>
        <w:rPr>
          <w:rFonts w:asciiTheme="minorHAnsi" w:eastAsiaTheme="minorEastAsia" w:hAnsiTheme="minorHAnsi" w:cstheme="minorBidi"/>
          <w:b w:val="0"/>
          <w:noProof/>
          <w:szCs w:val="22"/>
          <w:lang w:val="de-DE"/>
        </w:rPr>
      </w:pPr>
      <w:hyperlink r:id="rId17" w:anchor="_Toc86863623" w:history="1">
        <w:r w:rsidRPr="00DB250A">
          <w:rPr>
            <w:rStyle w:val="Hyperlink"/>
            <w:rFonts w:eastAsia="MS Mincho"/>
            <w:noProof/>
          </w:rPr>
          <w:t>Figure 57: Corner Weld Sheet Layout</w:t>
        </w:r>
        <w:r>
          <w:rPr>
            <w:noProof/>
            <w:webHidden/>
          </w:rPr>
          <w:tab/>
        </w:r>
        <w:r>
          <w:rPr>
            <w:noProof/>
            <w:webHidden/>
          </w:rPr>
          <w:fldChar w:fldCharType="begin"/>
        </w:r>
        <w:r>
          <w:rPr>
            <w:noProof/>
            <w:webHidden/>
          </w:rPr>
          <w:instrText xml:space="preserve"> PAGEREF _Toc86863623 \h </w:instrText>
        </w:r>
        <w:r>
          <w:rPr>
            <w:noProof/>
            <w:webHidden/>
          </w:rPr>
        </w:r>
        <w:r>
          <w:rPr>
            <w:noProof/>
            <w:webHidden/>
          </w:rPr>
          <w:fldChar w:fldCharType="separate"/>
        </w:r>
        <w:r>
          <w:rPr>
            <w:noProof/>
            <w:webHidden/>
          </w:rPr>
          <w:t>105</w:t>
        </w:r>
        <w:r>
          <w:rPr>
            <w:noProof/>
            <w:webHidden/>
          </w:rPr>
          <w:fldChar w:fldCharType="end"/>
        </w:r>
      </w:hyperlink>
    </w:p>
    <w:p w14:paraId="69939EF4" w14:textId="07E44D0D" w:rsidR="00E70F03" w:rsidRDefault="00E70F03">
      <w:pPr>
        <w:pStyle w:val="Abbildungsverzeichnis"/>
        <w:rPr>
          <w:rFonts w:asciiTheme="minorHAnsi" w:eastAsiaTheme="minorEastAsia" w:hAnsiTheme="minorHAnsi" w:cstheme="minorBidi"/>
          <w:b w:val="0"/>
          <w:noProof/>
          <w:szCs w:val="22"/>
          <w:lang w:val="de-DE"/>
        </w:rPr>
      </w:pPr>
      <w:hyperlink r:id="rId18" w:anchor="_Toc86863624" w:history="1">
        <w:r w:rsidRPr="00DB250A">
          <w:rPr>
            <w:rStyle w:val="Hyperlink"/>
            <w:rFonts w:eastAsia="MS Mincho"/>
            <w:noProof/>
          </w:rPr>
          <w:t>Figure 58: Corner Weld Parameters</w:t>
        </w:r>
        <w:r>
          <w:rPr>
            <w:noProof/>
            <w:webHidden/>
          </w:rPr>
          <w:tab/>
        </w:r>
        <w:r>
          <w:rPr>
            <w:noProof/>
            <w:webHidden/>
          </w:rPr>
          <w:fldChar w:fldCharType="begin"/>
        </w:r>
        <w:r>
          <w:rPr>
            <w:noProof/>
            <w:webHidden/>
          </w:rPr>
          <w:instrText xml:space="preserve"> PAGEREF _Toc86863624 \h </w:instrText>
        </w:r>
        <w:r>
          <w:rPr>
            <w:noProof/>
            <w:webHidden/>
          </w:rPr>
        </w:r>
        <w:r>
          <w:rPr>
            <w:noProof/>
            <w:webHidden/>
          </w:rPr>
          <w:fldChar w:fldCharType="separate"/>
        </w:r>
        <w:r>
          <w:rPr>
            <w:noProof/>
            <w:webHidden/>
          </w:rPr>
          <w:t>106</w:t>
        </w:r>
        <w:r>
          <w:rPr>
            <w:noProof/>
            <w:webHidden/>
          </w:rPr>
          <w:fldChar w:fldCharType="end"/>
        </w:r>
      </w:hyperlink>
    </w:p>
    <w:p w14:paraId="5F45D8DF" w14:textId="14F04552" w:rsidR="00E70F03" w:rsidRDefault="00E70F03">
      <w:pPr>
        <w:pStyle w:val="Abbildungsverzeichnis"/>
        <w:rPr>
          <w:rFonts w:asciiTheme="minorHAnsi" w:eastAsiaTheme="minorEastAsia" w:hAnsiTheme="minorHAnsi" w:cstheme="minorBidi"/>
          <w:b w:val="0"/>
          <w:noProof/>
          <w:szCs w:val="22"/>
          <w:lang w:val="de-DE"/>
        </w:rPr>
      </w:pPr>
      <w:hyperlink w:anchor="_Toc86863625" w:history="1">
        <w:r w:rsidRPr="00DB250A">
          <w:rPr>
            <w:rStyle w:val="Hyperlink"/>
            <w:rFonts w:eastAsia="MS Mincho"/>
            <w:noProof/>
          </w:rPr>
          <w:t>Figure 59: Corner Weld Sheet Layout</w:t>
        </w:r>
        <w:r>
          <w:rPr>
            <w:noProof/>
            <w:webHidden/>
          </w:rPr>
          <w:tab/>
        </w:r>
        <w:r>
          <w:rPr>
            <w:noProof/>
            <w:webHidden/>
          </w:rPr>
          <w:fldChar w:fldCharType="begin"/>
        </w:r>
        <w:r>
          <w:rPr>
            <w:noProof/>
            <w:webHidden/>
          </w:rPr>
          <w:instrText xml:space="preserve"> PAGEREF _Toc86863625 \h </w:instrText>
        </w:r>
        <w:r>
          <w:rPr>
            <w:noProof/>
            <w:webHidden/>
          </w:rPr>
        </w:r>
        <w:r>
          <w:rPr>
            <w:noProof/>
            <w:webHidden/>
          </w:rPr>
          <w:fldChar w:fldCharType="separate"/>
        </w:r>
        <w:r>
          <w:rPr>
            <w:noProof/>
            <w:webHidden/>
          </w:rPr>
          <w:t>107</w:t>
        </w:r>
        <w:r>
          <w:rPr>
            <w:noProof/>
            <w:webHidden/>
          </w:rPr>
          <w:fldChar w:fldCharType="end"/>
        </w:r>
      </w:hyperlink>
    </w:p>
    <w:p w14:paraId="159DC1E0" w14:textId="5BE6D31A" w:rsidR="00E70F03" w:rsidRDefault="00E70F03">
      <w:pPr>
        <w:pStyle w:val="Abbildungsverzeichnis"/>
        <w:rPr>
          <w:rFonts w:asciiTheme="minorHAnsi" w:eastAsiaTheme="minorEastAsia" w:hAnsiTheme="minorHAnsi" w:cstheme="minorBidi"/>
          <w:b w:val="0"/>
          <w:noProof/>
          <w:szCs w:val="22"/>
          <w:lang w:val="de-DE"/>
        </w:rPr>
      </w:pPr>
      <w:hyperlink w:anchor="_Toc86863626" w:history="1">
        <w:r w:rsidRPr="00DB250A">
          <w:rPr>
            <w:rStyle w:val="Hyperlink"/>
            <w:rFonts w:eastAsia="MS Mincho"/>
            <w:noProof/>
          </w:rPr>
          <w:t>Figure 60: Double Corner Weld Parameters</w:t>
        </w:r>
        <w:r>
          <w:rPr>
            <w:noProof/>
            <w:webHidden/>
          </w:rPr>
          <w:tab/>
        </w:r>
        <w:r>
          <w:rPr>
            <w:noProof/>
            <w:webHidden/>
          </w:rPr>
          <w:fldChar w:fldCharType="begin"/>
        </w:r>
        <w:r>
          <w:rPr>
            <w:noProof/>
            <w:webHidden/>
          </w:rPr>
          <w:instrText xml:space="preserve"> PAGEREF _Toc86863626 \h </w:instrText>
        </w:r>
        <w:r>
          <w:rPr>
            <w:noProof/>
            <w:webHidden/>
          </w:rPr>
        </w:r>
        <w:r>
          <w:rPr>
            <w:noProof/>
            <w:webHidden/>
          </w:rPr>
          <w:fldChar w:fldCharType="separate"/>
        </w:r>
        <w:r>
          <w:rPr>
            <w:noProof/>
            <w:webHidden/>
          </w:rPr>
          <w:t>107</w:t>
        </w:r>
        <w:r>
          <w:rPr>
            <w:noProof/>
            <w:webHidden/>
          </w:rPr>
          <w:fldChar w:fldCharType="end"/>
        </w:r>
      </w:hyperlink>
    </w:p>
    <w:p w14:paraId="60236033" w14:textId="6A80BDFA" w:rsidR="00E70F03" w:rsidRDefault="00E70F03">
      <w:pPr>
        <w:pStyle w:val="Abbildungsverzeichnis"/>
        <w:rPr>
          <w:rFonts w:asciiTheme="minorHAnsi" w:eastAsiaTheme="minorEastAsia" w:hAnsiTheme="minorHAnsi" w:cstheme="minorBidi"/>
          <w:b w:val="0"/>
          <w:noProof/>
          <w:szCs w:val="22"/>
          <w:lang w:val="de-DE"/>
        </w:rPr>
      </w:pPr>
      <w:hyperlink r:id="rId19" w:anchor="_Toc86863627" w:history="1">
        <w:r w:rsidRPr="00DB250A">
          <w:rPr>
            <w:rStyle w:val="Hyperlink"/>
            <w:rFonts w:eastAsia="MS Mincho"/>
            <w:noProof/>
          </w:rPr>
          <w:t>Figure 61: Edge Weld Sheet Layout</w:t>
        </w:r>
        <w:r>
          <w:rPr>
            <w:noProof/>
            <w:webHidden/>
          </w:rPr>
          <w:tab/>
        </w:r>
        <w:r>
          <w:rPr>
            <w:noProof/>
            <w:webHidden/>
          </w:rPr>
          <w:fldChar w:fldCharType="begin"/>
        </w:r>
        <w:r>
          <w:rPr>
            <w:noProof/>
            <w:webHidden/>
          </w:rPr>
          <w:instrText xml:space="preserve"> PAGEREF _Toc86863627 \h </w:instrText>
        </w:r>
        <w:r>
          <w:rPr>
            <w:noProof/>
            <w:webHidden/>
          </w:rPr>
        </w:r>
        <w:r>
          <w:rPr>
            <w:noProof/>
            <w:webHidden/>
          </w:rPr>
          <w:fldChar w:fldCharType="separate"/>
        </w:r>
        <w:r>
          <w:rPr>
            <w:noProof/>
            <w:webHidden/>
          </w:rPr>
          <w:t>110</w:t>
        </w:r>
        <w:r>
          <w:rPr>
            <w:noProof/>
            <w:webHidden/>
          </w:rPr>
          <w:fldChar w:fldCharType="end"/>
        </w:r>
      </w:hyperlink>
    </w:p>
    <w:p w14:paraId="482E7CB6" w14:textId="65EA3A54" w:rsidR="00E70F03" w:rsidRDefault="00E70F03">
      <w:pPr>
        <w:pStyle w:val="Abbildungsverzeichnis"/>
        <w:rPr>
          <w:rFonts w:asciiTheme="minorHAnsi" w:eastAsiaTheme="minorEastAsia" w:hAnsiTheme="minorHAnsi" w:cstheme="minorBidi"/>
          <w:b w:val="0"/>
          <w:noProof/>
          <w:szCs w:val="22"/>
          <w:lang w:val="de-DE"/>
        </w:rPr>
      </w:pPr>
      <w:hyperlink r:id="rId20" w:anchor="_Toc86863628" w:history="1">
        <w:r w:rsidRPr="00DB250A">
          <w:rPr>
            <w:rStyle w:val="Hyperlink"/>
            <w:rFonts w:eastAsia="MS Mincho"/>
            <w:noProof/>
          </w:rPr>
          <w:t>Figure 62: Edge Weld parameters</w:t>
        </w:r>
        <w:r>
          <w:rPr>
            <w:noProof/>
            <w:webHidden/>
          </w:rPr>
          <w:tab/>
        </w:r>
        <w:r>
          <w:rPr>
            <w:noProof/>
            <w:webHidden/>
          </w:rPr>
          <w:fldChar w:fldCharType="begin"/>
        </w:r>
        <w:r>
          <w:rPr>
            <w:noProof/>
            <w:webHidden/>
          </w:rPr>
          <w:instrText xml:space="preserve"> PAGEREF _Toc86863628 \h </w:instrText>
        </w:r>
        <w:r>
          <w:rPr>
            <w:noProof/>
            <w:webHidden/>
          </w:rPr>
        </w:r>
        <w:r>
          <w:rPr>
            <w:noProof/>
            <w:webHidden/>
          </w:rPr>
          <w:fldChar w:fldCharType="separate"/>
        </w:r>
        <w:r>
          <w:rPr>
            <w:noProof/>
            <w:webHidden/>
          </w:rPr>
          <w:t>110</w:t>
        </w:r>
        <w:r>
          <w:rPr>
            <w:noProof/>
            <w:webHidden/>
          </w:rPr>
          <w:fldChar w:fldCharType="end"/>
        </w:r>
      </w:hyperlink>
    </w:p>
    <w:p w14:paraId="3A733972" w14:textId="5490A386" w:rsidR="00E70F03" w:rsidRDefault="00E70F03">
      <w:pPr>
        <w:pStyle w:val="Abbildungsverzeichnis"/>
        <w:rPr>
          <w:rFonts w:asciiTheme="minorHAnsi" w:eastAsiaTheme="minorEastAsia" w:hAnsiTheme="minorHAnsi" w:cstheme="minorBidi"/>
          <w:b w:val="0"/>
          <w:noProof/>
          <w:szCs w:val="22"/>
          <w:lang w:val="de-DE"/>
        </w:rPr>
      </w:pPr>
      <w:hyperlink w:anchor="_Toc86863629" w:history="1">
        <w:r w:rsidRPr="00DB250A">
          <w:rPr>
            <w:rStyle w:val="Hyperlink"/>
            <w:rFonts w:eastAsia="MS Mincho"/>
            <w:noProof/>
          </w:rPr>
          <w:t>Figure 63: I-Weld Sheet Layout</w:t>
        </w:r>
        <w:r>
          <w:rPr>
            <w:noProof/>
            <w:webHidden/>
          </w:rPr>
          <w:tab/>
        </w:r>
        <w:r>
          <w:rPr>
            <w:noProof/>
            <w:webHidden/>
          </w:rPr>
          <w:fldChar w:fldCharType="begin"/>
        </w:r>
        <w:r>
          <w:rPr>
            <w:noProof/>
            <w:webHidden/>
          </w:rPr>
          <w:instrText xml:space="preserve"> PAGEREF _Toc86863629 \h </w:instrText>
        </w:r>
        <w:r>
          <w:rPr>
            <w:noProof/>
            <w:webHidden/>
          </w:rPr>
        </w:r>
        <w:r>
          <w:rPr>
            <w:noProof/>
            <w:webHidden/>
          </w:rPr>
          <w:fldChar w:fldCharType="separate"/>
        </w:r>
        <w:r>
          <w:rPr>
            <w:noProof/>
            <w:webHidden/>
          </w:rPr>
          <w:t>112</w:t>
        </w:r>
        <w:r>
          <w:rPr>
            <w:noProof/>
            <w:webHidden/>
          </w:rPr>
          <w:fldChar w:fldCharType="end"/>
        </w:r>
      </w:hyperlink>
    </w:p>
    <w:p w14:paraId="716F9065" w14:textId="792FFE5C" w:rsidR="00E70F03" w:rsidRDefault="00E70F03">
      <w:pPr>
        <w:pStyle w:val="Abbildungsverzeichnis"/>
        <w:rPr>
          <w:rFonts w:asciiTheme="minorHAnsi" w:eastAsiaTheme="minorEastAsia" w:hAnsiTheme="minorHAnsi" w:cstheme="minorBidi"/>
          <w:b w:val="0"/>
          <w:noProof/>
          <w:szCs w:val="22"/>
          <w:lang w:val="de-DE"/>
        </w:rPr>
      </w:pPr>
      <w:hyperlink w:anchor="_Toc86863630" w:history="1">
        <w:r w:rsidRPr="00DB250A">
          <w:rPr>
            <w:rStyle w:val="Hyperlink"/>
            <w:rFonts w:eastAsia="MS Mincho"/>
            <w:noProof/>
          </w:rPr>
          <w:t>Figure 64: I-Weld Parameters</w:t>
        </w:r>
        <w:r>
          <w:rPr>
            <w:noProof/>
            <w:webHidden/>
          </w:rPr>
          <w:tab/>
        </w:r>
        <w:r>
          <w:rPr>
            <w:noProof/>
            <w:webHidden/>
          </w:rPr>
          <w:fldChar w:fldCharType="begin"/>
        </w:r>
        <w:r>
          <w:rPr>
            <w:noProof/>
            <w:webHidden/>
          </w:rPr>
          <w:instrText xml:space="preserve"> PAGEREF _Toc86863630 \h </w:instrText>
        </w:r>
        <w:r>
          <w:rPr>
            <w:noProof/>
            <w:webHidden/>
          </w:rPr>
        </w:r>
        <w:r>
          <w:rPr>
            <w:noProof/>
            <w:webHidden/>
          </w:rPr>
          <w:fldChar w:fldCharType="separate"/>
        </w:r>
        <w:r>
          <w:rPr>
            <w:noProof/>
            <w:webHidden/>
          </w:rPr>
          <w:t>112</w:t>
        </w:r>
        <w:r>
          <w:rPr>
            <w:noProof/>
            <w:webHidden/>
          </w:rPr>
          <w:fldChar w:fldCharType="end"/>
        </w:r>
      </w:hyperlink>
    </w:p>
    <w:p w14:paraId="6003658E" w14:textId="128DBF39" w:rsidR="00E70F03" w:rsidRDefault="00E70F03">
      <w:pPr>
        <w:pStyle w:val="Abbildungsverzeichnis"/>
        <w:rPr>
          <w:rFonts w:asciiTheme="minorHAnsi" w:eastAsiaTheme="minorEastAsia" w:hAnsiTheme="minorHAnsi" w:cstheme="minorBidi"/>
          <w:b w:val="0"/>
          <w:noProof/>
          <w:szCs w:val="22"/>
          <w:lang w:val="de-DE"/>
        </w:rPr>
      </w:pPr>
      <w:hyperlink r:id="rId21" w:anchor="_Toc86863631" w:history="1">
        <w:r w:rsidRPr="00DB250A">
          <w:rPr>
            <w:rStyle w:val="Hyperlink"/>
            <w:rFonts w:eastAsia="MS Mincho"/>
            <w:noProof/>
          </w:rPr>
          <w:t>Figure 65: Overlap Weld Sheet Layout</w:t>
        </w:r>
        <w:r>
          <w:rPr>
            <w:noProof/>
            <w:webHidden/>
          </w:rPr>
          <w:tab/>
        </w:r>
        <w:r>
          <w:rPr>
            <w:noProof/>
            <w:webHidden/>
          </w:rPr>
          <w:fldChar w:fldCharType="begin"/>
        </w:r>
        <w:r>
          <w:rPr>
            <w:noProof/>
            <w:webHidden/>
          </w:rPr>
          <w:instrText xml:space="preserve"> PAGEREF _Toc86863631 \h </w:instrText>
        </w:r>
        <w:r>
          <w:rPr>
            <w:noProof/>
            <w:webHidden/>
          </w:rPr>
        </w:r>
        <w:r>
          <w:rPr>
            <w:noProof/>
            <w:webHidden/>
          </w:rPr>
          <w:fldChar w:fldCharType="separate"/>
        </w:r>
        <w:r>
          <w:rPr>
            <w:noProof/>
            <w:webHidden/>
          </w:rPr>
          <w:t>115</w:t>
        </w:r>
        <w:r>
          <w:rPr>
            <w:noProof/>
            <w:webHidden/>
          </w:rPr>
          <w:fldChar w:fldCharType="end"/>
        </w:r>
      </w:hyperlink>
    </w:p>
    <w:p w14:paraId="7D5BE3F4" w14:textId="0BED0866" w:rsidR="00E70F03" w:rsidRDefault="00E70F03">
      <w:pPr>
        <w:pStyle w:val="Abbildungsverzeichnis"/>
        <w:rPr>
          <w:rFonts w:asciiTheme="minorHAnsi" w:eastAsiaTheme="minorEastAsia" w:hAnsiTheme="minorHAnsi" w:cstheme="minorBidi"/>
          <w:b w:val="0"/>
          <w:noProof/>
          <w:szCs w:val="22"/>
          <w:lang w:val="de-DE"/>
        </w:rPr>
      </w:pPr>
      <w:hyperlink r:id="rId22" w:anchor="_Toc86863632" w:history="1">
        <w:r w:rsidRPr="00DB250A">
          <w:rPr>
            <w:rStyle w:val="Hyperlink"/>
            <w:rFonts w:eastAsia="MS Mincho"/>
            <w:noProof/>
          </w:rPr>
          <w:t>Figure 66: Overlap Weld Parameters</w:t>
        </w:r>
        <w:r>
          <w:rPr>
            <w:noProof/>
            <w:webHidden/>
          </w:rPr>
          <w:tab/>
        </w:r>
        <w:r>
          <w:rPr>
            <w:noProof/>
            <w:webHidden/>
          </w:rPr>
          <w:fldChar w:fldCharType="begin"/>
        </w:r>
        <w:r>
          <w:rPr>
            <w:noProof/>
            <w:webHidden/>
          </w:rPr>
          <w:instrText xml:space="preserve"> PAGEREF _Toc86863632 \h </w:instrText>
        </w:r>
        <w:r>
          <w:rPr>
            <w:noProof/>
            <w:webHidden/>
          </w:rPr>
        </w:r>
        <w:r>
          <w:rPr>
            <w:noProof/>
            <w:webHidden/>
          </w:rPr>
          <w:fldChar w:fldCharType="separate"/>
        </w:r>
        <w:r>
          <w:rPr>
            <w:noProof/>
            <w:webHidden/>
          </w:rPr>
          <w:t>115</w:t>
        </w:r>
        <w:r>
          <w:rPr>
            <w:noProof/>
            <w:webHidden/>
          </w:rPr>
          <w:fldChar w:fldCharType="end"/>
        </w:r>
      </w:hyperlink>
    </w:p>
    <w:p w14:paraId="49451302" w14:textId="0B4865E0" w:rsidR="00E70F03" w:rsidRDefault="00E70F03">
      <w:pPr>
        <w:pStyle w:val="Abbildungsverzeichnis"/>
        <w:rPr>
          <w:rFonts w:asciiTheme="minorHAnsi" w:eastAsiaTheme="minorEastAsia" w:hAnsiTheme="minorHAnsi" w:cstheme="minorBidi"/>
          <w:b w:val="0"/>
          <w:noProof/>
          <w:szCs w:val="22"/>
          <w:lang w:val="de-DE"/>
        </w:rPr>
      </w:pPr>
      <w:hyperlink r:id="rId23" w:anchor="_Toc86863633" w:history="1">
        <w:r w:rsidRPr="00DB250A">
          <w:rPr>
            <w:rStyle w:val="Hyperlink"/>
            <w:rFonts w:eastAsia="MS Mincho"/>
            <w:noProof/>
          </w:rPr>
          <w:t>Figure 67: Single Sided Double Overlap Weld</w:t>
        </w:r>
        <w:r>
          <w:rPr>
            <w:noProof/>
            <w:webHidden/>
          </w:rPr>
          <w:tab/>
        </w:r>
        <w:r>
          <w:rPr>
            <w:noProof/>
            <w:webHidden/>
          </w:rPr>
          <w:fldChar w:fldCharType="begin"/>
        </w:r>
        <w:r>
          <w:rPr>
            <w:noProof/>
            <w:webHidden/>
          </w:rPr>
          <w:instrText xml:space="preserve"> PAGEREF _Toc86863633 \h </w:instrText>
        </w:r>
        <w:r>
          <w:rPr>
            <w:noProof/>
            <w:webHidden/>
          </w:rPr>
        </w:r>
        <w:r>
          <w:rPr>
            <w:noProof/>
            <w:webHidden/>
          </w:rPr>
          <w:fldChar w:fldCharType="separate"/>
        </w:r>
        <w:r>
          <w:rPr>
            <w:noProof/>
            <w:webHidden/>
          </w:rPr>
          <w:t>115</w:t>
        </w:r>
        <w:r>
          <w:rPr>
            <w:noProof/>
            <w:webHidden/>
          </w:rPr>
          <w:fldChar w:fldCharType="end"/>
        </w:r>
      </w:hyperlink>
    </w:p>
    <w:p w14:paraId="79F707DE" w14:textId="4C740B96" w:rsidR="00E70F03" w:rsidRDefault="00E70F03">
      <w:pPr>
        <w:pStyle w:val="Abbildungsverzeichnis"/>
        <w:rPr>
          <w:rFonts w:asciiTheme="minorHAnsi" w:eastAsiaTheme="minorEastAsia" w:hAnsiTheme="minorHAnsi" w:cstheme="minorBidi"/>
          <w:b w:val="0"/>
          <w:noProof/>
          <w:szCs w:val="22"/>
          <w:lang w:val="de-DE"/>
        </w:rPr>
      </w:pPr>
      <w:hyperlink r:id="rId24" w:anchor="_Toc86863634" w:history="1">
        <w:r w:rsidRPr="00DB250A">
          <w:rPr>
            <w:rStyle w:val="Hyperlink"/>
            <w:rFonts w:eastAsia="MS Mincho"/>
            <w:noProof/>
          </w:rPr>
          <w:t>Figure 68: Overlap Weld Parameters</w:t>
        </w:r>
        <w:r>
          <w:rPr>
            <w:noProof/>
            <w:webHidden/>
          </w:rPr>
          <w:tab/>
        </w:r>
        <w:r>
          <w:rPr>
            <w:noProof/>
            <w:webHidden/>
          </w:rPr>
          <w:fldChar w:fldCharType="begin"/>
        </w:r>
        <w:r>
          <w:rPr>
            <w:noProof/>
            <w:webHidden/>
          </w:rPr>
          <w:instrText xml:space="preserve"> PAGEREF _Toc86863634 \h </w:instrText>
        </w:r>
        <w:r>
          <w:rPr>
            <w:noProof/>
            <w:webHidden/>
          </w:rPr>
        </w:r>
        <w:r>
          <w:rPr>
            <w:noProof/>
            <w:webHidden/>
          </w:rPr>
          <w:fldChar w:fldCharType="separate"/>
        </w:r>
        <w:r>
          <w:rPr>
            <w:noProof/>
            <w:webHidden/>
          </w:rPr>
          <w:t>115</w:t>
        </w:r>
        <w:r>
          <w:rPr>
            <w:noProof/>
            <w:webHidden/>
          </w:rPr>
          <w:fldChar w:fldCharType="end"/>
        </w:r>
      </w:hyperlink>
    </w:p>
    <w:p w14:paraId="14F5CF2E" w14:textId="050920A7" w:rsidR="00E70F03" w:rsidRDefault="00E70F03">
      <w:pPr>
        <w:pStyle w:val="Abbildungsverzeichnis"/>
        <w:rPr>
          <w:rFonts w:asciiTheme="minorHAnsi" w:eastAsiaTheme="minorEastAsia" w:hAnsiTheme="minorHAnsi" w:cstheme="minorBidi"/>
          <w:b w:val="0"/>
          <w:noProof/>
          <w:szCs w:val="22"/>
          <w:lang w:val="de-DE"/>
        </w:rPr>
      </w:pPr>
      <w:hyperlink r:id="rId25" w:anchor="_Toc86863635" w:history="1">
        <w:r w:rsidRPr="00DB250A">
          <w:rPr>
            <w:rStyle w:val="Hyperlink"/>
            <w:rFonts w:eastAsia="MS Mincho"/>
            <w:noProof/>
          </w:rPr>
          <w:t>Figure 69: Double Sided Double Overlap Weld</w:t>
        </w:r>
        <w:r>
          <w:rPr>
            <w:noProof/>
            <w:webHidden/>
          </w:rPr>
          <w:tab/>
        </w:r>
        <w:r>
          <w:rPr>
            <w:noProof/>
            <w:webHidden/>
          </w:rPr>
          <w:fldChar w:fldCharType="begin"/>
        </w:r>
        <w:r>
          <w:rPr>
            <w:noProof/>
            <w:webHidden/>
          </w:rPr>
          <w:instrText xml:space="preserve"> PAGEREF _Toc86863635 \h </w:instrText>
        </w:r>
        <w:r>
          <w:rPr>
            <w:noProof/>
            <w:webHidden/>
          </w:rPr>
        </w:r>
        <w:r>
          <w:rPr>
            <w:noProof/>
            <w:webHidden/>
          </w:rPr>
          <w:fldChar w:fldCharType="separate"/>
        </w:r>
        <w:r>
          <w:rPr>
            <w:noProof/>
            <w:webHidden/>
          </w:rPr>
          <w:t>116</w:t>
        </w:r>
        <w:r>
          <w:rPr>
            <w:noProof/>
            <w:webHidden/>
          </w:rPr>
          <w:fldChar w:fldCharType="end"/>
        </w:r>
      </w:hyperlink>
    </w:p>
    <w:p w14:paraId="3519D12F" w14:textId="2B62D261" w:rsidR="00E70F03" w:rsidRDefault="00E70F03">
      <w:pPr>
        <w:pStyle w:val="Abbildungsverzeichnis"/>
        <w:rPr>
          <w:rFonts w:asciiTheme="minorHAnsi" w:eastAsiaTheme="minorEastAsia" w:hAnsiTheme="minorHAnsi" w:cstheme="minorBidi"/>
          <w:b w:val="0"/>
          <w:noProof/>
          <w:szCs w:val="22"/>
          <w:lang w:val="de-DE"/>
        </w:rPr>
      </w:pPr>
      <w:hyperlink r:id="rId26" w:anchor="_Toc86863636" w:history="1">
        <w:r w:rsidRPr="00DB250A">
          <w:rPr>
            <w:rStyle w:val="Hyperlink"/>
            <w:rFonts w:eastAsia="MS Mincho"/>
            <w:noProof/>
          </w:rPr>
          <w:t>Figure 70: Parameters of Double Sided Double Overlap Weld</w:t>
        </w:r>
        <w:r>
          <w:rPr>
            <w:noProof/>
            <w:webHidden/>
          </w:rPr>
          <w:tab/>
        </w:r>
        <w:r>
          <w:rPr>
            <w:noProof/>
            <w:webHidden/>
          </w:rPr>
          <w:fldChar w:fldCharType="begin"/>
        </w:r>
        <w:r>
          <w:rPr>
            <w:noProof/>
            <w:webHidden/>
          </w:rPr>
          <w:instrText xml:space="preserve"> PAGEREF _Toc86863636 \h </w:instrText>
        </w:r>
        <w:r>
          <w:rPr>
            <w:noProof/>
            <w:webHidden/>
          </w:rPr>
        </w:r>
        <w:r>
          <w:rPr>
            <w:noProof/>
            <w:webHidden/>
          </w:rPr>
          <w:fldChar w:fldCharType="separate"/>
        </w:r>
        <w:r>
          <w:rPr>
            <w:noProof/>
            <w:webHidden/>
          </w:rPr>
          <w:t>116</w:t>
        </w:r>
        <w:r>
          <w:rPr>
            <w:noProof/>
            <w:webHidden/>
          </w:rPr>
          <w:fldChar w:fldCharType="end"/>
        </w:r>
      </w:hyperlink>
    </w:p>
    <w:p w14:paraId="3A7AB7C4" w14:textId="3C139A95" w:rsidR="00E70F03" w:rsidRDefault="00E70F03">
      <w:pPr>
        <w:pStyle w:val="Abbildungsverzeichnis"/>
        <w:rPr>
          <w:rFonts w:asciiTheme="minorHAnsi" w:eastAsiaTheme="minorEastAsia" w:hAnsiTheme="minorHAnsi" w:cstheme="minorBidi"/>
          <w:b w:val="0"/>
          <w:noProof/>
          <w:szCs w:val="22"/>
          <w:lang w:val="de-DE"/>
        </w:rPr>
      </w:pPr>
      <w:hyperlink w:anchor="_Toc86863637" w:history="1">
        <w:r w:rsidRPr="00DB250A">
          <w:rPr>
            <w:rStyle w:val="Hyperlink"/>
            <w:rFonts w:eastAsia="MS Mincho"/>
            <w:noProof/>
          </w:rPr>
          <w:t>Figure 71: Y-Joint Sheet Layout</w:t>
        </w:r>
        <w:r>
          <w:rPr>
            <w:noProof/>
            <w:webHidden/>
          </w:rPr>
          <w:tab/>
        </w:r>
        <w:r>
          <w:rPr>
            <w:noProof/>
            <w:webHidden/>
          </w:rPr>
          <w:fldChar w:fldCharType="begin"/>
        </w:r>
        <w:r>
          <w:rPr>
            <w:noProof/>
            <w:webHidden/>
          </w:rPr>
          <w:instrText xml:space="preserve"> PAGEREF _Toc86863637 \h </w:instrText>
        </w:r>
        <w:r>
          <w:rPr>
            <w:noProof/>
            <w:webHidden/>
          </w:rPr>
        </w:r>
        <w:r>
          <w:rPr>
            <w:noProof/>
            <w:webHidden/>
          </w:rPr>
          <w:fldChar w:fldCharType="separate"/>
        </w:r>
        <w:r>
          <w:rPr>
            <w:noProof/>
            <w:webHidden/>
          </w:rPr>
          <w:t>120</w:t>
        </w:r>
        <w:r>
          <w:rPr>
            <w:noProof/>
            <w:webHidden/>
          </w:rPr>
          <w:fldChar w:fldCharType="end"/>
        </w:r>
      </w:hyperlink>
    </w:p>
    <w:p w14:paraId="10E89CD1" w14:textId="7752991D" w:rsidR="00E70F03" w:rsidRDefault="00E70F03">
      <w:pPr>
        <w:pStyle w:val="Abbildungsverzeichnis"/>
        <w:rPr>
          <w:rFonts w:asciiTheme="minorHAnsi" w:eastAsiaTheme="minorEastAsia" w:hAnsiTheme="minorHAnsi" w:cstheme="minorBidi"/>
          <w:b w:val="0"/>
          <w:noProof/>
          <w:szCs w:val="22"/>
          <w:lang w:val="de-DE"/>
        </w:rPr>
      </w:pPr>
      <w:hyperlink w:anchor="_Toc86863638" w:history="1">
        <w:r w:rsidRPr="00DB250A">
          <w:rPr>
            <w:rStyle w:val="Hyperlink"/>
            <w:rFonts w:eastAsia="MS Mincho"/>
            <w:noProof/>
          </w:rPr>
          <w:t>Figure 72: Parameters of Y-Joint Weld</w:t>
        </w:r>
        <w:r>
          <w:rPr>
            <w:noProof/>
            <w:webHidden/>
          </w:rPr>
          <w:tab/>
        </w:r>
        <w:r>
          <w:rPr>
            <w:noProof/>
            <w:webHidden/>
          </w:rPr>
          <w:fldChar w:fldCharType="begin"/>
        </w:r>
        <w:r>
          <w:rPr>
            <w:noProof/>
            <w:webHidden/>
          </w:rPr>
          <w:instrText xml:space="preserve"> PAGEREF _Toc86863638 \h </w:instrText>
        </w:r>
        <w:r>
          <w:rPr>
            <w:noProof/>
            <w:webHidden/>
          </w:rPr>
        </w:r>
        <w:r>
          <w:rPr>
            <w:noProof/>
            <w:webHidden/>
          </w:rPr>
          <w:fldChar w:fldCharType="separate"/>
        </w:r>
        <w:r>
          <w:rPr>
            <w:noProof/>
            <w:webHidden/>
          </w:rPr>
          <w:t>120</w:t>
        </w:r>
        <w:r>
          <w:rPr>
            <w:noProof/>
            <w:webHidden/>
          </w:rPr>
          <w:fldChar w:fldCharType="end"/>
        </w:r>
      </w:hyperlink>
    </w:p>
    <w:p w14:paraId="46D4C3C2" w14:textId="1D1387E1" w:rsidR="00E70F03" w:rsidRDefault="00E70F03">
      <w:pPr>
        <w:pStyle w:val="Abbildungsverzeichnis"/>
        <w:rPr>
          <w:rFonts w:asciiTheme="minorHAnsi" w:eastAsiaTheme="minorEastAsia" w:hAnsiTheme="minorHAnsi" w:cstheme="minorBidi"/>
          <w:b w:val="0"/>
          <w:noProof/>
          <w:szCs w:val="22"/>
          <w:lang w:val="de-DE"/>
        </w:rPr>
      </w:pPr>
      <w:hyperlink r:id="rId27" w:anchor="_Toc86863639" w:history="1">
        <w:r w:rsidRPr="00DB250A">
          <w:rPr>
            <w:rStyle w:val="Hyperlink"/>
            <w:rFonts w:eastAsia="MS Mincho"/>
            <w:noProof/>
          </w:rPr>
          <w:t>Figure 73: K-Joint Sheet Layout</w:t>
        </w:r>
        <w:r>
          <w:rPr>
            <w:noProof/>
            <w:webHidden/>
          </w:rPr>
          <w:tab/>
        </w:r>
        <w:r>
          <w:rPr>
            <w:noProof/>
            <w:webHidden/>
          </w:rPr>
          <w:fldChar w:fldCharType="begin"/>
        </w:r>
        <w:r>
          <w:rPr>
            <w:noProof/>
            <w:webHidden/>
          </w:rPr>
          <w:instrText xml:space="preserve"> PAGEREF _Toc86863639 \h </w:instrText>
        </w:r>
        <w:r>
          <w:rPr>
            <w:noProof/>
            <w:webHidden/>
          </w:rPr>
        </w:r>
        <w:r>
          <w:rPr>
            <w:noProof/>
            <w:webHidden/>
          </w:rPr>
          <w:fldChar w:fldCharType="separate"/>
        </w:r>
        <w:r>
          <w:rPr>
            <w:noProof/>
            <w:webHidden/>
          </w:rPr>
          <w:t>123</w:t>
        </w:r>
        <w:r>
          <w:rPr>
            <w:noProof/>
            <w:webHidden/>
          </w:rPr>
          <w:fldChar w:fldCharType="end"/>
        </w:r>
      </w:hyperlink>
    </w:p>
    <w:p w14:paraId="6B66CE67" w14:textId="305758CC" w:rsidR="00E70F03" w:rsidRDefault="00E70F03">
      <w:pPr>
        <w:pStyle w:val="Abbildungsverzeichnis"/>
        <w:rPr>
          <w:rFonts w:asciiTheme="minorHAnsi" w:eastAsiaTheme="minorEastAsia" w:hAnsiTheme="minorHAnsi" w:cstheme="minorBidi"/>
          <w:b w:val="0"/>
          <w:noProof/>
          <w:szCs w:val="22"/>
          <w:lang w:val="de-DE"/>
        </w:rPr>
      </w:pPr>
      <w:hyperlink r:id="rId28" w:anchor="_Toc86863640" w:history="1">
        <w:r w:rsidRPr="00DB250A">
          <w:rPr>
            <w:rStyle w:val="Hyperlink"/>
            <w:rFonts w:eastAsia="MS Mincho"/>
            <w:noProof/>
          </w:rPr>
          <w:t>Figure 74: Parameters of K-Joint Weld</w:t>
        </w:r>
        <w:r>
          <w:rPr>
            <w:noProof/>
            <w:webHidden/>
          </w:rPr>
          <w:tab/>
        </w:r>
        <w:r>
          <w:rPr>
            <w:noProof/>
            <w:webHidden/>
          </w:rPr>
          <w:fldChar w:fldCharType="begin"/>
        </w:r>
        <w:r>
          <w:rPr>
            <w:noProof/>
            <w:webHidden/>
          </w:rPr>
          <w:instrText xml:space="preserve"> PAGEREF _Toc86863640 \h </w:instrText>
        </w:r>
        <w:r>
          <w:rPr>
            <w:noProof/>
            <w:webHidden/>
          </w:rPr>
        </w:r>
        <w:r>
          <w:rPr>
            <w:noProof/>
            <w:webHidden/>
          </w:rPr>
          <w:fldChar w:fldCharType="separate"/>
        </w:r>
        <w:r>
          <w:rPr>
            <w:noProof/>
            <w:webHidden/>
          </w:rPr>
          <w:t>123</w:t>
        </w:r>
        <w:r>
          <w:rPr>
            <w:noProof/>
            <w:webHidden/>
          </w:rPr>
          <w:fldChar w:fldCharType="end"/>
        </w:r>
      </w:hyperlink>
    </w:p>
    <w:p w14:paraId="620938F5" w14:textId="1B4A8EC3" w:rsidR="00E70F03" w:rsidRDefault="00E70F03">
      <w:pPr>
        <w:pStyle w:val="Abbildungsverzeichnis"/>
        <w:rPr>
          <w:rFonts w:asciiTheme="minorHAnsi" w:eastAsiaTheme="minorEastAsia" w:hAnsiTheme="minorHAnsi" w:cstheme="minorBidi"/>
          <w:b w:val="0"/>
          <w:noProof/>
          <w:szCs w:val="22"/>
          <w:lang w:val="de-DE"/>
        </w:rPr>
      </w:pPr>
      <w:hyperlink r:id="rId29" w:anchor="_Toc86863641" w:history="1">
        <w:r w:rsidRPr="00DB250A">
          <w:rPr>
            <w:rStyle w:val="Hyperlink"/>
            <w:rFonts w:eastAsia="MS Mincho"/>
            <w:noProof/>
          </w:rPr>
          <w:t>Figure 75: Cruciform Joint Sheet Layout</w:t>
        </w:r>
        <w:r>
          <w:rPr>
            <w:noProof/>
            <w:webHidden/>
          </w:rPr>
          <w:tab/>
        </w:r>
        <w:r>
          <w:rPr>
            <w:noProof/>
            <w:webHidden/>
          </w:rPr>
          <w:fldChar w:fldCharType="begin"/>
        </w:r>
        <w:r>
          <w:rPr>
            <w:noProof/>
            <w:webHidden/>
          </w:rPr>
          <w:instrText xml:space="preserve"> PAGEREF _Toc86863641 \h </w:instrText>
        </w:r>
        <w:r>
          <w:rPr>
            <w:noProof/>
            <w:webHidden/>
          </w:rPr>
        </w:r>
        <w:r>
          <w:rPr>
            <w:noProof/>
            <w:webHidden/>
          </w:rPr>
          <w:fldChar w:fldCharType="separate"/>
        </w:r>
        <w:r>
          <w:rPr>
            <w:noProof/>
            <w:webHidden/>
          </w:rPr>
          <w:t>127</w:t>
        </w:r>
        <w:r>
          <w:rPr>
            <w:noProof/>
            <w:webHidden/>
          </w:rPr>
          <w:fldChar w:fldCharType="end"/>
        </w:r>
      </w:hyperlink>
    </w:p>
    <w:p w14:paraId="16DAEC71" w14:textId="7D61DCB6" w:rsidR="00E70F03" w:rsidRDefault="00E70F03">
      <w:pPr>
        <w:pStyle w:val="Abbildungsverzeichnis"/>
        <w:rPr>
          <w:rFonts w:asciiTheme="minorHAnsi" w:eastAsiaTheme="minorEastAsia" w:hAnsiTheme="minorHAnsi" w:cstheme="minorBidi"/>
          <w:b w:val="0"/>
          <w:noProof/>
          <w:szCs w:val="22"/>
          <w:lang w:val="de-DE"/>
        </w:rPr>
      </w:pPr>
      <w:hyperlink r:id="rId30" w:anchor="_Toc86863642" w:history="1">
        <w:r w:rsidRPr="00DB250A">
          <w:rPr>
            <w:rStyle w:val="Hyperlink"/>
            <w:rFonts w:eastAsia="MS Mincho"/>
            <w:noProof/>
          </w:rPr>
          <w:t>Figure 76: Parameters of Cruciform Joint</w:t>
        </w:r>
        <w:r>
          <w:rPr>
            <w:noProof/>
            <w:webHidden/>
          </w:rPr>
          <w:tab/>
        </w:r>
        <w:r>
          <w:rPr>
            <w:noProof/>
            <w:webHidden/>
          </w:rPr>
          <w:fldChar w:fldCharType="begin"/>
        </w:r>
        <w:r>
          <w:rPr>
            <w:noProof/>
            <w:webHidden/>
          </w:rPr>
          <w:instrText xml:space="preserve"> PAGEREF _Toc86863642 \h </w:instrText>
        </w:r>
        <w:r>
          <w:rPr>
            <w:noProof/>
            <w:webHidden/>
          </w:rPr>
        </w:r>
        <w:r>
          <w:rPr>
            <w:noProof/>
            <w:webHidden/>
          </w:rPr>
          <w:fldChar w:fldCharType="separate"/>
        </w:r>
        <w:r>
          <w:rPr>
            <w:noProof/>
            <w:webHidden/>
          </w:rPr>
          <w:t>127</w:t>
        </w:r>
        <w:r>
          <w:rPr>
            <w:noProof/>
            <w:webHidden/>
          </w:rPr>
          <w:fldChar w:fldCharType="end"/>
        </w:r>
      </w:hyperlink>
    </w:p>
    <w:p w14:paraId="67AD71EE" w14:textId="44BC4CE3" w:rsidR="00E70F03" w:rsidRDefault="00E70F03">
      <w:pPr>
        <w:pStyle w:val="Abbildungsverzeichnis"/>
        <w:rPr>
          <w:rFonts w:asciiTheme="minorHAnsi" w:eastAsiaTheme="minorEastAsia" w:hAnsiTheme="minorHAnsi" w:cstheme="minorBidi"/>
          <w:b w:val="0"/>
          <w:noProof/>
          <w:szCs w:val="22"/>
          <w:lang w:val="de-DE"/>
        </w:rPr>
      </w:pPr>
      <w:hyperlink r:id="rId31" w:anchor="_Toc86863643" w:history="1">
        <w:r w:rsidRPr="00DB250A">
          <w:rPr>
            <w:rStyle w:val="Hyperlink"/>
            <w:rFonts w:eastAsia="MS Mincho"/>
            <w:noProof/>
          </w:rPr>
          <w:t>Figure 77: Flared Joint Sheet Layout</w:t>
        </w:r>
        <w:r>
          <w:rPr>
            <w:noProof/>
            <w:webHidden/>
          </w:rPr>
          <w:tab/>
        </w:r>
        <w:r>
          <w:rPr>
            <w:noProof/>
            <w:webHidden/>
          </w:rPr>
          <w:fldChar w:fldCharType="begin"/>
        </w:r>
        <w:r>
          <w:rPr>
            <w:noProof/>
            <w:webHidden/>
          </w:rPr>
          <w:instrText xml:space="preserve"> PAGEREF _Toc86863643 \h </w:instrText>
        </w:r>
        <w:r>
          <w:rPr>
            <w:noProof/>
            <w:webHidden/>
          </w:rPr>
        </w:r>
        <w:r>
          <w:rPr>
            <w:noProof/>
            <w:webHidden/>
          </w:rPr>
          <w:fldChar w:fldCharType="separate"/>
        </w:r>
        <w:r>
          <w:rPr>
            <w:noProof/>
            <w:webHidden/>
          </w:rPr>
          <w:t>130</w:t>
        </w:r>
        <w:r>
          <w:rPr>
            <w:noProof/>
            <w:webHidden/>
          </w:rPr>
          <w:fldChar w:fldCharType="end"/>
        </w:r>
      </w:hyperlink>
    </w:p>
    <w:p w14:paraId="03F8B139" w14:textId="52434894" w:rsidR="00E70F03" w:rsidRDefault="00E70F03">
      <w:pPr>
        <w:pStyle w:val="Abbildungsverzeichnis"/>
        <w:rPr>
          <w:rFonts w:asciiTheme="minorHAnsi" w:eastAsiaTheme="minorEastAsia" w:hAnsiTheme="minorHAnsi" w:cstheme="minorBidi"/>
          <w:b w:val="0"/>
          <w:noProof/>
          <w:szCs w:val="22"/>
          <w:lang w:val="de-DE"/>
        </w:rPr>
      </w:pPr>
      <w:hyperlink r:id="rId32" w:anchor="_Toc86863644" w:history="1">
        <w:r w:rsidRPr="00DB250A">
          <w:rPr>
            <w:rStyle w:val="Hyperlink"/>
            <w:rFonts w:eastAsia="MS Mincho"/>
            <w:noProof/>
          </w:rPr>
          <w:t>Figure 78: Parameters of Flared Joint Weld</w:t>
        </w:r>
        <w:r>
          <w:rPr>
            <w:noProof/>
            <w:webHidden/>
          </w:rPr>
          <w:tab/>
        </w:r>
        <w:r>
          <w:rPr>
            <w:noProof/>
            <w:webHidden/>
          </w:rPr>
          <w:fldChar w:fldCharType="begin"/>
        </w:r>
        <w:r>
          <w:rPr>
            <w:noProof/>
            <w:webHidden/>
          </w:rPr>
          <w:instrText xml:space="preserve"> PAGEREF _Toc86863644 \h </w:instrText>
        </w:r>
        <w:r>
          <w:rPr>
            <w:noProof/>
            <w:webHidden/>
          </w:rPr>
        </w:r>
        <w:r>
          <w:rPr>
            <w:noProof/>
            <w:webHidden/>
          </w:rPr>
          <w:fldChar w:fldCharType="separate"/>
        </w:r>
        <w:r>
          <w:rPr>
            <w:noProof/>
            <w:webHidden/>
          </w:rPr>
          <w:t>130</w:t>
        </w:r>
        <w:r>
          <w:rPr>
            <w:noProof/>
            <w:webHidden/>
          </w:rPr>
          <w:fldChar w:fldCharType="end"/>
        </w:r>
      </w:hyperlink>
    </w:p>
    <w:p w14:paraId="76B3918C" w14:textId="65C70791" w:rsidR="00E70F03" w:rsidRDefault="00E70F03">
      <w:pPr>
        <w:pStyle w:val="Abbildungsverzeichnis"/>
        <w:rPr>
          <w:rFonts w:asciiTheme="minorHAnsi" w:eastAsiaTheme="minorEastAsia" w:hAnsiTheme="minorHAnsi" w:cstheme="minorBidi"/>
          <w:b w:val="0"/>
          <w:noProof/>
          <w:szCs w:val="22"/>
          <w:lang w:val="de-DE"/>
        </w:rPr>
      </w:pPr>
      <w:hyperlink w:anchor="_Toc86863645" w:history="1">
        <w:r w:rsidRPr="00DB250A">
          <w:rPr>
            <w:rStyle w:val="Hyperlink"/>
            <w:rFonts w:eastAsia="MS Mincho"/>
            <w:noProof/>
          </w:rPr>
          <w:t>Figure 79: The Three Regions of a Hemming</w:t>
        </w:r>
        <w:r>
          <w:rPr>
            <w:noProof/>
            <w:webHidden/>
          </w:rPr>
          <w:tab/>
        </w:r>
        <w:r>
          <w:rPr>
            <w:noProof/>
            <w:webHidden/>
          </w:rPr>
          <w:fldChar w:fldCharType="begin"/>
        </w:r>
        <w:r>
          <w:rPr>
            <w:noProof/>
            <w:webHidden/>
          </w:rPr>
          <w:instrText xml:space="preserve"> PAGEREF _Toc86863645 \h </w:instrText>
        </w:r>
        <w:r>
          <w:rPr>
            <w:noProof/>
            <w:webHidden/>
          </w:rPr>
        </w:r>
        <w:r>
          <w:rPr>
            <w:noProof/>
            <w:webHidden/>
          </w:rPr>
          <w:fldChar w:fldCharType="separate"/>
        </w:r>
        <w:r>
          <w:rPr>
            <w:noProof/>
            <w:webHidden/>
          </w:rPr>
          <w:t>134</w:t>
        </w:r>
        <w:r>
          <w:rPr>
            <w:noProof/>
            <w:webHidden/>
          </w:rPr>
          <w:fldChar w:fldCharType="end"/>
        </w:r>
      </w:hyperlink>
    </w:p>
    <w:p w14:paraId="61E3B0C0" w14:textId="43440B18" w:rsidR="00E70F03" w:rsidRDefault="00E70F03">
      <w:pPr>
        <w:pStyle w:val="Abbildungsverzeichnis"/>
        <w:rPr>
          <w:rFonts w:asciiTheme="minorHAnsi" w:eastAsiaTheme="minorEastAsia" w:hAnsiTheme="minorHAnsi" w:cstheme="minorBidi"/>
          <w:b w:val="0"/>
          <w:noProof/>
          <w:szCs w:val="22"/>
          <w:lang w:val="de-DE"/>
        </w:rPr>
      </w:pPr>
      <w:hyperlink w:anchor="_Toc86863646" w:history="1">
        <w:r w:rsidRPr="00DB250A">
          <w:rPr>
            <w:rStyle w:val="Hyperlink"/>
            <w:rFonts w:eastAsia="MS Mincho"/>
            <w:noProof/>
          </w:rPr>
          <w:t>Figure 80: Path Changes and Width Changes in Hemming Flanges</w:t>
        </w:r>
        <w:r>
          <w:rPr>
            <w:noProof/>
            <w:webHidden/>
          </w:rPr>
          <w:tab/>
        </w:r>
        <w:r>
          <w:rPr>
            <w:noProof/>
            <w:webHidden/>
          </w:rPr>
          <w:fldChar w:fldCharType="begin"/>
        </w:r>
        <w:r>
          <w:rPr>
            <w:noProof/>
            <w:webHidden/>
          </w:rPr>
          <w:instrText xml:space="preserve"> PAGEREF _Toc86863646 \h </w:instrText>
        </w:r>
        <w:r>
          <w:rPr>
            <w:noProof/>
            <w:webHidden/>
          </w:rPr>
        </w:r>
        <w:r>
          <w:rPr>
            <w:noProof/>
            <w:webHidden/>
          </w:rPr>
          <w:fldChar w:fldCharType="separate"/>
        </w:r>
        <w:r>
          <w:rPr>
            <w:noProof/>
            <w:webHidden/>
          </w:rPr>
          <w:t>135</w:t>
        </w:r>
        <w:r>
          <w:rPr>
            <w:noProof/>
            <w:webHidden/>
          </w:rPr>
          <w:fldChar w:fldCharType="end"/>
        </w:r>
      </w:hyperlink>
    </w:p>
    <w:p w14:paraId="7700B08E" w14:textId="4D4581F8" w:rsidR="00E70F03" w:rsidRDefault="00E70F03">
      <w:pPr>
        <w:pStyle w:val="Abbildungsverzeichnis"/>
        <w:rPr>
          <w:rFonts w:asciiTheme="minorHAnsi" w:eastAsiaTheme="minorEastAsia" w:hAnsiTheme="minorHAnsi" w:cstheme="minorBidi"/>
          <w:b w:val="0"/>
          <w:noProof/>
          <w:szCs w:val="22"/>
          <w:lang w:val="de-DE"/>
        </w:rPr>
      </w:pPr>
      <w:hyperlink w:anchor="_Toc86863647" w:history="1">
        <w:r w:rsidRPr="00DB250A">
          <w:rPr>
            <w:rStyle w:val="Hyperlink"/>
            <w:rFonts w:eastAsia="MS Mincho"/>
            <w:noProof/>
          </w:rPr>
          <w:t>Figure 81: Adhesive Path Differs from Root Path</w:t>
        </w:r>
        <w:r>
          <w:rPr>
            <w:noProof/>
            <w:webHidden/>
          </w:rPr>
          <w:tab/>
        </w:r>
        <w:r>
          <w:rPr>
            <w:noProof/>
            <w:webHidden/>
          </w:rPr>
          <w:fldChar w:fldCharType="begin"/>
        </w:r>
        <w:r>
          <w:rPr>
            <w:noProof/>
            <w:webHidden/>
          </w:rPr>
          <w:instrText xml:space="preserve"> PAGEREF _Toc86863647 \h </w:instrText>
        </w:r>
        <w:r>
          <w:rPr>
            <w:noProof/>
            <w:webHidden/>
          </w:rPr>
        </w:r>
        <w:r>
          <w:rPr>
            <w:noProof/>
            <w:webHidden/>
          </w:rPr>
          <w:fldChar w:fldCharType="separate"/>
        </w:r>
        <w:r>
          <w:rPr>
            <w:noProof/>
            <w:webHidden/>
          </w:rPr>
          <w:t>135</w:t>
        </w:r>
        <w:r>
          <w:rPr>
            <w:noProof/>
            <w:webHidden/>
          </w:rPr>
          <w:fldChar w:fldCharType="end"/>
        </w:r>
      </w:hyperlink>
    </w:p>
    <w:p w14:paraId="70822C9F" w14:textId="2F08DA80" w:rsidR="00E70F03" w:rsidRDefault="00E70F03">
      <w:pPr>
        <w:pStyle w:val="Abbildungsverzeichnis"/>
        <w:rPr>
          <w:rFonts w:asciiTheme="minorHAnsi" w:eastAsiaTheme="minorEastAsia" w:hAnsiTheme="minorHAnsi" w:cstheme="minorBidi"/>
          <w:b w:val="0"/>
          <w:noProof/>
          <w:szCs w:val="22"/>
          <w:lang w:val="de-DE"/>
        </w:rPr>
      </w:pPr>
      <w:hyperlink w:anchor="_Toc86863648" w:history="1">
        <w:r w:rsidRPr="00DB250A">
          <w:rPr>
            <w:rStyle w:val="Hyperlink"/>
            <w:rFonts w:eastAsia="MS Mincho"/>
            <w:noProof/>
          </w:rPr>
          <w:t>Figure 82: Reinforcements need to be considered as Part of the Inner Panel</w:t>
        </w:r>
        <w:r>
          <w:rPr>
            <w:noProof/>
            <w:webHidden/>
          </w:rPr>
          <w:tab/>
        </w:r>
        <w:r>
          <w:rPr>
            <w:noProof/>
            <w:webHidden/>
          </w:rPr>
          <w:fldChar w:fldCharType="begin"/>
        </w:r>
        <w:r>
          <w:rPr>
            <w:noProof/>
            <w:webHidden/>
          </w:rPr>
          <w:instrText xml:space="preserve"> PAGEREF _Toc86863648 \h </w:instrText>
        </w:r>
        <w:r>
          <w:rPr>
            <w:noProof/>
            <w:webHidden/>
          </w:rPr>
        </w:r>
        <w:r>
          <w:rPr>
            <w:noProof/>
            <w:webHidden/>
          </w:rPr>
          <w:fldChar w:fldCharType="separate"/>
        </w:r>
        <w:r>
          <w:rPr>
            <w:noProof/>
            <w:webHidden/>
          </w:rPr>
          <w:t>135</w:t>
        </w:r>
        <w:r>
          <w:rPr>
            <w:noProof/>
            <w:webHidden/>
          </w:rPr>
          <w:fldChar w:fldCharType="end"/>
        </w:r>
      </w:hyperlink>
    </w:p>
    <w:p w14:paraId="4CF6C579" w14:textId="32A0B64C" w:rsidR="00E70F03" w:rsidRDefault="00E70F03">
      <w:pPr>
        <w:pStyle w:val="Abbildungsverzeichnis"/>
        <w:rPr>
          <w:rFonts w:asciiTheme="minorHAnsi" w:eastAsiaTheme="minorEastAsia" w:hAnsiTheme="minorHAnsi" w:cstheme="minorBidi"/>
          <w:b w:val="0"/>
          <w:noProof/>
          <w:szCs w:val="22"/>
          <w:lang w:val="de-DE"/>
        </w:rPr>
      </w:pPr>
      <w:hyperlink w:anchor="_Toc86863649" w:history="1">
        <w:r w:rsidRPr="00DB250A">
          <w:rPr>
            <w:rStyle w:val="Hyperlink"/>
            <w:rFonts w:eastAsia="MS Mincho"/>
            <w:noProof/>
          </w:rPr>
          <w:t>Figure 83: Sequence without margin</w:t>
        </w:r>
        <w:r>
          <w:rPr>
            <w:noProof/>
            <w:webHidden/>
          </w:rPr>
          <w:tab/>
        </w:r>
        <w:r>
          <w:rPr>
            <w:noProof/>
            <w:webHidden/>
          </w:rPr>
          <w:fldChar w:fldCharType="begin"/>
        </w:r>
        <w:r>
          <w:rPr>
            <w:noProof/>
            <w:webHidden/>
          </w:rPr>
          <w:instrText xml:space="preserve"> PAGEREF _Toc86863649 \h </w:instrText>
        </w:r>
        <w:r>
          <w:rPr>
            <w:noProof/>
            <w:webHidden/>
          </w:rPr>
        </w:r>
        <w:r>
          <w:rPr>
            <w:noProof/>
            <w:webHidden/>
          </w:rPr>
          <w:fldChar w:fldCharType="separate"/>
        </w:r>
        <w:r>
          <w:rPr>
            <w:noProof/>
            <w:webHidden/>
          </w:rPr>
          <w:t>139</w:t>
        </w:r>
        <w:r>
          <w:rPr>
            <w:noProof/>
            <w:webHidden/>
          </w:rPr>
          <w:fldChar w:fldCharType="end"/>
        </w:r>
      </w:hyperlink>
    </w:p>
    <w:p w14:paraId="32029A96" w14:textId="0ABD7CA9" w:rsidR="00E70F03" w:rsidRDefault="00E70F03">
      <w:pPr>
        <w:pStyle w:val="Abbildungsverzeichnis"/>
        <w:rPr>
          <w:rFonts w:asciiTheme="minorHAnsi" w:eastAsiaTheme="minorEastAsia" w:hAnsiTheme="minorHAnsi" w:cstheme="minorBidi"/>
          <w:b w:val="0"/>
          <w:noProof/>
          <w:szCs w:val="22"/>
          <w:lang w:val="de-DE"/>
        </w:rPr>
      </w:pPr>
      <w:hyperlink w:anchor="_Toc86863650" w:history="1">
        <w:r w:rsidRPr="00DB250A">
          <w:rPr>
            <w:rStyle w:val="Hyperlink"/>
            <w:rFonts w:eastAsia="MS Mincho"/>
            <w:noProof/>
          </w:rPr>
          <w:t>Figure 84: Sequence with margin and spacing</w:t>
        </w:r>
        <w:r>
          <w:rPr>
            <w:noProof/>
            <w:webHidden/>
          </w:rPr>
          <w:tab/>
        </w:r>
        <w:r>
          <w:rPr>
            <w:noProof/>
            <w:webHidden/>
          </w:rPr>
          <w:fldChar w:fldCharType="begin"/>
        </w:r>
        <w:r>
          <w:rPr>
            <w:noProof/>
            <w:webHidden/>
          </w:rPr>
          <w:instrText xml:space="preserve"> PAGEREF _Toc86863650 \h </w:instrText>
        </w:r>
        <w:r>
          <w:rPr>
            <w:noProof/>
            <w:webHidden/>
          </w:rPr>
        </w:r>
        <w:r>
          <w:rPr>
            <w:noProof/>
            <w:webHidden/>
          </w:rPr>
          <w:fldChar w:fldCharType="separate"/>
        </w:r>
        <w:r>
          <w:rPr>
            <w:noProof/>
            <w:webHidden/>
          </w:rPr>
          <w:t>139</w:t>
        </w:r>
        <w:r>
          <w:rPr>
            <w:noProof/>
            <w:webHidden/>
          </w:rPr>
          <w:fldChar w:fldCharType="end"/>
        </w:r>
      </w:hyperlink>
    </w:p>
    <w:p w14:paraId="28F127FD" w14:textId="4EA753DD" w:rsidR="00E70F03" w:rsidRDefault="00E70F03">
      <w:pPr>
        <w:pStyle w:val="Abbildungsverzeichnis"/>
        <w:rPr>
          <w:rFonts w:asciiTheme="minorHAnsi" w:eastAsiaTheme="minorEastAsia" w:hAnsiTheme="minorHAnsi" w:cstheme="minorBidi"/>
          <w:b w:val="0"/>
          <w:noProof/>
          <w:szCs w:val="22"/>
          <w:lang w:val="de-DE"/>
        </w:rPr>
      </w:pPr>
      <w:hyperlink w:anchor="_Toc86863651" w:history="1">
        <w:r w:rsidRPr="00DB250A">
          <w:rPr>
            <w:rStyle w:val="Hyperlink"/>
            <w:rFonts w:eastAsia="MS Mincho"/>
            <w:noProof/>
          </w:rPr>
          <w:t>Figure 85: Margin relaxation</w:t>
        </w:r>
        <w:r>
          <w:rPr>
            <w:noProof/>
            <w:webHidden/>
          </w:rPr>
          <w:tab/>
        </w:r>
        <w:r>
          <w:rPr>
            <w:noProof/>
            <w:webHidden/>
          </w:rPr>
          <w:fldChar w:fldCharType="begin"/>
        </w:r>
        <w:r>
          <w:rPr>
            <w:noProof/>
            <w:webHidden/>
          </w:rPr>
          <w:instrText xml:space="preserve"> PAGEREF _Toc86863651 \h </w:instrText>
        </w:r>
        <w:r>
          <w:rPr>
            <w:noProof/>
            <w:webHidden/>
          </w:rPr>
        </w:r>
        <w:r>
          <w:rPr>
            <w:noProof/>
            <w:webHidden/>
          </w:rPr>
          <w:fldChar w:fldCharType="separate"/>
        </w:r>
        <w:r>
          <w:rPr>
            <w:noProof/>
            <w:webHidden/>
          </w:rPr>
          <w:t>139</w:t>
        </w:r>
        <w:r>
          <w:rPr>
            <w:noProof/>
            <w:webHidden/>
          </w:rPr>
          <w:fldChar w:fldCharType="end"/>
        </w:r>
      </w:hyperlink>
    </w:p>
    <w:p w14:paraId="4697D0ED" w14:textId="26E0D8A3" w:rsidR="00E70F03" w:rsidRDefault="00E70F03">
      <w:pPr>
        <w:pStyle w:val="Abbildungsverzeichnis"/>
        <w:rPr>
          <w:rFonts w:asciiTheme="minorHAnsi" w:eastAsiaTheme="minorEastAsia" w:hAnsiTheme="minorHAnsi" w:cstheme="minorBidi"/>
          <w:b w:val="0"/>
          <w:noProof/>
          <w:szCs w:val="22"/>
          <w:lang w:val="de-DE"/>
        </w:rPr>
      </w:pPr>
      <w:hyperlink w:anchor="_Toc86863652" w:history="1">
        <w:r w:rsidRPr="00DB250A">
          <w:rPr>
            <w:rStyle w:val="Hyperlink"/>
            <w:rFonts w:eastAsia="MS Mincho"/>
            <w:noProof/>
          </w:rPr>
          <w:t>Figure 86: Spacing relaxation</w:t>
        </w:r>
        <w:r>
          <w:rPr>
            <w:noProof/>
            <w:webHidden/>
          </w:rPr>
          <w:tab/>
        </w:r>
        <w:r>
          <w:rPr>
            <w:noProof/>
            <w:webHidden/>
          </w:rPr>
          <w:fldChar w:fldCharType="begin"/>
        </w:r>
        <w:r>
          <w:rPr>
            <w:noProof/>
            <w:webHidden/>
          </w:rPr>
          <w:instrText xml:space="preserve"> PAGEREF _Toc86863652 \h </w:instrText>
        </w:r>
        <w:r>
          <w:rPr>
            <w:noProof/>
            <w:webHidden/>
          </w:rPr>
        </w:r>
        <w:r>
          <w:rPr>
            <w:noProof/>
            <w:webHidden/>
          </w:rPr>
          <w:fldChar w:fldCharType="separate"/>
        </w:r>
        <w:r>
          <w:rPr>
            <w:noProof/>
            <w:webHidden/>
          </w:rPr>
          <w:t>139</w:t>
        </w:r>
        <w:r>
          <w:rPr>
            <w:noProof/>
            <w:webHidden/>
          </w:rPr>
          <w:fldChar w:fldCharType="end"/>
        </w:r>
      </w:hyperlink>
    </w:p>
    <w:p w14:paraId="493700E5" w14:textId="3607FE95" w:rsidR="00E70F03" w:rsidRDefault="00E70F03">
      <w:pPr>
        <w:pStyle w:val="Abbildungsverzeichnis"/>
        <w:rPr>
          <w:rFonts w:asciiTheme="minorHAnsi" w:eastAsiaTheme="minorEastAsia" w:hAnsiTheme="minorHAnsi" w:cstheme="minorBidi"/>
          <w:b w:val="0"/>
          <w:noProof/>
          <w:szCs w:val="22"/>
          <w:lang w:val="de-DE"/>
        </w:rPr>
      </w:pPr>
      <w:hyperlink w:anchor="_Toc86863653" w:history="1">
        <w:r w:rsidRPr="00DB250A">
          <w:rPr>
            <w:rStyle w:val="Hyperlink"/>
            <w:rFonts w:eastAsia="MS Mincho"/>
            <w:noProof/>
          </w:rPr>
          <w:t>Figure 87: Picture of an adhesive face</w:t>
        </w:r>
        <w:r>
          <w:rPr>
            <w:noProof/>
            <w:webHidden/>
          </w:rPr>
          <w:tab/>
        </w:r>
        <w:r>
          <w:rPr>
            <w:noProof/>
            <w:webHidden/>
          </w:rPr>
          <w:fldChar w:fldCharType="begin"/>
        </w:r>
        <w:r>
          <w:rPr>
            <w:noProof/>
            <w:webHidden/>
          </w:rPr>
          <w:instrText xml:space="preserve"> PAGEREF _Toc86863653 \h </w:instrText>
        </w:r>
        <w:r>
          <w:rPr>
            <w:noProof/>
            <w:webHidden/>
          </w:rPr>
        </w:r>
        <w:r>
          <w:rPr>
            <w:noProof/>
            <w:webHidden/>
          </w:rPr>
          <w:fldChar w:fldCharType="separate"/>
        </w:r>
        <w:r>
          <w:rPr>
            <w:noProof/>
            <w:webHidden/>
          </w:rPr>
          <w:t>144</w:t>
        </w:r>
        <w:r>
          <w:rPr>
            <w:noProof/>
            <w:webHidden/>
          </w:rPr>
          <w:fldChar w:fldCharType="end"/>
        </w:r>
      </w:hyperlink>
    </w:p>
    <w:p w14:paraId="5E2A2123" w14:textId="321D74E9" w:rsidR="00E70F03" w:rsidRDefault="00E70F03">
      <w:pPr>
        <w:pStyle w:val="Abbildungsverzeichnis"/>
        <w:rPr>
          <w:rFonts w:asciiTheme="minorHAnsi" w:eastAsiaTheme="minorEastAsia" w:hAnsiTheme="minorHAnsi" w:cstheme="minorBidi"/>
          <w:b w:val="0"/>
          <w:noProof/>
          <w:szCs w:val="22"/>
          <w:lang w:val="de-DE"/>
        </w:rPr>
      </w:pPr>
      <w:hyperlink w:anchor="_Toc86863654" w:history="1">
        <w:r w:rsidRPr="00DB250A">
          <w:rPr>
            <w:rStyle w:val="Hyperlink"/>
            <w:rFonts w:eastAsia="MS Mincho"/>
            <w:noProof/>
          </w:rPr>
          <w:t>Figure 88: 'length', 'spacing', 'first_spacing' and 'last_spacing' are the terms needed to define a regular intermittent weld.</w:t>
        </w:r>
        <w:r>
          <w:rPr>
            <w:noProof/>
            <w:webHidden/>
          </w:rPr>
          <w:tab/>
        </w:r>
        <w:r>
          <w:rPr>
            <w:noProof/>
            <w:webHidden/>
          </w:rPr>
          <w:fldChar w:fldCharType="begin"/>
        </w:r>
        <w:r>
          <w:rPr>
            <w:noProof/>
            <w:webHidden/>
          </w:rPr>
          <w:instrText xml:space="preserve"> PAGEREF _Toc86863654 \h </w:instrText>
        </w:r>
        <w:r>
          <w:rPr>
            <w:noProof/>
            <w:webHidden/>
          </w:rPr>
        </w:r>
        <w:r>
          <w:rPr>
            <w:noProof/>
            <w:webHidden/>
          </w:rPr>
          <w:fldChar w:fldCharType="separate"/>
        </w:r>
        <w:r>
          <w:rPr>
            <w:noProof/>
            <w:webHidden/>
          </w:rPr>
          <w:t>148</w:t>
        </w:r>
        <w:r>
          <w:rPr>
            <w:noProof/>
            <w:webHidden/>
          </w:rPr>
          <w:fldChar w:fldCharType="end"/>
        </w:r>
      </w:hyperlink>
    </w:p>
    <w:p w14:paraId="114634A7" w14:textId="798A38C3" w:rsidR="00E70F03" w:rsidRDefault="00E70F03">
      <w:pPr>
        <w:pStyle w:val="Abbildungsverzeichnis"/>
        <w:rPr>
          <w:rFonts w:asciiTheme="minorHAnsi" w:eastAsiaTheme="minorEastAsia" w:hAnsiTheme="minorHAnsi" w:cstheme="minorBidi"/>
          <w:b w:val="0"/>
          <w:noProof/>
          <w:szCs w:val="22"/>
          <w:lang w:val="de-DE"/>
        </w:rPr>
      </w:pPr>
      <w:hyperlink w:anchor="_Toc86863655" w:history="1">
        <w:r w:rsidRPr="00DB250A">
          <w:rPr>
            <w:rStyle w:val="Hyperlink"/>
            <w:rFonts w:eastAsia="MS Mincho"/>
            <w:noProof/>
          </w:rPr>
          <w:t>Figure 89: A regular intermittent weld with 'n' segments and 'n-1' spacings between segments.</w:t>
        </w:r>
        <w:r>
          <w:rPr>
            <w:noProof/>
            <w:webHidden/>
          </w:rPr>
          <w:tab/>
        </w:r>
        <w:r>
          <w:rPr>
            <w:noProof/>
            <w:webHidden/>
          </w:rPr>
          <w:fldChar w:fldCharType="begin"/>
        </w:r>
        <w:r>
          <w:rPr>
            <w:noProof/>
            <w:webHidden/>
          </w:rPr>
          <w:instrText xml:space="preserve"> PAGEREF _Toc86863655 \h </w:instrText>
        </w:r>
        <w:r>
          <w:rPr>
            <w:noProof/>
            <w:webHidden/>
          </w:rPr>
        </w:r>
        <w:r>
          <w:rPr>
            <w:noProof/>
            <w:webHidden/>
          </w:rPr>
          <w:fldChar w:fldCharType="separate"/>
        </w:r>
        <w:r>
          <w:rPr>
            <w:noProof/>
            <w:webHidden/>
          </w:rPr>
          <w:t>148</w:t>
        </w:r>
        <w:r>
          <w:rPr>
            <w:noProof/>
            <w:webHidden/>
          </w:rPr>
          <w:fldChar w:fldCharType="end"/>
        </w:r>
      </w:hyperlink>
    </w:p>
    <w:p w14:paraId="48311B21" w14:textId="4D5EA496" w:rsidR="003336DF" w:rsidRPr="003336DF" w:rsidRDefault="003336DF" w:rsidP="008116BB">
      <w:pPr>
        <w:pStyle w:val="Verzeichnis1"/>
      </w:pPr>
      <w:r>
        <w:lastRenderedPageBreak/>
        <w:fldChar w:fldCharType="end"/>
      </w:r>
    </w:p>
    <w:p w14:paraId="11C35027" w14:textId="2DDD8906" w:rsidR="003336DF" w:rsidRDefault="00E70F03" w:rsidP="002C471C">
      <w:pPr>
        <w:pStyle w:val="zzContents"/>
        <w:pageBreakBefore w:val="0"/>
      </w:pPr>
      <w:r>
        <w:t xml:space="preserve">List of </w:t>
      </w:r>
      <w:r w:rsidR="003336DF" w:rsidRPr="008116BB">
        <w:t>Tables</w:t>
      </w:r>
    </w:p>
    <w:p w14:paraId="264D89C1" w14:textId="5EBB64CF" w:rsidR="00E70F03" w:rsidRDefault="00E70F03">
      <w:pPr>
        <w:pStyle w:val="Abbildungsverzeichnis"/>
        <w:rPr>
          <w:rFonts w:asciiTheme="minorHAnsi" w:eastAsiaTheme="minorEastAsia" w:hAnsiTheme="minorHAnsi" w:cstheme="minorBidi"/>
          <w:b w:val="0"/>
          <w:noProof/>
          <w:szCs w:val="22"/>
          <w:lang w:val="de-DE"/>
        </w:rPr>
      </w:pPr>
      <w:r>
        <w:fldChar w:fldCharType="begin"/>
      </w:r>
      <w:r>
        <w:instrText xml:space="preserve"> TOC \f t \h \z \c "Figure" </w:instrText>
      </w:r>
      <w:r>
        <w:fldChar w:fldCharType="separate"/>
      </w:r>
      <w:hyperlink w:anchor="_Toc86863478" w:history="1">
        <w:r w:rsidRPr="00CF3EFD">
          <w:rPr>
            <w:rStyle w:val="Hyperlink"/>
            <w:rFonts w:eastAsia="MS Mincho"/>
            <w:noProof/>
          </w:rPr>
          <w:t>Figure 1: Seam weld as 1</w:t>
        </w:r>
        <w:r w:rsidRPr="00CF3EFD">
          <w:rPr>
            <w:rStyle w:val="Hyperlink"/>
            <w:rFonts w:eastAsia="MS Mincho"/>
            <w:noProof/>
          </w:rPr>
          <w:noBreakHyphen/>
          <w:t>dimensional joint</w:t>
        </w:r>
        <w:r>
          <w:rPr>
            <w:noProof/>
            <w:webHidden/>
          </w:rPr>
          <w:tab/>
        </w:r>
        <w:r>
          <w:rPr>
            <w:noProof/>
            <w:webHidden/>
          </w:rPr>
          <w:fldChar w:fldCharType="begin"/>
        </w:r>
        <w:r>
          <w:rPr>
            <w:noProof/>
            <w:webHidden/>
          </w:rPr>
          <w:instrText xml:space="preserve"> PAGEREF _Toc86863478 \h </w:instrText>
        </w:r>
        <w:r>
          <w:rPr>
            <w:noProof/>
            <w:webHidden/>
          </w:rPr>
        </w:r>
        <w:r>
          <w:rPr>
            <w:noProof/>
            <w:webHidden/>
          </w:rPr>
          <w:fldChar w:fldCharType="separate"/>
        </w:r>
        <w:r>
          <w:rPr>
            <w:noProof/>
            <w:webHidden/>
          </w:rPr>
          <w:t>3</w:t>
        </w:r>
        <w:r>
          <w:rPr>
            <w:noProof/>
            <w:webHidden/>
          </w:rPr>
          <w:fldChar w:fldCharType="end"/>
        </w:r>
      </w:hyperlink>
    </w:p>
    <w:p w14:paraId="07AA899B" w14:textId="7B1F62CE" w:rsidR="00E70F03" w:rsidRDefault="00E70F03">
      <w:pPr>
        <w:pStyle w:val="Abbildungsverzeichnis"/>
        <w:rPr>
          <w:rFonts w:asciiTheme="minorHAnsi" w:eastAsiaTheme="minorEastAsia" w:hAnsiTheme="minorHAnsi" w:cstheme="minorBidi"/>
          <w:b w:val="0"/>
          <w:noProof/>
          <w:szCs w:val="22"/>
          <w:lang w:val="de-DE"/>
        </w:rPr>
      </w:pPr>
      <w:hyperlink w:anchor="_Toc86863479" w:history="1">
        <w:r w:rsidRPr="00CF3EFD">
          <w:rPr>
            <w:rStyle w:val="Hyperlink"/>
            <w:rFonts w:eastAsia="MS Mincho"/>
            <w:noProof/>
          </w:rPr>
          <w:t>Figure 2: Topological Relations between Parts and Assemblies</w:t>
        </w:r>
        <w:r>
          <w:rPr>
            <w:noProof/>
            <w:webHidden/>
          </w:rPr>
          <w:tab/>
        </w:r>
        <w:r>
          <w:rPr>
            <w:noProof/>
            <w:webHidden/>
          </w:rPr>
          <w:fldChar w:fldCharType="begin"/>
        </w:r>
        <w:r>
          <w:rPr>
            <w:noProof/>
            <w:webHidden/>
          </w:rPr>
          <w:instrText xml:space="preserve"> PAGEREF _Toc86863479 \h </w:instrText>
        </w:r>
        <w:r>
          <w:rPr>
            <w:noProof/>
            <w:webHidden/>
          </w:rPr>
        </w:r>
        <w:r>
          <w:rPr>
            <w:noProof/>
            <w:webHidden/>
          </w:rPr>
          <w:fldChar w:fldCharType="separate"/>
        </w:r>
        <w:r>
          <w:rPr>
            <w:noProof/>
            <w:webHidden/>
          </w:rPr>
          <w:t>3</w:t>
        </w:r>
        <w:r>
          <w:rPr>
            <w:noProof/>
            <w:webHidden/>
          </w:rPr>
          <w:fldChar w:fldCharType="end"/>
        </w:r>
      </w:hyperlink>
    </w:p>
    <w:p w14:paraId="346DC6A4" w14:textId="7AEEBB18" w:rsidR="00E70F03" w:rsidRDefault="00E70F03">
      <w:pPr>
        <w:pStyle w:val="Abbildungsverzeichnis"/>
        <w:rPr>
          <w:rFonts w:asciiTheme="minorHAnsi" w:eastAsiaTheme="minorEastAsia" w:hAnsiTheme="minorHAnsi" w:cstheme="minorBidi"/>
          <w:b w:val="0"/>
          <w:noProof/>
          <w:szCs w:val="22"/>
          <w:lang w:val="de-DE"/>
        </w:rPr>
      </w:pPr>
      <w:hyperlink w:anchor="_Toc86863480" w:history="1">
        <w:r w:rsidRPr="00CF3EFD">
          <w:rPr>
            <w:rStyle w:val="Hyperlink"/>
            <w:rFonts w:eastAsia="MS Mincho"/>
            <w:noProof/>
          </w:rPr>
          <w:t>Figure 3: Product Structures Fitting to Previous Figure.</w:t>
        </w:r>
        <w:r>
          <w:rPr>
            <w:noProof/>
            <w:webHidden/>
          </w:rPr>
          <w:tab/>
        </w:r>
        <w:r>
          <w:rPr>
            <w:noProof/>
            <w:webHidden/>
          </w:rPr>
          <w:fldChar w:fldCharType="begin"/>
        </w:r>
        <w:r>
          <w:rPr>
            <w:noProof/>
            <w:webHidden/>
          </w:rPr>
          <w:instrText xml:space="preserve"> PAGEREF _Toc86863480 \h </w:instrText>
        </w:r>
        <w:r>
          <w:rPr>
            <w:noProof/>
            <w:webHidden/>
          </w:rPr>
        </w:r>
        <w:r>
          <w:rPr>
            <w:noProof/>
            <w:webHidden/>
          </w:rPr>
          <w:fldChar w:fldCharType="separate"/>
        </w:r>
        <w:r>
          <w:rPr>
            <w:noProof/>
            <w:webHidden/>
          </w:rPr>
          <w:t>4</w:t>
        </w:r>
        <w:r>
          <w:rPr>
            <w:noProof/>
            <w:webHidden/>
          </w:rPr>
          <w:fldChar w:fldCharType="end"/>
        </w:r>
      </w:hyperlink>
    </w:p>
    <w:p w14:paraId="726A586B" w14:textId="21A338D2" w:rsidR="00E70F03" w:rsidRDefault="00E70F03">
      <w:pPr>
        <w:pStyle w:val="Abbildungsverzeichnis"/>
        <w:rPr>
          <w:rFonts w:asciiTheme="minorHAnsi" w:eastAsiaTheme="minorEastAsia" w:hAnsiTheme="minorHAnsi" w:cstheme="minorBidi"/>
          <w:b w:val="0"/>
          <w:noProof/>
          <w:szCs w:val="22"/>
          <w:lang w:val="de-DE"/>
        </w:rPr>
      </w:pPr>
      <w:hyperlink w:anchor="_Toc86863481" w:history="1">
        <w:r w:rsidRPr="00CF3EFD">
          <w:rPr>
            <w:rStyle w:val="Hyperlink"/>
            <w:rFonts w:eastAsia="MS Mincho"/>
            <w:noProof/>
          </w:rPr>
          <w:t>Figure 4: The Development Process</w:t>
        </w:r>
        <w:r>
          <w:rPr>
            <w:noProof/>
            <w:webHidden/>
          </w:rPr>
          <w:tab/>
        </w:r>
        <w:r>
          <w:rPr>
            <w:noProof/>
            <w:webHidden/>
          </w:rPr>
          <w:fldChar w:fldCharType="begin"/>
        </w:r>
        <w:r>
          <w:rPr>
            <w:noProof/>
            <w:webHidden/>
          </w:rPr>
          <w:instrText xml:space="preserve"> PAGEREF _Toc86863481 \h </w:instrText>
        </w:r>
        <w:r>
          <w:rPr>
            <w:noProof/>
            <w:webHidden/>
          </w:rPr>
        </w:r>
        <w:r>
          <w:rPr>
            <w:noProof/>
            <w:webHidden/>
          </w:rPr>
          <w:fldChar w:fldCharType="separate"/>
        </w:r>
        <w:r>
          <w:rPr>
            <w:noProof/>
            <w:webHidden/>
          </w:rPr>
          <w:t>4</w:t>
        </w:r>
        <w:r>
          <w:rPr>
            <w:noProof/>
            <w:webHidden/>
          </w:rPr>
          <w:fldChar w:fldCharType="end"/>
        </w:r>
      </w:hyperlink>
    </w:p>
    <w:p w14:paraId="74CEEEB7" w14:textId="587AADC2" w:rsidR="00E70F03" w:rsidRDefault="00E70F03">
      <w:pPr>
        <w:pStyle w:val="Abbildungsverzeichnis"/>
        <w:rPr>
          <w:rFonts w:asciiTheme="minorHAnsi" w:eastAsiaTheme="minorEastAsia" w:hAnsiTheme="minorHAnsi" w:cstheme="minorBidi"/>
          <w:b w:val="0"/>
          <w:noProof/>
          <w:szCs w:val="22"/>
          <w:lang w:val="de-DE"/>
        </w:rPr>
      </w:pPr>
      <w:hyperlink w:anchor="_Toc86863482" w:history="1">
        <w:r w:rsidRPr="00CF3EFD">
          <w:rPr>
            <w:rStyle w:val="Hyperlink"/>
            <w:rFonts w:eastAsia="MS Mincho"/>
            <w:noProof/>
          </w:rPr>
          <w:t>Figure 5: χMCF as a Platform for Connection Information in the Complete Development Process</w:t>
        </w:r>
        <w:r>
          <w:rPr>
            <w:noProof/>
            <w:webHidden/>
          </w:rPr>
          <w:tab/>
        </w:r>
        <w:r>
          <w:rPr>
            <w:noProof/>
            <w:webHidden/>
          </w:rPr>
          <w:fldChar w:fldCharType="begin"/>
        </w:r>
        <w:r>
          <w:rPr>
            <w:noProof/>
            <w:webHidden/>
          </w:rPr>
          <w:instrText xml:space="preserve"> PAGEREF _Toc86863482 \h </w:instrText>
        </w:r>
        <w:r>
          <w:rPr>
            <w:noProof/>
            <w:webHidden/>
          </w:rPr>
        </w:r>
        <w:r>
          <w:rPr>
            <w:noProof/>
            <w:webHidden/>
          </w:rPr>
          <w:fldChar w:fldCharType="separate"/>
        </w:r>
        <w:r>
          <w:rPr>
            <w:noProof/>
            <w:webHidden/>
          </w:rPr>
          <w:t>5</w:t>
        </w:r>
        <w:r>
          <w:rPr>
            <w:noProof/>
            <w:webHidden/>
          </w:rPr>
          <w:fldChar w:fldCharType="end"/>
        </w:r>
      </w:hyperlink>
    </w:p>
    <w:p w14:paraId="41A8C769" w14:textId="12B92967" w:rsidR="00E70F03" w:rsidRDefault="00E70F03">
      <w:pPr>
        <w:pStyle w:val="Abbildungsverzeichnis"/>
        <w:rPr>
          <w:rFonts w:asciiTheme="minorHAnsi" w:eastAsiaTheme="minorEastAsia" w:hAnsiTheme="minorHAnsi" w:cstheme="minorBidi"/>
          <w:b w:val="0"/>
          <w:noProof/>
          <w:szCs w:val="22"/>
          <w:lang w:val="de-DE"/>
        </w:rPr>
      </w:pPr>
      <w:hyperlink w:anchor="_Toc86863483" w:history="1">
        <w:r w:rsidRPr="00CF3EFD">
          <w:rPr>
            <w:rStyle w:val="Hyperlink"/>
            <w:rFonts w:eastAsia="MS Mincho"/>
            <w:noProof/>
          </w:rPr>
          <w:t>Figure 6: Weld line crossing tailored blank vs. weld line crossing physical gap</w:t>
        </w:r>
        <w:r>
          <w:rPr>
            <w:noProof/>
            <w:webHidden/>
          </w:rPr>
          <w:tab/>
        </w:r>
        <w:r>
          <w:rPr>
            <w:noProof/>
            <w:webHidden/>
          </w:rPr>
          <w:fldChar w:fldCharType="begin"/>
        </w:r>
        <w:r>
          <w:rPr>
            <w:noProof/>
            <w:webHidden/>
          </w:rPr>
          <w:instrText xml:space="preserve"> PAGEREF _Toc86863483 \h </w:instrText>
        </w:r>
        <w:r>
          <w:rPr>
            <w:noProof/>
            <w:webHidden/>
          </w:rPr>
        </w:r>
        <w:r>
          <w:rPr>
            <w:noProof/>
            <w:webHidden/>
          </w:rPr>
          <w:fldChar w:fldCharType="separate"/>
        </w:r>
        <w:r>
          <w:rPr>
            <w:noProof/>
            <w:webHidden/>
          </w:rPr>
          <w:t>9</w:t>
        </w:r>
        <w:r>
          <w:rPr>
            <w:noProof/>
            <w:webHidden/>
          </w:rPr>
          <w:fldChar w:fldCharType="end"/>
        </w:r>
      </w:hyperlink>
    </w:p>
    <w:p w14:paraId="02F6D466" w14:textId="7BE02A02" w:rsidR="00E70F03" w:rsidRDefault="00E70F03">
      <w:pPr>
        <w:pStyle w:val="Abbildungsverzeichnis"/>
        <w:rPr>
          <w:rFonts w:asciiTheme="minorHAnsi" w:eastAsiaTheme="minorEastAsia" w:hAnsiTheme="minorHAnsi" w:cstheme="minorBidi"/>
          <w:b w:val="0"/>
          <w:noProof/>
          <w:szCs w:val="22"/>
          <w:lang w:val="de-DE"/>
        </w:rPr>
      </w:pPr>
      <w:hyperlink r:id="rId33" w:anchor="_Toc86863484" w:history="1">
        <w:r w:rsidRPr="00CF3EFD">
          <w:rPr>
            <w:rStyle w:val="Hyperlink"/>
            <w:rFonts w:eastAsia="MS Mincho"/>
            <w:noProof/>
          </w:rPr>
          <w:t>Figure 7: special topologies</w:t>
        </w:r>
        <w:r>
          <w:rPr>
            <w:noProof/>
            <w:webHidden/>
          </w:rPr>
          <w:tab/>
        </w:r>
        <w:r>
          <w:rPr>
            <w:noProof/>
            <w:webHidden/>
          </w:rPr>
          <w:fldChar w:fldCharType="begin"/>
        </w:r>
        <w:r>
          <w:rPr>
            <w:noProof/>
            <w:webHidden/>
          </w:rPr>
          <w:instrText xml:space="preserve"> PAGEREF _Toc86863484 \h </w:instrText>
        </w:r>
        <w:r>
          <w:rPr>
            <w:noProof/>
            <w:webHidden/>
          </w:rPr>
        </w:r>
        <w:r>
          <w:rPr>
            <w:noProof/>
            <w:webHidden/>
          </w:rPr>
          <w:fldChar w:fldCharType="separate"/>
        </w:r>
        <w:r>
          <w:rPr>
            <w:noProof/>
            <w:webHidden/>
          </w:rPr>
          <w:t>19</w:t>
        </w:r>
        <w:r>
          <w:rPr>
            <w:noProof/>
            <w:webHidden/>
          </w:rPr>
          <w:fldChar w:fldCharType="end"/>
        </w:r>
      </w:hyperlink>
    </w:p>
    <w:p w14:paraId="523F0AF2" w14:textId="5FA2007F" w:rsidR="00E70F03" w:rsidRDefault="00E70F03">
      <w:pPr>
        <w:pStyle w:val="Abbildungsverzeichnis"/>
        <w:rPr>
          <w:rFonts w:asciiTheme="minorHAnsi" w:eastAsiaTheme="minorEastAsia" w:hAnsiTheme="minorHAnsi" w:cstheme="minorBidi"/>
          <w:b w:val="0"/>
          <w:noProof/>
          <w:szCs w:val="22"/>
          <w:lang w:val="de-DE"/>
        </w:rPr>
      </w:pPr>
      <w:hyperlink w:anchor="_Toc86863485" w:history="1">
        <w:r w:rsidRPr="00CF3EFD">
          <w:rPr>
            <w:rStyle w:val="Hyperlink"/>
            <w:rFonts w:eastAsia="MS Mincho"/>
            <w:noProof/>
          </w:rPr>
          <w:t>Figure 8: Robscans with Different Rotation Angles; Two of them Mirrored</w:t>
        </w:r>
        <w:r>
          <w:rPr>
            <w:noProof/>
            <w:webHidden/>
          </w:rPr>
          <w:tab/>
        </w:r>
        <w:r>
          <w:rPr>
            <w:noProof/>
            <w:webHidden/>
          </w:rPr>
          <w:fldChar w:fldCharType="begin"/>
        </w:r>
        <w:r>
          <w:rPr>
            <w:noProof/>
            <w:webHidden/>
          </w:rPr>
          <w:instrText xml:space="preserve"> PAGEREF _Toc86863485 \h </w:instrText>
        </w:r>
        <w:r>
          <w:rPr>
            <w:noProof/>
            <w:webHidden/>
          </w:rPr>
        </w:r>
        <w:r>
          <w:rPr>
            <w:noProof/>
            <w:webHidden/>
          </w:rPr>
          <w:fldChar w:fldCharType="separate"/>
        </w:r>
        <w:r>
          <w:rPr>
            <w:noProof/>
            <w:webHidden/>
          </w:rPr>
          <w:t>37</w:t>
        </w:r>
        <w:r>
          <w:rPr>
            <w:noProof/>
            <w:webHidden/>
          </w:rPr>
          <w:fldChar w:fldCharType="end"/>
        </w:r>
      </w:hyperlink>
    </w:p>
    <w:p w14:paraId="5793C11A" w14:textId="46F22D33" w:rsidR="00E70F03" w:rsidRDefault="00E70F03">
      <w:pPr>
        <w:pStyle w:val="Abbildungsverzeichnis"/>
        <w:rPr>
          <w:rFonts w:asciiTheme="minorHAnsi" w:eastAsiaTheme="minorEastAsia" w:hAnsiTheme="minorHAnsi" w:cstheme="minorBidi"/>
          <w:b w:val="0"/>
          <w:noProof/>
          <w:szCs w:val="22"/>
          <w:lang w:val="de-DE"/>
        </w:rPr>
      </w:pPr>
      <w:hyperlink w:anchor="_Toc86863486" w:history="1">
        <w:r w:rsidRPr="00CF3EFD">
          <w:rPr>
            <w:rStyle w:val="Hyperlink"/>
            <w:rFonts w:eastAsia="MS Mincho"/>
            <w:noProof/>
          </w:rPr>
          <w:t>Figure 9: Rivet head types</w:t>
        </w:r>
        <w:r>
          <w:rPr>
            <w:noProof/>
            <w:webHidden/>
          </w:rPr>
          <w:tab/>
        </w:r>
        <w:r>
          <w:rPr>
            <w:noProof/>
            <w:webHidden/>
          </w:rPr>
          <w:fldChar w:fldCharType="begin"/>
        </w:r>
        <w:r>
          <w:rPr>
            <w:noProof/>
            <w:webHidden/>
          </w:rPr>
          <w:instrText xml:space="preserve"> PAGEREF _Toc86863486 \h </w:instrText>
        </w:r>
        <w:r>
          <w:rPr>
            <w:noProof/>
            <w:webHidden/>
          </w:rPr>
        </w:r>
        <w:r>
          <w:rPr>
            <w:noProof/>
            <w:webHidden/>
          </w:rPr>
          <w:fldChar w:fldCharType="separate"/>
        </w:r>
        <w:r>
          <w:rPr>
            <w:noProof/>
            <w:webHidden/>
          </w:rPr>
          <w:t>40</w:t>
        </w:r>
        <w:r>
          <w:rPr>
            <w:noProof/>
            <w:webHidden/>
          </w:rPr>
          <w:fldChar w:fldCharType="end"/>
        </w:r>
      </w:hyperlink>
    </w:p>
    <w:p w14:paraId="5A63F575" w14:textId="55586F52" w:rsidR="00E70F03" w:rsidRDefault="00E70F03">
      <w:pPr>
        <w:pStyle w:val="Abbildungsverzeichnis"/>
        <w:rPr>
          <w:rFonts w:asciiTheme="minorHAnsi" w:eastAsiaTheme="minorEastAsia" w:hAnsiTheme="minorHAnsi" w:cstheme="minorBidi"/>
          <w:b w:val="0"/>
          <w:noProof/>
          <w:szCs w:val="22"/>
          <w:lang w:val="de-DE"/>
        </w:rPr>
      </w:pPr>
      <w:hyperlink w:anchor="_Toc86863487" w:history="1">
        <w:r w:rsidRPr="00CF3EFD">
          <w:rPr>
            <w:rStyle w:val="Hyperlink"/>
            <w:rFonts w:eastAsia="MS Mincho"/>
            <w:noProof/>
          </w:rPr>
          <w:t>Figure 10: Cross Section of a blind rivet</w:t>
        </w:r>
        <w:r>
          <w:rPr>
            <w:noProof/>
            <w:webHidden/>
          </w:rPr>
          <w:tab/>
        </w:r>
        <w:r>
          <w:rPr>
            <w:noProof/>
            <w:webHidden/>
          </w:rPr>
          <w:fldChar w:fldCharType="begin"/>
        </w:r>
        <w:r>
          <w:rPr>
            <w:noProof/>
            <w:webHidden/>
          </w:rPr>
          <w:instrText xml:space="preserve"> PAGEREF _Toc86863487 \h </w:instrText>
        </w:r>
        <w:r>
          <w:rPr>
            <w:noProof/>
            <w:webHidden/>
          </w:rPr>
        </w:r>
        <w:r>
          <w:rPr>
            <w:noProof/>
            <w:webHidden/>
          </w:rPr>
          <w:fldChar w:fldCharType="separate"/>
        </w:r>
        <w:r>
          <w:rPr>
            <w:noProof/>
            <w:webHidden/>
          </w:rPr>
          <w:t>42</w:t>
        </w:r>
        <w:r>
          <w:rPr>
            <w:noProof/>
            <w:webHidden/>
          </w:rPr>
          <w:fldChar w:fldCharType="end"/>
        </w:r>
      </w:hyperlink>
    </w:p>
    <w:p w14:paraId="47CC82BD" w14:textId="47872FF4" w:rsidR="00E70F03" w:rsidRDefault="00E70F03">
      <w:pPr>
        <w:pStyle w:val="Abbildungsverzeichnis"/>
        <w:rPr>
          <w:rFonts w:asciiTheme="minorHAnsi" w:eastAsiaTheme="minorEastAsia" w:hAnsiTheme="minorHAnsi" w:cstheme="minorBidi"/>
          <w:b w:val="0"/>
          <w:noProof/>
          <w:szCs w:val="22"/>
          <w:lang w:val="de-DE"/>
        </w:rPr>
      </w:pPr>
      <w:hyperlink w:anchor="_Toc86863488" w:history="1">
        <w:r w:rsidRPr="00CF3EFD">
          <w:rPr>
            <w:rStyle w:val="Hyperlink"/>
            <w:rFonts w:eastAsia="MS Mincho"/>
            <w:noProof/>
          </w:rPr>
          <w:t>Figure 11: Thick and Thin Assembling</w:t>
        </w:r>
        <w:r>
          <w:rPr>
            <w:noProof/>
            <w:webHidden/>
          </w:rPr>
          <w:tab/>
        </w:r>
        <w:r>
          <w:rPr>
            <w:noProof/>
            <w:webHidden/>
          </w:rPr>
          <w:fldChar w:fldCharType="begin"/>
        </w:r>
        <w:r>
          <w:rPr>
            <w:noProof/>
            <w:webHidden/>
          </w:rPr>
          <w:instrText xml:space="preserve"> PAGEREF _Toc86863488 \h </w:instrText>
        </w:r>
        <w:r>
          <w:rPr>
            <w:noProof/>
            <w:webHidden/>
          </w:rPr>
        </w:r>
        <w:r>
          <w:rPr>
            <w:noProof/>
            <w:webHidden/>
          </w:rPr>
          <w:fldChar w:fldCharType="separate"/>
        </w:r>
        <w:r>
          <w:rPr>
            <w:noProof/>
            <w:webHidden/>
          </w:rPr>
          <w:t>43</w:t>
        </w:r>
        <w:r>
          <w:rPr>
            <w:noProof/>
            <w:webHidden/>
          </w:rPr>
          <w:fldChar w:fldCharType="end"/>
        </w:r>
      </w:hyperlink>
    </w:p>
    <w:p w14:paraId="0BC06275" w14:textId="02345092" w:rsidR="00E70F03" w:rsidRDefault="00E70F03">
      <w:pPr>
        <w:pStyle w:val="Abbildungsverzeichnis"/>
        <w:rPr>
          <w:rFonts w:asciiTheme="minorHAnsi" w:eastAsiaTheme="minorEastAsia" w:hAnsiTheme="minorHAnsi" w:cstheme="minorBidi"/>
          <w:b w:val="0"/>
          <w:noProof/>
          <w:szCs w:val="22"/>
          <w:lang w:val="de-DE"/>
        </w:rPr>
      </w:pPr>
      <w:hyperlink w:anchor="_Toc86863489" w:history="1">
        <w:r w:rsidRPr="00CF3EFD">
          <w:rPr>
            <w:rStyle w:val="Hyperlink"/>
            <w:rFonts w:eastAsia="MS Mincho"/>
            <w:noProof/>
          </w:rPr>
          <w:t>Figure 12: Fastening Soft and Hard</w:t>
        </w:r>
        <w:r>
          <w:rPr>
            <w:noProof/>
            <w:webHidden/>
          </w:rPr>
          <w:tab/>
        </w:r>
        <w:r>
          <w:rPr>
            <w:noProof/>
            <w:webHidden/>
          </w:rPr>
          <w:fldChar w:fldCharType="begin"/>
        </w:r>
        <w:r>
          <w:rPr>
            <w:noProof/>
            <w:webHidden/>
          </w:rPr>
          <w:instrText xml:space="preserve"> PAGEREF _Toc86863489 \h </w:instrText>
        </w:r>
        <w:r>
          <w:rPr>
            <w:noProof/>
            <w:webHidden/>
          </w:rPr>
        </w:r>
        <w:r>
          <w:rPr>
            <w:noProof/>
            <w:webHidden/>
          </w:rPr>
          <w:fldChar w:fldCharType="separate"/>
        </w:r>
        <w:r>
          <w:rPr>
            <w:noProof/>
            <w:webHidden/>
          </w:rPr>
          <w:t>43</w:t>
        </w:r>
        <w:r>
          <w:rPr>
            <w:noProof/>
            <w:webHidden/>
          </w:rPr>
          <w:fldChar w:fldCharType="end"/>
        </w:r>
      </w:hyperlink>
    </w:p>
    <w:p w14:paraId="6E8DD527" w14:textId="78C21919" w:rsidR="00E70F03" w:rsidRDefault="00E70F03">
      <w:pPr>
        <w:pStyle w:val="Abbildungsverzeichnis"/>
        <w:rPr>
          <w:rFonts w:asciiTheme="minorHAnsi" w:eastAsiaTheme="minorEastAsia" w:hAnsiTheme="minorHAnsi" w:cstheme="minorBidi"/>
          <w:b w:val="0"/>
          <w:noProof/>
          <w:szCs w:val="22"/>
          <w:lang w:val="de-DE"/>
        </w:rPr>
      </w:pPr>
      <w:hyperlink w:anchor="_Toc86863490" w:history="1">
        <w:r w:rsidRPr="00CF3EFD">
          <w:rPr>
            <w:rStyle w:val="Hyperlink"/>
            <w:rFonts w:eastAsia="MS Mincho"/>
            <w:noProof/>
          </w:rPr>
          <w:t>Figure 13: Cross Section of a Self-Piercing Rivet</w:t>
        </w:r>
        <w:r>
          <w:rPr>
            <w:noProof/>
            <w:webHidden/>
          </w:rPr>
          <w:tab/>
        </w:r>
        <w:r>
          <w:rPr>
            <w:noProof/>
            <w:webHidden/>
          </w:rPr>
          <w:fldChar w:fldCharType="begin"/>
        </w:r>
        <w:r>
          <w:rPr>
            <w:noProof/>
            <w:webHidden/>
          </w:rPr>
          <w:instrText xml:space="preserve"> PAGEREF _Toc86863490 \h </w:instrText>
        </w:r>
        <w:r>
          <w:rPr>
            <w:noProof/>
            <w:webHidden/>
          </w:rPr>
        </w:r>
        <w:r>
          <w:rPr>
            <w:noProof/>
            <w:webHidden/>
          </w:rPr>
          <w:fldChar w:fldCharType="separate"/>
        </w:r>
        <w:r>
          <w:rPr>
            <w:noProof/>
            <w:webHidden/>
          </w:rPr>
          <w:t>44</w:t>
        </w:r>
        <w:r>
          <w:rPr>
            <w:noProof/>
            <w:webHidden/>
          </w:rPr>
          <w:fldChar w:fldCharType="end"/>
        </w:r>
      </w:hyperlink>
    </w:p>
    <w:p w14:paraId="52373147" w14:textId="14BDB373" w:rsidR="00E70F03" w:rsidRDefault="00E70F03">
      <w:pPr>
        <w:pStyle w:val="Abbildungsverzeichnis"/>
        <w:rPr>
          <w:rFonts w:asciiTheme="minorHAnsi" w:eastAsiaTheme="minorEastAsia" w:hAnsiTheme="minorHAnsi" w:cstheme="minorBidi"/>
          <w:b w:val="0"/>
          <w:noProof/>
          <w:szCs w:val="22"/>
          <w:lang w:val="de-DE"/>
        </w:rPr>
      </w:pPr>
      <w:hyperlink w:anchor="_Toc86863491" w:history="1">
        <w:r w:rsidRPr="00CF3EFD">
          <w:rPr>
            <w:rStyle w:val="Hyperlink"/>
            <w:rFonts w:eastAsia="MS Mincho"/>
            <w:noProof/>
          </w:rPr>
          <w:t>Figure 14: S</w:t>
        </w:r>
        <w:r w:rsidRPr="00CF3EFD">
          <w:rPr>
            <w:rStyle w:val="Hyperlink"/>
            <w:rFonts w:ascii="Arial" w:eastAsia="MS Mincho" w:hAnsi="Arial" w:cs="Arial"/>
            <w:noProof/>
            <w:shd w:val="clear" w:color="auto" w:fill="FFFFFF"/>
          </w:rPr>
          <w:t>elf-piercing rivet setting apparatus</w:t>
        </w:r>
        <w:r>
          <w:rPr>
            <w:noProof/>
            <w:webHidden/>
          </w:rPr>
          <w:tab/>
        </w:r>
        <w:r>
          <w:rPr>
            <w:noProof/>
            <w:webHidden/>
          </w:rPr>
          <w:fldChar w:fldCharType="begin"/>
        </w:r>
        <w:r>
          <w:rPr>
            <w:noProof/>
            <w:webHidden/>
          </w:rPr>
          <w:instrText xml:space="preserve"> PAGEREF _Toc86863491 \h </w:instrText>
        </w:r>
        <w:r>
          <w:rPr>
            <w:noProof/>
            <w:webHidden/>
          </w:rPr>
        </w:r>
        <w:r>
          <w:rPr>
            <w:noProof/>
            <w:webHidden/>
          </w:rPr>
          <w:fldChar w:fldCharType="separate"/>
        </w:r>
        <w:r>
          <w:rPr>
            <w:noProof/>
            <w:webHidden/>
          </w:rPr>
          <w:t>44</w:t>
        </w:r>
        <w:r>
          <w:rPr>
            <w:noProof/>
            <w:webHidden/>
          </w:rPr>
          <w:fldChar w:fldCharType="end"/>
        </w:r>
      </w:hyperlink>
    </w:p>
    <w:p w14:paraId="2A6A513A" w14:textId="5F73B5DB" w:rsidR="00E70F03" w:rsidRDefault="00E70F03">
      <w:pPr>
        <w:pStyle w:val="Abbildungsverzeichnis"/>
        <w:rPr>
          <w:rFonts w:asciiTheme="minorHAnsi" w:eastAsiaTheme="minorEastAsia" w:hAnsiTheme="minorHAnsi" w:cstheme="minorBidi"/>
          <w:b w:val="0"/>
          <w:noProof/>
          <w:szCs w:val="22"/>
          <w:lang w:val="de-DE"/>
        </w:rPr>
      </w:pPr>
      <w:hyperlink w:anchor="_Toc86863492" w:history="1">
        <w:r w:rsidRPr="00CF3EFD">
          <w:rPr>
            <w:rStyle w:val="Hyperlink"/>
            <w:rFonts w:eastAsia="MS Mincho"/>
            <w:noProof/>
          </w:rPr>
          <w:t>Figure 15: Dimensions of Solid Rivets</w:t>
        </w:r>
        <w:r>
          <w:rPr>
            <w:noProof/>
            <w:webHidden/>
          </w:rPr>
          <w:tab/>
        </w:r>
        <w:r>
          <w:rPr>
            <w:noProof/>
            <w:webHidden/>
          </w:rPr>
          <w:fldChar w:fldCharType="begin"/>
        </w:r>
        <w:r>
          <w:rPr>
            <w:noProof/>
            <w:webHidden/>
          </w:rPr>
          <w:instrText xml:space="preserve"> PAGEREF _Toc86863492 \h </w:instrText>
        </w:r>
        <w:r>
          <w:rPr>
            <w:noProof/>
            <w:webHidden/>
          </w:rPr>
        </w:r>
        <w:r>
          <w:rPr>
            <w:noProof/>
            <w:webHidden/>
          </w:rPr>
          <w:fldChar w:fldCharType="separate"/>
        </w:r>
        <w:r>
          <w:rPr>
            <w:noProof/>
            <w:webHidden/>
          </w:rPr>
          <w:t>46</w:t>
        </w:r>
        <w:r>
          <w:rPr>
            <w:noProof/>
            <w:webHidden/>
          </w:rPr>
          <w:fldChar w:fldCharType="end"/>
        </w:r>
      </w:hyperlink>
    </w:p>
    <w:p w14:paraId="4BBAEF24" w14:textId="19983D8D" w:rsidR="00E70F03" w:rsidRDefault="00E70F03">
      <w:pPr>
        <w:pStyle w:val="Abbildungsverzeichnis"/>
        <w:rPr>
          <w:rFonts w:asciiTheme="minorHAnsi" w:eastAsiaTheme="minorEastAsia" w:hAnsiTheme="minorHAnsi" w:cstheme="minorBidi"/>
          <w:b w:val="0"/>
          <w:noProof/>
          <w:szCs w:val="22"/>
          <w:lang w:val="de-DE"/>
        </w:rPr>
      </w:pPr>
      <w:hyperlink w:anchor="_Toc86863493" w:history="1">
        <w:r w:rsidRPr="00CF3EFD">
          <w:rPr>
            <w:rStyle w:val="Hyperlink"/>
            <w:rFonts w:eastAsia="MS Mincho"/>
            <w:noProof/>
          </w:rPr>
          <w:t>Figure 16: Clinch allowance of solid rivet</w:t>
        </w:r>
        <w:r>
          <w:rPr>
            <w:noProof/>
            <w:webHidden/>
          </w:rPr>
          <w:tab/>
        </w:r>
        <w:r>
          <w:rPr>
            <w:noProof/>
            <w:webHidden/>
          </w:rPr>
          <w:fldChar w:fldCharType="begin"/>
        </w:r>
        <w:r>
          <w:rPr>
            <w:noProof/>
            <w:webHidden/>
          </w:rPr>
          <w:instrText xml:space="preserve"> PAGEREF _Toc86863493 \h </w:instrText>
        </w:r>
        <w:r>
          <w:rPr>
            <w:noProof/>
            <w:webHidden/>
          </w:rPr>
        </w:r>
        <w:r>
          <w:rPr>
            <w:noProof/>
            <w:webHidden/>
          </w:rPr>
          <w:fldChar w:fldCharType="separate"/>
        </w:r>
        <w:r>
          <w:rPr>
            <w:noProof/>
            <w:webHidden/>
          </w:rPr>
          <w:t>47</w:t>
        </w:r>
        <w:r>
          <w:rPr>
            <w:noProof/>
            <w:webHidden/>
          </w:rPr>
          <w:fldChar w:fldCharType="end"/>
        </w:r>
      </w:hyperlink>
    </w:p>
    <w:p w14:paraId="5D752672" w14:textId="0F5D4F88" w:rsidR="00E70F03" w:rsidRDefault="00E70F03">
      <w:pPr>
        <w:pStyle w:val="Abbildungsverzeichnis"/>
        <w:rPr>
          <w:rFonts w:asciiTheme="minorHAnsi" w:eastAsiaTheme="minorEastAsia" w:hAnsiTheme="minorHAnsi" w:cstheme="minorBidi"/>
          <w:b w:val="0"/>
          <w:noProof/>
          <w:szCs w:val="22"/>
          <w:lang w:val="de-DE"/>
        </w:rPr>
      </w:pPr>
      <w:hyperlink w:anchor="_Toc86863494" w:history="1">
        <w:r w:rsidRPr="00CF3EFD">
          <w:rPr>
            <w:rStyle w:val="Hyperlink"/>
            <w:rFonts w:eastAsia="MS Mincho"/>
            <w:noProof/>
          </w:rPr>
          <w:t>Figure 17: Cross section of a SWOP Rivet</w:t>
        </w:r>
        <w:r>
          <w:rPr>
            <w:noProof/>
            <w:webHidden/>
          </w:rPr>
          <w:tab/>
        </w:r>
        <w:r>
          <w:rPr>
            <w:noProof/>
            <w:webHidden/>
          </w:rPr>
          <w:fldChar w:fldCharType="begin"/>
        </w:r>
        <w:r>
          <w:rPr>
            <w:noProof/>
            <w:webHidden/>
          </w:rPr>
          <w:instrText xml:space="preserve"> PAGEREF _Toc86863494 \h </w:instrText>
        </w:r>
        <w:r>
          <w:rPr>
            <w:noProof/>
            <w:webHidden/>
          </w:rPr>
        </w:r>
        <w:r>
          <w:rPr>
            <w:noProof/>
            <w:webHidden/>
          </w:rPr>
          <w:fldChar w:fldCharType="separate"/>
        </w:r>
        <w:r>
          <w:rPr>
            <w:noProof/>
            <w:webHidden/>
          </w:rPr>
          <w:t>48</w:t>
        </w:r>
        <w:r>
          <w:rPr>
            <w:noProof/>
            <w:webHidden/>
          </w:rPr>
          <w:fldChar w:fldCharType="end"/>
        </w:r>
      </w:hyperlink>
    </w:p>
    <w:p w14:paraId="7250D29B" w14:textId="5635EE53" w:rsidR="00E70F03" w:rsidRDefault="00E70F03">
      <w:pPr>
        <w:pStyle w:val="Abbildungsverzeichnis"/>
        <w:rPr>
          <w:rFonts w:asciiTheme="minorHAnsi" w:eastAsiaTheme="minorEastAsia" w:hAnsiTheme="minorHAnsi" w:cstheme="minorBidi"/>
          <w:b w:val="0"/>
          <w:noProof/>
          <w:szCs w:val="22"/>
          <w:lang w:val="de-DE"/>
        </w:rPr>
      </w:pPr>
      <w:hyperlink w:anchor="_Toc86863495" w:history="1">
        <w:r w:rsidRPr="00CF3EFD">
          <w:rPr>
            <w:rStyle w:val="Hyperlink"/>
            <w:rFonts w:eastAsia="MS Mincho"/>
            <w:noProof/>
          </w:rPr>
          <w:t>Figure 18 Clinchnietbolzen types</w:t>
        </w:r>
        <w:r>
          <w:rPr>
            <w:noProof/>
            <w:webHidden/>
          </w:rPr>
          <w:tab/>
        </w:r>
        <w:r>
          <w:rPr>
            <w:noProof/>
            <w:webHidden/>
          </w:rPr>
          <w:fldChar w:fldCharType="begin"/>
        </w:r>
        <w:r>
          <w:rPr>
            <w:noProof/>
            <w:webHidden/>
          </w:rPr>
          <w:instrText xml:space="preserve"> PAGEREF _Toc86863495 \h </w:instrText>
        </w:r>
        <w:r>
          <w:rPr>
            <w:noProof/>
            <w:webHidden/>
          </w:rPr>
        </w:r>
        <w:r>
          <w:rPr>
            <w:noProof/>
            <w:webHidden/>
          </w:rPr>
          <w:fldChar w:fldCharType="separate"/>
        </w:r>
        <w:r>
          <w:rPr>
            <w:noProof/>
            <w:webHidden/>
          </w:rPr>
          <w:t>50</w:t>
        </w:r>
        <w:r>
          <w:rPr>
            <w:noProof/>
            <w:webHidden/>
          </w:rPr>
          <w:fldChar w:fldCharType="end"/>
        </w:r>
      </w:hyperlink>
    </w:p>
    <w:p w14:paraId="21AC736E" w14:textId="3D4E1A61" w:rsidR="00E70F03" w:rsidRDefault="00E70F03">
      <w:pPr>
        <w:pStyle w:val="Abbildungsverzeichnis"/>
        <w:rPr>
          <w:rFonts w:asciiTheme="minorHAnsi" w:eastAsiaTheme="minorEastAsia" w:hAnsiTheme="minorHAnsi" w:cstheme="minorBidi"/>
          <w:b w:val="0"/>
          <w:noProof/>
          <w:szCs w:val="22"/>
          <w:lang w:val="de-DE"/>
        </w:rPr>
      </w:pPr>
      <w:hyperlink w:anchor="_Toc86863496" w:history="1">
        <w:r w:rsidRPr="00CF3EFD">
          <w:rPr>
            <w:rStyle w:val="Hyperlink"/>
            <w:rFonts w:eastAsia="MS Mincho"/>
            <w:noProof/>
          </w:rPr>
          <w:t>Figure 19 Clinch Rivet Stud: Ball stud</w:t>
        </w:r>
        <w:r>
          <w:rPr>
            <w:noProof/>
            <w:webHidden/>
          </w:rPr>
          <w:tab/>
        </w:r>
        <w:r>
          <w:rPr>
            <w:noProof/>
            <w:webHidden/>
          </w:rPr>
          <w:fldChar w:fldCharType="begin"/>
        </w:r>
        <w:r>
          <w:rPr>
            <w:noProof/>
            <w:webHidden/>
          </w:rPr>
          <w:instrText xml:space="preserve"> PAGEREF _Toc86863496 \h </w:instrText>
        </w:r>
        <w:r>
          <w:rPr>
            <w:noProof/>
            <w:webHidden/>
          </w:rPr>
        </w:r>
        <w:r>
          <w:rPr>
            <w:noProof/>
            <w:webHidden/>
          </w:rPr>
          <w:fldChar w:fldCharType="separate"/>
        </w:r>
        <w:r>
          <w:rPr>
            <w:noProof/>
            <w:webHidden/>
          </w:rPr>
          <w:t>50</w:t>
        </w:r>
        <w:r>
          <w:rPr>
            <w:noProof/>
            <w:webHidden/>
          </w:rPr>
          <w:fldChar w:fldCharType="end"/>
        </w:r>
      </w:hyperlink>
    </w:p>
    <w:p w14:paraId="6FD504D2" w14:textId="7F0D4B3F" w:rsidR="00E70F03" w:rsidRDefault="00E70F03">
      <w:pPr>
        <w:pStyle w:val="Abbildungsverzeichnis"/>
        <w:rPr>
          <w:rFonts w:asciiTheme="minorHAnsi" w:eastAsiaTheme="minorEastAsia" w:hAnsiTheme="minorHAnsi" w:cstheme="minorBidi"/>
          <w:b w:val="0"/>
          <w:noProof/>
          <w:szCs w:val="22"/>
          <w:lang w:val="de-DE"/>
        </w:rPr>
      </w:pPr>
      <w:hyperlink w:anchor="_Toc86863497" w:history="1">
        <w:r w:rsidRPr="00CF3EFD">
          <w:rPr>
            <w:rStyle w:val="Hyperlink"/>
            <w:rFonts w:eastAsia="MS Mincho"/>
            <w:noProof/>
          </w:rPr>
          <w:t>Figure 20: Bolts and Screws</w:t>
        </w:r>
        <w:r>
          <w:rPr>
            <w:noProof/>
            <w:webHidden/>
          </w:rPr>
          <w:tab/>
        </w:r>
        <w:r>
          <w:rPr>
            <w:noProof/>
            <w:webHidden/>
          </w:rPr>
          <w:fldChar w:fldCharType="begin"/>
        </w:r>
        <w:r>
          <w:rPr>
            <w:noProof/>
            <w:webHidden/>
          </w:rPr>
          <w:instrText xml:space="preserve"> PAGEREF _Toc86863497 \h </w:instrText>
        </w:r>
        <w:r>
          <w:rPr>
            <w:noProof/>
            <w:webHidden/>
          </w:rPr>
        </w:r>
        <w:r>
          <w:rPr>
            <w:noProof/>
            <w:webHidden/>
          </w:rPr>
          <w:fldChar w:fldCharType="separate"/>
        </w:r>
        <w:r>
          <w:rPr>
            <w:noProof/>
            <w:webHidden/>
          </w:rPr>
          <w:t>51</w:t>
        </w:r>
        <w:r>
          <w:rPr>
            <w:noProof/>
            <w:webHidden/>
          </w:rPr>
          <w:fldChar w:fldCharType="end"/>
        </w:r>
      </w:hyperlink>
    </w:p>
    <w:p w14:paraId="5A26DF87" w14:textId="353DFC6A" w:rsidR="00E70F03" w:rsidRDefault="00E70F03">
      <w:pPr>
        <w:pStyle w:val="Abbildungsverzeichnis"/>
        <w:rPr>
          <w:rFonts w:asciiTheme="minorHAnsi" w:eastAsiaTheme="minorEastAsia" w:hAnsiTheme="minorHAnsi" w:cstheme="minorBidi"/>
          <w:b w:val="0"/>
          <w:noProof/>
          <w:szCs w:val="22"/>
          <w:lang w:val="de-DE"/>
        </w:rPr>
      </w:pPr>
      <w:hyperlink w:anchor="_Toc86863498" w:history="1">
        <w:r w:rsidRPr="00CF3EFD">
          <w:rPr>
            <w:rStyle w:val="Hyperlink"/>
            <w:rFonts w:eastAsia="MS Mincho"/>
            <w:noProof/>
          </w:rPr>
          <w:t>Figure 21: Different Screw Forms</w:t>
        </w:r>
        <w:r>
          <w:rPr>
            <w:noProof/>
            <w:webHidden/>
          </w:rPr>
          <w:tab/>
        </w:r>
        <w:r>
          <w:rPr>
            <w:noProof/>
            <w:webHidden/>
          </w:rPr>
          <w:fldChar w:fldCharType="begin"/>
        </w:r>
        <w:r>
          <w:rPr>
            <w:noProof/>
            <w:webHidden/>
          </w:rPr>
          <w:instrText xml:space="preserve"> PAGEREF _Toc86863498 \h </w:instrText>
        </w:r>
        <w:r>
          <w:rPr>
            <w:noProof/>
            <w:webHidden/>
          </w:rPr>
        </w:r>
        <w:r>
          <w:rPr>
            <w:noProof/>
            <w:webHidden/>
          </w:rPr>
          <w:fldChar w:fldCharType="separate"/>
        </w:r>
        <w:r>
          <w:rPr>
            <w:noProof/>
            <w:webHidden/>
          </w:rPr>
          <w:t>52</w:t>
        </w:r>
        <w:r>
          <w:rPr>
            <w:noProof/>
            <w:webHidden/>
          </w:rPr>
          <w:fldChar w:fldCharType="end"/>
        </w:r>
      </w:hyperlink>
    </w:p>
    <w:p w14:paraId="205A25F9" w14:textId="6E4E8E96" w:rsidR="00E70F03" w:rsidRDefault="00E70F03">
      <w:pPr>
        <w:pStyle w:val="Abbildungsverzeichnis"/>
        <w:rPr>
          <w:rFonts w:asciiTheme="minorHAnsi" w:eastAsiaTheme="minorEastAsia" w:hAnsiTheme="minorHAnsi" w:cstheme="minorBidi"/>
          <w:b w:val="0"/>
          <w:noProof/>
          <w:szCs w:val="22"/>
          <w:lang w:val="de-DE"/>
        </w:rPr>
      </w:pPr>
      <w:hyperlink w:anchor="_Toc86863499" w:history="1">
        <w:r w:rsidRPr="00CF3EFD">
          <w:rPr>
            <w:rStyle w:val="Hyperlink"/>
            <w:rFonts w:eastAsia="MS Mincho"/>
            <w:noProof/>
          </w:rPr>
          <w:t>Figure 22: Definition of Length and Head Sizes</w:t>
        </w:r>
        <w:r>
          <w:rPr>
            <w:noProof/>
            <w:webHidden/>
          </w:rPr>
          <w:tab/>
        </w:r>
        <w:r>
          <w:rPr>
            <w:noProof/>
            <w:webHidden/>
          </w:rPr>
          <w:fldChar w:fldCharType="begin"/>
        </w:r>
        <w:r>
          <w:rPr>
            <w:noProof/>
            <w:webHidden/>
          </w:rPr>
          <w:instrText xml:space="preserve"> PAGEREF _Toc86863499 \h </w:instrText>
        </w:r>
        <w:r>
          <w:rPr>
            <w:noProof/>
            <w:webHidden/>
          </w:rPr>
        </w:r>
        <w:r>
          <w:rPr>
            <w:noProof/>
            <w:webHidden/>
          </w:rPr>
          <w:fldChar w:fldCharType="separate"/>
        </w:r>
        <w:r>
          <w:rPr>
            <w:noProof/>
            <w:webHidden/>
          </w:rPr>
          <w:t>52</w:t>
        </w:r>
        <w:r>
          <w:rPr>
            <w:noProof/>
            <w:webHidden/>
          </w:rPr>
          <w:fldChar w:fldCharType="end"/>
        </w:r>
      </w:hyperlink>
    </w:p>
    <w:p w14:paraId="3D6F7276" w14:textId="39D8EB40" w:rsidR="00E70F03" w:rsidRDefault="00E70F03">
      <w:pPr>
        <w:pStyle w:val="Abbildungsverzeichnis"/>
        <w:rPr>
          <w:rFonts w:asciiTheme="minorHAnsi" w:eastAsiaTheme="minorEastAsia" w:hAnsiTheme="minorHAnsi" w:cstheme="minorBidi"/>
          <w:b w:val="0"/>
          <w:noProof/>
          <w:szCs w:val="22"/>
          <w:lang w:val="de-DE"/>
        </w:rPr>
      </w:pPr>
      <w:hyperlink w:anchor="_Toc86863500" w:history="1">
        <w:r w:rsidRPr="00CF3EFD">
          <w:rPr>
            <w:rStyle w:val="Hyperlink"/>
            <w:rFonts w:eastAsia="MS Mincho"/>
            <w:noProof/>
          </w:rPr>
          <w:t>Figure 23: Definition of lead, pitch and starts of a thread.</w:t>
        </w:r>
        <w:r>
          <w:rPr>
            <w:noProof/>
            <w:webHidden/>
          </w:rPr>
          <w:tab/>
        </w:r>
        <w:r>
          <w:rPr>
            <w:noProof/>
            <w:webHidden/>
          </w:rPr>
          <w:fldChar w:fldCharType="begin"/>
        </w:r>
        <w:r>
          <w:rPr>
            <w:noProof/>
            <w:webHidden/>
          </w:rPr>
          <w:instrText xml:space="preserve"> PAGEREF _Toc86863500 \h </w:instrText>
        </w:r>
        <w:r>
          <w:rPr>
            <w:noProof/>
            <w:webHidden/>
          </w:rPr>
        </w:r>
        <w:r>
          <w:rPr>
            <w:noProof/>
            <w:webHidden/>
          </w:rPr>
          <w:fldChar w:fldCharType="separate"/>
        </w:r>
        <w:r>
          <w:rPr>
            <w:noProof/>
            <w:webHidden/>
          </w:rPr>
          <w:t>52</w:t>
        </w:r>
        <w:r>
          <w:rPr>
            <w:noProof/>
            <w:webHidden/>
          </w:rPr>
          <w:fldChar w:fldCharType="end"/>
        </w:r>
      </w:hyperlink>
    </w:p>
    <w:p w14:paraId="7786EAC3" w14:textId="02E256C9" w:rsidR="00E70F03" w:rsidRDefault="00E70F03">
      <w:pPr>
        <w:pStyle w:val="Abbildungsverzeichnis"/>
        <w:rPr>
          <w:rFonts w:asciiTheme="minorHAnsi" w:eastAsiaTheme="minorEastAsia" w:hAnsiTheme="minorHAnsi" w:cstheme="minorBidi"/>
          <w:b w:val="0"/>
          <w:noProof/>
          <w:szCs w:val="22"/>
          <w:lang w:val="de-DE"/>
        </w:rPr>
      </w:pPr>
      <w:hyperlink w:anchor="_Toc86863501" w:history="1">
        <w:r w:rsidRPr="00CF3EFD">
          <w:rPr>
            <w:rStyle w:val="Hyperlink"/>
            <w:rFonts w:eastAsia="MS Mincho"/>
            <w:noProof/>
          </w:rPr>
          <w:t>Figure 24: Bolt with welded nut</w:t>
        </w:r>
        <w:r>
          <w:rPr>
            <w:noProof/>
            <w:webHidden/>
          </w:rPr>
          <w:tab/>
        </w:r>
        <w:r>
          <w:rPr>
            <w:noProof/>
            <w:webHidden/>
          </w:rPr>
          <w:fldChar w:fldCharType="begin"/>
        </w:r>
        <w:r>
          <w:rPr>
            <w:noProof/>
            <w:webHidden/>
          </w:rPr>
          <w:instrText xml:space="preserve"> PAGEREF _Toc86863501 \h </w:instrText>
        </w:r>
        <w:r>
          <w:rPr>
            <w:noProof/>
            <w:webHidden/>
          </w:rPr>
        </w:r>
        <w:r>
          <w:rPr>
            <w:noProof/>
            <w:webHidden/>
          </w:rPr>
          <w:fldChar w:fldCharType="separate"/>
        </w:r>
        <w:r>
          <w:rPr>
            <w:noProof/>
            <w:webHidden/>
          </w:rPr>
          <w:t>63</w:t>
        </w:r>
        <w:r>
          <w:rPr>
            <w:noProof/>
            <w:webHidden/>
          </w:rPr>
          <w:fldChar w:fldCharType="end"/>
        </w:r>
      </w:hyperlink>
    </w:p>
    <w:p w14:paraId="0DE92923" w14:textId="0C0F5ED4" w:rsidR="00E70F03" w:rsidRDefault="00E70F03">
      <w:pPr>
        <w:pStyle w:val="Abbildungsverzeichnis"/>
        <w:rPr>
          <w:rFonts w:asciiTheme="minorHAnsi" w:eastAsiaTheme="minorEastAsia" w:hAnsiTheme="minorHAnsi" w:cstheme="minorBidi"/>
          <w:b w:val="0"/>
          <w:noProof/>
          <w:szCs w:val="22"/>
          <w:lang w:val="de-DE"/>
        </w:rPr>
      </w:pPr>
      <w:hyperlink w:anchor="_Toc86863502" w:history="1">
        <w:r w:rsidRPr="00CF3EFD">
          <w:rPr>
            <w:rStyle w:val="Hyperlink"/>
            <w:rFonts w:eastAsia="MS Mincho"/>
            <w:noProof/>
          </w:rPr>
          <w:t>Figure 25: Bolt with free nut</w:t>
        </w:r>
        <w:r>
          <w:rPr>
            <w:noProof/>
            <w:webHidden/>
          </w:rPr>
          <w:tab/>
        </w:r>
        <w:r>
          <w:rPr>
            <w:noProof/>
            <w:webHidden/>
          </w:rPr>
          <w:fldChar w:fldCharType="begin"/>
        </w:r>
        <w:r>
          <w:rPr>
            <w:noProof/>
            <w:webHidden/>
          </w:rPr>
          <w:instrText xml:space="preserve"> PAGEREF _Toc86863502 \h </w:instrText>
        </w:r>
        <w:r>
          <w:rPr>
            <w:noProof/>
            <w:webHidden/>
          </w:rPr>
        </w:r>
        <w:r>
          <w:rPr>
            <w:noProof/>
            <w:webHidden/>
          </w:rPr>
          <w:fldChar w:fldCharType="separate"/>
        </w:r>
        <w:r>
          <w:rPr>
            <w:noProof/>
            <w:webHidden/>
          </w:rPr>
          <w:t>63</w:t>
        </w:r>
        <w:r>
          <w:rPr>
            <w:noProof/>
            <w:webHidden/>
          </w:rPr>
          <w:fldChar w:fldCharType="end"/>
        </w:r>
      </w:hyperlink>
    </w:p>
    <w:p w14:paraId="44DBE594" w14:textId="49F13834" w:rsidR="00E70F03" w:rsidRDefault="00E70F03">
      <w:pPr>
        <w:pStyle w:val="Abbildungsverzeichnis"/>
        <w:rPr>
          <w:rFonts w:asciiTheme="minorHAnsi" w:eastAsiaTheme="minorEastAsia" w:hAnsiTheme="minorHAnsi" w:cstheme="minorBidi"/>
          <w:b w:val="0"/>
          <w:noProof/>
          <w:szCs w:val="22"/>
          <w:lang w:val="de-DE"/>
        </w:rPr>
      </w:pPr>
      <w:hyperlink w:anchor="_Toc86863503" w:history="1">
        <w:r w:rsidRPr="00CF3EFD">
          <w:rPr>
            <w:rStyle w:val="Hyperlink"/>
            <w:rFonts w:eastAsia="MS Mincho"/>
            <w:noProof/>
          </w:rPr>
          <w:t>Figure 26: Screw</w:t>
        </w:r>
        <w:r>
          <w:rPr>
            <w:noProof/>
            <w:webHidden/>
          </w:rPr>
          <w:tab/>
        </w:r>
        <w:r>
          <w:rPr>
            <w:noProof/>
            <w:webHidden/>
          </w:rPr>
          <w:fldChar w:fldCharType="begin"/>
        </w:r>
        <w:r>
          <w:rPr>
            <w:noProof/>
            <w:webHidden/>
          </w:rPr>
          <w:instrText xml:space="preserve"> PAGEREF _Toc86863503 \h </w:instrText>
        </w:r>
        <w:r>
          <w:rPr>
            <w:noProof/>
            <w:webHidden/>
          </w:rPr>
        </w:r>
        <w:r>
          <w:rPr>
            <w:noProof/>
            <w:webHidden/>
          </w:rPr>
          <w:fldChar w:fldCharType="separate"/>
        </w:r>
        <w:r>
          <w:rPr>
            <w:noProof/>
            <w:webHidden/>
          </w:rPr>
          <w:t>64</w:t>
        </w:r>
        <w:r>
          <w:rPr>
            <w:noProof/>
            <w:webHidden/>
          </w:rPr>
          <w:fldChar w:fldCharType="end"/>
        </w:r>
      </w:hyperlink>
    </w:p>
    <w:p w14:paraId="43032BA4" w14:textId="2DFC1A77" w:rsidR="00E70F03" w:rsidRDefault="00E70F03">
      <w:pPr>
        <w:pStyle w:val="Abbildungsverzeichnis"/>
        <w:rPr>
          <w:rFonts w:asciiTheme="minorHAnsi" w:eastAsiaTheme="minorEastAsia" w:hAnsiTheme="minorHAnsi" w:cstheme="minorBidi"/>
          <w:b w:val="0"/>
          <w:noProof/>
          <w:szCs w:val="22"/>
          <w:lang w:val="de-DE"/>
        </w:rPr>
      </w:pPr>
      <w:hyperlink w:anchor="_Toc86863504" w:history="1">
        <w:r w:rsidRPr="00CF3EFD">
          <w:rPr>
            <w:rStyle w:val="Hyperlink"/>
            <w:rFonts w:eastAsia="MS Mincho"/>
            <w:noProof/>
          </w:rPr>
          <w:t>Figure 27: Welded stud with free nut</w:t>
        </w:r>
        <w:r>
          <w:rPr>
            <w:noProof/>
            <w:webHidden/>
          </w:rPr>
          <w:tab/>
        </w:r>
        <w:r>
          <w:rPr>
            <w:noProof/>
            <w:webHidden/>
          </w:rPr>
          <w:fldChar w:fldCharType="begin"/>
        </w:r>
        <w:r>
          <w:rPr>
            <w:noProof/>
            <w:webHidden/>
          </w:rPr>
          <w:instrText xml:space="preserve"> PAGEREF _Toc86863504 \h </w:instrText>
        </w:r>
        <w:r>
          <w:rPr>
            <w:noProof/>
            <w:webHidden/>
          </w:rPr>
        </w:r>
        <w:r>
          <w:rPr>
            <w:noProof/>
            <w:webHidden/>
          </w:rPr>
          <w:fldChar w:fldCharType="separate"/>
        </w:r>
        <w:r>
          <w:rPr>
            <w:noProof/>
            <w:webHidden/>
          </w:rPr>
          <w:t>64</w:t>
        </w:r>
        <w:r>
          <w:rPr>
            <w:noProof/>
            <w:webHidden/>
          </w:rPr>
          <w:fldChar w:fldCharType="end"/>
        </w:r>
      </w:hyperlink>
    </w:p>
    <w:p w14:paraId="6BAE1A5A" w14:textId="257CD8EE" w:rsidR="00E70F03" w:rsidRDefault="00E70F03">
      <w:pPr>
        <w:pStyle w:val="Abbildungsverzeichnis"/>
        <w:rPr>
          <w:rFonts w:asciiTheme="minorHAnsi" w:eastAsiaTheme="minorEastAsia" w:hAnsiTheme="minorHAnsi" w:cstheme="minorBidi"/>
          <w:b w:val="0"/>
          <w:noProof/>
          <w:szCs w:val="22"/>
          <w:lang w:val="de-DE"/>
        </w:rPr>
      </w:pPr>
      <w:hyperlink w:anchor="_Toc86863505" w:history="1">
        <w:r w:rsidRPr="00CF3EFD">
          <w:rPr>
            <w:rStyle w:val="Hyperlink"/>
            <w:rFonts w:eastAsia="MS Mincho"/>
            <w:noProof/>
          </w:rPr>
          <w:t>Figure 28: Plain stud</w:t>
        </w:r>
        <w:r>
          <w:rPr>
            <w:noProof/>
            <w:webHidden/>
          </w:rPr>
          <w:tab/>
        </w:r>
        <w:r>
          <w:rPr>
            <w:noProof/>
            <w:webHidden/>
          </w:rPr>
          <w:fldChar w:fldCharType="begin"/>
        </w:r>
        <w:r>
          <w:rPr>
            <w:noProof/>
            <w:webHidden/>
          </w:rPr>
          <w:instrText xml:space="preserve"> PAGEREF _Toc86863505 \h </w:instrText>
        </w:r>
        <w:r>
          <w:rPr>
            <w:noProof/>
            <w:webHidden/>
          </w:rPr>
        </w:r>
        <w:r>
          <w:rPr>
            <w:noProof/>
            <w:webHidden/>
          </w:rPr>
          <w:fldChar w:fldCharType="separate"/>
        </w:r>
        <w:r>
          <w:rPr>
            <w:noProof/>
            <w:webHidden/>
          </w:rPr>
          <w:t>65</w:t>
        </w:r>
        <w:r>
          <w:rPr>
            <w:noProof/>
            <w:webHidden/>
          </w:rPr>
          <w:fldChar w:fldCharType="end"/>
        </w:r>
      </w:hyperlink>
    </w:p>
    <w:p w14:paraId="1135DE7E" w14:textId="015D7FF0" w:rsidR="00E70F03" w:rsidRDefault="00E70F03">
      <w:pPr>
        <w:pStyle w:val="Abbildungsverzeichnis"/>
        <w:rPr>
          <w:rFonts w:asciiTheme="minorHAnsi" w:eastAsiaTheme="minorEastAsia" w:hAnsiTheme="minorHAnsi" w:cstheme="minorBidi"/>
          <w:b w:val="0"/>
          <w:noProof/>
          <w:szCs w:val="22"/>
          <w:lang w:val="de-DE"/>
        </w:rPr>
      </w:pPr>
      <w:hyperlink w:anchor="_Toc86863506" w:history="1">
        <w:r w:rsidRPr="00CF3EFD">
          <w:rPr>
            <w:rStyle w:val="Hyperlink"/>
            <w:rFonts w:eastAsia="MS Mincho"/>
            <w:noProof/>
          </w:rPr>
          <w:t>Figure 29: Process of Flow Drill Screwing</w:t>
        </w:r>
        <w:r>
          <w:rPr>
            <w:noProof/>
            <w:webHidden/>
          </w:rPr>
          <w:tab/>
        </w:r>
        <w:r>
          <w:rPr>
            <w:noProof/>
            <w:webHidden/>
          </w:rPr>
          <w:fldChar w:fldCharType="begin"/>
        </w:r>
        <w:r>
          <w:rPr>
            <w:noProof/>
            <w:webHidden/>
          </w:rPr>
          <w:instrText xml:space="preserve"> PAGEREF _Toc86863506 \h </w:instrText>
        </w:r>
        <w:r>
          <w:rPr>
            <w:noProof/>
            <w:webHidden/>
          </w:rPr>
        </w:r>
        <w:r>
          <w:rPr>
            <w:noProof/>
            <w:webHidden/>
          </w:rPr>
          <w:fldChar w:fldCharType="separate"/>
        </w:r>
        <w:r>
          <w:rPr>
            <w:noProof/>
            <w:webHidden/>
          </w:rPr>
          <w:t>66</w:t>
        </w:r>
        <w:r>
          <w:rPr>
            <w:noProof/>
            <w:webHidden/>
          </w:rPr>
          <w:fldChar w:fldCharType="end"/>
        </w:r>
      </w:hyperlink>
    </w:p>
    <w:p w14:paraId="5AA53B8C" w14:textId="3ACD5409" w:rsidR="00E70F03" w:rsidRDefault="00E70F03">
      <w:pPr>
        <w:pStyle w:val="Abbildungsverzeichnis"/>
        <w:rPr>
          <w:rFonts w:asciiTheme="minorHAnsi" w:eastAsiaTheme="minorEastAsia" w:hAnsiTheme="minorHAnsi" w:cstheme="minorBidi"/>
          <w:b w:val="0"/>
          <w:noProof/>
          <w:szCs w:val="22"/>
          <w:lang w:val="de-DE"/>
        </w:rPr>
      </w:pPr>
      <w:hyperlink w:anchor="_Toc86863507" w:history="1">
        <w:r w:rsidRPr="00CF3EFD">
          <w:rPr>
            <w:rStyle w:val="Hyperlink"/>
            <w:rFonts w:eastAsia="MS Mincho"/>
            <w:noProof/>
          </w:rPr>
          <w:t>Figure 30: Measures of applied FDS</w:t>
        </w:r>
        <w:r>
          <w:rPr>
            <w:noProof/>
            <w:webHidden/>
          </w:rPr>
          <w:tab/>
        </w:r>
        <w:r>
          <w:rPr>
            <w:noProof/>
            <w:webHidden/>
          </w:rPr>
          <w:fldChar w:fldCharType="begin"/>
        </w:r>
        <w:r>
          <w:rPr>
            <w:noProof/>
            <w:webHidden/>
          </w:rPr>
          <w:instrText xml:space="preserve"> PAGEREF _Toc86863507 \h </w:instrText>
        </w:r>
        <w:r>
          <w:rPr>
            <w:noProof/>
            <w:webHidden/>
          </w:rPr>
        </w:r>
        <w:r>
          <w:rPr>
            <w:noProof/>
            <w:webHidden/>
          </w:rPr>
          <w:fldChar w:fldCharType="separate"/>
        </w:r>
        <w:r>
          <w:rPr>
            <w:noProof/>
            <w:webHidden/>
          </w:rPr>
          <w:t>67</w:t>
        </w:r>
        <w:r>
          <w:rPr>
            <w:noProof/>
            <w:webHidden/>
          </w:rPr>
          <w:fldChar w:fldCharType="end"/>
        </w:r>
      </w:hyperlink>
    </w:p>
    <w:p w14:paraId="0FEA5768" w14:textId="1035AB56" w:rsidR="00E70F03" w:rsidRDefault="00E70F03">
      <w:pPr>
        <w:pStyle w:val="Abbildungsverzeichnis"/>
        <w:rPr>
          <w:rFonts w:asciiTheme="minorHAnsi" w:eastAsiaTheme="minorEastAsia" w:hAnsiTheme="minorHAnsi" w:cstheme="minorBidi"/>
          <w:b w:val="0"/>
          <w:noProof/>
          <w:szCs w:val="22"/>
          <w:lang w:val="de-DE"/>
        </w:rPr>
      </w:pPr>
      <w:hyperlink w:anchor="_Toc86863508" w:history="1">
        <w:r w:rsidRPr="00CF3EFD">
          <w:rPr>
            <w:rStyle w:val="Hyperlink"/>
            <w:rFonts w:eastAsia="MS Mincho"/>
            <w:noProof/>
          </w:rPr>
          <w:t>Figure 31: Pre-machined or clearance hole in FDS connection</w:t>
        </w:r>
        <w:r>
          <w:rPr>
            <w:noProof/>
            <w:webHidden/>
          </w:rPr>
          <w:tab/>
        </w:r>
        <w:r>
          <w:rPr>
            <w:noProof/>
            <w:webHidden/>
          </w:rPr>
          <w:fldChar w:fldCharType="begin"/>
        </w:r>
        <w:r>
          <w:rPr>
            <w:noProof/>
            <w:webHidden/>
          </w:rPr>
          <w:instrText xml:space="preserve"> PAGEREF _Toc86863508 \h </w:instrText>
        </w:r>
        <w:r>
          <w:rPr>
            <w:noProof/>
            <w:webHidden/>
          </w:rPr>
        </w:r>
        <w:r>
          <w:rPr>
            <w:noProof/>
            <w:webHidden/>
          </w:rPr>
          <w:fldChar w:fldCharType="separate"/>
        </w:r>
        <w:r>
          <w:rPr>
            <w:noProof/>
            <w:webHidden/>
          </w:rPr>
          <w:t>67</w:t>
        </w:r>
        <w:r>
          <w:rPr>
            <w:noProof/>
            <w:webHidden/>
          </w:rPr>
          <w:fldChar w:fldCharType="end"/>
        </w:r>
      </w:hyperlink>
    </w:p>
    <w:p w14:paraId="2C27F9B0" w14:textId="026FB34F" w:rsidR="00E70F03" w:rsidRDefault="00E70F03">
      <w:pPr>
        <w:pStyle w:val="Abbildungsverzeichnis"/>
        <w:rPr>
          <w:rFonts w:asciiTheme="minorHAnsi" w:eastAsiaTheme="minorEastAsia" w:hAnsiTheme="minorHAnsi" w:cstheme="minorBidi"/>
          <w:b w:val="0"/>
          <w:noProof/>
          <w:szCs w:val="22"/>
          <w:lang w:val="de-DE"/>
        </w:rPr>
      </w:pPr>
      <w:hyperlink w:anchor="_Toc86863509" w:history="1">
        <w:r w:rsidRPr="00CF3EFD">
          <w:rPr>
            <w:rStyle w:val="Hyperlink"/>
            <w:rFonts w:eastAsia="MS Mincho"/>
            <w:noProof/>
          </w:rPr>
          <w:t>Figure 32: Pilot hole on sheet metal</w:t>
        </w:r>
        <w:r>
          <w:rPr>
            <w:noProof/>
            <w:webHidden/>
          </w:rPr>
          <w:tab/>
        </w:r>
        <w:r>
          <w:rPr>
            <w:noProof/>
            <w:webHidden/>
          </w:rPr>
          <w:fldChar w:fldCharType="begin"/>
        </w:r>
        <w:r>
          <w:rPr>
            <w:noProof/>
            <w:webHidden/>
          </w:rPr>
          <w:instrText xml:space="preserve"> PAGEREF _Toc86863509 \h </w:instrText>
        </w:r>
        <w:r>
          <w:rPr>
            <w:noProof/>
            <w:webHidden/>
          </w:rPr>
        </w:r>
        <w:r>
          <w:rPr>
            <w:noProof/>
            <w:webHidden/>
          </w:rPr>
          <w:fldChar w:fldCharType="separate"/>
        </w:r>
        <w:r>
          <w:rPr>
            <w:noProof/>
            <w:webHidden/>
          </w:rPr>
          <w:t>68</w:t>
        </w:r>
        <w:r>
          <w:rPr>
            <w:noProof/>
            <w:webHidden/>
          </w:rPr>
          <w:fldChar w:fldCharType="end"/>
        </w:r>
      </w:hyperlink>
    </w:p>
    <w:p w14:paraId="14A2A4AA" w14:textId="0A17F419" w:rsidR="00E70F03" w:rsidRDefault="00E70F03">
      <w:pPr>
        <w:pStyle w:val="Abbildungsverzeichnis"/>
        <w:rPr>
          <w:rFonts w:asciiTheme="minorHAnsi" w:eastAsiaTheme="minorEastAsia" w:hAnsiTheme="minorHAnsi" w:cstheme="minorBidi"/>
          <w:b w:val="0"/>
          <w:noProof/>
          <w:szCs w:val="22"/>
          <w:lang w:val="de-DE"/>
        </w:rPr>
      </w:pPr>
      <w:hyperlink w:anchor="_Toc86863510" w:history="1">
        <w:r w:rsidRPr="00CF3EFD">
          <w:rPr>
            <w:rStyle w:val="Hyperlink"/>
            <w:rFonts w:eastAsia="MS Mincho"/>
            <w:noProof/>
          </w:rPr>
          <w:t>Figure 33: Schematic representation of the clinching operation</w:t>
        </w:r>
        <w:r>
          <w:rPr>
            <w:noProof/>
            <w:webHidden/>
          </w:rPr>
          <w:tab/>
        </w:r>
        <w:r>
          <w:rPr>
            <w:noProof/>
            <w:webHidden/>
          </w:rPr>
          <w:fldChar w:fldCharType="begin"/>
        </w:r>
        <w:r>
          <w:rPr>
            <w:noProof/>
            <w:webHidden/>
          </w:rPr>
          <w:instrText xml:space="preserve"> PAGEREF _Toc86863510 \h </w:instrText>
        </w:r>
        <w:r>
          <w:rPr>
            <w:noProof/>
            <w:webHidden/>
          </w:rPr>
        </w:r>
        <w:r>
          <w:rPr>
            <w:noProof/>
            <w:webHidden/>
          </w:rPr>
          <w:fldChar w:fldCharType="separate"/>
        </w:r>
        <w:r>
          <w:rPr>
            <w:noProof/>
            <w:webHidden/>
          </w:rPr>
          <w:t>69</w:t>
        </w:r>
        <w:r>
          <w:rPr>
            <w:noProof/>
            <w:webHidden/>
          </w:rPr>
          <w:fldChar w:fldCharType="end"/>
        </w:r>
      </w:hyperlink>
    </w:p>
    <w:p w14:paraId="3E93CB6D" w14:textId="64D046ED" w:rsidR="00E70F03" w:rsidRDefault="00E70F03">
      <w:pPr>
        <w:pStyle w:val="Abbildungsverzeichnis"/>
        <w:rPr>
          <w:rFonts w:asciiTheme="minorHAnsi" w:eastAsiaTheme="minorEastAsia" w:hAnsiTheme="minorHAnsi" w:cstheme="minorBidi"/>
          <w:b w:val="0"/>
          <w:noProof/>
          <w:szCs w:val="22"/>
          <w:lang w:val="de-DE"/>
        </w:rPr>
      </w:pPr>
      <w:hyperlink w:anchor="_Toc86863511" w:history="1">
        <w:r w:rsidRPr="00CF3EFD">
          <w:rPr>
            <w:rStyle w:val="Hyperlink"/>
            <w:rFonts w:eastAsia="MS Mincho"/>
            <w:noProof/>
          </w:rPr>
          <w:t>Figure 34: Clinch Joint Dimensions</w:t>
        </w:r>
        <w:r>
          <w:rPr>
            <w:noProof/>
            <w:webHidden/>
          </w:rPr>
          <w:tab/>
        </w:r>
        <w:r>
          <w:rPr>
            <w:noProof/>
            <w:webHidden/>
          </w:rPr>
          <w:fldChar w:fldCharType="begin"/>
        </w:r>
        <w:r>
          <w:rPr>
            <w:noProof/>
            <w:webHidden/>
          </w:rPr>
          <w:instrText xml:space="preserve"> PAGEREF _Toc86863511 \h </w:instrText>
        </w:r>
        <w:r>
          <w:rPr>
            <w:noProof/>
            <w:webHidden/>
          </w:rPr>
        </w:r>
        <w:r>
          <w:rPr>
            <w:noProof/>
            <w:webHidden/>
          </w:rPr>
          <w:fldChar w:fldCharType="separate"/>
        </w:r>
        <w:r>
          <w:rPr>
            <w:noProof/>
            <w:webHidden/>
          </w:rPr>
          <w:t>70</w:t>
        </w:r>
        <w:r>
          <w:rPr>
            <w:noProof/>
            <w:webHidden/>
          </w:rPr>
          <w:fldChar w:fldCharType="end"/>
        </w:r>
      </w:hyperlink>
    </w:p>
    <w:p w14:paraId="46EFDAE1" w14:textId="14DDB75F" w:rsidR="00E70F03" w:rsidRDefault="00E70F03">
      <w:pPr>
        <w:pStyle w:val="Abbildungsverzeichnis"/>
        <w:rPr>
          <w:rFonts w:asciiTheme="minorHAnsi" w:eastAsiaTheme="minorEastAsia" w:hAnsiTheme="minorHAnsi" w:cstheme="minorBidi"/>
          <w:b w:val="0"/>
          <w:noProof/>
          <w:szCs w:val="22"/>
          <w:lang w:val="de-DE"/>
        </w:rPr>
      </w:pPr>
      <w:hyperlink w:anchor="_Toc86863512" w:history="1">
        <w:r w:rsidRPr="00CF3EFD">
          <w:rPr>
            <w:rStyle w:val="Hyperlink"/>
            <w:rFonts w:eastAsia="MS Mincho"/>
            <w:noProof/>
          </w:rPr>
          <w:t>Figure 35: TOX (left) and BTM’s Tog-L-Loc system</w:t>
        </w:r>
        <w:r>
          <w:rPr>
            <w:noProof/>
            <w:webHidden/>
          </w:rPr>
          <w:tab/>
        </w:r>
        <w:r>
          <w:rPr>
            <w:noProof/>
            <w:webHidden/>
          </w:rPr>
          <w:fldChar w:fldCharType="begin"/>
        </w:r>
        <w:r>
          <w:rPr>
            <w:noProof/>
            <w:webHidden/>
          </w:rPr>
          <w:instrText xml:space="preserve"> PAGEREF _Toc86863512 \h </w:instrText>
        </w:r>
        <w:r>
          <w:rPr>
            <w:noProof/>
            <w:webHidden/>
          </w:rPr>
        </w:r>
        <w:r>
          <w:rPr>
            <w:noProof/>
            <w:webHidden/>
          </w:rPr>
          <w:fldChar w:fldCharType="separate"/>
        </w:r>
        <w:r>
          <w:rPr>
            <w:noProof/>
            <w:webHidden/>
          </w:rPr>
          <w:t>70</w:t>
        </w:r>
        <w:r>
          <w:rPr>
            <w:noProof/>
            <w:webHidden/>
          </w:rPr>
          <w:fldChar w:fldCharType="end"/>
        </w:r>
      </w:hyperlink>
    </w:p>
    <w:p w14:paraId="7AACD21C" w14:textId="418819C0" w:rsidR="00E70F03" w:rsidRDefault="00E70F03">
      <w:pPr>
        <w:pStyle w:val="Abbildungsverzeichnis"/>
        <w:rPr>
          <w:rFonts w:asciiTheme="minorHAnsi" w:eastAsiaTheme="minorEastAsia" w:hAnsiTheme="minorHAnsi" w:cstheme="minorBidi"/>
          <w:b w:val="0"/>
          <w:noProof/>
          <w:szCs w:val="22"/>
          <w:lang w:val="de-DE"/>
        </w:rPr>
      </w:pPr>
      <w:hyperlink w:anchor="_Toc86863513" w:history="1">
        <w:r w:rsidRPr="00CF3EFD">
          <w:rPr>
            <w:rStyle w:val="Hyperlink"/>
            <w:rFonts w:eastAsia="MS Mincho"/>
            <w:noProof/>
          </w:rPr>
          <w:t>Figure 36: Cross Section of a Heat Stake</w:t>
        </w:r>
        <w:r>
          <w:rPr>
            <w:noProof/>
            <w:webHidden/>
          </w:rPr>
          <w:tab/>
        </w:r>
        <w:r>
          <w:rPr>
            <w:noProof/>
            <w:webHidden/>
          </w:rPr>
          <w:fldChar w:fldCharType="begin"/>
        </w:r>
        <w:r>
          <w:rPr>
            <w:noProof/>
            <w:webHidden/>
          </w:rPr>
          <w:instrText xml:space="preserve"> PAGEREF _Toc86863513 \h </w:instrText>
        </w:r>
        <w:r>
          <w:rPr>
            <w:noProof/>
            <w:webHidden/>
          </w:rPr>
        </w:r>
        <w:r>
          <w:rPr>
            <w:noProof/>
            <w:webHidden/>
          </w:rPr>
          <w:fldChar w:fldCharType="separate"/>
        </w:r>
        <w:r>
          <w:rPr>
            <w:noProof/>
            <w:webHidden/>
          </w:rPr>
          <w:t>73</w:t>
        </w:r>
        <w:r>
          <w:rPr>
            <w:noProof/>
            <w:webHidden/>
          </w:rPr>
          <w:fldChar w:fldCharType="end"/>
        </w:r>
      </w:hyperlink>
    </w:p>
    <w:p w14:paraId="53057D59" w14:textId="4AA5B314" w:rsidR="00E70F03" w:rsidRDefault="00E70F03">
      <w:pPr>
        <w:pStyle w:val="Abbildungsverzeichnis"/>
        <w:rPr>
          <w:rFonts w:asciiTheme="minorHAnsi" w:eastAsiaTheme="minorEastAsia" w:hAnsiTheme="minorHAnsi" w:cstheme="minorBidi"/>
          <w:b w:val="0"/>
          <w:noProof/>
          <w:szCs w:val="22"/>
          <w:lang w:val="de-DE"/>
        </w:rPr>
      </w:pPr>
      <w:hyperlink w:anchor="_Toc86863514" w:history="1">
        <w:r w:rsidRPr="00CF3EFD">
          <w:rPr>
            <w:rStyle w:val="Hyperlink"/>
            <w:rFonts w:eastAsia="MS Mincho"/>
            <w:noProof/>
          </w:rPr>
          <w:t>Figure 37: A "Hairpin Clip"</w:t>
        </w:r>
        <w:r>
          <w:rPr>
            <w:noProof/>
            <w:webHidden/>
          </w:rPr>
          <w:tab/>
        </w:r>
        <w:r>
          <w:rPr>
            <w:noProof/>
            <w:webHidden/>
          </w:rPr>
          <w:fldChar w:fldCharType="begin"/>
        </w:r>
        <w:r>
          <w:rPr>
            <w:noProof/>
            <w:webHidden/>
          </w:rPr>
          <w:instrText xml:space="preserve"> PAGEREF _Toc86863514 \h </w:instrText>
        </w:r>
        <w:r>
          <w:rPr>
            <w:noProof/>
            <w:webHidden/>
          </w:rPr>
        </w:r>
        <w:r>
          <w:rPr>
            <w:noProof/>
            <w:webHidden/>
          </w:rPr>
          <w:fldChar w:fldCharType="separate"/>
        </w:r>
        <w:r>
          <w:rPr>
            <w:noProof/>
            <w:webHidden/>
          </w:rPr>
          <w:t>75</w:t>
        </w:r>
        <w:r>
          <w:rPr>
            <w:noProof/>
            <w:webHidden/>
          </w:rPr>
          <w:fldChar w:fldCharType="end"/>
        </w:r>
      </w:hyperlink>
    </w:p>
    <w:p w14:paraId="14A69EDE" w14:textId="768232EE" w:rsidR="00E70F03" w:rsidRDefault="00E70F03">
      <w:pPr>
        <w:pStyle w:val="Abbildungsverzeichnis"/>
        <w:rPr>
          <w:rFonts w:asciiTheme="minorHAnsi" w:eastAsiaTheme="minorEastAsia" w:hAnsiTheme="minorHAnsi" w:cstheme="minorBidi"/>
          <w:b w:val="0"/>
          <w:noProof/>
          <w:szCs w:val="22"/>
          <w:lang w:val="de-DE"/>
        </w:rPr>
      </w:pPr>
      <w:hyperlink w:anchor="_Toc86863515" w:history="1">
        <w:r w:rsidRPr="00CF3EFD">
          <w:rPr>
            <w:rStyle w:val="Hyperlink"/>
            <w:rFonts w:eastAsia="MS Mincho"/>
            <w:noProof/>
          </w:rPr>
          <w:t>Figure 38: Internal and External Circlips</w:t>
        </w:r>
        <w:r>
          <w:rPr>
            <w:noProof/>
            <w:webHidden/>
          </w:rPr>
          <w:tab/>
        </w:r>
        <w:r>
          <w:rPr>
            <w:noProof/>
            <w:webHidden/>
          </w:rPr>
          <w:fldChar w:fldCharType="begin"/>
        </w:r>
        <w:r>
          <w:rPr>
            <w:noProof/>
            <w:webHidden/>
          </w:rPr>
          <w:instrText xml:space="preserve"> PAGEREF _Toc86863515 \h </w:instrText>
        </w:r>
        <w:r>
          <w:rPr>
            <w:noProof/>
            <w:webHidden/>
          </w:rPr>
        </w:r>
        <w:r>
          <w:rPr>
            <w:noProof/>
            <w:webHidden/>
          </w:rPr>
          <w:fldChar w:fldCharType="separate"/>
        </w:r>
        <w:r>
          <w:rPr>
            <w:noProof/>
            <w:webHidden/>
          </w:rPr>
          <w:t>75</w:t>
        </w:r>
        <w:r>
          <w:rPr>
            <w:noProof/>
            <w:webHidden/>
          </w:rPr>
          <w:fldChar w:fldCharType="end"/>
        </w:r>
      </w:hyperlink>
    </w:p>
    <w:p w14:paraId="572974D4" w14:textId="13D26994" w:rsidR="00E70F03" w:rsidRDefault="00E70F03">
      <w:pPr>
        <w:pStyle w:val="Abbildungsverzeichnis"/>
        <w:rPr>
          <w:rFonts w:asciiTheme="minorHAnsi" w:eastAsiaTheme="minorEastAsia" w:hAnsiTheme="minorHAnsi" w:cstheme="minorBidi"/>
          <w:b w:val="0"/>
          <w:noProof/>
          <w:szCs w:val="22"/>
          <w:lang w:val="de-DE"/>
        </w:rPr>
      </w:pPr>
      <w:hyperlink w:anchor="_Toc86863516" w:history="1">
        <w:r w:rsidRPr="00CF3EFD">
          <w:rPr>
            <w:rStyle w:val="Hyperlink"/>
            <w:rFonts w:eastAsia="MS Mincho"/>
            <w:noProof/>
          </w:rPr>
          <w:t>Figure 39: Clips Pushed into a Hole</w:t>
        </w:r>
        <w:r>
          <w:rPr>
            <w:noProof/>
            <w:webHidden/>
          </w:rPr>
          <w:tab/>
        </w:r>
        <w:r>
          <w:rPr>
            <w:noProof/>
            <w:webHidden/>
          </w:rPr>
          <w:fldChar w:fldCharType="begin"/>
        </w:r>
        <w:r>
          <w:rPr>
            <w:noProof/>
            <w:webHidden/>
          </w:rPr>
          <w:instrText xml:space="preserve"> PAGEREF _Toc86863516 \h </w:instrText>
        </w:r>
        <w:r>
          <w:rPr>
            <w:noProof/>
            <w:webHidden/>
          </w:rPr>
        </w:r>
        <w:r>
          <w:rPr>
            <w:noProof/>
            <w:webHidden/>
          </w:rPr>
          <w:fldChar w:fldCharType="separate"/>
        </w:r>
        <w:r>
          <w:rPr>
            <w:noProof/>
            <w:webHidden/>
          </w:rPr>
          <w:t>75</w:t>
        </w:r>
        <w:r>
          <w:rPr>
            <w:noProof/>
            <w:webHidden/>
          </w:rPr>
          <w:fldChar w:fldCharType="end"/>
        </w:r>
      </w:hyperlink>
    </w:p>
    <w:p w14:paraId="6C73BC1C" w14:textId="6A30F499" w:rsidR="00E70F03" w:rsidRDefault="00E70F03">
      <w:pPr>
        <w:pStyle w:val="Abbildungsverzeichnis"/>
        <w:rPr>
          <w:rFonts w:asciiTheme="minorHAnsi" w:eastAsiaTheme="minorEastAsia" w:hAnsiTheme="minorHAnsi" w:cstheme="minorBidi"/>
          <w:b w:val="0"/>
          <w:noProof/>
          <w:szCs w:val="22"/>
          <w:lang w:val="de-DE"/>
        </w:rPr>
      </w:pPr>
      <w:hyperlink w:anchor="_Toc86863517" w:history="1">
        <w:r w:rsidRPr="00CF3EFD">
          <w:rPr>
            <w:rStyle w:val="Hyperlink"/>
            <w:rFonts w:eastAsia="MS Mincho"/>
            <w:noProof/>
          </w:rPr>
          <w:t>Figure 40: Clips Sliding onto a Flat Surface</w:t>
        </w:r>
        <w:r>
          <w:rPr>
            <w:noProof/>
            <w:webHidden/>
          </w:rPr>
          <w:tab/>
        </w:r>
        <w:r>
          <w:rPr>
            <w:noProof/>
            <w:webHidden/>
          </w:rPr>
          <w:fldChar w:fldCharType="begin"/>
        </w:r>
        <w:r>
          <w:rPr>
            <w:noProof/>
            <w:webHidden/>
          </w:rPr>
          <w:instrText xml:space="preserve"> PAGEREF _Toc86863517 \h </w:instrText>
        </w:r>
        <w:r>
          <w:rPr>
            <w:noProof/>
            <w:webHidden/>
          </w:rPr>
        </w:r>
        <w:r>
          <w:rPr>
            <w:noProof/>
            <w:webHidden/>
          </w:rPr>
          <w:fldChar w:fldCharType="separate"/>
        </w:r>
        <w:r>
          <w:rPr>
            <w:noProof/>
            <w:webHidden/>
          </w:rPr>
          <w:t>75</w:t>
        </w:r>
        <w:r>
          <w:rPr>
            <w:noProof/>
            <w:webHidden/>
          </w:rPr>
          <w:fldChar w:fldCharType="end"/>
        </w:r>
      </w:hyperlink>
    </w:p>
    <w:p w14:paraId="2F0468DF" w14:textId="6046E71B" w:rsidR="00E70F03" w:rsidRDefault="00E70F03">
      <w:pPr>
        <w:pStyle w:val="Abbildungsverzeichnis"/>
        <w:rPr>
          <w:rFonts w:asciiTheme="minorHAnsi" w:eastAsiaTheme="minorEastAsia" w:hAnsiTheme="minorHAnsi" w:cstheme="minorBidi"/>
          <w:b w:val="0"/>
          <w:noProof/>
          <w:szCs w:val="22"/>
          <w:lang w:val="de-DE"/>
        </w:rPr>
      </w:pPr>
      <w:hyperlink w:anchor="_Toc86863518" w:history="1">
        <w:r w:rsidRPr="00CF3EFD">
          <w:rPr>
            <w:rStyle w:val="Hyperlink"/>
            <w:rFonts w:eastAsia="MS Mincho"/>
            <w:noProof/>
          </w:rPr>
          <w:t>Figure 41: RIVTAC</w:t>
        </w:r>
        <w:r w:rsidRPr="00CF3EFD">
          <w:rPr>
            <w:rStyle w:val="Hyperlink"/>
            <w:rFonts w:eastAsia="MS Mincho" w:cs="Calibri"/>
            <w:noProof/>
          </w:rPr>
          <w:t>®</w:t>
        </w:r>
        <w:r w:rsidRPr="00CF3EFD">
          <w:rPr>
            <w:rStyle w:val="Hyperlink"/>
            <w:rFonts w:eastAsia="MS Mincho"/>
            <w:noProof/>
          </w:rPr>
          <w:t xml:space="preserve"> Nail</w:t>
        </w:r>
        <w:r>
          <w:rPr>
            <w:noProof/>
            <w:webHidden/>
          </w:rPr>
          <w:tab/>
        </w:r>
        <w:r>
          <w:rPr>
            <w:noProof/>
            <w:webHidden/>
          </w:rPr>
          <w:fldChar w:fldCharType="begin"/>
        </w:r>
        <w:r>
          <w:rPr>
            <w:noProof/>
            <w:webHidden/>
          </w:rPr>
          <w:instrText xml:space="preserve"> PAGEREF _Toc86863518 \h </w:instrText>
        </w:r>
        <w:r>
          <w:rPr>
            <w:noProof/>
            <w:webHidden/>
          </w:rPr>
        </w:r>
        <w:r>
          <w:rPr>
            <w:noProof/>
            <w:webHidden/>
          </w:rPr>
          <w:fldChar w:fldCharType="separate"/>
        </w:r>
        <w:r>
          <w:rPr>
            <w:noProof/>
            <w:webHidden/>
          </w:rPr>
          <w:t>77</w:t>
        </w:r>
        <w:r>
          <w:rPr>
            <w:noProof/>
            <w:webHidden/>
          </w:rPr>
          <w:fldChar w:fldCharType="end"/>
        </w:r>
      </w:hyperlink>
    </w:p>
    <w:p w14:paraId="5737FFAA" w14:textId="2D493366" w:rsidR="00E70F03" w:rsidRDefault="00E70F03">
      <w:pPr>
        <w:pStyle w:val="Abbildungsverzeichnis"/>
        <w:rPr>
          <w:rFonts w:asciiTheme="minorHAnsi" w:eastAsiaTheme="minorEastAsia" w:hAnsiTheme="minorHAnsi" w:cstheme="minorBidi"/>
          <w:b w:val="0"/>
          <w:noProof/>
          <w:szCs w:val="22"/>
          <w:lang w:val="de-DE"/>
        </w:rPr>
      </w:pPr>
      <w:hyperlink w:anchor="_Toc86863519" w:history="1">
        <w:r w:rsidRPr="00CF3EFD">
          <w:rPr>
            <w:rStyle w:val="Hyperlink"/>
            <w:rFonts w:eastAsia="MS Mincho"/>
            <w:noProof/>
          </w:rPr>
          <w:t>Figure 42: Cross Section of a Nail, Connecting Two Sheets</w:t>
        </w:r>
        <w:r>
          <w:rPr>
            <w:noProof/>
            <w:webHidden/>
          </w:rPr>
          <w:tab/>
        </w:r>
        <w:r>
          <w:rPr>
            <w:noProof/>
            <w:webHidden/>
          </w:rPr>
          <w:fldChar w:fldCharType="begin"/>
        </w:r>
        <w:r>
          <w:rPr>
            <w:noProof/>
            <w:webHidden/>
          </w:rPr>
          <w:instrText xml:space="preserve"> PAGEREF _Toc86863519 \h </w:instrText>
        </w:r>
        <w:r>
          <w:rPr>
            <w:noProof/>
            <w:webHidden/>
          </w:rPr>
        </w:r>
        <w:r>
          <w:rPr>
            <w:noProof/>
            <w:webHidden/>
          </w:rPr>
          <w:fldChar w:fldCharType="separate"/>
        </w:r>
        <w:r>
          <w:rPr>
            <w:noProof/>
            <w:webHidden/>
          </w:rPr>
          <w:t>78</w:t>
        </w:r>
        <w:r>
          <w:rPr>
            <w:noProof/>
            <w:webHidden/>
          </w:rPr>
          <w:fldChar w:fldCharType="end"/>
        </w:r>
      </w:hyperlink>
    </w:p>
    <w:p w14:paraId="1A57EFA2" w14:textId="6C96F533" w:rsidR="00E70F03" w:rsidRDefault="00E70F03">
      <w:pPr>
        <w:pStyle w:val="Abbildungsverzeichnis"/>
        <w:rPr>
          <w:rFonts w:asciiTheme="minorHAnsi" w:eastAsiaTheme="minorEastAsia" w:hAnsiTheme="minorHAnsi" w:cstheme="minorBidi"/>
          <w:b w:val="0"/>
          <w:noProof/>
          <w:szCs w:val="22"/>
          <w:lang w:val="de-DE"/>
        </w:rPr>
      </w:pPr>
      <w:hyperlink w:anchor="_Toc86863520" w:history="1">
        <w:r w:rsidRPr="00CF3EFD">
          <w:rPr>
            <w:rStyle w:val="Hyperlink"/>
            <w:rFonts w:eastAsia="MS Mincho"/>
            <w:noProof/>
          </w:rPr>
          <w:t>Figure 43: Process of Rotation Joining (ROTAV)</w:t>
        </w:r>
        <w:r>
          <w:rPr>
            <w:noProof/>
            <w:webHidden/>
          </w:rPr>
          <w:tab/>
        </w:r>
        <w:r>
          <w:rPr>
            <w:noProof/>
            <w:webHidden/>
          </w:rPr>
          <w:fldChar w:fldCharType="begin"/>
        </w:r>
        <w:r>
          <w:rPr>
            <w:noProof/>
            <w:webHidden/>
          </w:rPr>
          <w:instrText xml:space="preserve"> PAGEREF _Toc86863520 \h </w:instrText>
        </w:r>
        <w:r>
          <w:rPr>
            <w:noProof/>
            <w:webHidden/>
          </w:rPr>
        </w:r>
        <w:r>
          <w:rPr>
            <w:noProof/>
            <w:webHidden/>
          </w:rPr>
          <w:fldChar w:fldCharType="separate"/>
        </w:r>
        <w:r>
          <w:rPr>
            <w:noProof/>
            <w:webHidden/>
          </w:rPr>
          <w:t>81</w:t>
        </w:r>
        <w:r>
          <w:rPr>
            <w:noProof/>
            <w:webHidden/>
          </w:rPr>
          <w:fldChar w:fldCharType="end"/>
        </w:r>
      </w:hyperlink>
    </w:p>
    <w:p w14:paraId="3A90C948" w14:textId="793AC02E" w:rsidR="00E70F03" w:rsidRDefault="00E70F03">
      <w:pPr>
        <w:pStyle w:val="Abbildungsverzeichnis"/>
        <w:rPr>
          <w:rFonts w:asciiTheme="minorHAnsi" w:eastAsiaTheme="minorEastAsia" w:hAnsiTheme="minorHAnsi" w:cstheme="minorBidi"/>
          <w:b w:val="0"/>
          <w:noProof/>
          <w:szCs w:val="22"/>
          <w:lang w:val="de-DE"/>
        </w:rPr>
      </w:pPr>
      <w:hyperlink w:anchor="_Toc86863521" w:history="1">
        <w:r w:rsidRPr="00CF3EFD">
          <w:rPr>
            <w:rStyle w:val="Hyperlink"/>
            <w:rFonts w:eastAsia="MS Mincho"/>
            <w:noProof/>
          </w:rPr>
          <w:t>Figure 44: ROTAV connecting aluminum and steel sheets</w:t>
        </w:r>
        <w:r>
          <w:rPr>
            <w:noProof/>
            <w:webHidden/>
          </w:rPr>
          <w:tab/>
        </w:r>
        <w:r>
          <w:rPr>
            <w:noProof/>
            <w:webHidden/>
          </w:rPr>
          <w:fldChar w:fldCharType="begin"/>
        </w:r>
        <w:r>
          <w:rPr>
            <w:noProof/>
            <w:webHidden/>
          </w:rPr>
          <w:instrText xml:space="preserve"> PAGEREF _Toc86863521 \h </w:instrText>
        </w:r>
        <w:r>
          <w:rPr>
            <w:noProof/>
            <w:webHidden/>
          </w:rPr>
        </w:r>
        <w:r>
          <w:rPr>
            <w:noProof/>
            <w:webHidden/>
          </w:rPr>
          <w:fldChar w:fldCharType="separate"/>
        </w:r>
        <w:r>
          <w:rPr>
            <w:noProof/>
            <w:webHidden/>
          </w:rPr>
          <w:t>82</w:t>
        </w:r>
        <w:r>
          <w:rPr>
            <w:noProof/>
            <w:webHidden/>
          </w:rPr>
          <w:fldChar w:fldCharType="end"/>
        </w:r>
      </w:hyperlink>
    </w:p>
    <w:p w14:paraId="5F86A82B" w14:textId="298A15C4" w:rsidR="00E70F03" w:rsidRDefault="00E70F03">
      <w:pPr>
        <w:pStyle w:val="Abbildungsverzeichnis"/>
        <w:rPr>
          <w:rFonts w:asciiTheme="minorHAnsi" w:eastAsiaTheme="minorEastAsia" w:hAnsiTheme="minorHAnsi" w:cstheme="minorBidi"/>
          <w:b w:val="0"/>
          <w:noProof/>
          <w:szCs w:val="22"/>
          <w:lang w:val="de-DE"/>
        </w:rPr>
      </w:pPr>
      <w:hyperlink w:anchor="_Toc86863522" w:history="1">
        <w:r w:rsidRPr="00CF3EFD">
          <w:rPr>
            <w:rStyle w:val="Hyperlink"/>
            <w:rFonts w:eastAsia="MS Mincho"/>
            <w:noProof/>
          </w:rPr>
          <w:t>Figure 45: Terminology of a regular intermittent weld</w:t>
        </w:r>
        <w:r>
          <w:rPr>
            <w:noProof/>
            <w:webHidden/>
          </w:rPr>
          <w:tab/>
        </w:r>
        <w:r>
          <w:rPr>
            <w:noProof/>
            <w:webHidden/>
          </w:rPr>
          <w:fldChar w:fldCharType="begin"/>
        </w:r>
        <w:r>
          <w:rPr>
            <w:noProof/>
            <w:webHidden/>
          </w:rPr>
          <w:instrText xml:space="preserve"> PAGEREF _Toc86863522 \h </w:instrText>
        </w:r>
        <w:r>
          <w:rPr>
            <w:noProof/>
            <w:webHidden/>
          </w:rPr>
        </w:r>
        <w:r>
          <w:rPr>
            <w:noProof/>
            <w:webHidden/>
          </w:rPr>
          <w:fldChar w:fldCharType="separate"/>
        </w:r>
        <w:r>
          <w:rPr>
            <w:noProof/>
            <w:webHidden/>
          </w:rPr>
          <w:t>85</w:t>
        </w:r>
        <w:r>
          <w:rPr>
            <w:noProof/>
            <w:webHidden/>
          </w:rPr>
          <w:fldChar w:fldCharType="end"/>
        </w:r>
      </w:hyperlink>
    </w:p>
    <w:p w14:paraId="4BEE71BB" w14:textId="2FC444C9" w:rsidR="00E70F03" w:rsidRDefault="00E70F03">
      <w:pPr>
        <w:pStyle w:val="Abbildungsverzeichnis"/>
        <w:rPr>
          <w:rFonts w:asciiTheme="minorHAnsi" w:eastAsiaTheme="minorEastAsia" w:hAnsiTheme="minorHAnsi" w:cstheme="minorBidi"/>
          <w:b w:val="0"/>
          <w:noProof/>
          <w:szCs w:val="22"/>
          <w:lang w:val="de-DE"/>
        </w:rPr>
      </w:pPr>
      <w:hyperlink w:anchor="_Toc86863523" w:history="1">
        <w:r w:rsidRPr="00CF3EFD">
          <w:rPr>
            <w:rStyle w:val="Hyperlink"/>
            <w:rFonts w:eastAsia="MS Mincho"/>
            <w:noProof/>
          </w:rPr>
          <w:t>Figure 46: Regular intermittent weld with first spacing and last spacing</w:t>
        </w:r>
        <w:r>
          <w:rPr>
            <w:noProof/>
            <w:webHidden/>
          </w:rPr>
          <w:tab/>
        </w:r>
        <w:r>
          <w:rPr>
            <w:noProof/>
            <w:webHidden/>
          </w:rPr>
          <w:fldChar w:fldCharType="begin"/>
        </w:r>
        <w:r>
          <w:rPr>
            <w:noProof/>
            <w:webHidden/>
          </w:rPr>
          <w:instrText xml:space="preserve"> PAGEREF _Toc86863523 \h </w:instrText>
        </w:r>
        <w:r>
          <w:rPr>
            <w:noProof/>
            <w:webHidden/>
          </w:rPr>
        </w:r>
        <w:r>
          <w:rPr>
            <w:noProof/>
            <w:webHidden/>
          </w:rPr>
          <w:fldChar w:fldCharType="separate"/>
        </w:r>
        <w:r>
          <w:rPr>
            <w:noProof/>
            <w:webHidden/>
          </w:rPr>
          <w:t>86</w:t>
        </w:r>
        <w:r>
          <w:rPr>
            <w:noProof/>
            <w:webHidden/>
          </w:rPr>
          <w:fldChar w:fldCharType="end"/>
        </w:r>
      </w:hyperlink>
    </w:p>
    <w:p w14:paraId="158DF34B" w14:textId="317B9958" w:rsidR="00E70F03" w:rsidRDefault="00E70F03">
      <w:pPr>
        <w:pStyle w:val="Abbildungsverzeichnis"/>
        <w:rPr>
          <w:rFonts w:asciiTheme="minorHAnsi" w:eastAsiaTheme="minorEastAsia" w:hAnsiTheme="minorHAnsi" w:cstheme="minorBidi"/>
          <w:b w:val="0"/>
          <w:noProof/>
          <w:szCs w:val="22"/>
          <w:lang w:val="de-DE"/>
        </w:rPr>
      </w:pPr>
      <w:hyperlink w:anchor="_Toc86863524" w:history="1">
        <w:r w:rsidRPr="00CF3EFD">
          <w:rPr>
            <w:rStyle w:val="Hyperlink"/>
            <w:rFonts w:eastAsia="MS Mincho"/>
            <w:noProof/>
          </w:rPr>
          <w:t>Figure 47: Irregular intermittent welds</w:t>
        </w:r>
        <w:r>
          <w:rPr>
            <w:noProof/>
            <w:webHidden/>
          </w:rPr>
          <w:tab/>
        </w:r>
        <w:r>
          <w:rPr>
            <w:noProof/>
            <w:webHidden/>
          </w:rPr>
          <w:fldChar w:fldCharType="begin"/>
        </w:r>
        <w:r>
          <w:rPr>
            <w:noProof/>
            <w:webHidden/>
          </w:rPr>
          <w:instrText xml:space="preserve"> PAGEREF _Toc86863524 \h </w:instrText>
        </w:r>
        <w:r>
          <w:rPr>
            <w:noProof/>
            <w:webHidden/>
          </w:rPr>
        </w:r>
        <w:r>
          <w:rPr>
            <w:noProof/>
            <w:webHidden/>
          </w:rPr>
          <w:fldChar w:fldCharType="separate"/>
        </w:r>
        <w:r>
          <w:rPr>
            <w:noProof/>
            <w:webHidden/>
          </w:rPr>
          <w:t>86</w:t>
        </w:r>
        <w:r>
          <w:rPr>
            <w:noProof/>
            <w:webHidden/>
          </w:rPr>
          <w:fldChar w:fldCharType="end"/>
        </w:r>
      </w:hyperlink>
    </w:p>
    <w:p w14:paraId="01BB4E5B" w14:textId="6040E332" w:rsidR="00E70F03" w:rsidRDefault="00E70F03">
      <w:pPr>
        <w:pStyle w:val="Abbildungsverzeichnis"/>
        <w:rPr>
          <w:rFonts w:asciiTheme="minorHAnsi" w:eastAsiaTheme="minorEastAsia" w:hAnsiTheme="minorHAnsi" w:cstheme="minorBidi"/>
          <w:b w:val="0"/>
          <w:noProof/>
          <w:szCs w:val="22"/>
          <w:lang w:val="de-DE"/>
        </w:rPr>
      </w:pPr>
      <w:hyperlink w:anchor="_Toc86863525" w:history="1">
        <w:r w:rsidRPr="00CF3EFD">
          <w:rPr>
            <w:rStyle w:val="Hyperlink"/>
            <w:rFonts w:eastAsia="MS Mincho"/>
            <w:noProof/>
          </w:rPr>
          <w:t>Figure 48: Weld Line Changing from Y-Joint to Overlap-Joint</w:t>
        </w:r>
        <w:r>
          <w:rPr>
            <w:noProof/>
            <w:webHidden/>
          </w:rPr>
          <w:tab/>
        </w:r>
        <w:r>
          <w:rPr>
            <w:noProof/>
            <w:webHidden/>
          </w:rPr>
          <w:fldChar w:fldCharType="begin"/>
        </w:r>
        <w:r>
          <w:rPr>
            <w:noProof/>
            <w:webHidden/>
          </w:rPr>
          <w:instrText xml:space="preserve"> PAGEREF _Toc86863525 \h </w:instrText>
        </w:r>
        <w:r>
          <w:rPr>
            <w:noProof/>
            <w:webHidden/>
          </w:rPr>
        </w:r>
        <w:r>
          <w:rPr>
            <w:noProof/>
            <w:webHidden/>
          </w:rPr>
          <w:fldChar w:fldCharType="separate"/>
        </w:r>
        <w:r>
          <w:rPr>
            <w:noProof/>
            <w:webHidden/>
          </w:rPr>
          <w:t>91</w:t>
        </w:r>
        <w:r>
          <w:rPr>
            <w:noProof/>
            <w:webHidden/>
          </w:rPr>
          <w:fldChar w:fldCharType="end"/>
        </w:r>
      </w:hyperlink>
    </w:p>
    <w:p w14:paraId="09B99ED3" w14:textId="1E245959" w:rsidR="00E70F03" w:rsidRDefault="00E70F03">
      <w:pPr>
        <w:pStyle w:val="Abbildungsverzeichnis"/>
        <w:rPr>
          <w:rFonts w:asciiTheme="minorHAnsi" w:eastAsiaTheme="minorEastAsia" w:hAnsiTheme="minorHAnsi" w:cstheme="minorBidi"/>
          <w:b w:val="0"/>
          <w:noProof/>
          <w:szCs w:val="22"/>
          <w:lang w:val="de-DE"/>
        </w:rPr>
      </w:pPr>
      <w:hyperlink w:anchor="_Toc86863526" w:history="1">
        <w:r w:rsidRPr="00CF3EFD">
          <w:rPr>
            <w:rStyle w:val="Hyperlink"/>
            <w:rFonts w:eastAsia="MS Mincho"/>
            <w:noProof/>
          </w:rPr>
          <w:t>Figure 49: Longitudinal stiffener, top view</w:t>
        </w:r>
        <w:r>
          <w:rPr>
            <w:noProof/>
            <w:webHidden/>
          </w:rPr>
          <w:tab/>
        </w:r>
        <w:r>
          <w:rPr>
            <w:noProof/>
            <w:webHidden/>
          </w:rPr>
          <w:fldChar w:fldCharType="begin"/>
        </w:r>
        <w:r>
          <w:rPr>
            <w:noProof/>
            <w:webHidden/>
          </w:rPr>
          <w:instrText xml:space="preserve"> PAGEREF _Toc86863526 \h </w:instrText>
        </w:r>
        <w:r>
          <w:rPr>
            <w:noProof/>
            <w:webHidden/>
          </w:rPr>
        </w:r>
        <w:r>
          <w:rPr>
            <w:noProof/>
            <w:webHidden/>
          </w:rPr>
          <w:fldChar w:fldCharType="separate"/>
        </w:r>
        <w:r>
          <w:rPr>
            <w:noProof/>
            <w:webHidden/>
          </w:rPr>
          <w:t>91</w:t>
        </w:r>
        <w:r>
          <w:rPr>
            <w:noProof/>
            <w:webHidden/>
          </w:rPr>
          <w:fldChar w:fldCharType="end"/>
        </w:r>
      </w:hyperlink>
    </w:p>
    <w:p w14:paraId="310ECD1D" w14:textId="1DE114D1" w:rsidR="00E70F03" w:rsidRDefault="00E70F03">
      <w:pPr>
        <w:pStyle w:val="Abbildungsverzeichnis"/>
        <w:rPr>
          <w:rFonts w:asciiTheme="minorHAnsi" w:eastAsiaTheme="minorEastAsia" w:hAnsiTheme="minorHAnsi" w:cstheme="minorBidi"/>
          <w:b w:val="0"/>
          <w:noProof/>
          <w:szCs w:val="22"/>
          <w:lang w:val="de-DE"/>
        </w:rPr>
      </w:pPr>
      <w:hyperlink w:anchor="_Toc86863527" w:history="1">
        <w:r w:rsidRPr="00CF3EFD">
          <w:rPr>
            <w:rStyle w:val="Hyperlink"/>
            <w:rFonts w:eastAsia="MS Mincho"/>
            <w:noProof/>
          </w:rPr>
          <w:t>Figure 50: Seam weld types and attributes</w:t>
        </w:r>
        <w:r>
          <w:rPr>
            <w:noProof/>
            <w:webHidden/>
          </w:rPr>
          <w:tab/>
        </w:r>
        <w:r>
          <w:rPr>
            <w:noProof/>
            <w:webHidden/>
          </w:rPr>
          <w:fldChar w:fldCharType="begin"/>
        </w:r>
        <w:r>
          <w:rPr>
            <w:noProof/>
            <w:webHidden/>
          </w:rPr>
          <w:instrText xml:space="preserve"> PAGEREF _Toc86863527 \h </w:instrText>
        </w:r>
        <w:r>
          <w:rPr>
            <w:noProof/>
            <w:webHidden/>
          </w:rPr>
        </w:r>
        <w:r>
          <w:rPr>
            <w:noProof/>
            <w:webHidden/>
          </w:rPr>
          <w:fldChar w:fldCharType="separate"/>
        </w:r>
        <w:r>
          <w:rPr>
            <w:noProof/>
            <w:webHidden/>
          </w:rPr>
          <w:t>93</w:t>
        </w:r>
        <w:r>
          <w:rPr>
            <w:noProof/>
            <w:webHidden/>
          </w:rPr>
          <w:fldChar w:fldCharType="end"/>
        </w:r>
      </w:hyperlink>
    </w:p>
    <w:p w14:paraId="1FDF8E72" w14:textId="2874BDBC" w:rsidR="00E70F03" w:rsidRDefault="00E70F03">
      <w:pPr>
        <w:pStyle w:val="Abbildungsverzeichnis"/>
        <w:rPr>
          <w:rFonts w:asciiTheme="minorHAnsi" w:eastAsiaTheme="minorEastAsia" w:hAnsiTheme="minorHAnsi" w:cstheme="minorBidi"/>
          <w:b w:val="0"/>
          <w:noProof/>
          <w:szCs w:val="22"/>
          <w:lang w:val="de-DE"/>
        </w:rPr>
      </w:pPr>
      <w:hyperlink w:anchor="_Toc86863528" w:history="1">
        <w:r w:rsidRPr="00CF3EFD">
          <w:rPr>
            <w:rStyle w:val="Hyperlink"/>
            <w:rFonts w:eastAsia="MS Mincho"/>
            <w:noProof/>
          </w:rPr>
          <w:t>Figure 51: χMCF Structure of a Seam Weld (connection_1d)</w:t>
        </w:r>
        <w:r>
          <w:rPr>
            <w:noProof/>
            <w:webHidden/>
          </w:rPr>
          <w:tab/>
        </w:r>
        <w:r>
          <w:rPr>
            <w:noProof/>
            <w:webHidden/>
          </w:rPr>
          <w:fldChar w:fldCharType="begin"/>
        </w:r>
        <w:r>
          <w:rPr>
            <w:noProof/>
            <w:webHidden/>
          </w:rPr>
          <w:instrText xml:space="preserve"> PAGEREF _Toc86863528 \h </w:instrText>
        </w:r>
        <w:r>
          <w:rPr>
            <w:noProof/>
            <w:webHidden/>
          </w:rPr>
        </w:r>
        <w:r>
          <w:rPr>
            <w:noProof/>
            <w:webHidden/>
          </w:rPr>
          <w:fldChar w:fldCharType="separate"/>
        </w:r>
        <w:r>
          <w:rPr>
            <w:noProof/>
            <w:webHidden/>
          </w:rPr>
          <w:t>94</w:t>
        </w:r>
        <w:r>
          <w:rPr>
            <w:noProof/>
            <w:webHidden/>
          </w:rPr>
          <w:fldChar w:fldCharType="end"/>
        </w:r>
      </w:hyperlink>
    </w:p>
    <w:p w14:paraId="5E68697E" w14:textId="3BE8F325" w:rsidR="00E70F03" w:rsidRDefault="00E70F03">
      <w:pPr>
        <w:pStyle w:val="Abbildungsverzeichnis"/>
        <w:rPr>
          <w:rFonts w:asciiTheme="minorHAnsi" w:eastAsiaTheme="minorEastAsia" w:hAnsiTheme="minorHAnsi" w:cstheme="minorBidi"/>
          <w:b w:val="0"/>
          <w:noProof/>
          <w:szCs w:val="22"/>
          <w:lang w:val="de-DE"/>
        </w:rPr>
      </w:pPr>
      <w:hyperlink w:anchor="_Toc86863529" w:history="1">
        <w:r w:rsidRPr="00CF3EFD">
          <w:rPr>
            <w:rStyle w:val="Hyperlink"/>
            <w:rFonts w:eastAsia="MS Mincho"/>
            <w:noProof/>
          </w:rPr>
          <w:t>Figure 52: Sheet Parameters vs.  Weld Position Parameters</w:t>
        </w:r>
        <w:r>
          <w:rPr>
            <w:noProof/>
            <w:webHidden/>
          </w:rPr>
          <w:tab/>
        </w:r>
        <w:r>
          <w:rPr>
            <w:noProof/>
            <w:webHidden/>
          </w:rPr>
          <w:fldChar w:fldCharType="begin"/>
        </w:r>
        <w:r>
          <w:rPr>
            <w:noProof/>
            <w:webHidden/>
          </w:rPr>
          <w:instrText xml:space="preserve"> PAGEREF _Toc86863529 \h </w:instrText>
        </w:r>
        <w:r>
          <w:rPr>
            <w:noProof/>
            <w:webHidden/>
          </w:rPr>
        </w:r>
        <w:r>
          <w:rPr>
            <w:noProof/>
            <w:webHidden/>
          </w:rPr>
          <w:fldChar w:fldCharType="separate"/>
        </w:r>
        <w:r>
          <w:rPr>
            <w:noProof/>
            <w:webHidden/>
          </w:rPr>
          <w:t>97</w:t>
        </w:r>
        <w:r>
          <w:rPr>
            <w:noProof/>
            <w:webHidden/>
          </w:rPr>
          <w:fldChar w:fldCharType="end"/>
        </w:r>
      </w:hyperlink>
    </w:p>
    <w:p w14:paraId="66A3E033" w14:textId="65BE97B7" w:rsidR="00E70F03" w:rsidRDefault="00E70F03">
      <w:pPr>
        <w:pStyle w:val="Abbildungsverzeichnis"/>
        <w:rPr>
          <w:rFonts w:asciiTheme="minorHAnsi" w:eastAsiaTheme="minorEastAsia" w:hAnsiTheme="minorHAnsi" w:cstheme="minorBidi"/>
          <w:b w:val="0"/>
          <w:noProof/>
          <w:szCs w:val="22"/>
          <w:lang w:val="de-DE"/>
        </w:rPr>
      </w:pPr>
      <w:hyperlink w:anchor="_Toc86863530" w:history="1">
        <w:r w:rsidRPr="00CF3EFD">
          <w:rPr>
            <w:rStyle w:val="Hyperlink"/>
            <w:rFonts w:eastAsia="MS Mincho"/>
            <w:noProof/>
          </w:rPr>
          <w:t>Figure 53: Welding Position of a Y-Joint</w:t>
        </w:r>
        <w:r>
          <w:rPr>
            <w:noProof/>
            <w:webHidden/>
          </w:rPr>
          <w:tab/>
        </w:r>
        <w:r>
          <w:rPr>
            <w:noProof/>
            <w:webHidden/>
          </w:rPr>
          <w:fldChar w:fldCharType="begin"/>
        </w:r>
        <w:r>
          <w:rPr>
            <w:noProof/>
            <w:webHidden/>
          </w:rPr>
          <w:instrText xml:space="preserve"> PAGEREF _Toc86863530 \h </w:instrText>
        </w:r>
        <w:r>
          <w:rPr>
            <w:noProof/>
            <w:webHidden/>
          </w:rPr>
        </w:r>
        <w:r>
          <w:rPr>
            <w:noProof/>
            <w:webHidden/>
          </w:rPr>
          <w:fldChar w:fldCharType="separate"/>
        </w:r>
        <w:r>
          <w:rPr>
            <w:noProof/>
            <w:webHidden/>
          </w:rPr>
          <w:t>98</w:t>
        </w:r>
        <w:r>
          <w:rPr>
            <w:noProof/>
            <w:webHidden/>
          </w:rPr>
          <w:fldChar w:fldCharType="end"/>
        </w:r>
      </w:hyperlink>
    </w:p>
    <w:p w14:paraId="37DCE962" w14:textId="036F5DFB" w:rsidR="00E70F03" w:rsidRDefault="00E70F03">
      <w:pPr>
        <w:pStyle w:val="Abbildungsverzeichnis"/>
        <w:rPr>
          <w:rFonts w:asciiTheme="minorHAnsi" w:eastAsiaTheme="minorEastAsia" w:hAnsiTheme="minorHAnsi" w:cstheme="minorBidi"/>
          <w:b w:val="0"/>
          <w:noProof/>
          <w:szCs w:val="22"/>
          <w:lang w:val="de-DE"/>
        </w:rPr>
      </w:pPr>
      <w:hyperlink w:anchor="_Toc86863531" w:history="1">
        <w:r w:rsidRPr="00CF3EFD">
          <w:rPr>
            <w:rStyle w:val="Hyperlink"/>
            <w:rFonts w:eastAsia="MS Mincho"/>
            <w:noProof/>
          </w:rPr>
          <w:t>Figure 54: Welding Position vector direction and length</w:t>
        </w:r>
        <w:r>
          <w:rPr>
            <w:noProof/>
            <w:webHidden/>
          </w:rPr>
          <w:tab/>
        </w:r>
        <w:r>
          <w:rPr>
            <w:noProof/>
            <w:webHidden/>
          </w:rPr>
          <w:fldChar w:fldCharType="begin"/>
        </w:r>
        <w:r>
          <w:rPr>
            <w:noProof/>
            <w:webHidden/>
          </w:rPr>
          <w:instrText xml:space="preserve"> PAGEREF _Toc86863531 \h </w:instrText>
        </w:r>
        <w:r>
          <w:rPr>
            <w:noProof/>
            <w:webHidden/>
          </w:rPr>
        </w:r>
        <w:r>
          <w:rPr>
            <w:noProof/>
            <w:webHidden/>
          </w:rPr>
          <w:fldChar w:fldCharType="separate"/>
        </w:r>
        <w:r>
          <w:rPr>
            <w:noProof/>
            <w:webHidden/>
          </w:rPr>
          <w:t>100</w:t>
        </w:r>
        <w:r>
          <w:rPr>
            <w:noProof/>
            <w:webHidden/>
          </w:rPr>
          <w:fldChar w:fldCharType="end"/>
        </w:r>
      </w:hyperlink>
    </w:p>
    <w:p w14:paraId="30F21AD0" w14:textId="3F5678C4" w:rsidR="00E70F03" w:rsidRDefault="00E70F03">
      <w:pPr>
        <w:pStyle w:val="Abbildungsverzeichnis"/>
        <w:rPr>
          <w:rFonts w:asciiTheme="minorHAnsi" w:eastAsiaTheme="minorEastAsia" w:hAnsiTheme="minorHAnsi" w:cstheme="minorBidi"/>
          <w:b w:val="0"/>
          <w:noProof/>
          <w:szCs w:val="22"/>
          <w:lang w:val="de-DE"/>
        </w:rPr>
      </w:pPr>
      <w:hyperlink r:id="rId34" w:anchor="_Toc86863532" w:history="1">
        <w:r w:rsidRPr="00CF3EFD">
          <w:rPr>
            <w:rStyle w:val="Hyperlink"/>
            <w:rFonts w:eastAsia="MS Mincho"/>
            <w:noProof/>
          </w:rPr>
          <w:t>Figure 55: Butt Joint Sheet Layout</w:t>
        </w:r>
        <w:r>
          <w:rPr>
            <w:noProof/>
            <w:webHidden/>
          </w:rPr>
          <w:tab/>
        </w:r>
        <w:r>
          <w:rPr>
            <w:noProof/>
            <w:webHidden/>
          </w:rPr>
          <w:fldChar w:fldCharType="begin"/>
        </w:r>
        <w:r>
          <w:rPr>
            <w:noProof/>
            <w:webHidden/>
          </w:rPr>
          <w:instrText xml:space="preserve"> PAGEREF _Toc86863532 \h </w:instrText>
        </w:r>
        <w:r>
          <w:rPr>
            <w:noProof/>
            <w:webHidden/>
          </w:rPr>
        </w:r>
        <w:r>
          <w:rPr>
            <w:noProof/>
            <w:webHidden/>
          </w:rPr>
          <w:fldChar w:fldCharType="separate"/>
        </w:r>
        <w:r>
          <w:rPr>
            <w:noProof/>
            <w:webHidden/>
          </w:rPr>
          <w:t>103</w:t>
        </w:r>
        <w:r>
          <w:rPr>
            <w:noProof/>
            <w:webHidden/>
          </w:rPr>
          <w:fldChar w:fldCharType="end"/>
        </w:r>
      </w:hyperlink>
    </w:p>
    <w:p w14:paraId="52FB589B" w14:textId="2FCCE39F" w:rsidR="00E70F03" w:rsidRDefault="00E70F03">
      <w:pPr>
        <w:pStyle w:val="Abbildungsverzeichnis"/>
        <w:rPr>
          <w:rFonts w:asciiTheme="minorHAnsi" w:eastAsiaTheme="minorEastAsia" w:hAnsiTheme="minorHAnsi" w:cstheme="minorBidi"/>
          <w:b w:val="0"/>
          <w:noProof/>
          <w:szCs w:val="22"/>
          <w:lang w:val="de-DE"/>
        </w:rPr>
      </w:pPr>
      <w:hyperlink r:id="rId35" w:anchor="_Toc86863533" w:history="1">
        <w:r w:rsidRPr="00CF3EFD">
          <w:rPr>
            <w:rStyle w:val="Hyperlink"/>
            <w:rFonts w:eastAsia="MS Mincho"/>
            <w:noProof/>
          </w:rPr>
          <w:t>Figure 56: Butt Joint Weld parameters</w:t>
        </w:r>
        <w:r>
          <w:rPr>
            <w:noProof/>
            <w:webHidden/>
          </w:rPr>
          <w:tab/>
        </w:r>
        <w:r>
          <w:rPr>
            <w:noProof/>
            <w:webHidden/>
          </w:rPr>
          <w:fldChar w:fldCharType="begin"/>
        </w:r>
        <w:r>
          <w:rPr>
            <w:noProof/>
            <w:webHidden/>
          </w:rPr>
          <w:instrText xml:space="preserve"> PAGEREF _Toc86863533 \h </w:instrText>
        </w:r>
        <w:r>
          <w:rPr>
            <w:noProof/>
            <w:webHidden/>
          </w:rPr>
        </w:r>
        <w:r>
          <w:rPr>
            <w:noProof/>
            <w:webHidden/>
          </w:rPr>
          <w:fldChar w:fldCharType="separate"/>
        </w:r>
        <w:r>
          <w:rPr>
            <w:noProof/>
            <w:webHidden/>
          </w:rPr>
          <w:t>103</w:t>
        </w:r>
        <w:r>
          <w:rPr>
            <w:noProof/>
            <w:webHidden/>
          </w:rPr>
          <w:fldChar w:fldCharType="end"/>
        </w:r>
      </w:hyperlink>
    </w:p>
    <w:p w14:paraId="0F83113F" w14:textId="1F609ED7" w:rsidR="00E70F03" w:rsidRDefault="00E70F03">
      <w:pPr>
        <w:pStyle w:val="Abbildungsverzeichnis"/>
        <w:rPr>
          <w:rFonts w:asciiTheme="minorHAnsi" w:eastAsiaTheme="minorEastAsia" w:hAnsiTheme="minorHAnsi" w:cstheme="minorBidi"/>
          <w:b w:val="0"/>
          <w:noProof/>
          <w:szCs w:val="22"/>
          <w:lang w:val="de-DE"/>
        </w:rPr>
      </w:pPr>
      <w:hyperlink r:id="rId36" w:anchor="_Toc86863534" w:history="1">
        <w:r w:rsidRPr="00CF3EFD">
          <w:rPr>
            <w:rStyle w:val="Hyperlink"/>
            <w:rFonts w:eastAsia="MS Mincho"/>
            <w:noProof/>
          </w:rPr>
          <w:t>Figure 57: Corner Weld Sheet Layout</w:t>
        </w:r>
        <w:r>
          <w:rPr>
            <w:noProof/>
            <w:webHidden/>
          </w:rPr>
          <w:tab/>
        </w:r>
        <w:r>
          <w:rPr>
            <w:noProof/>
            <w:webHidden/>
          </w:rPr>
          <w:fldChar w:fldCharType="begin"/>
        </w:r>
        <w:r>
          <w:rPr>
            <w:noProof/>
            <w:webHidden/>
          </w:rPr>
          <w:instrText xml:space="preserve"> PAGEREF _Toc86863534 \h </w:instrText>
        </w:r>
        <w:r>
          <w:rPr>
            <w:noProof/>
            <w:webHidden/>
          </w:rPr>
        </w:r>
        <w:r>
          <w:rPr>
            <w:noProof/>
            <w:webHidden/>
          </w:rPr>
          <w:fldChar w:fldCharType="separate"/>
        </w:r>
        <w:r>
          <w:rPr>
            <w:noProof/>
            <w:webHidden/>
          </w:rPr>
          <w:t>105</w:t>
        </w:r>
        <w:r>
          <w:rPr>
            <w:noProof/>
            <w:webHidden/>
          </w:rPr>
          <w:fldChar w:fldCharType="end"/>
        </w:r>
      </w:hyperlink>
    </w:p>
    <w:p w14:paraId="323956AF" w14:textId="299B5E3E" w:rsidR="00E70F03" w:rsidRDefault="00E70F03">
      <w:pPr>
        <w:pStyle w:val="Abbildungsverzeichnis"/>
        <w:rPr>
          <w:rFonts w:asciiTheme="minorHAnsi" w:eastAsiaTheme="minorEastAsia" w:hAnsiTheme="minorHAnsi" w:cstheme="minorBidi"/>
          <w:b w:val="0"/>
          <w:noProof/>
          <w:szCs w:val="22"/>
          <w:lang w:val="de-DE"/>
        </w:rPr>
      </w:pPr>
      <w:hyperlink r:id="rId37" w:anchor="_Toc86863535" w:history="1">
        <w:r w:rsidRPr="00CF3EFD">
          <w:rPr>
            <w:rStyle w:val="Hyperlink"/>
            <w:rFonts w:eastAsia="MS Mincho"/>
            <w:noProof/>
          </w:rPr>
          <w:t>Figure 58: Corner Weld Parameters</w:t>
        </w:r>
        <w:r>
          <w:rPr>
            <w:noProof/>
            <w:webHidden/>
          </w:rPr>
          <w:tab/>
        </w:r>
        <w:r>
          <w:rPr>
            <w:noProof/>
            <w:webHidden/>
          </w:rPr>
          <w:fldChar w:fldCharType="begin"/>
        </w:r>
        <w:r>
          <w:rPr>
            <w:noProof/>
            <w:webHidden/>
          </w:rPr>
          <w:instrText xml:space="preserve"> PAGEREF _Toc86863535 \h </w:instrText>
        </w:r>
        <w:r>
          <w:rPr>
            <w:noProof/>
            <w:webHidden/>
          </w:rPr>
        </w:r>
        <w:r>
          <w:rPr>
            <w:noProof/>
            <w:webHidden/>
          </w:rPr>
          <w:fldChar w:fldCharType="separate"/>
        </w:r>
        <w:r>
          <w:rPr>
            <w:noProof/>
            <w:webHidden/>
          </w:rPr>
          <w:t>106</w:t>
        </w:r>
        <w:r>
          <w:rPr>
            <w:noProof/>
            <w:webHidden/>
          </w:rPr>
          <w:fldChar w:fldCharType="end"/>
        </w:r>
      </w:hyperlink>
    </w:p>
    <w:p w14:paraId="5CBF4546" w14:textId="22E6B0DA" w:rsidR="00E70F03" w:rsidRDefault="00E70F03">
      <w:pPr>
        <w:pStyle w:val="Abbildungsverzeichnis"/>
        <w:rPr>
          <w:rFonts w:asciiTheme="minorHAnsi" w:eastAsiaTheme="minorEastAsia" w:hAnsiTheme="minorHAnsi" w:cstheme="minorBidi"/>
          <w:b w:val="0"/>
          <w:noProof/>
          <w:szCs w:val="22"/>
          <w:lang w:val="de-DE"/>
        </w:rPr>
      </w:pPr>
      <w:hyperlink w:anchor="_Toc86863536" w:history="1">
        <w:r w:rsidRPr="00CF3EFD">
          <w:rPr>
            <w:rStyle w:val="Hyperlink"/>
            <w:rFonts w:eastAsia="MS Mincho"/>
            <w:noProof/>
          </w:rPr>
          <w:t>Figure 59: Corner Weld Sheet Layout</w:t>
        </w:r>
        <w:r>
          <w:rPr>
            <w:noProof/>
            <w:webHidden/>
          </w:rPr>
          <w:tab/>
        </w:r>
        <w:r>
          <w:rPr>
            <w:noProof/>
            <w:webHidden/>
          </w:rPr>
          <w:fldChar w:fldCharType="begin"/>
        </w:r>
        <w:r>
          <w:rPr>
            <w:noProof/>
            <w:webHidden/>
          </w:rPr>
          <w:instrText xml:space="preserve"> PAGEREF _Toc86863536 \h </w:instrText>
        </w:r>
        <w:r>
          <w:rPr>
            <w:noProof/>
            <w:webHidden/>
          </w:rPr>
        </w:r>
        <w:r>
          <w:rPr>
            <w:noProof/>
            <w:webHidden/>
          </w:rPr>
          <w:fldChar w:fldCharType="separate"/>
        </w:r>
        <w:r>
          <w:rPr>
            <w:noProof/>
            <w:webHidden/>
          </w:rPr>
          <w:t>107</w:t>
        </w:r>
        <w:r>
          <w:rPr>
            <w:noProof/>
            <w:webHidden/>
          </w:rPr>
          <w:fldChar w:fldCharType="end"/>
        </w:r>
      </w:hyperlink>
    </w:p>
    <w:p w14:paraId="30D17622" w14:textId="7121790E" w:rsidR="00E70F03" w:rsidRDefault="00E70F03">
      <w:pPr>
        <w:pStyle w:val="Abbildungsverzeichnis"/>
        <w:rPr>
          <w:rFonts w:asciiTheme="minorHAnsi" w:eastAsiaTheme="minorEastAsia" w:hAnsiTheme="minorHAnsi" w:cstheme="minorBidi"/>
          <w:b w:val="0"/>
          <w:noProof/>
          <w:szCs w:val="22"/>
          <w:lang w:val="de-DE"/>
        </w:rPr>
      </w:pPr>
      <w:hyperlink w:anchor="_Toc86863537" w:history="1">
        <w:r w:rsidRPr="00CF3EFD">
          <w:rPr>
            <w:rStyle w:val="Hyperlink"/>
            <w:rFonts w:eastAsia="MS Mincho"/>
            <w:noProof/>
          </w:rPr>
          <w:t>Figure 60: Double Corner Weld Parameters</w:t>
        </w:r>
        <w:r>
          <w:rPr>
            <w:noProof/>
            <w:webHidden/>
          </w:rPr>
          <w:tab/>
        </w:r>
        <w:r>
          <w:rPr>
            <w:noProof/>
            <w:webHidden/>
          </w:rPr>
          <w:fldChar w:fldCharType="begin"/>
        </w:r>
        <w:r>
          <w:rPr>
            <w:noProof/>
            <w:webHidden/>
          </w:rPr>
          <w:instrText xml:space="preserve"> PAGEREF _Toc86863537 \h </w:instrText>
        </w:r>
        <w:r>
          <w:rPr>
            <w:noProof/>
            <w:webHidden/>
          </w:rPr>
        </w:r>
        <w:r>
          <w:rPr>
            <w:noProof/>
            <w:webHidden/>
          </w:rPr>
          <w:fldChar w:fldCharType="separate"/>
        </w:r>
        <w:r>
          <w:rPr>
            <w:noProof/>
            <w:webHidden/>
          </w:rPr>
          <w:t>107</w:t>
        </w:r>
        <w:r>
          <w:rPr>
            <w:noProof/>
            <w:webHidden/>
          </w:rPr>
          <w:fldChar w:fldCharType="end"/>
        </w:r>
      </w:hyperlink>
    </w:p>
    <w:p w14:paraId="6EADB8CF" w14:textId="7D67EA7C" w:rsidR="00E70F03" w:rsidRDefault="00E70F03">
      <w:pPr>
        <w:pStyle w:val="Abbildungsverzeichnis"/>
        <w:rPr>
          <w:rFonts w:asciiTheme="minorHAnsi" w:eastAsiaTheme="minorEastAsia" w:hAnsiTheme="minorHAnsi" w:cstheme="minorBidi"/>
          <w:b w:val="0"/>
          <w:noProof/>
          <w:szCs w:val="22"/>
          <w:lang w:val="de-DE"/>
        </w:rPr>
      </w:pPr>
      <w:hyperlink r:id="rId38" w:anchor="_Toc86863538" w:history="1">
        <w:r w:rsidRPr="00CF3EFD">
          <w:rPr>
            <w:rStyle w:val="Hyperlink"/>
            <w:rFonts w:eastAsia="MS Mincho"/>
            <w:noProof/>
          </w:rPr>
          <w:t>Figure 61: Edge Weld Sheet Layout</w:t>
        </w:r>
        <w:r>
          <w:rPr>
            <w:noProof/>
            <w:webHidden/>
          </w:rPr>
          <w:tab/>
        </w:r>
        <w:r>
          <w:rPr>
            <w:noProof/>
            <w:webHidden/>
          </w:rPr>
          <w:fldChar w:fldCharType="begin"/>
        </w:r>
        <w:r>
          <w:rPr>
            <w:noProof/>
            <w:webHidden/>
          </w:rPr>
          <w:instrText xml:space="preserve"> PAGEREF _Toc86863538 \h </w:instrText>
        </w:r>
        <w:r>
          <w:rPr>
            <w:noProof/>
            <w:webHidden/>
          </w:rPr>
        </w:r>
        <w:r>
          <w:rPr>
            <w:noProof/>
            <w:webHidden/>
          </w:rPr>
          <w:fldChar w:fldCharType="separate"/>
        </w:r>
        <w:r>
          <w:rPr>
            <w:noProof/>
            <w:webHidden/>
          </w:rPr>
          <w:t>110</w:t>
        </w:r>
        <w:r>
          <w:rPr>
            <w:noProof/>
            <w:webHidden/>
          </w:rPr>
          <w:fldChar w:fldCharType="end"/>
        </w:r>
      </w:hyperlink>
    </w:p>
    <w:p w14:paraId="1997E1D3" w14:textId="2A5C6FA6" w:rsidR="00E70F03" w:rsidRDefault="00E70F03">
      <w:pPr>
        <w:pStyle w:val="Abbildungsverzeichnis"/>
        <w:rPr>
          <w:rFonts w:asciiTheme="minorHAnsi" w:eastAsiaTheme="minorEastAsia" w:hAnsiTheme="minorHAnsi" w:cstheme="minorBidi"/>
          <w:b w:val="0"/>
          <w:noProof/>
          <w:szCs w:val="22"/>
          <w:lang w:val="de-DE"/>
        </w:rPr>
      </w:pPr>
      <w:hyperlink r:id="rId39" w:anchor="_Toc86863539" w:history="1">
        <w:r w:rsidRPr="00CF3EFD">
          <w:rPr>
            <w:rStyle w:val="Hyperlink"/>
            <w:rFonts w:eastAsia="MS Mincho"/>
            <w:noProof/>
          </w:rPr>
          <w:t>Figure 62: Edge Weld parameters</w:t>
        </w:r>
        <w:r>
          <w:rPr>
            <w:noProof/>
            <w:webHidden/>
          </w:rPr>
          <w:tab/>
        </w:r>
        <w:r>
          <w:rPr>
            <w:noProof/>
            <w:webHidden/>
          </w:rPr>
          <w:fldChar w:fldCharType="begin"/>
        </w:r>
        <w:r>
          <w:rPr>
            <w:noProof/>
            <w:webHidden/>
          </w:rPr>
          <w:instrText xml:space="preserve"> PAGEREF _Toc86863539 \h </w:instrText>
        </w:r>
        <w:r>
          <w:rPr>
            <w:noProof/>
            <w:webHidden/>
          </w:rPr>
        </w:r>
        <w:r>
          <w:rPr>
            <w:noProof/>
            <w:webHidden/>
          </w:rPr>
          <w:fldChar w:fldCharType="separate"/>
        </w:r>
        <w:r>
          <w:rPr>
            <w:noProof/>
            <w:webHidden/>
          </w:rPr>
          <w:t>110</w:t>
        </w:r>
        <w:r>
          <w:rPr>
            <w:noProof/>
            <w:webHidden/>
          </w:rPr>
          <w:fldChar w:fldCharType="end"/>
        </w:r>
      </w:hyperlink>
    </w:p>
    <w:p w14:paraId="72BF229B" w14:textId="2E97E8AC" w:rsidR="00E70F03" w:rsidRDefault="00E70F03">
      <w:pPr>
        <w:pStyle w:val="Abbildungsverzeichnis"/>
        <w:rPr>
          <w:rFonts w:asciiTheme="minorHAnsi" w:eastAsiaTheme="minorEastAsia" w:hAnsiTheme="minorHAnsi" w:cstheme="minorBidi"/>
          <w:b w:val="0"/>
          <w:noProof/>
          <w:szCs w:val="22"/>
          <w:lang w:val="de-DE"/>
        </w:rPr>
      </w:pPr>
      <w:hyperlink w:anchor="_Toc86863540" w:history="1">
        <w:r w:rsidRPr="00CF3EFD">
          <w:rPr>
            <w:rStyle w:val="Hyperlink"/>
            <w:rFonts w:eastAsia="MS Mincho"/>
            <w:noProof/>
          </w:rPr>
          <w:t>Figure 63: I-Weld Sheet Layout</w:t>
        </w:r>
        <w:r>
          <w:rPr>
            <w:noProof/>
            <w:webHidden/>
          </w:rPr>
          <w:tab/>
        </w:r>
        <w:r>
          <w:rPr>
            <w:noProof/>
            <w:webHidden/>
          </w:rPr>
          <w:fldChar w:fldCharType="begin"/>
        </w:r>
        <w:r>
          <w:rPr>
            <w:noProof/>
            <w:webHidden/>
          </w:rPr>
          <w:instrText xml:space="preserve"> PAGEREF _Toc86863540 \h </w:instrText>
        </w:r>
        <w:r>
          <w:rPr>
            <w:noProof/>
            <w:webHidden/>
          </w:rPr>
        </w:r>
        <w:r>
          <w:rPr>
            <w:noProof/>
            <w:webHidden/>
          </w:rPr>
          <w:fldChar w:fldCharType="separate"/>
        </w:r>
        <w:r>
          <w:rPr>
            <w:noProof/>
            <w:webHidden/>
          </w:rPr>
          <w:t>112</w:t>
        </w:r>
        <w:r>
          <w:rPr>
            <w:noProof/>
            <w:webHidden/>
          </w:rPr>
          <w:fldChar w:fldCharType="end"/>
        </w:r>
      </w:hyperlink>
    </w:p>
    <w:p w14:paraId="299F9509" w14:textId="09E6A9D2" w:rsidR="00E70F03" w:rsidRDefault="00E70F03">
      <w:pPr>
        <w:pStyle w:val="Abbildungsverzeichnis"/>
        <w:rPr>
          <w:rFonts w:asciiTheme="minorHAnsi" w:eastAsiaTheme="minorEastAsia" w:hAnsiTheme="minorHAnsi" w:cstheme="minorBidi"/>
          <w:b w:val="0"/>
          <w:noProof/>
          <w:szCs w:val="22"/>
          <w:lang w:val="de-DE"/>
        </w:rPr>
      </w:pPr>
      <w:hyperlink w:anchor="_Toc86863541" w:history="1">
        <w:r w:rsidRPr="00CF3EFD">
          <w:rPr>
            <w:rStyle w:val="Hyperlink"/>
            <w:rFonts w:eastAsia="MS Mincho"/>
            <w:noProof/>
          </w:rPr>
          <w:t>Figure 64: I-Weld Parameters</w:t>
        </w:r>
        <w:r>
          <w:rPr>
            <w:noProof/>
            <w:webHidden/>
          </w:rPr>
          <w:tab/>
        </w:r>
        <w:r>
          <w:rPr>
            <w:noProof/>
            <w:webHidden/>
          </w:rPr>
          <w:fldChar w:fldCharType="begin"/>
        </w:r>
        <w:r>
          <w:rPr>
            <w:noProof/>
            <w:webHidden/>
          </w:rPr>
          <w:instrText xml:space="preserve"> PAGEREF _Toc86863541 \h </w:instrText>
        </w:r>
        <w:r>
          <w:rPr>
            <w:noProof/>
            <w:webHidden/>
          </w:rPr>
        </w:r>
        <w:r>
          <w:rPr>
            <w:noProof/>
            <w:webHidden/>
          </w:rPr>
          <w:fldChar w:fldCharType="separate"/>
        </w:r>
        <w:r>
          <w:rPr>
            <w:noProof/>
            <w:webHidden/>
          </w:rPr>
          <w:t>112</w:t>
        </w:r>
        <w:r>
          <w:rPr>
            <w:noProof/>
            <w:webHidden/>
          </w:rPr>
          <w:fldChar w:fldCharType="end"/>
        </w:r>
      </w:hyperlink>
    </w:p>
    <w:p w14:paraId="6A255681" w14:textId="57FC1A65" w:rsidR="00E70F03" w:rsidRDefault="00E70F03">
      <w:pPr>
        <w:pStyle w:val="Abbildungsverzeichnis"/>
        <w:rPr>
          <w:rFonts w:asciiTheme="minorHAnsi" w:eastAsiaTheme="minorEastAsia" w:hAnsiTheme="minorHAnsi" w:cstheme="minorBidi"/>
          <w:b w:val="0"/>
          <w:noProof/>
          <w:szCs w:val="22"/>
          <w:lang w:val="de-DE"/>
        </w:rPr>
      </w:pPr>
      <w:hyperlink r:id="rId40" w:anchor="_Toc86863542" w:history="1">
        <w:r w:rsidRPr="00CF3EFD">
          <w:rPr>
            <w:rStyle w:val="Hyperlink"/>
            <w:rFonts w:eastAsia="MS Mincho"/>
            <w:noProof/>
          </w:rPr>
          <w:t>Figure 65: Overlap Weld Sheet Layout</w:t>
        </w:r>
        <w:r>
          <w:rPr>
            <w:noProof/>
            <w:webHidden/>
          </w:rPr>
          <w:tab/>
        </w:r>
        <w:r>
          <w:rPr>
            <w:noProof/>
            <w:webHidden/>
          </w:rPr>
          <w:fldChar w:fldCharType="begin"/>
        </w:r>
        <w:r>
          <w:rPr>
            <w:noProof/>
            <w:webHidden/>
          </w:rPr>
          <w:instrText xml:space="preserve"> PAGEREF _Toc86863542 \h </w:instrText>
        </w:r>
        <w:r>
          <w:rPr>
            <w:noProof/>
            <w:webHidden/>
          </w:rPr>
        </w:r>
        <w:r>
          <w:rPr>
            <w:noProof/>
            <w:webHidden/>
          </w:rPr>
          <w:fldChar w:fldCharType="separate"/>
        </w:r>
        <w:r>
          <w:rPr>
            <w:noProof/>
            <w:webHidden/>
          </w:rPr>
          <w:t>115</w:t>
        </w:r>
        <w:r>
          <w:rPr>
            <w:noProof/>
            <w:webHidden/>
          </w:rPr>
          <w:fldChar w:fldCharType="end"/>
        </w:r>
      </w:hyperlink>
    </w:p>
    <w:p w14:paraId="357483B5" w14:textId="5493685F" w:rsidR="00E70F03" w:rsidRDefault="00E70F03">
      <w:pPr>
        <w:pStyle w:val="Abbildungsverzeichnis"/>
        <w:rPr>
          <w:rFonts w:asciiTheme="minorHAnsi" w:eastAsiaTheme="minorEastAsia" w:hAnsiTheme="minorHAnsi" w:cstheme="minorBidi"/>
          <w:b w:val="0"/>
          <w:noProof/>
          <w:szCs w:val="22"/>
          <w:lang w:val="de-DE"/>
        </w:rPr>
      </w:pPr>
      <w:hyperlink r:id="rId41" w:anchor="_Toc86863543" w:history="1">
        <w:r w:rsidRPr="00CF3EFD">
          <w:rPr>
            <w:rStyle w:val="Hyperlink"/>
            <w:rFonts w:eastAsia="MS Mincho"/>
            <w:noProof/>
          </w:rPr>
          <w:t>Figure 66: Overlap Weld Parameters</w:t>
        </w:r>
        <w:r>
          <w:rPr>
            <w:noProof/>
            <w:webHidden/>
          </w:rPr>
          <w:tab/>
        </w:r>
        <w:r>
          <w:rPr>
            <w:noProof/>
            <w:webHidden/>
          </w:rPr>
          <w:fldChar w:fldCharType="begin"/>
        </w:r>
        <w:r>
          <w:rPr>
            <w:noProof/>
            <w:webHidden/>
          </w:rPr>
          <w:instrText xml:space="preserve"> PAGEREF _Toc86863543 \h </w:instrText>
        </w:r>
        <w:r>
          <w:rPr>
            <w:noProof/>
            <w:webHidden/>
          </w:rPr>
        </w:r>
        <w:r>
          <w:rPr>
            <w:noProof/>
            <w:webHidden/>
          </w:rPr>
          <w:fldChar w:fldCharType="separate"/>
        </w:r>
        <w:r>
          <w:rPr>
            <w:noProof/>
            <w:webHidden/>
          </w:rPr>
          <w:t>115</w:t>
        </w:r>
        <w:r>
          <w:rPr>
            <w:noProof/>
            <w:webHidden/>
          </w:rPr>
          <w:fldChar w:fldCharType="end"/>
        </w:r>
      </w:hyperlink>
    </w:p>
    <w:p w14:paraId="51ED7F5C" w14:textId="6FBB4501" w:rsidR="00E70F03" w:rsidRDefault="00E70F03">
      <w:pPr>
        <w:pStyle w:val="Abbildungsverzeichnis"/>
        <w:rPr>
          <w:rFonts w:asciiTheme="minorHAnsi" w:eastAsiaTheme="minorEastAsia" w:hAnsiTheme="minorHAnsi" w:cstheme="minorBidi"/>
          <w:b w:val="0"/>
          <w:noProof/>
          <w:szCs w:val="22"/>
          <w:lang w:val="de-DE"/>
        </w:rPr>
      </w:pPr>
      <w:hyperlink r:id="rId42" w:anchor="_Toc86863544" w:history="1">
        <w:r w:rsidRPr="00CF3EFD">
          <w:rPr>
            <w:rStyle w:val="Hyperlink"/>
            <w:rFonts w:eastAsia="MS Mincho"/>
            <w:noProof/>
          </w:rPr>
          <w:t>Figure 67: Single Sided Double Overlap Weld</w:t>
        </w:r>
        <w:r>
          <w:rPr>
            <w:noProof/>
            <w:webHidden/>
          </w:rPr>
          <w:tab/>
        </w:r>
        <w:r>
          <w:rPr>
            <w:noProof/>
            <w:webHidden/>
          </w:rPr>
          <w:fldChar w:fldCharType="begin"/>
        </w:r>
        <w:r>
          <w:rPr>
            <w:noProof/>
            <w:webHidden/>
          </w:rPr>
          <w:instrText xml:space="preserve"> PAGEREF _Toc86863544 \h </w:instrText>
        </w:r>
        <w:r>
          <w:rPr>
            <w:noProof/>
            <w:webHidden/>
          </w:rPr>
        </w:r>
        <w:r>
          <w:rPr>
            <w:noProof/>
            <w:webHidden/>
          </w:rPr>
          <w:fldChar w:fldCharType="separate"/>
        </w:r>
        <w:r>
          <w:rPr>
            <w:noProof/>
            <w:webHidden/>
          </w:rPr>
          <w:t>115</w:t>
        </w:r>
        <w:r>
          <w:rPr>
            <w:noProof/>
            <w:webHidden/>
          </w:rPr>
          <w:fldChar w:fldCharType="end"/>
        </w:r>
      </w:hyperlink>
    </w:p>
    <w:p w14:paraId="1F3BC6A3" w14:textId="176A91DC" w:rsidR="00E70F03" w:rsidRDefault="00E70F03">
      <w:pPr>
        <w:pStyle w:val="Abbildungsverzeichnis"/>
        <w:rPr>
          <w:rFonts w:asciiTheme="minorHAnsi" w:eastAsiaTheme="minorEastAsia" w:hAnsiTheme="minorHAnsi" w:cstheme="minorBidi"/>
          <w:b w:val="0"/>
          <w:noProof/>
          <w:szCs w:val="22"/>
          <w:lang w:val="de-DE"/>
        </w:rPr>
      </w:pPr>
      <w:hyperlink r:id="rId43" w:anchor="_Toc86863545" w:history="1">
        <w:r w:rsidRPr="00CF3EFD">
          <w:rPr>
            <w:rStyle w:val="Hyperlink"/>
            <w:rFonts w:eastAsia="MS Mincho"/>
            <w:noProof/>
          </w:rPr>
          <w:t>Figure 68: Overlap Weld Parameters</w:t>
        </w:r>
        <w:r>
          <w:rPr>
            <w:noProof/>
            <w:webHidden/>
          </w:rPr>
          <w:tab/>
        </w:r>
        <w:r>
          <w:rPr>
            <w:noProof/>
            <w:webHidden/>
          </w:rPr>
          <w:fldChar w:fldCharType="begin"/>
        </w:r>
        <w:r>
          <w:rPr>
            <w:noProof/>
            <w:webHidden/>
          </w:rPr>
          <w:instrText xml:space="preserve"> PAGEREF _Toc86863545 \h </w:instrText>
        </w:r>
        <w:r>
          <w:rPr>
            <w:noProof/>
            <w:webHidden/>
          </w:rPr>
        </w:r>
        <w:r>
          <w:rPr>
            <w:noProof/>
            <w:webHidden/>
          </w:rPr>
          <w:fldChar w:fldCharType="separate"/>
        </w:r>
        <w:r>
          <w:rPr>
            <w:noProof/>
            <w:webHidden/>
          </w:rPr>
          <w:t>115</w:t>
        </w:r>
        <w:r>
          <w:rPr>
            <w:noProof/>
            <w:webHidden/>
          </w:rPr>
          <w:fldChar w:fldCharType="end"/>
        </w:r>
      </w:hyperlink>
    </w:p>
    <w:p w14:paraId="5340295D" w14:textId="48F5D0BE" w:rsidR="00E70F03" w:rsidRDefault="00E70F03">
      <w:pPr>
        <w:pStyle w:val="Abbildungsverzeichnis"/>
        <w:rPr>
          <w:rFonts w:asciiTheme="minorHAnsi" w:eastAsiaTheme="minorEastAsia" w:hAnsiTheme="minorHAnsi" w:cstheme="minorBidi"/>
          <w:b w:val="0"/>
          <w:noProof/>
          <w:szCs w:val="22"/>
          <w:lang w:val="de-DE"/>
        </w:rPr>
      </w:pPr>
      <w:hyperlink r:id="rId44" w:anchor="_Toc86863546" w:history="1">
        <w:r w:rsidRPr="00CF3EFD">
          <w:rPr>
            <w:rStyle w:val="Hyperlink"/>
            <w:rFonts w:eastAsia="MS Mincho"/>
            <w:noProof/>
          </w:rPr>
          <w:t>Figure 69: Double Sided Double Overlap Weld</w:t>
        </w:r>
        <w:r>
          <w:rPr>
            <w:noProof/>
            <w:webHidden/>
          </w:rPr>
          <w:tab/>
        </w:r>
        <w:r>
          <w:rPr>
            <w:noProof/>
            <w:webHidden/>
          </w:rPr>
          <w:fldChar w:fldCharType="begin"/>
        </w:r>
        <w:r>
          <w:rPr>
            <w:noProof/>
            <w:webHidden/>
          </w:rPr>
          <w:instrText xml:space="preserve"> PAGEREF _Toc86863546 \h </w:instrText>
        </w:r>
        <w:r>
          <w:rPr>
            <w:noProof/>
            <w:webHidden/>
          </w:rPr>
        </w:r>
        <w:r>
          <w:rPr>
            <w:noProof/>
            <w:webHidden/>
          </w:rPr>
          <w:fldChar w:fldCharType="separate"/>
        </w:r>
        <w:r>
          <w:rPr>
            <w:noProof/>
            <w:webHidden/>
          </w:rPr>
          <w:t>116</w:t>
        </w:r>
        <w:r>
          <w:rPr>
            <w:noProof/>
            <w:webHidden/>
          </w:rPr>
          <w:fldChar w:fldCharType="end"/>
        </w:r>
      </w:hyperlink>
    </w:p>
    <w:p w14:paraId="5F7FBFEE" w14:textId="2E11267F" w:rsidR="00E70F03" w:rsidRDefault="00E70F03">
      <w:pPr>
        <w:pStyle w:val="Abbildungsverzeichnis"/>
        <w:rPr>
          <w:rFonts w:asciiTheme="minorHAnsi" w:eastAsiaTheme="minorEastAsia" w:hAnsiTheme="minorHAnsi" w:cstheme="minorBidi"/>
          <w:b w:val="0"/>
          <w:noProof/>
          <w:szCs w:val="22"/>
          <w:lang w:val="de-DE"/>
        </w:rPr>
      </w:pPr>
      <w:hyperlink r:id="rId45" w:anchor="_Toc86863547" w:history="1">
        <w:r w:rsidRPr="00CF3EFD">
          <w:rPr>
            <w:rStyle w:val="Hyperlink"/>
            <w:rFonts w:eastAsia="MS Mincho"/>
            <w:noProof/>
          </w:rPr>
          <w:t>Figure 70: Parameters of Double Sided Double Overlap Weld</w:t>
        </w:r>
        <w:r>
          <w:rPr>
            <w:noProof/>
            <w:webHidden/>
          </w:rPr>
          <w:tab/>
        </w:r>
        <w:r>
          <w:rPr>
            <w:noProof/>
            <w:webHidden/>
          </w:rPr>
          <w:fldChar w:fldCharType="begin"/>
        </w:r>
        <w:r>
          <w:rPr>
            <w:noProof/>
            <w:webHidden/>
          </w:rPr>
          <w:instrText xml:space="preserve"> PAGEREF _Toc86863547 \h </w:instrText>
        </w:r>
        <w:r>
          <w:rPr>
            <w:noProof/>
            <w:webHidden/>
          </w:rPr>
        </w:r>
        <w:r>
          <w:rPr>
            <w:noProof/>
            <w:webHidden/>
          </w:rPr>
          <w:fldChar w:fldCharType="separate"/>
        </w:r>
        <w:r>
          <w:rPr>
            <w:noProof/>
            <w:webHidden/>
          </w:rPr>
          <w:t>116</w:t>
        </w:r>
        <w:r>
          <w:rPr>
            <w:noProof/>
            <w:webHidden/>
          </w:rPr>
          <w:fldChar w:fldCharType="end"/>
        </w:r>
      </w:hyperlink>
    </w:p>
    <w:p w14:paraId="42F303EC" w14:textId="05B57363" w:rsidR="00E70F03" w:rsidRDefault="00E70F03">
      <w:pPr>
        <w:pStyle w:val="Abbildungsverzeichnis"/>
        <w:rPr>
          <w:rFonts w:asciiTheme="minorHAnsi" w:eastAsiaTheme="minorEastAsia" w:hAnsiTheme="minorHAnsi" w:cstheme="minorBidi"/>
          <w:b w:val="0"/>
          <w:noProof/>
          <w:szCs w:val="22"/>
          <w:lang w:val="de-DE"/>
        </w:rPr>
      </w:pPr>
      <w:hyperlink w:anchor="_Toc86863548" w:history="1">
        <w:r w:rsidRPr="00CF3EFD">
          <w:rPr>
            <w:rStyle w:val="Hyperlink"/>
            <w:rFonts w:eastAsia="MS Mincho"/>
            <w:noProof/>
          </w:rPr>
          <w:t>Figure 71: Y-Joint Sheet Layout</w:t>
        </w:r>
        <w:r>
          <w:rPr>
            <w:noProof/>
            <w:webHidden/>
          </w:rPr>
          <w:tab/>
        </w:r>
        <w:r>
          <w:rPr>
            <w:noProof/>
            <w:webHidden/>
          </w:rPr>
          <w:fldChar w:fldCharType="begin"/>
        </w:r>
        <w:r>
          <w:rPr>
            <w:noProof/>
            <w:webHidden/>
          </w:rPr>
          <w:instrText xml:space="preserve"> PAGEREF _Toc86863548 \h </w:instrText>
        </w:r>
        <w:r>
          <w:rPr>
            <w:noProof/>
            <w:webHidden/>
          </w:rPr>
        </w:r>
        <w:r>
          <w:rPr>
            <w:noProof/>
            <w:webHidden/>
          </w:rPr>
          <w:fldChar w:fldCharType="separate"/>
        </w:r>
        <w:r>
          <w:rPr>
            <w:noProof/>
            <w:webHidden/>
          </w:rPr>
          <w:t>120</w:t>
        </w:r>
        <w:r>
          <w:rPr>
            <w:noProof/>
            <w:webHidden/>
          </w:rPr>
          <w:fldChar w:fldCharType="end"/>
        </w:r>
      </w:hyperlink>
    </w:p>
    <w:p w14:paraId="7FEA553D" w14:textId="6D374912" w:rsidR="00E70F03" w:rsidRDefault="00E70F03">
      <w:pPr>
        <w:pStyle w:val="Abbildungsverzeichnis"/>
        <w:rPr>
          <w:rFonts w:asciiTheme="minorHAnsi" w:eastAsiaTheme="minorEastAsia" w:hAnsiTheme="minorHAnsi" w:cstheme="minorBidi"/>
          <w:b w:val="0"/>
          <w:noProof/>
          <w:szCs w:val="22"/>
          <w:lang w:val="de-DE"/>
        </w:rPr>
      </w:pPr>
      <w:hyperlink w:anchor="_Toc86863549" w:history="1">
        <w:r w:rsidRPr="00CF3EFD">
          <w:rPr>
            <w:rStyle w:val="Hyperlink"/>
            <w:rFonts w:eastAsia="MS Mincho"/>
            <w:noProof/>
          </w:rPr>
          <w:t>Figure 72: Parameters of Y-Joint Weld</w:t>
        </w:r>
        <w:r>
          <w:rPr>
            <w:noProof/>
            <w:webHidden/>
          </w:rPr>
          <w:tab/>
        </w:r>
        <w:r>
          <w:rPr>
            <w:noProof/>
            <w:webHidden/>
          </w:rPr>
          <w:fldChar w:fldCharType="begin"/>
        </w:r>
        <w:r>
          <w:rPr>
            <w:noProof/>
            <w:webHidden/>
          </w:rPr>
          <w:instrText xml:space="preserve"> PAGEREF _Toc86863549 \h </w:instrText>
        </w:r>
        <w:r>
          <w:rPr>
            <w:noProof/>
            <w:webHidden/>
          </w:rPr>
        </w:r>
        <w:r>
          <w:rPr>
            <w:noProof/>
            <w:webHidden/>
          </w:rPr>
          <w:fldChar w:fldCharType="separate"/>
        </w:r>
        <w:r>
          <w:rPr>
            <w:noProof/>
            <w:webHidden/>
          </w:rPr>
          <w:t>120</w:t>
        </w:r>
        <w:r>
          <w:rPr>
            <w:noProof/>
            <w:webHidden/>
          </w:rPr>
          <w:fldChar w:fldCharType="end"/>
        </w:r>
      </w:hyperlink>
    </w:p>
    <w:p w14:paraId="5BD50390" w14:textId="04669845" w:rsidR="00E70F03" w:rsidRDefault="00E70F03">
      <w:pPr>
        <w:pStyle w:val="Abbildungsverzeichnis"/>
        <w:rPr>
          <w:rFonts w:asciiTheme="minorHAnsi" w:eastAsiaTheme="minorEastAsia" w:hAnsiTheme="minorHAnsi" w:cstheme="minorBidi"/>
          <w:b w:val="0"/>
          <w:noProof/>
          <w:szCs w:val="22"/>
          <w:lang w:val="de-DE"/>
        </w:rPr>
      </w:pPr>
      <w:hyperlink r:id="rId46" w:anchor="_Toc86863550" w:history="1">
        <w:r w:rsidRPr="00CF3EFD">
          <w:rPr>
            <w:rStyle w:val="Hyperlink"/>
            <w:rFonts w:eastAsia="MS Mincho"/>
            <w:noProof/>
          </w:rPr>
          <w:t>Figure 73: K-Joint Sheet Layout</w:t>
        </w:r>
        <w:r>
          <w:rPr>
            <w:noProof/>
            <w:webHidden/>
          </w:rPr>
          <w:tab/>
        </w:r>
        <w:r>
          <w:rPr>
            <w:noProof/>
            <w:webHidden/>
          </w:rPr>
          <w:fldChar w:fldCharType="begin"/>
        </w:r>
        <w:r>
          <w:rPr>
            <w:noProof/>
            <w:webHidden/>
          </w:rPr>
          <w:instrText xml:space="preserve"> PAGEREF _Toc86863550 \h </w:instrText>
        </w:r>
        <w:r>
          <w:rPr>
            <w:noProof/>
            <w:webHidden/>
          </w:rPr>
        </w:r>
        <w:r>
          <w:rPr>
            <w:noProof/>
            <w:webHidden/>
          </w:rPr>
          <w:fldChar w:fldCharType="separate"/>
        </w:r>
        <w:r>
          <w:rPr>
            <w:noProof/>
            <w:webHidden/>
          </w:rPr>
          <w:t>123</w:t>
        </w:r>
        <w:r>
          <w:rPr>
            <w:noProof/>
            <w:webHidden/>
          </w:rPr>
          <w:fldChar w:fldCharType="end"/>
        </w:r>
      </w:hyperlink>
    </w:p>
    <w:p w14:paraId="15F695A3" w14:textId="59A0FDE0" w:rsidR="00E70F03" w:rsidRDefault="00E70F03">
      <w:pPr>
        <w:pStyle w:val="Abbildungsverzeichnis"/>
        <w:rPr>
          <w:rFonts w:asciiTheme="minorHAnsi" w:eastAsiaTheme="minorEastAsia" w:hAnsiTheme="minorHAnsi" w:cstheme="minorBidi"/>
          <w:b w:val="0"/>
          <w:noProof/>
          <w:szCs w:val="22"/>
          <w:lang w:val="de-DE"/>
        </w:rPr>
      </w:pPr>
      <w:hyperlink r:id="rId47" w:anchor="_Toc86863551" w:history="1">
        <w:r w:rsidRPr="00CF3EFD">
          <w:rPr>
            <w:rStyle w:val="Hyperlink"/>
            <w:rFonts w:eastAsia="MS Mincho"/>
            <w:noProof/>
          </w:rPr>
          <w:t>Figure 74: Parameters of K-Joint Weld</w:t>
        </w:r>
        <w:r>
          <w:rPr>
            <w:noProof/>
            <w:webHidden/>
          </w:rPr>
          <w:tab/>
        </w:r>
        <w:r>
          <w:rPr>
            <w:noProof/>
            <w:webHidden/>
          </w:rPr>
          <w:fldChar w:fldCharType="begin"/>
        </w:r>
        <w:r>
          <w:rPr>
            <w:noProof/>
            <w:webHidden/>
          </w:rPr>
          <w:instrText xml:space="preserve"> PAGEREF _Toc86863551 \h </w:instrText>
        </w:r>
        <w:r>
          <w:rPr>
            <w:noProof/>
            <w:webHidden/>
          </w:rPr>
        </w:r>
        <w:r>
          <w:rPr>
            <w:noProof/>
            <w:webHidden/>
          </w:rPr>
          <w:fldChar w:fldCharType="separate"/>
        </w:r>
        <w:r>
          <w:rPr>
            <w:noProof/>
            <w:webHidden/>
          </w:rPr>
          <w:t>123</w:t>
        </w:r>
        <w:r>
          <w:rPr>
            <w:noProof/>
            <w:webHidden/>
          </w:rPr>
          <w:fldChar w:fldCharType="end"/>
        </w:r>
      </w:hyperlink>
    </w:p>
    <w:p w14:paraId="2FD75E64" w14:textId="70C5CAA6" w:rsidR="00E70F03" w:rsidRDefault="00E70F03">
      <w:pPr>
        <w:pStyle w:val="Abbildungsverzeichnis"/>
        <w:rPr>
          <w:rFonts w:asciiTheme="minorHAnsi" w:eastAsiaTheme="minorEastAsia" w:hAnsiTheme="minorHAnsi" w:cstheme="minorBidi"/>
          <w:b w:val="0"/>
          <w:noProof/>
          <w:szCs w:val="22"/>
          <w:lang w:val="de-DE"/>
        </w:rPr>
      </w:pPr>
      <w:hyperlink r:id="rId48" w:anchor="_Toc86863552" w:history="1">
        <w:r w:rsidRPr="00CF3EFD">
          <w:rPr>
            <w:rStyle w:val="Hyperlink"/>
            <w:rFonts w:eastAsia="MS Mincho"/>
            <w:noProof/>
          </w:rPr>
          <w:t>Figure 75: Cruciform Joint Sheet Layout</w:t>
        </w:r>
        <w:r>
          <w:rPr>
            <w:noProof/>
            <w:webHidden/>
          </w:rPr>
          <w:tab/>
        </w:r>
        <w:r>
          <w:rPr>
            <w:noProof/>
            <w:webHidden/>
          </w:rPr>
          <w:fldChar w:fldCharType="begin"/>
        </w:r>
        <w:r>
          <w:rPr>
            <w:noProof/>
            <w:webHidden/>
          </w:rPr>
          <w:instrText xml:space="preserve"> PAGEREF _Toc86863552 \h </w:instrText>
        </w:r>
        <w:r>
          <w:rPr>
            <w:noProof/>
            <w:webHidden/>
          </w:rPr>
        </w:r>
        <w:r>
          <w:rPr>
            <w:noProof/>
            <w:webHidden/>
          </w:rPr>
          <w:fldChar w:fldCharType="separate"/>
        </w:r>
        <w:r>
          <w:rPr>
            <w:noProof/>
            <w:webHidden/>
          </w:rPr>
          <w:t>127</w:t>
        </w:r>
        <w:r>
          <w:rPr>
            <w:noProof/>
            <w:webHidden/>
          </w:rPr>
          <w:fldChar w:fldCharType="end"/>
        </w:r>
      </w:hyperlink>
    </w:p>
    <w:p w14:paraId="744CE370" w14:textId="27733168" w:rsidR="00E70F03" w:rsidRDefault="00E70F03">
      <w:pPr>
        <w:pStyle w:val="Abbildungsverzeichnis"/>
        <w:rPr>
          <w:rFonts w:asciiTheme="minorHAnsi" w:eastAsiaTheme="minorEastAsia" w:hAnsiTheme="minorHAnsi" w:cstheme="minorBidi"/>
          <w:b w:val="0"/>
          <w:noProof/>
          <w:szCs w:val="22"/>
          <w:lang w:val="de-DE"/>
        </w:rPr>
      </w:pPr>
      <w:hyperlink r:id="rId49" w:anchor="_Toc86863553" w:history="1">
        <w:r w:rsidRPr="00CF3EFD">
          <w:rPr>
            <w:rStyle w:val="Hyperlink"/>
            <w:rFonts w:eastAsia="MS Mincho"/>
            <w:noProof/>
          </w:rPr>
          <w:t>Figure 76: Parameters of Cruciform Joint</w:t>
        </w:r>
        <w:r>
          <w:rPr>
            <w:noProof/>
            <w:webHidden/>
          </w:rPr>
          <w:tab/>
        </w:r>
        <w:r>
          <w:rPr>
            <w:noProof/>
            <w:webHidden/>
          </w:rPr>
          <w:fldChar w:fldCharType="begin"/>
        </w:r>
        <w:r>
          <w:rPr>
            <w:noProof/>
            <w:webHidden/>
          </w:rPr>
          <w:instrText xml:space="preserve"> PAGEREF _Toc86863553 \h </w:instrText>
        </w:r>
        <w:r>
          <w:rPr>
            <w:noProof/>
            <w:webHidden/>
          </w:rPr>
        </w:r>
        <w:r>
          <w:rPr>
            <w:noProof/>
            <w:webHidden/>
          </w:rPr>
          <w:fldChar w:fldCharType="separate"/>
        </w:r>
        <w:r>
          <w:rPr>
            <w:noProof/>
            <w:webHidden/>
          </w:rPr>
          <w:t>127</w:t>
        </w:r>
        <w:r>
          <w:rPr>
            <w:noProof/>
            <w:webHidden/>
          </w:rPr>
          <w:fldChar w:fldCharType="end"/>
        </w:r>
      </w:hyperlink>
    </w:p>
    <w:p w14:paraId="44BE39F8" w14:textId="36217400" w:rsidR="00E70F03" w:rsidRDefault="00E70F03">
      <w:pPr>
        <w:pStyle w:val="Abbildungsverzeichnis"/>
        <w:rPr>
          <w:rFonts w:asciiTheme="minorHAnsi" w:eastAsiaTheme="minorEastAsia" w:hAnsiTheme="minorHAnsi" w:cstheme="minorBidi"/>
          <w:b w:val="0"/>
          <w:noProof/>
          <w:szCs w:val="22"/>
          <w:lang w:val="de-DE"/>
        </w:rPr>
      </w:pPr>
      <w:hyperlink r:id="rId50" w:anchor="_Toc86863554" w:history="1">
        <w:r w:rsidRPr="00CF3EFD">
          <w:rPr>
            <w:rStyle w:val="Hyperlink"/>
            <w:rFonts w:eastAsia="MS Mincho"/>
            <w:noProof/>
          </w:rPr>
          <w:t>Figure 77: Flared Joint Sheet Layout</w:t>
        </w:r>
        <w:r>
          <w:rPr>
            <w:noProof/>
            <w:webHidden/>
          </w:rPr>
          <w:tab/>
        </w:r>
        <w:r>
          <w:rPr>
            <w:noProof/>
            <w:webHidden/>
          </w:rPr>
          <w:fldChar w:fldCharType="begin"/>
        </w:r>
        <w:r>
          <w:rPr>
            <w:noProof/>
            <w:webHidden/>
          </w:rPr>
          <w:instrText xml:space="preserve"> PAGEREF _Toc86863554 \h </w:instrText>
        </w:r>
        <w:r>
          <w:rPr>
            <w:noProof/>
            <w:webHidden/>
          </w:rPr>
        </w:r>
        <w:r>
          <w:rPr>
            <w:noProof/>
            <w:webHidden/>
          </w:rPr>
          <w:fldChar w:fldCharType="separate"/>
        </w:r>
        <w:r>
          <w:rPr>
            <w:noProof/>
            <w:webHidden/>
          </w:rPr>
          <w:t>130</w:t>
        </w:r>
        <w:r>
          <w:rPr>
            <w:noProof/>
            <w:webHidden/>
          </w:rPr>
          <w:fldChar w:fldCharType="end"/>
        </w:r>
      </w:hyperlink>
    </w:p>
    <w:p w14:paraId="50C2C9B7" w14:textId="57004C0D" w:rsidR="00E70F03" w:rsidRDefault="00E70F03">
      <w:pPr>
        <w:pStyle w:val="Abbildungsverzeichnis"/>
        <w:rPr>
          <w:rFonts w:asciiTheme="minorHAnsi" w:eastAsiaTheme="minorEastAsia" w:hAnsiTheme="minorHAnsi" w:cstheme="minorBidi"/>
          <w:b w:val="0"/>
          <w:noProof/>
          <w:szCs w:val="22"/>
          <w:lang w:val="de-DE"/>
        </w:rPr>
      </w:pPr>
      <w:hyperlink r:id="rId51" w:anchor="_Toc86863555" w:history="1">
        <w:r w:rsidRPr="00CF3EFD">
          <w:rPr>
            <w:rStyle w:val="Hyperlink"/>
            <w:rFonts w:eastAsia="MS Mincho"/>
            <w:noProof/>
          </w:rPr>
          <w:t>Figure 78: Parameters of Flared Joint Weld</w:t>
        </w:r>
        <w:r>
          <w:rPr>
            <w:noProof/>
            <w:webHidden/>
          </w:rPr>
          <w:tab/>
        </w:r>
        <w:r>
          <w:rPr>
            <w:noProof/>
            <w:webHidden/>
          </w:rPr>
          <w:fldChar w:fldCharType="begin"/>
        </w:r>
        <w:r>
          <w:rPr>
            <w:noProof/>
            <w:webHidden/>
          </w:rPr>
          <w:instrText xml:space="preserve"> PAGEREF _Toc86863555 \h </w:instrText>
        </w:r>
        <w:r>
          <w:rPr>
            <w:noProof/>
            <w:webHidden/>
          </w:rPr>
        </w:r>
        <w:r>
          <w:rPr>
            <w:noProof/>
            <w:webHidden/>
          </w:rPr>
          <w:fldChar w:fldCharType="separate"/>
        </w:r>
        <w:r>
          <w:rPr>
            <w:noProof/>
            <w:webHidden/>
          </w:rPr>
          <w:t>130</w:t>
        </w:r>
        <w:r>
          <w:rPr>
            <w:noProof/>
            <w:webHidden/>
          </w:rPr>
          <w:fldChar w:fldCharType="end"/>
        </w:r>
      </w:hyperlink>
    </w:p>
    <w:p w14:paraId="5BC15D87" w14:textId="610B1E21" w:rsidR="00E70F03" w:rsidRDefault="00E70F03">
      <w:pPr>
        <w:pStyle w:val="Abbildungsverzeichnis"/>
        <w:rPr>
          <w:rFonts w:asciiTheme="minorHAnsi" w:eastAsiaTheme="minorEastAsia" w:hAnsiTheme="minorHAnsi" w:cstheme="minorBidi"/>
          <w:b w:val="0"/>
          <w:noProof/>
          <w:szCs w:val="22"/>
          <w:lang w:val="de-DE"/>
        </w:rPr>
      </w:pPr>
      <w:hyperlink w:anchor="_Toc86863556" w:history="1">
        <w:r w:rsidRPr="00CF3EFD">
          <w:rPr>
            <w:rStyle w:val="Hyperlink"/>
            <w:rFonts w:eastAsia="MS Mincho"/>
            <w:noProof/>
          </w:rPr>
          <w:t>Figure 79: The Three Regions of a Hemming</w:t>
        </w:r>
        <w:r>
          <w:rPr>
            <w:noProof/>
            <w:webHidden/>
          </w:rPr>
          <w:tab/>
        </w:r>
        <w:r>
          <w:rPr>
            <w:noProof/>
            <w:webHidden/>
          </w:rPr>
          <w:fldChar w:fldCharType="begin"/>
        </w:r>
        <w:r>
          <w:rPr>
            <w:noProof/>
            <w:webHidden/>
          </w:rPr>
          <w:instrText xml:space="preserve"> PAGEREF _Toc86863556 \h </w:instrText>
        </w:r>
        <w:r>
          <w:rPr>
            <w:noProof/>
            <w:webHidden/>
          </w:rPr>
        </w:r>
        <w:r>
          <w:rPr>
            <w:noProof/>
            <w:webHidden/>
          </w:rPr>
          <w:fldChar w:fldCharType="separate"/>
        </w:r>
        <w:r>
          <w:rPr>
            <w:noProof/>
            <w:webHidden/>
          </w:rPr>
          <w:t>134</w:t>
        </w:r>
        <w:r>
          <w:rPr>
            <w:noProof/>
            <w:webHidden/>
          </w:rPr>
          <w:fldChar w:fldCharType="end"/>
        </w:r>
      </w:hyperlink>
    </w:p>
    <w:p w14:paraId="242DDB09" w14:textId="507F9BCB" w:rsidR="00E70F03" w:rsidRDefault="00E70F03">
      <w:pPr>
        <w:pStyle w:val="Abbildungsverzeichnis"/>
        <w:rPr>
          <w:rFonts w:asciiTheme="minorHAnsi" w:eastAsiaTheme="minorEastAsia" w:hAnsiTheme="minorHAnsi" w:cstheme="minorBidi"/>
          <w:b w:val="0"/>
          <w:noProof/>
          <w:szCs w:val="22"/>
          <w:lang w:val="de-DE"/>
        </w:rPr>
      </w:pPr>
      <w:hyperlink w:anchor="_Toc86863557" w:history="1">
        <w:r w:rsidRPr="00CF3EFD">
          <w:rPr>
            <w:rStyle w:val="Hyperlink"/>
            <w:rFonts w:eastAsia="MS Mincho"/>
            <w:noProof/>
          </w:rPr>
          <w:t>Figure 80: Path Changes and Width Changes in Hemming Flanges</w:t>
        </w:r>
        <w:r>
          <w:rPr>
            <w:noProof/>
            <w:webHidden/>
          </w:rPr>
          <w:tab/>
        </w:r>
        <w:r>
          <w:rPr>
            <w:noProof/>
            <w:webHidden/>
          </w:rPr>
          <w:fldChar w:fldCharType="begin"/>
        </w:r>
        <w:r>
          <w:rPr>
            <w:noProof/>
            <w:webHidden/>
          </w:rPr>
          <w:instrText xml:space="preserve"> PAGEREF _Toc86863557 \h </w:instrText>
        </w:r>
        <w:r>
          <w:rPr>
            <w:noProof/>
            <w:webHidden/>
          </w:rPr>
        </w:r>
        <w:r>
          <w:rPr>
            <w:noProof/>
            <w:webHidden/>
          </w:rPr>
          <w:fldChar w:fldCharType="separate"/>
        </w:r>
        <w:r>
          <w:rPr>
            <w:noProof/>
            <w:webHidden/>
          </w:rPr>
          <w:t>135</w:t>
        </w:r>
        <w:r>
          <w:rPr>
            <w:noProof/>
            <w:webHidden/>
          </w:rPr>
          <w:fldChar w:fldCharType="end"/>
        </w:r>
      </w:hyperlink>
    </w:p>
    <w:p w14:paraId="0E38BDB1" w14:textId="5D949F8C" w:rsidR="00E70F03" w:rsidRDefault="00E70F03">
      <w:pPr>
        <w:pStyle w:val="Abbildungsverzeichnis"/>
        <w:rPr>
          <w:rFonts w:asciiTheme="minorHAnsi" w:eastAsiaTheme="minorEastAsia" w:hAnsiTheme="minorHAnsi" w:cstheme="minorBidi"/>
          <w:b w:val="0"/>
          <w:noProof/>
          <w:szCs w:val="22"/>
          <w:lang w:val="de-DE"/>
        </w:rPr>
      </w:pPr>
      <w:hyperlink w:anchor="_Toc86863558" w:history="1">
        <w:r w:rsidRPr="00CF3EFD">
          <w:rPr>
            <w:rStyle w:val="Hyperlink"/>
            <w:rFonts w:eastAsia="MS Mincho"/>
            <w:noProof/>
          </w:rPr>
          <w:t>Figure 81: Adhesive Path Differs from Root Path</w:t>
        </w:r>
        <w:r>
          <w:rPr>
            <w:noProof/>
            <w:webHidden/>
          </w:rPr>
          <w:tab/>
        </w:r>
        <w:r>
          <w:rPr>
            <w:noProof/>
            <w:webHidden/>
          </w:rPr>
          <w:fldChar w:fldCharType="begin"/>
        </w:r>
        <w:r>
          <w:rPr>
            <w:noProof/>
            <w:webHidden/>
          </w:rPr>
          <w:instrText xml:space="preserve"> PAGEREF _Toc86863558 \h </w:instrText>
        </w:r>
        <w:r>
          <w:rPr>
            <w:noProof/>
            <w:webHidden/>
          </w:rPr>
        </w:r>
        <w:r>
          <w:rPr>
            <w:noProof/>
            <w:webHidden/>
          </w:rPr>
          <w:fldChar w:fldCharType="separate"/>
        </w:r>
        <w:r>
          <w:rPr>
            <w:noProof/>
            <w:webHidden/>
          </w:rPr>
          <w:t>135</w:t>
        </w:r>
        <w:r>
          <w:rPr>
            <w:noProof/>
            <w:webHidden/>
          </w:rPr>
          <w:fldChar w:fldCharType="end"/>
        </w:r>
      </w:hyperlink>
    </w:p>
    <w:p w14:paraId="31D1E57A" w14:textId="7769A09F" w:rsidR="00E70F03" w:rsidRDefault="00E70F03">
      <w:pPr>
        <w:pStyle w:val="Abbildungsverzeichnis"/>
        <w:rPr>
          <w:rFonts w:asciiTheme="minorHAnsi" w:eastAsiaTheme="minorEastAsia" w:hAnsiTheme="minorHAnsi" w:cstheme="minorBidi"/>
          <w:b w:val="0"/>
          <w:noProof/>
          <w:szCs w:val="22"/>
          <w:lang w:val="de-DE"/>
        </w:rPr>
      </w:pPr>
      <w:hyperlink w:anchor="_Toc86863559" w:history="1">
        <w:r w:rsidRPr="00CF3EFD">
          <w:rPr>
            <w:rStyle w:val="Hyperlink"/>
            <w:rFonts w:eastAsia="MS Mincho"/>
            <w:noProof/>
          </w:rPr>
          <w:t>Figure 82: Reinforcements need to be considered as Part of the Inner Panel</w:t>
        </w:r>
        <w:r>
          <w:rPr>
            <w:noProof/>
            <w:webHidden/>
          </w:rPr>
          <w:tab/>
        </w:r>
        <w:r>
          <w:rPr>
            <w:noProof/>
            <w:webHidden/>
          </w:rPr>
          <w:fldChar w:fldCharType="begin"/>
        </w:r>
        <w:r>
          <w:rPr>
            <w:noProof/>
            <w:webHidden/>
          </w:rPr>
          <w:instrText xml:space="preserve"> PAGEREF _Toc86863559 \h </w:instrText>
        </w:r>
        <w:r>
          <w:rPr>
            <w:noProof/>
            <w:webHidden/>
          </w:rPr>
        </w:r>
        <w:r>
          <w:rPr>
            <w:noProof/>
            <w:webHidden/>
          </w:rPr>
          <w:fldChar w:fldCharType="separate"/>
        </w:r>
        <w:r>
          <w:rPr>
            <w:noProof/>
            <w:webHidden/>
          </w:rPr>
          <w:t>135</w:t>
        </w:r>
        <w:r>
          <w:rPr>
            <w:noProof/>
            <w:webHidden/>
          </w:rPr>
          <w:fldChar w:fldCharType="end"/>
        </w:r>
      </w:hyperlink>
    </w:p>
    <w:p w14:paraId="5C5D394F" w14:textId="27C4D351" w:rsidR="00E70F03" w:rsidRDefault="00E70F03">
      <w:pPr>
        <w:pStyle w:val="Abbildungsverzeichnis"/>
        <w:rPr>
          <w:rFonts w:asciiTheme="minorHAnsi" w:eastAsiaTheme="minorEastAsia" w:hAnsiTheme="minorHAnsi" w:cstheme="minorBidi"/>
          <w:b w:val="0"/>
          <w:noProof/>
          <w:szCs w:val="22"/>
          <w:lang w:val="de-DE"/>
        </w:rPr>
      </w:pPr>
      <w:hyperlink w:anchor="_Toc86863560" w:history="1">
        <w:r w:rsidRPr="00CF3EFD">
          <w:rPr>
            <w:rStyle w:val="Hyperlink"/>
            <w:rFonts w:eastAsia="MS Mincho"/>
            <w:noProof/>
          </w:rPr>
          <w:t>Figure 83: Sequence without margin</w:t>
        </w:r>
        <w:r>
          <w:rPr>
            <w:noProof/>
            <w:webHidden/>
          </w:rPr>
          <w:tab/>
        </w:r>
        <w:r>
          <w:rPr>
            <w:noProof/>
            <w:webHidden/>
          </w:rPr>
          <w:fldChar w:fldCharType="begin"/>
        </w:r>
        <w:r>
          <w:rPr>
            <w:noProof/>
            <w:webHidden/>
          </w:rPr>
          <w:instrText xml:space="preserve"> PAGEREF _Toc86863560 \h </w:instrText>
        </w:r>
        <w:r>
          <w:rPr>
            <w:noProof/>
            <w:webHidden/>
          </w:rPr>
        </w:r>
        <w:r>
          <w:rPr>
            <w:noProof/>
            <w:webHidden/>
          </w:rPr>
          <w:fldChar w:fldCharType="separate"/>
        </w:r>
        <w:r>
          <w:rPr>
            <w:noProof/>
            <w:webHidden/>
          </w:rPr>
          <w:t>139</w:t>
        </w:r>
        <w:r>
          <w:rPr>
            <w:noProof/>
            <w:webHidden/>
          </w:rPr>
          <w:fldChar w:fldCharType="end"/>
        </w:r>
      </w:hyperlink>
    </w:p>
    <w:p w14:paraId="7F6C6A2E" w14:textId="50B8F518" w:rsidR="00E70F03" w:rsidRDefault="00E70F03">
      <w:pPr>
        <w:pStyle w:val="Abbildungsverzeichnis"/>
        <w:rPr>
          <w:rFonts w:asciiTheme="minorHAnsi" w:eastAsiaTheme="minorEastAsia" w:hAnsiTheme="minorHAnsi" w:cstheme="minorBidi"/>
          <w:b w:val="0"/>
          <w:noProof/>
          <w:szCs w:val="22"/>
          <w:lang w:val="de-DE"/>
        </w:rPr>
      </w:pPr>
      <w:hyperlink w:anchor="_Toc86863561" w:history="1">
        <w:r w:rsidRPr="00CF3EFD">
          <w:rPr>
            <w:rStyle w:val="Hyperlink"/>
            <w:rFonts w:eastAsia="MS Mincho"/>
            <w:noProof/>
          </w:rPr>
          <w:t>Figure 84: Sequence with margin and spacing</w:t>
        </w:r>
        <w:r>
          <w:rPr>
            <w:noProof/>
            <w:webHidden/>
          </w:rPr>
          <w:tab/>
        </w:r>
        <w:r>
          <w:rPr>
            <w:noProof/>
            <w:webHidden/>
          </w:rPr>
          <w:fldChar w:fldCharType="begin"/>
        </w:r>
        <w:r>
          <w:rPr>
            <w:noProof/>
            <w:webHidden/>
          </w:rPr>
          <w:instrText xml:space="preserve"> PAGEREF _Toc86863561 \h </w:instrText>
        </w:r>
        <w:r>
          <w:rPr>
            <w:noProof/>
            <w:webHidden/>
          </w:rPr>
        </w:r>
        <w:r>
          <w:rPr>
            <w:noProof/>
            <w:webHidden/>
          </w:rPr>
          <w:fldChar w:fldCharType="separate"/>
        </w:r>
        <w:r>
          <w:rPr>
            <w:noProof/>
            <w:webHidden/>
          </w:rPr>
          <w:t>139</w:t>
        </w:r>
        <w:r>
          <w:rPr>
            <w:noProof/>
            <w:webHidden/>
          </w:rPr>
          <w:fldChar w:fldCharType="end"/>
        </w:r>
      </w:hyperlink>
    </w:p>
    <w:p w14:paraId="7D3268C8" w14:textId="688285AE" w:rsidR="00E70F03" w:rsidRDefault="00E70F03">
      <w:pPr>
        <w:pStyle w:val="Abbildungsverzeichnis"/>
        <w:rPr>
          <w:rFonts w:asciiTheme="minorHAnsi" w:eastAsiaTheme="minorEastAsia" w:hAnsiTheme="minorHAnsi" w:cstheme="minorBidi"/>
          <w:b w:val="0"/>
          <w:noProof/>
          <w:szCs w:val="22"/>
          <w:lang w:val="de-DE"/>
        </w:rPr>
      </w:pPr>
      <w:hyperlink w:anchor="_Toc86863562" w:history="1">
        <w:r w:rsidRPr="00CF3EFD">
          <w:rPr>
            <w:rStyle w:val="Hyperlink"/>
            <w:rFonts w:eastAsia="MS Mincho"/>
            <w:noProof/>
          </w:rPr>
          <w:t>Figure 85: Margin relaxation</w:t>
        </w:r>
        <w:r>
          <w:rPr>
            <w:noProof/>
            <w:webHidden/>
          </w:rPr>
          <w:tab/>
        </w:r>
        <w:r>
          <w:rPr>
            <w:noProof/>
            <w:webHidden/>
          </w:rPr>
          <w:fldChar w:fldCharType="begin"/>
        </w:r>
        <w:r>
          <w:rPr>
            <w:noProof/>
            <w:webHidden/>
          </w:rPr>
          <w:instrText xml:space="preserve"> PAGEREF _Toc86863562 \h </w:instrText>
        </w:r>
        <w:r>
          <w:rPr>
            <w:noProof/>
            <w:webHidden/>
          </w:rPr>
        </w:r>
        <w:r>
          <w:rPr>
            <w:noProof/>
            <w:webHidden/>
          </w:rPr>
          <w:fldChar w:fldCharType="separate"/>
        </w:r>
        <w:r>
          <w:rPr>
            <w:noProof/>
            <w:webHidden/>
          </w:rPr>
          <w:t>139</w:t>
        </w:r>
        <w:r>
          <w:rPr>
            <w:noProof/>
            <w:webHidden/>
          </w:rPr>
          <w:fldChar w:fldCharType="end"/>
        </w:r>
      </w:hyperlink>
    </w:p>
    <w:p w14:paraId="11EACD73" w14:textId="3BB84CAB" w:rsidR="00E70F03" w:rsidRDefault="00E70F03">
      <w:pPr>
        <w:pStyle w:val="Abbildungsverzeichnis"/>
        <w:rPr>
          <w:rFonts w:asciiTheme="minorHAnsi" w:eastAsiaTheme="minorEastAsia" w:hAnsiTheme="minorHAnsi" w:cstheme="minorBidi"/>
          <w:b w:val="0"/>
          <w:noProof/>
          <w:szCs w:val="22"/>
          <w:lang w:val="de-DE"/>
        </w:rPr>
      </w:pPr>
      <w:hyperlink w:anchor="_Toc86863563" w:history="1">
        <w:r w:rsidRPr="00CF3EFD">
          <w:rPr>
            <w:rStyle w:val="Hyperlink"/>
            <w:rFonts w:eastAsia="MS Mincho"/>
            <w:noProof/>
          </w:rPr>
          <w:t>Figure 86: Spacing relaxation</w:t>
        </w:r>
        <w:r>
          <w:rPr>
            <w:noProof/>
            <w:webHidden/>
          </w:rPr>
          <w:tab/>
        </w:r>
        <w:r>
          <w:rPr>
            <w:noProof/>
            <w:webHidden/>
          </w:rPr>
          <w:fldChar w:fldCharType="begin"/>
        </w:r>
        <w:r>
          <w:rPr>
            <w:noProof/>
            <w:webHidden/>
          </w:rPr>
          <w:instrText xml:space="preserve"> PAGEREF _Toc86863563 \h </w:instrText>
        </w:r>
        <w:r>
          <w:rPr>
            <w:noProof/>
            <w:webHidden/>
          </w:rPr>
        </w:r>
        <w:r>
          <w:rPr>
            <w:noProof/>
            <w:webHidden/>
          </w:rPr>
          <w:fldChar w:fldCharType="separate"/>
        </w:r>
        <w:r>
          <w:rPr>
            <w:noProof/>
            <w:webHidden/>
          </w:rPr>
          <w:t>139</w:t>
        </w:r>
        <w:r>
          <w:rPr>
            <w:noProof/>
            <w:webHidden/>
          </w:rPr>
          <w:fldChar w:fldCharType="end"/>
        </w:r>
      </w:hyperlink>
    </w:p>
    <w:p w14:paraId="77D873F0" w14:textId="0401B3ED" w:rsidR="00E70F03" w:rsidRDefault="00E70F03">
      <w:pPr>
        <w:pStyle w:val="Abbildungsverzeichnis"/>
        <w:rPr>
          <w:rFonts w:asciiTheme="minorHAnsi" w:eastAsiaTheme="minorEastAsia" w:hAnsiTheme="minorHAnsi" w:cstheme="minorBidi"/>
          <w:b w:val="0"/>
          <w:noProof/>
          <w:szCs w:val="22"/>
          <w:lang w:val="de-DE"/>
        </w:rPr>
      </w:pPr>
      <w:hyperlink w:anchor="_Toc86863564" w:history="1">
        <w:r w:rsidRPr="00CF3EFD">
          <w:rPr>
            <w:rStyle w:val="Hyperlink"/>
            <w:rFonts w:eastAsia="MS Mincho"/>
            <w:noProof/>
          </w:rPr>
          <w:t>Figure 87: Picture of an adhesive face</w:t>
        </w:r>
        <w:r>
          <w:rPr>
            <w:noProof/>
            <w:webHidden/>
          </w:rPr>
          <w:tab/>
        </w:r>
        <w:r>
          <w:rPr>
            <w:noProof/>
            <w:webHidden/>
          </w:rPr>
          <w:fldChar w:fldCharType="begin"/>
        </w:r>
        <w:r>
          <w:rPr>
            <w:noProof/>
            <w:webHidden/>
          </w:rPr>
          <w:instrText xml:space="preserve"> PAGEREF _Toc86863564 \h </w:instrText>
        </w:r>
        <w:r>
          <w:rPr>
            <w:noProof/>
            <w:webHidden/>
          </w:rPr>
        </w:r>
        <w:r>
          <w:rPr>
            <w:noProof/>
            <w:webHidden/>
          </w:rPr>
          <w:fldChar w:fldCharType="separate"/>
        </w:r>
        <w:r>
          <w:rPr>
            <w:noProof/>
            <w:webHidden/>
          </w:rPr>
          <w:t>144</w:t>
        </w:r>
        <w:r>
          <w:rPr>
            <w:noProof/>
            <w:webHidden/>
          </w:rPr>
          <w:fldChar w:fldCharType="end"/>
        </w:r>
      </w:hyperlink>
    </w:p>
    <w:p w14:paraId="45E4C31C" w14:textId="1EADBECE" w:rsidR="00E70F03" w:rsidRDefault="00E70F03">
      <w:pPr>
        <w:pStyle w:val="Abbildungsverzeichnis"/>
        <w:rPr>
          <w:rFonts w:asciiTheme="minorHAnsi" w:eastAsiaTheme="minorEastAsia" w:hAnsiTheme="minorHAnsi" w:cstheme="minorBidi"/>
          <w:b w:val="0"/>
          <w:noProof/>
          <w:szCs w:val="22"/>
          <w:lang w:val="de-DE"/>
        </w:rPr>
      </w:pPr>
      <w:hyperlink w:anchor="_Toc86863565" w:history="1">
        <w:r w:rsidRPr="00CF3EFD">
          <w:rPr>
            <w:rStyle w:val="Hyperlink"/>
            <w:rFonts w:eastAsia="MS Mincho"/>
            <w:noProof/>
          </w:rPr>
          <w:t>Figure 88: 'length', 'spacing', 'first_spacing' and 'last_spacing' are the terms needed to define a regular intermittent weld.</w:t>
        </w:r>
        <w:r>
          <w:rPr>
            <w:noProof/>
            <w:webHidden/>
          </w:rPr>
          <w:tab/>
        </w:r>
        <w:r>
          <w:rPr>
            <w:noProof/>
            <w:webHidden/>
          </w:rPr>
          <w:fldChar w:fldCharType="begin"/>
        </w:r>
        <w:r>
          <w:rPr>
            <w:noProof/>
            <w:webHidden/>
          </w:rPr>
          <w:instrText xml:space="preserve"> PAGEREF _Toc86863565 \h </w:instrText>
        </w:r>
        <w:r>
          <w:rPr>
            <w:noProof/>
            <w:webHidden/>
          </w:rPr>
        </w:r>
        <w:r>
          <w:rPr>
            <w:noProof/>
            <w:webHidden/>
          </w:rPr>
          <w:fldChar w:fldCharType="separate"/>
        </w:r>
        <w:r>
          <w:rPr>
            <w:noProof/>
            <w:webHidden/>
          </w:rPr>
          <w:t>148</w:t>
        </w:r>
        <w:r>
          <w:rPr>
            <w:noProof/>
            <w:webHidden/>
          </w:rPr>
          <w:fldChar w:fldCharType="end"/>
        </w:r>
      </w:hyperlink>
    </w:p>
    <w:p w14:paraId="741DEC00" w14:textId="78D85226" w:rsidR="00E70F03" w:rsidRDefault="00E70F03">
      <w:pPr>
        <w:pStyle w:val="Abbildungsverzeichnis"/>
        <w:rPr>
          <w:rFonts w:asciiTheme="minorHAnsi" w:eastAsiaTheme="minorEastAsia" w:hAnsiTheme="minorHAnsi" w:cstheme="minorBidi"/>
          <w:b w:val="0"/>
          <w:noProof/>
          <w:szCs w:val="22"/>
          <w:lang w:val="de-DE"/>
        </w:rPr>
      </w:pPr>
      <w:hyperlink w:anchor="_Toc86863566" w:history="1">
        <w:r w:rsidRPr="00CF3EFD">
          <w:rPr>
            <w:rStyle w:val="Hyperlink"/>
            <w:rFonts w:eastAsia="MS Mincho"/>
            <w:noProof/>
          </w:rPr>
          <w:t>Figure 89: A regular intermittent weld with 'n' segments and 'n-1' spacings between segments.</w:t>
        </w:r>
        <w:r>
          <w:rPr>
            <w:noProof/>
            <w:webHidden/>
          </w:rPr>
          <w:tab/>
        </w:r>
        <w:r>
          <w:rPr>
            <w:noProof/>
            <w:webHidden/>
          </w:rPr>
          <w:fldChar w:fldCharType="begin"/>
        </w:r>
        <w:r>
          <w:rPr>
            <w:noProof/>
            <w:webHidden/>
          </w:rPr>
          <w:instrText xml:space="preserve"> PAGEREF _Toc86863566 \h </w:instrText>
        </w:r>
        <w:r>
          <w:rPr>
            <w:noProof/>
            <w:webHidden/>
          </w:rPr>
        </w:r>
        <w:r>
          <w:rPr>
            <w:noProof/>
            <w:webHidden/>
          </w:rPr>
          <w:fldChar w:fldCharType="separate"/>
        </w:r>
        <w:r>
          <w:rPr>
            <w:noProof/>
            <w:webHidden/>
          </w:rPr>
          <w:t>148</w:t>
        </w:r>
        <w:r>
          <w:rPr>
            <w:noProof/>
            <w:webHidden/>
          </w:rPr>
          <w:fldChar w:fldCharType="end"/>
        </w:r>
      </w:hyperlink>
    </w:p>
    <w:p w14:paraId="14C888BF" w14:textId="3AF3AC3E" w:rsidR="003336DF" w:rsidRPr="003336DF" w:rsidRDefault="00E70F03" w:rsidP="008116BB">
      <w:pPr>
        <w:pStyle w:val="Verzeichnis1"/>
      </w:pPr>
      <w:r>
        <w:rPr>
          <w:rFonts w:ascii="Calibri" w:eastAsia="Times New Roman" w:hAnsi="Calibri"/>
          <w:szCs w:val="24"/>
          <w:lang w:val="en-US" w:eastAsia="de-DE"/>
        </w:rPr>
        <w:fldChar w:fldCharType="end"/>
      </w:r>
    </w:p>
    <w:p w14:paraId="0AC83DBF" w14:textId="77777777" w:rsidR="0055799E" w:rsidRPr="0055799E" w:rsidRDefault="0055799E" w:rsidP="00F1218D"/>
    <w:p w14:paraId="2751C5F6" w14:textId="77777777" w:rsidR="001A33D0" w:rsidRPr="00BC394B" w:rsidRDefault="001A33D0" w:rsidP="001A33D0">
      <w:pPr>
        <w:pStyle w:val="ForewordTitle"/>
      </w:pPr>
      <w:bookmarkStart w:id="5" w:name="_Toc353342667"/>
      <w:bookmarkStart w:id="6" w:name="_Toc86863770"/>
      <w:r w:rsidRPr="00BC394B">
        <w:lastRenderedPageBreak/>
        <w:t>Foreword</w:t>
      </w:r>
      <w:bookmarkEnd w:id="5"/>
      <w:bookmarkEnd w:id="6"/>
    </w:p>
    <w:p w14:paraId="07243F38" w14:textId="77777777" w:rsidR="00BC394B" w:rsidRPr="00DF6AAF" w:rsidRDefault="00BC394B" w:rsidP="00AD6264">
      <w:pPr>
        <w:pStyle w:val="ForewordText"/>
        <w:rPr>
          <w:lang w:val="en-GB"/>
        </w:rPr>
      </w:pPr>
      <w:r w:rsidRPr="00DF6AAF">
        <w:rPr>
          <w:lang w:val="en-GB"/>
        </w:rPr>
        <w:t>ISO (the International Organization for Standardization) is a worldwide federation of national standards bodies (ISO member bodies). The work of preparing International Standards is normally carried out through ISO technical committees. Each member body interested in a subject for which a technical committee has been established has the right to be represented on that committee. International organizations, governmental and non-governmental, in liaison with ISO, also take part in the work. ISO collaborates closely with the International Electrotechnical Commission (IEC) on all matters of electrotechnical standardization.</w:t>
      </w:r>
    </w:p>
    <w:p w14:paraId="1499FA73" w14:textId="2B5DB49F" w:rsidR="00BC394B" w:rsidRPr="00DF6AAF" w:rsidRDefault="00BC394B" w:rsidP="00AD6264">
      <w:pPr>
        <w:pStyle w:val="ForewordText"/>
        <w:rPr>
          <w:lang w:val="en-GB"/>
        </w:rPr>
      </w:pPr>
      <w:r w:rsidRPr="00DF6AAF">
        <w:rPr>
          <w:lang w:val="en-GB"/>
        </w:rPr>
        <w:t>The procedures used to develop this document and those intended for its further maintenance are described in the ISO/IEC Directives, Part 1. In particular</w:t>
      </w:r>
      <w:r w:rsidR="00F81ACE" w:rsidRPr="00DF6AAF">
        <w:rPr>
          <w:lang w:val="en-GB"/>
        </w:rPr>
        <w:t>,</w:t>
      </w:r>
      <w:r w:rsidRPr="00DF6AAF">
        <w:rPr>
          <w:lang w:val="en-GB"/>
        </w:rPr>
        <w:t xml:space="preserve"> the different approval criteria needed for the different types of ISO documents should be noted. This document was drafted in accordance with the editorial rules of the ISO/IEC Directives, Part 2 (see </w:t>
      </w:r>
      <w:hyperlink r:id="rId52" w:history="1">
        <w:r w:rsidRPr="00BC394B">
          <w:rPr>
            <w:rStyle w:val="Hyperlink"/>
            <w:lang w:val="en-GB"/>
          </w:rPr>
          <w:t>www.iso.org/directives</w:t>
        </w:r>
      </w:hyperlink>
      <w:r w:rsidRPr="00DF6AAF">
        <w:rPr>
          <w:lang w:val="en-GB"/>
        </w:rPr>
        <w:t>).</w:t>
      </w:r>
    </w:p>
    <w:p w14:paraId="7229BC9B" w14:textId="44E6F6A0" w:rsidR="00BC394B" w:rsidRPr="00DF6AAF" w:rsidRDefault="00BC394B" w:rsidP="00AD6264">
      <w:pPr>
        <w:pStyle w:val="ForewordText"/>
        <w:rPr>
          <w:lang w:val="en-GB"/>
        </w:rPr>
      </w:pPr>
      <w:r w:rsidRPr="00DF6AAF">
        <w:rPr>
          <w:lang w:val="en-GB"/>
        </w:rPr>
        <w:t xml:space="preserve">Attention is drawn to the possibility that some of the elements of this document may be the subject of patent rights. ISO shall not be held responsible for identifying any or all such patent rights. Details of any patent rights identified during the development of the document will be in the Introduction and/or on the ISO list of patent declarations received (see </w:t>
      </w:r>
      <w:hyperlink r:id="rId53" w:history="1">
        <w:r w:rsidRPr="00BC394B">
          <w:rPr>
            <w:rStyle w:val="Hyperlink"/>
            <w:lang w:val="en-GB"/>
          </w:rPr>
          <w:t>www.iso.org/patents</w:t>
        </w:r>
      </w:hyperlink>
      <w:r w:rsidRPr="00DF6AAF">
        <w:rPr>
          <w:lang w:val="en-GB"/>
        </w:rPr>
        <w:t>).</w:t>
      </w:r>
    </w:p>
    <w:p w14:paraId="4635744E" w14:textId="77777777" w:rsidR="00BC394B" w:rsidRPr="00DF6AAF" w:rsidRDefault="00BC394B" w:rsidP="00AD6264">
      <w:pPr>
        <w:pStyle w:val="ForewordText"/>
        <w:rPr>
          <w:lang w:val="en-GB"/>
        </w:rPr>
      </w:pPr>
      <w:r w:rsidRPr="00DF6AAF">
        <w:rPr>
          <w:lang w:val="en-GB"/>
        </w:rPr>
        <w:t>Any trade name used in this document is information given for the convenience of users and does not constitute an endorsement.</w:t>
      </w:r>
    </w:p>
    <w:p w14:paraId="0BBBA0B1" w14:textId="6B90412C" w:rsidR="00BC394B" w:rsidRPr="00DF6AAF" w:rsidRDefault="00BC394B" w:rsidP="00AD6264">
      <w:pPr>
        <w:pStyle w:val="ForewordText"/>
        <w:rPr>
          <w:lang w:val="en-GB"/>
        </w:rPr>
      </w:pPr>
      <w:r w:rsidRPr="00DF6AAF">
        <w:rPr>
          <w:lang w:val="en-GB"/>
        </w:rPr>
        <w:t>For an explanation o</w:t>
      </w:r>
      <w:r w:rsidR="00F81ACE" w:rsidRPr="00DF6AAF">
        <w:rPr>
          <w:lang w:val="en-GB"/>
        </w:rPr>
        <w:t>f</w:t>
      </w:r>
      <w:r w:rsidRPr="00DF6AAF">
        <w:rPr>
          <w:lang w:val="en-GB"/>
        </w:rPr>
        <w:t xml:space="preserve"> the voluntary nature of standards, the meaning of ISO specific terms and expressions related to conformity assessment, as well as information about ISO's adherence to the World Trade Organization (WTO) principles in the Technical Barriers to Trade (TBT)</w:t>
      </w:r>
      <w:r w:rsidR="00294FB0" w:rsidRPr="00DF6AAF">
        <w:rPr>
          <w:lang w:val="en-GB"/>
        </w:rPr>
        <w:t>,</w:t>
      </w:r>
      <w:r w:rsidRPr="00DF6AAF">
        <w:rPr>
          <w:color w:val="FF0000"/>
          <w:lang w:val="en-GB"/>
        </w:rPr>
        <w:t xml:space="preserve"> </w:t>
      </w:r>
      <w:r w:rsidRPr="00DF6AAF">
        <w:rPr>
          <w:lang w:val="en-GB"/>
        </w:rPr>
        <w:t xml:space="preserve">see </w:t>
      </w:r>
      <w:hyperlink r:id="rId54" w:history="1">
        <w:r w:rsidRPr="00C33932">
          <w:rPr>
            <w:rStyle w:val="Hyperlink"/>
            <w:rFonts w:eastAsia="Malgun Gothic" w:cs="Arial"/>
            <w:szCs w:val="24"/>
            <w:lang w:val="en-GB"/>
          </w:rPr>
          <w:t>www.iso.org/iso/foreword.html</w:t>
        </w:r>
      </w:hyperlink>
      <w:r w:rsidRPr="00DF6AAF">
        <w:rPr>
          <w:rFonts w:eastAsia="Malgun Gothic"/>
          <w:lang w:val="en-GB"/>
        </w:rPr>
        <w:t>.</w:t>
      </w:r>
    </w:p>
    <w:p w14:paraId="1D757ED7" w14:textId="18212827" w:rsidR="00DF121D" w:rsidRPr="00DF6AAF" w:rsidRDefault="00E935CD" w:rsidP="00AD6264">
      <w:pPr>
        <w:pStyle w:val="ForewordText"/>
        <w:rPr>
          <w:iCs/>
          <w:lang w:val="en-GB"/>
        </w:rPr>
      </w:pPr>
      <w:r w:rsidRPr="00FA392C">
        <w:rPr>
          <w:rFonts w:ascii="Calibri" w:eastAsia="Times New Roman" w:hAnsi="Calibri"/>
          <w:sz w:val="20"/>
          <w:szCs w:val="20"/>
          <w:lang w:val="en-GB" w:eastAsia="x-none"/>
        </w:rPr>
        <w:t>This document was prepared by the German Association of the Automotive Industry (VDA), FAT-AK25 Fügetechnik and was adopted by Technical Committee ISO/TC 184, Automation systems and integration, Subcommittee SC 4, Industrial data.</w:t>
      </w:r>
      <w:r w:rsidR="00537730">
        <w:rPr>
          <w:rFonts w:ascii="Calibri" w:eastAsia="Times New Roman" w:hAnsi="Calibri"/>
          <w:sz w:val="20"/>
          <w:szCs w:val="20"/>
          <w:lang w:val="en-GB" w:eastAsia="x-none"/>
        </w:rPr>
        <w:t xml:space="preserve"> </w:t>
      </w:r>
      <w:r w:rsidR="0097303B" w:rsidRPr="00DF6AAF">
        <w:rPr>
          <w:iCs/>
          <w:lang w:val="en-GB"/>
        </w:rPr>
        <w:t xml:space="preserve">Any feedback or questions on this document should be directed to the user’s national standards body. A complete listing of these bodies can be found at </w:t>
      </w:r>
      <w:hyperlink r:id="rId55" w:history="1">
        <w:r w:rsidR="00F81ACE" w:rsidRPr="00C33932">
          <w:rPr>
            <w:rStyle w:val="Hyperlink"/>
            <w:iCs/>
            <w:lang w:val="en-US"/>
          </w:rPr>
          <w:t>www.iso.org/members.html</w:t>
        </w:r>
      </w:hyperlink>
      <w:r w:rsidR="0097303B" w:rsidRPr="00DF6AAF">
        <w:rPr>
          <w:iCs/>
          <w:lang w:val="en-GB"/>
        </w:rPr>
        <w:t>.</w:t>
      </w:r>
    </w:p>
    <w:p w14:paraId="3F8FC404" w14:textId="77777777" w:rsidR="001A33D0" w:rsidRPr="00BC394B" w:rsidRDefault="001A33D0" w:rsidP="001A33D0">
      <w:pPr>
        <w:pStyle w:val="IntroTitle"/>
        <w:pageBreakBefore/>
      </w:pPr>
      <w:bookmarkStart w:id="7" w:name="_Toc353342668"/>
      <w:bookmarkStart w:id="8" w:name="_Toc86863771"/>
      <w:r w:rsidRPr="00BC394B">
        <w:lastRenderedPageBreak/>
        <w:t>Introduction</w:t>
      </w:r>
      <w:bookmarkEnd w:id="7"/>
      <w:bookmarkEnd w:id="8"/>
    </w:p>
    <w:p w14:paraId="4AF7AA33" w14:textId="69733A42" w:rsidR="000F23F7" w:rsidRPr="005160E8" w:rsidRDefault="009D1189" w:rsidP="00ED5FAB">
      <w:pPr>
        <w:pStyle w:val="Textkrper"/>
      </w:pPr>
      <w:r w:rsidRPr="005160E8">
        <w:t xml:space="preserve">ISO 8329 </w:t>
      </w:r>
      <w:r w:rsidR="002D5F2B" w:rsidRPr="005160E8">
        <w:t>(</w:t>
      </w:r>
      <w:r w:rsidR="007836EA" w:rsidRPr="005160E8">
        <w:t>χ</w:t>
      </w:r>
      <w:r w:rsidR="002D5F2B" w:rsidRPr="005160E8">
        <w:t xml:space="preserve">MCF) </w:t>
      </w:r>
      <w:r w:rsidR="00F00F2D" w:rsidRPr="005160E8">
        <w:t xml:space="preserve">aims at describing connections or joints related to </w:t>
      </w:r>
      <w:r w:rsidR="00657B4B" w:rsidRPr="005160E8">
        <w:t>mechanical</w:t>
      </w:r>
      <w:r w:rsidR="00F00F2D" w:rsidRPr="005160E8">
        <w:t xml:space="preserve"> systems</w:t>
      </w:r>
      <w:r w:rsidR="00657B4B" w:rsidRPr="005160E8">
        <w:t xml:space="preserve"> or structures</w:t>
      </w:r>
      <w:r w:rsidR="00F00F2D" w:rsidRPr="005160E8">
        <w:t xml:space="preserve">. The demand for such a standard has grown from the observation that modern PLM systems </w:t>
      </w:r>
      <w:r w:rsidR="00657B4B" w:rsidRPr="005160E8">
        <w:t xml:space="preserve">- while working well with part information, like geometry, material, weight </w:t>
      </w:r>
      <w:proofErr w:type="gramStart"/>
      <w:r w:rsidR="00657B4B" w:rsidRPr="005160E8">
        <w:t xml:space="preserve">etc.  </w:t>
      </w:r>
      <w:proofErr w:type="gramEnd"/>
      <w:r w:rsidR="00657B4B" w:rsidRPr="005160E8">
        <w:t xml:space="preserve">- </w:t>
      </w:r>
      <w:r w:rsidR="000F23F7" w:rsidRPr="005160E8">
        <w:t>are lacking a consistent handling of logical and process related connection information (</w:t>
      </w:r>
      <w:proofErr w:type="gramStart"/>
      <w:r w:rsidR="000F23F7" w:rsidRPr="005160E8">
        <w:t>e.g.</w:t>
      </w:r>
      <w:proofErr w:type="gramEnd"/>
      <w:r w:rsidR="000F23F7" w:rsidRPr="005160E8">
        <w:t xml:space="preserve"> like parts </w:t>
      </w:r>
      <w:r w:rsidR="00657B4B" w:rsidRPr="005160E8">
        <w:t xml:space="preserve">being </w:t>
      </w:r>
      <w:r w:rsidR="000F23F7" w:rsidRPr="005160E8">
        <w:t>connected, orientation</w:t>
      </w:r>
      <w:r w:rsidR="00657B4B" w:rsidRPr="005160E8">
        <w:t xml:space="preserve"> of point connections</w:t>
      </w:r>
      <w:r w:rsidR="000F23F7" w:rsidRPr="005160E8">
        <w:t>, assembly process parameter etc.)</w:t>
      </w:r>
      <w:r w:rsidR="00657B4B" w:rsidRPr="005160E8">
        <w:t>.</w:t>
      </w:r>
      <w:r w:rsidR="000F23F7" w:rsidRPr="005160E8">
        <w:t xml:space="preserve"> </w:t>
      </w:r>
    </w:p>
    <w:p w14:paraId="71A4619C" w14:textId="00725E32" w:rsidR="000F23F7" w:rsidRPr="005160E8" w:rsidRDefault="00F00F2D" w:rsidP="00ED5FAB">
      <w:pPr>
        <w:pStyle w:val="Textkrper"/>
      </w:pPr>
      <w:proofErr w:type="gramStart"/>
      <w:r w:rsidRPr="005160E8">
        <w:t>In order to</w:t>
      </w:r>
      <w:proofErr w:type="gramEnd"/>
      <w:r w:rsidRPr="005160E8">
        <w:t xml:space="preserve"> automate development processes </w:t>
      </w:r>
      <w:r w:rsidR="000F23F7" w:rsidRPr="005160E8">
        <w:t xml:space="preserve">and enable seamless data flows between engineering functions, </w:t>
      </w:r>
      <w:r w:rsidR="009D1189" w:rsidRPr="005160E8">
        <w:t xml:space="preserve">PLM workstreams need to include </w:t>
      </w:r>
      <w:r w:rsidR="000F23F7" w:rsidRPr="005160E8">
        <w:t xml:space="preserve">connection data. </w:t>
      </w:r>
      <w:r w:rsidR="007836EA" w:rsidRPr="005160E8">
        <w:t>χ</w:t>
      </w:r>
      <w:r w:rsidR="000F23F7" w:rsidRPr="005160E8">
        <w:t>MCF</w:t>
      </w:r>
      <w:r w:rsidR="007836EA" w:rsidRPr="005160E8">
        <w:t xml:space="preserve"> </w:t>
      </w:r>
      <w:r w:rsidR="000F23F7" w:rsidRPr="005160E8">
        <w:t xml:space="preserve">is intended to be the </w:t>
      </w:r>
      <w:r w:rsidR="002B5C06" w:rsidRPr="005160E8">
        <w:t>“</w:t>
      </w:r>
      <w:r w:rsidR="000F23F7" w:rsidRPr="005160E8">
        <w:t>language</w:t>
      </w:r>
      <w:r w:rsidR="002B5C06" w:rsidRPr="005160E8">
        <w:t>”</w:t>
      </w:r>
      <w:r w:rsidR="000F23F7" w:rsidRPr="005160E8">
        <w:t xml:space="preserve"> that </w:t>
      </w:r>
      <w:r w:rsidR="005E56D0" w:rsidRPr="005160E8">
        <w:t xml:space="preserve">is </w:t>
      </w:r>
      <w:r w:rsidR="00763022" w:rsidRPr="005160E8">
        <w:t xml:space="preserve">understood and used by </w:t>
      </w:r>
      <w:r w:rsidR="000F23F7" w:rsidRPr="005160E8">
        <w:t xml:space="preserve">the various tools </w:t>
      </w:r>
      <w:r w:rsidR="002B5C06" w:rsidRPr="005160E8">
        <w:t xml:space="preserve">to exchange connection data </w:t>
      </w:r>
      <w:r w:rsidR="000F23F7" w:rsidRPr="005160E8">
        <w:t>along the development chain</w:t>
      </w:r>
      <w:r w:rsidR="002B5C06" w:rsidRPr="005160E8">
        <w:t>.</w:t>
      </w:r>
      <w:r w:rsidR="007836EA" w:rsidRPr="005160E8">
        <w:t xml:space="preserve"> </w:t>
      </w:r>
    </w:p>
    <w:p w14:paraId="095F92FE" w14:textId="6777DCCF" w:rsidR="001C6575" w:rsidRPr="005160E8" w:rsidRDefault="000F23F7" w:rsidP="00ED5FAB">
      <w:pPr>
        <w:pStyle w:val="Textkrper"/>
      </w:pPr>
      <w:r w:rsidRPr="005160E8">
        <w:t>The initial motivation to develop this standard has come from the automotive industry</w:t>
      </w:r>
      <w:r w:rsidR="00AB5C7F" w:rsidRPr="005160E8">
        <w:t>.</w:t>
      </w:r>
      <w:r w:rsidRPr="005160E8">
        <w:t xml:space="preserve"> </w:t>
      </w:r>
      <w:r w:rsidR="00AB5C7F" w:rsidRPr="005160E8">
        <w:t>H</w:t>
      </w:r>
      <w:r w:rsidRPr="005160E8">
        <w:t xml:space="preserve">owever, there is no element </w:t>
      </w:r>
      <w:r w:rsidR="00AB23E5" w:rsidRPr="005160E8">
        <w:t xml:space="preserve">in the standard </w:t>
      </w:r>
      <w:r w:rsidRPr="005160E8">
        <w:t xml:space="preserve">that limits </w:t>
      </w:r>
      <w:r w:rsidR="00AB23E5" w:rsidRPr="005160E8">
        <w:t>it</w:t>
      </w:r>
      <w:r w:rsidRPr="005160E8">
        <w:t xml:space="preserve"> to this industry. </w:t>
      </w:r>
      <w:r w:rsidR="00AB23E5" w:rsidRPr="005160E8">
        <w:t xml:space="preserve">It </w:t>
      </w:r>
      <w:r w:rsidR="00AB5C7F" w:rsidRPr="005160E8">
        <w:t>is</w:t>
      </w:r>
      <w:r w:rsidR="00AB23E5" w:rsidRPr="005160E8">
        <w:t xml:space="preserve"> clearly </w:t>
      </w:r>
      <w:r w:rsidR="00AB5C7F" w:rsidRPr="005160E8">
        <w:t xml:space="preserve">targeted to </w:t>
      </w:r>
      <w:r w:rsidR="00AB23E5" w:rsidRPr="005160E8">
        <w:t>support virtual development processes</w:t>
      </w:r>
      <w:r w:rsidR="00AB5C7F" w:rsidRPr="005160E8">
        <w:t xml:space="preserve"> for mechanical systems</w:t>
      </w:r>
      <w:r w:rsidR="00AB23E5" w:rsidRPr="005160E8">
        <w:t xml:space="preserve"> </w:t>
      </w:r>
      <w:r w:rsidR="00AB5C7F" w:rsidRPr="005160E8">
        <w:t xml:space="preserve">or structures </w:t>
      </w:r>
      <w:r w:rsidR="00AB23E5" w:rsidRPr="005160E8">
        <w:t>in any industrial area.</w:t>
      </w:r>
    </w:p>
    <w:p w14:paraId="18F2528E" w14:textId="344B7FD0" w:rsidR="0018659B" w:rsidRPr="005160E8" w:rsidRDefault="0018659B" w:rsidP="0018659B">
      <w:r w:rsidRPr="005160E8">
        <w:t xml:space="preserve">Regardless of the actual industry, complex technical systems such as vehicles, planes, ships etc. typically consist of thousands of individual parts which are </w:t>
      </w:r>
      <w:r w:rsidRPr="005160E8">
        <w:rPr>
          <w:rStyle w:val="trans"/>
        </w:rPr>
        <w:t>assembled</w:t>
      </w:r>
      <w:r w:rsidRPr="005160E8" w:rsidDel="00645997">
        <w:t xml:space="preserve"> </w:t>
      </w:r>
      <w:r w:rsidRPr="005160E8">
        <w:t>by joints. Depending on the involved materials and the manufacturing process</w:t>
      </w:r>
      <w:r w:rsidR="00F678EE" w:rsidRPr="005160E8">
        <w:t>es</w:t>
      </w:r>
      <w:r w:rsidRPr="005160E8">
        <w:t xml:space="preserve">, a wide range of joining types are used within an individual technical structure or system. It ranges from welds, bolt connections, adhesives, rivets, clips, etc. </w:t>
      </w:r>
      <w:r w:rsidR="00F678EE" w:rsidRPr="005160E8">
        <w:t xml:space="preserve">The efficient and reliable data management of this connection data is not only required for the actual design &amp; verification process (CAD &amp; CAE) but also for manufacturing planning and even cost estimations. </w:t>
      </w:r>
      <w:r w:rsidR="003779B4" w:rsidRPr="005160E8">
        <w:t xml:space="preserve">Various design, material and manufacturing parameters are required to </w:t>
      </w:r>
      <w:r w:rsidR="003B19A0" w:rsidRPr="005160E8">
        <w:t xml:space="preserve">be </w:t>
      </w:r>
      <w:r w:rsidR="003779B4" w:rsidRPr="005160E8">
        <w:t>manage</w:t>
      </w:r>
      <w:r w:rsidR="003B19A0" w:rsidRPr="005160E8">
        <w:t>d</w:t>
      </w:r>
      <w:r w:rsidR="003779B4" w:rsidRPr="005160E8">
        <w:t xml:space="preserve"> for each connection. </w:t>
      </w:r>
    </w:p>
    <w:p w14:paraId="26290167" w14:textId="1C79B7D5" w:rsidR="003779B4" w:rsidRPr="005160E8" w:rsidRDefault="003779B4" w:rsidP="0018659B">
      <w:r w:rsidRPr="005160E8">
        <w:t xml:space="preserve">The </w:t>
      </w:r>
      <w:r w:rsidR="005E56D0" w:rsidRPr="005160E8">
        <w:t>a</w:t>
      </w:r>
      <w:r w:rsidRPr="005160E8">
        <w:t>vailable details for connections or joints grow along the development process. At different stages (concept</w:t>
      </w:r>
      <w:r w:rsidR="005E56D0" w:rsidRPr="005160E8">
        <w:t xml:space="preserve"> phase</w:t>
      </w:r>
      <w:r w:rsidRPr="005160E8">
        <w:t xml:space="preserve">, detailed design, verification, manufacturing planning, …) and in different functions (CAD, CAE, Manufacturing, …) data will be added and consumed. So, a database </w:t>
      </w:r>
      <w:r w:rsidR="005E56D0" w:rsidRPr="005160E8">
        <w:t xml:space="preserve">for connection data is </w:t>
      </w:r>
      <w:r w:rsidRPr="005160E8">
        <w:t>required</w:t>
      </w:r>
      <w:r w:rsidR="005E56D0" w:rsidRPr="005160E8">
        <w:t>.</w:t>
      </w:r>
      <w:r w:rsidRPr="005160E8">
        <w:t xml:space="preserve"> </w:t>
      </w:r>
      <w:r w:rsidR="005E56D0" w:rsidRPr="005160E8">
        <w:t xml:space="preserve">But </w:t>
      </w:r>
      <w:proofErr w:type="gramStart"/>
      <w:r w:rsidR="00502DF5" w:rsidRPr="005160E8">
        <w:t>also</w:t>
      </w:r>
      <w:proofErr w:type="gramEnd"/>
      <w:r w:rsidR="00502DF5" w:rsidRPr="005160E8">
        <w:t xml:space="preserve"> </w:t>
      </w:r>
      <w:r w:rsidR="005E56D0" w:rsidRPr="005160E8">
        <w:t xml:space="preserve">the </w:t>
      </w:r>
      <w:r w:rsidRPr="005160E8">
        <w:t>tools adding or</w:t>
      </w:r>
      <w:r w:rsidR="00502DF5" w:rsidRPr="005160E8">
        <w:t xml:space="preserve"> extracting data need to understand the data structure and use a common description language. </w:t>
      </w:r>
      <w:r w:rsidR="007836EA" w:rsidRPr="005160E8">
        <w:t>χ</w:t>
      </w:r>
      <w:r w:rsidR="00502DF5" w:rsidRPr="005160E8">
        <w:t xml:space="preserve">MCF, </w:t>
      </w:r>
      <w:r w:rsidR="00E935CD" w:rsidRPr="005160E8">
        <w:t>defined in this document</w:t>
      </w:r>
      <w:r w:rsidR="003B19A0" w:rsidRPr="005160E8">
        <w:t>,</w:t>
      </w:r>
      <w:r w:rsidR="00502DF5" w:rsidRPr="005160E8">
        <w:t xml:space="preserve"> serves as this language.</w:t>
      </w:r>
    </w:p>
    <w:p w14:paraId="21927984" w14:textId="4713857E" w:rsidR="00502DF5" w:rsidRPr="005160E8" w:rsidRDefault="00502DF5" w:rsidP="00502DF5">
      <w:r w:rsidRPr="005160E8">
        <w:t>The advantage is evident, integrating connection data into the PLM structure and using a common language (</w:t>
      </w:r>
      <w:r w:rsidR="007836EA" w:rsidRPr="005160E8">
        <w:t>χ</w:t>
      </w:r>
      <w:r w:rsidRPr="005160E8">
        <w:t>MCF) for data exchange</w:t>
      </w:r>
      <w:r w:rsidR="00CC65E4" w:rsidRPr="005160E8">
        <w:t>,</w:t>
      </w:r>
      <w:r w:rsidRPr="005160E8">
        <w:t xml:space="preserve"> avoid data conversions or re-generations and, hence, avoid inconsistencies and flaws</w:t>
      </w:r>
      <w:r w:rsidR="001E0F2A" w:rsidRPr="005160E8">
        <w:t xml:space="preserve"> </w:t>
      </w:r>
      <w:r w:rsidR="008D3B96" w:rsidRPr="005160E8">
        <w:t>during</w:t>
      </w:r>
      <w:r w:rsidRPr="005160E8">
        <w:t xml:space="preserve"> </w:t>
      </w:r>
      <w:r w:rsidR="008D3B96" w:rsidRPr="005160E8">
        <w:t xml:space="preserve">system </w:t>
      </w:r>
      <w:r w:rsidRPr="005160E8">
        <w:t>development.</w:t>
      </w:r>
      <w:r w:rsidR="00890EE2" w:rsidRPr="005160E8">
        <w:t xml:space="preserve"> </w:t>
      </w:r>
    </w:p>
    <w:p w14:paraId="370BBA90" w14:textId="77777777" w:rsidR="00502DF5" w:rsidRPr="005160E8" w:rsidRDefault="00502DF5" w:rsidP="00502DF5"/>
    <w:p w14:paraId="7C15FF61" w14:textId="658F022A" w:rsidR="00502DF5" w:rsidRPr="005160E8" w:rsidRDefault="00502DF5" w:rsidP="00502DF5">
      <w:pPr>
        <w:sectPr w:rsidR="00502DF5" w:rsidRPr="005160E8" w:rsidSect="00C845B4">
          <w:headerReference w:type="even" r:id="rId56"/>
          <w:headerReference w:type="default" r:id="rId57"/>
          <w:footerReference w:type="even" r:id="rId58"/>
          <w:footerReference w:type="default" r:id="rId59"/>
          <w:pgSz w:w="11906" w:h="16838" w:code="9"/>
          <w:pgMar w:top="794" w:right="737" w:bottom="284" w:left="851" w:header="709" w:footer="0" w:gutter="567"/>
          <w:pgNumType w:fmt="lowerRoman"/>
          <w:cols w:space="720"/>
        </w:sectPr>
      </w:pPr>
    </w:p>
    <w:p w14:paraId="4D1B60A2" w14:textId="3F0DEF02" w:rsidR="00A434AD" w:rsidRPr="00A434AD" w:rsidRDefault="007836EA" w:rsidP="00A434AD">
      <w:pPr>
        <w:pStyle w:val="zzSTDTitle"/>
        <w:spacing w:before="120" w:after="120"/>
        <w:rPr>
          <w:color w:val="auto"/>
          <w:szCs w:val="32"/>
        </w:rPr>
      </w:pPr>
      <w:r w:rsidRPr="007836EA">
        <w:rPr>
          <w:color w:val="auto"/>
          <w:szCs w:val="32"/>
        </w:rPr>
        <w:lastRenderedPageBreak/>
        <w:t>χ</w:t>
      </w:r>
      <w:r w:rsidR="00A434AD" w:rsidRPr="00A434AD">
        <w:rPr>
          <w:color w:val="auto"/>
          <w:szCs w:val="32"/>
        </w:rPr>
        <w:t>MCF (xMCF) - Extended Master Connection File</w:t>
      </w:r>
    </w:p>
    <w:p w14:paraId="72F31775" w14:textId="745F6CEF" w:rsidR="001A33D0" w:rsidRPr="00A434AD" w:rsidRDefault="00A434AD" w:rsidP="00A434AD">
      <w:pPr>
        <w:pStyle w:val="zzSTDTitle"/>
        <w:spacing w:before="120" w:after="120"/>
        <w:rPr>
          <w:color w:val="auto"/>
          <w:szCs w:val="32"/>
        </w:rPr>
      </w:pPr>
      <w:r>
        <w:rPr>
          <w:b w:val="0"/>
          <w:bCs/>
          <w:color w:val="auto"/>
          <w:szCs w:val="32"/>
        </w:rPr>
        <w:t>(</w:t>
      </w:r>
      <w:r w:rsidRPr="00A434AD">
        <w:rPr>
          <w:b w:val="0"/>
          <w:bCs/>
          <w:color w:val="auto"/>
          <w:szCs w:val="32"/>
        </w:rPr>
        <w:t>Standard for Describing Connections and Joints in Structural Systems</w:t>
      </w:r>
      <w:r>
        <w:rPr>
          <w:b w:val="0"/>
          <w:bCs/>
          <w:color w:val="auto"/>
          <w:szCs w:val="32"/>
        </w:rPr>
        <w:t>)</w:t>
      </w:r>
    </w:p>
    <w:p w14:paraId="72D7E102" w14:textId="4F7D0A3E" w:rsidR="001A33D0" w:rsidRPr="00BC394B" w:rsidRDefault="001A33D0" w:rsidP="001A33D0">
      <w:pPr>
        <w:pStyle w:val="berschrift1"/>
        <w:numPr>
          <w:ilvl w:val="0"/>
          <w:numId w:val="1"/>
        </w:numPr>
        <w:tabs>
          <w:tab w:val="clear" w:pos="432"/>
        </w:tabs>
        <w:ind w:left="0" w:firstLine="0"/>
      </w:pPr>
      <w:bookmarkStart w:id="9" w:name="_Toc353342669"/>
      <w:bookmarkStart w:id="10" w:name="_Toc86863772"/>
      <w:r w:rsidRPr="00BC394B">
        <w:t>Scope</w:t>
      </w:r>
      <w:bookmarkEnd w:id="9"/>
      <w:bookmarkEnd w:id="10"/>
    </w:p>
    <w:p w14:paraId="5EDFED28" w14:textId="0030CBB3" w:rsidR="001A33D0" w:rsidRPr="00B82346" w:rsidRDefault="00657B4B" w:rsidP="00ED5FAB">
      <w:pPr>
        <w:pStyle w:val="Textkrper"/>
      </w:pPr>
      <w:r w:rsidRPr="00B82346">
        <w:t xml:space="preserve">This document specifies </w:t>
      </w:r>
      <w:r w:rsidR="0096693D" w:rsidRPr="00B82346">
        <w:t xml:space="preserve">XML </w:t>
      </w:r>
      <w:r w:rsidRPr="00B82346">
        <w:t>definitions that are being used to describe data and information related to connections or joints in mechanical systems or structures.</w:t>
      </w:r>
      <w:r w:rsidR="00B36FF2" w:rsidRPr="00B82346">
        <w:t xml:space="preserve"> This data can be logical data, process related data or other properties of a connection.</w:t>
      </w:r>
    </w:p>
    <w:p w14:paraId="55955898" w14:textId="6CB176A9" w:rsidR="00B36FF2" w:rsidRPr="00B82346" w:rsidRDefault="00B36FF2" w:rsidP="00ED5FAB">
      <w:pPr>
        <w:pStyle w:val="Textkrper"/>
      </w:pPr>
      <w:r w:rsidRPr="00B82346">
        <w:t>It does not specify geometry of fasteners or other parts.</w:t>
      </w:r>
      <w:r w:rsidR="009163AD" w:rsidRPr="00B82346">
        <w:t xml:space="preserve"> </w:t>
      </w:r>
    </w:p>
    <w:p w14:paraId="6F221858" w14:textId="3B936B54" w:rsidR="009163AD" w:rsidRPr="00B82346" w:rsidRDefault="009163AD" w:rsidP="00ED5FAB">
      <w:pPr>
        <w:pStyle w:val="Textkrper"/>
      </w:pPr>
      <w:r w:rsidRPr="00B82346">
        <w:t xml:space="preserve">Also out of scope is the handling of χMCF data in PDM-, SDM- and other data management systems. </w:t>
      </w:r>
    </w:p>
    <w:p w14:paraId="4F99F2DE" w14:textId="1EA16368" w:rsidR="001A33D0" w:rsidRPr="00B82346" w:rsidRDefault="001A33D0" w:rsidP="001A33D0">
      <w:pPr>
        <w:pStyle w:val="berschrift1"/>
        <w:numPr>
          <w:ilvl w:val="0"/>
          <w:numId w:val="1"/>
        </w:numPr>
        <w:tabs>
          <w:tab w:val="clear" w:pos="432"/>
        </w:tabs>
        <w:ind w:left="0" w:firstLine="0"/>
      </w:pPr>
      <w:bookmarkStart w:id="11" w:name="_Toc353342670"/>
      <w:bookmarkStart w:id="12" w:name="_Toc86863773"/>
      <w:r w:rsidRPr="00B82346">
        <w:t>Normative references</w:t>
      </w:r>
      <w:bookmarkEnd w:id="11"/>
      <w:bookmarkEnd w:id="12"/>
    </w:p>
    <w:p w14:paraId="50046E83" w14:textId="77777777" w:rsidR="001A33D0" w:rsidRPr="00B82346" w:rsidRDefault="001A33D0" w:rsidP="00ED5FAB">
      <w:pPr>
        <w:pStyle w:val="Textkrper"/>
      </w:pPr>
      <w:r w:rsidRPr="00B82346">
        <w:t xml:space="preserve">The following documents are referred to in the text in such a way that some or </w:t>
      </w:r>
      <w:proofErr w:type="gramStart"/>
      <w:r w:rsidRPr="00B82346">
        <w:t>all of</w:t>
      </w:r>
      <w:proofErr w:type="gramEnd"/>
      <w:r w:rsidRPr="00B82346">
        <w:t xml:space="preserve"> their content constitutes requirements of this document. For dated references, only the edition cited applies. For undated references, the latest edition of the referenced document (including any amendments) applies.</w:t>
      </w:r>
    </w:p>
    <w:p w14:paraId="551069A3" w14:textId="0F6A432A" w:rsidR="001A33D0" w:rsidRPr="00B82346" w:rsidRDefault="001A33D0" w:rsidP="00ED5FAB">
      <w:pPr>
        <w:pStyle w:val="Textkrper"/>
      </w:pPr>
      <w:r w:rsidRPr="00B82346">
        <w:t>ISO </w:t>
      </w:r>
      <w:r w:rsidR="00A434AD" w:rsidRPr="00B82346">
        <w:t>10303</w:t>
      </w:r>
      <w:r w:rsidRPr="00B82346">
        <w:noBreakHyphen/>
      </w:r>
      <w:r w:rsidR="00A434AD" w:rsidRPr="00B82346">
        <w:t>242</w:t>
      </w:r>
      <w:r w:rsidRPr="00B82346">
        <w:t xml:space="preserve">, </w:t>
      </w:r>
      <w:r w:rsidR="00A434AD" w:rsidRPr="00B82346">
        <w:rPr>
          <w:i/>
        </w:rPr>
        <w:t>Industrial automation systems and integration — Product data representation and exchange — Part 242: Application protocol: Managed model-based 3D engineering</w:t>
      </w:r>
    </w:p>
    <w:p w14:paraId="33CF8D00" w14:textId="165EE4CB" w:rsidR="001A33D0" w:rsidRPr="00BC394B" w:rsidRDefault="001A33D0" w:rsidP="001A33D0">
      <w:pPr>
        <w:pStyle w:val="berschrift1"/>
        <w:numPr>
          <w:ilvl w:val="0"/>
          <w:numId w:val="1"/>
        </w:numPr>
        <w:tabs>
          <w:tab w:val="clear" w:pos="432"/>
        </w:tabs>
        <w:ind w:left="0" w:firstLine="0"/>
      </w:pPr>
      <w:bookmarkStart w:id="13" w:name="_Toc353342671"/>
      <w:bookmarkStart w:id="14" w:name="_Toc86863774"/>
      <w:r w:rsidRPr="00BC394B">
        <w:t>Terms and definitions</w:t>
      </w:r>
      <w:bookmarkEnd w:id="13"/>
      <w:bookmarkEnd w:id="14"/>
    </w:p>
    <w:p w14:paraId="7BEA379F" w14:textId="77777777" w:rsidR="001A33D0" w:rsidRPr="00BC394B" w:rsidRDefault="001A33D0" w:rsidP="00ED5FAB">
      <w:pPr>
        <w:pStyle w:val="Textkrper"/>
      </w:pPr>
      <w:r w:rsidRPr="00BC394B">
        <w:t>No terms and definitions are listed in this document.</w:t>
      </w:r>
    </w:p>
    <w:p w14:paraId="2A794D1B" w14:textId="77777777" w:rsidR="001A33D0" w:rsidRPr="00BC394B" w:rsidRDefault="001A33D0" w:rsidP="00ED5FAB">
      <w:pPr>
        <w:pStyle w:val="Textkrper"/>
      </w:pPr>
      <w:r w:rsidRPr="00BC394B">
        <w:t xml:space="preserve">ISO and IEC maintain </w:t>
      </w:r>
      <w:r w:rsidR="003621EE" w:rsidRPr="00BC394B">
        <w:t>terminolog</w:t>
      </w:r>
      <w:r w:rsidR="003621EE">
        <w:t>y</w:t>
      </w:r>
      <w:r w:rsidR="003621EE" w:rsidRPr="00BC394B">
        <w:t xml:space="preserve"> </w:t>
      </w:r>
      <w:r w:rsidRPr="00BC394B">
        <w:t>databases for use in standardization at the following addresses:</w:t>
      </w:r>
    </w:p>
    <w:p w14:paraId="0A8FBC1C" w14:textId="4B0E1AB0" w:rsidR="00A4141A" w:rsidRPr="001B0F4C" w:rsidRDefault="000C033F" w:rsidP="007346D6">
      <w:pPr>
        <w:pStyle w:val="Listenabsatz"/>
        <w:keepNext/>
        <w:numPr>
          <w:ilvl w:val="0"/>
          <w:numId w:val="8"/>
        </w:numPr>
        <w:tabs>
          <w:tab w:val="clear" w:pos="403"/>
        </w:tabs>
        <w:ind w:left="426" w:hanging="426"/>
        <w:rPr>
          <w:color w:val="0000FF"/>
          <w:u w:val="single"/>
          <w:lang w:eastAsia="fr-FR"/>
        </w:rPr>
      </w:pPr>
      <w:r w:rsidRPr="00BC394B">
        <w:t xml:space="preserve">ISO Online browsing platform: available at </w:t>
      </w:r>
      <w:hyperlink r:id="rId60" w:history="1">
        <w:r w:rsidRPr="00A4141A">
          <w:rPr>
            <w:color w:val="0000FF"/>
            <w:u w:val="single"/>
            <w:lang w:eastAsia="fr-FR"/>
          </w:rPr>
          <w:t>https://www.iso.org/obp</w:t>
        </w:r>
      </w:hyperlink>
    </w:p>
    <w:p w14:paraId="47303398" w14:textId="7722A674" w:rsidR="001A33D0" w:rsidRPr="00A4141A" w:rsidRDefault="005B3EC6" w:rsidP="007346D6">
      <w:pPr>
        <w:pStyle w:val="Listenabsatz"/>
        <w:keepNext/>
        <w:numPr>
          <w:ilvl w:val="0"/>
          <w:numId w:val="8"/>
        </w:numPr>
        <w:tabs>
          <w:tab w:val="clear" w:pos="403"/>
        </w:tabs>
        <w:ind w:left="426" w:hanging="426"/>
        <w:rPr>
          <w:color w:val="0000FF"/>
          <w:u w:val="single"/>
          <w:lang w:eastAsia="fr-FR"/>
        </w:rPr>
      </w:pPr>
      <w:r w:rsidRPr="00BC394B">
        <w:t xml:space="preserve">IEC </w:t>
      </w:r>
      <w:proofErr w:type="spellStart"/>
      <w:r w:rsidRPr="00BC394B">
        <w:t>Electropedia</w:t>
      </w:r>
      <w:proofErr w:type="spellEnd"/>
      <w:r w:rsidRPr="00BC394B">
        <w:t xml:space="preserve">: available at </w:t>
      </w:r>
      <w:hyperlink r:id="rId61" w:history="1">
        <w:r w:rsidR="00A4141A">
          <w:rPr>
            <w:color w:val="0000FF"/>
            <w:u w:val="single"/>
            <w:lang w:eastAsia="fr-FR"/>
          </w:rPr>
          <w:t>https://www.electropedia.org/</w:t>
        </w:r>
      </w:hyperlink>
    </w:p>
    <w:p w14:paraId="299E9374" w14:textId="77777777" w:rsidR="00B36FF2" w:rsidRDefault="00B36FF2">
      <w:pPr>
        <w:tabs>
          <w:tab w:val="clear" w:pos="403"/>
        </w:tabs>
        <w:spacing w:after="0" w:line="240" w:lineRule="auto"/>
        <w:jc w:val="left"/>
        <w:rPr>
          <w:rFonts w:eastAsia="MS Mincho"/>
          <w:b/>
          <w:sz w:val="26"/>
          <w:lang w:eastAsia="ja-JP"/>
        </w:rPr>
      </w:pPr>
      <w:bookmarkStart w:id="15" w:name="_Toc3556920"/>
      <w:bookmarkStart w:id="16" w:name="_Toc34747170"/>
      <w:bookmarkStart w:id="17" w:name="_Toc77101983"/>
      <w:bookmarkStart w:id="18" w:name="_Toc353798250"/>
      <w:r>
        <w:br w:type="page"/>
      </w:r>
    </w:p>
    <w:p w14:paraId="1DED046F" w14:textId="77777777" w:rsidR="00FC68DB" w:rsidRPr="007055D9" w:rsidRDefault="00FC68DB" w:rsidP="00B202D2">
      <w:pPr>
        <w:pStyle w:val="berschrift1"/>
      </w:pPr>
      <w:bookmarkStart w:id="19" w:name="_Toc334183503"/>
      <w:bookmarkStart w:id="20" w:name="_Toc338938871"/>
      <w:bookmarkStart w:id="21" w:name="_Toc338939051"/>
      <w:bookmarkStart w:id="22" w:name="_Toc3556924"/>
      <w:bookmarkStart w:id="23" w:name="_Toc34747174"/>
      <w:bookmarkStart w:id="24" w:name="_Toc77101987"/>
      <w:bookmarkStart w:id="25" w:name="_Toc288196434"/>
      <w:bookmarkStart w:id="26" w:name="_Toc288200732"/>
      <w:bookmarkStart w:id="27" w:name="_Toc86863775"/>
      <w:bookmarkEnd w:id="15"/>
      <w:bookmarkEnd w:id="16"/>
      <w:bookmarkEnd w:id="17"/>
      <w:r w:rsidRPr="007055D9">
        <w:lastRenderedPageBreak/>
        <w:t xml:space="preserve">Design Principles and Basic Features of </w:t>
      </w:r>
      <w:r w:rsidRPr="00A5126C">
        <w:t>χ</w:t>
      </w:r>
      <w:r w:rsidRPr="007055D9">
        <w:t>MCF</w:t>
      </w:r>
      <w:bookmarkEnd w:id="19"/>
      <w:bookmarkEnd w:id="20"/>
      <w:bookmarkEnd w:id="21"/>
      <w:bookmarkEnd w:id="22"/>
      <w:bookmarkEnd w:id="23"/>
      <w:bookmarkEnd w:id="24"/>
      <w:bookmarkEnd w:id="27"/>
    </w:p>
    <w:p w14:paraId="28CFE9A6" w14:textId="2F8FD613" w:rsidR="00FC68DB" w:rsidRPr="007055D9" w:rsidRDefault="00FC68DB" w:rsidP="00B202D2">
      <w:r w:rsidRPr="007055D9">
        <w:t>The Extended Master Connection File (</w:t>
      </w:r>
      <w:r w:rsidRPr="00A5126C">
        <w:t>χ</w:t>
      </w:r>
      <w:r w:rsidRPr="007055D9">
        <w:t xml:space="preserve">MCF) is a container for connection information of a complex structure. </w:t>
      </w:r>
    </w:p>
    <w:p w14:paraId="4B434F2F" w14:textId="77777777" w:rsidR="00FC68DB" w:rsidRPr="007055D9" w:rsidRDefault="00FC68DB" w:rsidP="00B202D2">
      <w:r w:rsidRPr="007055D9">
        <w:t xml:space="preserve">Typically, a complex structure consists of a lot of individual parts which are joined together. Unconnected parts are amorphous. Connections establish a topology between the parts. It is thus evident that any efficient database or container designed to gather connection information should be equipped with structures which are able to map this kind of topology between the parts. </w:t>
      </w:r>
    </w:p>
    <w:p w14:paraId="70419BA8" w14:textId="77777777" w:rsidR="00FC68DB" w:rsidRPr="007055D9" w:rsidRDefault="00FC68DB" w:rsidP="00B202D2">
      <w:r w:rsidRPr="007055D9">
        <w:t xml:space="preserve">Real development processes are complicated. The amount of connection information is huge. It is intended to promote </w:t>
      </w:r>
      <w:r w:rsidRPr="00A5126C">
        <w:t>χ</w:t>
      </w:r>
      <w:r w:rsidRPr="007055D9">
        <w:t xml:space="preserve">MCF to become an industry standard in the long term. This demands certain rigorousness of </w:t>
      </w:r>
      <w:r w:rsidRPr="00A5126C">
        <w:t>χ</w:t>
      </w:r>
      <w:r w:rsidRPr="007055D9">
        <w:t xml:space="preserve">MCF. On the other hand, some flexibility is desired </w:t>
      </w:r>
      <w:proofErr w:type="gramStart"/>
      <w:r w:rsidRPr="007055D9">
        <w:t>in order to</w:t>
      </w:r>
      <w:proofErr w:type="gramEnd"/>
      <w:r w:rsidRPr="007055D9">
        <w:t xml:space="preserve"> enable an easy integration of </w:t>
      </w:r>
      <w:r w:rsidRPr="00A5126C">
        <w:t>χ</w:t>
      </w:r>
      <w:r w:rsidRPr="007055D9">
        <w:t xml:space="preserve">MCF into different processes. This makes clear that </w:t>
      </w:r>
      <w:r w:rsidRPr="00A5126C">
        <w:t>χ</w:t>
      </w:r>
      <w:r w:rsidRPr="007055D9">
        <w:t>MCF needs a sophisticated design.</w:t>
      </w:r>
    </w:p>
    <w:p w14:paraId="1FFD7737" w14:textId="77777777" w:rsidR="00FC68DB" w:rsidRPr="007055D9" w:rsidRDefault="00FC68DB" w:rsidP="00B202D2">
      <w:r w:rsidRPr="007055D9">
        <w:t xml:space="preserve">This chapter explains the design principles and some basic features of </w:t>
      </w:r>
      <w:r w:rsidRPr="00A5126C">
        <w:t>χ</w:t>
      </w:r>
      <w:r w:rsidRPr="007055D9">
        <w:t>MCF, which are important for a proper understanding and straight-forward future extensions.</w:t>
      </w:r>
    </w:p>
    <w:p w14:paraId="59D34422" w14:textId="77777777" w:rsidR="00FC68DB" w:rsidRPr="007055D9" w:rsidRDefault="00FC68DB" w:rsidP="00B202D2">
      <w:pPr>
        <w:pStyle w:val="berschrift2"/>
      </w:pPr>
      <w:bookmarkStart w:id="28" w:name="_Toc338938872"/>
      <w:bookmarkStart w:id="29" w:name="_Toc338939052"/>
      <w:bookmarkStart w:id="30" w:name="_Toc3556925"/>
      <w:bookmarkStart w:id="31" w:name="_Toc34747175"/>
      <w:bookmarkStart w:id="32" w:name="_Toc77101988"/>
      <w:bookmarkStart w:id="33" w:name="_Toc86863776"/>
      <w:r w:rsidRPr="007055D9">
        <w:t>Design Principles</w:t>
      </w:r>
      <w:bookmarkEnd w:id="25"/>
      <w:bookmarkEnd w:id="26"/>
      <w:bookmarkEnd w:id="28"/>
      <w:bookmarkEnd w:id="29"/>
      <w:bookmarkEnd w:id="30"/>
      <w:bookmarkEnd w:id="31"/>
      <w:bookmarkEnd w:id="32"/>
      <w:bookmarkEnd w:id="33"/>
    </w:p>
    <w:p w14:paraId="18E9AD50" w14:textId="77777777" w:rsidR="00FC68DB" w:rsidRPr="007055D9" w:rsidRDefault="00FC68DB" w:rsidP="00B202D2">
      <w:r w:rsidRPr="007055D9">
        <w:t xml:space="preserve">The design of </w:t>
      </w:r>
      <w:r w:rsidRPr="00A5126C">
        <w:t>χ</w:t>
      </w:r>
      <w:r w:rsidRPr="007055D9">
        <w:t>MCF is guided by the following principles:</w:t>
      </w:r>
    </w:p>
    <w:p w14:paraId="57AA8B2F" w14:textId="77777777" w:rsidR="00FC68DB" w:rsidRPr="007055D9" w:rsidRDefault="00FC68DB" w:rsidP="00BA04B6">
      <w:pPr>
        <w:pStyle w:val="Aufzhlungszeichen"/>
        <w:numPr>
          <w:ilvl w:val="0"/>
          <w:numId w:val="12"/>
        </w:numPr>
        <w:jc w:val="both"/>
      </w:pPr>
      <w:r w:rsidRPr="00A5126C">
        <w:t>χ</w:t>
      </w:r>
      <w:r w:rsidRPr="007055D9">
        <w:t xml:space="preserve">MCF should be able to </w:t>
      </w:r>
      <w:r w:rsidRPr="007055D9">
        <w:rPr>
          <w:i/>
        </w:rPr>
        <w:t>completely</w:t>
      </w:r>
      <w:r w:rsidRPr="007055D9">
        <w:t xml:space="preserve"> and </w:t>
      </w:r>
      <w:r w:rsidRPr="007055D9">
        <w:rPr>
          <w:i/>
        </w:rPr>
        <w:t>unambiguously</w:t>
      </w:r>
      <w:r w:rsidRPr="007055D9">
        <w:t xml:space="preserve"> describe all relevant connections/joints used in the automotive industry. These include spot welds, seam welds, </w:t>
      </w:r>
      <w:proofErr w:type="gramStart"/>
      <w:r w:rsidRPr="007055D9">
        <w:t>rivets</w:t>
      </w:r>
      <w:proofErr w:type="gramEnd"/>
      <w:r w:rsidRPr="007055D9">
        <w:t xml:space="preserve"> and adhesives, and so on.</w:t>
      </w:r>
    </w:p>
    <w:p w14:paraId="44AA81F6" w14:textId="77777777" w:rsidR="00FC68DB" w:rsidRPr="007055D9" w:rsidRDefault="00FC68DB" w:rsidP="00BA04B6">
      <w:pPr>
        <w:pStyle w:val="Aufzhlungszeichen"/>
        <w:numPr>
          <w:ilvl w:val="0"/>
          <w:numId w:val="12"/>
        </w:numPr>
        <w:jc w:val="both"/>
      </w:pPr>
      <w:r w:rsidRPr="007055D9">
        <w:t xml:space="preserve">It should be able to address all kind of processes, let it be in CAD, </w:t>
      </w:r>
      <w:proofErr w:type="gramStart"/>
      <w:r w:rsidRPr="007055D9">
        <w:t>CAE</w:t>
      </w:r>
      <w:proofErr w:type="gramEnd"/>
      <w:r w:rsidRPr="007055D9">
        <w:t xml:space="preserve"> and CAM, on the long run.  </w:t>
      </w:r>
    </w:p>
    <w:p w14:paraId="5C4885D2" w14:textId="77777777" w:rsidR="00FC68DB" w:rsidRDefault="00FC68DB" w:rsidP="00BA04B6">
      <w:pPr>
        <w:pStyle w:val="Aufzhlungszeichen"/>
        <w:numPr>
          <w:ilvl w:val="0"/>
          <w:numId w:val="12"/>
        </w:numPr>
        <w:jc w:val="both"/>
      </w:pPr>
      <w:bookmarkStart w:id="34" w:name="_Ref373503402"/>
      <w:r w:rsidRPr="00A5126C">
        <w:t>χ</w:t>
      </w:r>
      <w:r w:rsidRPr="007055D9">
        <w:t xml:space="preserve">MCF contains </w:t>
      </w:r>
      <w:r w:rsidRPr="007055D9">
        <w:rPr>
          <w:i/>
        </w:rPr>
        <w:t>only</w:t>
      </w:r>
      <w:r w:rsidRPr="007055D9">
        <w:t xml:space="preserve"> information relevant to connections.</w:t>
      </w:r>
      <w:r>
        <w:t xml:space="preserve"> </w:t>
      </w:r>
      <w:r w:rsidRPr="007055D9">
        <w:t xml:space="preserve">Hierarchical product structure, assembly sequence, part variants etc. are </w:t>
      </w:r>
      <w:r w:rsidRPr="007055D9">
        <w:rPr>
          <w:i/>
        </w:rPr>
        <w:t>not</w:t>
      </w:r>
      <w:r w:rsidRPr="007055D9">
        <w:t xml:space="preserve"> subject of </w:t>
      </w:r>
      <w:r w:rsidRPr="00A5126C">
        <w:t>χ</w:t>
      </w:r>
      <w:r w:rsidRPr="007055D9">
        <w:t xml:space="preserve">MCF. Such kind of information needs different vessels for propagation. However, </w:t>
      </w:r>
      <w:r w:rsidRPr="00A5126C">
        <w:t>χ</w:t>
      </w:r>
      <w:r w:rsidRPr="007055D9">
        <w:t xml:space="preserve">MCF may </w:t>
      </w:r>
      <w:r w:rsidRPr="007055D9">
        <w:rPr>
          <w:i/>
        </w:rPr>
        <w:t>refer</w:t>
      </w:r>
      <w:r w:rsidRPr="007055D9">
        <w:t xml:space="preserve"> to such </w:t>
      </w:r>
      <w:r>
        <w:t>"</w:t>
      </w:r>
      <w:r w:rsidRPr="007055D9">
        <w:t>external</w:t>
      </w:r>
      <w:r>
        <w:t>"</w:t>
      </w:r>
      <w:r w:rsidRPr="007055D9">
        <w:t xml:space="preserve"> information, e. g. part codes.</w:t>
      </w:r>
    </w:p>
    <w:p w14:paraId="65429FC1" w14:textId="77777777" w:rsidR="00FC68DB" w:rsidRPr="007055D9" w:rsidRDefault="00FC68DB" w:rsidP="00B202D2">
      <w:pPr>
        <w:pStyle w:val="Aufzhlungszeichen"/>
        <w:tabs>
          <w:tab w:val="clear" w:pos="454"/>
        </w:tabs>
        <w:ind w:firstLine="0"/>
        <w:jc w:val="both"/>
      </w:pPr>
      <w:r w:rsidRPr="007055D9">
        <w:t xml:space="preserve">This </w:t>
      </w:r>
      <w:proofErr w:type="gramStart"/>
      <w:r w:rsidRPr="007055D9">
        <w:t>principle</w:t>
      </w:r>
      <w:proofErr w:type="gramEnd"/>
      <w:r w:rsidRPr="007055D9">
        <w:t xml:space="preserve"> grants </w:t>
      </w:r>
      <w:proofErr w:type="spellStart"/>
      <w:r w:rsidRPr="00A5126C">
        <w:t>χ</w:t>
      </w:r>
      <w:r w:rsidRPr="007055D9">
        <w:t>MCF’s</w:t>
      </w:r>
      <w:proofErr w:type="spellEnd"/>
      <w:r w:rsidRPr="007055D9">
        <w:t xml:space="preserve"> flexibility for application to any kind of process variants, established at different automotive OEMs.</w:t>
      </w:r>
      <w:bookmarkEnd w:id="34"/>
      <w:r w:rsidRPr="007055D9">
        <w:t xml:space="preserve"> </w:t>
      </w:r>
    </w:p>
    <w:p w14:paraId="47F7A07B" w14:textId="77777777" w:rsidR="00FC68DB" w:rsidRPr="007055D9" w:rsidRDefault="00FC68DB" w:rsidP="00BA04B6">
      <w:pPr>
        <w:pStyle w:val="Aufzhlungszeichen"/>
        <w:numPr>
          <w:ilvl w:val="0"/>
          <w:numId w:val="12"/>
        </w:numPr>
        <w:jc w:val="both"/>
      </w:pPr>
      <w:r w:rsidRPr="007055D9">
        <w:t xml:space="preserve">The format </w:t>
      </w:r>
      <w:proofErr w:type="gramStart"/>
      <w:r w:rsidRPr="007055D9">
        <w:t>has to</w:t>
      </w:r>
      <w:proofErr w:type="gramEnd"/>
      <w:r w:rsidRPr="007055D9">
        <w:t xml:space="preserve"> be flexible and easy to extend to any future joint types and applications.</w:t>
      </w:r>
    </w:p>
    <w:p w14:paraId="01D461B5" w14:textId="77777777" w:rsidR="00FC68DB" w:rsidRPr="007055D9" w:rsidRDefault="00FC68DB" w:rsidP="00BA04B6">
      <w:pPr>
        <w:pStyle w:val="Aufzhlungszeichen"/>
        <w:numPr>
          <w:ilvl w:val="0"/>
          <w:numId w:val="12"/>
        </w:numPr>
        <w:jc w:val="both"/>
      </w:pPr>
      <w:r w:rsidRPr="00A5126C">
        <w:t>χ</w:t>
      </w:r>
      <w:r w:rsidRPr="007055D9">
        <w:t>MCF is built upon the industry standard XML.</w:t>
      </w:r>
    </w:p>
    <w:p w14:paraId="4BB51A1F" w14:textId="77777777" w:rsidR="00FC68DB" w:rsidRPr="007055D9" w:rsidRDefault="00FC68DB" w:rsidP="00BA04B6">
      <w:pPr>
        <w:pStyle w:val="Aufzhlungszeichen"/>
        <w:numPr>
          <w:ilvl w:val="0"/>
          <w:numId w:val="12"/>
        </w:numPr>
        <w:jc w:val="both"/>
      </w:pPr>
      <w:r w:rsidRPr="007055D9">
        <w:t>Connection data are unique.</w:t>
      </w:r>
    </w:p>
    <w:p w14:paraId="7DB7E809" w14:textId="77777777" w:rsidR="00FC68DB" w:rsidRPr="007055D9" w:rsidRDefault="00FC68DB" w:rsidP="00BA04B6">
      <w:pPr>
        <w:pStyle w:val="Aufzhlungszeichen"/>
        <w:numPr>
          <w:ilvl w:val="0"/>
          <w:numId w:val="12"/>
        </w:numPr>
        <w:jc w:val="both"/>
      </w:pPr>
      <w:r w:rsidRPr="007055D9">
        <w:t xml:space="preserve">The content of </w:t>
      </w:r>
      <w:r w:rsidRPr="00A5126C">
        <w:t>χ</w:t>
      </w:r>
      <w:r w:rsidRPr="007055D9">
        <w:t xml:space="preserve">MCF may be incomplete to a certain extend. This addresses the fact that new data is created and needs to be stored throughout the course of CAx processes, without changing its vessel. </w:t>
      </w:r>
    </w:p>
    <w:p w14:paraId="134D8AC6" w14:textId="77777777" w:rsidR="00FC68DB" w:rsidRPr="007055D9" w:rsidRDefault="00FC68DB" w:rsidP="00BA04B6">
      <w:pPr>
        <w:pStyle w:val="Aufzhlungszeichen"/>
        <w:numPr>
          <w:ilvl w:val="0"/>
          <w:numId w:val="12"/>
        </w:numPr>
        <w:jc w:val="both"/>
      </w:pPr>
      <w:r w:rsidRPr="00A5126C">
        <w:t>χ</w:t>
      </w:r>
      <w:r w:rsidRPr="007055D9">
        <w:t xml:space="preserve">MCF follows the max-min principle: It contains information as much as necessary, at the same time, as little as possible. </w:t>
      </w:r>
    </w:p>
    <w:p w14:paraId="20D177D1" w14:textId="77777777" w:rsidR="00FC68DB" w:rsidRPr="007055D9" w:rsidRDefault="00FC68DB" w:rsidP="00BA04B6">
      <w:pPr>
        <w:pStyle w:val="Aufzhlungszeichen"/>
        <w:numPr>
          <w:ilvl w:val="0"/>
          <w:numId w:val="12"/>
        </w:numPr>
        <w:jc w:val="both"/>
      </w:pPr>
      <w:r w:rsidRPr="007055D9">
        <w:t xml:space="preserve">At any certain stage of any involved process, connectors can be reconstructed from </w:t>
      </w:r>
      <w:r w:rsidRPr="00A5126C">
        <w:t>χ</w:t>
      </w:r>
      <w:r w:rsidRPr="007055D9">
        <w:t xml:space="preserve">MCF without loss of data or ambiguities. </w:t>
      </w:r>
    </w:p>
    <w:p w14:paraId="1EEE5502" w14:textId="77777777" w:rsidR="00FC68DB" w:rsidRPr="007055D9" w:rsidRDefault="00FC68DB" w:rsidP="00BA04B6">
      <w:pPr>
        <w:pStyle w:val="Aufzhlungszeichen"/>
        <w:numPr>
          <w:ilvl w:val="0"/>
          <w:numId w:val="12"/>
        </w:numPr>
        <w:jc w:val="both"/>
      </w:pPr>
      <w:r w:rsidRPr="007055D9">
        <w:t>The format description is kept compact. Elements are reused, whenever possible.</w:t>
      </w:r>
    </w:p>
    <w:p w14:paraId="383FFD87" w14:textId="77777777" w:rsidR="00FC68DB" w:rsidRPr="007055D9" w:rsidRDefault="00FC68DB" w:rsidP="00BA04B6">
      <w:pPr>
        <w:pStyle w:val="Aufzhlungszeichen"/>
        <w:numPr>
          <w:ilvl w:val="0"/>
          <w:numId w:val="12"/>
        </w:numPr>
        <w:jc w:val="both"/>
      </w:pPr>
      <w:r w:rsidRPr="007055D9">
        <w:t xml:space="preserve">Application specific data can be stored in </w:t>
      </w:r>
      <w:r w:rsidRPr="00A5126C">
        <w:t>χ</w:t>
      </w:r>
      <w:r w:rsidRPr="007055D9">
        <w:t xml:space="preserve">MCF even without standardization: </w:t>
      </w:r>
      <w:r w:rsidRPr="00A5126C">
        <w:t>χ</w:t>
      </w:r>
      <w:r w:rsidRPr="007055D9">
        <w:t xml:space="preserve">MCF offers corresponding </w:t>
      </w:r>
      <w:r>
        <w:t>"</w:t>
      </w:r>
      <w:r w:rsidRPr="007055D9">
        <w:t>empty</w:t>
      </w:r>
      <w:r>
        <w:t>"</w:t>
      </w:r>
      <w:r w:rsidRPr="007055D9">
        <w:t xml:space="preserve"> containers which can be assigned to any certain connector or to the complete collection / file. </w:t>
      </w:r>
    </w:p>
    <w:p w14:paraId="09EDE8AE" w14:textId="77777777" w:rsidR="00FC68DB" w:rsidRPr="007055D9" w:rsidRDefault="00FC68DB" w:rsidP="00BA04B6">
      <w:pPr>
        <w:pStyle w:val="Aufzhlungszeichen"/>
        <w:numPr>
          <w:ilvl w:val="0"/>
          <w:numId w:val="12"/>
        </w:numPr>
        <w:jc w:val="both"/>
      </w:pPr>
      <w:r w:rsidRPr="007055D9">
        <w:t xml:space="preserve">Due to its simplicity and extensibility, </w:t>
      </w:r>
      <w:r w:rsidRPr="00A5126C">
        <w:t>χ</w:t>
      </w:r>
      <w:r w:rsidRPr="007055D9">
        <w:t xml:space="preserve">MCF forms a good candidate for long-term archiving connector information. </w:t>
      </w:r>
    </w:p>
    <w:p w14:paraId="07041D60" w14:textId="77777777" w:rsidR="00FC68DB" w:rsidRPr="007055D9" w:rsidRDefault="00FC68DB" w:rsidP="00B202D2">
      <w:bookmarkStart w:id="35" w:name="_Toc288196435"/>
      <w:bookmarkStart w:id="36" w:name="_Toc288200733"/>
      <w:r w:rsidRPr="007055D9">
        <w:t>Using XML deserves some comments. XML is by itself an industry standard and human readable. XML allows for contents getting certain structure which is the precondition to easily map the topology of connectivity of complex structures like automobiles.</w:t>
      </w:r>
    </w:p>
    <w:p w14:paraId="43E7AE43" w14:textId="77777777" w:rsidR="00FC68DB" w:rsidRPr="007055D9" w:rsidRDefault="00FC68DB" w:rsidP="00B202D2">
      <w:pPr>
        <w:pStyle w:val="berschrift2"/>
      </w:pPr>
      <w:bookmarkStart w:id="37" w:name="_Ref338930849"/>
      <w:bookmarkStart w:id="38" w:name="_Toc338938873"/>
      <w:bookmarkStart w:id="39" w:name="_Toc338939053"/>
      <w:bookmarkStart w:id="40" w:name="_Toc3556926"/>
      <w:bookmarkStart w:id="41" w:name="_Toc34747176"/>
      <w:bookmarkStart w:id="42" w:name="_Toc77101989"/>
      <w:bookmarkStart w:id="43" w:name="_Toc86863777"/>
      <w:r w:rsidRPr="007055D9">
        <w:t xml:space="preserve">Idealization of </w:t>
      </w:r>
      <w:bookmarkEnd w:id="37"/>
      <w:bookmarkEnd w:id="38"/>
      <w:bookmarkEnd w:id="39"/>
      <w:r w:rsidRPr="007055D9">
        <w:t>Joints</w:t>
      </w:r>
      <w:bookmarkEnd w:id="40"/>
      <w:bookmarkEnd w:id="41"/>
      <w:bookmarkEnd w:id="42"/>
      <w:bookmarkEnd w:id="43"/>
      <w:r w:rsidRPr="007055D9">
        <w:t xml:space="preserve"> </w:t>
      </w:r>
    </w:p>
    <w:p w14:paraId="2A1517A2" w14:textId="77777777" w:rsidR="00FC68DB" w:rsidRPr="007055D9" w:rsidRDefault="00FC68DB" w:rsidP="00B202D2">
      <w:r w:rsidRPr="007055D9">
        <w:t xml:space="preserve">Different joints possess different characteristics. They may differ from each other by their geometrical shapes, mechanical properties like strengths for different loadings, manufacturing processes etc. </w:t>
      </w:r>
    </w:p>
    <w:p w14:paraId="06386CC9" w14:textId="77777777" w:rsidR="00FC68DB" w:rsidRPr="007055D9" w:rsidRDefault="00FC68DB" w:rsidP="00B202D2">
      <w:r w:rsidRPr="007055D9">
        <w:t xml:space="preserve">To allow an efficient description of joints, some simplifications and idealizations are necessary. The way chosen by </w:t>
      </w:r>
      <w:r w:rsidRPr="00A5126C">
        <w:t>χ</w:t>
      </w:r>
      <w:r w:rsidRPr="007055D9">
        <w:t xml:space="preserve">MCF is to classify joints by their most basic and mandatory attribute, namely its geometrical dimensions. Thus, there are 0-, 1- and 2-dimensional joints in </w:t>
      </w:r>
      <w:r w:rsidRPr="00A5126C">
        <w:t>χ</w:t>
      </w:r>
      <w:r w:rsidRPr="007055D9">
        <w:t>MCF.</w:t>
      </w:r>
    </w:p>
    <w:p w14:paraId="3DB200B5" w14:textId="77777777" w:rsidR="00FC68DB" w:rsidRPr="007055D9" w:rsidRDefault="00FC68DB" w:rsidP="00B202D2">
      <w:r>
        <w:rPr>
          <w:noProof/>
          <w:lang w:val="en-US"/>
        </w:rPr>
        <w:lastRenderedPageBreak/>
        <w:drawing>
          <wp:anchor distT="0" distB="0" distL="114300" distR="114300" simplePos="0" relativeHeight="251671552" behindDoc="1" locked="0" layoutInCell="1" allowOverlap="1" wp14:anchorId="62442825" wp14:editId="6BC50601">
            <wp:simplePos x="0" y="0"/>
            <wp:positionH relativeFrom="column">
              <wp:posOffset>1459230</wp:posOffset>
            </wp:positionH>
            <wp:positionV relativeFrom="paragraph">
              <wp:posOffset>63500</wp:posOffset>
            </wp:positionV>
            <wp:extent cx="2671445" cy="949960"/>
            <wp:effectExtent l="0" t="0" r="0" b="2540"/>
            <wp:wrapTight wrapText="bothSides">
              <wp:wrapPolygon edited="0">
                <wp:start x="0" y="0"/>
                <wp:lineTo x="0" y="21225"/>
                <wp:lineTo x="21410" y="21225"/>
                <wp:lineTo x="21410" y="0"/>
                <wp:lineTo x="0" y="0"/>
              </wp:wrapPolygon>
            </wp:wrapTight>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0D2079A" w14:textId="77777777" w:rsidR="00FC68DB" w:rsidRPr="007055D9" w:rsidRDefault="00FC68DB" w:rsidP="00B202D2"/>
    <w:p w14:paraId="447A95B5" w14:textId="77777777" w:rsidR="00FC68DB" w:rsidRPr="007055D9" w:rsidRDefault="00FC68DB" w:rsidP="00B202D2"/>
    <w:p w14:paraId="2DCE16D9" w14:textId="77777777" w:rsidR="00FC68DB" w:rsidRPr="007055D9" w:rsidRDefault="00FC68DB" w:rsidP="00B202D2"/>
    <w:p w14:paraId="564F515B" w14:textId="77777777" w:rsidR="00FC68DB" w:rsidRDefault="00FC68DB" w:rsidP="00B202D2"/>
    <w:p w14:paraId="3BF0F7AF" w14:textId="72CA4C00" w:rsidR="00FC68DB" w:rsidRPr="007055D9" w:rsidRDefault="00FC68DB" w:rsidP="00B202D2">
      <w:pPr>
        <w:pStyle w:val="Beschriftung"/>
      </w:pPr>
      <w:bookmarkStart w:id="44" w:name="_Ref428531162"/>
      <w:bookmarkStart w:id="45" w:name="_Toc3557081"/>
      <w:bookmarkStart w:id="46" w:name="_Toc34747331"/>
      <w:bookmarkStart w:id="47" w:name="_Toc76030522"/>
      <w:bookmarkStart w:id="48" w:name="_Toc86863478"/>
      <w:bookmarkStart w:id="49" w:name="_Toc86863567"/>
      <w:r>
        <w:t xml:space="preserve">Figure </w:t>
      </w:r>
      <w:r>
        <w:fldChar w:fldCharType="begin"/>
      </w:r>
      <w:r>
        <w:instrText xml:space="preserve"> SEQ Figure \* ARABIC </w:instrText>
      </w:r>
      <w:r>
        <w:fldChar w:fldCharType="separate"/>
      </w:r>
      <w:r w:rsidR="008116BB">
        <w:rPr>
          <w:noProof/>
        </w:rPr>
        <w:t>1</w:t>
      </w:r>
      <w:r>
        <w:fldChar w:fldCharType="end"/>
      </w:r>
      <w:bookmarkEnd w:id="44"/>
      <w:r>
        <w:t>: Seam weld as 1</w:t>
      </w:r>
      <w:r>
        <w:noBreakHyphen/>
        <w:t>dimensional joint</w:t>
      </w:r>
      <w:bookmarkEnd w:id="45"/>
      <w:bookmarkEnd w:id="46"/>
      <w:bookmarkEnd w:id="47"/>
      <w:bookmarkEnd w:id="48"/>
      <w:bookmarkEnd w:id="49"/>
    </w:p>
    <w:p w14:paraId="265AD66F" w14:textId="77777777" w:rsidR="00FC68DB" w:rsidRPr="007055D9" w:rsidRDefault="00FC68DB" w:rsidP="00B202D2">
      <w:r w:rsidRPr="007055D9">
        <w:t xml:space="preserve">A spot weld is treated as a 0-dimensional joint in </w:t>
      </w:r>
      <w:r w:rsidRPr="00A5126C">
        <w:t>χ</w:t>
      </w:r>
      <w:r w:rsidRPr="007055D9">
        <w:t xml:space="preserve">MCF. In this way, a (an idealized) spot weld is geometrically described by its coordinate vector </w:t>
      </w:r>
      <w:r w:rsidRPr="007055D9">
        <w:rPr>
          <w:b/>
          <w:i/>
        </w:rPr>
        <w:t>x</w:t>
      </w:r>
      <w:r w:rsidRPr="007055D9">
        <w:t xml:space="preserve"> and its diameter </w:t>
      </w:r>
      <w:r w:rsidRPr="007055D9">
        <w:rPr>
          <w:i/>
        </w:rPr>
        <w:t>d</w:t>
      </w:r>
      <w:r w:rsidRPr="007055D9">
        <w:t xml:space="preserve"> as an additional attribute. Besides spot welds, there are more joints which can be treated as 0-dimensional.</w:t>
      </w:r>
    </w:p>
    <w:p w14:paraId="05E11C58" w14:textId="77777777" w:rsidR="00FC68DB" w:rsidRPr="007055D9" w:rsidRDefault="00FC68DB" w:rsidP="00B202D2">
      <w:r w:rsidRPr="007055D9">
        <w:t xml:space="preserve">A seam weld is a representative of 1-dimensional joints, see </w:t>
      </w:r>
      <w:r w:rsidRPr="00404CFC">
        <w:t xml:space="preserve">Figure </w:t>
      </w:r>
      <w:r>
        <w:t>above</w:t>
      </w:r>
      <w:r w:rsidRPr="007055D9">
        <w:t xml:space="preserve">. It is characterized by a curve describing its spatial course and additional parameters (attributes) determining its sectional shape perpendicular to the curve. Details are referred to later chapters. </w:t>
      </w:r>
    </w:p>
    <w:p w14:paraId="28092267" w14:textId="77777777" w:rsidR="00FC68DB" w:rsidRPr="007055D9" w:rsidRDefault="00FC68DB" w:rsidP="00B202D2">
      <w:r w:rsidRPr="007055D9">
        <w:t>Similarly, adhesive joints are idealized as 2-dimensional surfaces. Details are subjects of future extensions.</w:t>
      </w:r>
    </w:p>
    <w:p w14:paraId="0179995F" w14:textId="77777777" w:rsidR="00FC68DB" w:rsidRPr="007055D9" w:rsidRDefault="00FC68DB" w:rsidP="00B202D2">
      <w:pPr>
        <w:pStyle w:val="berschrift2"/>
      </w:pPr>
      <w:bookmarkStart w:id="50" w:name="_Toc338938874"/>
      <w:bookmarkStart w:id="51" w:name="_Toc338939054"/>
      <w:bookmarkStart w:id="52" w:name="_Toc3556927"/>
      <w:bookmarkStart w:id="53" w:name="_Toc34747177"/>
      <w:bookmarkStart w:id="54" w:name="_Toc77101990"/>
      <w:bookmarkStart w:id="55" w:name="_Toc86863778"/>
      <w:r w:rsidRPr="007055D9">
        <w:t xml:space="preserve">Reconstruction of Joints from </w:t>
      </w:r>
      <w:r w:rsidRPr="00A5126C">
        <w:t>χ</w:t>
      </w:r>
      <w:r w:rsidRPr="007055D9">
        <w:t>MCF</w:t>
      </w:r>
      <w:bookmarkEnd w:id="50"/>
      <w:bookmarkEnd w:id="51"/>
      <w:bookmarkEnd w:id="52"/>
      <w:bookmarkEnd w:id="53"/>
      <w:bookmarkEnd w:id="54"/>
      <w:bookmarkEnd w:id="55"/>
      <w:r w:rsidRPr="007055D9">
        <w:t xml:space="preserve"> </w:t>
      </w:r>
    </w:p>
    <w:p w14:paraId="30FD7DB8" w14:textId="77777777" w:rsidR="00FC68DB" w:rsidRPr="007055D9" w:rsidRDefault="00FC68DB" w:rsidP="00B202D2">
      <w:r w:rsidRPr="007055D9">
        <w:t xml:space="preserve">An important topic worthwhile to mention is the </w:t>
      </w:r>
      <w:r w:rsidRPr="007055D9">
        <w:rPr>
          <w:i/>
        </w:rPr>
        <w:t>reconstruction</w:t>
      </w:r>
      <w:r w:rsidRPr="007055D9">
        <w:t xml:space="preserve"> of the joints. It is crucial that it is possible to reconstruct the corresponding joint in its idealized form uniquely by means of the introduced parameters and attributes. In case of spot weld, a unique reconstruction is possible by the coordinate vector </w:t>
      </w:r>
      <w:r w:rsidRPr="007055D9">
        <w:rPr>
          <w:b/>
        </w:rPr>
        <w:t>x</w:t>
      </w:r>
      <w:r w:rsidRPr="007055D9">
        <w:t xml:space="preserve"> and the diameter d, plus the sheet thicknesses which by themselves are not a constituent of </w:t>
      </w:r>
      <w:r w:rsidRPr="00A5126C">
        <w:t>χ</w:t>
      </w:r>
      <w:r w:rsidRPr="007055D9">
        <w:t xml:space="preserve">MCF (recall </w:t>
      </w:r>
      <w:r w:rsidRPr="00A5126C">
        <w:t>χ</w:t>
      </w:r>
      <w:r w:rsidRPr="007055D9">
        <w:t>MCF contains only information relevant to joints), but of the corresponding CAD or CAE model.</w:t>
      </w:r>
    </w:p>
    <w:p w14:paraId="07CCDC22" w14:textId="77777777" w:rsidR="00FC68DB" w:rsidRPr="007055D9" w:rsidRDefault="00FC68DB" w:rsidP="00B202D2">
      <w:pPr>
        <w:pStyle w:val="berschrift2"/>
      </w:pPr>
      <w:bookmarkStart w:id="56" w:name="_Toc338938875"/>
      <w:bookmarkStart w:id="57" w:name="_Toc338939055"/>
      <w:bookmarkStart w:id="58" w:name="_Ref371678646"/>
      <w:bookmarkStart w:id="59" w:name="_Toc3556928"/>
      <w:bookmarkStart w:id="60" w:name="_Toc34747178"/>
      <w:bookmarkStart w:id="61" w:name="_Toc77101991"/>
      <w:bookmarkStart w:id="62" w:name="_Toc86863779"/>
      <w:r w:rsidRPr="007055D9">
        <w:t xml:space="preserve">Description of </w:t>
      </w:r>
      <w:bookmarkEnd w:id="56"/>
      <w:bookmarkEnd w:id="57"/>
      <w:bookmarkEnd w:id="58"/>
      <w:r w:rsidRPr="007055D9">
        <w:t>Topology</w:t>
      </w:r>
      <w:bookmarkEnd w:id="59"/>
      <w:bookmarkEnd w:id="60"/>
      <w:bookmarkEnd w:id="61"/>
      <w:bookmarkEnd w:id="62"/>
    </w:p>
    <w:p w14:paraId="5925ACA0" w14:textId="77777777" w:rsidR="00FC68DB" w:rsidRDefault="00FC68DB" w:rsidP="00B202D2">
      <w:r w:rsidRPr="007055D9">
        <w:t xml:space="preserve">As mentioned before, a complex structure arises by connection of parts and sub-structures (assemblies). The connections introduce a topology between the individuals. </w:t>
      </w:r>
      <w:r>
        <w:t xml:space="preserve">There are many ways to describe the topological relations. The following example demonstrates the way </w:t>
      </w:r>
      <w:r w:rsidRPr="006D5F67">
        <w:t>χMCF</w:t>
      </w:r>
      <w:r>
        <w:t xml:space="preserve"> adopted to describe the topology: </w:t>
      </w:r>
    </w:p>
    <w:p w14:paraId="155C5506" w14:textId="77777777" w:rsidR="00FC68DB" w:rsidRPr="00D977AB" w:rsidRDefault="00FC68DB" w:rsidP="00BA04B6">
      <w:pPr>
        <w:pStyle w:val="Listenabsatz"/>
        <w:numPr>
          <w:ilvl w:val="0"/>
          <w:numId w:val="51"/>
        </w:numPr>
        <w:tabs>
          <w:tab w:val="clear" w:pos="403"/>
        </w:tabs>
        <w:spacing w:after="0" w:line="240" w:lineRule="auto"/>
        <w:contextualSpacing w:val="0"/>
        <w:jc w:val="left"/>
        <w:rPr>
          <w:lang w:val="en-US"/>
        </w:rPr>
      </w:pPr>
      <w:bookmarkStart w:id="63" w:name="_Ref334011805"/>
      <w:r w:rsidRPr="00D977AB">
        <w:rPr>
          <w:lang w:val="en-US"/>
        </w:rPr>
        <w:t>Part (or Assembly) A is joined to Part B by the seam weld 1 along the curve l</w:t>
      </w:r>
      <w:r w:rsidRPr="00D977AB">
        <w:rPr>
          <w:vertAlign w:val="subscript"/>
          <w:lang w:val="en-US"/>
        </w:rPr>
        <w:t>1</w:t>
      </w:r>
      <w:r w:rsidRPr="00D977AB">
        <w:rPr>
          <w:lang w:val="en-US"/>
        </w:rPr>
        <w:t xml:space="preserve"> and the spot welds at positions x</w:t>
      </w:r>
      <w:r w:rsidRPr="00D977AB">
        <w:rPr>
          <w:vertAlign w:val="subscript"/>
          <w:lang w:val="en-US"/>
        </w:rPr>
        <w:t>i</w:t>
      </w:r>
      <w:r w:rsidRPr="00D977AB">
        <w:rPr>
          <w:lang w:val="en-US"/>
        </w:rPr>
        <w:t xml:space="preserve">, and </w:t>
      </w:r>
    </w:p>
    <w:p w14:paraId="12368FB7" w14:textId="77777777" w:rsidR="00FC68DB" w:rsidRPr="00D977AB" w:rsidRDefault="00FC68DB" w:rsidP="00BA04B6">
      <w:pPr>
        <w:pStyle w:val="Listenabsatz"/>
        <w:numPr>
          <w:ilvl w:val="0"/>
          <w:numId w:val="51"/>
        </w:numPr>
        <w:tabs>
          <w:tab w:val="clear" w:pos="403"/>
        </w:tabs>
        <w:spacing w:after="0" w:line="240" w:lineRule="auto"/>
        <w:contextualSpacing w:val="0"/>
        <w:jc w:val="left"/>
        <w:rPr>
          <w:lang w:val="en-US"/>
        </w:rPr>
      </w:pPr>
      <w:r w:rsidRPr="00D977AB">
        <w:rPr>
          <w:lang w:val="en-US"/>
        </w:rPr>
        <w:t xml:space="preserve">Part (or Assembly) A is connected to Part C by the adhesive </w:t>
      </w:r>
      <w:proofErr w:type="spellStart"/>
      <w:r w:rsidRPr="00D977AB">
        <w:rPr>
          <w:lang w:val="en-US"/>
        </w:rPr>
        <w:t>AD</w:t>
      </w:r>
      <w:r w:rsidRPr="00D977AB">
        <w:rPr>
          <w:vertAlign w:val="subscript"/>
          <w:lang w:val="en-US"/>
        </w:rPr>
        <w:t>x</w:t>
      </w:r>
      <w:proofErr w:type="spellEnd"/>
      <w:r w:rsidRPr="00D977AB">
        <w:rPr>
          <w:lang w:val="en-US"/>
        </w:rPr>
        <w:t xml:space="preserve"> in the area A</w:t>
      </w:r>
      <w:r w:rsidRPr="00D977AB">
        <w:rPr>
          <w:vertAlign w:val="subscript"/>
          <w:lang w:val="en-US"/>
        </w:rPr>
        <w:t>x</w:t>
      </w:r>
      <w:r w:rsidRPr="00D977AB">
        <w:rPr>
          <w:lang w:val="en-US"/>
        </w:rPr>
        <w:t xml:space="preserve">, </w:t>
      </w:r>
      <w:proofErr w:type="gramStart"/>
      <w:r w:rsidRPr="00D977AB">
        <w:rPr>
          <w:lang w:val="en-US"/>
        </w:rPr>
        <w:t>etc..</w:t>
      </w:r>
      <w:bookmarkEnd w:id="63"/>
      <w:proofErr w:type="gramEnd"/>
    </w:p>
    <w:p w14:paraId="52340C5D" w14:textId="77777777" w:rsidR="00FC68DB" w:rsidRPr="007055D9" w:rsidRDefault="00FC68DB" w:rsidP="00B202D2">
      <w:r>
        <w:rPr>
          <w:noProof/>
          <w:lang w:val="en-US"/>
        </w:rPr>
        <w:drawing>
          <wp:inline distT="0" distB="0" distL="0" distR="0" wp14:anchorId="00844A28" wp14:editId="6E1D8252">
            <wp:extent cx="5471160" cy="2355216"/>
            <wp:effectExtent l="0" t="0" r="0" b="6985"/>
            <wp:docPr id="1"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3" descr="Bild1"/>
                    <pic:cNvPicPr>
                      <a:picLocks noChangeAspect="1" noChangeArrowheads="1"/>
                    </pic:cNvPicPr>
                  </pic:nvPicPr>
                  <pic:blipFill>
                    <a:blip r:embed="rId63">
                      <a:extLst>
                        <a:ext uri="{28A0092B-C50C-407E-A947-70E740481C1C}">
                          <a14:useLocalDpi xmlns:a14="http://schemas.microsoft.com/office/drawing/2010/main" val="0"/>
                        </a:ext>
                      </a:extLst>
                    </a:blip>
                    <a:stretch>
                      <a:fillRect/>
                    </a:stretch>
                  </pic:blipFill>
                  <pic:spPr bwMode="auto">
                    <a:xfrm>
                      <a:off x="0" y="0"/>
                      <a:ext cx="5471160" cy="2355216"/>
                    </a:xfrm>
                    <a:prstGeom prst="rect">
                      <a:avLst/>
                    </a:prstGeom>
                    <a:noFill/>
                    <a:ln>
                      <a:noFill/>
                    </a:ln>
                  </pic:spPr>
                </pic:pic>
              </a:graphicData>
            </a:graphic>
          </wp:inline>
        </w:drawing>
      </w:r>
    </w:p>
    <w:p w14:paraId="31CB1E0F" w14:textId="10173B9C" w:rsidR="00FC68DB" w:rsidRPr="007055D9" w:rsidRDefault="00FC68DB" w:rsidP="00B202D2">
      <w:pPr>
        <w:pStyle w:val="Beschriftung"/>
      </w:pPr>
      <w:bookmarkStart w:id="64" w:name="_Ref334010986"/>
      <w:bookmarkStart w:id="65" w:name="_Toc3557082"/>
      <w:bookmarkStart w:id="66" w:name="_Toc34747332"/>
      <w:bookmarkStart w:id="67" w:name="_Toc76030523"/>
      <w:bookmarkStart w:id="68" w:name="_Toc86863479"/>
      <w:bookmarkStart w:id="69" w:name="_Toc86863568"/>
      <w:r>
        <w:t xml:space="preserve">Figure </w:t>
      </w:r>
      <w:r>
        <w:fldChar w:fldCharType="begin"/>
      </w:r>
      <w:r>
        <w:instrText xml:space="preserve"> SEQ Figure \* ARABIC </w:instrText>
      </w:r>
      <w:r>
        <w:fldChar w:fldCharType="separate"/>
      </w:r>
      <w:r w:rsidR="008116BB">
        <w:rPr>
          <w:noProof/>
        </w:rPr>
        <w:t>2</w:t>
      </w:r>
      <w:r>
        <w:fldChar w:fldCharType="end"/>
      </w:r>
      <w:r>
        <w:t>:</w:t>
      </w:r>
      <w:bookmarkEnd w:id="64"/>
      <w:r w:rsidRPr="007055D9">
        <w:t xml:space="preserve"> Topological Relations between Parts and Assemblies</w:t>
      </w:r>
      <w:bookmarkEnd w:id="65"/>
      <w:bookmarkEnd w:id="66"/>
      <w:bookmarkEnd w:id="67"/>
      <w:bookmarkEnd w:id="68"/>
      <w:bookmarkEnd w:id="69"/>
    </w:p>
    <w:p w14:paraId="584CE9DC" w14:textId="77777777" w:rsidR="00FC68DB" w:rsidRPr="007055D9" w:rsidRDefault="00FC68DB" w:rsidP="00B202D2"/>
    <w:p w14:paraId="19B4708B" w14:textId="77777777" w:rsidR="00FC68DB" w:rsidRPr="007055D9" w:rsidRDefault="00FC68DB" w:rsidP="00B202D2">
      <w:r w:rsidRPr="007055D9">
        <w:lastRenderedPageBreak/>
        <w:t xml:space="preserve">The description is mapped into XML by using an element tagged </w:t>
      </w:r>
      <w:r w:rsidRPr="00137032">
        <w:rPr>
          <w:rFonts w:ascii="Courier New" w:hAnsi="Courier New" w:cs="Courier New"/>
          <w:b/>
          <w:i/>
          <w:sz w:val="18"/>
          <w:szCs w:val="18"/>
        </w:rPr>
        <w:t>&lt;connection_group</w:t>
      </w:r>
      <w:r>
        <w:rPr>
          <w:rFonts w:ascii="Courier New" w:hAnsi="Courier New" w:cs="Courier New"/>
          <w:b/>
          <w:i/>
          <w:sz w:val="18"/>
          <w:szCs w:val="18"/>
        </w:rPr>
        <w:t>/</w:t>
      </w:r>
      <w:r w:rsidRPr="00137032">
        <w:rPr>
          <w:rFonts w:ascii="Courier New" w:hAnsi="Courier New" w:cs="Courier New"/>
          <w:b/>
          <w:i/>
          <w:sz w:val="18"/>
          <w:szCs w:val="18"/>
        </w:rPr>
        <w:t>&gt;</w:t>
      </w:r>
      <w:r w:rsidRPr="007055D9">
        <w:t xml:space="preserve">. A </w:t>
      </w:r>
      <w:r w:rsidRPr="00137032">
        <w:rPr>
          <w:rFonts w:ascii="Courier New" w:hAnsi="Courier New" w:cs="Courier New"/>
          <w:b/>
          <w:i/>
          <w:sz w:val="18"/>
          <w:szCs w:val="18"/>
        </w:rPr>
        <w:t>&lt;connection_group</w:t>
      </w:r>
      <w:r>
        <w:rPr>
          <w:rFonts w:ascii="Courier New" w:hAnsi="Courier New" w:cs="Courier New"/>
          <w:b/>
          <w:i/>
          <w:sz w:val="18"/>
          <w:szCs w:val="18"/>
        </w:rPr>
        <w:t>/</w:t>
      </w:r>
      <w:r w:rsidRPr="00137032">
        <w:rPr>
          <w:rFonts w:ascii="Courier New" w:hAnsi="Courier New" w:cs="Courier New"/>
          <w:b/>
          <w:i/>
          <w:sz w:val="18"/>
          <w:szCs w:val="18"/>
        </w:rPr>
        <w:t>&gt;</w:t>
      </w:r>
      <w:r w:rsidRPr="007055D9">
        <w:t xml:space="preserve"> comprises all joints which connect the same parts (or assemblies). Details are referred to later chapters. Here one of the merits of employing XML becomes apparent.</w:t>
      </w:r>
    </w:p>
    <w:p w14:paraId="3A4E533F" w14:textId="77777777" w:rsidR="00FC68DB" w:rsidRPr="007055D9" w:rsidRDefault="00FC68DB" w:rsidP="00B202D2">
      <w:r w:rsidRPr="007055D9">
        <w:t xml:space="preserve">It is to mention that frequently more than two parts are joined. A spot weld can </w:t>
      </w:r>
      <w:proofErr w:type="gramStart"/>
      <w:r w:rsidRPr="007055D9">
        <w:t>e.g.</w:t>
      </w:r>
      <w:proofErr w:type="gramEnd"/>
      <w:r w:rsidRPr="007055D9">
        <w:t xml:space="preserve"> join three sheets, a screw even more. Such situations </w:t>
      </w:r>
      <w:proofErr w:type="gramStart"/>
      <w:r w:rsidRPr="007055D9">
        <w:t>have to</w:t>
      </w:r>
      <w:proofErr w:type="gramEnd"/>
      <w:r w:rsidRPr="007055D9">
        <w:t xml:space="preserve"> be taken into account, too. </w:t>
      </w:r>
    </w:p>
    <w:p w14:paraId="69DC6E0D" w14:textId="28ED64A7" w:rsidR="00FC68DB" w:rsidRPr="007055D9" w:rsidRDefault="00FC68DB" w:rsidP="00B202D2">
      <w:r w:rsidRPr="007055D9">
        <w:t>According to design principle </w:t>
      </w:r>
      <w:r w:rsidRPr="007055D9">
        <w:fldChar w:fldCharType="begin"/>
      </w:r>
      <w:r w:rsidRPr="007055D9">
        <w:instrText xml:space="preserve"> REF _Ref373503402 \r \h </w:instrText>
      </w:r>
      <w:r>
        <w:instrText xml:space="preserve"> \* MERGEFORMAT </w:instrText>
      </w:r>
      <w:r w:rsidRPr="007055D9">
        <w:fldChar w:fldCharType="separate"/>
      </w:r>
      <w:r w:rsidR="008116BB">
        <w:t>3)</w:t>
      </w:r>
      <w:r w:rsidRPr="007055D9">
        <w:fldChar w:fldCharType="end"/>
      </w:r>
      <w:r w:rsidRPr="007055D9">
        <w:t xml:space="preserve">, overall product structure cannot be reproduced from </w:t>
      </w:r>
      <w:r w:rsidRPr="00A5126C">
        <w:t>χ</w:t>
      </w:r>
      <w:r w:rsidRPr="007055D9">
        <w:t xml:space="preserve">MCF. For example, any of the following product structures would equally fit to </w:t>
      </w:r>
      <w:r w:rsidRPr="007055D9">
        <w:fldChar w:fldCharType="begin"/>
      </w:r>
      <w:r w:rsidRPr="007055D9">
        <w:instrText xml:space="preserve"> REF _Ref334010986 \h </w:instrText>
      </w:r>
      <w:r>
        <w:instrText xml:space="preserve"> \* MERGEFORMAT </w:instrText>
      </w:r>
      <w:r w:rsidRPr="007055D9">
        <w:fldChar w:fldCharType="separate"/>
      </w:r>
      <w:r w:rsidR="008116BB">
        <w:t xml:space="preserve">Figure </w:t>
      </w:r>
      <w:r w:rsidR="008116BB">
        <w:rPr>
          <w:noProof/>
        </w:rPr>
        <w:t>2</w:t>
      </w:r>
      <w:r w:rsidR="008116BB">
        <w:t>:</w:t>
      </w:r>
      <w:r w:rsidRPr="007055D9">
        <w:fldChar w:fldCharType="end"/>
      </w:r>
    </w:p>
    <w:p w14:paraId="4876E494" w14:textId="77777777" w:rsidR="00FC68DB" w:rsidRPr="007055D9" w:rsidRDefault="00FC68DB" w:rsidP="00B202D2">
      <w:pPr>
        <w:keepNext/>
        <w:jc w:val="center"/>
      </w:pPr>
      <w:r w:rsidRPr="007055D9">
        <w:object w:dxaOrig="7144" w:dyaOrig="5355" w14:anchorId="40B445C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76.5pt;height:116.2pt" o:ole="">
            <v:imagedata r:id="rId64" o:title="" cropbottom="43024f" cropright="10402f"/>
          </v:shape>
          <o:OLEObject Type="Embed" ProgID="PowerPoint.Slide.8" ShapeID="_x0000_i1025" DrawAspect="Content" ObjectID="_1697481770" r:id="rId65"/>
        </w:object>
      </w:r>
    </w:p>
    <w:p w14:paraId="142BE546" w14:textId="4AEE9F0F" w:rsidR="00FC68DB" w:rsidRPr="007055D9" w:rsidRDefault="00FC68DB" w:rsidP="00B202D2">
      <w:pPr>
        <w:pStyle w:val="Beschriftung"/>
      </w:pPr>
      <w:bookmarkStart w:id="70" w:name="_Toc3557083"/>
      <w:bookmarkStart w:id="71" w:name="_Toc34747333"/>
      <w:bookmarkStart w:id="72" w:name="_Toc76030524"/>
      <w:bookmarkStart w:id="73" w:name="_Toc86863480"/>
      <w:bookmarkStart w:id="74" w:name="_Toc86863569"/>
      <w:r w:rsidRPr="007055D9">
        <w:t xml:space="preserve">Figure </w:t>
      </w:r>
      <w:r>
        <w:fldChar w:fldCharType="begin"/>
      </w:r>
      <w:r>
        <w:instrText xml:space="preserve"> SEQ Figure \* ARABIC </w:instrText>
      </w:r>
      <w:r>
        <w:fldChar w:fldCharType="separate"/>
      </w:r>
      <w:r w:rsidR="008116BB">
        <w:rPr>
          <w:noProof/>
        </w:rPr>
        <w:t>3</w:t>
      </w:r>
      <w:r>
        <w:fldChar w:fldCharType="end"/>
      </w:r>
      <w:r w:rsidRPr="007055D9">
        <w:t>: Product Structures Fitting to Previous Figure.</w:t>
      </w:r>
      <w:bookmarkEnd w:id="70"/>
      <w:bookmarkEnd w:id="71"/>
      <w:bookmarkEnd w:id="72"/>
      <w:bookmarkEnd w:id="73"/>
      <w:bookmarkEnd w:id="74"/>
    </w:p>
    <w:p w14:paraId="73076A4B" w14:textId="77777777" w:rsidR="00FC68DB" w:rsidRPr="007055D9" w:rsidRDefault="00FC68DB" w:rsidP="00B202D2">
      <w:r w:rsidRPr="007055D9">
        <w:t xml:space="preserve">And this list is far from being complete. </w:t>
      </w:r>
    </w:p>
    <w:p w14:paraId="7E85C477" w14:textId="77777777" w:rsidR="00FC68DB" w:rsidRPr="007055D9" w:rsidRDefault="00FC68DB" w:rsidP="00B202D2">
      <w:pPr>
        <w:pStyle w:val="berschrift2"/>
      </w:pPr>
      <w:bookmarkStart w:id="75" w:name="_Toc338938876"/>
      <w:bookmarkStart w:id="76" w:name="_Toc338939056"/>
      <w:bookmarkStart w:id="77" w:name="_Toc3556929"/>
      <w:bookmarkStart w:id="78" w:name="_Toc34747179"/>
      <w:bookmarkStart w:id="79" w:name="_Toc77101992"/>
      <w:bookmarkStart w:id="80" w:name="_Toc288196436"/>
      <w:bookmarkStart w:id="81" w:name="_Toc288200734"/>
      <w:bookmarkStart w:id="82" w:name="_Toc86863780"/>
      <w:bookmarkEnd w:id="35"/>
      <w:bookmarkEnd w:id="36"/>
      <w:r w:rsidRPr="007055D9">
        <w:t xml:space="preserve">χMCF in the Development </w:t>
      </w:r>
      <w:bookmarkEnd w:id="75"/>
      <w:bookmarkEnd w:id="76"/>
      <w:r w:rsidRPr="007055D9">
        <w:t>Processes</w:t>
      </w:r>
      <w:bookmarkEnd w:id="77"/>
      <w:bookmarkEnd w:id="78"/>
      <w:bookmarkEnd w:id="79"/>
      <w:bookmarkEnd w:id="82"/>
    </w:p>
    <w:p w14:paraId="6CCF07EF" w14:textId="1CEA0E96" w:rsidR="00FC68DB" w:rsidRPr="007055D9" w:rsidRDefault="00FC68DB" w:rsidP="00B202D2">
      <w:r w:rsidRPr="007055D9">
        <w:t xml:space="preserve">The typical development process is a long chain involving many (maybe overlapping) single steps like design, construction, prototyping, simulation, testing, production planning, etc., see </w:t>
      </w:r>
      <w:r w:rsidRPr="007055D9">
        <w:fldChar w:fldCharType="begin"/>
      </w:r>
      <w:r w:rsidRPr="007055D9">
        <w:instrText xml:space="preserve"> REF _Ref333842518 \h  \* MERGEFORMAT </w:instrText>
      </w:r>
      <w:r w:rsidRPr="007055D9">
        <w:fldChar w:fldCharType="separate"/>
      </w:r>
      <w:r w:rsidR="008116BB" w:rsidRPr="007055D9">
        <w:t xml:space="preserve">Figure </w:t>
      </w:r>
      <w:r w:rsidR="008116BB">
        <w:t>4</w:t>
      </w:r>
      <w:r w:rsidRPr="007055D9">
        <w:fldChar w:fldCharType="end"/>
      </w:r>
      <w:r w:rsidRPr="007055D9">
        <w:t>. Depending on the individual manufacturer considered, information of connections and joints arises at different stages of the process and comes from different parties (</w:t>
      </w:r>
      <w:r w:rsidRPr="007055D9">
        <w:fldChar w:fldCharType="begin"/>
      </w:r>
      <w:r w:rsidRPr="007055D9">
        <w:instrText xml:space="preserve"> REF _Ref334482085 \h </w:instrText>
      </w:r>
      <w:r>
        <w:instrText xml:space="preserve"> \* MERGEFORMAT </w:instrText>
      </w:r>
      <w:r w:rsidRPr="007055D9">
        <w:fldChar w:fldCharType="separate"/>
      </w:r>
      <w:r w:rsidR="008116BB" w:rsidRPr="007055D9">
        <w:t xml:space="preserve">Figure </w:t>
      </w:r>
      <w:r w:rsidR="008116BB">
        <w:rPr>
          <w:noProof/>
        </w:rPr>
        <w:t>5</w:t>
      </w:r>
      <w:r w:rsidRPr="007055D9">
        <w:fldChar w:fldCharType="end"/>
      </w:r>
      <w:r w:rsidRPr="007055D9">
        <w:t xml:space="preserve">). An efficient handling and management of this information can only be guaranteed by a (common) database/container which contains the information </w:t>
      </w:r>
      <w:r w:rsidRPr="007055D9">
        <w:rPr>
          <w:i/>
        </w:rPr>
        <w:t>uniquely</w:t>
      </w:r>
      <w:r w:rsidRPr="007055D9">
        <w:t xml:space="preserve">. This shall be guaranteed by a standard like χMCF. </w:t>
      </w:r>
    </w:p>
    <w:p w14:paraId="5D703BA8" w14:textId="77777777" w:rsidR="00FC68DB" w:rsidRPr="007055D9" w:rsidRDefault="00FC68DB" w:rsidP="00B202D2"/>
    <w:p w14:paraId="35AD8229" w14:textId="77777777" w:rsidR="00FC68DB" w:rsidRPr="007055D9" w:rsidRDefault="00FC68DB" w:rsidP="00B202D2">
      <w:pPr>
        <w:keepNext/>
        <w:jc w:val="center"/>
      </w:pPr>
      <w:r>
        <w:rPr>
          <w:noProof/>
          <w:lang w:val="en-US"/>
        </w:rPr>
        <w:drawing>
          <wp:inline distT="0" distB="0" distL="0" distR="0" wp14:anchorId="7D1D80EB" wp14:editId="6FE7A9C9">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5C672879" w14:textId="6B67BE5F" w:rsidR="00FC68DB" w:rsidRPr="007055D9" w:rsidRDefault="00FC68DB" w:rsidP="00B202D2">
      <w:pPr>
        <w:pStyle w:val="Beschriftung"/>
      </w:pPr>
      <w:bookmarkStart w:id="83" w:name="_Ref333842518"/>
      <w:bookmarkStart w:id="84" w:name="_Ref333842510"/>
      <w:bookmarkStart w:id="85" w:name="_Toc3557084"/>
      <w:bookmarkStart w:id="86" w:name="_Toc34747334"/>
      <w:bookmarkStart w:id="87" w:name="_Toc76030525"/>
      <w:bookmarkStart w:id="88" w:name="_Toc86863481"/>
      <w:bookmarkStart w:id="89" w:name="_Toc86863570"/>
      <w:r w:rsidRPr="007055D9">
        <w:t xml:space="preserve">Figure </w:t>
      </w:r>
      <w:r>
        <w:fldChar w:fldCharType="begin"/>
      </w:r>
      <w:r>
        <w:instrText xml:space="preserve"> SEQ Figure \* ARABIC </w:instrText>
      </w:r>
      <w:r>
        <w:fldChar w:fldCharType="separate"/>
      </w:r>
      <w:r w:rsidR="008116BB">
        <w:rPr>
          <w:noProof/>
        </w:rPr>
        <w:t>4</w:t>
      </w:r>
      <w:r>
        <w:fldChar w:fldCharType="end"/>
      </w:r>
      <w:bookmarkEnd w:id="83"/>
      <w:r w:rsidRPr="007055D9">
        <w:t xml:space="preserve">: The Development </w:t>
      </w:r>
      <w:bookmarkEnd w:id="84"/>
      <w:r w:rsidRPr="007055D9">
        <w:t>Process</w:t>
      </w:r>
      <w:bookmarkEnd w:id="85"/>
      <w:bookmarkEnd w:id="86"/>
      <w:bookmarkEnd w:id="87"/>
      <w:bookmarkEnd w:id="88"/>
      <w:bookmarkEnd w:id="89"/>
      <w:r w:rsidRPr="007055D9">
        <w:t xml:space="preserve"> </w:t>
      </w:r>
    </w:p>
    <w:p w14:paraId="0FC83B46" w14:textId="77777777" w:rsidR="00FC68DB" w:rsidRPr="007055D9" w:rsidRDefault="00FC68DB" w:rsidP="00906586">
      <w:bookmarkStart w:id="90" w:name="_Ref334015195"/>
    </w:p>
    <w:p w14:paraId="0F96B51D" w14:textId="77777777" w:rsidR="00FC68DB" w:rsidRPr="007055D9" w:rsidRDefault="00FC68DB" w:rsidP="00B202D2">
      <w:pPr>
        <w:pStyle w:val="Beschriftung"/>
      </w:pPr>
      <w:r>
        <w:rPr>
          <w:noProof/>
          <w:lang w:val="en-US"/>
        </w:rPr>
        <w:lastRenderedPageBreak/>
        <w:drawing>
          <wp:inline distT="0" distB="0" distL="0" distR="0" wp14:anchorId="25696BF2" wp14:editId="585EFA5B">
            <wp:extent cx="5082540" cy="2613660"/>
            <wp:effectExtent l="0" t="0" r="0" b="0"/>
            <wp:docPr id="4" name="Bild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082540" cy="2613660"/>
                    </a:xfrm>
                    <a:prstGeom prst="rect">
                      <a:avLst/>
                    </a:prstGeom>
                    <a:noFill/>
                    <a:ln>
                      <a:noFill/>
                    </a:ln>
                  </pic:spPr>
                </pic:pic>
              </a:graphicData>
            </a:graphic>
          </wp:inline>
        </w:drawing>
      </w:r>
    </w:p>
    <w:p w14:paraId="23AED45B" w14:textId="3039D3EA" w:rsidR="00FC68DB" w:rsidRPr="007055D9" w:rsidRDefault="00FC68DB" w:rsidP="00B202D2">
      <w:pPr>
        <w:pStyle w:val="Beschriftung"/>
        <w:spacing w:before="120"/>
      </w:pPr>
      <w:bookmarkStart w:id="91" w:name="_Ref334482085"/>
      <w:bookmarkStart w:id="92" w:name="_Ref334482078"/>
      <w:bookmarkStart w:id="93" w:name="_Toc3557085"/>
      <w:bookmarkStart w:id="94" w:name="_Toc34747335"/>
      <w:bookmarkStart w:id="95" w:name="_Toc76030526"/>
      <w:bookmarkStart w:id="96" w:name="_Toc86863482"/>
      <w:bookmarkStart w:id="97" w:name="_Toc86863571"/>
      <w:r w:rsidRPr="007055D9">
        <w:t xml:space="preserve">Figure </w:t>
      </w:r>
      <w:r>
        <w:fldChar w:fldCharType="begin"/>
      </w:r>
      <w:r>
        <w:instrText xml:space="preserve"> SEQ Figure \* ARABIC </w:instrText>
      </w:r>
      <w:r>
        <w:fldChar w:fldCharType="separate"/>
      </w:r>
      <w:r w:rsidR="008116BB">
        <w:rPr>
          <w:noProof/>
        </w:rPr>
        <w:t>5</w:t>
      </w:r>
      <w:r>
        <w:fldChar w:fldCharType="end"/>
      </w:r>
      <w:bookmarkEnd w:id="90"/>
      <w:bookmarkEnd w:id="91"/>
      <w:r w:rsidRPr="007055D9">
        <w:t>: χMCF as a Platform for Connection Information</w:t>
      </w:r>
      <w:r w:rsidR="00BA7029">
        <w:t xml:space="preserve"> </w:t>
      </w:r>
      <w:r w:rsidRPr="007055D9">
        <w:t>in the</w:t>
      </w:r>
      <w:r>
        <w:t xml:space="preserve"> Complete</w:t>
      </w:r>
      <w:r w:rsidRPr="007055D9">
        <w:t xml:space="preserve"> Development </w:t>
      </w:r>
      <w:bookmarkEnd w:id="92"/>
      <w:r w:rsidRPr="007055D9">
        <w:t>Process</w:t>
      </w:r>
      <w:bookmarkEnd w:id="93"/>
      <w:bookmarkEnd w:id="94"/>
      <w:bookmarkEnd w:id="95"/>
      <w:bookmarkEnd w:id="96"/>
      <w:bookmarkEnd w:id="97"/>
    </w:p>
    <w:p w14:paraId="05157117" w14:textId="69B383A1" w:rsidR="00FC68DB" w:rsidRPr="007055D9" w:rsidRDefault="00FC68DB" w:rsidP="00B202D2">
      <w:r w:rsidRPr="007055D9">
        <w:t xml:space="preserve">A careful examination of </w:t>
      </w:r>
      <w:r w:rsidRPr="007055D9">
        <w:fldChar w:fldCharType="begin"/>
      </w:r>
      <w:r w:rsidRPr="007055D9">
        <w:instrText xml:space="preserve"> REF _Ref334482085 \h </w:instrText>
      </w:r>
      <w:r>
        <w:instrText xml:space="preserve"> \* MERGEFORMAT </w:instrText>
      </w:r>
      <w:r w:rsidRPr="007055D9">
        <w:fldChar w:fldCharType="separate"/>
      </w:r>
      <w:r w:rsidR="008116BB" w:rsidRPr="007055D9">
        <w:t xml:space="preserve">Figure </w:t>
      </w:r>
      <w:r w:rsidR="008116BB">
        <w:rPr>
          <w:noProof/>
        </w:rPr>
        <w:t>5</w:t>
      </w:r>
      <w:r w:rsidRPr="007055D9">
        <w:fldChar w:fldCharType="end"/>
      </w:r>
      <w:r w:rsidRPr="007055D9">
        <w:t xml:space="preserve"> enables one to get more feeling and understanding about how the work with χMCF in a real process could look like: χMCF is a structured set which can be divided into several overlapping subsets. Each subset contains a part of connection information which is of interest for a certain party, e.g., simulation or planning. The intersection of all subsets contains information which is of interest for all other parties involved, e. g. coordinates and flange partners. </w:t>
      </w:r>
    </w:p>
    <w:p w14:paraId="22A04484" w14:textId="6A317235" w:rsidR="00FC68DB" w:rsidRPr="007055D9" w:rsidRDefault="00FC68DB" w:rsidP="00B202D2">
      <w:r w:rsidRPr="007055D9">
        <w:t xml:space="preserve">As mentioned before, the information contained in χMCF is not necessarily complete, at least not at an early stage of the development process. Rather its content grows while the process is advancing. Defining the individual joint and filling up the container thus build up a continuous process. As shown in </w:t>
      </w:r>
      <w:r w:rsidRPr="007055D9">
        <w:fldChar w:fldCharType="begin"/>
      </w:r>
      <w:r w:rsidRPr="007055D9">
        <w:instrText xml:space="preserve"> REF _Ref334482085 \h </w:instrText>
      </w:r>
      <w:r>
        <w:instrText xml:space="preserve"> \* MERGEFORMAT </w:instrText>
      </w:r>
      <w:r w:rsidRPr="007055D9">
        <w:fldChar w:fldCharType="separate"/>
      </w:r>
      <w:r w:rsidR="008116BB" w:rsidRPr="007055D9">
        <w:t xml:space="preserve">Figure </w:t>
      </w:r>
      <w:r w:rsidR="008116BB">
        <w:rPr>
          <w:noProof/>
        </w:rPr>
        <w:t>5</w:t>
      </w:r>
      <w:r w:rsidRPr="007055D9">
        <w:fldChar w:fldCharType="end"/>
      </w:r>
      <w:r w:rsidRPr="007055D9">
        <w:t>, connection information could be created by any of the involved parties (design, construction, engineering, planning, etc.). The common situation is that each party contributes part of information (geometrical, technological etc.) defining a specific joint. Merging of the partial information leads to the complete characterization of the joint. Therefore, χMCF is an ideal tool to enable this dynamic process since filling up χMCF means merging information.</w:t>
      </w:r>
    </w:p>
    <w:p w14:paraId="79714887" w14:textId="3D7E49CC" w:rsidR="00FC68DB" w:rsidRPr="007055D9" w:rsidRDefault="00FC68DB" w:rsidP="00B202D2">
      <w:r w:rsidRPr="007055D9">
        <w:fldChar w:fldCharType="begin"/>
      </w:r>
      <w:r w:rsidRPr="007055D9">
        <w:instrText xml:space="preserve"> REF _Ref334482085 \h </w:instrText>
      </w:r>
      <w:r>
        <w:instrText xml:space="preserve"> \* MERGEFORMAT </w:instrText>
      </w:r>
      <w:r w:rsidRPr="007055D9">
        <w:fldChar w:fldCharType="separate"/>
      </w:r>
      <w:r w:rsidR="008116BB" w:rsidRPr="007055D9">
        <w:t xml:space="preserve">Figure </w:t>
      </w:r>
      <w:r w:rsidR="008116BB">
        <w:rPr>
          <w:noProof/>
        </w:rPr>
        <w:t>5</w:t>
      </w:r>
      <w:r w:rsidRPr="007055D9">
        <w:fldChar w:fldCharType="end"/>
      </w:r>
      <w:r w:rsidRPr="007055D9">
        <w:t xml:space="preserve"> makes also clear that connection information (full or partial) is available to everyone once it is defined and stored in χMCF. Thus, unnecessary duplication of effort is avoided automatically. </w:t>
      </w:r>
      <w:r>
        <w:t xml:space="preserve">Typically, </w:t>
      </w:r>
      <w:r w:rsidRPr="007055D9">
        <w:t>different parties work in different environments using different software tools. Provided all systems support χMCF, transfer of data from one format to another will be not necessary anymore. This will save development cost and avoid loss of data caused by the transfer.</w:t>
      </w:r>
    </w:p>
    <w:p w14:paraId="09F85550" w14:textId="77777777" w:rsidR="00FC68DB" w:rsidRPr="007055D9" w:rsidRDefault="00FC68DB" w:rsidP="00B202D2">
      <w:r w:rsidRPr="007055D9">
        <w:t>Information contained in χMCF can be used to automate many tasks in the development and thus to enhance efficiency:</w:t>
      </w:r>
    </w:p>
    <w:p w14:paraId="16ED91B1" w14:textId="77777777" w:rsidR="00FC68DB" w:rsidRPr="00E75DD5" w:rsidRDefault="00FC68DB" w:rsidP="00BA04B6">
      <w:pPr>
        <w:pStyle w:val="Aufzhlungszeichen"/>
        <w:keepNext/>
        <w:numPr>
          <w:ilvl w:val="0"/>
          <w:numId w:val="15"/>
        </w:numPr>
        <w:ind w:left="426" w:hanging="284"/>
        <w:jc w:val="both"/>
      </w:pPr>
      <w:r w:rsidRPr="007055D9">
        <w:rPr>
          <w:b/>
          <w:bCs/>
        </w:rPr>
        <w:t>Automatic CAE assembly</w:t>
      </w:r>
    </w:p>
    <w:p w14:paraId="32FAEC8C" w14:textId="51F4A750" w:rsidR="00FC68DB" w:rsidRDefault="00FC68DB" w:rsidP="00B202D2">
      <w:pPr>
        <w:pStyle w:val="Aufzhlungszeichen"/>
        <w:tabs>
          <w:tab w:val="clear" w:pos="454"/>
        </w:tabs>
        <w:ind w:left="426" w:firstLine="0"/>
        <w:jc w:val="both"/>
      </w:pPr>
      <w:r w:rsidRPr="007055D9">
        <w:t>Meanwhile</w:t>
      </w:r>
      <w:r w:rsidR="00A4138B">
        <w:t>,</w:t>
      </w:r>
      <w:r w:rsidRPr="007055D9">
        <w:t xml:space="preserve"> most FE-preprocessors </w:t>
      </w:r>
      <w:proofErr w:type="gramStart"/>
      <w:r w:rsidRPr="007055D9">
        <w:t>are able to</w:t>
      </w:r>
      <w:proofErr w:type="gramEnd"/>
      <w:r w:rsidRPr="007055D9">
        <w:t xml:space="preserve"> mesh parts automatically in the </w:t>
      </w:r>
      <w:proofErr w:type="spellStart"/>
      <w:r w:rsidRPr="007055D9">
        <w:t>batch-meshing</w:t>
      </w:r>
      <w:proofErr w:type="spellEnd"/>
      <w:r w:rsidRPr="007055D9">
        <w:t xml:space="preserve"> mode. An automated assembly can be realized by the connection information contained in χMCF.</w:t>
      </w:r>
    </w:p>
    <w:p w14:paraId="5F518801" w14:textId="77777777" w:rsidR="00FC68DB" w:rsidRPr="00792275" w:rsidRDefault="00FC68DB" w:rsidP="00BA04B6">
      <w:pPr>
        <w:pStyle w:val="Aufzhlungszeichen"/>
        <w:numPr>
          <w:ilvl w:val="0"/>
          <w:numId w:val="11"/>
        </w:numPr>
        <w:tabs>
          <w:tab w:val="clear" w:pos="454"/>
        </w:tabs>
        <w:spacing w:before="120"/>
        <w:ind w:left="426" w:hanging="284"/>
        <w:rPr>
          <w:szCs w:val="22"/>
        </w:rPr>
      </w:pPr>
      <w:r w:rsidRPr="007055D9">
        <w:rPr>
          <w:b/>
          <w:bCs/>
        </w:rPr>
        <w:t>Automatic Programming of Welding Robot</w:t>
      </w:r>
    </w:p>
    <w:p w14:paraId="55DB83B3" w14:textId="77777777" w:rsidR="00FC68DB" w:rsidRPr="007055D9" w:rsidRDefault="00FC68DB" w:rsidP="00B202D2">
      <w:pPr>
        <w:pStyle w:val="Aufzhlungszeichen"/>
        <w:tabs>
          <w:tab w:val="clear" w:pos="454"/>
        </w:tabs>
        <w:ind w:left="426" w:firstLine="0"/>
        <w:jc w:val="both"/>
        <w:rPr>
          <w:szCs w:val="22"/>
        </w:rPr>
      </w:pPr>
      <w:r w:rsidRPr="007055D9">
        <w:t>Based on χMCF, welding robots can be programmed automatically.</w:t>
      </w:r>
    </w:p>
    <w:p w14:paraId="61585519" w14:textId="77777777" w:rsidR="00FC68DB" w:rsidRPr="007055D9" w:rsidRDefault="00FC68DB" w:rsidP="00B202D2">
      <w:r w:rsidRPr="007055D9">
        <w:t xml:space="preserve">An essential feature of χMCF is that it contains only information relevant to the joints. No data are included which are dependent on the process. Hence it is relatively easy to implement χMCF into any real process. Depending on the application, it is possible to use χMCF as a stand-alone database or integrate χMCF into an even more comprehensive database. </w:t>
      </w:r>
    </w:p>
    <w:p w14:paraId="14C58F94" w14:textId="77777777" w:rsidR="00FC68DB" w:rsidRPr="007055D9" w:rsidRDefault="00FC68DB" w:rsidP="00B202D2">
      <w:pPr>
        <w:pStyle w:val="berschrift1"/>
      </w:pPr>
      <w:bookmarkStart w:id="98" w:name="_Toc3556930"/>
      <w:bookmarkStart w:id="99" w:name="_Toc34747180"/>
      <w:bookmarkStart w:id="100" w:name="_Toc77101993"/>
      <w:bookmarkStart w:id="101" w:name="_Toc86863781"/>
      <w:r w:rsidRPr="007055D9">
        <w:lastRenderedPageBreak/>
        <w:t>Keywords of XML specification</w:t>
      </w:r>
      <w:bookmarkEnd w:id="98"/>
      <w:bookmarkEnd w:id="99"/>
      <w:bookmarkEnd w:id="100"/>
      <w:bookmarkEnd w:id="101"/>
    </w:p>
    <w:p w14:paraId="7A21DF07" w14:textId="77777777" w:rsidR="00FC68DB" w:rsidRPr="007055D9" w:rsidRDefault="00FC68DB" w:rsidP="00B202D2">
      <w:pPr>
        <w:pStyle w:val="berschrift2"/>
      </w:pPr>
      <w:bookmarkStart w:id="102" w:name="_Toc34747181"/>
      <w:bookmarkStart w:id="103" w:name="_Toc77101994"/>
      <w:bookmarkStart w:id="104" w:name="_Toc86863782"/>
      <w:r w:rsidRPr="007055D9">
        <w:t>Keywords</w:t>
      </w:r>
      <w:bookmarkEnd w:id="102"/>
      <w:bookmarkEnd w:id="103"/>
      <w:bookmarkEnd w:id="104"/>
    </w:p>
    <w:p w14:paraId="00760D94" w14:textId="77777777" w:rsidR="00FC68DB" w:rsidRPr="007055D9" w:rsidRDefault="00FC68DB" w:rsidP="00B202D2">
      <w:r w:rsidRPr="007055D9">
        <w:t>The carrier of information in a χMCF file is an element which can be equipped with some attributes and child elements. Elements and attributes are defined by their names (identifiers) and values (information)</w:t>
      </w:r>
      <w:proofErr w:type="gramStart"/>
      <w:r w:rsidRPr="007055D9">
        <w:t xml:space="preserve">.  </w:t>
      </w:r>
      <w:proofErr w:type="gramEnd"/>
    </w:p>
    <w:p w14:paraId="4BF387F5" w14:textId="77777777" w:rsidR="00FC68DB" w:rsidRPr="007055D9" w:rsidRDefault="00FC68DB" w:rsidP="00B202D2">
      <w:r w:rsidRPr="007055D9">
        <w:t xml:space="preserve">By the XML standard, values assumed by elements can be distinguished by their types like </w:t>
      </w:r>
      <w:proofErr w:type="spellStart"/>
      <w:r w:rsidRPr="007055D9">
        <w:t>boolean</w:t>
      </w:r>
      <w:proofErr w:type="spellEnd"/>
      <w:r w:rsidRPr="007055D9">
        <w:t xml:space="preserve">, float, double, string, date, etc. The same applies to attributes. The user can determine how elements and attributes are used (optional, required or prohibited). If necessary, the frequency of occurrence of elements with the given name (i.e., number of siblings of identical names) can be restricted (in XML schema, this is specified by the attributes </w:t>
      </w:r>
      <w:r w:rsidRPr="00137032">
        <w:rPr>
          <w:rFonts w:ascii="Courier New" w:hAnsi="Courier New" w:cs="Courier New"/>
          <w:i/>
          <w:sz w:val="18"/>
          <w:szCs w:val="18"/>
        </w:rPr>
        <w:t>minOccurs</w:t>
      </w:r>
      <w:r w:rsidRPr="007055D9">
        <w:t xml:space="preserve"> and </w:t>
      </w:r>
      <w:r w:rsidRPr="00137032">
        <w:rPr>
          <w:rFonts w:ascii="Courier New" w:hAnsi="Courier New" w:cs="Courier New"/>
          <w:i/>
          <w:sz w:val="18"/>
          <w:szCs w:val="18"/>
        </w:rPr>
        <w:t>maxOccurs</w:t>
      </w:r>
      <w:r w:rsidRPr="007055D9">
        <w:t>).</w:t>
      </w:r>
    </w:p>
    <w:p w14:paraId="58B3ADC0" w14:textId="77777777" w:rsidR="00FC68DB" w:rsidRPr="007055D9" w:rsidRDefault="00FC68DB" w:rsidP="00B202D2">
      <w:r w:rsidRPr="007055D9">
        <w:t>In accordance with the XML standard (version 1.0</w:t>
      </w:r>
      <w:r w:rsidRPr="007055D9">
        <w:rPr>
          <w:rStyle w:val="Funotenzeichen"/>
        </w:rPr>
        <w:footnoteReference w:id="1"/>
      </w:r>
      <w:r w:rsidRPr="007055D9">
        <w:t>), the following keywords are used in the current document to characterize the elements and attributes:</w:t>
      </w:r>
    </w:p>
    <w:p w14:paraId="001D8BB3" w14:textId="77777777" w:rsidR="00FC68DB" w:rsidRPr="007055D9" w:rsidRDefault="00FC68DB" w:rsidP="00B202D2">
      <w:pPr>
        <w:numPr>
          <w:ilvl w:val="0"/>
          <w:numId w:val="10"/>
        </w:numPr>
        <w:tabs>
          <w:tab w:val="clear" w:pos="403"/>
        </w:tabs>
        <w:spacing w:line="240" w:lineRule="auto"/>
        <w:jc w:val="left"/>
      </w:pPr>
      <w:r w:rsidRPr="007055D9">
        <w:t>Type</w:t>
      </w:r>
    </w:p>
    <w:p w14:paraId="0885098E" w14:textId="77777777" w:rsidR="00FC68DB" w:rsidRPr="007055D9" w:rsidRDefault="00FC68DB" w:rsidP="00B202D2">
      <w:pPr>
        <w:numPr>
          <w:ilvl w:val="0"/>
          <w:numId w:val="10"/>
        </w:numPr>
        <w:tabs>
          <w:tab w:val="clear" w:pos="403"/>
        </w:tabs>
        <w:spacing w:line="240" w:lineRule="auto"/>
        <w:jc w:val="left"/>
      </w:pPr>
      <w:r w:rsidRPr="007055D9">
        <w:t>Value Space</w:t>
      </w:r>
    </w:p>
    <w:p w14:paraId="72CC308D" w14:textId="77777777" w:rsidR="00FC68DB" w:rsidRPr="007055D9" w:rsidRDefault="00FC68DB" w:rsidP="00B202D2">
      <w:pPr>
        <w:numPr>
          <w:ilvl w:val="0"/>
          <w:numId w:val="10"/>
        </w:numPr>
        <w:tabs>
          <w:tab w:val="clear" w:pos="403"/>
        </w:tabs>
        <w:spacing w:line="240" w:lineRule="auto"/>
        <w:jc w:val="left"/>
      </w:pPr>
      <w:r w:rsidRPr="007055D9">
        <w:t>Default</w:t>
      </w:r>
    </w:p>
    <w:p w14:paraId="1E6F80A2" w14:textId="77777777" w:rsidR="00FC68DB" w:rsidRPr="007055D9" w:rsidRDefault="00FC68DB" w:rsidP="00B202D2">
      <w:pPr>
        <w:numPr>
          <w:ilvl w:val="0"/>
          <w:numId w:val="10"/>
        </w:numPr>
        <w:tabs>
          <w:tab w:val="clear" w:pos="403"/>
        </w:tabs>
        <w:spacing w:line="240" w:lineRule="auto"/>
        <w:jc w:val="left"/>
      </w:pPr>
      <w:r w:rsidRPr="007055D9">
        <w:t>Use</w:t>
      </w:r>
    </w:p>
    <w:p w14:paraId="36A6954D" w14:textId="77777777" w:rsidR="00FC68DB" w:rsidRPr="007055D9" w:rsidRDefault="00FC68DB" w:rsidP="00B202D2">
      <w:pPr>
        <w:numPr>
          <w:ilvl w:val="0"/>
          <w:numId w:val="10"/>
        </w:numPr>
        <w:tabs>
          <w:tab w:val="clear" w:pos="403"/>
        </w:tabs>
        <w:spacing w:line="240" w:lineRule="auto"/>
        <w:jc w:val="left"/>
      </w:pPr>
      <w:r w:rsidRPr="007055D9">
        <w:t xml:space="preserve">Multiplicity (corresponds to the attributes </w:t>
      </w:r>
      <w:r w:rsidRPr="00137032">
        <w:rPr>
          <w:rFonts w:ascii="Courier New" w:hAnsi="Courier New" w:cs="Courier New"/>
          <w:i/>
          <w:sz w:val="18"/>
          <w:szCs w:val="18"/>
        </w:rPr>
        <w:t>minOccurs</w:t>
      </w:r>
      <w:r w:rsidRPr="007055D9">
        <w:rPr>
          <w:rFonts w:ascii="Courier New" w:hAnsi="Courier New" w:cs="Courier New"/>
          <w:i/>
        </w:rPr>
        <w:t xml:space="preserve"> </w:t>
      </w:r>
      <w:r w:rsidRPr="007055D9">
        <w:t xml:space="preserve">and </w:t>
      </w:r>
      <w:r w:rsidRPr="00137032">
        <w:rPr>
          <w:rFonts w:ascii="Courier New" w:hAnsi="Courier New" w:cs="Courier New"/>
          <w:i/>
          <w:sz w:val="18"/>
          <w:szCs w:val="18"/>
        </w:rPr>
        <w:t>maxOccurs</w:t>
      </w:r>
      <w:r w:rsidRPr="007055D9">
        <w:t xml:space="preserve"> of the element </w:t>
      </w:r>
      <w:r w:rsidRPr="00137032">
        <w:rPr>
          <w:rFonts w:ascii="Courier New" w:hAnsi="Courier New" w:cs="Courier New"/>
          <w:b/>
          <w:i/>
          <w:sz w:val="18"/>
          <w:szCs w:val="18"/>
        </w:rPr>
        <w:t>&lt;</w:t>
      </w:r>
      <w:proofErr w:type="spellStart"/>
      <w:proofErr w:type="gramStart"/>
      <w:r w:rsidRPr="00137032">
        <w:rPr>
          <w:rFonts w:ascii="Courier New" w:hAnsi="Courier New" w:cs="Courier New"/>
          <w:b/>
          <w:i/>
          <w:sz w:val="18"/>
          <w:szCs w:val="18"/>
        </w:rPr>
        <w:t>xs:element</w:t>
      </w:r>
      <w:proofErr w:type="spellEnd"/>
      <w:proofErr w:type="gramEnd"/>
      <w:r w:rsidRPr="00137032">
        <w:rPr>
          <w:rFonts w:ascii="Courier New" w:hAnsi="Courier New" w:cs="Courier New"/>
          <w:b/>
          <w:i/>
          <w:sz w:val="18"/>
          <w:szCs w:val="18"/>
        </w:rPr>
        <w:t>&gt;</w:t>
      </w:r>
      <w:r w:rsidRPr="007055D9">
        <w:t xml:space="preserve"> of XML schema)</w:t>
      </w:r>
    </w:p>
    <w:p w14:paraId="2FBA8BA2" w14:textId="77777777" w:rsidR="00FC68DB" w:rsidRPr="007055D9" w:rsidRDefault="00FC68DB" w:rsidP="00B202D2">
      <w:pPr>
        <w:numPr>
          <w:ilvl w:val="0"/>
          <w:numId w:val="10"/>
        </w:numPr>
        <w:tabs>
          <w:tab w:val="clear" w:pos="403"/>
        </w:tabs>
        <w:spacing w:line="240" w:lineRule="auto"/>
        <w:jc w:val="left"/>
      </w:pPr>
      <w:r w:rsidRPr="007055D9">
        <w:t xml:space="preserve">Restrictions (corresponds to the element </w:t>
      </w:r>
      <w:r w:rsidRPr="00137032">
        <w:rPr>
          <w:rFonts w:ascii="Courier New" w:hAnsi="Courier New" w:cs="Courier New"/>
          <w:i/>
          <w:sz w:val="18"/>
          <w:szCs w:val="18"/>
        </w:rPr>
        <w:t>restriction</w:t>
      </w:r>
      <w:r w:rsidRPr="007055D9">
        <w:t xml:space="preserve"> of XML schema)</w:t>
      </w:r>
    </w:p>
    <w:p w14:paraId="228B8578" w14:textId="77777777" w:rsidR="00FC68DB" w:rsidRPr="007055D9" w:rsidRDefault="00FC68DB" w:rsidP="00B202D2"/>
    <w:p w14:paraId="5D8C083C" w14:textId="77777777" w:rsidR="00FC68DB" w:rsidRDefault="00FC68DB" w:rsidP="00B202D2">
      <w:r w:rsidRPr="007055D9">
        <w:t xml:space="preserve">The type of the value of an element or attribute is specified by the key-word </w:t>
      </w:r>
      <w:r w:rsidRPr="004506CA">
        <w:rPr>
          <w:rFonts w:ascii="Courier New" w:hAnsi="Courier New" w:cs="Courier New"/>
          <w:i/>
          <w:sz w:val="18"/>
          <w:szCs w:val="18"/>
        </w:rPr>
        <w:t>Type</w:t>
      </w:r>
      <w:r w:rsidRPr="007055D9">
        <w:t xml:space="preserve">. The numerical ID of a property (attribute </w:t>
      </w:r>
      <w:r>
        <w:t>"</w:t>
      </w:r>
      <w:proofErr w:type="spellStart"/>
      <w:r w:rsidRPr="007055D9">
        <w:t>pid</w:t>
      </w:r>
      <w:proofErr w:type="spellEnd"/>
      <w:r>
        <w:t>"</w:t>
      </w:r>
      <w:r w:rsidRPr="007055D9">
        <w:t xml:space="preserve">) of a </w:t>
      </w:r>
      <w:r w:rsidRPr="004506CA">
        <w:rPr>
          <w:rFonts w:ascii="Courier New" w:hAnsi="Courier New" w:cs="Courier New"/>
          <w:b/>
          <w:i/>
          <w:sz w:val="18"/>
          <w:szCs w:val="18"/>
        </w:rPr>
        <w:t>&lt;part&gt;</w:t>
      </w:r>
      <w:r>
        <w:rPr>
          <w:i/>
        </w:rPr>
        <w:t xml:space="preserve"> </w:t>
      </w:r>
      <w:r w:rsidRPr="002550FA">
        <w:t xml:space="preserve">opening </w:t>
      </w:r>
      <w:r w:rsidRPr="007055D9">
        <w:t xml:space="preserve">tag </w:t>
      </w:r>
      <w:r>
        <w:t xml:space="preserve">for instance </w:t>
      </w:r>
      <w:r w:rsidRPr="007055D9">
        <w:t>is an integer</w:t>
      </w:r>
      <w:r>
        <w:t>,</w:t>
      </w:r>
      <w:r w:rsidRPr="007055D9">
        <w:t xml:space="preserve"> which is a built-in type of XML standard. </w:t>
      </w:r>
    </w:p>
    <w:p w14:paraId="6024D61D" w14:textId="77777777" w:rsidR="00FC68DB" w:rsidRDefault="00FC68DB" w:rsidP="00B202D2">
      <w:r>
        <w:t>The most common types are:</w:t>
      </w:r>
    </w:p>
    <w:p w14:paraId="0036FB18" w14:textId="77777777" w:rsidR="00FC68DB" w:rsidRPr="00D977AB" w:rsidRDefault="00FC68DB" w:rsidP="00BA04B6">
      <w:pPr>
        <w:pStyle w:val="Listenabsatz"/>
        <w:numPr>
          <w:ilvl w:val="0"/>
          <w:numId w:val="15"/>
        </w:numPr>
        <w:tabs>
          <w:tab w:val="clear" w:pos="403"/>
        </w:tabs>
        <w:spacing w:after="0" w:line="240" w:lineRule="auto"/>
        <w:contextualSpacing w:val="0"/>
        <w:rPr>
          <w:lang w:val="en-US"/>
        </w:rPr>
      </w:pPr>
      <w:proofErr w:type="spellStart"/>
      <w:proofErr w:type="gramStart"/>
      <w:r w:rsidRPr="00D977AB">
        <w:rPr>
          <w:lang w:val="en-US"/>
        </w:rPr>
        <w:t>xs:</w:t>
      </w:r>
      <w:r w:rsidRPr="00D977AB">
        <w:rPr>
          <w:i/>
          <w:lang w:val="en-US"/>
        </w:rPr>
        <w:t>string</w:t>
      </w:r>
      <w:proofErr w:type="spellEnd"/>
      <w:proofErr w:type="gramEnd"/>
    </w:p>
    <w:p w14:paraId="584B720D" w14:textId="77777777" w:rsidR="00FC68DB" w:rsidRPr="00D977AB" w:rsidRDefault="00FC68DB" w:rsidP="00BA04B6">
      <w:pPr>
        <w:pStyle w:val="Listenabsatz"/>
        <w:numPr>
          <w:ilvl w:val="0"/>
          <w:numId w:val="15"/>
        </w:numPr>
        <w:tabs>
          <w:tab w:val="clear" w:pos="403"/>
        </w:tabs>
        <w:spacing w:after="0" w:line="240" w:lineRule="auto"/>
        <w:contextualSpacing w:val="0"/>
        <w:rPr>
          <w:lang w:val="en-US"/>
        </w:rPr>
      </w:pPr>
      <w:proofErr w:type="spellStart"/>
      <w:proofErr w:type="gramStart"/>
      <w:r w:rsidRPr="00D977AB">
        <w:rPr>
          <w:lang w:val="en-US"/>
        </w:rPr>
        <w:t>xs:</w:t>
      </w:r>
      <w:r w:rsidRPr="00D977AB">
        <w:rPr>
          <w:i/>
          <w:lang w:val="en-US"/>
        </w:rPr>
        <w:t>decimal</w:t>
      </w:r>
      <w:proofErr w:type="spellEnd"/>
      <w:proofErr w:type="gramEnd"/>
    </w:p>
    <w:p w14:paraId="61634E9D" w14:textId="77777777" w:rsidR="00FC68DB" w:rsidRPr="00D977AB" w:rsidRDefault="00FC68DB" w:rsidP="00BA04B6">
      <w:pPr>
        <w:pStyle w:val="Listenabsatz"/>
        <w:numPr>
          <w:ilvl w:val="0"/>
          <w:numId w:val="15"/>
        </w:numPr>
        <w:tabs>
          <w:tab w:val="clear" w:pos="403"/>
        </w:tabs>
        <w:spacing w:after="0" w:line="240" w:lineRule="auto"/>
        <w:contextualSpacing w:val="0"/>
        <w:rPr>
          <w:lang w:val="en-US"/>
        </w:rPr>
      </w:pPr>
      <w:proofErr w:type="spellStart"/>
      <w:proofErr w:type="gramStart"/>
      <w:r w:rsidRPr="00D977AB">
        <w:rPr>
          <w:lang w:val="en-US"/>
        </w:rPr>
        <w:t>xs:</w:t>
      </w:r>
      <w:r w:rsidRPr="00D977AB">
        <w:rPr>
          <w:i/>
          <w:lang w:val="en-US"/>
        </w:rPr>
        <w:t>integer</w:t>
      </w:r>
      <w:proofErr w:type="spellEnd"/>
      <w:proofErr w:type="gramEnd"/>
    </w:p>
    <w:p w14:paraId="39CBC8DC" w14:textId="77777777" w:rsidR="00FC68DB" w:rsidRPr="00D977AB" w:rsidRDefault="00FC68DB" w:rsidP="00BA04B6">
      <w:pPr>
        <w:pStyle w:val="Listenabsatz"/>
        <w:numPr>
          <w:ilvl w:val="0"/>
          <w:numId w:val="15"/>
        </w:numPr>
        <w:tabs>
          <w:tab w:val="clear" w:pos="403"/>
        </w:tabs>
        <w:spacing w:after="0" w:line="240" w:lineRule="auto"/>
        <w:contextualSpacing w:val="0"/>
        <w:rPr>
          <w:lang w:val="en-US"/>
        </w:rPr>
      </w:pPr>
      <w:proofErr w:type="spellStart"/>
      <w:proofErr w:type="gramStart"/>
      <w:r w:rsidRPr="00D977AB">
        <w:rPr>
          <w:lang w:val="en-US"/>
        </w:rPr>
        <w:t>xs:</w:t>
      </w:r>
      <w:r w:rsidRPr="00D977AB">
        <w:rPr>
          <w:i/>
          <w:lang w:val="en-US"/>
        </w:rPr>
        <w:t>float</w:t>
      </w:r>
      <w:proofErr w:type="spellEnd"/>
      <w:proofErr w:type="gramEnd"/>
    </w:p>
    <w:p w14:paraId="59E56202" w14:textId="77777777" w:rsidR="00FC68DB" w:rsidRPr="00D977AB" w:rsidRDefault="00FC68DB" w:rsidP="00BA04B6">
      <w:pPr>
        <w:pStyle w:val="Listenabsatz"/>
        <w:numPr>
          <w:ilvl w:val="0"/>
          <w:numId w:val="15"/>
        </w:numPr>
        <w:tabs>
          <w:tab w:val="clear" w:pos="403"/>
        </w:tabs>
        <w:spacing w:after="0" w:line="240" w:lineRule="auto"/>
        <w:contextualSpacing w:val="0"/>
        <w:rPr>
          <w:lang w:val="en-US"/>
        </w:rPr>
      </w:pPr>
      <w:proofErr w:type="spellStart"/>
      <w:proofErr w:type="gramStart"/>
      <w:r w:rsidRPr="00D977AB">
        <w:rPr>
          <w:lang w:val="en-US"/>
        </w:rPr>
        <w:t>xs:</w:t>
      </w:r>
      <w:r w:rsidRPr="00D977AB">
        <w:rPr>
          <w:i/>
          <w:lang w:val="en-US"/>
        </w:rPr>
        <w:t>boolean</w:t>
      </w:r>
      <w:proofErr w:type="spellEnd"/>
      <w:proofErr w:type="gramEnd"/>
    </w:p>
    <w:p w14:paraId="4FEDC882" w14:textId="77777777" w:rsidR="00FC68DB" w:rsidRPr="00D977AB" w:rsidRDefault="00FC68DB" w:rsidP="00BA04B6">
      <w:pPr>
        <w:pStyle w:val="Listenabsatz"/>
        <w:numPr>
          <w:ilvl w:val="0"/>
          <w:numId w:val="15"/>
        </w:numPr>
        <w:tabs>
          <w:tab w:val="clear" w:pos="403"/>
        </w:tabs>
        <w:spacing w:after="0" w:line="240" w:lineRule="auto"/>
        <w:contextualSpacing w:val="0"/>
        <w:rPr>
          <w:lang w:val="en-US"/>
        </w:rPr>
      </w:pPr>
      <w:proofErr w:type="spellStart"/>
      <w:proofErr w:type="gramStart"/>
      <w:r w:rsidRPr="00D977AB">
        <w:rPr>
          <w:lang w:val="en-US"/>
        </w:rPr>
        <w:t>xs:</w:t>
      </w:r>
      <w:r w:rsidRPr="00D977AB">
        <w:rPr>
          <w:i/>
          <w:lang w:val="en-US"/>
        </w:rPr>
        <w:t>date</w:t>
      </w:r>
      <w:proofErr w:type="spellEnd"/>
      <w:proofErr w:type="gramEnd"/>
    </w:p>
    <w:p w14:paraId="7031FEA3" w14:textId="77777777" w:rsidR="00FC68DB" w:rsidRPr="00D977AB" w:rsidRDefault="00FC68DB" w:rsidP="00BA04B6">
      <w:pPr>
        <w:pStyle w:val="Listenabsatz"/>
        <w:numPr>
          <w:ilvl w:val="0"/>
          <w:numId w:val="15"/>
        </w:numPr>
        <w:tabs>
          <w:tab w:val="clear" w:pos="403"/>
        </w:tabs>
        <w:spacing w:line="240" w:lineRule="auto"/>
        <w:ind w:left="1173" w:hanging="357"/>
        <w:contextualSpacing w:val="0"/>
        <w:rPr>
          <w:lang w:val="en-US"/>
        </w:rPr>
      </w:pPr>
      <w:proofErr w:type="spellStart"/>
      <w:proofErr w:type="gramStart"/>
      <w:r w:rsidRPr="00D977AB">
        <w:rPr>
          <w:lang w:val="en-US"/>
        </w:rPr>
        <w:t>xs:</w:t>
      </w:r>
      <w:r w:rsidRPr="00D977AB">
        <w:rPr>
          <w:i/>
          <w:lang w:val="en-US"/>
        </w:rPr>
        <w:t>time</w:t>
      </w:r>
      <w:proofErr w:type="spellEnd"/>
      <w:proofErr w:type="gramEnd"/>
    </w:p>
    <w:p w14:paraId="4902A422" w14:textId="77777777" w:rsidR="00FC68DB" w:rsidRPr="00B913E2" w:rsidRDefault="00FC68DB" w:rsidP="00B202D2">
      <w:pPr>
        <w:pStyle w:val="Listenabsatz"/>
        <w:ind w:left="816"/>
        <w:rPr>
          <w:lang w:val="en-US"/>
        </w:rPr>
      </w:pPr>
      <w:r w:rsidRPr="00B913E2">
        <w:rPr>
          <w:b/>
          <w:lang w:val="en-US"/>
        </w:rPr>
        <w:t>Note:</w:t>
      </w:r>
      <w:r w:rsidRPr="00B913E2">
        <w:rPr>
          <w:lang w:val="en-US"/>
        </w:rPr>
        <w:t xml:space="preserve"> The maximum number of decimal digits you can specify is 18.</w:t>
      </w:r>
    </w:p>
    <w:p w14:paraId="055F7C01" w14:textId="77777777" w:rsidR="00FC68DB" w:rsidRPr="007055D9" w:rsidRDefault="00FC68DB" w:rsidP="00B202D2">
      <w:r w:rsidRPr="007055D9">
        <w:t xml:space="preserve">However, only positive integers are usually used in this context. That means, the possible value of ID of the </w:t>
      </w:r>
      <w:proofErr w:type="gramStart"/>
      <w:r w:rsidRPr="007055D9">
        <w:t>type</w:t>
      </w:r>
      <w:proofErr w:type="gramEnd"/>
      <w:r w:rsidRPr="007055D9">
        <w:t xml:space="preserve"> integer is restricted. To specify the values which are assumable by an element or an attribute, the key-word </w:t>
      </w:r>
      <w:r w:rsidRPr="004506CA">
        <w:rPr>
          <w:rFonts w:ascii="Courier New" w:hAnsi="Courier New" w:cs="Courier New"/>
          <w:i/>
          <w:sz w:val="18"/>
          <w:szCs w:val="18"/>
        </w:rPr>
        <w:t>Value Space</w:t>
      </w:r>
      <w:r w:rsidRPr="007055D9">
        <w:rPr>
          <w:rFonts w:ascii="Courier New" w:hAnsi="Courier New" w:cs="Courier New"/>
          <w:i/>
        </w:rPr>
        <w:t xml:space="preserve"> </w:t>
      </w:r>
      <w:r w:rsidRPr="007055D9">
        <w:t>(a set) is used. The Value Space can be given as an enumeration (a finite set</w:t>
      </w:r>
      <w:proofErr w:type="gramStart"/>
      <w:r w:rsidRPr="007055D9">
        <w:t>)</w:t>
      </w:r>
      <w:proofErr w:type="gramEnd"/>
      <w:r w:rsidRPr="007055D9">
        <w:t xml:space="preserve"> or a set defined explicitly. </w:t>
      </w:r>
      <w:proofErr w:type="gramStart"/>
      <w:r w:rsidRPr="007055D9">
        <w:t>E.g.</w:t>
      </w:r>
      <w:proofErr w:type="gramEnd"/>
      <w:r w:rsidRPr="007055D9">
        <w:t xml:space="preserve"> positive integer is symbolized by &gt; 0 whereas a float between 0.</w:t>
      </w:r>
      <w:r>
        <w:t>0</w:t>
      </w:r>
      <w:r w:rsidRPr="007055D9">
        <w:t xml:space="preserve"> and 1.</w:t>
      </w:r>
      <w:r>
        <w:t>0</w:t>
      </w:r>
      <w:r w:rsidRPr="007055D9">
        <w:t xml:space="preserve"> is given by [0.</w:t>
      </w:r>
      <w:r>
        <w:t>0</w:t>
      </w:r>
      <w:r w:rsidRPr="007055D9">
        <w:t>, 1.</w:t>
      </w:r>
      <w:r>
        <w:t>0</w:t>
      </w:r>
      <w:r w:rsidRPr="007055D9">
        <w:t>], similar to mathematics.</w:t>
      </w:r>
    </w:p>
    <w:p w14:paraId="3B24E910" w14:textId="77777777" w:rsidR="00FC68DB" w:rsidRPr="007055D9" w:rsidRDefault="00FC68DB" w:rsidP="00B202D2">
      <w:r w:rsidRPr="007055D9">
        <w:t xml:space="preserve">Some elements and attributes obtain default values if they are not given explicitly in the χMCF file. The default values adopted are specified by the keyword </w:t>
      </w:r>
      <w:r w:rsidRPr="004506CA">
        <w:rPr>
          <w:rFonts w:ascii="Courier New" w:hAnsi="Courier New" w:cs="Courier New"/>
          <w:i/>
          <w:sz w:val="18"/>
          <w:szCs w:val="18"/>
        </w:rPr>
        <w:t>Default</w:t>
      </w:r>
      <w:r w:rsidRPr="007055D9">
        <w:t>.</w:t>
      </w:r>
    </w:p>
    <w:p w14:paraId="120DD538" w14:textId="4827DDE6" w:rsidR="00FC68DB" w:rsidRPr="007055D9" w:rsidRDefault="00FC68DB" w:rsidP="00B202D2">
      <w:r w:rsidRPr="007055D9">
        <w:t xml:space="preserve">In this document, the special type </w:t>
      </w:r>
      <w:r>
        <w:t>"</w:t>
      </w:r>
      <w:r w:rsidRPr="007055D9">
        <w:t>alphanumeric</w:t>
      </w:r>
      <w:r>
        <w:t>"</w:t>
      </w:r>
      <w:r w:rsidRPr="007055D9">
        <w:t xml:space="preserve"> is frequently used for labels of parts and assemblies, which deserve a careful discussion. In the CAD world, a label is synonymous with the name of a part, a </w:t>
      </w:r>
      <w:r w:rsidRPr="007055D9">
        <w:lastRenderedPageBreak/>
        <w:t xml:space="preserve">geometric object etc. Not only letters </w:t>
      </w:r>
      <w:r>
        <w:t>"</w:t>
      </w:r>
      <w:r w:rsidRPr="007055D9">
        <w:t>[A-Za-z]</w:t>
      </w:r>
      <w:r>
        <w:t>"</w:t>
      </w:r>
      <w:r w:rsidRPr="007055D9">
        <w:t xml:space="preserve">, but also numbers </w:t>
      </w:r>
      <w:r>
        <w:t>"</w:t>
      </w:r>
      <w:r w:rsidRPr="007055D9">
        <w:t>[0-9]</w:t>
      </w:r>
      <w:r>
        <w:t>"</w:t>
      </w:r>
      <w:r w:rsidRPr="007055D9">
        <w:t xml:space="preserve"> and other special characters like </w:t>
      </w:r>
      <w:r>
        <w:t>"</w:t>
      </w:r>
      <w:r w:rsidRPr="007055D9">
        <w:t>[-</w:t>
      </w:r>
      <w:proofErr w:type="gramStart"/>
      <w:r w:rsidRPr="007055D9">
        <w:t>_.$</w:t>
      </w:r>
      <w:proofErr w:type="gramEnd"/>
      <w:r w:rsidRPr="007055D9">
        <w:t>#±]</w:t>
      </w:r>
      <w:r>
        <w:t>"</w:t>
      </w:r>
      <w:r w:rsidRPr="007055D9">
        <w:t xml:space="preserve"> and more are used for labels. Sometimes, first character is restricted to </w:t>
      </w:r>
      <w:r>
        <w:t>"</w:t>
      </w:r>
      <w:r w:rsidRPr="007055D9">
        <w:t>[A-Za-z]</w:t>
      </w:r>
      <w:r>
        <w:t>"</w:t>
      </w:r>
      <w:r w:rsidRPr="007055D9">
        <w:t xml:space="preserve">. Thus, it is difficult to give an exact definition for the type </w:t>
      </w:r>
      <w:r>
        <w:t>"</w:t>
      </w:r>
      <w:r w:rsidRPr="007055D9">
        <w:t>alphanumeric</w:t>
      </w:r>
      <w:r>
        <w:t>"</w:t>
      </w:r>
      <w:r w:rsidRPr="007055D9">
        <w:t xml:space="preserve"> which would fit to the individual need. Fortunately, using XML’s </w:t>
      </w:r>
      <w:r>
        <w:t>"</w:t>
      </w:r>
      <w:r w:rsidRPr="007055D9">
        <w:t>encoding</w:t>
      </w:r>
      <w:r>
        <w:t>"</w:t>
      </w:r>
      <w:r w:rsidRPr="007055D9">
        <w:t xml:space="preserve"> attribute, even non-ASCII characters can be handled easily, e. g. Arabic, Chinese, Cyrillic, Greek, Hebrew, etc. </w:t>
      </w:r>
      <w:r w:rsidRPr="007055D9">
        <w:br/>
        <w:t>Nevertheless</w:t>
      </w:r>
      <w:proofErr w:type="gramStart"/>
      <w:r w:rsidRPr="007055D9">
        <w:t>, as sort of general recommendation, labels</w:t>
      </w:r>
      <w:proofErr w:type="gramEnd"/>
      <w:r w:rsidRPr="007055D9">
        <w:t xml:space="preserve"> should not start or end with white space. </w:t>
      </w:r>
    </w:p>
    <w:p w14:paraId="37B986FB" w14:textId="77777777" w:rsidR="00FC68DB" w:rsidRPr="007055D9" w:rsidRDefault="00FC68DB" w:rsidP="00B202D2">
      <w:pPr>
        <w:rPr>
          <w:i/>
        </w:rPr>
      </w:pPr>
      <w:r w:rsidRPr="007055D9">
        <w:t xml:space="preserve">The key-word </w:t>
      </w:r>
      <w:r w:rsidRPr="007055D9">
        <w:rPr>
          <w:rFonts w:ascii="Courier New" w:hAnsi="Courier New" w:cs="Courier New"/>
          <w:i/>
        </w:rPr>
        <w:t>Use</w:t>
      </w:r>
      <w:r w:rsidRPr="007055D9">
        <w:t xml:space="preserve"> specifies, whether an element or an attribute is optional, required or prohibited. The frequency of the occurrence of an element or attribute is defined by </w:t>
      </w:r>
      <w:r w:rsidRPr="005400BC">
        <w:rPr>
          <w:rFonts w:ascii="Courier New" w:hAnsi="Courier New" w:cs="Courier New"/>
          <w:i/>
          <w:sz w:val="18"/>
          <w:szCs w:val="18"/>
        </w:rPr>
        <w:t>Multiplicity</w:t>
      </w:r>
      <w:r w:rsidRPr="007055D9">
        <w:t xml:space="preserve"> </w:t>
      </w:r>
      <w:proofErr w:type="gramStart"/>
      <w:r w:rsidRPr="007055D9">
        <w:t>e.g.</w:t>
      </w:r>
      <w:proofErr w:type="gramEnd"/>
      <w:r w:rsidRPr="007055D9">
        <w:t xml:space="preserve"> in the form:  </w:t>
      </w:r>
      <w:r w:rsidRPr="005400BC">
        <w:rPr>
          <w:rFonts w:ascii="Courier New" w:hAnsi="Courier New" w:cs="Courier New"/>
          <w:i/>
          <w:sz w:val="18"/>
          <w:szCs w:val="18"/>
        </w:rPr>
        <w:t xml:space="preserve">minOccurs </w:t>
      </w:r>
      <w:r w:rsidRPr="005400BC">
        <w:rPr>
          <w:rFonts w:ascii="Courier New" w:hAnsi="Courier New" w:cs="Courier New"/>
          <w:sz w:val="18"/>
          <w:szCs w:val="18"/>
        </w:rPr>
        <w:t>≤</w:t>
      </w:r>
      <w:r w:rsidRPr="005400BC">
        <w:rPr>
          <w:rFonts w:ascii="Courier New" w:hAnsi="Courier New" w:cs="Courier New"/>
          <w:i/>
          <w:sz w:val="18"/>
          <w:szCs w:val="18"/>
        </w:rPr>
        <w:t xml:space="preserve"> Multiplicity</w:t>
      </w:r>
      <w:r w:rsidRPr="005400BC">
        <w:rPr>
          <w:rFonts w:ascii="Courier New" w:hAnsi="Courier New" w:cs="Courier New"/>
          <w:sz w:val="18"/>
          <w:szCs w:val="18"/>
        </w:rPr>
        <w:t xml:space="preserve"> ≤ </w:t>
      </w:r>
      <w:r w:rsidRPr="005400BC">
        <w:rPr>
          <w:rFonts w:ascii="Courier New" w:hAnsi="Courier New" w:cs="Courier New"/>
          <w:i/>
          <w:sz w:val="18"/>
          <w:szCs w:val="18"/>
        </w:rPr>
        <w:t>maxOccurs</w:t>
      </w:r>
      <w:r w:rsidRPr="007055D9">
        <w:rPr>
          <w:rFonts w:ascii="Courier New" w:hAnsi="Courier New" w:cs="Courier New"/>
          <w:i/>
        </w:rPr>
        <w:t>.</w:t>
      </w:r>
      <w:r>
        <w:rPr>
          <w:rFonts w:ascii="Courier New" w:hAnsi="Courier New" w:cs="Courier New"/>
          <w:i/>
        </w:rPr>
        <w:t xml:space="preserve"> </w:t>
      </w:r>
      <w:r>
        <w:t xml:space="preserve">By convention, when </w:t>
      </w:r>
      <w:r>
        <w:rPr>
          <w:rFonts w:ascii="Courier New" w:hAnsi="Courier New" w:cs="Courier New"/>
          <w:i/>
        </w:rPr>
        <w:t>Use</w:t>
      </w:r>
      <w:r>
        <w:t xml:space="preserve"> is optional, </w:t>
      </w:r>
      <w:r w:rsidRPr="00C5638F">
        <w:rPr>
          <w:rFonts w:ascii="Courier New" w:hAnsi="Courier New" w:cs="Courier New"/>
          <w:i/>
          <w:sz w:val="18"/>
          <w:szCs w:val="18"/>
        </w:rPr>
        <w:t>minOccurs</w:t>
      </w:r>
      <w:r>
        <w:t xml:space="preserve"> is 0</w:t>
      </w:r>
      <w:r w:rsidRPr="00C5638F">
        <w:t xml:space="preserve">. </w:t>
      </w:r>
      <w:r w:rsidRPr="007055D9">
        <w:t xml:space="preserve">Any additional restrictions imposed on an </w:t>
      </w:r>
      <w:proofErr w:type="gramStart"/>
      <w:r w:rsidRPr="007055D9">
        <w:t>element</w:t>
      </w:r>
      <w:proofErr w:type="gramEnd"/>
      <w:r w:rsidRPr="007055D9">
        <w:t xml:space="preserve"> or an attribute are specified by the key-word </w:t>
      </w:r>
      <w:r w:rsidRPr="005400BC">
        <w:rPr>
          <w:rFonts w:ascii="Courier New" w:hAnsi="Courier New" w:cs="Courier New"/>
          <w:i/>
          <w:sz w:val="18"/>
          <w:szCs w:val="18"/>
        </w:rPr>
        <w:t>Restrictions</w:t>
      </w:r>
      <w:r w:rsidRPr="007055D9">
        <w:rPr>
          <w:i/>
        </w:rPr>
        <w:t xml:space="preserve">. </w:t>
      </w:r>
    </w:p>
    <w:p w14:paraId="637C2984" w14:textId="77777777" w:rsidR="00FC68DB" w:rsidRPr="007055D9" w:rsidRDefault="00FC68DB" w:rsidP="00B202D2">
      <w:r w:rsidRPr="007055D9">
        <w:t xml:space="preserve">As explained above, the individual use of some elements or attributes may be optional. But some of them are coherent (thus in certain sense redundant). An important example is the label and </w:t>
      </w:r>
      <w:proofErr w:type="spellStart"/>
      <w:r w:rsidRPr="007055D9">
        <w:t>pid</w:t>
      </w:r>
      <w:proofErr w:type="spellEnd"/>
      <w:r w:rsidRPr="007055D9">
        <w:t xml:space="preserve"> of a part or an assembly. They represent the same part (except for e. g. tailored blanks). One can use the one or the other or both to identify a part. </w:t>
      </w:r>
    </w:p>
    <w:p w14:paraId="2F9DDE07" w14:textId="77777777" w:rsidR="00FC68DB" w:rsidRPr="00A4138B" w:rsidRDefault="00FC68DB" w:rsidP="00B202D2"/>
    <w:p w14:paraId="565B70E2" w14:textId="77777777" w:rsidR="00FC68DB" w:rsidRPr="007055D9" w:rsidRDefault="00FC68DB" w:rsidP="00B202D2">
      <w:pPr>
        <w:pStyle w:val="berschrift1"/>
      </w:pPr>
      <w:bookmarkStart w:id="105" w:name="_Ref371679978"/>
      <w:bookmarkStart w:id="106" w:name="_Ref371939247"/>
      <w:bookmarkStart w:id="107" w:name="_Toc3556933"/>
      <w:bookmarkStart w:id="108" w:name="_Toc34747182"/>
      <w:bookmarkStart w:id="109" w:name="_Toc77101995"/>
      <w:bookmarkStart w:id="110" w:name="_Toc288196441"/>
      <w:bookmarkStart w:id="111" w:name="_Toc288200739"/>
      <w:bookmarkStart w:id="112" w:name="_Toc86863783"/>
      <w:bookmarkEnd w:id="80"/>
      <w:bookmarkEnd w:id="81"/>
      <w:r w:rsidRPr="007055D9">
        <w:t>Parts, Properties and Assemblies</w:t>
      </w:r>
      <w:bookmarkEnd w:id="105"/>
      <w:bookmarkEnd w:id="106"/>
      <w:bookmarkEnd w:id="107"/>
      <w:bookmarkEnd w:id="108"/>
      <w:bookmarkEnd w:id="109"/>
      <w:bookmarkEnd w:id="112"/>
    </w:p>
    <w:p w14:paraId="0D066CBD" w14:textId="77777777" w:rsidR="00FC68DB" w:rsidRPr="007055D9" w:rsidRDefault="00FC68DB" w:rsidP="00B202D2">
      <w:r w:rsidRPr="007055D9">
        <w:t xml:space="preserve">χMCF describes, how parts, properties and assemblies are connected by joints in a pre-defined way. Hence, we need a clear understanding about what a part, property or assembly </w:t>
      </w:r>
      <w:proofErr w:type="gramStart"/>
      <w:r w:rsidRPr="007055D9">
        <w:t>actually is</w:t>
      </w:r>
      <w:proofErr w:type="gramEnd"/>
      <w:r w:rsidRPr="007055D9">
        <w:t xml:space="preserve"> in our context. </w:t>
      </w:r>
    </w:p>
    <w:p w14:paraId="4A8651F2" w14:textId="77777777" w:rsidR="00FC68DB" w:rsidRPr="007055D9" w:rsidRDefault="00FC68DB" w:rsidP="00B202D2">
      <w:pPr>
        <w:pStyle w:val="berschrift2"/>
      </w:pPr>
      <w:bookmarkStart w:id="113" w:name="_Toc3556934"/>
      <w:bookmarkStart w:id="114" w:name="_Toc34747183"/>
      <w:bookmarkStart w:id="115" w:name="_Toc77101996"/>
      <w:bookmarkStart w:id="116" w:name="_Toc86863784"/>
      <w:r w:rsidRPr="007055D9">
        <w:t>Parts</w:t>
      </w:r>
      <w:bookmarkEnd w:id="113"/>
      <w:bookmarkEnd w:id="114"/>
      <w:bookmarkEnd w:id="115"/>
      <w:bookmarkEnd w:id="116"/>
    </w:p>
    <w:p w14:paraId="1E028F1A" w14:textId="77777777" w:rsidR="00FC68DB" w:rsidRPr="007055D9" w:rsidRDefault="00FC68DB" w:rsidP="00B202D2">
      <w:r w:rsidRPr="007055D9">
        <w:t xml:space="preserve">Parts are logical groupings of 3D objects, on </w:t>
      </w:r>
      <w:proofErr w:type="spellStart"/>
      <w:r w:rsidRPr="007055D9">
        <w:t>firsthand</w:t>
      </w:r>
      <w:proofErr w:type="spellEnd"/>
      <w:r w:rsidRPr="007055D9">
        <w:t xml:space="preserve">. Their objective is to provide a general nomenclature of the pieces which form a certain product. This nomenclature allows communications between all stake holders of all involved processes. </w:t>
      </w:r>
    </w:p>
    <w:p w14:paraId="63389848" w14:textId="77777777" w:rsidR="00FC68DB" w:rsidRPr="007055D9" w:rsidRDefault="00FC68DB" w:rsidP="00B202D2">
      <w:r w:rsidRPr="007055D9">
        <w:t xml:space="preserve">Typically, it is assumed that parts do not disintegrate into several physical compounds. </w:t>
      </w:r>
    </w:p>
    <w:p w14:paraId="0D36F912" w14:textId="77777777" w:rsidR="00FC68DB" w:rsidRPr="007055D9" w:rsidRDefault="00FC68DB" w:rsidP="00B202D2">
      <w:r w:rsidRPr="007055D9">
        <w:t xml:space="preserve">Parts can be instantiated at different locations of a product, e. g. wheels in a car etc. </w:t>
      </w:r>
    </w:p>
    <w:p w14:paraId="10FDE522" w14:textId="77777777" w:rsidR="00FC68DB" w:rsidRPr="007055D9" w:rsidRDefault="00FC68DB" w:rsidP="00B202D2">
      <w:r w:rsidRPr="007055D9">
        <w:t xml:space="preserve">Parts can be mirrored at a symmetry plane of the model, e. g. front doors of a car. </w:t>
      </w:r>
    </w:p>
    <w:p w14:paraId="774C08AA" w14:textId="77777777" w:rsidR="00FC68DB" w:rsidRDefault="00FC68DB" w:rsidP="00B202D2">
      <w:r w:rsidRPr="007055D9">
        <w:t xml:space="preserve">Parts can contain other parts (sub-parts): A car, for instance is made of body in white, power train, </w:t>
      </w:r>
      <w:proofErr w:type="gramStart"/>
      <w:r w:rsidRPr="007055D9">
        <w:t>doors</w:t>
      </w:r>
      <w:proofErr w:type="gramEnd"/>
      <w:r w:rsidRPr="007055D9">
        <w:t xml:space="preserve"> and claps etc. A door is made of an outer </w:t>
      </w:r>
      <w:r>
        <w:t>sheet, an inner sheet, a window</w:t>
      </w:r>
      <w:r w:rsidRPr="007055D9">
        <w:t xml:space="preserve"> with its mechanics, some crash enforcements etc. The mechanics of a window are made of some guiding rails, an electric motor and so on. </w:t>
      </w:r>
    </w:p>
    <w:p w14:paraId="3AF54E41" w14:textId="77777777" w:rsidR="00FC68DB" w:rsidRPr="007055D9" w:rsidRDefault="00FC68DB" w:rsidP="00B202D2">
      <w:r w:rsidRPr="007055D9">
        <w:t xml:space="preserve">Hence, in sense of graph theory, parts form a tree (if their instances are considered) or a directed, cycle free graph. Parts without sub-parts are called the </w:t>
      </w:r>
      <w:r>
        <w:t>"</w:t>
      </w:r>
      <w:r w:rsidRPr="007055D9">
        <w:t>leaves</w:t>
      </w:r>
      <w:r>
        <w:t>"</w:t>
      </w:r>
      <w:r w:rsidRPr="007055D9">
        <w:t xml:space="preserve"> of this tree or graph. </w:t>
      </w:r>
    </w:p>
    <w:p w14:paraId="6FC7EE0D" w14:textId="77777777" w:rsidR="00FC68DB" w:rsidRPr="007055D9" w:rsidRDefault="00FC68DB" w:rsidP="00B202D2">
      <w:r w:rsidRPr="007055D9">
        <w:t xml:space="preserve">If a part is mentioned in a list, not only its own content (e. g. finite elements) is addressed, but also all contents of its sub-parts and their children, down to the lowest level (leaves) of the part graph. </w:t>
      </w:r>
    </w:p>
    <w:p w14:paraId="64044BC7" w14:textId="77777777" w:rsidR="00FC68DB" w:rsidRPr="007055D9" w:rsidRDefault="00FC68DB" w:rsidP="00B202D2">
      <w:pPr>
        <w:pStyle w:val="berschrift3"/>
      </w:pPr>
      <w:bookmarkStart w:id="117" w:name="_Toc3556935"/>
      <w:bookmarkStart w:id="118" w:name="_Toc34747184"/>
      <w:bookmarkStart w:id="119" w:name="_Toc77101997"/>
      <w:bookmarkStart w:id="120" w:name="_Toc86863785"/>
      <w:r w:rsidRPr="007055D9">
        <w:t>Part Labels</w:t>
      </w:r>
      <w:bookmarkEnd w:id="117"/>
      <w:bookmarkEnd w:id="118"/>
      <w:bookmarkEnd w:id="119"/>
      <w:bookmarkEnd w:id="120"/>
    </w:p>
    <w:p w14:paraId="13DBF03B" w14:textId="77777777" w:rsidR="00FC68DB" w:rsidRPr="007055D9" w:rsidRDefault="00FC68DB" w:rsidP="00B202D2">
      <w:r w:rsidRPr="007055D9">
        <w:t xml:space="preserve">A part is uniquely identified by its </w:t>
      </w:r>
      <w:r w:rsidRPr="007055D9">
        <w:rPr>
          <w:i/>
        </w:rPr>
        <w:t>label</w:t>
      </w:r>
      <w:r w:rsidRPr="007055D9">
        <w:t xml:space="preserve">, up to ditto-parts. Connectors within a connection group that refers to ditto parts must be able to </w:t>
      </w:r>
      <w:r>
        <w:t>"</w:t>
      </w:r>
      <w:r w:rsidRPr="007055D9">
        <w:t>detect</w:t>
      </w:r>
      <w:r>
        <w:t>"</w:t>
      </w:r>
      <w:r w:rsidRPr="007055D9">
        <w:t xml:space="preserve"> the </w:t>
      </w:r>
      <w:r>
        <w:t>"</w:t>
      </w:r>
      <w:r w:rsidRPr="007055D9">
        <w:t>correct</w:t>
      </w:r>
      <w:r>
        <w:t>"</w:t>
      </w:r>
      <w:r w:rsidRPr="007055D9">
        <w:t xml:space="preserve"> part instance according to their respective geometrical location. </w:t>
      </w:r>
    </w:p>
    <w:p w14:paraId="779BC03A" w14:textId="77777777" w:rsidR="00FC68DB" w:rsidRPr="007055D9" w:rsidRDefault="00FC68DB" w:rsidP="00B202D2">
      <w:r w:rsidRPr="007055D9">
        <w:t xml:space="preserve">We assume that mirror parts have other part labels than their </w:t>
      </w:r>
      <w:r>
        <w:t>"</w:t>
      </w:r>
      <w:r w:rsidRPr="007055D9">
        <w:t>base</w:t>
      </w:r>
      <w:r>
        <w:t>"</w:t>
      </w:r>
      <w:r w:rsidRPr="007055D9">
        <w:t xml:space="preserve"> parts. </w:t>
      </w:r>
    </w:p>
    <w:p w14:paraId="5B781E96" w14:textId="2A3A4E90" w:rsidR="004D6D98" w:rsidRDefault="00FC68DB" w:rsidP="00B202D2">
      <w:pPr>
        <w:rPr>
          <w:ins w:id="121" w:author="nick" w:date="2021-10-29T15:50:00Z"/>
        </w:rPr>
      </w:pPr>
      <w:r w:rsidRPr="00792275">
        <w:rPr>
          <w:b/>
        </w:rPr>
        <w:t>Note:</w:t>
      </w:r>
      <w:r w:rsidRPr="007055D9">
        <w:t xml:space="preserve"> In most CAx processes, parts </w:t>
      </w:r>
      <w:proofErr w:type="gramStart"/>
      <w:r w:rsidRPr="007055D9">
        <w:t>actually have</w:t>
      </w:r>
      <w:proofErr w:type="gramEnd"/>
      <w:r w:rsidRPr="007055D9">
        <w:t xml:space="preserve"> two string attributes: One label describing the name and/or usage of a part in a human readable form, and another one used for indexing this item in the OEM’s </w:t>
      </w:r>
      <w:r>
        <w:t>"</w:t>
      </w:r>
      <w:r w:rsidRPr="007055D9">
        <w:t>part store</w:t>
      </w:r>
      <w:r>
        <w:t>"</w:t>
      </w:r>
      <w:r w:rsidRPr="007055D9">
        <w:t xml:space="preserve">. The latter one typically consists of only few characters (some 8 to 12, e. g.), </w:t>
      </w:r>
      <w:r w:rsidRPr="007055D9">
        <w:lastRenderedPageBreak/>
        <w:t xml:space="preserve">resembles more to a number than to a name, and hence is not human readable. In our context, we refer to the latter one, if we </w:t>
      </w:r>
      <w:proofErr w:type="gramStart"/>
      <w:r w:rsidRPr="007055D9">
        <w:t>say</w:t>
      </w:r>
      <w:proofErr w:type="gramEnd"/>
      <w:r w:rsidRPr="007055D9">
        <w:t xml:space="preserve"> </w:t>
      </w:r>
      <w:r>
        <w:t>"</w:t>
      </w:r>
      <w:r w:rsidRPr="007055D9">
        <w:t>part label</w:t>
      </w:r>
      <w:r>
        <w:t>"</w:t>
      </w:r>
      <w:r w:rsidRPr="007055D9">
        <w:t xml:space="preserve">. </w:t>
      </w:r>
    </w:p>
    <w:p w14:paraId="5180482E" w14:textId="6A41F256" w:rsidR="004D6D98" w:rsidRDefault="004D6D98" w:rsidP="00A4138B">
      <w:pPr>
        <w:pStyle w:val="berschrift3"/>
        <w:rPr>
          <w:ins w:id="122" w:author="nick" w:date="2021-10-29T15:51:00Z"/>
        </w:rPr>
      </w:pPr>
      <w:bookmarkStart w:id="123" w:name="_Toc86863786"/>
      <w:ins w:id="124" w:author="nick" w:date="2021-10-29T15:51:00Z">
        <w:r>
          <w:t>Part Instances</w:t>
        </w:r>
      </w:ins>
      <w:bookmarkEnd w:id="123"/>
      <w:ins w:id="125" w:author="Dr. Carsten Franke" w:date="2021-11-03T20:35:00Z">
        <w:r w:rsidR="0000546C">
          <w:t xml:space="preserve"> </w:t>
        </w:r>
      </w:ins>
    </w:p>
    <w:p w14:paraId="15803839" w14:textId="3AC677E5" w:rsidR="004D6D98" w:rsidRPr="004D6D98" w:rsidRDefault="00A4138B" w:rsidP="00A236DA">
      <w:ins w:id="126" w:author="Dr. Carsten Franke" w:date="2021-11-03T20:33:00Z">
        <w:r>
          <w:t>Ins</w:t>
        </w:r>
      </w:ins>
      <w:ins w:id="127" w:author="Dr. Carsten Franke" w:date="2021-11-03T20:34:00Z">
        <w:r>
          <w:t>tances of parts</w:t>
        </w:r>
      </w:ins>
      <w:ins w:id="128" w:author="nick" w:date="2021-10-29T15:54:00Z">
        <w:del w:id="129" w:author="Dr. Carsten Franke" w:date="2021-11-03T20:34:00Z">
          <w:r w:rsidR="004D6D98" w:rsidDel="00A4138B">
            <w:delText>Part instances</w:delText>
          </w:r>
        </w:del>
        <w:r w:rsidR="004D6D98">
          <w:t xml:space="preserve">, </w:t>
        </w:r>
      </w:ins>
      <w:ins w:id="130" w:author="nick" w:date="2021-10-29T16:23:00Z">
        <w:del w:id="131" w:author="Dr. Carsten Franke" w:date="2021-11-03T20:34:00Z">
          <w:r w:rsidR="00A959C3" w:rsidDel="00A4138B">
            <w:delText>like</w:delText>
          </w:r>
        </w:del>
      </w:ins>
      <w:ins w:id="132" w:author="Dr. Carsten Franke" w:date="2021-11-03T20:34:00Z">
        <w:r>
          <w:t>also known as</w:t>
        </w:r>
      </w:ins>
      <w:ins w:id="133" w:author="nick" w:date="2021-10-29T16:23:00Z">
        <w:r w:rsidR="00A959C3">
          <w:t xml:space="preserve"> </w:t>
        </w:r>
      </w:ins>
      <w:ins w:id="134" w:author="nick" w:date="2021-10-29T15:54:00Z">
        <w:r w:rsidR="004D6D98">
          <w:t>ditto-parts</w:t>
        </w:r>
      </w:ins>
      <w:ins w:id="135" w:author="nick" w:date="2021-10-29T15:55:00Z">
        <w:r w:rsidR="004D6D98">
          <w:t>,</w:t>
        </w:r>
      </w:ins>
      <w:ins w:id="136" w:author="nick" w:date="2021-10-29T15:54:00Z">
        <w:r w:rsidR="004D6D98">
          <w:t xml:space="preserve"> </w:t>
        </w:r>
      </w:ins>
      <w:ins w:id="137" w:author="nick" w:date="2021-10-29T16:23:00Z">
        <w:r w:rsidR="00A959C3">
          <w:t xml:space="preserve">typically have </w:t>
        </w:r>
      </w:ins>
      <w:ins w:id="138" w:author="nick" w:date="2021-10-29T15:57:00Z">
        <w:r w:rsidR="004D6D98">
          <w:t xml:space="preserve">the same </w:t>
        </w:r>
        <w:r w:rsidR="004D6D98" w:rsidRPr="00A4138B">
          <w:rPr>
            <w:i/>
          </w:rPr>
          <w:t>label</w:t>
        </w:r>
        <w:r w:rsidR="004D6D98">
          <w:t xml:space="preserve"> </w:t>
        </w:r>
      </w:ins>
      <w:ins w:id="139" w:author="nick" w:date="2021-10-29T16:23:00Z">
        <w:r w:rsidR="00A959C3">
          <w:t xml:space="preserve">as </w:t>
        </w:r>
      </w:ins>
      <w:ins w:id="140" w:author="nick" w:date="2021-10-29T15:57:00Z">
        <w:r w:rsidR="004D6D98">
          <w:t xml:space="preserve">their </w:t>
        </w:r>
      </w:ins>
      <w:ins w:id="141" w:author="nick" w:date="2021-10-29T15:55:00Z">
        <w:r w:rsidR="004D6D98">
          <w:t>"</w:t>
        </w:r>
      </w:ins>
      <w:ins w:id="142" w:author="nick" w:date="2021-10-29T15:54:00Z">
        <w:r w:rsidR="004D6D98">
          <w:t>base</w:t>
        </w:r>
      </w:ins>
      <w:ins w:id="143" w:author="nick" w:date="2021-10-29T15:55:00Z">
        <w:r w:rsidR="004D6D98">
          <w:t>"</w:t>
        </w:r>
      </w:ins>
      <w:ins w:id="144" w:author="nick" w:date="2021-10-29T15:57:00Z">
        <w:r w:rsidR="004D6D98">
          <w:t xml:space="preserve"> </w:t>
        </w:r>
      </w:ins>
      <w:ins w:id="145" w:author="nick" w:date="2021-10-29T15:54:00Z">
        <w:r w:rsidR="004D6D98">
          <w:t>part</w:t>
        </w:r>
      </w:ins>
      <w:ins w:id="146" w:author="nick" w:date="2021-10-29T15:55:00Z">
        <w:r w:rsidR="004D6D98">
          <w:t>s</w:t>
        </w:r>
      </w:ins>
      <w:ins w:id="147" w:author="nick" w:date="2021-10-29T15:57:00Z">
        <w:r w:rsidR="004D6D98">
          <w:t xml:space="preserve">. </w:t>
        </w:r>
      </w:ins>
      <w:ins w:id="148" w:author="nick" w:date="2021-10-29T15:59:00Z">
        <w:r w:rsidR="004D6D98">
          <w:t xml:space="preserve">Stating their </w:t>
        </w:r>
        <w:r w:rsidR="004D6D98" w:rsidRPr="00A4138B">
          <w:rPr>
            <w:i/>
          </w:rPr>
          <w:t>instance</w:t>
        </w:r>
        <w:r w:rsidR="004D6D98">
          <w:t xml:space="preserve"> makes such parts </w:t>
        </w:r>
      </w:ins>
      <w:ins w:id="149" w:author="nick" w:date="2021-10-29T16:24:00Z">
        <w:r w:rsidR="00A959C3">
          <w:t xml:space="preserve">uniquely </w:t>
        </w:r>
      </w:ins>
      <w:ins w:id="150" w:author="nick" w:date="2021-10-29T15:57:00Z">
        <w:r w:rsidR="004D6D98">
          <w:t>distinguish</w:t>
        </w:r>
      </w:ins>
      <w:ins w:id="151" w:author="nick" w:date="2021-10-29T15:59:00Z">
        <w:r w:rsidR="004D6D98">
          <w:t xml:space="preserve">able, without </w:t>
        </w:r>
      </w:ins>
      <w:ins w:id="152" w:author="nick" w:date="2021-10-29T16:03:00Z">
        <w:r w:rsidR="004D6D98">
          <w:t xml:space="preserve">resort </w:t>
        </w:r>
      </w:ins>
      <w:ins w:id="153" w:author="nick" w:date="2021-10-29T15:59:00Z">
        <w:r w:rsidR="004D6D98">
          <w:t>to their geometrical location.</w:t>
        </w:r>
      </w:ins>
      <w:ins w:id="154" w:author="Dr. Carsten Franke" w:date="2021-11-03T20:35:00Z">
        <w:r>
          <w:t xml:space="preserve"> Stating an </w:t>
        </w:r>
        <w:r w:rsidRPr="00A4138B">
          <w:rPr>
            <w:i/>
          </w:rPr>
          <w:t>instance</w:t>
        </w:r>
        <w:r>
          <w:t xml:space="preserve"> without a </w:t>
        </w:r>
        <w:r w:rsidRPr="00A4138B">
          <w:rPr>
            <w:i/>
          </w:rPr>
          <w:t>part</w:t>
        </w:r>
        <w:r>
          <w:t xml:space="preserve"> is meaningless, however. </w:t>
        </w:r>
      </w:ins>
    </w:p>
    <w:p w14:paraId="4E76B120" w14:textId="77777777" w:rsidR="00FC68DB" w:rsidRPr="007055D9" w:rsidRDefault="00FC68DB" w:rsidP="00B202D2">
      <w:pPr>
        <w:pStyle w:val="berschrift2"/>
      </w:pPr>
      <w:bookmarkStart w:id="155" w:name="_Toc3556936"/>
      <w:bookmarkStart w:id="156" w:name="_Toc34747185"/>
      <w:bookmarkStart w:id="157" w:name="_Toc77101998"/>
      <w:bookmarkStart w:id="158" w:name="_Toc86863787"/>
      <w:r w:rsidRPr="007055D9">
        <w:t>Properties</w:t>
      </w:r>
      <w:bookmarkEnd w:id="155"/>
      <w:bookmarkEnd w:id="156"/>
      <w:bookmarkEnd w:id="157"/>
      <w:bookmarkEnd w:id="158"/>
    </w:p>
    <w:p w14:paraId="3A76086B" w14:textId="36E5FECE" w:rsidR="00FC68DB" w:rsidRPr="007055D9" w:rsidRDefault="00FC68DB" w:rsidP="00B202D2">
      <w:r w:rsidRPr="007055D9">
        <w:t xml:space="preserve">In CAE, properties are a concept for assigning physical </w:t>
      </w:r>
      <w:proofErr w:type="spellStart"/>
      <w:r w:rsidRPr="007055D9">
        <w:t>behavior</w:t>
      </w:r>
      <w:proofErr w:type="spellEnd"/>
      <w:r w:rsidRPr="007055D9">
        <w:t xml:space="preserve"> to </w:t>
      </w:r>
      <w:del w:id="159" w:author="Dr. Carsten Franke" w:date="2021-11-03T20:38:00Z">
        <w:r w:rsidRPr="007055D9" w:rsidDel="002926E1">
          <w:delText>a number of</w:delText>
        </w:r>
      </w:del>
      <w:ins w:id="160" w:author="Dr. Carsten Franke" w:date="2021-11-03T20:38:00Z">
        <w:r w:rsidR="002926E1" w:rsidRPr="007055D9">
          <w:t>several</w:t>
        </w:r>
      </w:ins>
      <w:r w:rsidRPr="007055D9">
        <w:t xml:space="preserve"> finite elements. Hence, any finite element can have at most one property. However, there frequently are elements without such properties (RBEs, masses, </w:t>
      </w:r>
      <w:r>
        <w:t>etc.</w:t>
      </w:r>
      <w:r w:rsidRPr="007055D9">
        <w:t xml:space="preserve">). In most solvers, properties are uniquely identified by positive integers, so called property IDs or short: PIDs. </w:t>
      </w:r>
    </w:p>
    <w:p w14:paraId="5D2DCB02" w14:textId="77777777" w:rsidR="00FC68DB" w:rsidRPr="007055D9" w:rsidRDefault="00FC68DB" w:rsidP="00B202D2">
      <w:r w:rsidRPr="007055D9">
        <w:t xml:space="preserve">Even, if finite elements of different parts have same physical </w:t>
      </w:r>
      <w:proofErr w:type="spellStart"/>
      <w:r w:rsidRPr="007055D9">
        <w:t>behavior</w:t>
      </w:r>
      <w:proofErr w:type="spellEnd"/>
      <w:r w:rsidRPr="007055D9">
        <w:t xml:space="preserve"> (let’s say, left and right wing of a car), they usually have assigned different PIDs. This can be considered as reminiscence to ancient </w:t>
      </w:r>
      <w:proofErr w:type="gramStart"/>
      <w:r w:rsidRPr="007055D9">
        <w:t>times, when</w:t>
      </w:r>
      <w:proofErr w:type="gramEnd"/>
      <w:r w:rsidRPr="007055D9">
        <w:t xml:space="preserve"> parts just have not been invented. PIDs were also used for administrative purposes, then. </w:t>
      </w:r>
    </w:p>
    <w:p w14:paraId="40D1F946" w14:textId="77777777" w:rsidR="00FC68DB" w:rsidRPr="007055D9" w:rsidRDefault="00FC68DB" w:rsidP="00B202D2">
      <w:r w:rsidRPr="007055D9">
        <w:t xml:space="preserve">However, for χMCF, PIDs are just alternative, non-recursive means for addressing collections of elements. </w:t>
      </w:r>
    </w:p>
    <w:p w14:paraId="5254BB56" w14:textId="77777777" w:rsidR="00FC68DB" w:rsidRPr="007055D9" w:rsidRDefault="00FC68DB" w:rsidP="00B202D2">
      <w:r w:rsidRPr="007055D9">
        <w:t xml:space="preserve">One specific part frequently consists of one specific property (PID), only. However, there are important exceptions: </w:t>
      </w:r>
    </w:p>
    <w:p w14:paraId="17A3A1F8" w14:textId="77777777" w:rsidR="00FC68DB" w:rsidRPr="007055D9" w:rsidRDefault="00FC68DB" w:rsidP="00BA04B6">
      <w:pPr>
        <w:numPr>
          <w:ilvl w:val="0"/>
          <w:numId w:val="14"/>
        </w:numPr>
        <w:tabs>
          <w:tab w:val="clear" w:pos="403"/>
        </w:tabs>
        <w:spacing w:line="240" w:lineRule="auto"/>
      </w:pPr>
      <w:r w:rsidRPr="007055D9">
        <w:t xml:space="preserve">A tailored blank is a metal sheet which consists of several pieces of simple sheets joined together. Both, the thicknesses and the materials of the individual sheets, may differ. Nevertheless, a tailored blank is one single part from the χMCF point of view. Since one PID would not provide a name for the </w:t>
      </w:r>
      <w:r w:rsidRPr="007055D9">
        <w:rPr>
          <w:i/>
        </w:rPr>
        <w:t>complete</w:t>
      </w:r>
      <w:r w:rsidRPr="007055D9">
        <w:t xml:space="preserve"> part, the part label </w:t>
      </w:r>
      <w:proofErr w:type="gramStart"/>
      <w:r w:rsidRPr="007055D9">
        <w:t>has to</w:t>
      </w:r>
      <w:proofErr w:type="gramEnd"/>
      <w:r w:rsidRPr="007055D9">
        <w:t xml:space="preserve"> be used, or else an assembly of several PIDs. </w:t>
      </w:r>
    </w:p>
    <w:p w14:paraId="7B8964C2" w14:textId="77777777" w:rsidR="00FC68DB" w:rsidRPr="007055D9" w:rsidRDefault="00FC68DB" w:rsidP="00BA04B6">
      <w:pPr>
        <w:numPr>
          <w:ilvl w:val="0"/>
          <w:numId w:val="14"/>
        </w:numPr>
        <w:tabs>
          <w:tab w:val="clear" w:pos="403"/>
        </w:tabs>
        <w:spacing w:line="240" w:lineRule="auto"/>
      </w:pPr>
      <w:r w:rsidRPr="007055D9">
        <w:t xml:space="preserve">Sometimes, a cast part can be treated with shell formulation in its thin areas, whereas solid elements (with different PIDs) are used in other areas. </w:t>
      </w:r>
    </w:p>
    <w:p w14:paraId="60EB531F" w14:textId="77777777" w:rsidR="00FC68DB" w:rsidRPr="007055D9" w:rsidRDefault="00FC68DB" w:rsidP="00BA04B6">
      <w:pPr>
        <w:numPr>
          <w:ilvl w:val="0"/>
          <w:numId w:val="14"/>
        </w:numPr>
        <w:tabs>
          <w:tab w:val="clear" w:pos="403"/>
        </w:tabs>
        <w:spacing w:line="240" w:lineRule="auto"/>
      </w:pPr>
      <w:r w:rsidRPr="007055D9">
        <w:t xml:space="preserve">Due to e. g. stamping processes, physical </w:t>
      </w:r>
      <w:proofErr w:type="spellStart"/>
      <w:r w:rsidRPr="007055D9">
        <w:t>behavior</w:t>
      </w:r>
      <w:proofErr w:type="spellEnd"/>
      <w:r w:rsidRPr="007055D9">
        <w:t xml:space="preserve"> and thickness may vary even within one originally homogeneous sheet metal, requiring several PIDs for correct simulation. </w:t>
      </w:r>
    </w:p>
    <w:p w14:paraId="3EE0B4C9" w14:textId="77777777" w:rsidR="00FC68DB" w:rsidRPr="007055D9" w:rsidRDefault="00FC68DB" w:rsidP="00BA04B6">
      <w:pPr>
        <w:numPr>
          <w:ilvl w:val="0"/>
          <w:numId w:val="14"/>
        </w:numPr>
        <w:tabs>
          <w:tab w:val="clear" w:pos="403"/>
        </w:tabs>
        <w:spacing w:line="240" w:lineRule="auto"/>
      </w:pPr>
      <w:r w:rsidRPr="007055D9">
        <w:t xml:space="preserve">Occasionally, CAD parts containing several </w:t>
      </w:r>
      <w:r>
        <w:t>subparts</w:t>
      </w:r>
      <w:r w:rsidRPr="007055D9">
        <w:t xml:space="preserve"> with their PIDs are aggregated to one single CAE part, consequently still containing several PIDs. </w:t>
      </w:r>
    </w:p>
    <w:p w14:paraId="4D846BC5" w14:textId="77777777" w:rsidR="00FC68DB" w:rsidRPr="007055D9" w:rsidRDefault="00FC68DB" w:rsidP="00B202D2">
      <w:pPr>
        <w:pStyle w:val="berschrift2"/>
      </w:pPr>
      <w:bookmarkStart w:id="161" w:name="_Toc428456056"/>
      <w:bookmarkStart w:id="162" w:name="_Toc428537020"/>
      <w:bookmarkStart w:id="163" w:name="_Toc428969339"/>
      <w:bookmarkStart w:id="164" w:name="_Toc429052730"/>
      <w:bookmarkStart w:id="165" w:name="_Toc3556937"/>
      <w:bookmarkStart w:id="166" w:name="_Toc34747186"/>
      <w:bookmarkStart w:id="167" w:name="_Toc77101999"/>
      <w:bookmarkStart w:id="168" w:name="_Toc86863788"/>
      <w:bookmarkEnd w:id="161"/>
      <w:bookmarkEnd w:id="162"/>
      <w:bookmarkEnd w:id="163"/>
      <w:bookmarkEnd w:id="164"/>
      <w:r w:rsidRPr="007055D9">
        <w:t>Assemblies</w:t>
      </w:r>
      <w:bookmarkEnd w:id="165"/>
      <w:bookmarkEnd w:id="166"/>
      <w:bookmarkEnd w:id="167"/>
      <w:bookmarkEnd w:id="168"/>
    </w:p>
    <w:p w14:paraId="6C273BDB" w14:textId="77777777" w:rsidR="00FC68DB" w:rsidRPr="007055D9" w:rsidRDefault="00FC68DB" w:rsidP="00B202D2">
      <w:r w:rsidRPr="007055D9">
        <w:t xml:space="preserve">In many CAx systems, parts containing sub-parts are called assemblies. The notion distinguishes them from leaves of the part tree or graph. </w:t>
      </w:r>
    </w:p>
    <w:p w14:paraId="383031DA" w14:textId="77777777" w:rsidR="00FC68DB" w:rsidRPr="007055D9" w:rsidRDefault="00FC68DB" w:rsidP="00B202D2">
      <w:r w:rsidRPr="007055D9">
        <w:t xml:space="preserve">However, in χMCF, an assembly is just a set of parts and/or properties, denoted by their part labels and PIDs. They do not need to possess any special relation respective to the part graph. The opposite is true: χMCF-assemblies address situations, where specifying a single PID would address not enough, a high-level part would address way too many elements and medium-size parts would not make the job. </w:t>
      </w:r>
    </w:p>
    <w:p w14:paraId="2BF54440" w14:textId="77777777" w:rsidR="00FC68DB" w:rsidRPr="007055D9" w:rsidRDefault="00FC68DB" w:rsidP="00B202D2">
      <w:r w:rsidRPr="007055D9">
        <w:t xml:space="preserve">On the other hand, this does not happen too often: If a weld line e. g. crosses property boundaries, these properties usually belong to the same tailored blank, hence the same part. If there would be a physical gap between the properties, welding would be applied to a single sheet across this gap, which causes new questions to the welding process: </w:t>
      </w:r>
    </w:p>
    <w:p w14:paraId="7B480CBC" w14:textId="77777777" w:rsidR="00FC68DB" w:rsidRPr="007055D9" w:rsidRDefault="00FC68DB" w:rsidP="00B202D2">
      <w:pPr>
        <w:keepNext/>
        <w:jc w:val="center"/>
      </w:pPr>
      <w:r>
        <w:rPr>
          <w:noProof/>
          <w:lang w:val="en-US"/>
        </w:rPr>
        <w:lastRenderedPageBreak/>
        <w:drawing>
          <wp:inline distT="0" distB="0" distL="0" distR="0" wp14:anchorId="4EB74DEC" wp14:editId="693540E8">
            <wp:extent cx="5372215" cy="1339453"/>
            <wp:effectExtent l="0" t="0" r="0" b="0"/>
            <wp:docPr id="5" name="Objek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kt 4"/>
                    <pic:cNvPicPr>
                      <a:picLocks noChangeAspect="1" noChangeArrowheads="1"/>
                    </pic:cNvPicPr>
                  </pic:nvPicPr>
                  <pic:blipFill>
                    <a:blip r:embed="rId68">
                      <a:extLst>
                        <a:ext uri="{28A0092B-C50C-407E-A947-70E740481C1C}">
                          <a14:useLocalDpi xmlns:a14="http://schemas.microsoft.com/office/drawing/2010/main" val="0"/>
                        </a:ext>
                      </a:extLst>
                    </a:blip>
                    <a:srcRect t="-3769" b="-502"/>
                    <a:stretch>
                      <a:fillRect/>
                    </a:stretch>
                  </pic:blipFill>
                  <pic:spPr bwMode="auto">
                    <a:xfrm>
                      <a:off x="0" y="0"/>
                      <a:ext cx="5382043" cy="1341903"/>
                    </a:xfrm>
                    <a:prstGeom prst="rect">
                      <a:avLst/>
                    </a:prstGeom>
                    <a:noFill/>
                    <a:ln>
                      <a:noFill/>
                    </a:ln>
                  </pic:spPr>
                </pic:pic>
              </a:graphicData>
            </a:graphic>
          </wp:inline>
        </w:drawing>
      </w:r>
    </w:p>
    <w:p w14:paraId="161D7F10" w14:textId="1ED20D3C" w:rsidR="00FC68DB" w:rsidRPr="007055D9" w:rsidRDefault="00FC68DB" w:rsidP="00B202D2">
      <w:pPr>
        <w:pStyle w:val="Beschriftung"/>
      </w:pPr>
      <w:bookmarkStart w:id="169" w:name="_Toc3557086"/>
      <w:bookmarkStart w:id="170" w:name="_Toc34747336"/>
      <w:bookmarkStart w:id="171" w:name="_Toc76030527"/>
      <w:bookmarkStart w:id="172" w:name="_Toc86863483"/>
      <w:bookmarkStart w:id="173" w:name="_Toc86863572"/>
      <w:r w:rsidRPr="007055D9">
        <w:t xml:space="preserve">Figure </w:t>
      </w:r>
      <w:r>
        <w:fldChar w:fldCharType="begin"/>
      </w:r>
      <w:r>
        <w:instrText xml:space="preserve"> SEQ Figure \* ARABIC </w:instrText>
      </w:r>
      <w:r>
        <w:fldChar w:fldCharType="separate"/>
      </w:r>
      <w:r w:rsidR="008116BB">
        <w:rPr>
          <w:noProof/>
        </w:rPr>
        <w:t>6</w:t>
      </w:r>
      <w:r>
        <w:fldChar w:fldCharType="end"/>
      </w:r>
      <w:r w:rsidRPr="007055D9">
        <w:t>: Weld line crossing tailored blank vs. weld line crossing physical gap</w:t>
      </w:r>
      <w:bookmarkEnd w:id="169"/>
      <w:bookmarkEnd w:id="170"/>
      <w:bookmarkEnd w:id="171"/>
      <w:bookmarkEnd w:id="172"/>
      <w:bookmarkEnd w:id="173"/>
    </w:p>
    <w:p w14:paraId="04A0388C" w14:textId="77777777" w:rsidR="00FC68DB" w:rsidRPr="007055D9" w:rsidRDefault="00FC68DB" w:rsidP="00B202D2">
      <w:r w:rsidRPr="007055D9">
        <w:t>And even then: Due to geometrical proximity and usual assembly processes, it is very likely that properties A and C belong to the same part just one level above in part graph.</w:t>
      </w:r>
    </w:p>
    <w:p w14:paraId="11A5FB06" w14:textId="77777777" w:rsidR="00FC68DB" w:rsidRPr="007055D9" w:rsidRDefault="00FC68DB" w:rsidP="00B202D2">
      <w:pPr>
        <w:pStyle w:val="berschrift1"/>
      </w:pPr>
      <w:bookmarkStart w:id="174" w:name="_Toc3556938"/>
      <w:bookmarkStart w:id="175" w:name="_Toc34747187"/>
      <w:bookmarkStart w:id="176" w:name="_Toc77102000"/>
      <w:bookmarkStart w:id="177" w:name="_Toc86863789"/>
      <w:r w:rsidRPr="007055D9">
        <w:t>File Structure of χMCF</w:t>
      </w:r>
      <w:bookmarkEnd w:id="174"/>
      <w:bookmarkEnd w:id="175"/>
      <w:bookmarkEnd w:id="176"/>
      <w:bookmarkEnd w:id="177"/>
    </w:p>
    <w:p w14:paraId="279BD672" w14:textId="77777777" w:rsidR="00FC68DB" w:rsidRPr="007055D9" w:rsidRDefault="00FC68DB" w:rsidP="00B202D2">
      <w:r w:rsidRPr="007055D9">
        <w:t xml:space="preserve">As mentioned before, </w:t>
      </w:r>
      <w:r w:rsidRPr="00C10429">
        <w:t>χ</w:t>
      </w:r>
      <w:r w:rsidRPr="007055D9">
        <w:t xml:space="preserve">MCF is built upon XML. This eases </w:t>
      </w:r>
      <w:r w:rsidRPr="00C10429">
        <w:t>χ</w:t>
      </w:r>
      <w:r w:rsidRPr="007055D9">
        <w:t>MCF to possess a clear logical structure.</w:t>
      </w:r>
    </w:p>
    <w:p w14:paraId="207E8EE9" w14:textId="77777777" w:rsidR="00FC68DB" w:rsidRPr="007055D9" w:rsidRDefault="00FC68DB" w:rsidP="00B202D2">
      <w:r w:rsidRPr="007055D9">
        <w:t xml:space="preserve">The root/document element of χMCF is mandatorily named </w:t>
      </w:r>
      <w:r w:rsidRPr="00AC2B0C">
        <w:rPr>
          <w:rFonts w:ascii="Courier New" w:hAnsi="Courier New" w:cs="Courier New"/>
          <w:b/>
          <w:i/>
          <w:sz w:val="18"/>
          <w:szCs w:val="18"/>
        </w:rPr>
        <w:t>&lt;</w:t>
      </w:r>
      <w:proofErr w:type="spellStart"/>
      <w:r w:rsidRPr="00AC2B0C">
        <w:rPr>
          <w:rFonts w:ascii="Courier New" w:hAnsi="Courier New" w:cs="Courier New"/>
          <w:b/>
          <w:i/>
          <w:sz w:val="18"/>
          <w:szCs w:val="18"/>
        </w:rPr>
        <w:t>xmcf</w:t>
      </w:r>
      <w:proofErr w:type="spellEnd"/>
      <w:r>
        <w:rPr>
          <w:rFonts w:ascii="Courier New" w:hAnsi="Courier New" w:cs="Courier New"/>
          <w:b/>
          <w:i/>
          <w:sz w:val="18"/>
          <w:szCs w:val="18"/>
        </w:rPr>
        <w:t>/</w:t>
      </w:r>
      <w:r w:rsidRPr="00AC2B0C">
        <w:rPr>
          <w:rFonts w:ascii="Courier New" w:hAnsi="Courier New" w:cs="Courier New"/>
          <w:b/>
          <w:i/>
          <w:sz w:val="18"/>
          <w:szCs w:val="18"/>
        </w:rPr>
        <w:t>&gt;</w:t>
      </w:r>
      <w:r w:rsidRPr="007055D9">
        <w:rPr>
          <w:rStyle w:val="Funotenzeichen"/>
        </w:rPr>
        <w:footnoteReference w:id="2"/>
      </w:r>
      <w:r>
        <w:t xml:space="preserve">. </w:t>
      </w:r>
      <w:r w:rsidRPr="007055D9">
        <w:t>The root element may contain the following types of child elements</w:t>
      </w:r>
    </w:p>
    <w:p w14:paraId="323D3CAA" w14:textId="77777777" w:rsidR="00FC68DB" w:rsidRPr="007055D9" w:rsidRDefault="00FC68DB" w:rsidP="00BA04B6">
      <w:pPr>
        <w:numPr>
          <w:ilvl w:val="0"/>
          <w:numId w:val="13"/>
        </w:numPr>
        <w:tabs>
          <w:tab w:val="clear" w:pos="403"/>
        </w:tabs>
        <w:spacing w:line="240" w:lineRule="auto"/>
        <w:jc w:val="left"/>
      </w:pPr>
      <w:r w:rsidRPr="007055D9">
        <w:t>Comments following the usual XML standa</w:t>
      </w:r>
      <w:r>
        <w:t xml:space="preserve">rd; hence not further discussed here. </w:t>
      </w:r>
    </w:p>
    <w:p w14:paraId="724D0C30" w14:textId="77777777" w:rsidR="00FC68DB" w:rsidRPr="007055D9" w:rsidRDefault="00FC68DB" w:rsidP="00BA04B6">
      <w:pPr>
        <w:numPr>
          <w:ilvl w:val="0"/>
          <w:numId w:val="13"/>
        </w:numPr>
        <w:tabs>
          <w:tab w:val="clear" w:pos="403"/>
        </w:tabs>
        <w:spacing w:line="240" w:lineRule="auto"/>
        <w:jc w:val="left"/>
      </w:pPr>
      <w:r w:rsidRPr="007055D9">
        <w:t>Elements containing general information</w:t>
      </w:r>
      <w:r>
        <w:t xml:space="preserve">. </w:t>
      </w:r>
    </w:p>
    <w:p w14:paraId="10D983C1" w14:textId="77777777" w:rsidR="00FC68DB" w:rsidRPr="007055D9" w:rsidRDefault="00FC68DB" w:rsidP="00BA04B6">
      <w:pPr>
        <w:numPr>
          <w:ilvl w:val="0"/>
          <w:numId w:val="13"/>
        </w:numPr>
        <w:tabs>
          <w:tab w:val="clear" w:pos="403"/>
        </w:tabs>
        <w:spacing w:line="240" w:lineRule="auto"/>
        <w:jc w:val="left"/>
      </w:pPr>
      <w:r w:rsidRPr="007055D9">
        <w:t>Variant declaration</w:t>
      </w:r>
      <w:r>
        <w:t xml:space="preserve">. </w:t>
      </w:r>
    </w:p>
    <w:p w14:paraId="03A02F66" w14:textId="77777777" w:rsidR="00FC68DB" w:rsidRPr="007055D9" w:rsidRDefault="00FC68DB" w:rsidP="00BA04B6">
      <w:pPr>
        <w:numPr>
          <w:ilvl w:val="0"/>
          <w:numId w:val="13"/>
        </w:numPr>
        <w:tabs>
          <w:tab w:val="clear" w:pos="403"/>
        </w:tabs>
        <w:spacing w:line="240" w:lineRule="auto"/>
        <w:jc w:val="left"/>
      </w:pPr>
      <w:r w:rsidRPr="007055D9">
        <w:t xml:space="preserve">Groups of connection specific elements </w:t>
      </w:r>
      <w:r w:rsidRPr="00AC2B0C">
        <w:rPr>
          <w:rFonts w:ascii="Courier New" w:hAnsi="Courier New" w:cs="Courier New"/>
          <w:b/>
          <w:i/>
          <w:sz w:val="18"/>
          <w:szCs w:val="18"/>
        </w:rPr>
        <w:t>&lt;connection_group</w:t>
      </w:r>
      <w:r>
        <w:rPr>
          <w:rFonts w:ascii="Courier New" w:hAnsi="Courier New" w:cs="Courier New"/>
          <w:b/>
          <w:i/>
          <w:sz w:val="18"/>
          <w:szCs w:val="18"/>
        </w:rPr>
        <w:t>/</w:t>
      </w:r>
      <w:r w:rsidRPr="00AC2B0C">
        <w:rPr>
          <w:rFonts w:ascii="Courier New" w:hAnsi="Courier New" w:cs="Courier New"/>
          <w:b/>
          <w:i/>
          <w:sz w:val="18"/>
          <w:szCs w:val="18"/>
        </w:rPr>
        <w:t>&gt;</w:t>
      </w:r>
      <w:r w:rsidRPr="007055D9">
        <w:t xml:space="preserve"> of arbitrary number.</w:t>
      </w:r>
      <w:r>
        <w:t xml:space="preserve"> </w:t>
      </w:r>
    </w:p>
    <w:p w14:paraId="33471CF2" w14:textId="77777777" w:rsidR="00FC68DB" w:rsidRDefault="00FC68DB" w:rsidP="00BA04B6">
      <w:pPr>
        <w:numPr>
          <w:ilvl w:val="0"/>
          <w:numId w:val="13"/>
        </w:numPr>
        <w:tabs>
          <w:tab w:val="clear" w:pos="403"/>
        </w:tabs>
        <w:spacing w:line="240" w:lineRule="auto"/>
        <w:jc w:val="left"/>
      </w:pPr>
      <w:r w:rsidRPr="007055D9">
        <w:t xml:space="preserve">Element </w:t>
      </w:r>
      <w:r w:rsidRPr="00AC2B0C">
        <w:rPr>
          <w:rFonts w:ascii="Courier New" w:hAnsi="Courier New" w:cs="Courier New"/>
          <w:b/>
          <w:i/>
          <w:sz w:val="18"/>
          <w:szCs w:val="18"/>
        </w:rPr>
        <w:t>&lt;appdata&gt;</w:t>
      </w:r>
      <w:r w:rsidRPr="007055D9">
        <w:t xml:space="preserve"> containing data specific for individual applications </w:t>
      </w:r>
    </w:p>
    <w:p w14:paraId="4A2E2EEE" w14:textId="77777777" w:rsidR="00FC68DB" w:rsidRDefault="00FC68DB" w:rsidP="00BA04B6">
      <w:pPr>
        <w:numPr>
          <w:ilvl w:val="0"/>
          <w:numId w:val="13"/>
        </w:numPr>
        <w:tabs>
          <w:tab w:val="clear" w:pos="403"/>
        </w:tabs>
        <w:spacing w:line="240" w:lineRule="auto"/>
        <w:jc w:val="left"/>
      </w:pPr>
      <w:r>
        <w:t xml:space="preserve">Element </w:t>
      </w: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Pr>
          <w:rFonts w:ascii="Courier New" w:hAnsi="Courier New" w:cs="Courier New"/>
          <w:b/>
          <w:i/>
          <w:sz w:val="18"/>
          <w:szCs w:val="18"/>
        </w:rPr>
        <w:t>/</w:t>
      </w:r>
      <w:r w:rsidRPr="00CA65D9">
        <w:rPr>
          <w:rFonts w:ascii="Courier New" w:hAnsi="Courier New" w:cs="Courier New"/>
          <w:b/>
          <w:i/>
          <w:sz w:val="18"/>
          <w:szCs w:val="18"/>
        </w:rPr>
        <w:t>&gt;</w:t>
      </w:r>
      <w:r>
        <w:t xml:space="preserve"> containing finite element specific data. </w:t>
      </w:r>
    </w:p>
    <w:p w14:paraId="68CB3115" w14:textId="77777777" w:rsidR="00FC68DB" w:rsidRPr="007055D9" w:rsidRDefault="00FC68DB" w:rsidP="00B202D2">
      <w:pPr>
        <w:pStyle w:val="berschrift2"/>
      </w:pPr>
      <w:bookmarkStart w:id="178" w:name="_Toc428279323"/>
      <w:bookmarkStart w:id="179" w:name="_Toc428456059"/>
      <w:bookmarkStart w:id="180" w:name="_Toc428537023"/>
      <w:bookmarkStart w:id="181" w:name="_Toc428969342"/>
      <w:bookmarkStart w:id="182" w:name="_Toc429052733"/>
      <w:bookmarkStart w:id="183" w:name="_Toc3556939"/>
      <w:bookmarkStart w:id="184" w:name="_Toc34747188"/>
      <w:bookmarkStart w:id="185" w:name="_Toc77102001"/>
      <w:bookmarkStart w:id="186" w:name="_Toc86863790"/>
      <w:bookmarkEnd w:id="178"/>
      <w:bookmarkEnd w:id="179"/>
      <w:bookmarkEnd w:id="180"/>
      <w:bookmarkEnd w:id="181"/>
      <w:bookmarkEnd w:id="182"/>
      <w:r w:rsidRPr="007055D9">
        <w:t>Elements containing general information</w:t>
      </w:r>
      <w:bookmarkEnd w:id="183"/>
      <w:bookmarkEnd w:id="184"/>
      <w:bookmarkEnd w:id="185"/>
      <w:bookmarkEnd w:id="186"/>
      <w:r w:rsidRPr="007055D9">
        <w:t xml:space="preserve"> </w:t>
      </w:r>
    </w:p>
    <w:p w14:paraId="5626DD8D" w14:textId="77777777" w:rsidR="00FC68DB" w:rsidRPr="007055D9" w:rsidRDefault="00FC68DB" w:rsidP="00B202D2">
      <w:r w:rsidRPr="007055D9">
        <w:t>χMCF is equipped with the following elements for general information:</w:t>
      </w:r>
    </w:p>
    <w:p w14:paraId="2C0E4BC8" w14:textId="77777777" w:rsidR="00FC68DB" w:rsidRPr="007055D9" w:rsidRDefault="00FC68DB" w:rsidP="00B202D2">
      <w:pPr>
        <w:numPr>
          <w:ilvl w:val="0"/>
          <w:numId w:val="10"/>
        </w:numPr>
        <w:tabs>
          <w:tab w:val="clear" w:pos="403"/>
          <w:tab w:val="clear" w:pos="720"/>
          <w:tab w:val="left" w:pos="851"/>
          <w:tab w:val="left" w:pos="2127"/>
        </w:tabs>
        <w:spacing w:line="240" w:lineRule="auto"/>
        <w:ind w:left="851" w:hanging="284"/>
        <w:jc w:val="left"/>
      </w:pPr>
      <w:r w:rsidRPr="00F00A1F">
        <w:rPr>
          <w:rFonts w:ascii="Courier New" w:hAnsi="Courier New" w:cs="Courier New"/>
          <w:b/>
          <w:i/>
          <w:sz w:val="18"/>
          <w:szCs w:val="18"/>
        </w:rPr>
        <w:t>&lt;date</w:t>
      </w:r>
      <w:r>
        <w:rPr>
          <w:rFonts w:ascii="Courier New" w:hAnsi="Courier New" w:cs="Courier New"/>
          <w:b/>
          <w:i/>
          <w:sz w:val="18"/>
          <w:szCs w:val="18"/>
        </w:rPr>
        <w:t>/</w:t>
      </w:r>
      <w:r w:rsidRPr="00F00A1F">
        <w:rPr>
          <w:rFonts w:ascii="Courier New" w:hAnsi="Courier New" w:cs="Courier New"/>
          <w:b/>
          <w:i/>
          <w:sz w:val="18"/>
          <w:szCs w:val="18"/>
        </w:rPr>
        <w:t>&gt;</w:t>
      </w:r>
      <w:r w:rsidRPr="007055D9">
        <w:tab/>
        <w:t>optional</w:t>
      </w:r>
    </w:p>
    <w:p w14:paraId="3B7DFE2A" w14:textId="77777777" w:rsidR="00FC68DB" w:rsidRPr="007055D9" w:rsidRDefault="00FC68DB" w:rsidP="00B202D2">
      <w:pPr>
        <w:numPr>
          <w:ilvl w:val="0"/>
          <w:numId w:val="10"/>
        </w:numPr>
        <w:tabs>
          <w:tab w:val="clear" w:pos="403"/>
          <w:tab w:val="clear" w:pos="720"/>
          <w:tab w:val="left" w:pos="851"/>
          <w:tab w:val="left" w:pos="2127"/>
        </w:tabs>
        <w:spacing w:line="240" w:lineRule="auto"/>
        <w:ind w:left="851" w:hanging="284"/>
        <w:jc w:val="left"/>
      </w:pPr>
      <w:r w:rsidRPr="00F00A1F">
        <w:rPr>
          <w:rFonts w:ascii="Courier New" w:hAnsi="Courier New" w:cs="Courier New"/>
          <w:b/>
          <w:i/>
          <w:sz w:val="18"/>
          <w:szCs w:val="18"/>
        </w:rPr>
        <w:t>&lt;version</w:t>
      </w:r>
      <w:r>
        <w:rPr>
          <w:rFonts w:ascii="Courier New" w:hAnsi="Courier New" w:cs="Courier New"/>
          <w:b/>
          <w:i/>
          <w:sz w:val="18"/>
          <w:szCs w:val="18"/>
        </w:rPr>
        <w:t>/</w:t>
      </w:r>
      <w:r w:rsidRPr="00F00A1F">
        <w:rPr>
          <w:rFonts w:ascii="Courier New" w:hAnsi="Courier New" w:cs="Courier New"/>
          <w:b/>
          <w:i/>
          <w:sz w:val="18"/>
          <w:szCs w:val="18"/>
        </w:rPr>
        <w:t>&gt;</w:t>
      </w:r>
      <w:r w:rsidRPr="007055D9">
        <w:tab/>
        <w:t>mandatory</w:t>
      </w:r>
    </w:p>
    <w:p w14:paraId="6B8C682C" w14:textId="77777777" w:rsidR="00FC68DB" w:rsidRDefault="00FC68DB" w:rsidP="00B202D2">
      <w:pPr>
        <w:numPr>
          <w:ilvl w:val="0"/>
          <w:numId w:val="10"/>
        </w:numPr>
        <w:tabs>
          <w:tab w:val="clear" w:pos="403"/>
          <w:tab w:val="clear" w:pos="720"/>
          <w:tab w:val="left" w:pos="851"/>
          <w:tab w:val="left" w:pos="2127"/>
        </w:tabs>
        <w:spacing w:line="240" w:lineRule="auto"/>
        <w:ind w:left="851" w:hanging="284"/>
        <w:jc w:val="left"/>
      </w:pPr>
      <w:r w:rsidRPr="00F00A1F">
        <w:rPr>
          <w:rFonts w:ascii="Courier New" w:hAnsi="Courier New" w:cs="Courier New"/>
          <w:b/>
          <w:i/>
          <w:sz w:val="18"/>
        </w:rPr>
        <w:t>&lt;units</w:t>
      </w:r>
      <w:r>
        <w:rPr>
          <w:rFonts w:ascii="Courier New" w:hAnsi="Courier New" w:cs="Courier New"/>
          <w:b/>
          <w:i/>
          <w:sz w:val="18"/>
        </w:rPr>
        <w:t>/</w:t>
      </w:r>
      <w:r w:rsidRPr="00F00A1F">
        <w:rPr>
          <w:rFonts w:ascii="Courier New" w:hAnsi="Courier New" w:cs="Courier New"/>
          <w:b/>
          <w:i/>
          <w:sz w:val="18"/>
        </w:rPr>
        <w:t>&gt;</w:t>
      </w:r>
      <w:r w:rsidRPr="007055D9">
        <w:tab/>
        <w:t>optional</w:t>
      </w:r>
    </w:p>
    <w:p w14:paraId="048554CD" w14:textId="77777777" w:rsidR="00FC68DB" w:rsidRDefault="00FC68DB" w:rsidP="00B202D2">
      <w:pPr>
        <w:tabs>
          <w:tab w:val="left" w:pos="851"/>
          <w:tab w:val="left" w:pos="2127"/>
        </w:tabs>
      </w:pPr>
      <w:r>
        <w:t xml:space="preserve">The root element </w:t>
      </w:r>
      <w:r w:rsidRPr="00DC10DA">
        <w:rPr>
          <w:rFonts w:ascii="Courier New" w:hAnsi="Courier New" w:cs="Courier New"/>
          <w:b/>
          <w:i/>
          <w:sz w:val="18"/>
        </w:rPr>
        <w:t>&lt;</w:t>
      </w:r>
      <w:proofErr w:type="spellStart"/>
      <w:r w:rsidRPr="00DC10DA">
        <w:rPr>
          <w:rFonts w:ascii="Courier New" w:hAnsi="Courier New" w:cs="Courier New"/>
          <w:b/>
          <w:i/>
          <w:sz w:val="18"/>
        </w:rPr>
        <w:t>xmcf</w:t>
      </w:r>
      <w:proofErr w:type="spellEnd"/>
      <w:r>
        <w:rPr>
          <w:rFonts w:ascii="Courier New" w:hAnsi="Courier New" w:cs="Courier New"/>
          <w:b/>
          <w:i/>
          <w:sz w:val="18"/>
        </w:rPr>
        <w:t>/</w:t>
      </w:r>
      <w:r w:rsidRPr="00DC10DA">
        <w:rPr>
          <w:rFonts w:ascii="Courier New" w:hAnsi="Courier New" w:cs="Courier New"/>
          <w:b/>
          <w:i/>
          <w:sz w:val="18"/>
        </w:rPr>
        <w:t>&gt;</w:t>
      </w:r>
      <w:r w:rsidRPr="00DC10DA">
        <w:rPr>
          <w:sz w:val="18"/>
        </w:rPr>
        <w:t xml:space="preserve"> </w:t>
      </w:r>
      <w:r>
        <w:t>contains the following nested elements:</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38"/>
        <w:gridCol w:w="1275"/>
        <w:gridCol w:w="1134"/>
        <w:gridCol w:w="4253"/>
      </w:tblGrid>
      <w:tr w:rsidR="00FC68DB" w:rsidRPr="007055D9" w14:paraId="1A025F09" w14:textId="77777777" w:rsidTr="00FC68DB">
        <w:tc>
          <w:tcPr>
            <w:tcW w:w="183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A12F6D8" w14:textId="77777777" w:rsidR="00FC68DB" w:rsidRPr="00AC3719" w:rsidRDefault="00FC68DB" w:rsidP="00B202D2">
            <w:pPr>
              <w:rPr>
                <w:b/>
                <w:i/>
                <w:sz w:val="20"/>
                <w:szCs w:val="20"/>
              </w:rPr>
            </w:pPr>
            <w:r w:rsidRPr="00AC3719">
              <w:rPr>
                <w:b/>
                <w:i/>
                <w:sz w:val="20"/>
                <w:szCs w:val="20"/>
              </w:rPr>
              <w:t>Nested Elements</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94830E" w14:textId="77777777" w:rsidR="00FC68DB" w:rsidRPr="00AC3719" w:rsidRDefault="00FC68DB" w:rsidP="00B202D2">
            <w:pPr>
              <w:rPr>
                <w:b/>
                <w:i/>
                <w:sz w:val="20"/>
                <w:szCs w:val="20"/>
              </w:rPr>
            </w:pPr>
            <w:r w:rsidRPr="00AC3719">
              <w:rPr>
                <w:b/>
                <w:i/>
                <w:sz w:val="20"/>
                <w:szCs w:val="20"/>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074679C" w14:textId="77777777" w:rsidR="00FC68DB" w:rsidRPr="00AC3719" w:rsidRDefault="00FC68DB" w:rsidP="00B202D2">
            <w:pPr>
              <w:rPr>
                <w:b/>
                <w:i/>
                <w:sz w:val="20"/>
                <w:szCs w:val="20"/>
              </w:rPr>
            </w:pPr>
            <w:r>
              <w:rPr>
                <w:b/>
                <w:i/>
                <w:sz w:val="20"/>
                <w:szCs w:val="20"/>
              </w:rPr>
              <w:t>Use</w:t>
            </w:r>
          </w:p>
        </w:tc>
        <w:tc>
          <w:tcPr>
            <w:tcW w:w="425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B79601" w14:textId="77777777" w:rsidR="00FC68DB" w:rsidRPr="00AC3719" w:rsidRDefault="00FC68DB" w:rsidP="00B202D2">
            <w:pPr>
              <w:rPr>
                <w:b/>
                <w:i/>
                <w:sz w:val="20"/>
                <w:szCs w:val="20"/>
              </w:rPr>
            </w:pPr>
            <w:r w:rsidRPr="00AC3719">
              <w:rPr>
                <w:b/>
                <w:i/>
                <w:sz w:val="20"/>
                <w:szCs w:val="20"/>
              </w:rPr>
              <w:t>Constraint</w:t>
            </w:r>
            <w:r>
              <w:rPr>
                <w:b/>
                <w:i/>
                <w:sz w:val="20"/>
                <w:szCs w:val="20"/>
              </w:rPr>
              <w:t xml:space="preserve"> / Remarks</w:t>
            </w:r>
          </w:p>
        </w:tc>
      </w:tr>
      <w:tr w:rsidR="00FC68DB" w:rsidRPr="007055D9" w14:paraId="1B844212" w14:textId="77777777" w:rsidTr="00FC68DB">
        <w:tc>
          <w:tcPr>
            <w:tcW w:w="1838" w:type="dxa"/>
            <w:shd w:val="clear" w:color="auto" w:fill="auto"/>
          </w:tcPr>
          <w:p w14:paraId="6804985C" w14:textId="77777777" w:rsidR="00FC68DB" w:rsidRPr="00AC3719" w:rsidRDefault="00FC68DB" w:rsidP="00B202D2">
            <w:pPr>
              <w:rPr>
                <w:sz w:val="20"/>
                <w:szCs w:val="20"/>
              </w:rPr>
            </w:pPr>
            <w:r>
              <w:rPr>
                <w:sz w:val="20"/>
                <w:szCs w:val="20"/>
              </w:rPr>
              <w:t>date</w:t>
            </w:r>
          </w:p>
        </w:tc>
        <w:tc>
          <w:tcPr>
            <w:tcW w:w="1275" w:type="dxa"/>
            <w:shd w:val="clear" w:color="auto" w:fill="auto"/>
          </w:tcPr>
          <w:p w14:paraId="1355F530" w14:textId="77777777" w:rsidR="00FC68DB" w:rsidRPr="00AC3719" w:rsidRDefault="00FC68DB" w:rsidP="00B202D2">
            <w:pPr>
              <w:rPr>
                <w:sz w:val="20"/>
                <w:szCs w:val="20"/>
              </w:rPr>
            </w:pPr>
            <w:r w:rsidRPr="00AC3719">
              <w:rPr>
                <w:sz w:val="20"/>
                <w:szCs w:val="20"/>
              </w:rPr>
              <w:t>1</w:t>
            </w:r>
          </w:p>
        </w:tc>
        <w:tc>
          <w:tcPr>
            <w:tcW w:w="1134" w:type="dxa"/>
            <w:shd w:val="clear" w:color="auto" w:fill="auto"/>
          </w:tcPr>
          <w:p w14:paraId="63ABFE43" w14:textId="77777777" w:rsidR="00FC68DB" w:rsidRPr="00AC3719" w:rsidRDefault="00FC68DB" w:rsidP="00B202D2">
            <w:pPr>
              <w:rPr>
                <w:sz w:val="20"/>
                <w:szCs w:val="20"/>
              </w:rPr>
            </w:pPr>
            <w:r w:rsidRPr="00AC3719">
              <w:rPr>
                <w:sz w:val="20"/>
                <w:szCs w:val="20"/>
              </w:rPr>
              <w:t>Optional</w:t>
            </w:r>
          </w:p>
        </w:tc>
        <w:tc>
          <w:tcPr>
            <w:tcW w:w="4253" w:type="dxa"/>
            <w:shd w:val="clear" w:color="auto" w:fill="auto"/>
          </w:tcPr>
          <w:p w14:paraId="584649A6" w14:textId="77777777" w:rsidR="00FC68DB" w:rsidRPr="00AC3719" w:rsidRDefault="00FC68DB" w:rsidP="00B202D2">
            <w:pPr>
              <w:rPr>
                <w:sz w:val="20"/>
                <w:szCs w:val="20"/>
              </w:rPr>
            </w:pPr>
            <w:r w:rsidRPr="00AC3719">
              <w:rPr>
                <w:sz w:val="20"/>
                <w:szCs w:val="20"/>
              </w:rPr>
              <w:t>-</w:t>
            </w:r>
          </w:p>
        </w:tc>
      </w:tr>
      <w:tr w:rsidR="00FC68DB" w:rsidRPr="007055D9" w14:paraId="4CE3C7C2" w14:textId="77777777" w:rsidTr="00FC68DB">
        <w:tc>
          <w:tcPr>
            <w:tcW w:w="1838" w:type="dxa"/>
            <w:shd w:val="clear" w:color="auto" w:fill="auto"/>
          </w:tcPr>
          <w:p w14:paraId="3BE75B12" w14:textId="77777777" w:rsidR="00FC68DB" w:rsidRPr="00AC3719" w:rsidRDefault="00FC68DB" w:rsidP="00B202D2">
            <w:pPr>
              <w:rPr>
                <w:sz w:val="20"/>
                <w:szCs w:val="20"/>
              </w:rPr>
            </w:pPr>
            <w:r>
              <w:rPr>
                <w:sz w:val="20"/>
                <w:szCs w:val="20"/>
              </w:rPr>
              <w:t>version</w:t>
            </w:r>
          </w:p>
        </w:tc>
        <w:tc>
          <w:tcPr>
            <w:tcW w:w="1275" w:type="dxa"/>
            <w:shd w:val="clear" w:color="auto" w:fill="auto"/>
          </w:tcPr>
          <w:p w14:paraId="359D93A9" w14:textId="77777777" w:rsidR="00FC68DB" w:rsidRPr="00AC3719" w:rsidRDefault="00FC68DB" w:rsidP="00B202D2">
            <w:pPr>
              <w:rPr>
                <w:sz w:val="20"/>
                <w:szCs w:val="20"/>
              </w:rPr>
            </w:pPr>
            <w:r w:rsidRPr="00AC3719">
              <w:rPr>
                <w:sz w:val="20"/>
                <w:szCs w:val="20"/>
              </w:rPr>
              <w:t>1</w:t>
            </w:r>
          </w:p>
        </w:tc>
        <w:tc>
          <w:tcPr>
            <w:tcW w:w="1134" w:type="dxa"/>
            <w:shd w:val="clear" w:color="auto" w:fill="auto"/>
          </w:tcPr>
          <w:p w14:paraId="7936973A" w14:textId="77777777" w:rsidR="00FC68DB" w:rsidRPr="00AC3719" w:rsidRDefault="00FC68DB" w:rsidP="00B202D2">
            <w:pPr>
              <w:rPr>
                <w:sz w:val="20"/>
                <w:szCs w:val="20"/>
              </w:rPr>
            </w:pPr>
            <w:r>
              <w:rPr>
                <w:sz w:val="20"/>
                <w:szCs w:val="20"/>
              </w:rPr>
              <w:t>Required</w:t>
            </w:r>
          </w:p>
        </w:tc>
        <w:tc>
          <w:tcPr>
            <w:tcW w:w="4253" w:type="dxa"/>
            <w:shd w:val="clear" w:color="auto" w:fill="auto"/>
          </w:tcPr>
          <w:p w14:paraId="3E548E4C" w14:textId="77777777" w:rsidR="00FC68DB" w:rsidRPr="00AC3719" w:rsidRDefault="00FC68DB" w:rsidP="00B202D2">
            <w:pPr>
              <w:rPr>
                <w:sz w:val="20"/>
                <w:szCs w:val="20"/>
              </w:rPr>
            </w:pPr>
            <w:r w:rsidRPr="00AC3719">
              <w:rPr>
                <w:sz w:val="20"/>
                <w:szCs w:val="20"/>
              </w:rPr>
              <w:t>-</w:t>
            </w:r>
          </w:p>
        </w:tc>
      </w:tr>
      <w:tr w:rsidR="00FC68DB" w:rsidRPr="007055D9" w14:paraId="28686524" w14:textId="77777777" w:rsidTr="00FC68DB">
        <w:tc>
          <w:tcPr>
            <w:tcW w:w="1838" w:type="dxa"/>
            <w:shd w:val="clear" w:color="auto" w:fill="auto"/>
          </w:tcPr>
          <w:p w14:paraId="5973489F" w14:textId="77777777" w:rsidR="00FC68DB" w:rsidRPr="00AC3719" w:rsidRDefault="00FC68DB" w:rsidP="00B202D2">
            <w:pPr>
              <w:rPr>
                <w:sz w:val="20"/>
                <w:szCs w:val="20"/>
              </w:rPr>
            </w:pPr>
            <w:r>
              <w:rPr>
                <w:sz w:val="20"/>
                <w:szCs w:val="20"/>
              </w:rPr>
              <w:t>units</w:t>
            </w:r>
          </w:p>
        </w:tc>
        <w:tc>
          <w:tcPr>
            <w:tcW w:w="1275" w:type="dxa"/>
            <w:shd w:val="clear" w:color="auto" w:fill="auto"/>
          </w:tcPr>
          <w:p w14:paraId="36B5F239" w14:textId="77777777" w:rsidR="00FC68DB" w:rsidRPr="00AC3719" w:rsidRDefault="00FC68DB" w:rsidP="00B202D2">
            <w:pPr>
              <w:rPr>
                <w:sz w:val="20"/>
                <w:szCs w:val="20"/>
              </w:rPr>
            </w:pPr>
            <w:r w:rsidRPr="00AC3719">
              <w:rPr>
                <w:sz w:val="20"/>
                <w:szCs w:val="20"/>
              </w:rPr>
              <w:t>1</w:t>
            </w:r>
          </w:p>
        </w:tc>
        <w:tc>
          <w:tcPr>
            <w:tcW w:w="1134" w:type="dxa"/>
            <w:shd w:val="clear" w:color="auto" w:fill="auto"/>
          </w:tcPr>
          <w:p w14:paraId="7D1A5536" w14:textId="77777777" w:rsidR="00FC68DB" w:rsidRPr="00AC3719" w:rsidRDefault="00FC68DB" w:rsidP="00B202D2">
            <w:pPr>
              <w:rPr>
                <w:sz w:val="20"/>
                <w:szCs w:val="20"/>
              </w:rPr>
            </w:pPr>
            <w:r w:rsidRPr="00AC3719">
              <w:rPr>
                <w:sz w:val="20"/>
                <w:szCs w:val="20"/>
              </w:rPr>
              <w:t>Optional</w:t>
            </w:r>
          </w:p>
        </w:tc>
        <w:tc>
          <w:tcPr>
            <w:tcW w:w="4253" w:type="dxa"/>
            <w:shd w:val="clear" w:color="auto" w:fill="auto"/>
          </w:tcPr>
          <w:p w14:paraId="7643F705" w14:textId="77777777" w:rsidR="00FC68DB" w:rsidRPr="00AC3719" w:rsidRDefault="00FC68DB" w:rsidP="00B202D2">
            <w:pPr>
              <w:rPr>
                <w:sz w:val="20"/>
                <w:szCs w:val="20"/>
              </w:rPr>
            </w:pPr>
            <w:r w:rsidRPr="00AC3719">
              <w:rPr>
                <w:sz w:val="20"/>
                <w:szCs w:val="20"/>
              </w:rPr>
              <w:t>-</w:t>
            </w:r>
          </w:p>
        </w:tc>
      </w:tr>
      <w:tr w:rsidR="00FC68DB" w:rsidRPr="00A21C25" w14:paraId="54D00B52" w14:textId="77777777" w:rsidTr="00FC68DB">
        <w:tc>
          <w:tcPr>
            <w:tcW w:w="1838" w:type="dxa"/>
            <w:tcBorders>
              <w:top w:val="dotted" w:sz="4" w:space="0" w:color="auto"/>
              <w:left w:val="single" w:sz="8" w:space="0" w:color="000000"/>
              <w:bottom w:val="dotted" w:sz="4" w:space="0" w:color="auto"/>
              <w:right w:val="dotted" w:sz="4" w:space="0" w:color="auto"/>
            </w:tcBorders>
            <w:shd w:val="clear" w:color="auto" w:fill="auto"/>
          </w:tcPr>
          <w:p w14:paraId="47FCE653" w14:textId="77777777" w:rsidR="00FC68DB" w:rsidRDefault="00FC68DB" w:rsidP="00B202D2">
            <w:pPr>
              <w:rPr>
                <w:sz w:val="20"/>
                <w:szCs w:val="20"/>
              </w:rPr>
            </w:pPr>
            <w:r>
              <w:rPr>
                <w:sz w:val="20"/>
                <w:szCs w:val="20"/>
              </w:rPr>
              <w:t>appdata</w:t>
            </w:r>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4C1CEC99" w14:textId="77777777" w:rsidR="00FC68DB" w:rsidRPr="00AC3719" w:rsidRDefault="00FC68DB" w:rsidP="00B202D2">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0CAD7962" w14:textId="77777777" w:rsidR="00FC68DB" w:rsidRPr="00AC3719" w:rsidRDefault="00FC68DB" w:rsidP="00B202D2">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7616693C" w14:textId="24C96556" w:rsidR="00FC68DB" w:rsidRPr="00ED1615" w:rsidRDefault="00FC68DB" w:rsidP="00B202D2">
            <w:pPr>
              <w:rPr>
                <w:sz w:val="20"/>
                <w:szCs w:val="20"/>
              </w:rPr>
            </w:pPr>
            <w:r w:rsidRPr="00ED1615">
              <w:rPr>
                <w:sz w:val="20"/>
                <w:szCs w:val="20"/>
              </w:rPr>
              <w:t>See section</w:t>
            </w:r>
            <w:r>
              <w:rPr>
                <w:sz w:val="20"/>
                <w:szCs w:val="20"/>
              </w:rPr>
              <w:t xml:space="preserve"> </w:t>
            </w:r>
            <w:r>
              <w:rPr>
                <w:sz w:val="20"/>
                <w:szCs w:val="20"/>
                <w:lang w:val="de-DE"/>
              </w:rPr>
              <w:fldChar w:fldCharType="begin"/>
            </w:r>
            <w:r w:rsidRPr="00ED1615">
              <w:rPr>
                <w:sz w:val="20"/>
                <w:szCs w:val="20"/>
              </w:rPr>
              <w:instrText xml:space="preserve"> REF _Ref414560122 \r \h </w:instrText>
            </w:r>
            <w:r>
              <w:rPr>
                <w:sz w:val="20"/>
                <w:szCs w:val="20"/>
                <w:lang w:val="de-DE"/>
              </w:rPr>
            </w:r>
            <w:r>
              <w:rPr>
                <w:sz w:val="20"/>
                <w:szCs w:val="20"/>
                <w:lang w:val="de-DE"/>
              </w:rPr>
              <w:fldChar w:fldCharType="separate"/>
            </w:r>
            <w:r w:rsidR="008116BB">
              <w:rPr>
                <w:sz w:val="20"/>
                <w:szCs w:val="20"/>
              </w:rPr>
              <w:t>7.2.1</w:t>
            </w:r>
            <w:r>
              <w:rPr>
                <w:sz w:val="20"/>
                <w:szCs w:val="20"/>
                <w:lang w:val="de-DE"/>
              </w:rPr>
              <w:fldChar w:fldCharType="end"/>
            </w:r>
          </w:p>
        </w:tc>
      </w:tr>
      <w:tr w:rsidR="00FC68DB" w:rsidRPr="007055D9" w14:paraId="2E269CF1" w14:textId="77777777" w:rsidTr="00FC68DB">
        <w:tc>
          <w:tcPr>
            <w:tcW w:w="1838" w:type="dxa"/>
            <w:tcBorders>
              <w:top w:val="dotted" w:sz="4" w:space="0" w:color="auto"/>
              <w:left w:val="single" w:sz="8" w:space="0" w:color="000000"/>
              <w:bottom w:val="dotted" w:sz="4" w:space="0" w:color="auto"/>
              <w:right w:val="dotted" w:sz="4" w:space="0" w:color="auto"/>
            </w:tcBorders>
            <w:shd w:val="clear" w:color="auto" w:fill="auto"/>
          </w:tcPr>
          <w:p w14:paraId="4C4F319D" w14:textId="77777777" w:rsidR="00FC68DB" w:rsidRDefault="00FC68DB" w:rsidP="00B202D2">
            <w:pPr>
              <w:rPr>
                <w:sz w:val="20"/>
                <w:szCs w:val="20"/>
              </w:rPr>
            </w:pPr>
            <w:proofErr w:type="spellStart"/>
            <w:r>
              <w:rPr>
                <w:sz w:val="20"/>
                <w:szCs w:val="20"/>
              </w:rPr>
              <w:t>femdata</w:t>
            </w:r>
            <w:proofErr w:type="spellEnd"/>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152F324C" w14:textId="77777777" w:rsidR="00FC68DB" w:rsidRPr="00AC3719" w:rsidRDefault="00FC68DB" w:rsidP="00B202D2">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4EA9546B" w14:textId="77777777" w:rsidR="00FC68DB" w:rsidRPr="00AC3719" w:rsidRDefault="00FC68DB" w:rsidP="00B202D2">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5118594C" w14:textId="2DA5614B" w:rsidR="00FC68DB" w:rsidRPr="00AC3719" w:rsidRDefault="00FC68DB" w:rsidP="00B202D2">
            <w:pPr>
              <w:rPr>
                <w:sz w:val="20"/>
                <w:szCs w:val="20"/>
              </w:rPr>
            </w:pPr>
            <w:r w:rsidRPr="00ED1615">
              <w:rPr>
                <w:sz w:val="20"/>
                <w:szCs w:val="20"/>
              </w:rPr>
              <w:t xml:space="preserve">See section </w:t>
            </w:r>
            <w:r>
              <w:rPr>
                <w:sz w:val="20"/>
                <w:szCs w:val="20"/>
                <w:lang w:val="de-DE"/>
              </w:rPr>
              <w:fldChar w:fldCharType="begin"/>
            </w:r>
            <w:r w:rsidRPr="00ED1615">
              <w:rPr>
                <w:sz w:val="20"/>
                <w:szCs w:val="20"/>
              </w:rPr>
              <w:instrText xml:space="preserve"> REF _Ref414560131 \r \h </w:instrText>
            </w:r>
            <w:r>
              <w:rPr>
                <w:sz w:val="20"/>
                <w:szCs w:val="20"/>
                <w:lang w:val="de-DE"/>
              </w:rPr>
            </w:r>
            <w:r>
              <w:rPr>
                <w:sz w:val="20"/>
                <w:szCs w:val="20"/>
                <w:lang w:val="de-DE"/>
              </w:rPr>
              <w:fldChar w:fldCharType="separate"/>
            </w:r>
            <w:r w:rsidR="008116BB">
              <w:rPr>
                <w:sz w:val="20"/>
                <w:szCs w:val="20"/>
              </w:rPr>
              <w:t>7.2.2</w:t>
            </w:r>
            <w:r>
              <w:rPr>
                <w:sz w:val="20"/>
                <w:szCs w:val="20"/>
                <w:lang w:val="de-DE"/>
              </w:rPr>
              <w:fldChar w:fldCharType="end"/>
            </w:r>
          </w:p>
        </w:tc>
      </w:tr>
      <w:tr w:rsidR="00FC68DB" w:rsidRPr="007055D9" w14:paraId="3FB4945F" w14:textId="77777777" w:rsidTr="00FC68DB">
        <w:tc>
          <w:tcPr>
            <w:tcW w:w="1838" w:type="dxa"/>
            <w:tcBorders>
              <w:top w:val="dotted" w:sz="4" w:space="0" w:color="auto"/>
              <w:left w:val="single" w:sz="8" w:space="0" w:color="000000"/>
              <w:bottom w:val="single" w:sz="8" w:space="0" w:color="000000"/>
              <w:right w:val="dotted" w:sz="4" w:space="0" w:color="auto"/>
            </w:tcBorders>
            <w:shd w:val="clear" w:color="auto" w:fill="auto"/>
          </w:tcPr>
          <w:p w14:paraId="1A5F8559" w14:textId="77777777" w:rsidR="00FC68DB" w:rsidRDefault="00FC68DB" w:rsidP="00B202D2">
            <w:pPr>
              <w:rPr>
                <w:sz w:val="20"/>
                <w:szCs w:val="20"/>
              </w:rPr>
            </w:pPr>
            <w:r>
              <w:rPr>
                <w:sz w:val="20"/>
                <w:szCs w:val="20"/>
              </w:rPr>
              <w:t>connection_group</w:t>
            </w:r>
          </w:p>
        </w:tc>
        <w:tc>
          <w:tcPr>
            <w:tcW w:w="1275" w:type="dxa"/>
            <w:tcBorders>
              <w:top w:val="dotted" w:sz="4" w:space="0" w:color="auto"/>
              <w:left w:val="single" w:sz="4" w:space="0" w:color="000000"/>
              <w:bottom w:val="single" w:sz="8" w:space="0" w:color="000000"/>
              <w:right w:val="dotted" w:sz="4" w:space="0" w:color="auto"/>
            </w:tcBorders>
            <w:shd w:val="clear" w:color="auto" w:fill="auto"/>
          </w:tcPr>
          <w:p w14:paraId="5D8B58DC" w14:textId="77777777" w:rsidR="00FC68DB" w:rsidRPr="00AC3719" w:rsidRDefault="00FC68DB" w:rsidP="00B202D2">
            <w:pPr>
              <w:rPr>
                <w:sz w:val="20"/>
                <w:szCs w:val="20"/>
              </w:rPr>
            </w:pPr>
            <w:r>
              <w:rPr>
                <w:sz w:val="20"/>
                <w:szCs w:val="20"/>
              </w:rPr>
              <w:t>1-*</w:t>
            </w:r>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45DCCC3C" w14:textId="77777777" w:rsidR="00FC68DB" w:rsidRPr="00AC3719" w:rsidRDefault="00FC68DB" w:rsidP="00B202D2">
            <w:pPr>
              <w:rPr>
                <w:sz w:val="20"/>
                <w:szCs w:val="20"/>
              </w:rPr>
            </w:pPr>
            <w:r w:rsidRPr="00AC3719">
              <w:rPr>
                <w:sz w:val="20"/>
                <w:szCs w:val="20"/>
              </w:rPr>
              <w:t>Optional</w:t>
            </w:r>
          </w:p>
        </w:tc>
        <w:tc>
          <w:tcPr>
            <w:tcW w:w="4253" w:type="dxa"/>
            <w:tcBorders>
              <w:top w:val="dotted" w:sz="4" w:space="0" w:color="auto"/>
              <w:left w:val="single" w:sz="4" w:space="0" w:color="000000"/>
              <w:bottom w:val="single" w:sz="8" w:space="0" w:color="000000"/>
              <w:right w:val="single" w:sz="8" w:space="0" w:color="000000"/>
            </w:tcBorders>
            <w:shd w:val="clear" w:color="auto" w:fill="auto"/>
          </w:tcPr>
          <w:p w14:paraId="4293EB3E" w14:textId="4FEDD87F" w:rsidR="00FC68DB" w:rsidRPr="00AC3719" w:rsidRDefault="00FC68DB" w:rsidP="00B202D2">
            <w:pPr>
              <w:keepNext/>
              <w:rPr>
                <w:sz w:val="20"/>
                <w:szCs w:val="20"/>
              </w:rPr>
            </w:pPr>
            <w:r w:rsidRPr="00ED1615">
              <w:rPr>
                <w:sz w:val="20"/>
                <w:szCs w:val="20"/>
              </w:rPr>
              <w:t xml:space="preserve">See section </w:t>
            </w:r>
            <w:r>
              <w:rPr>
                <w:sz w:val="20"/>
                <w:szCs w:val="20"/>
                <w:lang w:val="de-DE"/>
              </w:rPr>
              <w:fldChar w:fldCharType="begin"/>
            </w:r>
            <w:r w:rsidRPr="00ED1615">
              <w:rPr>
                <w:sz w:val="20"/>
                <w:szCs w:val="20"/>
              </w:rPr>
              <w:instrText xml:space="preserve"> REF _Ref414560151 \r \h </w:instrText>
            </w:r>
            <w:r>
              <w:rPr>
                <w:sz w:val="20"/>
                <w:szCs w:val="20"/>
                <w:lang w:val="de-DE"/>
              </w:rPr>
            </w:r>
            <w:r>
              <w:rPr>
                <w:sz w:val="20"/>
                <w:szCs w:val="20"/>
                <w:lang w:val="de-DE"/>
              </w:rPr>
              <w:fldChar w:fldCharType="separate"/>
            </w:r>
            <w:r w:rsidR="008116BB">
              <w:rPr>
                <w:sz w:val="20"/>
                <w:szCs w:val="20"/>
              </w:rPr>
              <w:t>7.3</w:t>
            </w:r>
            <w:r>
              <w:rPr>
                <w:sz w:val="20"/>
                <w:szCs w:val="20"/>
                <w:lang w:val="de-DE"/>
              </w:rPr>
              <w:fldChar w:fldCharType="end"/>
            </w:r>
          </w:p>
        </w:tc>
      </w:tr>
    </w:tbl>
    <w:p w14:paraId="0DACDB1A" w14:textId="3A29250B" w:rsidR="00FC68DB" w:rsidRDefault="00FC68DB" w:rsidP="00B202D2">
      <w:pPr>
        <w:pStyle w:val="Beschriftung"/>
        <w:spacing w:before="120"/>
      </w:pPr>
      <w:bookmarkStart w:id="187" w:name="_Toc3566409"/>
      <w:bookmarkStart w:id="188" w:name="_Toc34747411"/>
      <w:bookmarkStart w:id="189" w:name="_Toc77095859"/>
      <w:r>
        <w:t xml:space="preserve">Table </w:t>
      </w:r>
      <w:r>
        <w:fldChar w:fldCharType="begin"/>
      </w:r>
      <w:r>
        <w:instrText xml:space="preserve"> SEQ Table \* ARABIC </w:instrText>
      </w:r>
      <w:r>
        <w:fldChar w:fldCharType="separate"/>
      </w:r>
      <w:r w:rsidR="008116BB">
        <w:rPr>
          <w:noProof/>
        </w:rPr>
        <w:t>1</w:t>
      </w:r>
      <w:r>
        <w:fldChar w:fldCharType="end"/>
      </w:r>
      <w:r>
        <w:t>: Nested elements of</w:t>
      </w:r>
      <w:r w:rsidRPr="00687F3F">
        <w:t xml:space="preserve"> </w:t>
      </w:r>
      <w:r>
        <w:t xml:space="preserve">element </w:t>
      </w:r>
      <w:r w:rsidRPr="00C04963">
        <w:rPr>
          <w:rStyle w:val="elementdeftypeChar"/>
          <w:rFonts w:eastAsia="Calibri"/>
          <w:b w:val="0"/>
        </w:rPr>
        <w:t>&lt;</w:t>
      </w:r>
      <w:proofErr w:type="spellStart"/>
      <w:r w:rsidRPr="00C04963">
        <w:rPr>
          <w:rStyle w:val="elementdeftypeChar"/>
          <w:rFonts w:eastAsia="Calibri"/>
          <w:b w:val="0"/>
        </w:rPr>
        <w:t>xmcf</w:t>
      </w:r>
      <w:proofErr w:type="spellEnd"/>
      <w:r w:rsidRPr="00C04963">
        <w:rPr>
          <w:rStyle w:val="elementdeftypeChar"/>
          <w:rFonts w:eastAsia="Calibri"/>
          <w:b w:val="0"/>
        </w:rPr>
        <w:t>/&gt;</w:t>
      </w:r>
      <w:bookmarkEnd w:id="187"/>
      <w:bookmarkEnd w:id="188"/>
      <w:bookmarkEnd w:id="189"/>
    </w:p>
    <w:p w14:paraId="3B5E3F13" w14:textId="77777777" w:rsidR="00FC68DB" w:rsidRPr="007055D9" w:rsidRDefault="00FC68DB" w:rsidP="00B202D2">
      <w:pPr>
        <w:pStyle w:val="berschrift3"/>
      </w:pPr>
      <w:bookmarkStart w:id="190" w:name="_Toc3556940"/>
      <w:bookmarkStart w:id="191" w:name="_Toc34747189"/>
      <w:bookmarkStart w:id="192" w:name="_Toc77102002"/>
      <w:bookmarkStart w:id="193" w:name="_Toc86863791"/>
      <w:r w:rsidRPr="007055D9">
        <w:lastRenderedPageBreak/>
        <w:t>Date</w:t>
      </w:r>
      <w:bookmarkEnd w:id="190"/>
      <w:bookmarkEnd w:id="191"/>
      <w:bookmarkEnd w:id="192"/>
      <w:bookmarkEnd w:id="193"/>
    </w:p>
    <w:p w14:paraId="29A69272" w14:textId="577EDCE7" w:rsidR="00FC68DB" w:rsidRPr="007055D9" w:rsidRDefault="00FC68DB" w:rsidP="00B202D2">
      <w:r w:rsidRPr="007055D9">
        <w:t xml:space="preserve">The element </w:t>
      </w:r>
      <w:r w:rsidRPr="000503F4">
        <w:rPr>
          <w:rFonts w:ascii="Courier New" w:hAnsi="Courier New" w:cs="Courier New"/>
          <w:b/>
          <w:i/>
          <w:sz w:val="18"/>
          <w:szCs w:val="18"/>
        </w:rPr>
        <w:t>&lt;date</w:t>
      </w:r>
      <w:r>
        <w:rPr>
          <w:rFonts w:ascii="Courier New" w:hAnsi="Courier New" w:cs="Courier New"/>
          <w:b/>
          <w:i/>
          <w:sz w:val="18"/>
          <w:szCs w:val="18"/>
        </w:rPr>
        <w:t>/</w:t>
      </w:r>
      <w:r w:rsidRPr="000503F4">
        <w:rPr>
          <w:rFonts w:ascii="Courier New" w:hAnsi="Courier New" w:cs="Courier New"/>
          <w:b/>
          <w:i/>
          <w:sz w:val="18"/>
          <w:szCs w:val="18"/>
        </w:rPr>
        <w:t>&gt;</w:t>
      </w:r>
      <w:r w:rsidRPr="007055D9">
        <w:t xml:space="preserve"> of the format </w:t>
      </w:r>
      <w:r>
        <w:t>"</w:t>
      </w:r>
      <w:proofErr w:type="spellStart"/>
      <w:r w:rsidRPr="007055D9">
        <w:t>yyyy</w:t>
      </w:r>
      <w:proofErr w:type="spellEnd"/>
      <w:r w:rsidRPr="007055D9">
        <w:t>-mm-dd</w:t>
      </w:r>
      <w:r>
        <w:t>"</w:t>
      </w:r>
      <w:r w:rsidRPr="007055D9">
        <w:t xml:space="preserve"> specifies the date on which the file is created. It follows norm ISO 8601, cf. </w:t>
      </w:r>
      <w:hyperlink r:id="rId69" w:history="1">
        <w:r w:rsidRPr="007055D9">
          <w:rPr>
            <w:rStyle w:val="Hyperlink"/>
          </w:rPr>
          <w:t>http://en.wikipedia.org/wiki/ISO_8601</w:t>
        </w:r>
      </w:hyperlink>
      <w:r w:rsidRPr="007055D9">
        <w:t xml:space="preserve">. </w:t>
      </w:r>
    </w:p>
    <w:p w14:paraId="764CF162" w14:textId="77777777" w:rsidR="00FC68DB" w:rsidRDefault="00FC68DB" w:rsidP="00B202D2">
      <w:pPr>
        <w:keepNext/>
        <w:keepLines/>
        <w:spacing w:before="120"/>
        <w:rPr>
          <w:b/>
          <w:sz w:val="24"/>
        </w:rPr>
      </w:pPr>
      <w:r w:rsidRPr="007055D9">
        <w:rPr>
          <w:b/>
          <w:sz w:val="24"/>
        </w:rPr>
        <w:t xml:space="preserve">Example: </w:t>
      </w:r>
    </w:p>
    <w:p w14:paraId="00D531DE" w14:textId="77777777" w:rsidR="00FC68DB" w:rsidRDefault="00FC68DB" w:rsidP="00B202D2">
      <w:pPr>
        <w:pStyle w:val="XMLCode"/>
        <w:keepNext/>
        <w:keepLines/>
      </w:pPr>
    </w:p>
    <w:p w14:paraId="0DE6CF78" w14:textId="77777777" w:rsidR="00FC68DB" w:rsidRDefault="00FC68DB" w:rsidP="00B202D2">
      <w:pPr>
        <w:pStyle w:val="XMLCode"/>
        <w:keepNext/>
        <w:keepLines/>
      </w:pPr>
      <w:r>
        <w:t>&lt;?xml version="1.0" encoding="UTF-8</w:t>
      </w:r>
      <w:proofErr w:type="gramStart"/>
      <w:r>
        <w:t>" ?</w:t>
      </w:r>
      <w:proofErr w:type="gramEnd"/>
      <w:r>
        <w:t>&gt;</w:t>
      </w:r>
    </w:p>
    <w:p w14:paraId="6AB1DC73" w14:textId="77777777" w:rsidR="00FC68DB" w:rsidRDefault="00FC68DB" w:rsidP="00B202D2">
      <w:pPr>
        <w:pStyle w:val="XMLCode"/>
        <w:keepNext/>
        <w:keepLines/>
      </w:pPr>
      <w:r>
        <w:t>&lt;</w:t>
      </w:r>
      <w:proofErr w:type="spellStart"/>
      <w:r>
        <w:t>xmcf</w:t>
      </w:r>
      <w:proofErr w:type="spellEnd"/>
      <w:r>
        <w:t xml:space="preserve"> </w:t>
      </w:r>
      <w:proofErr w:type="spellStart"/>
      <w:proofErr w:type="gramStart"/>
      <w:r>
        <w:t>xmlns:xsi</w:t>
      </w:r>
      <w:proofErr w:type="spellEnd"/>
      <w:proofErr w:type="gramEnd"/>
      <w:r>
        <w:t xml:space="preserve">="http://www.w3.org/2001/XMLSchema-instance"          </w:t>
      </w:r>
    </w:p>
    <w:p w14:paraId="44631369" w14:textId="77777777" w:rsidR="00FC68DB" w:rsidRDefault="00FC68DB" w:rsidP="00B202D2">
      <w:pPr>
        <w:pStyle w:val="XMLCode"/>
        <w:keepNext/>
        <w:keepLines/>
      </w:pPr>
      <w:proofErr w:type="spellStart"/>
      <w:proofErr w:type="gramStart"/>
      <w:r>
        <w:t>xsi:noNamespaceSchemaLocation</w:t>
      </w:r>
      <w:proofErr w:type="spellEnd"/>
      <w:proofErr w:type="gramEnd"/>
      <w:r>
        <w:t>="</w:t>
      </w:r>
      <w:r>
        <w:rPr>
          <w:b/>
          <w:bCs/>
          <w:color w:val="8000FF"/>
        </w:rPr>
        <w:t>xmcf_3_0_1.xsd</w:t>
      </w:r>
      <w:r>
        <w:t>"&gt;</w:t>
      </w:r>
    </w:p>
    <w:p w14:paraId="27EC8D65" w14:textId="77777777" w:rsidR="00FC68DB" w:rsidRDefault="00FC68DB" w:rsidP="00B202D2">
      <w:pPr>
        <w:pStyle w:val="XMLCode"/>
        <w:keepNext/>
        <w:keepLines/>
        <w:rPr>
          <w:b/>
          <w:color w:val="0070C0"/>
        </w:rPr>
      </w:pPr>
      <w:r>
        <w:t xml:space="preserve">    </w:t>
      </w:r>
      <w:r w:rsidRPr="00BA120B">
        <w:rPr>
          <w:b/>
          <w:color w:val="0070C0"/>
        </w:rPr>
        <w:t>&lt;date&gt; 201</w:t>
      </w:r>
      <w:r>
        <w:rPr>
          <w:b/>
          <w:color w:val="0070C0"/>
        </w:rPr>
        <w:t>5</w:t>
      </w:r>
      <w:r w:rsidRPr="00BA120B">
        <w:rPr>
          <w:b/>
          <w:color w:val="0070C0"/>
        </w:rPr>
        <w:t>-08-</w:t>
      </w:r>
      <w:r>
        <w:rPr>
          <w:b/>
          <w:color w:val="0070C0"/>
        </w:rPr>
        <w:t>27</w:t>
      </w:r>
      <w:r w:rsidRPr="00BA120B">
        <w:rPr>
          <w:b/>
          <w:color w:val="0070C0"/>
        </w:rPr>
        <w:t xml:space="preserve"> &lt;/date&gt;</w:t>
      </w:r>
    </w:p>
    <w:p w14:paraId="38F924E6" w14:textId="77777777" w:rsidR="00FC68DB" w:rsidRDefault="00FC68DB" w:rsidP="00B202D2">
      <w:pPr>
        <w:pStyle w:val="XMLCode"/>
        <w:keepNext/>
        <w:keepLines/>
      </w:pPr>
      <w:r>
        <w:rPr>
          <w:b/>
          <w:color w:val="0070C0"/>
        </w:rPr>
        <w:t xml:space="preserve">    </w:t>
      </w:r>
      <w:r w:rsidRPr="00BA120B">
        <w:t xml:space="preserve">&lt;version&gt; </w:t>
      </w:r>
      <w:r>
        <w:t>3.1.0</w:t>
      </w:r>
      <w:r w:rsidRPr="00BA120B">
        <w:t xml:space="preserve"> &lt;/version&gt;</w:t>
      </w:r>
    </w:p>
    <w:p w14:paraId="490950CA" w14:textId="77777777" w:rsidR="00FC68DB" w:rsidRPr="00BA120B" w:rsidRDefault="00FC68DB" w:rsidP="00B202D2">
      <w:pPr>
        <w:pStyle w:val="XMLCode"/>
        <w:keepNext/>
        <w:keepLines/>
      </w:pPr>
      <w:r>
        <w:t xml:space="preserve">    </w:t>
      </w:r>
      <w:r w:rsidRPr="00BA120B">
        <w:t>&lt;</w:t>
      </w:r>
      <w:proofErr w:type="gramStart"/>
      <w:r w:rsidRPr="00BA120B">
        <w:t>units</w:t>
      </w:r>
      <w:proofErr w:type="gramEnd"/>
      <w:r w:rsidRPr="00BA120B">
        <w:t xml:space="preserve"> length=</w:t>
      </w:r>
      <w:r>
        <w:t>"</w:t>
      </w:r>
      <w:r w:rsidRPr="00BA120B">
        <w:t>mm</w:t>
      </w:r>
      <w:r>
        <w:t>"</w:t>
      </w:r>
      <w:r w:rsidRPr="00BA120B">
        <w:t xml:space="preserve"> angle=</w:t>
      </w:r>
      <w:r>
        <w:t>"</w:t>
      </w:r>
      <w:r w:rsidRPr="00BA120B">
        <w:t>rad</w:t>
      </w:r>
      <w:r>
        <w:t>"</w:t>
      </w:r>
      <w:r w:rsidRPr="00BA120B">
        <w:t xml:space="preserve"> mass=</w:t>
      </w:r>
      <w:r>
        <w:t>"</w:t>
      </w:r>
      <w:r w:rsidRPr="00BA120B">
        <w:t>kg</w:t>
      </w:r>
      <w:r>
        <w:t>"</w:t>
      </w:r>
      <w:r w:rsidRPr="00BA120B">
        <w:t xml:space="preserve"> force=</w:t>
      </w:r>
      <w:r>
        <w:t>"</w:t>
      </w:r>
      <w:r w:rsidRPr="00BA120B">
        <w:t>N</w:t>
      </w:r>
      <w:r>
        <w:t>"</w:t>
      </w:r>
      <w:r w:rsidRPr="00BA120B">
        <w:t xml:space="preserve"> time=</w:t>
      </w:r>
      <w:r>
        <w:t>"</w:t>
      </w:r>
      <w:r w:rsidRPr="00BA120B">
        <w:t>s</w:t>
      </w:r>
      <w:r>
        <w:t>"</w:t>
      </w:r>
      <w:r w:rsidRPr="00BA120B">
        <w:t>/&gt;</w:t>
      </w:r>
    </w:p>
    <w:p w14:paraId="056D28EF" w14:textId="77777777" w:rsidR="00FC68DB" w:rsidRDefault="00FC68DB" w:rsidP="00B202D2">
      <w:pPr>
        <w:pStyle w:val="XMLCode"/>
        <w:keepNext/>
        <w:keepLines/>
      </w:pPr>
      <w:r>
        <w:t xml:space="preserve">    ...</w:t>
      </w:r>
    </w:p>
    <w:p w14:paraId="47C7FA3E" w14:textId="77777777" w:rsidR="00FC68DB" w:rsidRDefault="00FC68DB" w:rsidP="00B202D2">
      <w:pPr>
        <w:pStyle w:val="XMLCode"/>
        <w:keepNext/>
        <w:keepLines/>
      </w:pPr>
      <w:r>
        <w:t>&lt;/</w:t>
      </w:r>
      <w:proofErr w:type="spellStart"/>
      <w:r>
        <w:t>xmcf</w:t>
      </w:r>
      <w:proofErr w:type="spellEnd"/>
      <w:r>
        <w:t>&gt;</w:t>
      </w:r>
    </w:p>
    <w:p w14:paraId="5DD7F6CF" w14:textId="77777777" w:rsidR="00FC68DB" w:rsidRDefault="00FC68DB" w:rsidP="00B202D2">
      <w:pPr>
        <w:pStyle w:val="XMLCode"/>
      </w:pPr>
    </w:p>
    <w:p w14:paraId="41245EAE" w14:textId="77777777" w:rsidR="00FC68DB" w:rsidRPr="007055D9" w:rsidRDefault="00FC68DB" w:rsidP="00B202D2">
      <w:pPr>
        <w:pStyle w:val="berschrift3"/>
      </w:pPr>
      <w:bookmarkStart w:id="194" w:name="_Toc3556941"/>
      <w:bookmarkStart w:id="195" w:name="_Toc34747190"/>
      <w:bookmarkStart w:id="196" w:name="_Toc77102003"/>
      <w:bookmarkStart w:id="197" w:name="_Toc86863792"/>
      <w:r w:rsidRPr="007055D9">
        <w:t>Version</w:t>
      </w:r>
      <w:bookmarkEnd w:id="194"/>
      <w:bookmarkEnd w:id="195"/>
      <w:bookmarkEnd w:id="196"/>
      <w:bookmarkEnd w:id="197"/>
    </w:p>
    <w:p w14:paraId="2B51203D" w14:textId="77777777" w:rsidR="00FC68DB" w:rsidRPr="007055D9" w:rsidRDefault="00FC68DB" w:rsidP="00B202D2">
      <w:r w:rsidRPr="007055D9">
        <w:t xml:space="preserve">The version code of the χMCF standard upon which the current file is built must be specified by the element </w:t>
      </w:r>
      <w:r w:rsidRPr="00E34587">
        <w:rPr>
          <w:rFonts w:ascii="Courier New" w:hAnsi="Courier New" w:cs="Courier New"/>
          <w:b/>
          <w:i/>
          <w:sz w:val="18"/>
          <w:szCs w:val="18"/>
        </w:rPr>
        <w:t>&lt;version</w:t>
      </w:r>
      <w:r>
        <w:rPr>
          <w:rFonts w:ascii="Courier New" w:hAnsi="Courier New" w:cs="Courier New"/>
          <w:b/>
          <w:i/>
          <w:sz w:val="18"/>
          <w:szCs w:val="18"/>
        </w:rPr>
        <w:t>/</w:t>
      </w:r>
      <w:r w:rsidRPr="00E34587">
        <w:rPr>
          <w:rFonts w:ascii="Courier New" w:hAnsi="Courier New" w:cs="Courier New"/>
          <w:b/>
          <w:i/>
          <w:sz w:val="18"/>
          <w:szCs w:val="18"/>
        </w:rPr>
        <w:t>&gt;.</w:t>
      </w:r>
    </w:p>
    <w:p w14:paraId="624E94A2" w14:textId="77777777" w:rsidR="00FC68DB" w:rsidRPr="007055D9" w:rsidRDefault="00FC68DB" w:rsidP="00B202D2">
      <w:r w:rsidRPr="007055D9">
        <w:t xml:space="preserve">The version code of χMCF files following this document is </w:t>
      </w:r>
      <w:r>
        <w:t>3.1.1</w:t>
      </w:r>
      <w:r w:rsidRPr="007055D9">
        <w:t>.</w:t>
      </w:r>
      <w:r>
        <w:t xml:space="preserve"> </w:t>
      </w:r>
    </w:p>
    <w:p w14:paraId="7BA8E7D6" w14:textId="77777777" w:rsidR="00FC68DB" w:rsidRPr="007055D9" w:rsidRDefault="00FC68DB" w:rsidP="00B202D2">
      <w:pPr>
        <w:keepNext/>
        <w:spacing w:before="120"/>
        <w:rPr>
          <w:b/>
          <w:sz w:val="24"/>
        </w:rPr>
      </w:pPr>
      <w:r w:rsidRPr="007055D9">
        <w:rPr>
          <w:b/>
          <w:sz w:val="24"/>
        </w:rPr>
        <w:t xml:space="preserve">Example: </w:t>
      </w:r>
    </w:p>
    <w:p w14:paraId="19D2E68B" w14:textId="77777777" w:rsidR="00FC68DB" w:rsidRDefault="00FC68DB" w:rsidP="00B202D2">
      <w:pPr>
        <w:pStyle w:val="XMLCode"/>
        <w:keepNext/>
      </w:pPr>
    </w:p>
    <w:p w14:paraId="4AE32841" w14:textId="77777777" w:rsidR="00FC68DB" w:rsidRDefault="00FC68DB" w:rsidP="00B202D2">
      <w:pPr>
        <w:pStyle w:val="XMLCode"/>
        <w:keepNext/>
      </w:pPr>
      <w:r>
        <w:t>&lt;?xml version="1.0" encoding="UTF-8</w:t>
      </w:r>
      <w:proofErr w:type="gramStart"/>
      <w:r>
        <w:t>" ?</w:t>
      </w:r>
      <w:proofErr w:type="gramEnd"/>
      <w:r>
        <w:t>&gt;</w:t>
      </w:r>
    </w:p>
    <w:p w14:paraId="078C2394" w14:textId="77777777" w:rsidR="00FC68DB" w:rsidRDefault="00FC68DB" w:rsidP="00B202D2">
      <w:pPr>
        <w:pStyle w:val="XMLCode"/>
        <w:keepNext/>
      </w:pPr>
      <w:r>
        <w:t>&lt;</w:t>
      </w:r>
      <w:proofErr w:type="spellStart"/>
      <w:r>
        <w:t>xmcf</w:t>
      </w:r>
      <w:proofErr w:type="spellEnd"/>
      <w:r>
        <w:t xml:space="preserve"> </w:t>
      </w:r>
      <w:proofErr w:type="spellStart"/>
      <w:proofErr w:type="gramStart"/>
      <w:r>
        <w:t>xmlns:xsi</w:t>
      </w:r>
      <w:proofErr w:type="spellEnd"/>
      <w:proofErr w:type="gramEnd"/>
      <w:r>
        <w:t xml:space="preserve">="http://www.w3.org/2001/XMLSchema-instance"          </w:t>
      </w:r>
    </w:p>
    <w:p w14:paraId="263D8FB4" w14:textId="77777777" w:rsidR="00FC68DB" w:rsidRDefault="00FC68DB" w:rsidP="00B202D2">
      <w:pPr>
        <w:pStyle w:val="XMLCode"/>
      </w:pPr>
      <w:proofErr w:type="spellStart"/>
      <w:proofErr w:type="gramStart"/>
      <w:r>
        <w:t>xsi:noNamespaceSchemaLocation</w:t>
      </w:r>
      <w:proofErr w:type="spellEnd"/>
      <w:proofErr w:type="gramEnd"/>
      <w:r>
        <w:t>="</w:t>
      </w:r>
      <w:r>
        <w:rPr>
          <w:b/>
          <w:bCs/>
          <w:color w:val="8000FF"/>
        </w:rPr>
        <w:t>xmcf_3_0_1.xsd</w:t>
      </w:r>
      <w:r>
        <w:t>"&gt;</w:t>
      </w:r>
    </w:p>
    <w:p w14:paraId="22BEA2F1" w14:textId="77777777" w:rsidR="00FC68DB" w:rsidRDefault="00FC68DB" w:rsidP="00B202D2">
      <w:pPr>
        <w:pStyle w:val="XMLCode"/>
      </w:pPr>
      <w:r>
        <w:t xml:space="preserve">    &lt;date&gt; 2015-08-27 &lt;/date&gt;</w:t>
      </w:r>
    </w:p>
    <w:p w14:paraId="067DB406" w14:textId="77777777" w:rsidR="00FC68DB" w:rsidRPr="00BA120B" w:rsidRDefault="00FC68DB" w:rsidP="00B202D2">
      <w:pPr>
        <w:pStyle w:val="XMLCode"/>
        <w:rPr>
          <w:b/>
          <w:color w:val="0070C0"/>
        </w:rPr>
      </w:pPr>
      <w:r>
        <w:rPr>
          <w:b/>
          <w:color w:val="0070C0"/>
        </w:rPr>
        <w:t xml:space="preserve">    </w:t>
      </w:r>
      <w:r w:rsidRPr="00BA120B">
        <w:rPr>
          <w:b/>
          <w:color w:val="0070C0"/>
        </w:rPr>
        <w:t xml:space="preserve">&lt;version&gt; </w:t>
      </w:r>
      <w:r>
        <w:t>3.1.0</w:t>
      </w:r>
      <w:r w:rsidRPr="00BA120B">
        <w:rPr>
          <w:b/>
          <w:color w:val="0070C0"/>
        </w:rPr>
        <w:t xml:space="preserve"> &lt;/version&gt;</w:t>
      </w:r>
    </w:p>
    <w:p w14:paraId="1F6FEDB3" w14:textId="77777777" w:rsidR="00FC68DB" w:rsidRPr="00BA120B" w:rsidRDefault="00FC68DB" w:rsidP="00B202D2">
      <w:pPr>
        <w:pStyle w:val="XMLCode"/>
      </w:pPr>
      <w:r>
        <w:t xml:space="preserve">    </w:t>
      </w:r>
      <w:r w:rsidRPr="00BA120B">
        <w:t>&lt;</w:t>
      </w:r>
      <w:proofErr w:type="gramStart"/>
      <w:r w:rsidRPr="00BA120B">
        <w:t>units</w:t>
      </w:r>
      <w:proofErr w:type="gramEnd"/>
      <w:r w:rsidRPr="00BA120B">
        <w:t xml:space="preserve"> length=</w:t>
      </w:r>
      <w:r>
        <w:t>"</w:t>
      </w:r>
      <w:r w:rsidRPr="00BA120B">
        <w:t>mm</w:t>
      </w:r>
      <w:r>
        <w:t>"</w:t>
      </w:r>
      <w:r w:rsidRPr="00BA120B">
        <w:t xml:space="preserve"> angle=</w:t>
      </w:r>
      <w:r>
        <w:t>"</w:t>
      </w:r>
      <w:r w:rsidRPr="00BA120B">
        <w:t>rad</w:t>
      </w:r>
      <w:r>
        <w:t>"</w:t>
      </w:r>
      <w:r w:rsidRPr="00BA120B">
        <w:t xml:space="preserve"> mass=</w:t>
      </w:r>
      <w:r>
        <w:t>"</w:t>
      </w:r>
      <w:r w:rsidRPr="00BA120B">
        <w:t>kg</w:t>
      </w:r>
      <w:r>
        <w:t>"</w:t>
      </w:r>
      <w:r w:rsidRPr="00BA120B">
        <w:t xml:space="preserve"> force=</w:t>
      </w:r>
      <w:r>
        <w:t>"</w:t>
      </w:r>
      <w:r w:rsidRPr="00BA120B">
        <w:t>N</w:t>
      </w:r>
      <w:r>
        <w:t>"</w:t>
      </w:r>
      <w:r w:rsidRPr="00BA120B">
        <w:t xml:space="preserve"> time=</w:t>
      </w:r>
      <w:r>
        <w:t>"</w:t>
      </w:r>
      <w:r w:rsidRPr="00BA120B">
        <w:t>s</w:t>
      </w:r>
      <w:r>
        <w:t>"</w:t>
      </w:r>
      <w:r w:rsidRPr="00BA120B">
        <w:t>/&gt;</w:t>
      </w:r>
    </w:p>
    <w:p w14:paraId="23FEA340" w14:textId="77777777" w:rsidR="00FC68DB" w:rsidRDefault="00FC68DB" w:rsidP="00B202D2">
      <w:pPr>
        <w:pStyle w:val="XMLCode"/>
      </w:pPr>
      <w:r>
        <w:t xml:space="preserve">    ...</w:t>
      </w:r>
    </w:p>
    <w:p w14:paraId="7AC9A311" w14:textId="77777777" w:rsidR="00FC68DB" w:rsidRDefault="00FC68DB" w:rsidP="00B202D2">
      <w:pPr>
        <w:pStyle w:val="XMLCode"/>
      </w:pPr>
      <w:r>
        <w:t>&lt;/</w:t>
      </w:r>
      <w:proofErr w:type="spellStart"/>
      <w:r>
        <w:t>xmcf</w:t>
      </w:r>
      <w:proofErr w:type="spellEnd"/>
      <w:r>
        <w:t>&gt;</w:t>
      </w:r>
    </w:p>
    <w:p w14:paraId="2481B4B2" w14:textId="77777777" w:rsidR="00FC68DB" w:rsidRPr="007055D9" w:rsidRDefault="00FC68DB" w:rsidP="00B202D2">
      <w:pPr>
        <w:pStyle w:val="XMLCode"/>
      </w:pPr>
    </w:p>
    <w:p w14:paraId="1EFDCB56" w14:textId="77777777" w:rsidR="00FC68DB" w:rsidRPr="007055D9" w:rsidRDefault="00FC68DB" w:rsidP="00B202D2">
      <w:pPr>
        <w:pStyle w:val="berschrift3"/>
      </w:pPr>
      <w:bookmarkStart w:id="198" w:name="_Toc3556942"/>
      <w:bookmarkStart w:id="199" w:name="_Ref34739722"/>
      <w:bookmarkStart w:id="200" w:name="_Ref34739734"/>
      <w:bookmarkStart w:id="201" w:name="_Toc34747191"/>
      <w:bookmarkStart w:id="202" w:name="_Toc77102004"/>
      <w:bookmarkStart w:id="203" w:name="_Toc86863793"/>
      <w:r w:rsidRPr="007055D9">
        <w:t>Unit System</w:t>
      </w:r>
      <w:bookmarkEnd w:id="198"/>
      <w:bookmarkEnd w:id="199"/>
      <w:bookmarkEnd w:id="200"/>
      <w:bookmarkEnd w:id="201"/>
      <w:bookmarkEnd w:id="202"/>
      <w:bookmarkEnd w:id="203"/>
    </w:p>
    <w:p w14:paraId="096E5E57" w14:textId="77777777" w:rsidR="00FC68DB" w:rsidRPr="007055D9" w:rsidRDefault="00FC68DB" w:rsidP="00B202D2">
      <w:r w:rsidRPr="007055D9">
        <w:t>The unit system used by χMCF is based upon the International System of Units (SI</w:t>
      </w:r>
      <w:r w:rsidRPr="007055D9">
        <w:rPr>
          <w:rStyle w:val="Funotenzeichen"/>
        </w:rPr>
        <w:footnoteReference w:id="3"/>
      </w:r>
      <w:r w:rsidRPr="007055D9">
        <w:t xml:space="preserve">) and specified by the element </w:t>
      </w:r>
      <w:r w:rsidRPr="00146B5C">
        <w:rPr>
          <w:rFonts w:ascii="Courier New" w:hAnsi="Courier New" w:cs="Courier New"/>
          <w:b/>
          <w:i/>
          <w:sz w:val="18"/>
          <w:szCs w:val="18"/>
        </w:rPr>
        <w:t>&lt;units&gt;</w:t>
      </w:r>
      <w:r>
        <w:t xml:space="preserve">. </w:t>
      </w:r>
      <w:r w:rsidRPr="007055D9">
        <w:t xml:space="preserve">Both the base and the derived units are supported, including decimal prefixes. </w:t>
      </w:r>
    </w:p>
    <w:p w14:paraId="6A25D6A4" w14:textId="77777777" w:rsidR="00FC68DB" w:rsidRDefault="00FC68DB" w:rsidP="00B202D2">
      <w:r w:rsidRPr="007055D9">
        <w:t>Following non-SI u</w:t>
      </w:r>
      <w:r>
        <w:t xml:space="preserve">nits are allowed, additionally: </w:t>
      </w:r>
      <w:r w:rsidRPr="007055D9">
        <w:t>Length</w:t>
      </w:r>
      <w:r w:rsidRPr="007055D9">
        <w:tab/>
        <w:t>[</w:t>
      </w:r>
      <w:r>
        <w:t>in</w:t>
      </w:r>
      <w:r w:rsidRPr="007055D9">
        <w:t>]</w:t>
      </w:r>
      <w:r>
        <w:t xml:space="preserve"> and [ft]; Mass </w:t>
      </w:r>
      <w:r w:rsidRPr="007055D9">
        <w:t>[</w:t>
      </w:r>
      <w:r>
        <w:t xml:space="preserve">lb]. </w:t>
      </w:r>
    </w:p>
    <w:p w14:paraId="48A843C5" w14:textId="77777777" w:rsidR="00FC68DB" w:rsidRPr="007055D9" w:rsidRDefault="00FC68DB" w:rsidP="00B202D2">
      <w:r>
        <w:t xml:space="preserve">There is no need to declare units for dimensionless physical quantities, e. g. friction coefficients. </w:t>
      </w:r>
    </w:p>
    <w:p w14:paraId="7A3CAF82" w14:textId="77777777" w:rsidR="00FC68DB" w:rsidRPr="007055D9" w:rsidRDefault="00FC68DB" w:rsidP="00B202D2">
      <w:r w:rsidRPr="007055D9">
        <w:t>XML-specification of</w:t>
      </w:r>
      <w:r w:rsidRPr="006E6D27">
        <w:rPr>
          <w:b/>
          <w:i/>
        </w:rPr>
        <w:t xml:space="preserve"> </w:t>
      </w:r>
      <w:r w:rsidRPr="00146B5C">
        <w:rPr>
          <w:rFonts w:ascii="Courier New" w:hAnsi="Courier New" w:cs="Courier New"/>
          <w:b/>
          <w:i/>
          <w:sz w:val="18"/>
          <w:szCs w:val="18"/>
        </w:rPr>
        <w:t>&lt;units&gt;</w:t>
      </w:r>
      <w:r w:rsidRPr="00FB3AD0">
        <w:rPr>
          <w:rFonts w:cs="Courier New"/>
        </w:rPr>
        <w:t>:</w:t>
      </w:r>
    </w:p>
    <w:tbl>
      <w:tblPr>
        <w:tblW w:w="90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54"/>
        <w:gridCol w:w="1554"/>
        <w:gridCol w:w="2982"/>
        <w:gridCol w:w="2982"/>
      </w:tblGrid>
      <w:tr w:rsidR="00FC68DB" w:rsidRPr="007055D9" w14:paraId="020DC84E" w14:textId="77777777" w:rsidTr="002926E1">
        <w:trPr>
          <w:cantSplit/>
          <w:tblHeader/>
          <w:jc w:val="center"/>
        </w:trPr>
        <w:tc>
          <w:tcPr>
            <w:tcW w:w="155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526115B" w14:textId="77777777" w:rsidR="00FC68DB" w:rsidRPr="007055D9" w:rsidRDefault="00FC68DB" w:rsidP="00B202D2">
            <w:pPr>
              <w:keepNext/>
              <w:rPr>
                <w:b/>
                <w:i/>
              </w:rPr>
            </w:pPr>
            <w:r w:rsidRPr="007055D9">
              <w:rPr>
                <w:b/>
                <w:i/>
              </w:rPr>
              <w:t>Attribute</w:t>
            </w:r>
          </w:p>
        </w:tc>
        <w:tc>
          <w:tcPr>
            <w:tcW w:w="155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0747EBE" w14:textId="77777777" w:rsidR="00FC68DB" w:rsidRPr="007055D9" w:rsidRDefault="00FC68DB" w:rsidP="00B202D2">
            <w:pPr>
              <w:keepNext/>
              <w:rPr>
                <w:b/>
                <w:i/>
              </w:rPr>
            </w:pPr>
            <w:r w:rsidRPr="007055D9">
              <w:rPr>
                <w:b/>
                <w:i/>
              </w:rPr>
              <w:t>Use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2EF8B8" w14:textId="77777777" w:rsidR="00FC68DB" w:rsidRPr="007055D9" w:rsidRDefault="00FC68DB" w:rsidP="00B202D2">
            <w:pPr>
              <w:keepNext/>
              <w:rPr>
                <w:b/>
                <w:i/>
              </w:rPr>
            </w:pPr>
            <w:r w:rsidRPr="007055D9">
              <w:rPr>
                <w:b/>
                <w:i/>
              </w:rPr>
              <w:t>Value Space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5087F71" w14:textId="77777777" w:rsidR="00FC68DB" w:rsidRPr="007055D9" w:rsidRDefault="00FC68DB" w:rsidP="00B202D2">
            <w:pPr>
              <w:keepNext/>
              <w:rPr>
                <w:b/>
                <w:i/>
              </w:rPr>
            </w:pPr>
            <w:r>
              <w:rPr>
                <w:b/>
                <w:i/>
              </w:rPr>
              <w:t>Default</w:t>
            </w:r>
          </w:p>
        </w:tc>
      </w:tr>
      <w:tr w:rsidR="00FC68DB" w:rsidRPr="007055D9" w14:paraId="1F259EF6" w14:textId="77777777" w:rsidTr="00FC68DB">
        <w:trPr>
          <w:jc w:val="center"/>
        </w:trPr>
        <w:tc>
          <w:tcPr>
            <w:tcW w:w="1554" w:type="dxa"/>
            <w:shd w:val="clear" w:color="auto" w:fill="auto"/>
          </w:tcPr>
          <w:p w14:paraId="65C9F8EE" w14:textId="77777777" w:rsidR="00FC68DB" w:rsidRPr="00DC10DA" w:rsidRDefault="00FC68DB" w:rsidP="00B202D2">
            <w:pPr>
              <w:rPr>
                <w:sz w:val="18"/>
                <w:szCs w:val="20"/>
              </w:rPr>
            </w:pPr>
            <w:r w:rsidRPr="00DC10DA">
              <w:rPr>
                <w:sz w:val="18"/>
                <w:szCs w:val="20"/>
              </w:rPr>
              <w:t>length</w:t>
            </w:r>
          </w:p>
        </w:tc>
        <w:tc>
          <w:tcPr>
            <w:tcW w:w="1554" w:type="dxa"/>
            <w:shd w:val="clear" w:color="auto" w:fill="auto"/>
          </w:tcPr>
          <w:p w14:paraId="105F9CD4" w14:textId="77777777" w:rsidR="00FC68DB" w:rsidRPr="00DC10DA" w:rsidRDefault="00FC68DB" w:rsidP="00B202D2">
            <w:pPr>
              <w:rPr>
                <w:sz w:val="18"/>
                <w:szCs w:val="20"/>
              </w:rPr>
            </w:pPr>
            <w:r w:rsidRPr="00DC10DA">
              <w:rPr>
                <w:sz w:val="18"/>
                <w:szCs w:val="20"/>
              </w:rPr>
              <w:t>Optional</w:t>
            </w:r>
          </w:p>
        </w:tc>
        <w:tc>
          <w:tcPr>
            <w:tcW w:w="2982" w:type="dxa"/>
            <w:shd w:val="clear" w:color="auto" w:fill="auto"/>
          </w:tcPr>
          <w:p w14:paraId="3F103DBE" w14:textId="77777777" w:rsidR="00FC68DB" w:rsidRPr="00DC10DA" w:rsidRDefault="00FC68DB" w:rsidP="00B202D2">
            <w:pPr>
              <w:rPr>
                <w:sz w:val="18"/>
                <w:szCs w:val="20"/>
              </w:rPr>
            </w:pPr>
            <w:r>
              <w:rPr>
                <w:sz w:val="18"/>
                <w:szCs w:val="20"/>
              </w:rPr>
              <w:t>"</w:t>
            </w:r>
            <w:r w:rsidRPr="00DC10DA">
              <w:rPr>
                <w:sz w:val="18"/>
                <w:szCs w:val="20"/>
              </w:rPr>
              <w:t>mm</w:t>
            </w:r>
            <w:r>
              <w:rPr>
                <w:sz w:val="18"/>
                <w:szCs w:val="20"/>
              </w:rPr>
              <w:t>"</w:t>
            </w:r>
            <w:r w:rsidRPr="00DC10DA">
              <w:rPr>
                <w:sz w:val="18"/>
                <w:szCs w:val="20"/>
              </w:rPr>
              <w:t xml:space="preserve">, </w:t>
            </w:r>
            <w:r>
              <w:rPr>
                <w:sz w:val="18"/>
                <w:szCs w:val="20"/>
              </w:rPr>
              <w:t>"</w:t>
            </w:r>
            <w:r w:rsidRPr="00DC10DA">
              <w:rPr>
                <w:sz w:val="18"/>
                <w:szCs w:val="20"/>
              </w:rPr>
              <w:t>m</w:t>
            </w:r>
            <w:r>
              <w:rPr>
                <w:sz w:val="18"/>
                <w:szCs w:val="20"/>
              </w:rPr>
              <w:t>"</w:t>
            </w:r>
            <w:r w:rsidRPr="00DC10DA">
              <w:rPr>
                <w:sz w:val="18"/>
                <w:szCs w:val="20"/>
              </w:rPr>
              <w:t xml:space="preserve">, </w:t>
            </w:r>
            <w:r>
              <w:rPr>
                <w:sz w:val="18"/>
                <w:szCs w:val="20"/>
              </w:rPr>
              <w:t>"</w:t>
            </w:r>
            <w:r w:rsidRPr="00DC10DA">
              <w:rPr>
                <w:sz w:val="18"/>
                <w:szCs w:val="20"/>
              </w:rPr>
              <w:t>in</w:t>
            </w:r>
            <w:r>
              <w:rPr>
                <w:sz w:val="18"/>
                <w:szCs w:val="20"/>
              </w:rPr>
              <w:t>"</w:t>
            </w:r>
            <w:r w:rsidRPr="00DC10DA">
              <w:rPr>
                <w:sz w:val="18"/>
                <w:szCs w:val="20"/>
              </w:rPr>
              <w:t xml:space="preserve">, </w:t>
            </w:r>
            <w:r>
              <w:rPr>
                <w:sz w:val="18"/>
                <w:szCs w:val="20"/>
              </w:rPr>
              <w:t>"</w:t>
            </w:r>
            <w:r w:rsidRPr="00DC10DA">
              <w:rPr>
                <w:sz w:val="18"/>
                <w:szCs w:val="20"/>
              </w:rPr>
              <w:t>ft</w:t>
            </w:r>
            <w:r>
              <w:rPr>
                <w:sz w:val="18"/>
                <w:szCs w:val="20"/>
              </w:rPr>
              <w:t>"</w:t>
            </w:r>
          </w:p>
        </w:tc>
        <w:tc>
          <w:tcPr>
            <w:tcW w:w="2982" w:type="dxa"/>
          </w:tcPr>
          <w:p w14:paraId="6D1D7BDC" w14:textId="77777777" w:rsidR="00FC68DB" w:rsidRPr="00DC10DA" w:rsidRDefault="00FC68DB" w:rsidP="00B202D2">
            <w:pPr>
              <w:rPr>
                <w:sz w:val="18"/>
                <w:szCs w:val="20"/>
              </w:rPr>
            </w:pPr>
            <w:r>
              <w:rPr>
                <w:sz w:val="18"/>
                <w:szCs w:val="20"/>
              </w:rPr>
              <w:t>"mm"</w:t>
            </w:r>
          </w:p>
        </w:tc>
      </w:tr>
      <w:tr w:rsidR="00FC68DB" w:rsidRPr="007055D9" w14:paraId="4D27EB85" w14:textId="77777777" w:rsidTr="00FC68DB">
        <w:trPr>
          <w:jc w:val="center"/>
        </w:trPr>
        <w:tc>
          <w:tcPr>
            <w:tcW w:w="1554" w:type="dxa"/>
            <w:tcBorders>
              <w:bottom w:val="dotted" w:sz="4" w:space="0" w:color="auto"/>
            </w:tcBorders>
            <w:shd w:val="clear" w:color="auto" w:fill="auto"/>
          </w:tcPr>
          <w:p w14:paraId="014FF68C" w14:textId="77777777" w:rsidR="00FC68DB" w:rsidRPr="00DC10DA" w:rsidRDefault="00FC68DB" w:rsidP="00B202D2">
            <w:pPr>
              <w:rPr>
                <w:sz w:val="18"/>
                <w:szCs w:val="20"/>
              </w:rPr>
            </w:pPr>
            <w:r w:rsidRPr="00DC10DA">
              <w:rPr>
                <w:sz w:val="18"/>
                <w:szCs w:val="20"/>
              </w:rPr>
              <w:t>angle</w:t>
            </w:r>
          </w:p>
        </w:tc>
        <w:tc>
          <w:tcPr>
            <w:tcW w:w="1554" w:type="dxa"/>
            <w:tcBorders>
              <w:bottom w:val="dotted" w:sz="4" w:space="0" w:color="auto"/>
            </w:tcBorders>
            <w:shd w:val="clear" w:color="auto" w:fill="auto"/>
          </w:tcPr>
          <w:p w14:paraId="73B20EA8" w14:textId="77777777" w:rsidR="00FC68DB" w:rsidRPr="00DC10DA" w:rsidRDefault="00FC68DB" w:rsidP="00B202D2">
            <w:pPr>
              <w:rPr>
                <w:sz w:val="18"/>
                <w:szCs w:val="20"/>
              </w:rPr>
            </w:pPr>
            <w:r w:rsidRPr="00DC10DA">
              <w:rPr>
                <w:sz w:val="18"/>
                <w:szCs w:val="20"/>
              </w:rPr>
              <w:t>Optional</w:t>
            </w:r>
          </w:p>
        </w:tc>
        <w:tc>
          <w:tcPr>
            <w:tcW w:w="2982" w:type="dxa"/>
            <w:tcBorders>
              <w:bottom w:val="dotted" w:sz="4" w:space="0" w:color="auto"/>
            </w:tcBorders>
            <w:shd w:val="clear" w:color="auto" w:fill="auto"/>
          </w:tcPr>
          <w:p w14:paraId="10E92CE9" w14:textId="77777777" w:rsidR="00FC68DB" w:rsidRPr="00DC10DA" w:rsidRDefault="00FC68DB" w:rsidP="00B202D2">
            <w:pPr>
              <w:rPr>
                <w:sz w:val="18"/>
                <w:szCs w:val="20"/>
              </w:rPr>
            </w:pPr>
            <w:r>
              <w:rPr>
                <w:sz w:val="18"/>
                <w:szCs w:val="20"/>
              </w:rPr>
              <w:t>"</w:t>
            </w:r>
            <w:proofErr w:type="spellStart"/>
            <w:r w:rsidRPr="00DC10DA">
              <w:rPr>
                <w:sz w:val="18"/>
                <w:szCs w:val="20"/>
              </w:rPr>
              <w:t>deg</w:t>
            </w:r>
            <w:proofErr w:type="spellEnd"/>
            <w:r>
              <w:rPr>
                <w:sz w:val="18"/>
                <w:szCs w:val="20"/>
              </w:rPr>
              <w:t>"</w:t>
            </w:r>
            <w:r w:rsidRPr="00DC10DA">
              <w:rPr>
                <w:sz w:val="18"/>
                <w:szCs w:val="20"/>
              </w:rPr>
              <w:t xml:space="preserve">, </w:t>
            </w:r>
            <w:r>
              <w:rPr>
                <w:sz w:val="18"/>
                <w:szCs w:val="20"/>
              </w:rPr>
              <w:t>"</w:t>
            </w:r>
            <w:r w:rsidRPr="00DC10DA">
              <w:rPr>
                <w:sz w:val="18"/>
                <w:szCs w:val="20"/>
              </w:rPr>
              <w:t>rad</w:t>
            </w:r>
            <w:r>
              <w:rPr>
                <w:sz w:val="18"/>
                <w:szCs w:val="20"/>
              </w:rPr>
              <w:t>"</w:t>
            </w:r>
          </w:p>
        </w:tc>
        <w:tc>
          <w:tcPr>
            <w:tcW w:w="2982" w:type="dxa"/>
            <w:tcBorders>
              <w:bottom w:val="dotted" w:sz="4" w:space="0" w:color="auto"/>
            </w:tcBorders>
          </w:tcPr>
          <w:p w14:paraId="5C6C989F" w14:textId="77777777" w:rsidR="00FC68DB" w:rsidRPr="00DC10DA" w:rsidRDefault="00FC68DB" w:rsidP="00B202D2">
            <w:pPr>
              <w:rPr>
                <w:sz w:val="18"/>
                <w:szCs w:val="20"/>
              </w:rPr>
            </w:pPr>
            <w:r>
              <w:rPr>
                <w:sz w:val="18"/>
                <w:szCs w:val="20"/>
              </w:rPr>
              <w:t>"</w:t>
            </w:r>
            <w:proofErr w:type="spellStart"/>
            <w:r>
              <w:rPr>
                <w:sz w:val="18"/>
                <w:szCs w:val="20"/>
              </w:rPr>
              <w:t>deg</w:t>
            </w:r>
            <w:proofErr w:type="spellEnd"/>
            <w:r>
              <w:rPr>
                <w:sz w:val="18"/>
                <w:szCs w:val="20"/>
              </w:rPr>
              <w:t>"</w:t>
            </w:r>
          </w:p>
        </w:tc>
      </w:tr>
      <w:tr w:rsidR="00FC68DB" w:rsidRPr="007055D9" w14:paraId="18234256"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0F832C67" w14:textId="77777777" w:rsidR="00FC68DB" w:rsidRPr="00DC10DA" w:rsidRDefault="00FC68DB" w:rsidP="00B202D2">
            <w:pPr>
              <w:rPr>
                <w:sz w:val="18"/>
                <w:szCs w:val="20"/>
              </w:rPr>
            </w:pPr>
            <w:r w:rsidRPr="00DC10DA">
              <w:rPr>
                <w:sz w:val="18"/>
                <w:szCs w:val="20"/>
              </w:rPr>
              <w:t>mass</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364B3227" w14:textId="77777777" w:rsidR="00FC68DB" w:rsidRPr="00DC10DA" w:rsidRDefault="00FC68DB" w:rsidP="00B202D2">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7DCFC7A0" w14:textId="77777777" w:rsidR="00FC68DB" w:rsidRPr="00DC10DA" w:rsidRDefault="00FC68DB" w:rsidP="00B202D2">
            <w:pPr>
              <w:rPr>
                <w:sz w:val="18"/>
                <w:szCs w:val="20"/>
              </w:rPr>
            </w:pPr>
            <w:r>
              <w:rPr>
                <w:sz w:val="18"/>
                <w:szCs w:val="20"/>
              </w:rPr>
              <w:t>"</w:t>
            </w:r>
            <w:r w:rsidRPr="00DC10DA">
              <w:rPr>
                <w:sz w:val="18"/>
                <w:szCs w:val="20"/>
              </w:rPr>
              <w:t>g</w:t>
            </w:r>
            <w:r>
              <w:rPr>
                <w:sz w:val="18"/>
                <w:szCs w:val="20"/>
              </w:rPr>
              <w:t>"</w:t>
            </w:r>
            <w:r w:rsidRPr="00DC10DA">
              <w:rPr>
                <w:sz w:val="18"/>
                <w:szCs w:val="20"/>
              </w:rPr>
              <w:t xml:space="preserve">, </w:t>
            </w:r>
            <w:r>
              <w:rPr>
                <w:sz w:val="18"/>
                <w:szCs w:val="20"/>
              </w:rPr>
              <w:t>"</w:t>
            </w:r>
            <w:r w:rsidRPr="00DC10DA">
              <w:rPr>
                <w:sz w:val="18"/>
                <w:szCs w:val="20"/>
              </w:rPr>
              <w:t>kg</w:t>
            </w:r>
            <w:r>
              <w:rPr>
                <w:sz w:val="18"/>
                <w:szCs w:val="20"/>
              </w:rPr>
              <w:t>"</w:t>
            </w:r>
            <w:r w:rsidRPr="00DC10DA">
              <w:rPr>
                <w:sz w:val="18"/>
                <w:szCs w:val="20"/>
              </w:rPr>
              <w:t xml:space="preserve">, </w:t>
            </w:r>
            <w:r>
              <w:rPr>
                <w:sz w:val="18"/>
                <w:szCs w:val="20"/>
              </w:rPr>
              <w:t>"</w:t>
            </w:r>
            <w:r w:rsidRPr="00DC10DA">
              <w:rPr>
                <w:sz w:val="18"/>
                <w:szCs w:val="20"/>
              </w:rPr>
              <w:t>t</w:t>
            </w:r>
            <w:r>
              <w:rPr>
                <w:sz w:val="18"/>
                <w:szCs w:val="20"/>
              </w:rPr>
              <w:t>"</w:t>
            </w:r>
            <w:r w:rsidRPr="00DC10DA">
              <w:rPr>
                <w:sz w:val="18"/>
                <w:szCs w:val="20"/>
              </w:rPr>
              <w:t xml:space="preserve">, </w:t>
            </w:r>
            <w:r>
              <w:rPr>
                <w:sz w:val="18"/>
                <w:szCs w:val="20"/>
              </w:rPr>
              <w:t>"</w:t>
            </w:r>
            <w:r w:rsidRPr="00DC10DA">
              <w:rPr>
                <w:sz w:val="18"/>
                <w:szCs w:val="20"/>
              </w:rPr>
              <w:t>lb</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272A2D94" w14:textId="77777777" w:rsidR="00FC68DB" w:rsidRPr="00DC10DA" w:rsidRDefault="00FC68DB" w:rsidP="00B202D2">
            <w:pPr>
              <w:rPr>
                <w:sz w:val="18"/>
                <w:szCs w:val="20"/>
              </w:rPr>
            </w:pPr>
            <w:r>
              <w:rPr>
                <w:sz w:val="18"/>
                <w:szCs w:val="20"/>
              </w:rPr>
              <w:t>"kg"</w:t>
            </w:r>
          </w:p>
        </w:tc>
      </w:tr>
      <w:tr w:rsidR="00FC68DB" w:rsidRPr="007055D9" w14:paraId="7406A24C"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1BB4A03B" w14:textId="77777777" w:rsidR="00FC68DB" w:rsidRPr="00DC10DA" w:rsidRDefault="00FC68DB" w:rsidP="00B202D2">
            <w:pPr>
              <w:rPr>
                <w:sz w:val="18"/>
                <w:szCs w:val="20"/>
              </w:rPr>
            </w:pPr>
            <w:r w:rsidRPr="00DC10DA">
              <w:rPr>
                <w:sz w:val="18"/>
                <w:szCs w:val="20"/>
              </w:rPr>
              <w:t>force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7B73B9BE" w14:textId="77777777" w:rsidR="00FC68DB" w:rsidRPr="00DC10DA" w:rsidRDefault="00FC68DB" w:rsidP="00B202D2">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21A9A4B6" w14:textId="77777777" w:rsidR="00FC68DB" w:rsidRPr="00DC10DA" w:rsidRDefault="00FC68DB" w:rsidP="00B202D2">
            <w:pPr>
              <w:rPr>
                <w:sz w:val="18"/>
                <w:szCs w:val="20"/>
              </w:rPr>
            </w:pPr>
            <w:r>
              <w:rPr>
                <w:sz w:val="18"/>
                <w:szCs w:val="20"/>
              </w:rPr>
              <w:t>"</w:t>
            </w:r>
            <w:proofErr w:type="spellStart"/>
            <w:r w:rsidRPr="00DC10DA">
              <w:rPr>
                <w:sz w:val="18"/>
                <w:szCs w:val="20"/>
              </w:rPr>
              <w:t>kN</w:t>
            </w:r>
            <w:proofErr w:type="spellEnd"/>
            <w:r>
              <w:rPr>
                <w:sz w:val="18"/>
                <w:szCs w:val="20"/>
              </w:rPr>
              <w:t>"</w:t>
            </w:r>
            <w:r w:rsidRPr="00DC10DA">
              <w:rPr>
                <w:sz w:val="18"/>
                <w:szCs w:val="20"/>
              </w:rPr>
              <w:t xml:space="preserve">, </w:t>
            </w:r>
            <w:r>
              <w:rPr>
                <w:sz w:val="18"/>
                <w:szCs w:val="20"/>
              </w:rPr>
              <w:t>"</w:t>
            </w:r>
            <w:r w:rsidRPr="00DC10DA">
              <w:rPr>
                <w:sz w:val="18"/>
                <w:szCs w:val="20"/>
              </w:rPr>
              <w:t>N</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0420A92C" w14:textId="77777777" w:rsidR="00FC68DB" w:rsidRPr="00DC10DA" w:rsidRDefault="00FC68DB" w:rsidP="00B202D2">
            <w:pPr>
              <w:rPr>
                <w:sz w:val="18"/>
                <w:szCs w:val="20"/>
              </w:rPr>
            </w:pPr>
            <w:r>
              <w:rPr>
                <w:sz w:val="18"/>
                <w:szCs w:val="20"/>
              </w:rPr>
              <w:t>"N"</w:t>
            </w:r>
          </w:p>
        </w:tc>
      </w:tr>
      <w:tr w:rsidR="00FC68DB" w:rsidRPr="007055D9" w14:paraId="2724E522"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3D8D28FB" w14:textId="77777777" w:rsidR="00FC68DB" w:rsidRPr="00DC10DA" w:rsidRDefault="00FC68DB" w:rsidP="00B202D2">
            <w:pPr>
              <w:rPr>
                <w:sz w:val="18"/>
                <w:szCs w:val="20"/>
              </w:rPr>
            </w:pPr>
            <w:r w:rsidRPr="00DC10DA">
              <w:rPr>
                <w:sz w:val="18"/>
                <w:szCs w:val="20"/>
              </w:rPr>
              <w:t>time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6B6A0A42" w14:textId="77777777" w:rsidR="00FC68DB" w:rsidRPr="00DC10DA" w:rsidRDefault="00FC68DB" w:rsidP="00B202D2">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5E188773" w14:textId="77777777" w:rsidR="00FC68DB" w:rsidRPr="00DC10DA" w:rsidRDefault="00FC68DB" w:rsidP="00B202D2">
            <w:pPr>
              <w:keepNext/>
              <w:rPr>
                <w:sz w:val="18"/>
                <w:szCs w:val="20"/>
              </w:rPr>
            </w:pPr>
            <w:r>
              <w:rPr>
                <w:sz w:val="18"/>
                <w:szCs w:val="20"/>
              </w:rPr>
              <w:t>"</w:t>
            </w:r>
            <w:r w:rsidRPr="00DC10DA">
              <w:rPr>
                <w:sz w:val="18"/>
                <w:szCs w:val="20"/>
              </w:rPr>
              <w:t>s</w:t>
            </w:r>
            <w:r>
              <w:rPr>
                <w:sz w:val="18"/>
                <w:szCs w:val="20"/>
              </w:rPr>
              <w:t>"</w:t>
            </w:r>
            <w:r w:rsidRPr="00DC10DA">
              <w:rPr>
                <w:sz w:val="18"/>
                <w:szCs w:val="20"/>
              </w:rPr>
              <w:t xml:space="preserve">, </w:t>
            </w:r>
            <w:r>
              <w:rPr>
                <w:sz w:val="18"/>
                <w:szCs w:val="20"/>
              </w:rPr>
              <w:t>"</w:t>
            </w:r>
            <w:r w:rsidRPr="00DC10DA">
              <w:rPr>
                <w:sz w:val="18"/>
                <w:szCs w:val="20"/>
              </w:rPr>
              <w:t>min</w:t>
            </w:r>
            <w:r>
              <w:rPr>
                <w:sz w:val="18"/>
                <w:szCs w:val="20"/>
              </w:rPr>
              <w:t>"</w:t>
            </w:r>
            <w:r w:rsidRPr="00DC10DA">
              <w:rPr>
                <w:sz w:val="18"/>
                <w:szCs w:val="20"/>
              </w:rPr>
              <w:t xml:space="preserve">, </w:t>
            </w:r>
            <w:r>
              <w:rPr>
                <w:sz w:val="18"/>
                <w:szCs w:val="20"/>
              </w:rPr>
              <w:t>"</w:t>
            </w:r>
            <w:r w:rsidRPr="00DC10DA">
              <w:rPr>
                <w:sz w:val="18"/>
                <w:szCs w:val="20"/>
              </w:rPr>
              <w:t>h</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6E11422F" w14:textId="77777777" w:rsidR="00FC68DB" w:rsidRPr="00DC10DA" w:rsidRDefault="00FC68DB" w:rsidP="00B202D2">
            <w:pPr>
              <w:keepNext/>
              <w:rPr>
                <w:sz w:val="18"/>
                <w:szCs w:val="20"/>
              </w:rPr>
            </w:pPr>
            <w:r>
              <w:rPr>
                <w:sz w:val="18"/>
                <w:szCs w:val="20"/>
              </w:rPr>
              <w:t>"s"</w:t>
            </w:r>
          </w:p>
        </w:tc>
      </w:tr>
      <w:tr w:rsidR="00FC68DB" w:rsidRPr="007055D9" w14:paraId="21AA6B7C"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4D771E18" w14:textId="77777777" w:rsidR="00FC68DB" w:rsidRPr="00DC10DA" w:rsidRDefault="00FC68DB" w:rsidP="00B202D2">
            <w:pPr>
              <w:rPr>
                <w:sz w:val="18"/>
                <w:szCs w:val="20"/>
              </w:rPr>
            </w:pPr>
            <w:r>
              <w:rPr>
                <w:sz w:val="18"/>
                <w:szCs w:val="20"/>
              </w:rPr>
              <w:t>torque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6DCA6944" w14:textId="77777777" w:rsidR="00FC68DB" w:rsidRPr="00DC10DA" w:rsidRDefault="00FC68DB" w:rsidP="00B202D2">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09353AC9" w14:textId="77777777" w:rsidR="00FC68DB" w:rsidRPr="00DC10DA" w:rsidRDefault="00FC68DB" w:rsidP="00B202D2">
            <w:pPr>
              <w:keepNext/>
              <w:rPr>
                <w:sz w:val="18"/>
                <w:szCs w:val="20"/>
              </w:rPr>
            </w:pPr>
            <w:r>
              <w:rPr>
                <w:sz w:val="18"/>
                <w:szCs w:val="20"/>
              </w:rPr>
              <w:t>"Nm"</w:t>
            </w:r>
          </w:p>
        </w:tc>
        <w:tc>
          <w:tcPr>
            <w:tcW w:w="2982" w:type="dxa"/>
            <w:tcBorders>
              <w:top w:val="dotted" w:sz="4" w:space="0" w:color="auto"/>
              <w:left w:val="single" w:sz="4" w:space="0" w:color="000000"/>
              <w:bottom w:val="dotted" w:sz="4" w:space="0" w:color="auto"/>
              <w:right w:val="single" w:sz="8" w:space="0" w:color="000000"/>
            </w:tcBorders>
          </w:tcPr>
          <w:p w14:paraId="5A1CE5D8" w14:textId="77777777" w:rsidR="00FC68DB" w:rsidRDefault="00FC68DB" w:rsidP="00B202D2">
            <w:pPr>
              <w:keepNext/>
              <w:rPr>
                <w:sz w:val="18"/>
                <w:szCs w:val="20"/>
              </w:rPr>
            </w:pPr>
            <w:r>
              <w:rPr>
                <w:sz w:val="18"/>
                <w:szCs w:val="20"/>
              </w:rPr>
              <w:t>"Nm"</w:t>
            </w:r>
          </w:p>
        </w:tc>
      </w:tr>
      <w:tr w:rsidR="00FC68DB" w:rsidRPr="007055D9" w14:paraId="03BD0B6F" w14:textId="77777777" w:rsidTr="00FC68DB">
        <w:trPr>
          <w:jc w:val="center"/>
        </w:trPr>
        <w:tc>
          <w:tcPr>
            <w:tcW w:w="1554" w:type="dxa"/>
            <w:tcBorders>
              <w:top w:val="dotted" w:sz="4" w:space="0" w:color="auto"/>
              <w:left w:val="single" w:sz="8" w:space="0" w:color="000000"/>
              <w:bottom w:val="single" w:sz="8" w:space="0" w:color="000000"/>
              <w:right w:val="dotted" w:sz="4" w:space="0" w:color="auto"/>
            </w:tcBorders>
            <w:shd w:val="clear" w:color="auto" w:fill="auto"/>
          </w:tcPr>
          <w:p w14:paraId="21EA299F" w14:textId="77777777" w:rsidR="00FC68DB" w:rsidRDefault="00FC68DB" w:rsidP="00B202D2">
            <w:pPr>
              <w:rPr>
                <w:sz w:val="18"/>
                <w:szCs w:val="20"/>
              </w:rPr>
            </w:pPr>
            <w:proofErr w:type="spellStart"/>
            <w:r>
              <w:rPr>
                <w:sz w:val="18"/>
                <w:szCs w:val="20"/>
              </w:rPr>
              <w:lastRenderedPageBreak/>
              <w:t>angular_speed</w:t>
            </w:r>
            <w:proofErr w:type="spellEnd"/>
          </w:p>
        </w:tc>
        <w:tc>
          <w:tcPr>
            <w:tcW w:w="1554" w:type="dxa"/>
            <w:tcBorders>
              <w:top w:val="dotted" w:sz="4" w:space="0" w:color="auto"/>
              <w:left w:val="single" w:sz="4" w:space="0" w:color="000000"/>
              <w:bottom w:val="single" w:sz="8" w:space="0" w:color="000000"/>
              <w:right w:val="dotted" w:sz="4" w:space="0" w:color="auto"/>
            </w:tcBorders>
            <w:shd w:val="clear" w:color="auto" w:fill="auto"/>
          </w:tcPr>
          <w:p w14:paraId="2F4B8DBB" w14:textId="77777777" w:rsidR="00FC68DB" w:rsidRPr="00DC10DA" w:rsidRDefault="00FC68DB" w:rsidP="00B202D2">
            <w:pPr>
              <w:rPr>
                <w:sz w:val="18"/>
                <w:szCs w:val="20"/>
              </w:rPr>
            </w:pPr>
            <w:r>
              <w:rPr>
                <w:sz w:val="18"/>
                <w:szCs w:val="20"/>
              </w:rPr>
              <w:t>Optional</w:t>
            </w:r>
          </w:p>
        </w:tc>
        <w:tc>
          <w:tcPr>
            <w:tcW w:w="2982" w:type="dxa"/>
            <w:tcBorders>
              <w:top w:val="dotted" w:sz="4" w:space="0" w:color="auto"/>
              <w:left w:val="single" w:sz="4" w:space="0" w:color="000000"/>
              <w:bottom w:val="single" w:sz="8" w:space="0" w:color="000000"/>
              <w:right w:val="single" w:sz="8" w:space="0" w:color="000000"/>
            </w:tcBorders>
            <w:shd w:val="clear" w:color="auto" w:fill="auto"/>
          </w:tcPr>
          <w:p w14:paraId="00891807" w14:textId="77777777" w:rsidR="00FC68DB" w:rsidRDefault="00FC68DB" w:rsidP="00B202D2">
            <w:pPr>
              <w:keepNext/>
              <w:rPr>
                <w:sz w:val="18"/>
                <w:szCs w:val="20"/>
              </w:rPr>
            </w:pPr>
            <w:r>
              <w:rPr>
                <w:sz w:val="18"/>
                <w:szCs w:val="20"/>
              </w:rPr>
              <w:t>"rad/s", "Hz", "kHz", "rpm"</w:t>
            </w:r>
          </w:p>
        </w:tc>
        <w:tc>
          <w:tcPr>
            <w:tcW w:w="2982" w:type="dxa"/>
            <w:tcBorders>
              <w:top w:val="dotted" w:sz="4" w:space="0" w:color="auto"/>
              <w:left w:val="single" w:sz="4" w:space="0" w:color="000000"/>
              <w:bottom w:val="single" w:sz="8" w:space="0" w:color="000000"/>
              <w:right w:val="single" w:sz="8" w:space="0" w:color="000000"/>
            </w:tcBorders>
          </w:tcPr>
          <w:p w14:paraId="266B76E6" w14:textId="77777777" w:rsidR="00FC68DB" w:rsidRDefault="00FC68DB" w:rsidP="00B202D2">
            <w:pPr>
              <w:keepNext/>
              <w:rPr>
                <w:sz w:val="18"/>
                <w:szCs w:val="20"/>
              </w:rPr>
            </w:pPr>
            <w:r>
              <w:rPr>
                <w:sz w:val="18"/>
                <w:szCs w:val="20"/>
              </w:rPr>
              <w:t>"Hz"</w:t>
            </w:r>
          </w:p>
        </w:tc>
      </w:tr>
    </w:tbl>
    <w:p w14:paraId="066C50F2" w14:textId="547D3F41" w:rsidR="00FC68DB" w:rsidRDefault="00FC68DB" w:rsidP="00B202D2">
      <w:pPr>
        <w:pStyle w:val="Beschriftung"/>
        <w:spacing w:before="120"/>
      </w:pPr>
      <w:bookmarkStart w:id="204" w:name="_Toc3566410"/>
      <w:bookmarkStart w:id="205" w:name="_Toc34747412"/>
      <w:bookmarkStart w:id="206" w:name="_Toc77095860"/>
      <w:r>
        <w:t xml:space="preserve">Table </w:t>
      </w:r>
      <w:r>
        <w:fldChar w:fldCharType="begin"/>
      </w:r>
      <w:r>
        <w:instrText xml:space="preserve"> SEQ Table \* ARABIC </w:instrText>
      </w:r>
      <w:r>
        <w:fldChar w:fldCharType="separate"/>
      </w:r>
      <w:r w:rsidR="008116BB">
        <w:rPr>
          <w:noProof/>
        </w:rPr>
        <w:t>2</w:t>
      </w:r>
      <w:r>
        <w:fldChar w:fldCharType="end"/>
      </w:r>
      <w:r>
        <w:t xml:space="preserve">: </w:t>
      </w:r>
      <w:r w:rsidRPr="007055D9">
        <w:t>XML-specification of</w:t>
      </w:r>
      <w:r w:rsidRPr="006E6D27">
        <w:t xml:space="preserve"> </w:t>
      </w:r>
      <w:r w:rsidRPr="00146B5C">
        <w:rPr>
          <w:rFonts w:ascii="Courier New" w:hAnsi="Courier New" w:cs="Courier New"/>
        </w:rPr>
        <w:t>&lt;units</w:t>
      </w:r>
      <w:r>
        <w:rPr>
          <w:rFonts w:ascii="Courier New" w:hAnsi="Courier New" w:cs="Courier New"/>
        </w:rPr>
        <w:t>/</w:t>
      </w:r>
      <w:r w:rsidRPr="00146B5C">
        <w:rPr>
          <w:rFonts w:ascii="Courier New" w:hAnsi="Courier New" w:cs="Courier New"/>
        </w:rPr>
        <w:t>&gt;</w:t>
      </w:r>
      <w:bookmarkEnd w:id="204"/>
      <w:bookmarkEnd w:id="205"/>
      <w:bookmarkEnd w:id="206"/>
    </w:p>
    <w:p w14:paraId="046A04CF" w14:textId="77777777" w:rsidR="00FC68DB" w:rsidRPr="007055D9" w:rsidRDefault="00FC68DB" w:rsidP="00B202D2">
      <w:pPr>
        <w:keepNext/>
        <w:keepLines/>
        <w:spacing w:before="240"/>
        <w:rPr>
          <w:b/>
          <w:sz w:val="24"/>
        </w:rPr>
      </w:pPr>
      <w:r w:rsidRPr="007055D9">
        <w:rPr>
          <w:b/>
          <w:sz w:val="24"/>
        </w:rPr>
        <w:t>Example:</w:t>
      </w:r>
      <w:r>
        <w:rPr>
          <w:b/>
          <w:sz w:val="24"/>
        </w:rPr>
        <w:t xml:space="preserve"> </w:t>
      </w:r>
      <w:r w:rsidRPr="007055D9">
        <w:rPr>
          <w:b/>
          <w:sz w:val="24"/>
        </w:rPr>
        <w:t xml:space="preserve"> </w:t>
      </w:r>
    </w:p>
    <w:p w14:paraId="72472D75" w14:textId="77777777" w:rsidR="00FC68DB" w:rsidRDefault="00FC68DB" w:rsidP="00B202D2">
      <w:pPr>
        <w:pStyle w:val="XMLCode"/>
        <w:keepNext/>
        <w:keepLines/>
        <w:spacing w:before="120"/>
      </w:pPr>
    </w:p>
    <w:p w14:paraId="2FA7E92A" w14:textId="77777777" w:rsidR="00FC68DB" w:rsidRDefault="00FC68DB" w:rsidP="00B202D2">
      <w:pPr>
        <w:pStyle w:val="XMLCode"/>
        <w:keepNext/>
        <w:keepLines/>
      </w:pPr>
      <w:r>
        <w:t>&lt;?xml version="1.0" encoding="UTF-8</w:t>
      </w:r>
      <w:proofErr w:type="gramStart"/>
      <w:r>
        <w:t>" ?</w:t>
      </w:r>
      <w:proofErr w:type="gramEnd"/>
      <w:r>
        <w:t>&gt;</w:t>
      </w:r>
    </w:p>
    <w:p w14:paraId="57A8B1AB" w14:textId="77777777" w:rsidR="00FC68DB" w:rsidRDefault="00FC68DB" w:rsidP="00B202D2">
      <w:pPr>
        <w:pStyle w:val="XMLCode"/>
        <w:keepNext/>
        <w:keepLines/>
      </w:pPr>
      <w:r>
        <w:t>&lt;</w:t>
      </w:r>
      <w:proofErr w:type="spellStart"/>
      <w:r>
        <w:t>xmcf</w:t>
      </w:r>
      <w:proofErr w:type="spellEnd"/>
      <w:r>
        <w:t xml:space="preserve"> </w:t>
      </w:r>
      <w:proofErr w:type="spellStart"/>
      <w:proofErr w:type="gramStart"/>
      <w:r>
        <w:t>xmlns:xsi</w:t>
      </w:r>
      <w:proofErr w:type="spellEnd"/>
      <w:proofErr w:type="gramEnd"/>
      <w:r>
        <w:t xml:space="preserve">="http://www.w3.org/2001/XMLSchema-instance"          </w:t>
      </w:r>
    </w:p>
    <w:p w14:paraId="7DB4DCE9" w14:textId="77777777" w:rsidR="00FC68DB" w:rsidRDefault="00FC68DB" w:rsidP="00B202D2">
      <w:pPr>
        <w:pStyle w:val="XMLCode"/>
        <w:keepNext/>
        <w:keepLines/>
      </w:pPr>
      <w:proofErr w:type="spellStart"/>
      <w:proofErr w:type="gramStart"/>
      <w:r>
        <w:t>xsi:noNamespaceSchemaLocation</w:t>
      </w:r>
      <w:proofErr w:type="spellEnd"/>
      <w:proofErr w:type="gramEnd"/>
      <w:r>
        <w:t>="</w:t>
      </w:r>
      <w:r>
        <w:rPr>
          <w:b/>
          <w:bCs/>
          <w:color w:val="8000FF"/>
        </w:rPr>
        <w:t>xmcf_3_0_1.xsd</w:t>
      </w:r>
      <w:r>
        <w:t>"&gt;</w:t>
      </w:r>
    </w:p>
    <w:p w14:paraId="1E8BD726" w14:textId="77777777" w:rsidR="00FC68DB" w:rsidRDefault="00FC68DB" w:rsidP="00B202D2">
      <w:pPr>
        <w:pStyle w:val="XMLCode"/>
        <w:keepNext/>
        <w:keepLines/>
      </w:pPr>
      <w:r>
        <w:t xml:space="preserve">    &lt;date&gt; 2015-08-27 &lt;/date&gt;</w:t>
      </w:r>
    </w:p>
    <w:p w14:paraId="75C9940F" w14:textId="77777777" w:rsidR="00FC68DB" w:rsidRDefault="00FC68DB" w:rsidP="00B202D2">
      <w:pPr>
        <w:pStyle w:val="XMLCode"/>
        <w:keepNext/>
        <w:keepLines/>
      </w:pPr>
      <w:r>
        <w:t xml:space="preserve">    &lt;version&gt; 3.1.0 &lt;/version&gt;</w:t>
      </w:r>
    </w:p>
    <w:p w14:paraId="5141F9AF" w14:textId="77777777" w:rsidR="00FC68DB" w:rsidRPr="00BA120B" w:rsidRDefault="00FC68DB" w:rsidP="00B202D2">
      <w:pPr>
        <w:pStyle w:val="XMLCode"/>
        <w:keepNext/>
        <w:keepLines/>
        <w:rPr>
          <w:color w:val="0070C0"/>
        </w:rPr>
      </w:pPr>
      <w:r>
        <w:rPr>
          <w:b/>
        </w:rPr>
        <w:t xml:space="preserve">    </w:t>
      </w:r>
      <w:r w:rsidRPr="00BA120B">
        <w:rPr>
          <w:b/>
          <w:color w:val="0070C0"/>
        </w:rPr>
        <w:t>&lt;</w:t>
      </w:r>
      <w:proofErr w:type="gramStart"/>
      <w:r w:rsidRPr="00BA120B">
        <w:rPr>
          <w:b/>
          <w:color w:val="0070C0"/>
        </w:rPr>
        <w:t>units</w:t>
      </w:r>
      <w:proofErr w:type="gramEnd"/>
      <w:r w:rsidRPr="00BA120B">
        <w:rPr>
          <w:b/>
          <w:color w:val="0070C0"/>
        </w:rPr>
        <w:t xml:space="preserve"> length=</w:t>
      </w:r>
      <w:r>
        <w:rPr>
          <w:b/>
          <w:color w:val="0070C0"/>
        </w:rPr>
        <w:t>"</w:t>
      </w:r>
      <w:r w:rsidRPr="00BA120B">
        <w:rPr>
          <w:b/>
          <w:color w:val="0070C0"/>
        </w:rPr>
        <w:t>mm</w:t>
      </w:r>
      <w:r>
        <w:rPr>
          <w:b/>
          <w:color w:val="0070C0"/>
        </w:rPr>
        <w:t>"</w:t>
      </w:r>
      <w:r w:rsidRPr="00BA120B">
        <w:rPr>
          <w:b/>
          <w:color w:val="0070C0"/>
        </w:rPr>
        <w:t xml:space="preserve"> angle=</w:t>
      </w:r>
      <w:r>
        <w:rPr>
          <w:b/>
          <w:color w:val="0070C0"/>
        </w:rPr>
        <w:t>"</w:t>
      </w:r>
      <w:r w:rsidRPr="00BA120B">
        <w:rPr>
          <w:b/>
          <w:color w:val="0070C0"/>
        </w:rPr>
        <w:t>rad</w:t>
      </w:r>
      <w:r>
        <w:rPr>
          <w:b/>
          <w:color w:val="0070C0"/>
        </w:rPr>
        <w:t>"</w:t>
      </w:r>
      <w:r w:rsidRPr="00BA120B">
        <w:rPr>
          <w:b/>
          <w:color w:val="0070C0"/>
        </w:rPr>
        <w:t xml:space="preserve"> mass=</w:t>
      </w:r>
      <w:r>
        <w:rPr>
          <w:b/>
          <w:color w:val="0070C0"/>
        </w:rPr>
        <w:t>"</w:t>
      </w:r>
      <w:r w:rsidRPr="00BA120B">
        <w:rPr>
          <w:b/>
          <w:color w:val="0070C0"/>
        </w:rPr>
        <w:t>kg</w:t>
      </w:r>
      <w:r>
        <w:rPr>
          <w:b/>
          <w:color w:val="0070C0"/>
        </w:rPr>
        <w:t>"</w:t>
      </w:r>
      <w:r w:rsidRPr="00BA120B">
        <w:rPr>
          <w:b/>
          <w:color w:val="0070C0"/>
        </w:rPr>
        <w:t xml:space="preserve"> force=</w:t>
      </w:r>
      <w:r>
        <w:rPr>
          <w:b/>
          <w:color w:val="0070C0"/>
        </w:rPr>
        <w:t>"</w:t>
      </w:r>
      <w:r w:rsidRPr="00BA120B">
        <w:rPr>
          <w:b/>
          <w:color w:val="0070C0"/>
        </w:rPr>
        <w:t>N</w:t>
      </w:r>
      <w:r>
        <w:rPr>
          <w:b/>
          <w:color w:val="0070C0"/>
        </w:rPr>
        <w:t>"</w:t>
      </w:r>
      <w:r w:rsidRPr="00BA120B">
        <w:rPr>
          <w:b/>
          <w:color w:val="0070C0"/>
        </w:rPr>
        <w:t xml:space="preserve"> time=</w:t>
      </w:r>
      <w:r>
        <w:rPr>
          <w:b/>
          <w:color w:val="0070C0"/>
        </w:rPr>
        <w:t>"</w:t>
      </w:r>
      <w:r w:rsidRPr="00BA120B">
        <w:rPr>
          <w:b/>
          <w:color w:val="0070C0"/>
        </w:rPr>
        <w:t>s</w:t>
      </w:r>
      <w:r>
        <w:rPr>
          <w:b/>
          <w:color w:val="0070C0"/>
        </w:rPr>
        <w:t>"</w:t>
      </w:r>
      <w:r w:rsidRPr="00BA120B">
        <w:rPr>
          <w:b/>
          <w:color w:val="0070C0"/>
        </w:rPr>
        <w:t>/&gt;</w:t>
      </w:r>
    </w:p>
    <w:p w14:paraId="6B14A0B0" w14:textId="77777777" w:rsidR="00FC68DB" w:rsidRDefault="00FC68DB" w:rsidP="00B202D2">
      <w:pPr>
        <w:pStyle w:val="XMLCode"/>
        <w:keepNext/>
        <w:keepLines/>
      </w:pPr>
      <w:r>
        <w:t xml:space="preserve">    ...</w:t>
      </w:r>
    </w:p>
    <w:p w14:paraId="11657248" w14:textId="77777777" w:rsidR="00FC68DB" w:rsidRDefault="00FC68DB" w:rsidP="00B202D2">
      <w:pPr>
        <w:pStyle w:val="XMLCode"/>
        <w:keepNext/>
        <w:keepLines/>
      </w:pPr>
      <w:r>
        <w:t>&lt;/</w:t>
      </w:r>
      <w:proofErr w:type="spellStart"/>
      <w:r>
        <w:t>xmcf</w:t>
      </w:r>
      <w:proofErr w:type="spellEnd"/>
      <w:r>
        <w:t>&gt;</w:t>
      </w:r>
    </w:p>
    <w:p w14:paraId="7BDDEED2" w14:textId="77777777" w:rsidR="00FC68DB" w:rsidRPr="007055D9" w:rsidRDefault="00FC68DB" w:rsidP="00B202D2">
      <w:pPr>
        <w:pStyle w:val="XMLCode"/>
      </w:pPr>
    </w:p>
    <w:p w14:paraId="0C1FF71D" w14:textId="77777777" w:rsidR="00FC68DB" w:rsidRPr="007055D9" w:rsidRDefault="00FC68DB" w:rsidP="00B202D2">
      <w:pPr>
        <w:pStyle w:val="berschrift2"/>
      </w:pPr>
      <w:bookmarkStart w:id="207" w:name="_Toc339013871"/>
      <w:bookmarkStart w:id="208" w:name="_Toc3556943"/>
      <w:bookmarkStart w:id="209" w:name="_Toc34747192"/>
      <w:bookmarkStart w:id="210" w:name="_Toc77102005"/>
      <w:bookmarkStart w:id="211" w:name="_Toc86863794"/>
      <w:r w:rsidRPr="007055D9">
        <w:t>Application, User and Process Specific Data</w:t>
      </w:r>
      <w:bookmarkEnd w:id="207"/>
      <w:bookmarkEnd w:id="208"/>
      <w:bookmarkEnd w:id="209"/>
      <w:bookmarkEnd w:id="210"/>
      <w:bookmarkEnd w:id="211"/>
    </w:p>
    <w:p w14:paraId="4157BAB9" w14:textId="77777777" w:rsidR="00FC68DB" w:rsidRPr="007055D9" w:rsidRDefault="00FC68DB" w:rsidP="00B202D2">
      <w:r w:rsidRPr="007055D9">
        <w:t>The user/application software can store additional information into a χMCF file</w:t>
      </w:r>
      <w:proofErr w:type="gramStart"/>
      <w:r w:rsidRPr="007055D9">
        <w:t xml:space="preserve">.  </w:t>
      </w:r>
      <w:proofErr w:type="gramEnd"/>
      <w:r w:rsidRPr="007055D9">
        <w:t>In this way, flexibility is introduced which enables an easy integration of χMCF into an existing development process.</w:t>
      </w:r>
    </w:p>
    <w:p w14:paraId="5DA324F8" w14:textId="77777777" w:rsidR="00FC68DB" w:rsidRPr="007055D9" w:rsidRDefault="00FC68DB" w:rsidP="00B202D2">
      <w:r w:rsidRPr="007055D9">
        <w:t xml:space="preserve">The current </w:t>
      </w:r>
      <w:r w:rsidRPr="00C10429">
        <w:t>χ</w:t>
      </w:r>
      <w:r w:rsidRPr="007055D9">
        <w:t>MCF definition allows two such data elements:</w:t>
      </w:r>
    </w:p>
    <w:p w14:paraId="56CE2F29" w14:textId="77777777" w:rsidR="00FC68DB" w:rsidRPr="007055D9" w:rsidRDefault="00FC68DB" w:rsidP="00BA04B6">
      <w:pPr>
        <w:pStyle w:val="Aufzhlungszeichen"/>
        <w:numPr>
          <w:ilvl w:val="0"/>
          <w:numId w:val="11"/>
        </w:numPr>
        <w:tabs>
          <w:tab w:val="clear" w:pos="454"/>
          <w:tab w:val="num" w:pos="851"/>
        </w:tabs>
        <w:ind w:left="851" w:hanging="284"/>
        <w:jc w:val="both"/>
      </w:pPr>
      <w:r w:rsidRPr="00CA65D9">
        <w:rPr>
          <w:rFonts w:ascii="Courier New" w:hAnsi="Courier New" w:cs="Courier New"/>
          <w:b/>
          <w:i/>
          <w:sz w:val="18"/>
          <w:szCs w:val="18"/>
        </w:rPr>
        <w:t>&lt;appdata</w:t>
      </w:r>
      <w:r>
        <w:rPr>
          <w:rFonts w:ascii="Courier New" w:hAnsi="Courier New" w:cs="Courier New"/>
          <w:b/>
          <w:i/>
          <w:sz w:val="18"/>
          <w:szCs w:val="18"/>
        </w:rPr>
        <w:t>/</w:t>
      </w:r>
      <w:r w:rsidRPr="00CA65D9">
        <w:rPr>
          <w:rFonts w:ascii="Courier New" w:hAnsi="Courier New" w:cs="Courier New"/>
          <w:b/>
          <w:i/>
          <w:sz w:val="18"/>
          <w:szCs w:val="18"/>
        </w:rPr>
        <w:t>&gt;</w:t>
      </w:r>
      <w:r w:rsidRPr="00CA65D9">
        <w:rPr>
          <w:rFonts w:ascii="Courier New" w:hAnsi="Courier New" w:cs="Courier New"/>
          <w:b/>
          <w:i/>
          <w:sz w:val="18"/>
          <w:szCs w:val="18"/>
        </w:rPr>
        <w:br/>
      </w:r>
      <w:r w:rsidRPr="007055D9">
        <w:t xml:space="preserve">Contents </w:t>
      </w:r>
      <w:proofErr w:type="gramStart"/>
      <w:r w:rsidRPr="007055D9">
        <w:t>has to</w:t>
      </w:r>
      <w:proofErr w:type="gramEnd"/>
      <w:r w:rsidRPr="007055D9">
        <w:t xml:space="preserve"> be documented by the corresponding application or user. It is </w:t>
      </w:r>
      <w:r w:rsidRPr="00CA65D9">
        <w:rPr>
          <w:i/>
        </w:rPr>
        <w:t>no</w:t>
      </w:r>
      <w:r w:rsidRPr="007055D9">
        <w:t xml:space="preserve"> official part of the χMCF standard. </w:t>
      </w:r>
    </w:p>
    <w:p w14:paraId="3EF41568" w14:textId="63F08E02" w:rsidR="00FC68DB" w:rsidRPr="007055D9" w:rsidRDefault="00FC68DB" w:rsidP="00BA04B6">
      <w:pPr>
        <w:pStyle w:val="Aufzhlungszeichen"/>
        <w:numPr>
          <w:ilvl w:val="0"/>
          <w:numId w:val="11"/>
        </w:numPr>
        <w:tabs>
          <w:tab w:val="clear" w:pos="454"/>
          <w:tab w:val="num" w:pos="851"/>
        </w:tabs>
        <w:ind w:left="851" w:hanging="284"/>
        <w:jc w:val="both"/>
      </w:pP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Pr>
          <w:rFonts w:ascii="Courier New" w:hAnsi="Courier New" w:cs="Courier New"/>
          <w:b/>
          <w:i/>
          <w:sz w:val="18"/>
          <w:szCs w:val="18"/>
        </w:rPr>
        <w:t>/</w:t>
      </w:r>
      <w:r w:rsidRPr="00CA65D9">
        <w:rPr>
          <w:rFonts w:ascii="Courier New" w:hAnsi="Courier New" w:cs="Courier New"/>
          <w:b/>
          <w:i/>
          <w:sz w:val="18"/>
          <w:szCs w:val="18"/>
        </w:rPr>
        <w:t>&gt;</w:t>
      </w:r>
      <w:r w:rsidRPr="00CA65D9">
        <w:rPr>
          <w:rFonts w:ascii="Courier New" w:hAnsi="Courier New" w:cs="Courier New"/>
          <w:b/>
          <w:i/>
          <w:sz w:val="18"/>
          <w:szCs w:val="18"/>
        </w:rPr>
        <w:br/>
      </w:r>
      <w:r w:rsidRPr="007055D9">
        <w:t xml:space="preserve">Contents is documented in </w:t>
      </w:r>
      <w:r w:rsidRPr="003A3669">
        <w:t>FATXML</w:t>
      </w:r>
      <w:r w:rsidRPr="007055D9">
        <w:t xml:space="preserve"> </w:t>
      </w:r>
      <w:r w:rsidRPr="009D4108">
        <w:t>[</w:t>
      </w:r>
      <w:hyperlink w:anchor="CiteFATXML" w:history="1">
        <w:r w:rsidRPr="00407C27">
          <w:rPr>
            <w:rStyle w:val="Hyperlink"/>
          </w:rPr>
          <w:t>7</w:t>
        </w:r>
      </w:hyperlink>
      <w:r w:rsidRPr="009D4108">
        <w:t>]</w:t>
      </w:r>
      <w:r w:rsidRPr="007055D9">
        <w:t xml:space="preserve"> and hence does not need to be described, here. </w:t>
      </w:r>
    </w:p>
    <w:p w14:paraId="34E604A2" w14:textId="77777777" w:rsidR="00FC68DB" w:rsidRPr="007055D9" w:rsidRDefault="00FC68DB" w:rsidP="00B202D2">
      <w:pPr>
        <w:pStyle w:val="berschrift3"/>
      </w:pPr>
      <w:bookmarkStart w:id="212" w:name="_Toc413359565"/>
      <w:bookmarkStart w:id="213" w:name="_Ref414560122"/>
      <w:bookmarkStart w:id="214" w:name="_Ref414563183"/>
      <w:bookmarkStart w:id="215" w:name="_Ref414571476"/>
      <w:bookmarkStart w:id="216" w:name="_Ref428530906"/>
      <w:bookmarkStart w:id="217" w:name="_Ref429050591"/>
      <w:bookmarkStart w:id="218" w:name="_Ref429053268"/>
      <w:bookmarkStart w:id="219" w:name="_Toc3556944"/>
      <w:bookmarkStart w:id="220" w:name="_Toc34747193"/>
      <w:bookmarkStart w:id="221" w:name="_Toc77102006"/>
      <w:bookmarkStart w:id="222" w:name="_Toc86863795"/>
      <w:r w:rsidRPr="007055D9">
        <w:t xml:space="preserve">User Specific Data </w:t>
      </w:r>
      <w:r w:rsidRPr="00F54521">
        <w:rPr>
          <w:rFonts w:ascii="Courier New" w:hAnsi="Courier New" w:cs="Courier New"/>
          <w:b w:val="0"/>
          <w:i/>
          <w:sz w:val="26"/>
          <w:szCs w:val="28"/>
          <w:lang w:eastAsia="de-DE"/>
        </w:rPr>
        <w:t>&lt;appdata/&gt;</w:t>
      </w:r>
      <w:bookmarkEnd w:id="212"/>
      <w:bookmarkEnd w:id="213"/>
      <w:bookmarkEnd w:id="214"/>
      <w:bookmarkEnd w:id="215"/>
      <w:bookmarkEnd w:id="216"/>
      <w:bookmarkEnd w:id="217"/>
      <w:bookmarkEnd w:id="218"/>
      <w:bookmarkEnd w:id="219"/>
      <w:bookmarkEnd w:id="220"/>
      <w:bookmarkEnd w:id="221"/>
      <w:bookmarkEnd w:id="222"/>
    </w:p>
    <w:p w14:paraId="774C8A1F" w14:textId="39B501D3" w:rsidR="00FC68DB" w:rsidRDefault="00FC68DB" w:rsidP="00B202D2">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is suitable for any user/application specific information and can be placed on root level (directly within </w:t>
      </w:r>
      <w:r w:rsidRPr="00271590">
        <w:rPr>
          <w:rFonts w:ascii="Courier New" w:hAnsi="Courier New" w:cs="Courier New"/>
          <w:b/>
          <w:i/>
          <w:sz w:val="18"/>
          <w:szCs w:val="18"/>
        </w:rPr>
        <w:t>&lt;</w:t>
      </w:r>
      <w:proofErr w:type="spellStart"/>
      <w:r w:rsidRPr="00271590">
        <w:rPr>
          <w:rFonts w:ascii="Courier New" w:hAnsi="Courier New" w:cs="Courier New"/>
          <w:b/>
          <w:i/>
          <w:sz w:val="18"/>
          <w:szCs w:val="18"/>
        </w:rPr>
        <w:t>x</w:t>
      </w:r>
      <w:r w:rsidR="00A44CE4">
        <w:rPr>
          <w:rFonts w:ascii="Courier New" w:hAnsi="Courier New" w:cs="Courier New"/>
          <w:b/>
          <w:i/>
          <w:sz w:val="18"/>
          <w:szCs w:val="18"/>
        </w:rPr>
        <w:t>mcf</w:t>
      </w:r>
      <w:proofErr w:type="spellEnd"/>
      <w:r w:rsidRPr="00271590">
        <w:rPr>
          <w:rFonts w:ascii="Courier New" w:hAnsi="Courier New" w:cs="Courier New"/>
          <w:b/>
          <w:i/>
          <w:sz w:val="18"/>
          <w:szCs w:val="18"/>
        </w:rPr>
        <w:t>/&gt;</w:t>
      </w:r>
      <w:r w:rsidRPr="007055D9">
        <w:t xml:space="preserve"> tag) and within any single connector (tags </w:t>
      </w:r>
      <w:r w:rsidRPr="00271590">
        <w:rPr>
          <w:rFonts w:ascii="Courier New" w:hAnsi="Courier New" w:cs="Courier New"/>
          <w:b/>
          <w:i/>
          <w:sz w:val="18"/>
          <w:szCs w:val="18"/>
        </w:rPr>
        <w:t>&lt;connection_0d/&gt;</w:t>
      </w:r>
      <w:r w:rsidRPr="00271590">
        <w:t xml:space="preserve">, </w:t>
      </w:r>
      <w:r w:rsidRPr="00271590">
        <w:rPr>
          <w:rFonts w:ascii="Courier New" w:hAnsi="Courier New" w:cs="Courier New"/>
          <w:b/>
          <w:i/>
          <w:sz w:val="18"/>
          <w:szCs w:val="18"/>
        </w:rPr>
        <w:t>&lt;connection_1d/&gt;</w:t>
      </w:r>
      <w:r w:rsidRPr="00B57A01">
        <w:rPr>
          <w:rFonts w:cs="Courier New"/>
        </w:rPr>
        <w:t xml:space="preserve">, and </w:t>
      </w:r>
      <w:r w:rsidRPr="00271590">
        <w:rPr>
          <w:rFonts w:ascii="Courier New" w:hAnsi="Courier New" w:cs="Courier New"/>
          <w:b/>
          <w:i/>
          <w:sz w:val="18"/>
          <w:szCs w:val="18"/>
        </w:rPr>
        <w:t>&lt;connection_2d/&gt;</w:t>
      </w:r>
      <w:r w:rsidRPr="007055D9">
        <w:t xml:space="preserve">). </w:t>
      </w:r>
      <w:r>
        <w:t xml:space="preserve">Additionally, it is also allowed to define directly under element </w:t>
      </w:r>
      <w:r w:rsidRPr="00266DB5">
        <w:rPr>
          <w:rFonts w:ascii="Courier New" w:hAnsi="Courier New" w:cs="Courier New"/>
          <w:b/>
          <w:i/>
          <w:sz w:val="18"/>
          <w:szCs w:val="18"/>
        </w:rPr>
        <w:t>&lt;connection_group</w:t>
      </w:r>
      <w:r>
        <w:rPr>
          <w:rFonts w:ascii="Courier New" w:hAnsi="Courier New" w:cs="Courier New"/>
          <w:b/>
          <w:i/>
          <w:sz w:val="18"/>
          <w:szCs w:val="18"/>
        </w:rPr>
        <w:t>/</w:t>
      </w:r>
      <w:r w:rsidRPr="00266DB5">
        <w:rPr>
          <w:rFonts w:ascii="Courier New" w:hAnsi="Courier New" w:cs="Courier New"/>
          <w:b/>
          <w:i/>
          <w:sz w:val="18"/>
          <w:szCs w:val="18"/>
        </w:rPr>
        <w:t>&gt;</w:t>
      </w:r>
      <w:r w:rsidRPr="00271590">
        <w:t>.</w:t>
      </w:r>
    </w:p>
    <w:p w14:paraId="4E5BCE35" w14:textId="77777777" w:rsidR="00FC68DB" w:rsidRDefault="00FC68DB" w:rsidP="00B202D2">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must contain at least one nested element named after the application or user that is intended to interpret the data. </w:t>
      </w:r>
    </w:p>
    <w:p w14:paraId="3302A657" w14:textId="77777777" w:rsidR="00FC68DB" w:rsidRDefault="00FC68DB" w:rsidP="00B202D2">
      <w:r>
        <w:t xml:space="preserve">Content of </w:t>
      </w: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t>is regarded to be "private property" of the corresponding application. However, in the sense of "best practices", i</w:t>
      </w:r>
      <w:r w:rsidRPr="007055D9">
        <w:t xml:space="preserve">t is recommended, but not required, </w:t>
      </w:r>
    </w:p>
    <w:p w14:paraId="07B41E57" w14:textId="77777777" w:rsidR="00FC68DB" w:rsidRDefault="00FC68DB" w:rsidP="00BA04B6">
      <w:pPr>
        <w:numPr>
          <w:ilvl w:val="0"/>
          <w:numId w:val="17"/>
        </w:numPr>
        <w:tabs>
          <w:tab w:val="clear" w:pos="403"/>
        </w:tabs>
        <w:spacing w:line="240" w:lineRule="auto"/>
      </w:pPr>
      <w:r w:rsidRPr="007055D9">
        <w:t>to place application specific tags into a separate namespace</w:t>
      </w:r>
      <w:r>
        <w:t>,</w:t>
      </w:r>
      <w:r w:rsidRPr="007055D9">
        <w:t xml:space="preserve"> </w:t>
      </w:r>
    </w:p>
    <w:p w14:paraId="23FCB511" w14:textId="77777777" w:rsidR="00FC68DB" w:rsidRDefault="00FC68DB" w:rsidP="00BA04B6">
      <w:pPr>
        <w:numPr>
          <w:ilvl w:val="0"/>
          <w:numId w:val="17"/>
        </w:numPr>
        <w:tabs>
          <w:tab w:val="clear" w:pos="403"/>
        </w:tabs>
        <w:spacing w:line="240" w:lineRule="auto"/>
      </w:pPr>
      <w:r w:rsidRPr="007055D9">
        <w:t>to provide a</w:t>
      </w:r>
      <w:r>
        <w:t>n</w:t>
      </w:r>
      <w:r w:rsidRPr="007055D9">
        <w:t xml:space="preserve"> XML schema for its content</w:t>
      </w:r>
      <w:r>
        <w:t xml:space="preserve">, </w:t>
      </w:r>
    </w:p>
    <w:p w14:paraId="30BB0F44" w14:textId="77777777" w:rsidR="00FC68DB" w:rsidRDefault="00FC68DB" w:rsidP="00BA04B6">
      <w:pPr>
        <w:numPr>
          <w:ilvl w:val="0"/>
          <w:numId w:val="17"/>
        </w:numPr>
        <w:tabs>
          <w:tab w:val="clear" w:pos="403"/>
        </w:tabs>
        <w:spacing w:line="240" w:lineRule="auto"/>
      </w:pPr>
      <w:r>
        <w:t xml:space="preserve">to import, </w:t>
      </w:r>
      <w:commentRangeStart w:id="223"/>
      <w:r>
        <w:t xml:space="preserve">store and export </w:t>
      </w:r>
      <w:commentRangeEnd w:id="223"/>
      <w:r>
        <w:rPr>
          <w:rStyle w:val="Kommentarzeichen"/>
          <w:lang w:eastAsia="x-none"/>
        </w:rPr>
        <w:commentReference w:id="223"/>
      </w:r>
      <w:r w:rsidRPr="00271590">
        <w:rPr>
          <w:rFonts w:ascii="Courier New" w:hAnsi="Courier New" w:cs="Courier New"/>
          <w:b/>
          <w:i/>
          <w:sz w:val="18"/>
          <w:szCs w:val="18"/>
        </w:rPr>
        <w:t>&lt;appdata&gt;</w:t>
      </w:r>
      <w:r>
        <w:rPr>
          <w:rFonts w:ascii="Courier New" w:hAnsi="Courier New" w:cs="Courier New"/>
          <w:b/>
          <w:i/>
          <w:sz w:val="18"/>
          <w:szCs w:val="18"/>
        </w:rPr>
        <w:t xml:space="preserve"> </w:t>
      </w:r>
      <w:r w:rsidRPr="00BB50D2">
        <w:t xml:space="preserve">of </w:t>
      </w:r>
      <w:r>
        <w:t>3</w:t>
      </w:r>
      <w:r w:rsidRPr="00BB50D2">
        <w:rPr>
          <w:vertAlign w:val="superscript"/>
        </w:rPr>
        <w:t>rd</w:t>
      </w:r>
      <w:r>
        <w:t xml:space="preserve"> party applications on block – to prevent loss of data in applications allowing export, </w:t>
      </w:r>
    </w:p>
    <w:p w14:paraId="13455F20" w14:textId="77777777" w:rsidR="00FC68DB" w:rsidRDefault="00FC68DB" w:rsidP="00BA04B6">
      <w:pPr>
        <w:numPr>
          <w:ilvl w:val="0"/>
          <w:numId w:val="17"/>
        </w:numPr>
        <w:tabs>
          <w:tab w:val="clear" w:pos="403"/>
        </w:tabs>
        <w:spacing w:line="240" w:lineRule="auto"/>
      </w:pPr>
      <w:r>
        <w:t xml:space="preserve">for a FE </w:t>
      </w:r>
      <w:proofErr w:type="spellStart"/>
      <w:r>
        <w:t>pre-</w:t>
      </w:r>
      <w:proofErr w:type="spellEnd"/>
      <w:r>
        <w:t>/post processor to offer means for editing 3</w:t>
      </w:r>
      <w:r w:rsidRPr="00BB50D2">
        <w:rPr>
          <w:vertAlign w:val="superscript"/>
        </w:rPr>
        <w:t>rd</w:t>
      </w:r>
      <w:r>
        <w:t xml:space="preserve"> party data "formally", </w:t>
      </w:r>
      <w:proofErr w:type="gramStart"/>
      <w:r>
        <w:t>i.e.</w:t>
      </w:r>
      <w:proofErr w:type="gramEnd"/>
      <w:r>
        <w:t xml:space="preserve"> according to the corresponding XML schema, but regardless of the physical meaning of that data</w:t>
      </w:r>
      <w:r w:rsidRPr="007055D9">
        <w:t>.</w:t>
      </w:r>
    </w:p>
    <w:p w14:paraId="675F03AC" w14:textId="77777777" w:rsidR="00FC68DB" w:rsidRDefault="00FC68DB" w:rsidP="00B202D2">
      <w:pPr>
        <w:rPr>
          <w:rFonts w:cs="Arial"/>
        </w:rPr>
      </w:pPr>
      <w:r w:rsidRPr="000F259A">
        <w:t>The user must be aware that d</w:t>
      </w:r>
      <w:r w:rsidRPr="000F259A">
        <w:rPr>
          <w:rFonts w:cs="Arial"/>
        </w:rPr>
        <w:t>ifferent systems are likely to introduce the same physical parameter at the same time (inducted e. g. by a certain new emerging connecting method</w:t>
      </w:r>
      <w:proofErr w:type="gramStart"/>
      <w:r w:rsidRPr="000F259A">
        <w:rPr>
          <w:rFonts w:cs="Arial"/>
        </w:rPr>
        <w:t>), but</w:t>
      </w:r>
      <w:proofErr w:type="gramEnd"/>
      <w:r w:rsidRPr="000F259A">
        <w:rPr>
          <w:rFonts w:cs="Arial"/>
        </w:rPr>
        <w:t xml:space="preserve"> describe them in their own XML schemata with different element/attribute names. </w:t>
      </w:r>
    </w:p>
    <w:p w14:paraId="431CCE67" w14:textId="77777777" w:rsidR="00FC68DB" w:rsidRPr="000F259A" w:rsidRDefault="00FC68DB" w:rsidP="00B202D2">
      <w:pPr>
        <w:rPr>
          <w:rFonts w:cs="Arial"/>
          <w:color w:val="1F497D"/>
          <w:sz w:val="20"/>
          <w:szCs w:val="20"/>
        </w:rPr>
      </w:pPr>
      <w:r w:rsidRPr="000F259A">
        <w:rPr>
          <w:rFonts w:cs="Arial"/>
        </w:rPr>
        <w:t xml:space="preserve">A </w:t>
      </w:r>
      <w:proofErr w:type="spellStart"/>
      <w:r w:rsidRPr="000F259A">
        <w:rPr>
          <w:rFonts w:cs="Arial"/>
        </w:rPr>
        <w:t>preprocessor</w:t>
      </w:r>
      <w:proofErr w:type="spellEnd"/>
      <w:r w:rsidRPr="000F259A">
        <w:rPr>
          <w:rFonts w:cs="Arial"/>
        </w:rPr>
        <w:t xml:space="preserve"> does not have any chance to detect these equivalent parameters, then. Hence, it cannot prevent contradictions between different </w:t>
      </w:r>
      <w:r w:rsidRPr="00EB4BFC">
        <w:rPr>
          <w:rStyle w:val="elementdeftypeChar"/>
          <w:rFonts w:eastAsia="Calibri"/>
        </w:rPr>
        <w:t>&lt;appdata&gt;</w:t>
      </w:r>
      <w:r w:rsidRPr="000F259A">
        <w:rPr>
          <w:rFonts w:cs="Arial"/>
        </w:rPr>
        <w:t xml:space="preserve"> blocks of the same χMCF file.</w:t>
      </w:r>
      <w:r w:rsidRPr="000F259A">
        <w:rPr>
          <w:rFonts w:cs="Arial"/>
          <w:sz w:val="20"/>
          <w:szCs w:val="20"/>
        </w:rPr>
        <w:t xml:space="preserve"> </w:t>
      </w:r>
    </w:p>
    <w:p w14:paraId="432714FE" w14:textId="77777777" w:rsidR="00FC68DB" w:rsidRPr="007055D9" w:rsidRDefault="00FC68DB" w:rsidP="00B202D2">
      <w:r>
        <w:lastRenderedPageBreak/>
        <w:t>As of November 2015</w:t>
      </w:r>
      <w:r w:rsidRPr="007055D9">
        <w:t>, the following applications (in alphabetical order) have been registered</w:t>
      </w:r>
      <w:r>
        <w:t>:</w:t>
      </w:r>
    </w:p>
    <w:p w14:paraId="4D5D2A5E" w14:textId="77777777" w:rsidR="00FC68DB" w:rsidRPr="003A59F0" w:rsidRDefault="00FC68DB" w:rsidP="00BA04B6">
      <w:pPr>
        <w:pStyle w:val="Aufzhlungszeichen"/>
        <w:numPr>
          <w:ilvl w:val="0"/>
          <w:numId w:val="11"/>
        </w:numPr>
        <w:tabs>
          <w:tab w:val="clear" w:pos="454"/>
          <w:tab w:val="num" w:pos="851"/>
        </w:tabs>
        <w:ind w:left="851" w:hanging="284"/>
        <w:rPr>
          <w:sz w:val="20"/>
        </w:rPr>
      </w:pPr>
      <w:r w:rsidRPr="003A59F0">
        <w:rPr>
          <w:sz w:val="20"/>
        </w:rPr>
        <w:t>ANSA</w:t>
      </w:r>
    </w:p>
    <w:p w14:paraId="0A2F26AD" w14:textId="77777777" w:rsidR="00FC68DB" w:rsidRDefault="00FC68DB" w:rsidP="00BA04B6">
      <w:pPr>
        <w:pStyle w:val="Aufzhlungszeichen"/>
        <w:numPr>
          <w:ilvl w:val="0"/>
          <w:numId w:val="11"/>
        </w:numPr>
        <w:tabs>
          <w:tab w:val="clear" w:pos="454"/>
          <w:tab w:val="num" w:pos="851"/>
        </w:tabs>
        <w:ind w:left="851" w:hanging="284"/>
        <w:rPr>
          <w:sz w:val="20"/>
        </w:rPr>
      </w:pPr>
      <w:r w:rsidRPr="003A59F0">
        <w:rPr>
          <w:sz w:val="20"/>
        </w:rPr>
        <w:t>FEMFAT</w:t>
      </w:r>
    </w:p>
    <w:p w14:paraId="4DEB7C1C" w14:textId="77777777" w:rsidR="00FC68DB" w:rsidRPr="003A59F0" w:rsidRDefault="00FC68DB" w:rsidP="00BA04B6">
      <w:pPr>
        <w:pStyle w:val="Aufzhlungszeichen"/>
        <w:numPr>
          <w:ilvl w:val="0"/>
          <w:numId w:val="11"/>
        </w:numPr>
        <w:tabs>
          <w:tab w:val="clear" w:pos="454"/>
          <w:tab w:val="num" w:pos="851"/>
        </w:tabs>
        <w:ind w:left="851" w:hanging="284"/>
        <w:rPr>
          <w:sz w:val="20"/>
        </w:rPr>
      </w:pPr>
      <w:r>
        <w:rPr>
          <w:sz w:val="20"/>
        </w:rPr>
        <w:t>HyperMesh</w:t>
      </w:r>
    </w:p>
    <w:p w14:paraId="5E052007" w14:textId="77777777" w:rsidR="00FC68DB" w:rsidRPr="003A59F0" w:rsidRDefault="00FC68DB" w:rsidP="00BA04B6">
      <w:pPr>
        <w:pStyle w:val="Aufzhlungszeichen"/>
        <w:numPr>
          <w:ilvl w:val="0"/>
          <w:numId w:val="11"/>
        </w:numPr>
        <w:tabs>
          <w:tab w:val="clear" w:pos="454"/>
          <w:tab w:val="num" w:pos="851"/>
        </w:tabs>
        <w:ind w:left="851" w:hanging="284"/>
        <w:rPr>
          <w:sz w:val="20"/>
        </w:rPr>
      </w:pPr>
      <w:r w:rsidRPr="003A59F0">
        <w:rPr>
          <w:sz w:val="20"/>
        </w:rPr>
        <w:t>LMS Virtual.Lab</w:t>
      </w:r>
    </w:p>
    <w:p w14:paraId="05AA8EED" w14:textId="77777777" w:rsidR="00FC68DB" w:rsidRPr="003A59F0" w:rsidRDefault="00FC68DB" w:rsidP="00BA04B6">
      <w:pPr>
        <w:pStyle w:val="Aufzhlungszeichen"/>
        <w:numPr>
          <w:ilvl w:val="0"/>
          <w:numId w:val="11"/>
        </w:numPr>
        <w:tabs>
          <w:tab w:val="clear" w:pos="454"/>
          <w:tab w:val="num" w:pos="851"/>
        </w:tabs>
        <w:ind w:left="851" w:hanging="284"/>
        <w:rPr>
          <w:sz w:val="20"/>
        </w:rPr>
      </w:pPr>
      <w:r w:rsidRPr="003A59F0">
        <w:rPr>
          <w:sz w:val="20"/>
        </w:rPr>
        <w:t>MEDINA</w:t>
      </w:r>
    </w:p>
    <w:p w14:paraId="7B39E087" w14:textId="77777777" w:rsidR="00FC68DB" w:rsidRDefault="00FC68DB" w:rsidP="00BA04B6">
      <w:pPr>
        <w:pStyle w:val="Aufzhlungszeichen"/>
        <w:numPr>
          <w:ilvl w:val="0"/>
          <w:numId w:val="11"/>
        </w:numPr>
        <w:tabs>
          <w:tab w:val="clear" w:pos="454"/>
          <w:tab w:val="num" w:pos="851"/>
        </w:tabs>
        <w:spacing w:after="0"/>
        <w:ind w:left="851" w:hanging="284"/>
        <w:contextualSpacing w:val="0"/>
        <w:rPr>
          <w:sz w:val="20"/>
        </w:rPr>
      </w:pPr>
      <w:r w:rsidRPr="003A59F0">
        <w:rPr>
          <w:sz w:val="20"/>
        </w:rPr>
        <w:t>nCode</w:t>
      </w:r>
    </w:p>
    <w:p w14:paraId="7667915A" w14:textId="77777777" w:rsidR="00FC68DB" w:rsidRPr="000518AB" w:rsidRDefault="00FC68DB" w:rsidP="00BA04B6">
      <w:pPr>
        <w:pStyle w:val="Aufzhlungszeichen"/>
        <w:numPr>
          <w:ilvl w:val="0"/>
          <w:numId w:val="11"/>
        </w:numPr>
        <w:tabs>
          <w:tab w:val="clear" w:pos="454"/>
          <w:tab w:val="num" w:pos="851"/>
        </w:tabs>
        <w:spacing w:after="120"/>
        <w:ind w:left="851" w:hanging="284"/>
        <w:contextualSpacing w:val="0"/>
        <w:rPr>
          <w:sz w:val="20"/>
        </w:rPr>
      </w:pPr>
      <w:r w:rsidRPr="000518AB">
        <w:rPr>
          <w:sz w:val="20"/>
        </w:rPr>
        <w:t>SyncroFIT</w:t>
      </w:r>
    </w:p>
    <w:p w14:paraId="7E4022B3" w14:textId="77777777" w:rsidR="00FC68DB" w:rsidRDefault="00FC68DB" w:rsidP="00B202D2">
      <w:r>
        <w:t xml:space="preserve">The above given list does </w:t>
      </w:r>
      <w:r w:rsidRPr="00BB50D2">
        <w:rPr>
          <w:i/>
        </w:rPr>
        <w:t>not</w:t>
      </w:r>
      <w:r>
        <w:t xml:space="preserve"> imply that other application names are forbidden. Its only purpose is to reserve the registered names against inappropriate use.</w:t>
      </w:r>
    </w:p>
    <w:p w14:paraId="7D803AB7" w14:textId="77777777" w:rsidR="00FC68DB" w:rsidRPr="007055D9" w:rsidRDefault="00FC68DB" w:rsidP="00B202D2">
      <w:r w:rsidRPr="007055D9">
        <w:t xml:space="preserve">XML-specification of </w:t>
      </w:r>
      <w:r w:rsidRPr="00D212B7">
        <w:rPr>
          <w:rFonts w:ascii="Courier New" w:hAnsi="Courier New" w:cs="Courier New"/>
          <w:b/>
          <w:i/>
          <w:sz w:val="18"/>
          <w:szCs w:val="18"/>
        </w:rPr>
        <w:t>&lt;appdata</w:t>
      </w:r>
      <w:r>
        <w:rPr>
          <w:rFonts w:ascii="Courier New" w:hAnsi="Courier New" w:cs="Courier New"/>
          <w:b/>
          <w:i/>
          <w:sz w:val="18"/>
          <w:szCs w:val="18"/>
        </w:rPr>
        <w:t>/</w:t>
      </w:r>
      <w:r w:rsidRPr="00D212B7">
        <w:rPr>
          <w:rFonts w:ascii="Courier New" w:hAnsi="Courier New" w:cs="Courier New"/>
          <w:b/>
          <w:i/>
          <w:sz w:val="18"/>
          <w:szCs w:val="18"/>
        </w:rPr>
        <w:t>&gt;</w:t>
      </w:r>
      <w:r w:rsidRPr="00387A2E">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843"/>
        <w:gridCol w:w="2977"/>
      </w:tblGrid>
      <w:tr w:rsidR="00FC68DB" w:rsidRPr="007055D9" w14:paraId="59311B19" w14:textId="77777777" w:rsidTr="00FC68DB">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596AE7" w14:textId="77777777" w:rsidR="00FC68DB" w:rsidRPr="00AC3719" w:rsidRDefault="00FC68DB" w:rsidP="00B202D2">
            <w:pPr>
              <w:keepNext/>
              <w:rPr>
                <w:b/>
                <w:i/>
                <w:sz w:val="20"/>
                <w:szCs w:val="20"/>
              </w:rPr>
            </w:pPr>
            <w:r w:rsidRPr="00AC3719">
              <w:rPr>
                <w:b/>
                <w:i/>
                <w:sz w:val="20"/>
                <w:szCs w:val="20"/>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6F376" w14:textId="77777777" w:rsidR="00FC68DB" w:rsidRPr="00AC3719" w:rsidRDefault="00FC68DB" w:rsidP="00B202D2">
            <w:pPr>
              <w:keepNext/>
              <w:rPr>
                <w:b/>
                <w:i/>
                <w:sz w:val="20"/>
                <w:szCs w:val="20"/>
              </w:rPr>
            </w:pPr>
            <w:r w:rsidRPr="00AC3719">
              <w:rPr>
                <w:b/>
                <w:i/>
                <w:sz w:val="20"/>
                <w:szCs w:val="20"/>
              </w:rPr>
              <w:t>Multiplicity</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896E403" w14:textId="77777777" w:rsidR="00FC68DB" w:rsidRPr="00AC3719" w:rsidRDefault="00FC68DB" w:rsidP="00B202D2">
            <w:pPr>
              <w:keepNext/>
              <w:rPr>
                <w:b/>
                <w:i/>
                <w:sz w:val="20"/>
                <w:szCs w:val="20"/>
              </w:rPr>
            </w:pPr>
            <w:r>
              <w:rPr>
                <w:b/>
                <w:i/>
                <w:sz w:val="20"/>
                <w:szCs w:val="20"/>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B62188" w14:textId="77777777" w:rsidR="00FC68DB" w:rsidRPr="00AC3719" w:rsidRDefault="00FC68DB" w:rsidP="00B202D2">
            <w:pPr>
              <w:keepNext/>
              <w:rPr>
                <w:b/>
                <w:i/>
                <w:sz w:val="20"/>
                <w:szCs w:val="20"/>
              </w:rPr>
            </w:pPr>
            <w:r w:rsidRPr="00AC3719">
              <w:rPr>
                <w:b/>
                <w:i/>
                <w:sz w:val="20"/>
                <w:szCs w:val="20"/>
              </w:rPr>
              <w:t>Constraint</w:t>
            </w:r>
          </w:p>
        </w:tc>
      </w:tr>
      <w:tr w:rsidR="00FC68DB" w:rsidRPr="007055D9" w14:paraId="4BA9A0B9" w14:textId="77777777" w:rsidTr="00FC68DB">
        <w:tc>
          <w:tcPr>
            <w:tcW w:w="2121" w:type="dxa"/>
            <w:shd w:val="clear" w:color="auto" w:fill="auto"/>
          </w:tcPr>
          <w:p w14:paraId="4BE96CDE" w14:textId="77777777" w:rsidR="00FC68DB" w:rsidRPr="00AC3719" w:rsidRDefault="00FC68DB" w:rsidP="00B202D2">
            <w:pPr>
              <w:rPr>
                <w:sz w:val="20"/>
                <w:szCs w:val="20"/>
              </w:rPr>
            </w:pPr>
            <w:r w:rsidRPr="00266DB5">
              <w:rPr>
                <w:sz w:val="20"/>
                <w:szCs w:val="20"/>
              </w:rPr>
              <w:t>ANSA</w:t>
            </w:r>
          </w:p>
        </w:tc>
        <w:tc>
          <w:tcPr>
            <w:tcW w:w="1559" w:type="dxa"/>
            <w:shd w:val="clear" w:color="auto" w:fill="auto"/>
          </w:tcPr>
          <w:p w14:paraId="550251DF" w14:textId="77777777" w:rsidR="00FC68DB" w:rsidRPr="00AC3719" w:rsidRDefault="00FC68DB" w:rsidP="00B202D2">
            <w:pPr>
              <w:rPr>
                <w:sz w:val="20"/>
                <w:szCs w:val="20"/>
              </w:rPr>
            </w:pPr>
            <w:r w:rsidRPr="00AC3719">
              <w:rPr>
                <w:sz w:val="20"/>
                <w:szCs w:val="20"/>
              </w:rPr>
              <w:t>1</w:t>
            </w:r>
          </w:p>
        </w:tc>
        <w:tc>
          <w:tcPr>
            <w:tcW w:w="1843" w:type="dxa"/>
            <w:shd w:val="clear" w:color="auto" w:fill="auto"/>
          </w:tcPr>
          <w:p w14:paraId="550BADF4" w14:textId="77777777" w:rsidR="00FC68DB" w:rsidRPr="00AC3719" w:rsidRDefault="00FC68DB" w:rsidP="00B202D2">
            <w:pPr>
              <w:rPr>
                <w:sz w:val="20"/>
                <w:szCs w:val="20"/>
              </w:rPr>
            </w:pPr>
            <w:r w:rsidRPr="00AC3719">
              <w:rPr>
                <w:sz w:val="20"/>
                <w:szCs w:val="20"/>
              </w:rPr>
              <w:t>Optional</w:t>
            </w:r>
          </w:p>
        </w:tc>
        <w:tc>
          <w:tcPr>
            <w:tcW w:w="2977" w:type="dxa"/>
            <w:shd w:val="clear" w:color="auto" w:fill="auto"/>
          </w:tcPr>
          <w:p w14:paraId="3C1D5098" w14:textId="77777777" w:rsidR="00FC68DB" w:rsidRPr="00AC3719" w:rsidRDefault="00FC68DB" w:rsidP="00B202D2">
            <w:pPr>
              <w:rPr>
                <w:sz w:val="20"/>
                <w:szCs w:val="20"/>
              </w:rPr>
            </w:pPr>
            <w:r w:rsidRPr="00AC3719">
              <w:rPr>
                <w:sz w:val="20"/>
                <w:szCs w:val="20"/>
              </w:rPr>
              <w:t>-</w:t>
            </w:r>
          </w:p>
        </w:tc>
      </w:tr>
      <w:tr w:rsidR="00FC68DB" w:rsidRPr="007055D9" w14:paraId="0799014B" w14:textId="77777777" w:rsidTr="00FC68DB">
        <w:tc>
          <w:tcPr>
            <w:tcW w:w="2121" w:type="dxa"/>
            <w:shd w:val="clear" w:color="auto" w:fill="auto"/>
          </w:tcPr>
          <w:p w14:paraId="4587BA50" w14:textId="77777777" w:rsidR="00FC68DB" w:rsidRPr="00AC3719" w:rsidRDefault="00FC68DB" w:rsidP="00B202D2">
            <w:pPr>
              <w:rPr>
                <w:sz w:val="20"/>
                <w:szCs w:val="20"/>
              </w:rPr>
            </w:pPr>
            <w:r w:rsidRPr="00AC3719">
              <w:rPr>
                <w:sz w:val="20"/>
                <w:szCs w:val="20"/>
              </w:rPr>
              <w:t>FEMFAT</w:t>
            </w:r>
          </w:p>
        </w:tc>
        <w:tc>
          <w:tcPr>
            <w:tcW w:w="1559" w:type="dxa"/>
            <w:shd w:val="clear" w:color="auto" w:fill="auto"/>
          </w:tcPr>
          <w:p w14:paraId="0303787E" w14:textId="77777777" w:rsidR="00FC68DB" w:rsidRPr="00AC3719" w:rsidRDefault="00FC68DB" w:rsidP="00B202D2">
            <w:pPr>
              <w:rPr>
                <w:sz w:val="20"/>
                <w:szCs w:val="20"/>
              </w:rPr>
            </w:pPr>
            <w:r w:rsidRPr="00AC3719">
              <w:rPr>
                <w:sz w:val="20"/>
                <w:szCs w:val="20"/>
              </w:rPr>
              <w:t>1</w:t>
            </w:r>
          </w:p>
        </w:tc>
        <w:tc>
          <w:tcPr>
            <w:tcW w:w="1843" w:type="dxa"/>
            <w:shd w:val="clear" w:color="auto" w:fill="auto"/>
          </w:tcPr>
          <w:p w14:paraId="37321CB1" w14:textId="77777777" w:rsidR="00FC68DB" w:rsidRPr="00AC3719" w:rsidRDefault="00FC68DB" w:rsidP="00B202D2">
            <w:pPr>
              <w:rPr>
                <w:sz w:val="20"/>
                <w:szCs w:val="20"/>
              </w:rPr>
            </w:pPr>
            <w:r w:rsidRPr="00AC3719">
              <w:rPr>
                <w:sz w:val="20"/>
                <w:szCs w:val="20"/>
              </w:rPr>
              <w:t>Optional</w:t>
            </w:r>
          </w:p>
        </w:tc>
        <w:tc>
          <w:tcPr>
            <w:tcW w:w="2977" w:type="dxa"/>
            <w:shd w:val="clear" w:color="auto" w:fill="auto"/>
          </w:tcPr>
          <w:p w14:paraId="18837E82" w14:textId="77777777" w:rsidR="00FC68DB" w:rsidRPr="00AC3719" w:rsidRDefault="00FC68DB" w:rsidP="00B202D2">
            <w:pPr>
              <w:rPr>
                <w:sz w:val="20"/>
                <w:szCs w:val="20"/>
              </w:rPr>
            </w:pPr>
            <w:r w:rsidRPr="00AC3719">
              <w:rPr>
                <w:sz w:val="20"/>
                <w:szCs w:val="20"/>
              </w:rPr>
              <w:t>-</w:t>
            </w:r>
          </w:p>
        </w:tc>
      </w:tr>
      <w:tr w:rsidR="00FC68DB" w:rsidRPr="007055D9" w14:paraId="431E97ED" w14:textId="77777777" w:rsidTr="00FC68DB">
        <w:tc>
          <w:tcPr>
            <w:tcW w:w="2121" w:type="dxa"/>
            <w:shd w:val="clear" w:color="auto" w:fill="auto"/>
          </w:tcPr>
          <w:p w14:paraId="13D35957" w14:textId="77777777" w:rsidR="00FC68DB" w:rsidRPr="00AC3719" w:rsidRDefault="00FC68DB" w:rsidP="00B202D2">
            <w:pPr>
              <w:rPr>
                <w:sz w:val="20"/>
                <w:szCs w:val="20"/>
              </w:rPr>
            </w:pPr>
            <w:r>
              <w:rPr>
                <w:sz w:val="20"/>
                <w:szCs w:val="20"/>
              </w:rPr>
              <w:t>HyperMesh</w:t>
            </w:r>
          </w:p>
        </w:tc>
        <w:tc>
          <w:tcPr>
            <w:tcW w:w="1559" w:type="dxa"/>
            <w:shd w:val="clear" w:color="auto" w:fill="auto"/>
          </w:tcPr>
          <w:p w14:paraId="2E170FD6" w14:textId="77777777" w:rsidR="00FC68DB" w:rsidRPr="00AC3719" w:rsidRDefault="00FC68DB" w:rsidP="00B202D2">
            <w:pPr>
              <w:rPr>
                <w:sz w:val="20"/>
                <w:szCs w:val="20"/>
              </w:rPr>
            </w:pPr>
            <w:r>
              <w:rPr>
                <w:sz w:val="20"/>
                <w:szCs w:val="20"/>
              </w:rPr>
              <w:t>1</w:t>
            </w:r>
          </w:p>
        </w:tc>
        <w:tc>
          <w:tcPr>
            <w:tcW w:w="1843" w:type="dxa"/>
            <w:shd w:val="clear" w:color="auto" w:fill="auto"/>
          </w:tcPr>
          <w:p w14:paraId="45C7452E" w14:textId="77777777" w:rsidR="00FC68DB" w:rsidRPr="00AC3719" w:rsidRDefault="00FC68DB" w:rsidP="00B202D2">
            <w:pPr>
              <w:rPr>
                <w:sz w:val="20"/>
                <w:szCs w:val="20"/>
              </w:rPr>
            </w:pPr>
            <w:r>
              <w:rPr>
                <w:sz w:val="20"/>
                <w:szCs w:val="20"/>
              </w:rPr>
              <w:t>Optional</w:t>
            </w:r>
          </w:p>
        </w:tc>
        <w:tc>
          <w:tcPr>
            <w:tcW w:w="2977" w:type="dxa"/>
            <w:shd w:val="clear" w:color="auto" w:fill="auto"/>
          </w:tcPr>
          <w:p w14:paraId="08B5D7A5" w14:textId="77777777" w:rsidR="00FC68DB" w:rsidRPr="00AC3719" w:rsidRDefault="00FC68DB" w:rsidP="00B202D2">
            <w:pPr>
              <w:rPr>
                <w:sz w:val="20"/>
                <w:szCs w:val="20"/>
              </w:rPr>
            </w:pPr>
            <w:r>
              <w:rPr>
                <w:sz w:val="20"/>
                <w:szCs w:val="20"/>
              </w:rPr>
              <w:t>-</w:t>
            </w:r>
          </w:p>
        </w:tc>
      </w:tr>
      <w:tr w:rsidR="00FC68DB" w:rsidRPr="007055D9" w14:paraId="5B38EDB2" w14:textId="77777777" w:rsidTr="00FC68DB">
        <w:tc>
          <w:tcPr>
            <w:tcW w:w="2121" w:type="dxa"/>
            <w:shd w:val="clear" w:color="auto" w:fill="auto"/>
          </w:tcPr>
          <w:p w14:paraId="07B747C7" w14:textId="77777777" w:rsidR="00FC68DB" w:rsidRPr="00AC3719" w:rsidRDefault="00FC68DB" w:rsidP="00B202D2">
            <w:pPr>
              <w:rPr>
                <w:sz w:val="20"/>
                <w:szCs w:val="20"/>
              </w:rPr>
            </w:pPr>
            <w:proofErr w:type="spellStart"/>
            <w:r w:rsidRPr="00AC3719">
              <w:rPr>
                <w:sz w:val="20"/>
                <w:szCs w:val="20"/>
              </w:rPr>
              <w:t>LMSVirtualL</w:t>
            </w:r>
            <w:r>
              <w:rPr>
                <w:sz w:val="20"/>
                <w:szCs w:val="20"/>
              </w:rPr>
              <w:t>ab</w:t>
            </w:r>
            <w:proofErr w:type="spellEnd"/>
          </w:p>
        </w:tc>
        <w:tc>
          <w:tcPr>
            <w:tcW w:w="1559" w:type="dxa"/>
            <w:shd w:val="clear" w:color="auto" w:fill="auto"/>
          </w:tcPr>
          <w:p w14:paraId="1D494741" w14:textId="77777777" w:rsidR="00FC68DB" w:rsidRPr="00AC3719" w:rsidRDefault="00FC68DB" w:rsidP="00B202D2">
            <w:pPr>
              <w:rPr>
                <w:sz w:val="20"/>
                <w:szCs w:val="20"/>
              </w:rPr>
            </w:pPr>
            <w:r w:rsidRPr="00AC3719">
              <w:rPr>
                <w:sz w:val="20"/>
                <w:szCs w:val="20"/>
              </w:rPr>
              <w:t>1</w:t>
            </w:r>
          </w:p>
        </w:tc>
        <w:tc>
          <w:tcPr>
            <w:tcW w:w="1843" w:type="dxa"/>
            <w:shd w:val="clear" w:color="auto" w:fill="auto"/>
          </w:tcPr>
          <w:p w14:paraId="1F3F57AA" w14:textId="77777777" w:rsidR="00FC68DB" w:rsidRPr="00AC3719" w:rsidRDefault="00FC68DB" w:rsidP="00B202D2">
            <w:pPr>
              <w:rPr>
                <w:sz w:val="20"/>
                <w:szCs w:val="20"/>
              </w:rPr>
            </w:pPr>
            <w:r w:rsidRPr="00AC3719">
              <w:rPr>
                <w:sz w:val="20"/>
                <w:szCs w:val="20"/>
              </w:rPr>
              <w:t>Optional</w:t>
            </w:r>
          </w:p>
        </w:tc>
        <w:tc>
          <w:tcPr>
            <w:tcW w:w="2977" w:type="dxa"/>
            <w:shd w:val="clear" w:color="auto" w:fill="auto"/>
          </w:tcPr>
          <w:p w14:paraId="5C12E06F" w14:textId="77777777" w:rsidR="00FC68DB" w:rsidRPr="00AC3719" w:rsidRDefault="00FC68DB" w:rsidP="00B202D2">
            <w:pPr>
              <w:rPr>
                <w:sz w:val="20"/>
                <w:szCs w:val="20"/>
              </w:rPr>
            </w:pPr>
            <w:r w:rsidRPr="00AC3719">
              <w:rPr>
                <w:sz w:val="20"/>
                <w:szCs w:val="20"/>
              </w:rPr>
              <w:t>-</w:t>
            </w:r>
          </w:p>
        </w:tc>
      </w:tr>
      <w:tr w:rsidR="00FC68DB" w:rsidRPr="007055D9" w14:paraId="0EB3C813" w14:textId="77777777" w:rsidTr="00FC68DB">
        <w:tc>
          <w:tcPr>
            <w:tcW w:w="2121" w:type="dxa"/>
            <w:shd w:val="clear" w:color="auto" w:fill="auto"/>
          </w:tcPr>
          <w:p w14:paraId="3203AAAB" w14:textId="22FF10B0" w:rsidR="00FC68DB" w:rsidRPr="00AC3719" w:rsidRDefault="00FC68DB" w:rsidP="00B202D2">
            <w:pPr>
              <w:rPr>
                <w:sz w:val="20"/>
                <w:szCs w:val="20"/>
              </w:rPr>
            </w:pPr>
            <w:r w:rsidRPr="00AC3719">
              <w:rPr>
                <w:sz w:val="20"/>
                <w:szCs w:val="20"/>
              </w:rPr>
              <w:t>MEDINA</w:t>
            </w:r>
          </w:p>
        </w:tc>
        <w:tc>
          <w:tcPr>
            <w:tcW w:w="1559" w:type="dxa"/>
            <w:shd w:val="clear" w:color="auto" w:fill="auto"/>
          </w:tcPr>
          <w:p w14:paraId="51B73644" w14:textId="77777777" w:rsidR="00FC68DB" w:rsidRPr="00AC3719" w:rsidRDefault="00FC68DB" w:rsidP="00B202D2">
            <w:pPr>
              <w:rPr>
                <w:sz w:val="20"/>
                <w:szCs w:val="20"/>
              </w:rPr>
            </w:pPr>
            <w:r w:rsidRPr="00AC3719">
              <w:rPr>
                <w:sz w:val="20"/>
                <w:szCs w:val="20"/>
              </w:rPr>
              <w:t>1</w:t>
            </w:r>
          </w:p>
        </w:tc>
        <w:tc>
          <w:tcPr>
            <w:tcW w:w="1843" w:type="dxa"/>
            <w:shd w:val="clear" w:color="auto" w:fill="auto"/>
          </w:tcPr>
          <w:p w14:paraId="7CA9A7DD" w14:textId="77777777" w:rsidR="00FC68DB" w:rsidRPr="00AC3719" w:rsidRDefault="00FC68DB" w:rsidP="00B202D2">
            <w:pPr>
              <w:rPr>
                <w:sz w:val="20"/>
                <w:szCs w:val="20"/>
              </w:rPr>
            </w:pPr>
            <w:r w:rsidRPr="00AC3719">
              <w:rPr>
                <w:sz w:val="20"/>
                <w:szCs w:val="20"/>
              </w:rPr>
              <w:t>Optional</w:t>
            </w:r>
          </w:p>
        </w:tc>
        <w:tc>
          <w:tcPr>
            <w:tcW w:w="2977" w:type="dxa"/>
            <w:shd w:val="clear" w:color="auto" w:fill="auto"/>
          </w:tcPr>
          <w:p w14:paraId="1399CF56" w14:textId="2E300488" w:rsidR="00FC68DB" w:rsidRPr="00AC3719" w:rsidRDefault="00FC68DB" w:rsidP="00B202D2">
            <w:pPr>
              <w:rPr>
                <w:sz w:val="20"/>
                <w:szCs w:val="20"/>
              </w:rPr>
            </w:pPr>
            <w:r w:rsidRPr="00AC3719">
              <w:rPr>
                <w:sz w:val="20"/>
                <w:szCs w:val="20"/>
              </w:rPr>
              <w:t>-</w:t>
            </w:r>
            <w:r w:rsidR="00143C92" w:rsidRPr="00A920CA">
              <w:rPr>
                <w:rStyle w:val="Funotenzeichen"/>
                <w:b/>
                <w:lang w:val="it-IT"/>
              </w:rPr>
              <w:footnoteReference w:id="4"/>
            </w:r>
          </w:p>
        </w:tc>
      </w:tr>
      <w:tr w:rsidR="00FC68DB" w:rsidRPr="007055D9" w14:paraId="1C371469" w14:textId="77777777" w:rsidTr="00FC68DB">
        <w:tc>
          <w:tcPr>
            <w:tcW w:w="2121" w:type="dxa"/>
            <w:shd w:val="clear" w:color="auto" w:fill="auto"/>
          </w:tcPr>
          <w:p w14:paraId="220F2C5D" w14:textId="77777777" w:rsidR="00FC68DB" w:rsidRPr="00AC3719" w:rsidRDefault="00FC68DB" w:rsidP="00B202D2">
            <w:pPr>
              <w:rPr>
                <w:sz w:val="20"/>
                <w:szCs w:val="20"/>
              </w:rPr>
            </w:pPr>
            <w:r w:rsidRPr="00AC3719">
              <w:rPr>
                <w:sz w:val="20"/>
                <w:szCs w:val="20"/>
              </w:rPr>
              <w:t>NCODE</w:t>
            </w:r>
          </w:p>
        </w:tc>
        <w:tc>
          <w:tcPr>
            <w:tcW w:w="1559" w:type="dxa"/>
            <w:shd w:val="clear" w:color="auto" w:fill="auto"/>
          </w:tcPr>
          <w:p w14:paraId="3B25ACC0" w14:textId="77777777" w:rsidR="00FC68DB" w:rsidRPr="00AC3719" w:rsidRDefault="00FC68DB" w:rsidP="00B202D2">
            <w:pPr>
              <w:rPr>
                <w:sz w:val="20"/>
                <w:szCs w:val="20"/>
              </w:rPr>
            </w:pPr>
            <w:r w:rsidRPr="00AC3719">
              <w:rPr>
                <w:sz w:val="20"/>
                <w:szCs w:val="20"/>
              </w:rPr>
              <w:t>1</w:t>
            </w:r>
          </w:p>
        </w:tc>
        <w:tc>
          <w:tcPr>
            <w:tcW w:w="1843" w:type="dxa"/>
            <w:shd w:val="clear" w:color="auto" w:fill="auto"/>
          </w:tcPr>
          <w:p w14:paraId="2F6107BC" w14:textId="77777777" w:rsidR="00FC68DB" w:rsidRPr="00AC3719" w:rsidRDefault="00FC68DB" w:rsidP="00B202D2">
            <w:pPr>
              <w:rPr>
                <w:sz w:val="20"/>
                <w:szCs w:val="20"/>
              </w:rPr>
            </w:pPr>
            <w:r w:rsidRPr="00AC3719">
              <w:rPr>
                <w:sz w:val="20"/>
                <w:szCs w:val="20"/>
              </w:rPr>
              <w:t>Optional</w:t>
            </w:r>
          </w:p>
        </w:tc>
        <w:tc>
          <w:tcPr>
            <w:tcW w:w="2977" w:type="dxa"/>
            <w:shd w:val="clear" w:color="auto" w:fill="auto"/>
          </w:tcPr>
          <w:p w14:paraId="387283CD" w14:textId="77777777" w:rsidR="00FC68DB" w:rsidRPr="00AC3719" w:rsidRDefault="00FC68DB" w:rsidP="00B202D2">
            <w:pPr>
              <w:keepNext/>
              <w:rPr>
                <w:sz w:val="20"/>
                <w:szCs w:val="20"/>
              </w:rPr>
            </w:pPr>
            <w:r w:rsidRPr="00AC3719">
              <w:rPr>
                <w:sz w:val="20"/>
                <w:szCs w:val="20"/>
              </w:rPr>
              <w:t>-</w:t>
            </w:r>
          </w:p>
        </w:tc>
      </w:tr>
      <w:tr w:rsidR="00FC68DB" w:rsidRPr="007055D9" w14:paraId="7BB1092B" w14:textId="77777777" w:rsidTr="00FC68DB">
        <w:tc>
          <w:tcPr>
            <w:tcW w:w="2121" w:type="dxa"/>
            <w:shd w:val="clear" w:color="auto" w:fill="auto"/>
          </w:tcPr>
          <w:p w14:paraId="0816B7D2" w14:textId="77777777" w:rsidR="00FC68DB" w:rsidRPr="00AC3719" w:rsidRDefault="00FC68DB" w:rsidP="00B202D2">
            <w:pPr>
              <w:rPr>
                <w:sz w:val="20"/>
                <w:szCs w:val="20"/>
              </w:rPr>
            </w:pPr>
            <w:r>
              <w:rPr>
                <w:sz w:val="20"/>
                <w:szCs w:val="20"/>
              </w:rPr>
              <w:t>SyncroFIT</w:t>
            </w:r>
          </w:p>
        </w:tc>
        <w:tc>
          <w:tcPr>
            <w:tcW w:w="1559" w:type="dxa"/>
            <w:shd w:val="clear" w:color="auto" w:fill="auto"/>
          </w:tcPr>
          <w:p w14:paraId="6A96A530" w14:textId="77777777" w:rsidR="00FC68DB" w:rsidRPr="00AC3719" w:rsidRDefault="00FC68DB" w:rsidP="00B202D2">
            <w:pPr>
              <w:rPr>
                <w:sz w:val="20"/>
                <w:szCs w:val="20"/>
              </w:rPr>
            </w:pPr>
            <w:r>
              <w:rPr>
                <w:sz w:val="20"/>
                <w:szCs w:val="20"/>
              </w:rPr>
              <w:t>1</w:t>
            </w:r>
          </w:p>
        </w:tc>
        <w:tc>
          <w:tcPr>
            <w:tcW w:w="1843" w:type="dxa"/>
            <w:shd w:val="clear" w:color="auto" w:fill="auto"/>
          </w:tcPr>
          <w:p w14:paraId="304C2198" w14:textId="77777777" w:rsidR="00FC68DB" w:rsidRPr="00AC3719" w:rsidRDefault="00FC68DB" w:rsidP="00B202D2">
            <w:pPr>
              <w:rPr>
                <w:sz w:val="20"/>
                <w:szCs w:val="20"/>
              </w:rPr>
            </w:pPr>
            <w:r>
              <w:rPr>
                <w:sz w:val="20"/>
                <w:szCs w:val="20"/>
              </w:rPr>
              <w:t>Optional</w:t>
            </w:r>
          </w:p>
        </w:tc>
        <w:tc>
          <w:tcPr>
            <w:tcW w:w="2977" w:type="dxa"/>
            <w:shd w:val="clear" w:color="auto" w:fill="auto"/>
          </w:tcPr>
          <w:p w14:paraId="73B1810F" w14:textId="77777777" w:rsidR="00FC68DB" w:rsidRPr="00AC3719" w:rsidRDefault="00FC68DB" w:rsidP="00B202D2">
            <w:pPr>
              <w:keepNext/>
              <w:rPr>
                <w:sz w:val="20"/>
                <w:szCs w:val="20"/>
              </w:rPr>
            </w:pPr>
            <w:r>
              <w:rPr>
                <w:sz w:val="20"/>
                <w:szCs w:val="20"/>
              </w:rPr>
              <w:t>-</w:t>
            </w:r>
          </w:p>
        </w:tc>
      </w:tr>
    </w:tbl>
    <w:p w14:paraId="51B9A60A" w14:textId="236886B6" w:rsidR="00FC68DB" w:rsidRPr="007055D9" w:rsidRDefault="00FC68DB" w:rsidP="00B202D2">
      <w:pPr>
        <w:pStyle w:val="Beschriftung"/>
        <w:spacing w:before="120"/>
      </w:pPr>
      <w:bookmarkStart w:id="224" w:name="_Toc3566411"/>
      <w:bookmarkStart w:id="225" w:name="_Toc34747413"/>
      <w:bookmarkStart w:id="226" w:name="_Toc77095861"/>
      <w:r>
        <w:t xml:space="preserve">Table </w:t>
      </w:r>
      <w:r>
        <w:fldChar w:fldCharType="begin"/>
      </w:r>
      <w:r>
        <w:instrText xml:space="preserve"> SEQ Table \* ARABIC </w:instrText>
      </w:r>
      <w:r>
        <w:fldChar w:fldCharType="separate"/>
      </w:r>
      <w:r w:rsidR="008116BB">
        <w:rPr>
          <w:noProof/>
        </w:rPr>
        <w:t>3</w:t>
      </w:r>
      <w:r>
        <w:fldChar w:fldCharType="end"/>
      </w:r>
      <w:r>
        <w:t xml:space="preserve">: </w:t>
      </w:r>
      <w:r w:rsidRPr="007055D9">
        <w:t xml:space="preserve">XML-specification of </w:t>
      </w:r>
      <w:r w:rsidRPr="00D212B7">
        <w:rPr>
          <w:rFonts w:ascii="Courier New" w:hAnsi="Courier New" w:cs="Courier New"/>
        </w:rPr>
        <w:t>&lt;appdata&gt;</w:t>
      </w:r>
      <w:bookmarkEnd w:id="224"/>
      <w:bookmarkEnd w:id="225"/>
      <w:bookmarkEnd w:id="226"/>
    </w:p>
    <w:p w14:paraId="5A23AB5E" w14:textId="77777777" w:rsidR="00FC68DB" w:rsidRPr="003E7CFB" w:rsidRDefault="00FC68DB" w:rsidP="00B202D2">
      <w:pPr>
        <w:rPr>
          <w:b/>
        </w:rPr>
      </w:pPr>
      <w:r w:rsidRPr="00497FD8">
        <w:rPr>
          <w:b/>
          <w:sz w:val="24"/>
        </w:rPr>
        <w:t xml:space="preserve">Example A </w:t>
      </w:r>
      <w:r>
        <w:rPr>
          <w:b/>
        </w:rPr>
        <w:t>(</w:t>
      </w:r>
      <w:r>
        <w:rPr>
          <w:rFonts w:ascii="Courier New" w:hAnsi="Courier New" w:cs="Courier New"/>
          <w:b/>
          <w:i/>
          <w:sz w:val="18"/>
        </w:rPr>
        <w:t>&lt;a</w:t>
      </w:r>
      <w:r w:rsidRPr="003E7CFB">
        <w:rPr>
          <w:rFonts w:ascii="Courier New" w:hAnsi="Courier New" w:cs="Courier New"/>
          <w:b/>
          <w:i/>
          <w:sz w:val="18"/>
        </w:rPr>
        <w:t>ppdata</w:t>
      </w:r>
      <w:r>
        <w:rPr>
          <w:rFonts w:ascii="Courier New" w:hAnsi="Courier New" w:cs="Courier New"/>
          <w:b/>
          <w:i/>
          <w:sz w:val="18"/>
        </w:rPr>
        <w:t>/&gt;</w:t>
      </w:r>
      <w:r>
        <w:t xml:space="preserve"> for MEDINA at </w:t>
      </w:r>
      <w:r w:rsidRPr="00901447">
        <w:rPr>
          <w:u w:val="single"/>
        </w:rPr>
        <w:t>root</w:t>
      </w:r>
      <w:r>
        <w:t xml:space="preserve"> level</w:t>
      </w:r>
      <w:r>
        <w:rPr>
          <w:b/>
        </w:rPr>
        <w:t>)</w:t>
      </w:r>
      <w:r w:rsidRPr="00D212B7">
        <w:rPr>
          <w:b/>
        </w:rPr>
        <w:t xml:space="preserve">: </w:t>
      </w:r>
    </w:p>
    <w:p w14:paraId="257217E8" w14:textId="77777777" w:rsidR="00FC68DB" w:rsidRDefault="00FC68DB" w:rsidP="00B202D2">
      <w:pPr>
        <w:pStyle w:val="XMLCode"/>
      </w:pPr>
    </w:p>
    <w:p w14:paraId="250BE232" w14:textId="77777777" w:rsidR="00FC68DB" w:rsidRDefault="00FC68DB" w:rsidP="00B202D2">
      <w:pPr>
        <w:pStyle w:val="XMLCode"/>
      </w:pPr>
      <w:r>
        <w:t>&lt;?xml version="1.0" encoding="iso-8859-1" standalone="no"?&gt;</w:t>
      </w:r>
    </w:p>
    <w:p w14:paraId="53F15382" w14:textId="77777777" w:rsidR="00FC68DB" w:rsidRPr="00F475E1" w:rsidRDefault="00FC68DB" w:rsidP="00B202D2">
      <w:pPr>
        <w:pStyle w:val="XMLCode"/>
      </w:pPr>
      <w:r w:rsidRPr="00F475E1">
        <w:t>&lt;</w:t>
      </w:r>
      <w:proofErr w:type="spellStart"/>
      <w:r w:rsidRPr="00F475E1">
        <w:t>xmcf</w:t>
      </w:r>
      <w:proofErr w:type="spellEnd"/>
      <w:r w:rsidRPr="00F475E1">
        <w:t xml:space="preserve"> </w:t>
      </w:r>
      <w:proofErr w:type="spellStart"/>
      <w:proofErr w:type="gramStart"/>
      <w:r w:rsidRPr="00F475E1">
        <w:t>xmlns:xsi</w:t>
      </w:r>
      <w:proofErr w:type="spellEnd"/>
      <w:proofErr w:type="gramEnd"/>
      <w:r w:rsidRPr="00F475E1">
        <w:t xml:space="preserve">="http://www.w3.org/2001/XMLSchema-instance" </w:t>
      </w:r>
    </w:p>
    <w:p w14:paraId="6C1D76AB" w14:textId="77777777" w:rsidR="00FC68DB" w:rsidRPr="00F475E1" w:rsidRDefault="00FC68DB" w:rsidP="00B202D2">
      <w:pPr>
        <w:pStyle w:val="XMLCode"/>
      </w:pPr>
      <w:proofErr w:type="spellStart"/>
      <w:proofErr w:type="gramStart"/>
      <w:r w:rsidRPr="00F475E1">
        <w:t>xmlns:MEDINA</w:t>
      </w:r>
      <w:proofErr w:type="spellEnd"/>
      <w:proofErr w:type="gramEnd"/>
      <w:r w:rsidRPr="00F475E1">
        <w:t>="http://servicenet.t-systems.com/medina/xMCF"</w:t>
      </w:r>
    </w:p>
    <w:p w14:paraId="415E7329" w14:textId="77777777" w:rsidR="00FC68DB" w:rsidRPr="00F475E1" w:rsidRDefault="00FC68DB" w:rsidP="00B202D2">
      <w:pPr>
        <w:pStyle w:val="XMLCode"/>
      </w:pPr>
      <w:proofErr w:type="spellStart"/>
      <w:proofErr w:type="gramStart"/>
      <w:r w:rsidRPr="00F475E1">
        <w:t>xsi:schemaLocation</w:t>
      </w:r>
      <w:proofErr w:type="spellEnd"/>
      <w:proofErr w:type="gramEnd"/>
      <w:r w:rsidRPr="00F475E1">
        <w:t xml:space="preserve">="http://servicenet.t-systems.com/medina/xMCF mcf_MEDINA.xsd" </w:t>
      </w:r>
    </w:p>
    <w:p w14:paraId="5F74BB3E" w14:textId="77777777" w:rsidR="00FC68DB" w:rsidRPr="00F475E1" w:rsidRDefault="00FC68DB" w:rsidP="00B202D2">
      <w:pPr>
        <w:pStyle w:val="XMLCode"/>
      </w:pPr>
      <w:proofErr w:type="spellStart"/>
      <w:proofErr w:type="gramStart"/>
      <w:r w:rsidRPr="00F475E1">
        <w:t>xsi:noNamespaceSchemaLocation</w:t>
      </w:r>
      <w:proofErr w:type="spellEnd"/>
      <w:proofErr w:type="gramEnd"/>
      <w:r w:rsidRPr="00F475E1">
        <w:t>="xmcf_3_0_1.xsd"&gt;</w:t>
      </w:r>
    </w:p>
    <w:p w14:paraId="1C402114" w14:textId="77777777" w:rsidR="00FC68DB" w:rsidRPr="00F475E1" w:rsidRDefault="00FC68DB" w:rsidP="00B202D2">
      <w:pPr>
        <w:pStyle w:val="XMLCode"/>
      </w:pPr>
      <w:r w:rsidRPr="00F475E1">
        <w:t xml:space="preserve">    &lt;date&gt; 2014-08-07 &lt;/date&gt;</w:t>
      </w:r>
    </w:p>
    <w:p w14:paraId="6341B0CA" w14:textId="77777777" w:rsidR="00FC68DB" w:rsidRDefault="00FC68DB" w:rsidP="00B202D2">
      <w:pPr>
        <w:pStyle w:val="XMLCode"/>
      </w:pPr>
      <w:r w:rsidRPr="00F475E1">
        <w:t xml:space="preserve">    </w:t>
      </w:r>
      <w:r>
        <w:t>&lt;version&gt; 3.1.0 &lt;/version&gt;</w:t>
      </w:r>
    </w:p>
    <w:p w14:paraId="6A281BE2" w14:textId="77777777" w:rsidR="00FC68DB" w:rsidRPr="00901447" w:rsidRDefault="00FC68DB" w:rsidP="00B202D2">
      <w:pPr>
        <w:pStyle w:val="XMLCode"/>
      </w:pPr>
      <w:r w:rsidRPr="00901447">
        <w:t xml:space="preserve">    &lt;</w:t>
      </w:r>
      <w:proofErr w:type="gramStart"/>
      <w:r w:rsidRPr="00901447">
        <w:t>units</w:t>
      </w:r>
      <w:proofErr w:type="gramEnd"/>
      <w:r w:rsidRPr="00901447">
        <w:t xml:space="preserve"> length=</w:t>
      </w:r>
      <w:r>
        <w:t>"</w:t>
      </w:r>
      <w:r w:rsidRPr="00901447">
        <w:t>mm</w:t>
      </w:r>
      <w:r>
        <w:t>"</w:t>
      </w:r>
      <w:r w:rsidRPr="00901447">
        <w:t xml:space="preserve"> angle=</w:t>
      </w:r>
      <w:r>
        <w:t>"</w:t>
      </w:r>
      <w:r w:rsidRPr="00901447">
        <w:t>rad</w:t>
      </w:r>
      <w:r>
        <w:t>"</w:t>
      </w:r>
      <w:r w:rsidRPr="00901447">
        <w:t xml:space="preserve"> mass=</w:t>
      </w:r>
      <w:r>
        <w:t>"</w:t>
      </w:r>
      <w:r w:rsidRPr="00901447">
        <w:t>kg</w:t>
      </w:r>
      <w:r>
        <w:t>"</w:t>
      </w:r>
      <w:r w:rsidRPr="00901447">
        <w:t xml:space="preserve"> force=</w:t>
      </w:r>
      <w:r>
        <w:t>"</w:t>
      </w:r>
      <w:r w:rsidRPr="00901447">
        <w:t>N</w:t>
      </w:r>
      <w:r>
        <w:t>"</w:t>
      </w:r>
      <w:r w:rsidRPr="00901447">
        <w:t xml:space="preserve"> time=</w:t>
      </w:r>
      <w:r>
        <w:t>"</w:t>
      </w:r>
      <w:r w:rsidRPr="00901447">
        <w:t>s</w:t>
      </w:r>
      <w:r>
        <w:t>"</w:t>
      </w:r>
      <w:r w:rsidRPr="00901447">
        <w:t>/&gt;</w:t>
      </w:r>
    </w:p>
    <w:p w14:paraId="1FC29986" w14:textId="77777777" w:rsidR="00FC68DB" w:rsidRPr="00966BAF" w:rsidRDefault="00FC68DB" w:rsidP="00B202D2">
      <w:pPr>
        <w:pStyle w:val="XMLCode"/>
        <w:rPr>
          <w:b/>
          <w:color w:val="0070C0"/>
          <w:lang w:val="it-IT"/>
        </w:rPr>
      </w:pPr>
      <w:r>
        <w:t xml:space="preserve">    </w:t>
      </w:r>
      <w:r w:rsidRPr="00966BAF">
        <w:rPr>
          <w:b/>
          <w:color w:val="0070C0"/>
          <w:lang w:val="it-IT"/>
        </w:rPr>
        <w:t>&lt;appdata&gt;</w:t>
      </w:r>
    </w:p>
    <w:p w14:paraId="07887D27" w14:textId="4646159B" w:rsidR="00FC68DB" w:rsidRPr="00BA120B" w:rsidRDefault="00FC68DB" w:rsidP="00B202D2">
      <w:pPr>
        <w:pStyle w:val="XMLCode"/>
        <w:rPr>
          <w:b/>
          <w:color w:val="0070C0"/>
          <w:lang w:val="it-IT"/>
        </w:rPr>
      </w:pPr>
      <w:r w:rsidRPr="00BA120B">
        <w:rPr>
          <w:b/>
          <w:color w:val="0070C0"/>
          <w:lang w:val="it-IT"/>
        </w:rPr>
        <w:t xml:space="preserve">        &lt;MEDINA </w:t>
      </w:r>
      <w:proofErr w:type="spellStart"/>
      <w:r w:rsidRPr="00BA120B">
        <w:rPr>
          <w:b/>
          <w:color w:val="0070C0"/>
          <w:lang w:val="it-IT"/>
        </w:rPr>
        <w:t>xmlns</w:t>
      </w:r>
      <w:proofErr w:type="spellEnd"/>
      <w:r w:rsidRPr="00BA120B">
        <w:rPr>
          <w:b/>
          <w:color w:val="0070C0"/>
          <w:lang w:val="it-IT"/>
        </w:rPr>
        <w:t>=</w:t>
      </w:r>
      <w:r>
        <w:rPr>
          <w:b/>
          <w:color w:val="0070C0"/>
          <w:lang w:val="it-IT"/>
        </w:rPr>
        <w:t>"</w:t>
      </w:r>
      <w:r w:rsidRPr="00BA120B">
        <w:rPr>
          <w:b/>
          <w:color w:val="0070C0"/>
          <w:lang w:val="it-IT"/>
        </w:rPr>
        <w:t>http://servicenet.t-systems.com/medina/xMCF</w:t>
      </w:r>
      <w:r>
        <w:rPr>
          <w:b/>
          <w:color w:val="0070C0"/>
          <w:lang w:val="it-IT"/>
        </w:rPr>
        <w:t>"</w:t>
      </w:r>
      <w:r w:rsidRPr="00BA120B">
        <w:rPr>
          <w:b/>
          <w:color w:val="0070C0"/>
          <w:lang w:val="it-IT"/>
        </w:rPr>
        <w:t>&gt;</w:t>
      </w:r>
    </w:p>
    <w:p w14:paraId="1A3601FC" w14:textId="77777777" w:rsidR="00FC68DB" w:rsidRPr="00BA120B" w:rsidRDefault="00FC68DB" w:rsidP="00B202D2">
      <w:pPr>
        <w:pStyle w:val="XMLCode"/>
        <w:rPr>
          <w:b/>
          <w:color w:val="0070C0"/>
        </w:rPr>
      </w:pPr>
      <w:r w:rsidRPr="00BA120B">
        <w:rPr>
          <w:b/>
          <w:color w:val="0070C0"/>
          <w:lang w:val="it-IT"/>
        </w:rPr>
        <w:t xml:space="preserve">            </w:t>
      </w:r>
      <w:r w:rsidRPr="00BA120B">
        <w:rPr>
          <w:b/>
          <w:color w:val="0070C0"/>
        </w:rPr>
        <w:t>&lt;</w:t>
      </w:r>
      <w:proofErr w:type="spellStart"/>
      <w:r w:rsidRPr="00BA120B">
        <w:rPr>
          <w:b/>
          <w:color w:val="0070C0"/>
        </w:rPr>
        <w:t>data_at_root</w:t>
      </w:r>
      <w:proofErr w:type="spellEnd"/>
      <w:r w:rsidRPr="00BA120B">
        <w:rPr>
          <w:b/>
          <w:color w:val="0070C0"/>
        </w:rPr>
        <w:t>&gt;</w:t>
      </w:r>
    </w:p>
    <w:p w14:paraId="24F6D898" w14:textId="77777777" w:rsidR="00FC68DB" w:rsidRPr="00BA120B" w:rsidRDefault="00FC68DB" w:rsidP="00B202D2">
      <w:pPr>
        <w:pStyle w:val="XMLCode"/>
        <w:rPr>
          <w:b/>
          <w:color w:val="0070C0"/>
        </w:rPr>
      </w:pPr>
      <w:r w:rsidRPr="00BA120B">
        <w:rPr>
          <w:b/>
          <w:color w:val="0070C0"/>
        </w:rPr>
        <w:t xml:space="preserve">                &lt;version MEDINA=</w:t>
      </w:r>
      <w:r>
        <w:rPr>
          <w:b/>
          <w:color w:val="0070C0"/>
        </w:rPr>
        <w:t>"</w:t>
      </w:r>
      <w:r w:rsidRPr="00BA120B">
        <w:rPr>
          <w:b/>
          <w:color w:val="0070C0"/>
        </w:rPr>
        <w:t>MEDINA 8.4.2 Maintenance Release (64 Bit)</w:t>
      </w:r>
      <w:r>
        <w:rPr>
          <w:b/>
          <w:color w:val="0070C0"/>
        </w:rPr>
        <w:t>"</w:t>
      </w:r>
      <w:r w:rsidRPr="00BA120B">
        <w:rPr>
          <w:b/>
          <w:color w:val="0070C0"/>
        </w:rPr>
        <w:t>/&gt;</w:t>
      </w:r>
    </w:p>
    <w:p w14:paraId="2CE013F7" w14:textId="77777777" w:rsidR="00FC68DB" w:rsidRPr="00BA120B" w:rsidRDefault="00FC68DB" w:rsidP="00B202D2">
      <w:pPr>
        <w:pStyle w:val="XMLCode"/>
        <w:rPr>
          <w:b/>
          <w:color w:val="0070C0"/>
        </w:rPr>
      </w:pPr>
      <w:r w:rsidRPr="00BA120B">
        <w:rPr>
          <w:b/>
          <w:color w:val="0070C0"/>
        </w:rPr>
        <w:t xml:space="preserve">                ...</w:t>
      </w:r>
      <w:r w:rsidRPr="00BA120B">
        <w:rPr>
          <w:b/>
          <w:color w:val="0070C0"/>
        </w:rPr>
        <w:tab/>
      </w:r>
    </w:p>
    <w:p w14:paraId="2B6AAEEB" w14:textId="77777777" w:rsidR="00FC68DB" w:rsidRPr="00BA120B" w:rsidRDefault="00FC68DB" w:rsidP="00B202D2">
      <w:pPr>
        <w:pStyle w:val="XMLCode"/>
        <w:rPr>
          <w:b/>
          <w:color w:val="0070C0"/>
        </w:rPr>
      </w:pPr>
      <w:r w:rsidRPr="00BA120B">
        <w:rPr>
          <w:b/>
          <w:color w:val="0070C0"/>
        </w:rPr>
        <w:t xml:space="preserve">            &lt;/</w:t>
      </w:r>
      <w:proofErr w:type="spellStart"/>
      <w:r w:rsidRPr="00BA120B">
        <w:rPr>
          <w:b/>
          <w:color w:val="0070C0"/>
        </w:rPr>
        <w:t>data_at_root</w:t>
      </w:r>
      <w:proofErr w:type="spellEnd"/>
      <w:r w:rsidRPr="00BA120B">
        <w:rPr>
          <w:b/>
          <w:color w:val="0070C0"/>
        </w:rPr>
        <w:t>&gt;</w:t>
      </w:r>
    </w:p>
    <w:p w14:paraId="36C52C16" w14:textId="77777777" w:rsidR="00FC68DB" w:rsidRPr="00BA120B" w:rsidRDefault="00FC68DB" w:rsidP="00B202D2">
      <w:pPr>
        <w:pStyle w:val="XMLCode"/>
        <w:rPr>
          <w:b/>
          <w:color w:val="0070C0"/>
        </w:rPr>
      </w:pPr>
      <w:r w:rsidRPr="00BA120B">
        <w:rPr>
          <w:b/>
          <w:color w:val="0070C0"/>
        </w:rPr>
        <w:t xml:space="preserve">        &lt;/MEDINA&gt;</w:t>
      </w:r>
    </w:p>
    <w:p w14:paraId="4539231B" w14:textId="77777777" w:rsidR="00FC68DB" w:rsidRPr="00BA120B" w:rsidRDefault="00FC68DB" w:rsidP="00B202D2">
      <w:pPr>
        <w:pStyle w:val="XMLCode"/>
        <w:rPr>
          <w:b/>
          <w:color w:val="0070C0"/>
        </w:rPr>
      </w:pPr>
      <w:r w:rsidRPr="00BA120B">
        <w:rPr>
          <w:b/>
          <w:color w:val="0070C0"/>
        </w:rPr>
        <w:t xml:space="preserve">    &lt;/appdata&gt;</w:t>
      </w:r>
    </w:p>
    <w:p w14:paraId="3C0497DA" w14:textId="77777777" w:rsidR="00FC68DB" w:rsidRDefault="00FC68DB" w:rsidP="00B202D2">
      <w:pPr>
        <w:pStyle w:val="XMLCode"/>
      </w:pPr>
      <w:r>
        <w:t xml:space="preserve">    ...</w:t>
      </w:r>
    </w:p>
    <w:p w14:paraId="17426642" w14:textId="77777777" w:rsidR="00FC68DB" w:rsidRDefault="00FC68DB" w:rsidP="00B202D2">
      <w:pPr>
        <w:pStyle w:val="XMLCode"/>
      </w:pPr>
      <w:r>
        <w:t>&lt;/</w:t>
      </w:r>
      <w:proofErr w:type="spellStart"/>
      <w:r>
        <w:t>xmcf</w:t>
      </w:r>
      <w:proofErr w:type="spellEnd"/>
      <w:r>
        <w:t>&gt;</w:t>
      </w:r>
    </w:p>
    <w:p w14:paraId="6959A035" w14:textId="77777777" w:rsidR="00FC68DB" w:rsidRPr="007055D9" w:rsidRDefault="00FC68DB" w:rsidP="00B202D2">
      <w:pPr>
        <w:pStyle w:val="XMLCode"/>
      </w:pPr>
    </w:p>
    <w:p w14:paraId="2E63EDDE" w14:textId="77777777" w:rsidR="00FC68DB" w:rsidRPr="00966BAF" w:rsidRDefault="00FC68DB" w:rsidP="00551453">
      <w:pPr>
        <w:keepNext/>
        <w:rPr>
          <w:b/>
        </w:rPr>
      </w:pPr>
      <w:r w:rsidRPr="00966BAF">
        <w:rPr>
          <w:b/>
          <w:sz w:val="24"/>
        </w:rPr>
        <w:t xml:space="preserve">Example B </w:t>
      </w:r>
      <w:r>
        <w:rPr>
          <w:b/>
        </w:rPr>
        <w:t>(</w:t>
      </w:r>
      <w:r>
        <w:rPr>
          <w:rFonts w:ascii="Courier New" w:hAnsi="Courier New" w:cs="Courier New"/>
          <w:b/>
          <w:i/>
          <w:sz w:val="18"/>
        </w:rPr>
        <w:t>&lt;a</w:t>
      </w:r>
      <w:r w:rsidRPr="003E7CFB">
        <w:rPr>
          <w:rFonts w:ascii="Courier New" w:hAnsi="Courier New" w:cs="Courier New"/>
          <w:b/>
          <w:i/>
          <w:sz w:val="18"/>
        </w:rPr>
        <w:t>ppdata</w:t>
      </w:r>
      <w:r>
        <w:rPr>
          <w:rFonts w:ascii="Courier New" w:hAnsi="Courier New" w:cs="Courier New"/>
          <w:b/>
          <w:i/>
          <w:sz w:val="18"/>
        </w:rPr>
        <w:t>/&gt;</w:t>
      </w:r>
      <w:r w:rsidRPr="003E7CFB">
        <w:rPr>
          <w:sz w:val="18"/>
        </w:rPr>
        <w:t xml:space="preserve"> </w:t>
      </w:r>
      <w:r>
        <w:t xml:space="preserve">for MEDINA at </w:t>
      </w:r>
      <w:r w:rsidRPr="00901447">
        <w:rPr>
          <w:u w:val="single"/>
        </w:rPr>
        <w:t>connection</w:t>
      </w:r>
      <w:r>
        <w:t xml:space="preserve"> level</w:t>
      </w:r>
      <w:r>
        <w:rPr>
          <w:b/>
        </w:rPr>
        <w:t>)</w:t>
      </w:r>
      <w:r w:rsidRPr="00497FD8">
        <w:rPr>
          <w:b/>
          <w:sz w:val="24"/>
        </w:rPr>
        <w:t>:</w:t>
      </w:r>
    </w:p>
    <w:p w14:paraId="4AA9249B" w14:textId="77777777" w:rsidR="00FC68DB" w:rsidRPr="00966BAF" w:rsidRDefault="00FC68DB" w:rsidP="00551453">
      <w:pPr>
        <w:pStyle w:val="XMLCode"/>
        <w:keepNext/>
      </w:pPr>
    </w:p>
    <w:p w14:paraId="55EE28AC" w14:textId="77777777" w:rsidR="00FC68DB" w:rsidRDefault="00FC68DB" w:rsidP="00551453">
      <w:pPr>
        <w:pStyle w:val="XMLCode"/>
        <w:keepNext/>
      </w:pPr>
      <w:r>
        <w:t>&lt;?xml version="1.0" encoding="iso-8859-1" standalone="no"?&gt;</w:t>
      </w:r>
    </w:p>
    <w:p w14:paraId="2C9B2A93" w14:textId="77777777" w:rsidR="00FC68DB" w:rsidRPr="00F475E1" w:rsidRDefault="00FC68DB" w:rsidP="00551453">
      <w:pPr>
        <w:pStyle w:val="XMLCode"/>
        <w:keepNext/>
      </w:pPr>
      <w:r w:rsidRPr="00F475E1">
        <w:t>&lt;</w:t>
      </w:r>
      <w:proofErr w:type="spellStart"/>
      <w:r w:rsidRPr="00F475E1">
        <w:t>xmcf</w:t>
      </w:r>
      <w:proofErr w:type="spellEnd"/>
      <w:r w:rsidRPr="00F475E1">
        <w:t xml:space="preserve"> </w:t>
      </w:r>
      <w:proofErr w:type="spellStart"/>
      <w:proofErr w:type="gramStart"/>
      <w:r w:rsidRPr="00F475E1">
        <w:t>xmlns:xsi</w:t>
      </w:r>
      <w:proofErr w:type="spellEnd"/>
      <w:proofErr w:type="gramEnd"/>
      <w:r w:rsidRPr="00F475E1">
        <w:t xml:space="preserve">="http://www.w3.org/2001/XMLSchema-instance" </w:t>
      </w:r>
    </w:p>
    <w:p w14:paraId="57BD05F1" w14:textId="77777777" w:rsidR="00FC68DB" w:rsidRPr="00F475E1" w:rsidRDefault="00FC68DB" w:rsidP="00551453">
      <w:pPr>
        <w:pStyle w:val="XMLCode"/>
        <w:keepNext/>
        <w:rPr>
          <w:b/>
          <w:color w:val="0070C0"/>
        </w:rPr>
      </w:pPr>
      <w:proofErr w:type="spellStart"/>
      <w:proofErr w:type="gramStart"/>
      <w:r w:rsidRPr="00F475E1">
        <w:rPr>
          <w:b/>
          <w:color w:val="0070C0"/>
        </w:rPr>
        <w:t>xmlns:MEDINA</w:t>
      </w:r>
      <w:proofErr w:type="spellEnd"/>
      <w:proofErr w:type="gramEnd"/>
      <w:r w:rsidRPr="00F475E1">
        <w:rPr>
          <w:b/>
          <w:color w:val="0070C0"/>
        </w:rPr>
        <w:t>="http://servicenet.t-systems.com/medina/xMCF"</w:t>
      </w:r>
    </w:p>
    <w:p w14:paraId="0999E5C4" w14:textId="77777777" w:rsidR="00FC68DB" w:rsidRPr="00F475E1" w:rsidRDefault="00FC68DB" w:rsidP="00B202D2">
      <w:pPr>
        <w:pStyle w:val="XMLCode"/>
        <w:rPr>
          <w:b/>
          <w:color w:val="0070C0"/>
        </w:rPr>
      </w:pPr>
      <w:proofErr w:type="spellStart"/>
      <w:proofErr w:type="gramStart"/>
      <w:r w:rsidRPr="00F475E1">
        <w:rPr>
          <w:b/>
          <w:color w:val="0070C0"/>
        </w:rPr>
        <w:t>xsi:schemaLocation</w:t>
      </w:r>
      <w:proofErr w:type="spellEnd"/>
      <w:proofErr w:type="gramEnd"/>
      <w:r w:rsidRPr="00F475E1">
        <w:rPr>
          <w:b/>
          <w:color w:val="0070C0"/>
        </w:rPr>
        <w:t xml:space="preserve">="http://servicenet.t-systems.com/medina/xMCF mcf_MEDINA.xsd" </w:t>
      </w:r>
    </w:p>
    <w:p w14:paraId="7010434D" w14:textId="77777777" w:rsidR="00FC68DB" w:rsidRPr="00F475E1" w:rsidRDefault="00FC68DB" w:rsidP="00B202D2">
      <w:pPr>
        <w:pStyle w:val="XMLCode"/>
      </w:pPr>
      <w:proofErr w:type="spellStart"/>
      <w:proofErr w:type="gramStart"/>
      <w:r w:rsidRPr="00F475E1">
        <w:t>xsi:noNamespaceSchemaLocation</w:t>
      </w:r>
      <w:proofErr w:type="spellEnd"/>
      <w:proofErr w:type="gramEnd"/>
      <w:r w:rsidRPr="00F475E1">
        <w:t>="xmcf_3_0_1.xsd"&gt;</w:t>
      </w:r>
    </w:p>
    <w:p w14:paraId="3AF2DC88" w14:textId="77777777" w:rsidR="00FC68DB" w:rsidRPr="00F475E1" w:rsidRDefault="00FC68DB" w:rsidP="00B202D2">
      <w:pPr>
        <w:pStyle w:val="XMLCode"/>
      </w:pPr>
      <w:r w:rsidRPr="00F475E1">
        <w:t xml:space="preserve">    &lt;date&gt; 2014-08-07 &lt;/date&gt;</w:t>
      </w:r>
    </w:p>
    <w:p w14:paraId="1203151E" w14:textId="77777777" w:rsidR="00FC68DB" w:rsidRDefault="00FC68DB" w:rsidP="00B202D2">
      <w:pPr>
        <w:pStyle w:val="XMLCode"/>
      </w:pPr>
      <w:r w:rsidRPr="00F475E1">
        <w:lastRenderedPageBreak/>
        <w:t xml:space="preserve">    </w:t>
      </w:r>
      <w:r>
        <w:t>&lt;version&gt; 3.1.0 &lt;/version&gt;</w:t>
      </w:r>
    </w:p>
    <w:p w14:paraId="1B4DCCDC" w14:textId="77777777" w:rsidR="00FC68DB" w:rsidRPr="00901447" w:rsidRDefault="00FC68DB" w:rsidP="00B202D2">
      <w:pPr>
        <w:pStyle w:val="XMLCode"/>
      </w:pPr>
      <w:r>
        <w:rPr>
          <w:b/>
        </w:rPr>
        <w:t xml:space="preserve">    </w:t>
      </w:r>
      <w:r w:rsidRPr="00901447">
        <w:t>&lt;</w:t>
      </w:r>
      <w:proofErr w:type="gramStart"/>
      <w:r w:rsidRPr="00901447">
        <w:t>units</w:t>
      </w:r>
      <w:proofErr w:type="gramEnd"/>
      <w:r w:rsidRPr="00901447">
        <w:t xml:space="preserve"> length=</w:t>
      </w:r>
      <w:r>
        <w:t>"</w:t>
      </w:r>
      <w:r w:rsidRPr="00901447">
        <w:t>mm</w:t>
      </w:r>
      <w:r>
        <w:t>"</w:t>
      </w:r>
      <w:r w:rsidRPr="00901447">
        <w:t xml:space="preserve"> angle=</w:t>
      </w:r>
      <w:r>
        <w:t>"</w:t>
      </w:r>
      <w:r w:rsidRPr="00901447">
        <w:t>rad</w:t>
      </w:r>
      <w:r>
        <w:t>"</w:t>
      </w:r>
      <w:r w:rsidRPr="00901447">
        <w:t xml:space="preserve"> mass=</w:t>
      </w:r>
      <w:r>
        <w:t>"</w:t>
      </w:r>
      <w:r w:rsidRPr="00901447">
        <w:t>kg</w:t>
      </w:r>
      <w:r>
        <w:t>"</w:t>
      </w:r>
      <w:r w:rsidRPr="00901447">
        <w:t xml:space="preserve"> force=</w:t>
      </w:r>
      <w:r>
        <w:t>"</w:t>
      </w:r>
      <w:r w:rsidRPr="00901447">
        <w:t>N</w:t>
      </w:r>
      <w:r>
        <w:t>"</w:t>
      </w:r>
      <w:r w:rsidRPr="00901447">
        <w:t xml:space="preserve"> time=</w:t>
      </w:r>
      <w:r>
        <w:t>"</w:t>
      </w:r>
      <w:r w:rsidRPr="00901447">
        <w:t>s</w:t>
      </w:r>
      <w:r>
        <w:t>"</w:t>
      </w:r>
      <w:r w:rsidRPr="00901447">
        <w:t>/&gt;</w:t>
      </w:r>
    </w:p>
    <w:p w14:paraId="12B8C6CD" w14:textId="77777777" w:rsidR="00FC68DB" w:rsidRDefault="00FC68DB" w:rsidP="00B202D2">
      <w:pPr>
        <w:pStyle w:val="XMLCode"/>
      </w:pPr>
      <w:r>
        <w:tab/>
        <w:t>...</w:t>
      </w:r>
    </w:p>
    <w:p w14:paraId="55AF66C3" w14:textId="77777777" w:rsidR="00FC68DB" w:rsidRDefault="00FC68DB" w:rsidP="00B202D2">
      <w:pPr>
        <w:pStyle w:val="XMLCode"/>
      </w:pPr>
      <w:r>
        <w:t xml:space="preserve">    &lt;connection_group id="1"&gt;</w:t>
      </w:r>
    </w:p>
    <w:p w14:paraId="45061AD6" w14:textId="77777777" w:rsidR="00FC68DB" w:rsidRDefault="00FC68DB" w:rsidP="00B202D2">
      <w:pPr>
        <w:pStyle w:val="XMLCode"/>
      </w:pPr>
      <w:r>
        <w:t xml:space="preserve">        &lt;connected_to&gt;</w:t>
      </w:r>
    </w:p>
    <w:p w14:paraId="16404EF9" w14:textId="77777777" w:rsidR="00FC68DB" w:rsidRDefault="00FC68DB" w:rsidP="00B202D2">
      <w:pPr>
        <w:pStyle w:val="XMLCode"/>
      </w:pPr>
      <w:r>
        <w:t xml:space="preserve">            ...</w:t>
      </w:r>
    </w:p>
    <w:p w14:paraId="3C226805" w14:textId="77777777" w:rsidR="00FC68DB" w:rsidRDefault="00FC68DB" w:rsidP="00B202D2">
      <w:pPr>
        <w:pStyle w:val="XMLCode"/>
      </w:pPr>
      <w:r>
        <w:t xml:space="preserve">        &lt;/connected_to&gt;</w:t>
      </w:r>
    </w:p>
    <w:p w14:paraId="0EFD5F30" w14:textId="77777777" w:rsidR="00FC68DB" w:rsidRDefault="00FC68DB" w:rsidP="00B202D2">
      <w:pPr>
        <w:pStyle w:val="XMLCode"/>
      </w:pPr>
      <w:r>
        <w:t xml:space="preserve">        &lt;</w:t>
      </w:r>
      <w:proofErr w:type="spellStart"/>
      <w:r>
        <w:t>connection_list</w:t>
      </w:r>
      <w:proofErr w:type="spellEnd"/>
      <w:r>
        <w:t>&gt;</w:t>
      </w:r>
    </w:p>
    <w:p w14:paraId="29395FF9" w14:textId="77777777" w:rsidR="00FC68DB" w:rsidRDefault="00FC68DB" w:rsidP="00B202D2">
      <w:pPr>
        <w:pStyle w:val="XMLCode"/>
      </w:pPr>
      <w:r>
        <w:t xml:space="preserve">            &lt;connection_1d&gt;</w:t>
      </w:r>
    </w:p>
    <w:p w14:paraId="19239B64" w14:textId="77777777" w:rsidR="00FC68DB" w:rsidRDefault="00FC68DB" w:rsidP="00B202D2">
      <w:pPr>
        <w:pStyle w:val="XMLCode"/>
      </w:pPr>
      <w:r>
        <w:t xml:space="preserve">                &lt;</w:t>
      </w:r>
      <w:proofErr w:type="spellStart"/>
      <w:r>
        <w:t>loc_list</w:t>
      </w:r>
      <w:proofErr w:type="spellEnd"/>
      <w:r>
        <w:t>&gt;</w:t>
      </w:r>
    </w:p>
    <w:p w14:paraId="060D0D32" w14:textId="77777777" w:rsidR="00FC68DB" w:rsidRDefault="00FC68DB" w:rsidP="00B202D2">
      <w:pPr>
        <w:pStyle w:val="XMLCode"/>
      </w:pPr>
      <w:r>
        <w:t xml:space="preserve">                    ...</w:t>
      </w:r>
    </w:p>
    <w:p w14:paraId="3DBFDDAD" w14:textId="77777777" w:rsidR="00FC68DB" w:rsidRDefault="00FC68DB" w:rsidP="00B202D2">
      <w:pPr>
        <w:pStyle w:val="XMLCode"/>
      </w:pPr>
      <w:r>
        <w:t xml:space="preserve">                &lt;/</w:t>
      </w:r>
      <w:proofErr w:type="spellStart"/>
      <w:r>
        <w:t>loc_list</w:t>
      </w:r>
      <w:proofErr w:type="spellEnd"/>
      <w:r>
        <w:t>&gt;</w:t>
      </w:r>
    </w:p>
    <w:p w14:paraId="04A81DA1" w14:textId="77777777" w:rsidR="00FC68DB" w:rsidRDefault="00FC68DB" w:rsidP="00B202D2">
      <w:pPr>
        <w:pStyle w:val="XMLCode"/>
      </w:pPr>
      <w:r>
        <w:t xml:space="preserve">                &lt;</w:t>
      </w:r>
      <w:proofErr w:type="spellStart"/>
      <w:r>
        <w:t>seamweld</w:t>
      </w:r>
      <w:proofErr w:type="spellEnd"/>
      <w:r>
        <w:t>&gt;</w:t>
      </w:r>
    </w:p>
    <w:p w14:paraId="40854C8E" w14:textId="77777777" w:rsidR="00FC68DB" w:rsidRPr="00966BAF" w:rsidRDefault="00FC68DB" w:rsidP="00B202D2">
      <w:pPr>
        <w:pStyle w:val="XMLCode"/>
        <w:rPr>
          <w:lang w:val="it-IT"/>
        </w:rPr>
      </w:pPr>
      <w:r>
        <w:t xml:space="preserve">                    </w:t>
      </w:r>
      <w:r w:rsidRPr="00966BAF">
        <w:rPr>
          <w:lang w:val="it-IT"/>
        </w:rPr>
        <w:t>...</w:t>
      </w:r>
    </w:p>
    <w:p w14:paraId="54D6BDB9" w14:textId="77777777" w:rsidR="00FC68DB" w:rsidRPr="00966BAF" w:rsidRDefault="00FC68DB" w:rsidP="00B202D2">
      <w:pPr>
        <w:pStyle w:val="XMLCode"/>
        <w:rPr>
          <w:lang w:val="it-IT"/>
        </w:rPr>
      </w:pPr>
      <w:r w:rsidRPr="00966BAF">
        <w:rPr>
          <w:lang w:val="it-IT"/>
        </w:rPr>
        <w:t xml:space="preserve">                &lt;/</w:t>
      </w:r>
      <w:proofErr w:type="spellStart"/>
      <w:r w:rsidRPr="00966BAF">
        <w:rPr>
          <w:lang w:val="it-IT"/>
        </w:rPr>
        <w:t>seamweld</w:t>
      </w:r>
      <w:proofErr w:type="spellEnd"/>
      <w:r w:rsidRPr="00966BAF">
        <w:rPr>
          <w:lang w:val="it-IT"/>
        </w:rPr>
        <w:t>&gt;</w:t>
      </w:r>
    </w:p>
    <w:p w14:paraId="4D394FC0" w14:textId="77777777" w:rsidR="00FC68DB" w:rsidRPr="00966BAF" w:rsidRDefault="00FC68DB" w:rsidP="00B202D2">
      <w:pPr>
        <w:pStyle w:val="XMLCode"/>
        <w:rPr>
          <w:b/>
          <w:color w:val="0070C0"/>
          <w:lang w:val="it-IT"/>
        </w:rPr>
      </w:pPr>
      <w:r w:rsidRPr="00966BAF">
        <w:rPr>
          <w:lang w:val="it-IT"/>
        </w:rPr>
        <w:t xml:space="preserve">                </w:t>
      </w:r>
      <w:r w:rsidRPr="00966BAF">
        <w:rPr>
          <w:b/>
          <w:color w:val="0070C0"/>
          <w:lang w:val="it-IT"/>
        </w:rPr>
        <w:t>&lt;appdata&gt;</w:t>
      </w:r>
    </w:p>
    <w:p w14:paraId="2AB56805" w14:textId="77777777" w:rsidR="00FC68DB" w:rsidRPr="00966BAF" w:rsidRDefault="00FC68DB" w:rsidP="00B202D2">
      <w:pPr>
        <w:pStyle w:val="XMLCode"/>
        <w:rPr>
          <w:b/>
          <w:color w:val="0070C0"/>
          <w:lang w:val="it-IT"/>
        </w:rPr>
      </w:pPr>
      <w:r w:rsidRPr="00966BAF">
        <w:rPr>
          <w:b/>
          <w:color w:val="0070C0"/>
          <w:lang w:val="it-IT"/>
        </w:rPr>
        <w:t xml:space="preserve">                    &lt;MEDINA </w:t>
      </w:r>
      <w:proofErr w:type="spellStart"/>
      <w:r w:rsidRPr="00966BAF">
        <w:rPr>
          <w:b/>
          <w:color w:val="0070C0"/>
          <w:lang w:val="it-IT"/>
        </w:rPr>
        <w:t>xmlns</w:t>
      </w:r>
      <w:proofErr w:type="spellEnd"/>
      <w:r w:rsidRPr="00966BAF">
        <w:rPr>
          <w:b/>
          <w:color w:val="0070C0"/>
          <w:lang w:val="it-IT"/>
        </w:rPr>
        <w:t>="http://servicenet.t-systems.com/medina/xMCF</w:t>
      </w:r>
      <w:r w:rsidRPr="00966BAF">
        <w:rPr>
          <w:lang w:val="it-IT"/>
        </w:rPr>
        <w:t>"</w:t>
      </w:r>
      <w:r w:rsidRPr="00966BAF">
        <w:rPr>
          <w:b/>
          <w:color w:val="0070C0"/>
          <w:lang w:val="it-IT"/>
        </w:rPr>
        <w:t>&gt;</w:t>
      </w:r>
    </w:p>
    <w:p w14:paraId="0C64578B" w14:textId="77777777" w:rsidR="00FC68DB" w:rsidRPr="007A0F9F" w:rsidRDefault="00FC68DB" w:rsidP="00B202D2">
      <w:pPr>
        <w:pStyle w:val="XMLCode"/>
        <w:rPr>
          <w:b/>
          <w:color w:val="0070C0"/>
        </w:rPr>
      </w:pPr>
      <w:r w:rsidRPr="00966BAF">
        <w:rPr>
          <w:b/>
          <w:color w:val="0070C0"/>
          <w:lang w:val="it-IT"/>
        </w:rPr>
        <w:t xml:space="preserve">                        </w:t>
      </w:r>
      <w:r w:rsidRPr="007A0F9F">
        <w:rPr>
          <w:b/>
          <w:color w:val="0070C0"/>
        </w:rPr>
        <w:t>&lt;</w:t>
      </w:r>
      <w:proofErr w:type="spellStart"/>
      <w:r w:rsidRPr="007A0F9F">
        <w:rPr>
          <w:b/>
          <w:color w:val="0070C0"/>
        </w:rPr>
        <w:t>data_at_connector</w:t>
      </w:r>
      <w:proofErr w:type="spellEnd"/>
      <w:r w:rsidRPr="007A0F9F">
        <w:rPr>
          <w:b/>
          <w:color w:val="0070C0"/>
        </w:rPr>
        <w:t>&gt;</w:t>
      </w:r>
    </w:p>
    <w:p w14:paraId="007F2D2B" w14:textId="77777777" w:rsidR="00FC68DB" w:rsidRPr="007A0F9F" w:rsidRDefault="00FC68DB" w:rsidP="00B202D2">
      <w:pPr>
        <w:pStyle w:val="XMLCode"/>
        <w:rPr>
          <w:b/>
          <w:color w:val="0070C0"/>
        </w:rPr>
      </w:pPr>
      <w:r w:rsidRPr="007A0F9F">
        <w:rPr>
          <w:b/>
          <w:color w:val="0070C0"/>
        </w:rPr>
        <w:t xml:space="preserve">                            ....</w:t>
      </w:r>
    </w:p>
    <w:p w14:paraId="29F46A8B" w14:textId="77777777" w:rsidR="00FC68DB" w:rsidRPr="007A0F9F" w:rsidRDefault="00FC68DB" w:rsidP="00B202D2">
      <w:pPr>
        <w:pStyle w:val="XMLCode"/>
        <w:rPr>
          <w:b/>
          <w:color w:val="0070C0"/>
        </w:rPr>
      </w:pPr>
      <w:r w:rsidRPr="007A0F9F">
        <w:rPr>
          <w:b/>
          <w:color w:val="0070C0"/>
        </w:rPr>
        <w:t xml:space="preserve">                        &lt;/</w:t>
      </w:r>
      <w:proofErr w:type="spellStart"/>
      <w:r w:rsidRPr="007A0F9F">
        <w:rPr>
          <w:b/>
          <w:color w:val="0070C0"/>
        </w:rPr>
        <w:t>data_at_connector</w:t>
      </w:r>
      <w:proofErr w:type="spellEnd"/>
      <w:r w:rsidRPr="007A0F9F">
        <w:rPr>
          <w:b/>
          <w:color w:val="0070C0"/>
        </w:rPr>
        <w:t>&gt;</w:t>
      </w:r>
    </w:p>
    <w:p w14:paraId="20A81883" w14:textId="77777777" w:rsidR="00FC68DB" w:rsidRPr="007A0F9F" w:rsidRDefault="00FC68DB" w:rsidP="00B202D2">
      <w:pPr>
        <w:pStyle w:val="XMLCode"/>
        <w:rPr>
          <w:b/>
          <w:color w:val="0070C0"/>
        </w:rPr>
      </w:pPr>
      <w:r w:rsidRPr="007A0F9F">
        <w:rPr>
          <w:b/>
          <w:color w:val="0070C0"/>
        </w:rPr>
        <w:t xml:space="preserve">                    &lt;/MEDINA&gt;</w:t>
      </w:r>
    </w:p>
    <w:p w14:paraId="6BC1198A" w14:textId="77777777" w:rsidR="00FC68DB" w:rsidRPr="007A0F9F" w:rsidRDefault="00FC68DB" w:rsidP="00B202D2">
      <w:pPr>
        <w:pStyle w:val="XMLCode"/>
        <w:rPr>
          <w:b/>
          <w:color w:val="0070C0"/>
        </w:rPr>
      </w:pPr>
      <w:r w:rsidRPr="007A0F9F">
        <w:rPr>
          <w:b/>
          <w:color w:val="0070C0"/>
        </w:rPr>
        <w:t xml:space="preserve">                &lt;/appdata&gt;</w:t>
      </w:r>
    </w:p>
    <w:p w14:paraId="69FDB150" w14:textId="77777777" w:rsidR="00FC68DB" w:rsidRDefault="00FC68DB" w:rsidP="00B202D2">
      <w:pPr>
        <w:pStyle w:val="XMLCode"/>
      </w:pPr>
      <w:r>
        <w:t xml:space="preserve">            &lt;/connection_1d&gt;</w:t>
      </w:r>
    </w:p>
    <w:p w14:paraId="44883B21" w14:textId="77777777" w:rsidR="00FC68DB" w:rsidRDefault="00FC68DB" w:rsidP="00B202D2">
      <w:pPr>
        <w:pStyle w:val="XMLCode"/>
      </w:pPr>
      <w:r>
        <w:t xml:space="preserve">        &lt;/</w:t>
      </w:r>
      <w:proofErr w:type="spellStart"/>
      <w:r>
        <w:t>connection_list</w:t>
      </w:r>
      <w:proofErr w:type="spellEnd"/>
      <w:r>
        <w:t>&gt;</w:t>
      </w:r>
    </w:p>
    <w:p w14:paraId="39513E80" w14:textId="77777777" w:rsidR="00FC68DB" w:rsidRDefault="00FC68DB" w:rsidP="00B202D2">
      <w:pPr>
        <w:pStyle w:val="XMLCode"/>
      </w:pPr>
      <w:r>
        <w:t xml:space="preserve">    &lt;/connection_group&gt;</w:t>
      </w:r>
    </w:p>
    <w:p w14:paraId="7CD78259" w14:textId="77777777" w:rsidR="00FC68DB" w:rsidRDefault="00FC68DB" w:rsidP="00B202D2">
      <w:pPr>
        <w:pStyle w:val="XMLCode"/>
      </w:pPr>
      <w:r>
        <w:t>&lt;/</w:t>
      </w:r>
      <w:proofErr w:type="spellStart"/>
      <w:r>
        <w:t>xmcf</w:t>
      </w:r>
      <w:proofErr w:type="spellEnd"/>
      <w:r>
        <w:t>&gt;</w:t>
      </w:r>
    </w:p>
    <w:p w14:paraId="72B085F7" w14:textId="77777777" w:rsidR="00FC68DB" w:rsidRPr="007055D9" w:rsidRDefault="00FC68DB" w:rsidP="00B202D2">
      <w:pPr>
        <w:pStyle w:val="XMLCode"/>
      </w:pPr>
    </w:p>
    <w:p w14:paraId="79105BD3" w14:textId="77777777" w:rsidR="00FC68DB" w:rsidRPr="007055D9" w:rsidRDefault="00FC68DB" w:rsidP="00B202D2">
      <w:pPr>
        <w:pStyle w:val="berschrift3"/>
      </w:pPr>
      <w:bookmarkStart w:id="227" w:name="_Finite_Element_Specific"/>
      <w:bookmarkStart w:id="228" w:name="_Ref414560131"/>
      <w:bookmarkStart w:id="229" w:name="_Toc3556945"/>
      <w:bookmarkStart w:id="230" w:name="_Toc34747194"/>
      <w:bookmarkStart w:id="231" w:name="_Toc77102007"/>
      <w:bookmarkStart w:id="232" w:name="_Toc86863796"/>
      <w:bookmarkEnd w:id="227"/>
      <w:r w:rsidRPr="007055D9">
        <w:t xml:space="preserve">Finite Element Specific Data </w:t>
      </w:r>
      <w:r w:rsidRPr="00F54521">
        <w:rPr>
          <w:rFonts w:ascii="Courier New" w:hAnsi="Courier New" w:cs="Courier New"/>
          <w:b w:val="0"/>
          <w:i/>
          <w:sz w:val="26"/>
          <w:szCs w:val="28"/>
          <w:lang w:eastAsia="de-DE"/>
        </w:rPr>
        <w:t>&lt;</w:t>
      </w:r>
      <w:proofErr w:type="spellStart"/>
      <w:r w:rsidRPr="00F54521">
        <w:rPr>
          <w:rFonts w:ascii="Courier New" w:hAnsi="Courier New" w:cs="Courier New"/>
          <w:b w:val="0"/>
          <w:i/>
          <w:sz w:val="26"/>
          <w:szCs w:val="28"/>
          <w:lang w:eastAsia="de-DE"/>
        </w:rPr>
        <w:t>femdata</w:t>
      </w:r>
      <w:proofErr w:type="spellEnd"/>
      <w:r w:rsidRPr="00F54521">
        <w:rPr>
          <w:rFonts w:ascii="Courier New" w:hAnsi="Courier New" w:cs="Courier New"/>
          <w:b w:val="0"/>
          <w:i/>
          <w:sz w:val="26"/>
          <w:szCs w:val="28"/>
          <w:lang w:eastAsia="de-DE"/>
        </w:rPr>
        <w:t>/&gt;</w:t>
      </w:r>
      <w:bookmarkEnd w:id="228"/>
      <w:bookmarkEnd w:id="229"/>
      <w:bookmarkEnd w:id="230"/>
      <w:bookmarkEnd w:id="231"/>
      <w:bookmarkEnd w:id="232"/>
      <w:r>
        <w:rPr>
          <w:rFonts w:ascii="Courier New" w:hAnsi="Courier New" w:cs="Courier New"/>
          <w:b w:val="0"/>
          <w:i/>
          <w:sz w:val="26"/>
          <w:szCs w:val="28"/>
          <w:lang w:eastAsia="de-DE"/>
        </w:rPr>
        <w:t xml:space="preserve"> </w:t>
      </w:r>
    </w:p>
    <w:p w14:paraId="039F9AAD" w14:textId="77777777" w:rsidR="00FC68DB" w:rsidRPr="007055D9" w:rsidRDefault="00FC68DB" w:rsidP="00B202D2">
      <w:r w:rsidRPr="007055D9">
        <w:t xml:space="preserve">For the numerical simulation by finite element method, a joint can be discretized (realized) in different kinds and ways depending on the focus of the simulation (crash, fatigue etc.). It is thus frequently necessary to switch from one realization to another one. For this purpose, details of a specific realization may be of interest. </w:t>
      </w:r>
    </w:p>
    <w:p w14:paraId="1CFD9D6A" w14:textId="77777777" w:rsidR="00FC68DB" w:rsidRPr="007055D9" w:rsidRDefault="00FC68DB" w:rsidP="00B202D2">
      <w:r w:rsidRPr="007055D9">
        <w:t>The optional</w:t>
      </w:r>
      <w:r w:rsidRPr="007055D9">
        <w:rPr>
          <w:rFonts w:ascii="Courier New" w:hAnsi="Courier New" w:cs="Courier New"/>
          <w:b/>
          <w:i/>
        </w:rPr>
        <w:t xml:space="preserve"> </w:t>
      </w:r>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Pr>
          <w:rFonts w:ascii="Courier New" w:hAnsi="Courier New" w:cs="Courier New"/>
          <w:b/>
          <w:i/>
          <w:sz w:val="18"/>
          <w:szCs w:val="18"/>
        </w:rPr>
        <w:t>/</w:t>
      </w:r>
      <w:r w:rsidRPr="00AC3719">
        <w:rPr>
          <w:rFonts w:ascii="Courier New" w:hAnsi="Courier New" w:cs="Courier New"/>
          <w:b/>
          <w:i/>
          <w:sz w:val="18"/>
          <w:szCs w:val="18"/>
        </w:rPr>
        <w:t>&gt;</w:t>
      </w:r>
      <w:r w:rsidRPr="007055D9">
        <w:rPr>
          <w:rFonts w:ascii="Courier New" w:hAnsi="Courier New" w:cs="Courier New"/>
          <w:b/>
          <w:i/>
        </w:rPr>
        <w:t xml:space="preserve"> </w:t>
      </w:r>
      <w:r w:rsidRPr="007055D9">
        <w:t>can be placed within any single connector</w:t>
      </w:r>
      <w:r w:rsidRPr="007055D9">
        <w:rPr>
          <w:rStyle w:val="Funotenzeichen"/>
        </w:rPr>
        <w:footnoteReference w:id="5"/>
      </w:r>
      <w:r>
        <w:t xml:space="preserve"> </w:t>
      </w:r>
      <w:r w:rsidRPr="007055D9">
        <w:t>(</w:t>
      </w:r>
      <w:r>
        <w:t>relevant tags are</w:t>
      </w:r>
      <w:r w:rsidRPr="007055D9">
        <w:t xml:space="preserve"> </w:t>
      </w:r>
      <w:r w:rsidRPr="000E3149">
        <w:rPr>
          <w:rFonts w:ascii="Courier New" w:hAnsi="Courier New" w:cs="Courier New"/>
          <w:b/>
          <w:i/>
          <w:sz w:val="18"/>
          <w:szCs w:val="18"/>
        </w:rPr>
        <w:t>&lt;connection_0d/&gt;</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&lt;connection_1d/&gt;</w:t>
      </w:r>
      <w:r w:rsidRPr="00E82BEB">
        <w:rPr>
          <w:rFonts w:ascii="Courier New" w:hAnsi="Courier New" w:cs="Courier New"/>
          <w:b/>
          <w:i/>
          <w:sz w:val="18"/>
          <w:szCs w:val="18"/>
        </w:rPr>
        <w:t xml:space="preserve"> </w:t>
      </w:r>
      <w:r w:rsidRPr="00285F9D">
        <w:t>and</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&lt;connection_2d/&gt;</w:t>
      </w:r>
      <w:r w:rsidRPr="007055D9">
        <w:t>).</w:t>
      </w:r>
      <w:r>
        <w:t xml:space="preserve"> </w:t>
      </w:r>
    </w:p>
    <w:p w14:paraId="488CB8AF" w14:textId="77777777" w:rsidR="00FC68DB" w:rsidRDefault="00FC68DB" w:rsidP="00B202D2">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Pr>
          <w:rFonts w:ascii="Courier New" w:hAnsi="Courier New" w:cs="Courier New"/>
          <w:b/>
          <w:i/>
          <w:sz w:val="18"/>
          <w:szCs w:val="18"/>
        </w:rPr>
        <w:t>/</w:t>
      </w:r>
      <w:r w:rsidRPr="00AC3719">
        <w:rPr>
          <w:rFonts w:ascii="Courier New" w:hAnsi="Courier New" w:cs="Courier New"/>
          <w:b/>
          <w:i/>
          <w:sz w:val="18"/>
          <w:szCs w:val="18"/>
        </w:rPr>
        <w:t>&gt;</w:t>
      </w:r>
      <w:r w:rsidRPr="007055D9">
        <w:t xml:space="preserve"> references FEM-entities that are related to the connector in which it is placed. Its content</w:t>
      </w:r>
      <w:r>
        <w:t xml:space="preserve">, </w:t>
      </w:r>
      <w:proofErr w:type="gramStart"/>
      <w:r>
        <w:t>i.e.</w:t>
      </w:r>
      <w:proofErr w:type="gramEnd"/>
      <w:r>
        <w:t xml:space="preserve"> the referenced entities, are</w:t>
      </w:r>
      <w:r w:rsidRPr="007055D9">
        <w:t xml:space="preserve"> specific to a single solver.</w:t>
      </w:r>
      <w:r>
        <w:t xml:space="preserve"> </w:t>
      </w:r>
    </w:p>
    <w:p w14:paraId="5995EEDC" w14:textId="77777777" w:rsidR="00FC68DB" w:rsidRDefault="00FC68DB" w:rsidP="00B202D2">
      <w:r>
        <w:t xml:space="preserve">Usually, referencing is done by solver specific entity IDs, which have no meaning outside the context of a specific finite element model. </w:t>
      </w:r>
      <w:r w:rsidRPr="003D7A47">
        <w:t xml:space="preserve">If </w:t>
      </w:r>
      <w:proofErr w:type="gramStart"/>
      <w:r w:rsidRPr="003D7A47">
        <w:t>e.g.</w:t>
      </w:r>
      <w:proofErr w:type="gramEnd"/>
      <w:r w:rsidRPr="003D7A47">
        <w:t xml:space="preserve"> element IDs </w:t>
      </w:r>
      <w:r>
        <w:t xml:space="preserve">in this model </w:t>
      </w:r>
      <w:r w:rsidRPr="003D7A47">
        <w:t xml:space="preserve">get renumbered, </w:t>
      </w:r>
      <w:r>
        <w:t>a</w:t>
      </w:r>
      <w:r w:rsidRPr="003D7A47">
        <w:t xml:space="preserve"> χMCF file </w:t>
      </w:r>
      <w:r>
        <w:t xml:space="preserve">referencing such element IDs </w:t>
      </w:r>
      <w:r w:rsidRPr="003D7A47">
        <w:t xml:space="preserve">becomes </w:t>
      </w:r>
      <w:r>
        <w:t xml:space="preserve">detached and </w:t>
      </w:r>
      <w:r w:rsidRPr="003D7A47">
        <w:t>needs to be re-created.</w:t>
      </w:r>
      <w:r>
        <w:t xml:space="preserve"> </w:t>
      </w:r>
    </w:p>
    <w:p w14:paraId="67F94D3B" w14:textId="77777777" w:rsidR="00FC68DB" w:rsidRDefault="00FC68DB" w:rsidP="00B202D2">
      <w:r w:rsidRPr="003D7A47">
        <w:rPr>
          <w:b/>
          <w:u w:val="single"/>
        </w:rPr>
        <w:t>Conclusion:</w:t>
      </w:r>
      <w:r>
        <w:t xml:space="preserve"> A χMCF file containing </w:t>
      </w:r>
      <w:r w:rsidRPr="003D7A47">
        <w:rPr>
          <w:b/>
          <w:i/>
          <w:sz w:val="18"/>
          <w:szCs w:val="18"/>
        </w:rPr>
        <w:t>&lt;</w:t>
      </w:r>
      <w:proofErr w:type="spellStart"/>
      <w:r w:rsidRPr="003D7A47">
        <w:rPr>
          <w:b/>
          <w:i/>
          <w:sz w:val="18"/>
          <w:szCs w:val="18"/>
        </w:rPr>
        <w:t>femdata</w:t>
      </w:r>
      <w:proofErr w:type="spellEnd"/>
      <w:r w:rsidRPr="003D7A47">
        <w:rPr>
          <w:b/>
          <w:i/>
          <w:sz w:val="18"/>
          <w:szCs w:val="18"/>
        </w:rPr>
        <w:t>/&gt;</w:t>
      </w:r>
      <w:r>
        <w:t xml:space="preserve"> always refers to </w:t>
      </w:r>
      <w:r>
        <w:rPr>
          <w:rStyle w:val="Hervorhebung"/>
        </w:rPr>
        <w:t>one specific</w:t>
      </w:r>
      <w:r>
        <w:t xml:space="preserve"> solver deck. </w:t>
      </w:r>
    </w:p>
    <w:p w14:paraId="6214AC12" w14:textId="77777777" w:rsidR="00FC68DB" w:rsidRDefault="00FC68DB" w:rsidP="00B202D2">
      <w:r>
        <w:t>This solver naming should be taken from FATXML version 1.2 R3 (as current version) which are the following:</w:t>
      </w:r>
      <w:r>
        <w:rPr>
          <w:rStyle w:val="Funotenzeichen"/>
        </w:rPr>
        <w:footnoteReference w:id="6"/>
      </w:r>
      <w:r>
        <w:t xml:space="preserve"> </w:t>
      </w:r>
    </w:p>
    <w:p w14:paraId="4E1A0DFF" w14:textId="77777777" w:rsidR="00FC68DB" w:rsidRDefault="00FC68DB" w:rsidP="00BA04B6">
      <w:pPr>
        <w:numPr>
          <w:ilvl w:val="0"/>
          <w:numId w:val="15"/>
        </w:numPr>
        <w:tabs>
          <w:tab w:val="clear" w:pos="403"/>
        </w:tabs>
        <w:spacing w:line="240" w:lineRule="auto"/>
        <w:ind w:left="1135" w:hanging="284"/>
        <w:contextualSpacing/>
        <w:jc w:val="left"/>
      </w:pPr>
      <w:r>
        <w:t>PAM-CRASH</w:t>
      </w:r>
    </w:p>
    <w:p w14:paraId="5897D936" w14:textId="77777777" w:rsidR="00FC68DB" w:rsidRDefault="00FC68DB" w:rsidP="00BA04B6">
      <w:pPr>
        <w:numPr>
          <w:ilvl w:val="0"/>
          <w:numId w:val="15"/>
        </w:numPr>
        <w:tabs>
          <w:tab w:val="clear" w:pos="403"/>
        </w:tabs>
        <w:spacing w:line="240" w:lineRule="auto"/>
        <w:ind w:left="1135" w:hanging="284"/>
        <w:contextualSpacing/>
        <w:jc w:val="left"/>
      </w:pPr>
      <w:r>
        <w:t>LS-DYNA</w:t>
      </w:r>
    </w:p>
    <w:p w14:paraId="5474C3D5" w14:textId="77777777" w:rsidR="00FC68DB" w:rsidRDefault="00FC68DB" w:rsidP="00BA04B6">
      <w:pPr>
        <w:numPr>
          <w:ilvl w:val="0"/>
          <w:numId w:val="15"/>
        </w:numPr>
        <w:tabs>
          <w:tab w:val="clear" w:pos="403"/>
        </w:tabs>
        <w:spacing w:line="240" w:lineRule="auto"/>
        <w:ind w:left="1135" w:hanging="284"/>
        <w:contextualSpacing/>
        <w:jc w:val="left"/>
      </w:pPr>
      <w:r>
        <w:t>RADIOSS</w:t>
      </w:r>
    </w:p>
    <w:p w14:paraId="1E89ACB4" w14:textId="77777777" w:rsidR="00FC68DB" w:rsidRDefault="00FC68DB" w:rsidP="00BA04B6">
      <w:pPr>
        <w:numPr>
          <w:ilvl w:val="0"/>
          <w:numId w:val="15"/>
        </w:numPr>
        <w:tabs>
          <w:tab w:val="clear" w:pos="403"/>
        </w:tabs>
        <w:spacing w:line="240" w:lineRule="auto"/>
        <w:ind w:left="1135" w:hanging="284"/>
        <w:contextualSpacing/>
        <w:jc w:val="left"/>
      </w:pPr>
      <w:r>
        <w:t>OPTISTRUCT</w:t>
      </w:r>
    </w:p>
    <w:p w14:paraId="22B34591" w14:textId="77777777" w:rsidR="00FC68DB" w:rsidRDefault="00FC68DB" w:rsidP="00BA04B6">
      <w:pPr>
        <w:numPr>
          <w:ilvl w:val="0"/>
          <w:numId w:val="15"/>
        </w:numPr>
        <w:tabs>
          <w:tab w:val="clear" w:pos="403"/>
        </w:tabs>
        <w:spacing w:line="240" w:lineRule="auto"/>
        <w:ind w:left="1135" w:hanging="284"/>
        <w:contextualSpacing/>
        <w:jc w:val="left"/>
      </w:pPr>
      <w:r>
        <w:t>NASTRAN</w:t>
      </w:r>
      <w:r>
        <w:rPr>
          <w:rStyle w:val="Funotenzeichen"/>
        </w:rPr>
        <w:footnoteReference w:id="7"/>
      </w:r>
    </w:p>
    <w:p w14:paraId="52808CCA" w14:textId="77777777" w:rsidR="00FC68DB" w:rsidRDefault="00FC68DB" w:rsidP="00BA04B6">
      <w:pPr>
        <w:numPr>
          <w:ilvl w:val="0"/>
          <w:numId w:val="15"/>
        </w:numPr>
        <w:tabs>
          <w:tab w:val="clear" w:pos="403"/>
        </w:tabs>
        <w:spacing w:line="240" w:lineRule="auto"/>
        <w:ind w:left="1135" w:hanging="284"/>
        <w:contextualSpacing/>
        <w:jc w:val="left"/>
      </w:pPr>
      <w:r>
        <w:t>PERMAS</w:t>
      </w:r>
    </w:p>
    <w:p w14:paraId="28A5F54E" w14:textId="77777777" w:rsidR="00FC68DB" w:rsidRDefault="00FC68DB" w:rsidP="00BA04B6">
      <w:pPr>
        <w:numPr>
          <w:ilvl w:val="0"/>
          <w:numId w:val="15"/>
        </w:numPr>
        <w:tabs>
          <w:tab w:val="clear" w:pos="403"/>
        </w:tabs>
        <w:spacing w:after="240" w:line="240" w:lineRule="auto"/>
        <w:ind w:left="1135" w:hanging="284"/>
        <w:jc w:val="left"/>
      </w:pPr>
      <w:r>
        <w:lastRenderedPageBreak/>
        <w:t>ABAQUS</w:t>
      </w:r>
    </w:p>
    <w:p w14:paraId="01C0759A" w14:textId="77777777" w:rsidR="00FC68DB" w:rsidRDefault="00FC68DB" w:rsidP="00B202D2">
      <w:pPr>
        <w:keepNext/>
      </w:pPr>
      <w:r>
        <w:t>This list should be extended by following other also required solver names to enable wide usage of the standard:</w:t>
      </w:r>
    </w:p>
    <w:p w14:paraId="4F6C3444" w14:textId="77777777" w:rsidR="00FC68DB" w:rsidRPr="007055D9" w:rsidRDefault="00FC68DB" w:rsidP="00BA04B6">
      <w:pPr>
        <w:numPr>
          <w:ilvl w:val="0"/>
          <w:numId w:val="16"/>
        </w:numPr>
        <w:tabs>
          <w:tab w:val="clear" w:pos="403"/>
        </w:tabs>
        <w:spacing w:after="240" w:line="240" w:lineRule="auto"/>
        <w:ind w:left="1135" w:hanging="284"/>
        <w:jc w:val="left"/>
      </w:pPr>
      <w:r>
        <w:t>FEMFAT</w:t>
      </w:r>
    </w:p>
    <w:p w14:paraId="051DEBB3" w14:textId="77777777" w:rsidR="00FC68DB" w:rsidRDefault="00FC68DB" w:rsidP="00B202D2">
      <w:r>
        <w:t xml:space="preserve">Hence, </w:t>
      </w:r>
      <w:r w:rsidRPr="007055D9">
        <w:t xml:space="preserve">XML-specification of </w:t>
      </w:r>
      <w:r w:rsidRPr="000E3149">
        <w:rPr>
          <w:rFonts w:ascii="Courier New" w:hAnsi="Courier New" w:cs="Courier New"/>
          <w:b/>
          <w:i/>
          <w:sz w:val="18"/>
          <w:szCs w:val="18"/>
        </w:rPr>
        <w:t>&lt;</w:t>
      </w:r>
      <w:proofErr w:type="spellStart"/>
      <w:r w:rsidRPr="000E3149">
        <w:rPr>
          <w:rFonts w:ascii="Courier New" w:hAnsi="Courier New" w:cs="Courier New"/>
          <w:b/>
          <w:i/>
          <w:sz w:val="18"/>
          <w:szCs w:val="18"/>
        </w:rPr>
        <w:t>femdata</w:t>
      </w:r>
      <w:proofErr w:type="spellEnd"/>
      <w:r>
        <w:rPr>
          <w:rFonts w:ascii="Courier New" w:hAnsi="Courier New" w:cs="Courier New"/>
          <w:b/>
          <w:i/>
          <w:sz w:val="18"/>
          <w:szCs w:val="18"/>
        </w:rPr>
        <w:t>/</w:t>
      </w:r>
      <w:r w:rsidRPr="000E3149">
        <w:rPr>
          <w:rFonts w:ascii="Courier New" w:hAnsi="Courier New" w:cs="Courier New"/>
          <w:b/>
          <w:i/>
          <w:sz w:val="18"/>
          <w:szCs w:val="18"/>
        </w:rPr>
        <w:t>&gt;</w:t>
      </w:r>
      <w:r w:rsidRPr="007055D9">
        <w:t xml:space="preserve"> </w:t>
      </w:r>
      <w:r>
        <w:t xml:space="preserve">covers following solvers, each represented by an individual nested element: </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560"/>
        <w:gridCol w:w="1417"/>
        <w:gridCol w:w="3544"/>
      </w:tblGrid>
      <w:tr w:rsidR="00FC68DB" w:rsidRPr="007055D9" w14:paraId="366E3787" w14:textId="77777777" w:rsidTr="00FC68DB">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7E7F815" w14:textId="77777777" w:rsidR="00FC68DB" w:rsidRPr="007055D9" w:rsidRDefault="00FC68DB" w:rsidP="00B202D2">
            <w:pPr>
              <w:keepNext/>
              <w:rPr>
                <w:b/>
                <w:i/>
              </w:rPr>
            </w:pPr>
            <w:r w:rsidRPr="007055D9">
              <w:rPr>
                <w:b/>
                <w:i/>
              </w:rPr>
              <w:t>Nested Elements</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253776" w14:textId="77777777" w:rsidR="00FC68DB" w:rsidRPr="007055D9" w:rsidRDefault="00FC68DB" w:rsidP="00B202D2">
            <w:pPr>
              <w:keepNext/>
              <w:rPr>
                <w:b/>
                <w:i/>
              </w:rPr>
            </w:pPr>
            <w:r w:rsidRPr="007055D9">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3CD910B" w14:textId="77777777" w:rsidR="00FC68DB" w:rsidRPr="007055D9" w:rsidRDefault="00FC68DB" w:rsidP="00B202D2">
            <w:pPr>
              <w:keepNext/>
              <w:rPr>
                <w:b/>
                <w:i/>
              </w:rPr>
            </w:pPr>
            <w:r>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0423167" w14:textId="77777777" w:rsidR="00FC68DB" w:rsidRPr="007055D9" w:rsidRDefault="00FC68DB" w:rsidP="00B202D2">
            <w:pPr>
              <w:keepNext/>
              <w:rPr>
                <w:b/>
                <w:i/>
              </w:rPr>
            </w:pPr>
            <w:r w:rsidRPr="007055D9">
              <w:rPr>
                <w:b/>
                <w:i/>
              </w:rPr>
              <w:t>Constraint</w:t>
            </w:r>
          </w:p>
        </w:tc>
      </w:tr>
      <w:tr w:rsidR="00FC68DB" w:rsidRPr="007055D9" w14:paraId="1477F7BA" w14:textId="77777777" w:rsidTr="00FC68DB">
        <w:tc>
          <w:tcPr>
            <w:tcW w:w="1979" w:type="dxa"/>
            <w:tcBorders>
              <w:top w:val="single" w:sz="8" w:space="0" w:color="auto"/>
              <w:bottom w:val="dotted" w:sz="4" w:space="0" w:color="auto"/>
            </w:tcBorders>
            <w:shd w:val="clear" w:color="auto" w:fill="auto"/>
          </w:tcPr>
          <w:p w14:paraId="3D54FA4E" w14:textId="77777777" w:rsidR="00FC68DB" w:rsidRPr="007055D9" w:rsidRDefault="00FC68DB" w:rsidP="00B202D2">
            <w:r>
              <w:t>PAMCRASH</w:t>
            </w:r>
          </w:p>
        </w:tc>
        <w:tc>
          <w:tcPr>
            <w:tcW w:w="1560" w:type="dxa"/>
            <w:tcBorders>
              <w:top w:val="single" w:sz="8" w:space="0" w:color="auto"/>
              <w:bottom w:val="dotted" w:sz="4" w:space="0" w:color="auto"/>
            </w:tcBorders>
            <w:shd w:val="clear" w:color="auto" w:fill="auto"/>
          </w:tcPr>
          <w:p w14:paraId="00134806" w14:textId="77777777" w:rsidR="00FC68DB" w:rsidRPr="007055D9" w:rsidRDefault="00FC68DB" w:rsidP="00B202D2">
            <w:r>
              <w:t>1</w:t>
            </w:r>
          </w:p>
        </w:tc>
        <w:tc>
          <w:tcPr>
            <w:tcW w:w="1417" w:type="dxa"/>
            <w:tcBorders>
              <w:top w:val="single" w:sz="8" w:space="0" w:color="auto"/>
              <w:bottom w:val="dotted" w:sz="4" w:space="0" w:color="auto"/>
            </w:tcBorders>
            <w:shd w:val="clear" w:color="auto" w:fill="auto"/>
          </w:tcPr>
          <w:p w14:paraId="7EBEBECE" w14:textId="77777777" w:rsidR="00FC68DB" w:rsidRPr="007055D9" w:rsidRDefault="00FC68DB" w:rsidP="00B202D2">
            <w:r>
              <w:t>Optional</w:t>
            </w:r>
          </w:p>
        </w:tc>
        <w:tc>
          <w:tcPr>
            <w:tcW w:w="3544" w:type="dxa"/>
            <w:tcBorders>
              <w:top w:val="single" w:sz="8" w:space="0" w:color="auto"/>
              <w:bottom w:val="dotted" w:sz="4" w:space="0" w:color="auto"/>
            </w:tcBorders>
            <w:shd w:val="clear" w:color="auto" w:fill="auto"/>
          </w:tcPr>
          <w:p w14:paraId="76AAE09E" w14:textId="77777777" w:rsidR="00FC68DB" w:rsidRPr="007055D9" w:rsidRDefault="00FC68DB" w:rsidP="00B202D2">
            <w:r>
              <w:t>-</w:t>
            </w:r>
          </w:p>
        </w:tc>
      </w:tr>
      <w:tr w:rsidR="00FC68DB" w:rsidRPr="007055D9" w14:paraId="45262B43" w14:textId="77777777" w:rsidTr="00FC68DB">
        <w:tc>
          <w:tcPr>
            <w:tcW w:w="1979" w:type="dxa"/>
            <w:tcBorders>
              <w:top w:val="dotted" w:sz="4" w:space="0" w:color="auto"/>
              <w:bottom w:val="dotted" w:sz="4" w:space="0" w:color="auto"/>
            </w:tcBorders>
            <w:shd w:val="clear" w:color="auto" w:fill="auto"/>
          </w:tcPr>
          <w:p w14:paraId="59674474" w14:textId="77777777" w:rsidR="00FC68DB" w:rsidRPr="007055D9" w:rsidDel="00EA4F9C" w:rsidRDefault="00FC68DB" w:rsidP="00B202D2">
            <w:r>
              <w:t>LSDYNA</w:t>
            </w:r>
          </w:p>
        </w:tc>
        <w:tc>
          <w:tcPr>
            <w:tcW w:w="1560" w:type="dxa"/>
            <w:tcBorders>
              <w:top w:val="dotted" w:sz="4" w:space="0" w:color="auto"/>
              <w:bottom w:val="dotted" w:sz="4" w:space="0" w:color="auto"/>
            </w:tcBorders>
            <w:shd w:val="clear" w:color="auto" w:fill="auto"/>
          </w:tcPr>
          <w:p w14:paraId="69BA0495" w14:textId="77777777" w:rsidR="00FC68DB" w:rsidRPr="007055D9" w:rsidRDefault="00FC68DB" w:rsidP="00B202D2">
            <w:r>
              <w:t>1</w:t>
            </w:r>
          </w:p>
        </w:tc>
        <w:tc>
          <w:tcPr>
            <w:tcW w:w="1417" w:type="dxa"/>
            <w:tcBorders>
              <w:top w:val="dotted" w:sz="4" w:space="0" w:color="auto"/>
              <w:bottom w:val="dotted" w:sz="4" w:space="0" w:color="auto"/>
            </w:tcBorders>
            <w:shd w:val="clear" w:color="auto" w:fill="auto"/>
          </w:tcPr>
          <w:p w14:paraId="204EBE4B" w14:textId="77777777" w:rsidR="00FC68DB" w:rsidRDefault="00FC68DB" w:rsidP="00B202D2">
            <w:r w:rsidRPr="00D84FAF">
              <w:t>Optional</w:t>
            </w:r>
          </w:p>
        </w:tc>
        <w:tc>
          <w:tcPr>
            <w:tcW w:w="3544" w:type="dxa"/>
            <w:tcBorders>
              <w:top w:val="dotted" w:sz="4" w:space="0" w:color="auto"/>
              <w:bottom w:val="dotted" w:sz="4" w:space="0" w:color="auto"/>
            </w:tcBorders>
            <w:shd w:val="clear" w:color="auto" w:fill="auto"/>
          </w:tcPr>
          <w:p w14:paraId="07E707E2" w14:textId="77777777" w:rsidR="00FC68DB" w:rsidRDefault="00FC68DB" w:rsidP="00B202D2">
            <w:r w:rsidRPr="00E873AA">
              <w:t>-</w:t>
            </w:r>
          </w:p>
        </w:tc>
      </w:tr>
      <w:tr w:rsidR="00FC68DB" w:rsidRPr="007055D9" w14:paraId="4D8453C2" w14:textId="77777777" w:rsidTr="00FC68DB">
        <w:tc>
          <w:tcPr>
            <w:tcW w:w="1979" w:type="dxa"/>
            <w:tcBorders>
              <w:top w:val="dotted" w:sz="4" w:space="0" w:color="auto"/>
              <w:bottom w:val="dotted" w:sz="4" w:space="0" w:color="auto"/>
            </w:tcBorders>
            <w:shd w:val="clear" w:color="auto" w:fill="auto"/>
          </w:tcPr>
          <w:p w14:paraId="64569216" w14:textId="77777777" w:rsidR="00FC68DB" w:rsidRPr="007055D9" w:rsidDel="00EA4F9C" w:rsidRDefault="00FC68DB" w:rsidP="00B202D2">
            <w:r>
              <w:t>PERMAS</w:t>
            </w:r>
          </w:p>
        </w:tc>
        <w:tc>
          <w:tcPr>
            <w:tcW w:w="1560" w:type="dxa"/>
            <w:tcBorders>
              <w:top w:val="dotted" w:sz="4" w:space="0" w:color="auto"/>
              <w:bottom w:val="dotted" w:sz="4" w:space="0" w:color="auto"/>
            </w:tcBorders>
            <w:shd w:val="clear" w:color="auto" w:fill="auto"/>
          </w:tcPr>
          <w:p w14:paraId="682F53A5" w14:textId="77777777" w:rsidR="00FC68DB" w:rsidRPr="007055D9" w:rsidRDefault="00FC68DB" w:rsidP="00B202D2">
            <w:r>
              <w:t>1</w:t>
            </w:r>
          </w:p>
        </w:tc>
        <w:tc>
          <w:tcPr>
            <w:tcW w:w="1417" w:type="dxa"/>
            <w:tcBorders>
              <w:top w:val="dotted" w:sz="4" w:space="0" w:color="auto"/>
              <w:bottom w:val="dotted" w:sz="4" w:space="0" w:color="auto"/>
            </w:tcBorders>
            <w:shd w:val="clear" w:color="auto" w:fill="auto"/>
          </w:tcPr>
          <w:p w14:paraId="7AA8D23B" w14:textId="77777777" w:rsidR="00FC68DB" w:rsidRDefault="00FC68DB" w:rsidP="00B202D2">
            <w:r w:rsidRPr="00D84FAF">
              <w:t>Optional</w:t>
            </w:r>
          </w:p>
        </w:tc>
        <w:tc>
          <w:tcPr>
            <w:tcW w:w="3544" w:type="dxa"/>
            <w:tcBorders>
              <w:top w:val="dotted" w:sz="4" w:space="0" w:color="auto"/>
              <w:bottom w:val="dotted" w:sz="4" w:space="0" w:color="auto"/>
            </w:tcBorders>
            <w:shd w:val="clear" w:color="auto" w:fill="auto"/>
          </w:tcPr>
          <w:p w14:paraId="399613DA" w14:textId="77777777" w:rsidR="00FC68DB" w:rsidRDefault="00FC68DB" w:rsidP="00B202D2">
            <w:r w:rsidRPr="00E873AA">
              <w:t>-</w:t>
            </w:r>
          </w:p>
        </w:tc>
      </w:tr>
      <w:tr w:rsidR="00FC68DB" w:rsidRPr="007055D9" w14:paraId="75FBE7A6" w14:textId="77777777" w:rsidTr="00FC68DB">
        <w:tc>
          <w:tcPr>
            <w:tcW w:w="1979" w:type="dxa"/>
            <w:tcBorders>
              <w:top w:val="dotted" w:sz="4" w:space="0" w:color="auto"/>
              <w:bottom w:val="dotted" w:sz="4" w:space="0" w:color="auto"/>
            </w:tcBorders>
            <w:shd w:val="clear" w:color="auto" w:fill="auto"/>
          </w:tcPr>
          <w:p w14:paraId="688E10D7" w14:textId="77777777" w:rsidR="00FC68DB" w:rsidRPr="007055D9" w:rsidDel="00EA4F9C" w:rsidRDefault="00FC68DB" w:rsidP="00B202D2">
            <w:r>
              <w:t>ABAQUS</w:t>
            </w:r>
          </w:p>
        </w:tc>
        <w:tc>
          <w:tcPr>
            <w:tcW w:w="1560" w:type="dxa"/>
            <w:tcBorders>
              <w:top w:val="dotted" w:sz="4" w:space="0" w:color="auto"/>
              <w:bottom w:val="dotted" w:sz="4" w:space="0" w:color="auto"/>
            </w:tcBorders>
            <w:shd w:val="clear" w:color="auto" w:fill="auto"/>
          </w:tcPr>
          <w:p w14:paraId="2D29005E" w14:textId="77777777" w:rsidR="00FC68DB" w:rsidRPr="007055D9" w:rsidRDefault="00FC68DB" w:rsidP="00B202D2">
            <w:r>
              <w:t>1</w:t>
            </w:r>
          </w:p>
        </w:tc>
        <w:tc>
          <w:tcPr>
            <w:tcW w:w="1417" w:type="dxa"/>
            <w:tcBorders>
              <w:top w:val="dotted" w:sz="4" w:space="0" w:color="auto"/>
              <w:bottom w:val="dotted" w:sz="4" w:space="0" w:color="auto"/>
            </w:tcBorders>
            <w:shd w:val="clear" w:color="auto" w:fill="auto"/>
          </w:tcPr>
          <w:p w14:paraId="18FFDE15" w14:textId="77777777" w:rsidR="00FC68DB" w:rsidRDefault="00FC68DB" w:rsidP="00B202D2">
            <w:r w:rsidRPr="00D84FAF">
              <w:t>Optional</w:t>
            </w:r>
          </w:p>
        </w:tc>
        <w:tc>
          <w:tcPr>
            <w:tcW w:w="3544" w:type="dxa"/>
            <w:tcBorders>
              <w:top w:val="dotted" w:sz="4" w:space="0" w:color="auto"/>
              <w:bottom w:val="dotted" w:sz="4" w:space="0" w:color="auto"/>
            </w:tcBorders>
            <w:shd w:val="clear" w:color="auto" w:fill="auto"/>
          </w:tcPr>
          <w:p w14:paraId="2AF78D7E" w14:textId="77777777" w:rsidR="00FC68DB" w:rsidRDefault="00FC68DB" w:rsidP="00B202D2">
            <w:r w:rsidRPr="00E873AA">
              <w:t>-</w:t>
            </w:r>
          </w:p>
        </w:tc>
      </w:tr>
      <w:tr w:rsidR="00FC68DB" w:rsidRPr="007055D9" w14:paraId="5527CFBD" w14:textId="77777777" w:rsidTr="00FC68DB">
        <w:tc>
          <w:tcPr>
            <w:tcW w:w="1979" w:type="dxa"/>
            <w:tcBorders>
              <w:top w:val="dotted" w:sz="4" w:space="0" w:color="auto"/>
              <w:bottom w:val="dotted" w:sz="4" w:space="0" w:color="auto"/>
            </w:tcBorders>
            <w:shd w:val="clear" w:color="auto" w:fill="auto"/>
          </w:tcPr>
          <w:p w14:paraId="5BF2B314" w14:textId="77777777" w:rsidR="00FC68DB" w:rsidRPr="007055D9" w:rsidDel="00EA4F9C" w:rsidRDefault="00FC68DB" w:rsidP="00B202D2">
            <w:r>
              <w:t>RADIOSS</w:t>
            </w:r>
          </w:p>
        </w:tc>
        <w:tc>
          <w:tcPr>
            <w:tcW w:w="1560" w:type="dxa"/>
            <w:tcBorders>
              <w:top w:val="dotted" w:sz="4" w:space="0" w:color="auto"/>
              <w:bottom w:val="dotted" w:sz="4" w:space="0" w:color="auto"/>
            </w:tcBorders>
            <w:shd w:val="clear" w:color="auto" w:fill="auto"/>
          </w:tcPr>
          <w:p w14:paraId="08CCF623" w14:textId="77777777" w:rsidR="00FC68DB" w:rsidRPr="007055D9" w:rsidRDefault="00FC68DB" w:rsidP="00B202D2">
            <w:r>
              <w:t>1</w:t>
            </w:r>
          </w:p>
        </w:tc>
        <w:tc>
          <w:tcPr>
            <w:tcW w:w="1417" w:type="dxa"/>
            <w:tcBorders>
              <w:top w:val="dotted" w:sz="4" w:space="0" w:color="auto"/>
              <w:bottom w:val="dotted" w:sz="4" w:space="0" w:color="auto"/>
            </w:tcBorders>
            <w:shd w:val="clear" w:color="auto" w:fill="auto"/>
          </w:tcPr>
          <w:p w14:paraId="3A0B5776" w14:textId="77777777" w:rsidR="00FC68DB" w:rsidRDefault="00FC68DB" w:rsidP="00B202D2">
            <w:r w:rsidRPr="00D84FAF">
              <w:t>Optional</w:t>
            </w:r>
          </w:p>
        </w:tc>
        <w:tc>
          <w:tcPr>
            <w:tcW w:w="3544" w:type="dxa"/>
            <w:tcBorders>
              <w:top w:val="dotted" w:sz="4" w:space="0" w:color="auto"/>
              <w:bottom w:val="dotted" w:sz="4" w:space="0" w:color="auto"/>
            </w:tcBorders>
            <w:shd w:val="clear" w:color="auto" w:fill="auto"/>
          </w:tcPr>
          <w:p w14:paraId="60270CED" w14:textId="77777777" w:rsidR="00FC68DB" w:rsidRDefault="00FC68DB" w:rsidP="00B202D2">
            <w:r w:rsidRPr="00E873AA">
              <w:t>-</w:t>
            </w:r>
          </w:p>
        </w:tc>
      </w:tr>
      <w:tr w:rsidR="00FC68DB" w:rsidRPr="007055D9" w14:paraId="7D0D65F7" w14:textId="77777777" w:rsidTr="00FC68DB">
        <w:tc>
          <w:tcPr>
            <w:tcW w:w="1979" w:type="dxa"/>
            <w:tcBorders>
              <w:top w:val="dotted" w:sz="4" w:space="0" w:color="auto"/>
              <w:bottom w:val="dotted" w:sz="4" w:space="0" w:color="auto"/>
            </w:tcBorders>
            <w:shd w:val="clear" w:color="auto" w:fill="auto"/>
          </w:tcPr>
          <w:p w14:paraId="73597839" w14:textId="77777777" w:rsidR="00FC68DB" w:rsidRPr="007055D9" w:rsidDel="00EA4F9C" w:rsidRDefault="00FC68DB" w:rsidP="00B202D2">
            <w:r>
              <w:t>OPTISTRUCT</w:t>
            </w:r>
          </w:p>
        </w:tc>
        <w:tc>
          <w:tcPr>
            <w:tcW w:w="1560" w:type="dxa"/>
            <w:tcBorders>
              <w:top w:val="dotted" w:sz="4" w:space="0" w:color="auto"/>
              <w:bottom w:val="dotted" w:sz="4" w:space="0" w:color="auto"/>
            </w:tcBorders>
            <w:shd w:val="clear" w:color="auto" w:fill="auto"/>
          </w:tcPr>
          <w:p w14:paraId="4A66187E" w14:textId="77777777" w:rsidR="00FC68DB" w:rsidRPr="007055D9" w:rsidRDefault="00FC68DB" w:rsidP="00B202D2">
            <w:r>
              <w:t>1</w:t>
            </w:r>
          </w:p>
        </w:tc>
        <w:tc>
          <w:tcPr>
            <w:tcW w:w="1417" w:type="dxa"/>
            <w:tcBorders>
              <w:top w:val="dotted" w:sz="4" w:space="0" w:color="auto"/>
              <w:bottom w:val="dotted" w:sz="4" w:space="0" w:color="auto"/>
            </w:tcBorders>
            <w:shd w:val="clear" w:color="auto" w:fill="auto"/>
          </w:tcPr>
          <w:p w14:paraId="49C6884B" w14:textId="77777777" w:rsidR="00FC68DB" w:rsidRDefault="00FC68DB" w:rsidP="00B202D2">
            <w:r w:rsidRPr="00D84FAF">
              <w:t>Optional</w:t>
            </w:r>
          </w:p>
        </w:tc>
        <w:tc>
          <w:tcPr>
            <w:tcW w:w="3544" w:type="dxa"/>
            <w:tcBorders>
              <w:top w:val="dotted" w:sz="4" w:space="0" w:color="auto"/>
              <w:bottom w:val="dotted" w:sz="4" w:space="0" w:color="auto"/>
            </w:tcBorders>
            <w:shd w:val="clear" w:color="auto" w:fill="auto"/>
          </w:tcPr>
          <w:p w14:paraId="60677C03" w14:textId="77777777" w:rsidR="00FC68DB" w:rsidRDefault="00FC68DB" w:rsidP="00B202D2">
            <w:r w:rsidRPr="00E873AA">
              <w:t>-</w:t>
            </w:r>
          </w:p>
        </w:tc>
      </w:tr>
      <w:tr w:rsidR="00FC68DB" w:rsidRPr="007055D9" w14:paraId="054B8B11" w14:textId="77777777" w:rsidTr="00FC68DB">
        <w:tc>
          <w:tcPr>
            <w:tcW w:w="1979" w:type="dxa"/>
            <w:tcBorders>
              <w:top w:val="dotted" w:sz="4" w:space="0" w:color="auto"/>
              <w:bottom w:val="dotted" w:sz="4" w:space="0" w:color="auto"/>
            </w:tcBorders>
            <w:shd w:val="clear" w:color="auto" w:fill="auto"/>
          </w:tcPr>
          <w:p w14:paraId="060D9DA2" w14:textId="77777777" w:rsidR="00FC68DB" w:rsidRPr="007055D9" w:rsidDel="00EA4F9C" w:rsidRDefault="00FC68DB" w:rsidP="00B202D2">
            <w:r>
              <w:t>NASTRAN</w:t>
            </w:r>
          </w:p>
        </w:tc>
        <w:tc>
          <w:tcPr>
            <w:tcW w:w="1560" w:type="dxa"/>
            <w:tcBorders>
              <w:top w:val="dotted" w:sz="4" w:space="0" w:color="auto"/>
              <w:bottom w:val="dotted" w:sz="4" w:space="0" w:color="auto"/>
            </w:tcBorders>
            <w:shd w:val="clear" w:color="auto" w:fill="auto"/>
          </w:tcPr>
          <w:p w14:paraId="53650EB7" w14:textId="77777777" w:rsidR="00FC68DB" w:rsidRPr="007055D9" w:rsidRDefault="00FC68DB" w:rsidP="00B202D2">
            <w:r>
              <w:t>1</w:t>
            </w:r>
          </w:p>
        </w:tc>
        <w:tc>
          <w:tcPr>
            <w:tcW w:w="1417" w:type="dxa"/>
            <w:tcBorders>
              <w:top w:val="dotted" w:sz="4" w:space="0" w:color="auto"/>
              <w:bottom w:val="dotted" w:sz="4" w:space="0" w:color="auto"/>
            </w:tcBorders>
            <w:shd w:val="clear" w:color="auto" w:fill="auto"/>
          </w:tcPr>
          <w:p w14:paraId="66F26B87" w14:textId="77777777" w:rsidR="00FC68DB" w:rsidRDefault="00FC68DB" w:rsidP="00B202D2">
            <w:r w:rsidRPr="00D84FAF">
              <w:t>Optional</w:t>
            </w:r>
          </w:p>
        </w:tc>
        <w:tc>
          <w:tcPr>
            <w:tcW w:w="3544" w:type="dxa"/>
            <w:tcBorders>
              <w:top w:val="dotted" w:sz="4" w:space="0" w:color="auto"/>
              <w:bottom w:val="dotted" w:sz="4" w:space="0" w:color="auto"/>
            </w:tcBorders>
            <w:shd w:val="clear" w:color="auto" w:fill="auto"/>
          </w:tcPr>
          <w:p w14:paraId="7D140D34" w14:textId="77777777" w:rsidR="00FC68DB" w:rsidRDefault="00FC68DB" w:rsidP="00B202D2">
            <w:r w:rsidRPr="00E873AA">
              <w:t>-</w:t>
            </w:r>
          </w:p>
        </w:tc>
      </w:tr>
      <w:tr w:rsidR="00FC68DB" w:rsidRPr="007055D9" w14:paraId="66BD2D85" w14:textId="77777777" w:rsidTr="00FC68DB">
        <w:tc>
          <w:tcPr>
            <w:tcW w:w="1979" w:type="dxa"/>
            <w:tcBorders>
              <w:top w:val="dotted" w:sz="4" w:space="0" w:color="auto"/>
              <w:bottom w:val="single" w:sz="8" w:space="0" w:color="000000"/>
            </w:tcBorders>
            <w:shd w:val="clear" w:color="auto" w:fill="auto"/>
          </w:tcPr>
          <w:p w14:paraId="3E22B25D" w14:textId="77777777" w:rsidR="00FC68DB" w:rsidRPr="007055D9" w:rsidDel="00EA4F9C" w:rsidRDefault="00FC68DB" w:rsidP="00B202D2">
            <w:r>
              <w:t>FEMFAT</w:t>
            </w:r>
          </w:p>
        </w:tc>
        <w:tc>
          <w:tcPr>
            <w:tcW w:w="1560" w:type="dxa"/>
            <w:tcBorders>
              <w:top w:val="dotted" w:sz="4" w:space="0" w:color="auto"/>
              <w:bottom w:val="single" w:sz="8" w:space="0" w:color="000000"/>
            </w:tcBorders>
            <w:shd w:val="clear" w:color="auto" w:fill="auto"/>
          </w:tcPr>
          <w:p w14:paraId="5421738C" w14:textId="77777777" w:rsidR="00FC68DB" w:rsidRPr="007055D9" w:rsidRDefault="00FC68DB" w:rsidP="00B202D2">
            <w:r>
              <w:t>1</w:t>
            </w:r>
          </w:p>
        </w:tc>
        <w:tc>
          <w:tcPr>
            <w:tcW w:w="1417" w:type="dxa"/>
            <w:tcBorders>
              <w:top w:val="dotted" w:sz="4" w:space="0" w:color="auto"/>
              <w:bottom w:val="single" w:sz="8" w:space="0" w:color="000000"/>
            </w:tcBorders>
            <w:shd w:val="clear" w:color="auto" w:fill="auto"/>
          </w:tcPr>
          <w:p w14:paraId="225AB2EE" w14:textId="77777777" w:rsidR="00FC68DB" w:rsidRDefault="00FC68DB" w:rsidP="00B202D2">
            <w:r w:rsidRPr="00D84FAF">
              <w:t>Optional</w:t>
            </w:r>
          </w:p>
        </w:tc>
        <w:tc>
          <w:tcPr>
            <w:tcW w:w="3544" w:type="dxa"/>
            <w:tcBorders>
              <w:top w:val="dotted" w:sz="4" w:space="0" w:color="auto"/>
              <w:bottom w:val="single" w:sz="8" w:space="0" w:color="000000"/>
            </w:tcBorders>
            <w:shd w:val="clear" w:color="auto" w:fill="auto"/>
          </w:tcPr>
          <w:p w14:paraId="0C8F0B9D" w14:textId="77777777" w:rsidR="00FC68DB" w:rsidRDefault="00FC68DB" w:rsidP="00B202D2">
            <w:pPr>
              <w:keepNext/>
            </w:pPr>
            <w:r w:rsidRPr="00E873AA">
              <w:t>-</w:t>
            </w:r>
          </w:p>
        </w:tc>
      </w:tr>
    </w:tbl>
    <w:p w14:paraId="02883CF5" w14:textId="24A9B05B" w:rsidR="00FC68DB" w:rsidRDefault="00FC68DB" w:rsidP="00B202D2">
      <w:pPr>
        <w:pStyle w:val="Beschriftung"/>
        <w:spacing w:before="120"/>
      </w:pPr>
      <w:bookmarkStart w:id="233" w:name="_Toc3566412"/>
      <w:bookmarkStart w:id="234" w:name="_Toc34747414"/>
      <w:bookmarkStart w:id="235" w:name="_Toc77095862"/>
      <w:r>
        <w:t xml:space="preserve">Table </w:t>
      </w:r>
      <w:r>
        <w:fldChar w:fldCharType="begin"/>
      </w:r>
      <w:r>
        <w:instrText xml:space="preserve"> SEQ Table \* ARABIC </w:instrText>
      </w:r>
      <w:r>
        <w:fldChar w:fldCharType="separate"/>
      </w:r>
      <w:r w:rsidR="008116BB">
        <w:rPr>
          <w:noProof/>
        </w:rPr>
        <w:t>4</w:t>
      </w:r>
      <w:r>
        <w:fldChar w:fldCharType="end"/>
      </w:r>
      <w:r>
        <w:t xml:space="preserve">: </w:t>
      </w:r>
      <w:r w:rsidRPr="007055D9">
        <w:t xml:space="preserve">XML-specification of </w:t>
      </w:r>
      <w:r>
        <w:t xml:space="preserve">element </w:t>
      </w:r>
      <w:r w:rsidRPr="000E3149">
        <w:rPr>
          <w:rFonts w:ascii="Courier New" w:hAnsi="Courier New" w:cs="Courier New"/>
        </w:rPr>
        <w:t>&lt;</w:t>
      </w:r>
      <w:proofErr w:type="spellStart"/>
      <w:r w:rsidRPr="000E3149">
        <w:rPr>
          <w:rFonts w:ascii="Courier New" w:hAnsi="Courier New" w:cs="Courier New"/>
        </w:rPr>
        <w:t>femdata</w:t>
      </w:r>
      <w:proofErr w:type="spellEnd"/>
      <w:r>
        <w:rPr>
          <w:rFonts w:ascii="Courier New" w:hAnsi="Courier New" w:cs="Courier New"/>
        </w:rPr>
        <w:t>/</w:t>
      </w:r>
      <w:r w:rsidRPr="000E3149">
        <w:rPr>
          <w:rFonts w:ascii="Courier New" w:hAnsi="Courier New" w:cs="Courier New"/>
        </w:rPr>
        <w:t>&gt;</w:t>
      </w:r>
      <w:bookmarkEnd w:id="233"/>
      <w:bookmarkEnd w:id="234"/>
      <w:bookmarkEnd w:id="235"/>
    </w:p>
    <w:p w14:paraId="3F973D39" w14:textId="1CDF4B2F" w:rsidR="00FC68DB" w:rsidRPr="00FE07F4" w:rsidRDefault="00FC68DB" w:rsidP="00B202D2">
      <w:r w:rsidRPr="007055D9">
        <w:t xml:space="preserve">Only </w:t>
      </w:r>
      <w:r>
        <w:rPr>
          <w:rFonts w:ascii="Courier New" w:hAnsi="Courier New" w:cs="Courier New"/>
          <w:b/>
          <w:i/>
          <w:sz w:val="18"/>
          <w:szCs w:val="18"/>
        </w:rPr>
        <w:t>&lt;entity/</w:t>
      </w:r>
      <w:r w:rsidRPr="000F22A2">
        <w:rPr>
          <w:rFonts w:ascii="Courier New" w:hAnsi="Courier New" w:cs="Courier New"/>
          <w:b/>
          <w:i/>
          <w:sz w:val="18"/>
          <w:szCs w:val="18"/>
        </w:rPr>
        <w:t>&gt;</w:t>
      </w:r>
      <w:r w:rsidRPr="007055D9">
        <w:t xml:space="preserve"> </w:t>
      </w:r>
      <w:r>
        <w:t>is</w:t>
      </w:r>
      <w:r w:rsidRPr="007055D9">
        <w:t xml:space="preserve"> allowed as </w:t>
      </w:r>
      <w:r>
        <w:t xml:space="preserve">a </w:t>
      </w:r>
      <w:r w:rsidRPr="007055D9">
        <w:t>nested element of</w:t>
      </w:r>
      <w:r>
        <w:t xml:space="preserve"> the child element of </w:t>
      </w:r>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Pr>
          <w:rFonts w:ascii="Courier New" w:hAnsi="Courier New" w:cs="Courier New"/>
          <w:b/>
          <w:i/>
          <w:sz w:val="18"/>
          <w:szCs w:val="18"/>
        </w:rPr>
        <w:t>/</w:t>
      </w:r>
      <w:r w:rsidRPr="00AC3719">
        <w:rPr>
          <w:rFonts w:ascii="Courier New" w:hAnsi="Courier New" w:cs="Courier New"/>
          <w:b/>
          <w:i/>
          <w:sz w:val="18"/>
          <w:szCs w:val="18"/>
        </w:rPr>
        <w:t>&gt;</w:t>
      </w:r>
      <w:r w:rsidRPr="007055D9">
        <w:t>.</w:t>
      </w:r>
      <w:r>
        <w:t xml:space="preserve"> Its definition and documentation</w:t>
      </w:r>
      <w:r w:rsidRPr="007055D9">
        <w:t xml:space="preserve"> </w:t>
      </w:r>
      <w:r>
        <w:t xml:space="preserve">follow </w:t>
      </w:r>
      <w:r w:rsidRPr="002B06B9">
        <w:rPr>
          <w:rFonts w:ascii="Courier New" w:hAnsi="Courier New" w:cs="Courier New"/>
          <w:b/>
          <w:i/>
          <w:sz w:val="18"/>
          <w:szCs w:val="18"/>
        </w:rPr>
        <w:t>&lt;ENTITY</w:t>
      </w:r>
      <w:r>
        <w:rPr>
          <w:rFonts w:ascii="Courier New" w:hAnsi="Courier New" w:cs="Courier New"/>
          <w:b/>
          <w:i/>
          <w:sz w:val="18"/>
          <w:szCs w:val="18"/>
        </w:rPr>
        <w:t>/</w:t>
      </w:r>
      <w:r w:rsidRPr="002B06B9">
        <w:rPr>
          <w:rFonts w:ascii="Courier New" w:hAnsi="Courier New" w:cs="Courier New"/>
          <w:b/>
          <w:i/>
          <w:sz w:val="18"/>
          <w:szCs w:val="18"/>
        </w:rPr>
        <w:t>&gt;</w:t>
      </w:r>
      <w:r>
        <w:rPr>
          <w:rFonts w:ascii="Courier New" w:hAnsi="Courier New" w:cs="Courier New"/>
          <w:b/>
          <w:i/>
          <w:sz w:val="18"/>
          <w:szCs w:val="18"/>
        </w:rPr>
        <w:t>,</w:t>
      </w:r>
      <w:r>
        <w:t xml:space="preserve"> the corresponding element in </w:t>
      </w:r>
      <w:r w:rsidRPr="007055D9">
        <w:t>FATXML [</w:t>
      </w:r>
      <w:hyperlink w:anchor="CiteFATXML" w:history="1">
        <w:r w:rsidRPr="00407C27">
          <w:rPr>
            <w:rStyle w:val="Hyperlink"/>
          </w:rPr>
          <w:t>7</w:t>
        </w:r>
      </w:hyperlink>
      <w:r w:rsidRPr="007055D9">
        <w:t>]</w:t>
      </w:r>
      <w:r>
        <w:t>.</w:t>
      </w:r>
    </w:p>
    <w:p w14:paraId="281492B8" w14:textId="77777777" w:rsidR="00FC68DB" w:rsidRPr="00FE07F4" w:rsidRDefault="00FC68DB" w:rsidP="00B202D2"/>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418"/>
        <w:gridCol w:w="3402"/>
      </w:tblGrid>
      <w:tr w:rsidR="00FC68DB" w:rsidRPr="007055D9" w14:paraId="47F01E71" w14:textId="77777777" w:rsidTr="00FC68DB">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84D739D" w14:textId="77777777" w:rsidR="00FC68DB" w:rsidRPr="007055D9" w:rsidRDefault="00FC68DB" w:rsidP="00B202D2">
            <w:pPr>
              <w:keepNext/>
              <w:rPr>
                <w:b/>
                <w:i/>
              </w:rPr>
            </w:pPr>
            <w:r w:rsidRPr="007055D9">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590E8D" w14:textId="77777777" w:rsidR="00FC68DB" w:rsidRPr="007055D9" w:rsidRDefault="00FC68DB" w:rsidP="00B202D2">
            <w:pPr>
              <w:keepNext/>
              <w:rPr>
                <w:b/>
                <w:i/>
              </w:rPr>
            </w:pPr>
            <w:r w:rsidRPr="007055D9">
              <w:rPr>
                <w:b/>
                <w:i/>
              </w:rPr>
              <w:t>Multiplicity</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8FF9C3" w14:textId="77777777" w:rsidR="00FC68DB" w:rsidRPr="007055D9" w:rsidRDefault="00FC68DB" w:rsidP="00B202D2">
            <w:pPr>
              <w:keepNext/>
              <w:rPr>
                <w:b/>
                <w:i/>
              </w:rPr>
            </w:pPr>
            <w:r>
              <w:rPr>
                <w:b/>
                <w:i/>
              </w:rPr>
              <w:t>Use</w:t>
            </w:r>
          </w:p>
        </w:tc>
        <w:tc>
          <w:tcPr>
            <w:tcW w:w="340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6D6CB4" w14:textId="77777777" w:rsidR="00FC68DB" w:rsidRPr="007055D9" w:rsidRDefault="00FC68DB" w:rsidP="00B202D2">
            <w:pPr>
              <w:keepNext/>
              <w:rPr>
                <w:b/>
                <w:i/>
              </w:rPr>
            </w:pPr>
            <w:r w:rsidRPr="007055D9">
              <w:rPr>
                <w:b/>
                <w:i/>
              </w:rPr>
              <w:t>Constraint</w:t>
            </w:r>
            <w:r>
              <w:rPr>
                <w:b/>
                <w:i/>
              </w:rPr>
              <w:t xml:space="preserve"> / Remarks</w:t>
            </w:r>
          </w:p>
        </w:tc>
      </w:tr>
      <w:tr w:rsidR="00FC68DB" w:rsidRPr="007055D9" w14:paraId="0D3C3661" w14:textId="77777777" w:rsidTr="00FC68DB">
        <w:tc>
          <w:tcPr>
            <w:tcW w:w="2121" w:type="dxa"/>
            <w:shd w:val="clear" w:color="auto" w:fill="auto"/>
          </w:tcPr>
          <w:p w14:paraId="61CCA200" w14:textId="77777777" w:rsidR="00FC68DB" w:rsidRPr="007055D9" w:rsidRDefault="00FC68DB" w:rsidP="00B202D2">
            <w:r>
              <w:t>entity</w:t>
            </w:r>
          </w:p>
        </w:tc>
        <w:tc>
          <w:tcPr>
            <w:tcW w:w="1559" w:type="dxa"/>
            <w:shd w:val="clear" w:color="auto" w:fill="auto"/>
          </w:tcPr>
          <w:p w14:paraId="026FC8C0" w14:textId="77777777" w:rsidR="00FC68DB" w:rsidRPr="007055D9" w:rsidRDefault="00FC68DB" w:rsidP="00B202D2">
            <w:r>
              <w:t>1-*</w:t>
            </w:r>
          </w:p>
        </w:tc>
        <w:tc>
          <w:tcPr>
            <w:tcW w:w="1418" w:type="dxa"/>
            <w:shd w:val="clear" w:color="auto" w:fill="auto"/>
          </w:tcPr>
          <w:p w14:paraId="15750CB3" w14:textId="77777777" w:rsidR="00FC68DB" w:rsidRPr="007055D9" w:rsidRDefault="00FC68DB" w:rsidP="00B202D2">
            <w:r w:rsidRPr="007055D9">
              <w:t>Required</w:t>
            </w:r>
          </w:p>
        </w:tc>
        <w:tc>
          <w:tcPr>
            <w:tcW w:w="3402" w:type="dxa"/>
            <w:shd w:val="clear" w:color="auto" w:fill="auto"/>
          </w:tcPr>
          <w:p w14:paraId="4674E32E" w14:textId="3D53FF6C" w:rsidR="00FC68DB" w:rsidRPr="007055D9" w:rsidRDefault="00FC68DB" w:rsidP="00B202D2">
            <w:pPr>
              <w:keepNext/>
            </w:pPr>
            <w:r>
              <w:t xml:space="preserve">Corresponds to element </w:t>
            </w:r>
            <w:r w:rsidRPr="002B06B9">
              <w:rPr>
                <w:rFonts w:ascii="Courier New" w:hAnsi="Courier New" w:cs="Courier New"/>
                <w:b/>
                <w:i/>
                <w:sz w:val="18"/>
                <w:szCs w:val="18"/>
              </w:rPr>
              <w:t>&lt;ENTITY</w:t>
            </w:r>
            <w:r>
              <w:rPr>
                <w:rFonts w:ascii="Courier New" w:hAnsi="Courier New" w:cs="Courier New"/>
                <w:b/>
                <w:i/>
                <w:sz w:val="18"/>
                <w:szCs w:val="18"/>
              </w:rPr>
              <w:t>/</w:t>
            </w:r>
            <w:r w:rsidRPr="002B06B9">
              <w:rPr>
                <w:rFonts w:ascii="Courier New" w:hAnsi="Courier New" w:cs="Courier New"/>
                <w:b/>
                <w:i/>
                <w:sz w:val="18"/>
                <w:szCs w:val="18"/>
              </w:rPr>
              <w:t>&gt;</w:t>
            </w:r>
            <w:r>
              <w:t xml:space="preserve">, </w:t>
            </w:r>
            <w:r w:rsidRPr="007055D9">
              <w:t>defined in [</w:t>
            </w:r>
            <w:hyperlink w:anchor="CiteFATXML" w:history="1">
              <w:r w:rsidRPr="00407C27">
                <w:rPr>
                  <w:rStyle w:val="Hyperlink"/>
                </w:rPr>
                <w:t>7</w:t>
              </w:r>
            </w:hyperlink>
            <w:r w:rsidRPr="007055D9">
              <w:t>].</w:t>
            </w:r>
          </w:p>
        </w:tc>
      </w:tr>
    </w:tbl>
    <w:p w14:paraId="59FED278" w14:textId="52BF1209" w:rsidR="00FC68DB" w:rsidRDefault="00FC68DB" w:rsidP="00B202D2">
      <w:pPr>
        <w:pStyle w:val="Beschriftung"/>
        <w:spacing w:before="120"/>
      </w:pPr>
      <w:bookmarkStart w:id="236" w:name="_Toc3566413"/>
      <w:bookmarkStart w:id="237" w:name="_Toc34747415"/>
      <w:bookmarkStart w:id="238" w:name="_Toc77095863"/>
      <w:r>
        <w:t xml:space="preserve">Table </w:t>
      </w:r>
      <w:r>
        <w:fldChar w:fldCharType="begin"/>
      </w:r>
      <w:r>
        <w:instrText xml:space="preserve"> SEQ Table \* ARABIC </w:instrText>
      </w:r>
      <w:r>
        <w:fldChar w:fldCharType="separate"/>
      </w:r>
      <w:r w:rsidR="008116BB">
        <w:rPr>
          <w:noProof/>
        </w:rPr>
        <w:t>5</w:t>
      </w:r>
      <w:r>
        <w:fldChar w:fldCharType="end"/>
      </w:r>
      <w:r>
        <w:t>: Nested elements</w:t>
      </w:r>
      <w:r w:rsidRPr="00FC619E">
        <w:t xml:space="preserve"> of </w:t>
      </w:r>
      <w:r>
        <w:t xml:space="preserve">the child element of </w:t>
      </w:r>
      <w:r w:rsidRPr="000E3149">
        <w:rPr>
          <w:rFonts w:ascii="Courier New" w:hAnsi="Courier New" w:cs="Courier New"/>
        </w:rPr>
        <w:t>&lt;</w:t>
      </w:r>
      <w:proofErr w:type="spellStart"/>
      <w:r w:rsidRPr="000E3149">
        <w:rPr>
          <w:rFonts w:ascii="Courier New" w:hAnsi="Courier New" w:cs="Courier New"/>
        </w:rPr>
        <w:t>femdata</w:t>
      </w:r>
      <w:proofErr w:type="spellEnd"/>
      <w:r>
        <w:rPr>
          <w:rFonts w:ascii="Courier New" w:hAnsi="Courier New" w:cs="Courier New"/>
        </w:rPr>
        <w:t>/</w:t>
      </w:r>
      <w:r w:rsidRPr="000E3149">
        <w:rPr>
          <w:rFonts w:ascii="Courier New" w:hAnsi="Courier New" w:cs="Courier New"/>
        </w:rPr>
        <w:t>&gt;</w:t>
      </w:r>
      <w:bookmarkEnd w:id="236"/>
      <w:bookmarkEnd w:id="237"/>
      <w:bookmarkEnd w:id="238"/>
    </w:p>
    <w:p w14:paraId="1FDD3E61" w14:textId="0723C534" w:rsidR="00FC68DB" w:rsidRDefault="00FC68DB" w:rsidP="00B202D2">
      <w:r w:rsidRPr="00FE3D90">
        <w:t xml:space="preserve">For further definition of </w:t>
      </w:r>
      <w:r>
        <w:rPr>
          <w:rFonts w:ascii="Courier New" w:hAnsi="Courier New" w:cs="Courier New"/>
          <w:i/>
          <w:sz w:val="18"/>
        </w:rPr>
        <w:t xml:space="preserve">ENTITY </w:t>
      </w:r>
      <w:r w:rsidRPr="00FE3D90">
        <w:t>see the document source website for FATXML [</w:t>
      </w:r>
      <w:hyperlink w:anchor="CiteFATXML" w:history="1">
        <w:r w:rsidRPr="00407C27">
          <w:rPr>
            <w:rStyle w:val="Hyperlink"/>
          </w:rPr>
          <w:t>7</w:t>
        </w:r>
      </w:hyperlink>
      <w:r w:rsidRPr="00FE3D90">
        <w:t>].</w:t>
      </w:r>
    </w:p>
    <w:p w14:paraId="05AEE197" w14:textId="77777777" w:rsidR="00FC68DB" w:rsidRPr="003D7A47" w:rsidRDefault="00FC68DB" w:rsidP="00B202D2"/>
    <w:p w14:paraId="211102DF" w14:textId="77777777" w:rsidR="00FC68DB" w:rsidRPr="007055D9" w:rsidRDefault="00FC68DB" w:rsidP="00B202D2">
      <w:pPr>
        <w:keepNext/>
        <w:keepLines/>
        <w:rPr>
          <w:b/>
          <w:sz w:val="24"/>
        </w:rPr>
      </w:pPr>
      <w:r w:rsidRPr="007055D9">
        <w:rPr>
          <w:b/>
          <w:sz w:val="24"/>
        </w:rPr>
        <w:t>Example</w:t>
      </w:r>
      <w:r>
        <w:rPr>
          <w:b/>
          <w:sz w:val="24"/>
        </w:rPr>
        <w:t xml:space="preserve"> A </w:t>
      </w:r>
      <w:r w:rsidRPr="00497FD8">
        <w:rPr>
          <w:b/>
        </w:rPr>
        <w:t>(</w:t>
      </w:r>
      <w:r w:rsidRPr="00497FD8">
        <w:t xml:space="preserve">example of </w:t>
      </w:r>
      <w:r>
        <w:rPr>
          <w:rFonts w:ascii="Courier New" w:hAnsi="Courier New" w:cs="Courier New"/>
          <w:b/>
          <w:i/>
          <w:sz w:val="18"/>
        </w:rPr>
        <w:t>&lt;</w:t>
      </w:r>
      <w:proofErr w:type="spellStart"/>
      <w:r>
        <w:rPr>
          <w:rFonts w:ascii="Courier New" w:hAnsi="Courier New" w:cs="Courier New"/>
          <w:b/>
          <w:i/>
          <w:sz w:val="18"/>
        </w:rPr>
        <w:t>f</w:t>
      </w:r>
      <w:r w:rsidRPr="00497FD8">
        <w:rPr>
          <w:rFonts w:ascii="Courier New" w:hAnsi="Courier New" w:cs="Courier New"/>
          <w:b/>
          <w:i/>
          <w:sz w:val="18"/>
        </w:rPr>
        <w:t>emdata</w:t>
      </w:r>
      <w:proofErr w:type="spellEnd"/>
      <w:r>
        <w:rPr>
          <w:rFonts w:ascii="Courier New" w:hAnsi="Courier New" w:cs="Courier New"/>
          <w:b/>
          <w:i/>
          <w:sz w:val="18"/>
        </w:rPr>
        <w:t>/&gt;</w:t>
      </w:r>
      <w:r w:rsidRPr="00497FD8">
        <w:rPr>
          <w:sz w:val="18"/>
        </w:rPr>
        <w:t xml:space="preserve"> </w:t>
      </w:r>
      <w:r w:rsidRPr="00497FD8">
        <w:t xml:space="preserve">within a </w:t>
      </w:r>
      <w:r>
        <w:rPr>
          <w:rFonts w:ascii="Courier New" w:hAnsi="Courier New" w:cs="Courier New"/>
          <w:b/>
          <w:i/>
          <w:sz w:val="18"/>
        </w:rPr>
        <w:t>&lt;c</w:t>
      </w:r>
      <w:r w:rsidRPr="00497FD8">
        <w:rPr>
          <w:rFonts w:ascii="Courier New" w:hAnsi="Courier New" w:cs="Courier New"/>
          <w:b/>
          <w:i/>
          <w:sz w:val="18"/>
        </w:rPr>
        <w:t>onnection_0d</w:t>
      </w:r>
      <w:r>
        <w:rPr>
          <w:rFonts w:ascii="Courier New" w:hAnsi="Courier New" w:cs="Courier New"/>
          <w:b/>
          <w:i/>
          <w:sz w:val="18"/>
        </w:rPr>
        <w:t>/&gt;</w:t>
      </w:r>
      <w:r w:rsidRPr="00497FD8">
        <w:rPr>
          <w:sz w:val="18"/>
        </w:rPr>
        <w:t xml:space="preserve"> </w:t>
      </w:r>
      <w:r w:rsidRPr="00497FD8">
        <w:t>element</w:t>
      </w:r>
      <w:r w:rsidRPr="00497FD8">
        <w:rPr>
          <w:b/>
        </w:rPr>
        <w:t>)</w:t>
      </w:r>
      <w:r w:rsidRPr="007055D9">
        <w:rPr>
          <w:b/>
          <w:sz w:val="24"/>
        </w:rPr>
        <w:t xml:space="preserve">: </w:t>
      </w:r>
    </w:p>
    <w:p w14:paraId="24A7F483" w14:textId="77777777" w:rsidR="00FC68DB" w:rsidRDefault="00FC68DB" w:rsidP="00B202D2">
      <w:pPr>
        <w:pStyle w:val="XMLCode"/>
        <w:keepNext/>
        <w:keepLines/>
      </w:pPr>
    </w:p>
    <w:p w14:paraId="5A5C14B6" w14:textId="77777777" w:rsidR="00FC68DB" w:rsidRPr="007055D9" w:rsidRDefault="00FC68DB" w:rsidP="00B202D2">
      <w:pPr>
        <w:pStyle w:val="XMLCode"/>
        <w:keepNext/>
        <w:keepLines/>
      </w:pPr>
      <w:r w:rsidRPr="007055D9">
        <w:t>&lt;connection_0d&gt;</w:t>
      </w:r>
    </w:p>
    <w:p w14:paraId="19938321" w14:textId="77777777" w:rsidR="00FC68DB" w:rsidRPr="007055D9" w:rsidRDefault="00FC68DB" w:rsidP="00B202D2">
      <w:pPr>
        <w:pStyle w:val="XMLCode"/>
        <w:keepNext/>
        <w:keepLines/>
      </w:pPr>
      <w:r w:rsidRPr="007055D9">
        <w:t xml:space="preserve">    ...</w:t>
      </w:r>
    </w:p>
    <w:p w14:paraId="4B1A49E0" w14:textId="77777777" w:rsidR="00FC68DB" w:rsidRPr="00821FC2" w:rsidRDefault="00FC68DB" w:rsidP="00B202D2">
      <w:pPr>
        <w:pStyle w:val="XMLCode"/>
        <w:keepNext/>
        <w:keepLines/>
        <w:rPr>
          <w:b/>
          <w:color w:val="0070C0"/>
        </w:rPr>
      </w:pPr>
      <w:r w:rsidRPr="007055D9">
        <w:t xml:space="preserve">    </w:t>
      </w:r>
      <w:r w:rsidRPr="00821FC2">
        <w:rPr>
          <w:b/>
          <w:color w:val="0070C0"/>
        </w:rPr>
        <w:t>&lt;</w:t>
      </w:r>
      <w:proofErr w:type="spellStart"/>
      <w:r w:rsidRPr="00821FC2">
        <w:rPr>
          <w:b/>
          <w:color w:val="0070C0"/>
        </w:rPr>
        <w:t>femdata</w:t>
      </w:r>
      <w:proofErr w:type="spellEnd"/>
      <w:r w:rsidRPr="00821FC2">
        <w:rPr>
          <w:b/>
          <w:color w:val="0070C0"/>
        </w:rPr>
        <w:t>&gt;</w:t>
      </w:r>
    </w:p>
    <w:p w14:paraId="4A90FBC1" w14:textId="77777777" w:rsidR="00FC68DB" w:rsidRPr="00821FC2" w:rsidRDefault="00FC68DB" w:rsidP="00B202D2">
      <w:pPr>
        <w:pStyle w:val="XMLCode"/>
        <w:keepNext/>
        <w:keepLines/>
        <w:rPr>
          <w:b/>
          <w:color w:val="0070C0"/>
        </w:rPr>
      </w:pPr>
      <w:r w:rsidRPr="00821FC2">
        <w:rPr>
          <w:b/>
          <w:color w:val="0070C0"/>
        </w:rPr>
        <w:t xml:space="preserve">        &lt;NASTRAN&gt;</w:t>
      </w:r>
    </w:p>
    <w:p w14:paraId="3716EBBD" w14:textId="77777777" w:rsidR="00FC68DB" w:rsidRPr="00821FC2" w:rsidRDefault="00FC68DB" w:rsidP="00B202D2">
      <w:pPr>
        <w:pStyle w:val="XMLCode"/>
        <w:keepNext/>
        <w:keepLines/>
        <w:rPr>
          <w:b/>
          <w:color w:val="0070C0"/>
        </w:rPr>
      </w:pPr>
      <w:r w:rsidRPr="00821FC2">
        <w:rPr>
          <w:b/>
          <w:color w:val="0070C0"/>
        </w:rPr>
        <w:t xml:space="preserve">             &lt;</w:t>
      </w:r>
      <w:r>
        <w:rPr>
          <w:b/>
          <w:color w:val="0070C0"/>
        </w:rPr>
        <w:t>entity</w:t>
      </w:r>
      <w:r w:rsidRPr="00821FC2">
        <w:rPr>
          <w:b/>
          <w:color w:val="0070C0"/>
        </w:rPr>
        <w:t>&gt;</w:t>
      </w:r>
    </w:p>
    <w:p w14:paraId="055E7639" w14:textId="77777777" w:rsidR="00FC68DB" w:rsidRPr="00821FC2" w:rsidRDefault="00FC68DB" w:rsidP="00B202D2">
      <w:pPr>
        <w:pStyle w:val="XMLCode"/>
        <w:keepNext/>
        <w:keepLines/>
        <w:rPr>
          <w:b/>
          <w:color w:val="0070C0"/>
        </w:rPr>
      </w:pPr>
      <w:r w:rsidRPr="00821FC2">
        <w:rPr>
          <w:b/>
          <w:color w:val="0070C0"/>
        </w:rPr>
        <w:t xml:space="preserve">                 &lt;TYPE&gt;</w:t>
      </w:r>
    </w:p>
    <w:p w14:paraId="13EA23E7" w14:textId="77777777" w:rsidR="00FC68DB" w:rsidRPr="00821FC2" w:rsidRDefault="00FC68DB" w:rsidP="00B202D2">
      <w:pPr>
        <w:pStyle w:val="XMLCode"/>
        <w:keepNext/>
        <w:keepLines/>
        <w:rPr>
          <w:b/>
          <w:color w:val="0070C0"/>
        </w:rPr>
      </w:pPr>
      <w:r w:rsidRPr="00821FC2">
        <w:rPr>
          <w:b/>
          <w:color w:val="0070C0"/>
        </w:rPr>
        <w:t xml:space="preserve">                     CQUAD</w:t>
      </w:r>
    </w:p>
    <w:p w14:paraId="18701B6E" w14:textId="77777777" w:rsidR="00FC68DB" w:rsidRPr="00821FC2" w:rsidRDefault="00FC68DB" w:rsidP="00B202D2">
      <w:pPr>
        <w:pStyle w:val="XMLCode"/>
        <w:keepNext/>
        <w:keepLines/>
        <w:rPr>
          <w:b/>
          <w:color w:val="0070C0"/>
        </w:rPr>
      </w:pPr>
      <w:r w:rsidRPr="00821FC2">
        <w:rPr>
          <w:b/>
          <w:color w:val="0070C0"/>
        </w:rPr>
        <w:t xml:space="preserve">                 &lt;/TYPE&gt;</w:t>
      </w:r>
    </w:p>
    <w:p w14:paraId="1FD8FB84" w14:textId="77777777" w:rsidR="00FC68DB" w:rsidRPr="00821FC2" w:rsidRDefault="00FC68DB" w:rsidP="00B202D2">
      <w:pPr>
        <w:pStyle w:val="XMLCode"/>
        <w:keepNext/>
        <w:keepLines/>
        <w:rPr>
          <w:b/>
          <w:color w:val="0070C0"/>
        </w:rPr>
      </w:pPr>
      <w:r w:rsidRPr="00821FC2">
        <w:rPr>
          <w:b/>
          <w:color w:val="0070C0"/>
        </w:rPr>
        <w:t xml:space="preserve">                 &lt;ID&gt;</w:t>
      </w:r>
    </w:p>
    <w:p w14:paraId="6235C567" w14:textId="77777777" w:rsidR="00FC68DB" w:rsidRPr="00821FC2" w:rsidRDefault="00FC68DB" w:rsidP="00B202D2">
      <w:pPr>
        <w:pStyle w:val="XMLCode"/>
        <w:keepNext/>
        <w:keepLines/>
        <w:rPr>
          <w:b/>
          <w:color w:val="0070C0"/>
        </w:rPr>
      </w:pPr>
      <w:r w:rsidRPr="00821FC2">
        <w:rPr>
          <w:b/>
          <w:color w:val="0070C0"/>
        </w:rPr>
        <w:t xml:space="preserve">                     12345-12356</w:t>
      </w:r>
    </w:p>
    <w:p w14:paraId="43E2E113" w14:textId="77777777" w:rsidR="00FC68DB" w:rsidRPr="00821FC2" w:rsidRDefault="00FC68DB" w:rsidP="00B202D2">
      <w:pPr>
        <w:pStyle w:val="XMLCode"/>
        <w:keepNext/>
        <w:keepLines/>
        <w:rPr>
          <w:b/>
          <w:color w:val="0070C0"/>
        </w:rPr>
      </w:pPr>
      <w:r w:rsidRPr="00821FC2">
        <w:rPr>
          <w:b/>
          <w:color w:val="0070C0"/>
        </w:rPr>
        <w:t xml:space="preserve">                 &lt;/ID&gt;</w:t>
      </w:r>
    </w:p>
    <w:p w14:paraId="71E17BE1" w14:textId="77777777" w:rsidR="00FC68DB" w:rsidRPr="00821FC2" w:rsidRDefault="00FC68DB" w:rsidP="00B202D2">
      <w:pPr>
        <w:pStyle w:val="XMLCode"/>
        <w:keepNext/>
        <w:keepLines/>
        <w:rPr>
          <w:b/>
          <w:color w:val="0070C0"/>
        </w:rPr>
      </w:pPr>
      <w:r w:rsidRPr="00821FC2">
        <w:rPr>
          <w:b/>
          <w:color w:val="0070C0"/>
        </w:rPr>
        <w:t xml:space="preserve">             &lt;/</w:t>
      </w:r>
      <w:r>
        <w:rPr>
          <w:b/>
          <w:color w:val="0070C0"/>
        </w:rPr>
        <w:t>entity</w:t>
      </w:r>
      <w:r w:rsidRPr="00821FC2">
        <w:rPr>
          <w:b/>
          <w:color w:val="0070C0"/>
        </w:rPr>
        <w:t>&gt;</w:t>
      </w:r>
    </w:p>
    <w:p w14:paraId="725A48BE" w14:textId="77777777" w:rsidR="00FC68DB" w:rsidRPr="00821FC2" w:rsidRDefault="00FC68DB" w:rsidP="00B202D2">
      <w:pPr>
        <w:pStyle w:val="XMLCode"/>
        <w:keepNext/>
        <w:keepLines/>
        <w:rPr>
          <w:b/>
          <w:color w:val="0070C0"/>
        </w:rPr>
      </w:pPr>
      <w:r w:rsidRPr="00821FC2">
        <w:rPr>
          <w:b/>
          <w:color w:val="0070C0"/>
        </w:rPr>
        <w:t xml:space="preserve">        &lt;/NASTRAN&gt;</w:t>
      </w:r>
    </w:p>
    <w:p w14:paraId="0CA59158" w14:textId="77777777" w:rsidR="00FC68DB" w:rsidRPr="00821FC2" w:rsidRDefault="00FC68DB" w:rsidP="00B202D2">
      <w:pPr>
        <w:pStyle w:val="XMLCode"/>
        <w:keepNext/>
        <w:keepLines/>
        <w:rPr>
          <w:b/>
          <w:color w:val="0070C0"/>
        </w:rPr>
      </w:pPr>
      <w:r w:rsidRPr="00821FC2">
        <w:rPr>
          <w:b/>
          <w:color w:val="0070C0"/>
        </w:rPr>
        <w:t xml:space="preserve">    &lt;/</w:t>
      </w:r>
      <w:proofErr w:type="spellStart"/>
      <w:r w:rsidRPr="00821FC2">
        <w:rPr>
          <w:b/>
          <w:color w:val="0070C0"/>
        </w:rPr>
        <w:t>femdata</w:t>
      </w:r>
      <w:proofErr w:type="spellEnd"/>
      <w:r w:rsidRPr="00821FC2">
        <w:rPr>
          <w:b/>
          <w:color w:val="0070C0"/>
        </w:rPr>
        <w:t>&gt;</w:t>
      </w:r>
    </w:p>
    <w:p w14:paraId="46C59B3C" w14:textId="77777777" w:rsidR="00FC68DB" w:rsidRPr="007055D9" w:rsidRDefault="00FC68DB" w:rsidP="00B202D2">
      <w:pPr>
        <w:pStyle w:val="XMLCode"/>
        <w:keepNext/>
        <w:keepLines/>
      </w:pPr>
      <w:r w:rsidRPr="007055D9">
        <w:t xml:space="preserve">    ...</w:t>
      </w:r>
    </w:p>
    <w:p w14:paraId="25E12477" w14:textId="77777777" w:rsidR="00FC68DB" w:rsidRDefault="00FC68DB" w:rsidP="00B202D2">
      <w:pPr>
        <w:pStyle w:val="XMLCode"/>
        <w:keepNext/>
        <w:keepLines/>
      </w:pPr>
      <w:r w:rsidRPr="007055D9">
        <w:t>&lt;/connection_0d&gt;</w:t>
      </w:r>
    </w:p>
    <w:p w14:paraId="4940B0A3" w14:textId="77777777" w:rsidR="00FC68DB" w:rsidRPr="007055D9" w:rsidRDefault="00FC68DB" w:rsidP="00B202D2">
      <w:pPr>
        <w:pStyle w:val="XMLCode"/>
        <w:spacing w:after="120"/>
      </w:pPr>
    </w:p>
    <w:p w14:paraId="51C53B06" w14:textId="77777777" w:rsidR="00FC68DB" w:rsidRDefault="00FC68DB" w:rsidP="00B202D2">
      <w:r w:rsidRPr="007055D9">
        <w:lastRenderedPageBreak/>
        <w:t xml:space="preserve">Like FATXML, </w:t>
      </w:r>
      <w:r w:rsidRPr="00A5126C">
        <w:t>χ</w:t>
      </w:r>
      <w:r w:rsidRPr="007055D9">
        <w:t xml:space="preserve">MCF data can be </w:t>
      </w:r>
      <w:r>
        <w:t>e</w:t>
      </w:r>
      <w:r w:rsidRPr="007055D9">
        <w:t xml:space="preserve">mbedded into solver decks by this means: Any receiving system can easily detect and remove discretization objects, created by a sending system, </w:t>
      </w:r>
      <w:proofErr w:type="gramStart"/>
      <w:r w:rsidRPr="007055D9">
        <w:t>in order to</w:t>
      </w:r>
      <w:proofErr w:type="gramEnd"/>
      <w:r w:rsidRPr="007055D9">
        <w:t xml:space="preserve"> substitute them by its own new discretization objects. </w:t>
      </w:r>
    </w:p>
    <w:p w14:paraId="16763EE8" w14:textId="77777777" w:rsidR="00FC68DB" w:rsidRDefault="00FC68DB" w:rsidP="00B202D2">
      <w:pPr>
        <w:pStyle w:val="berschrift4"/>
      </w:pPr>
      <w:bookmarkStart w:id="239" w:name="_Toc77102008"/>
      <w:r w:rsidRPr="004A2BA7">
        <w:t>Reasoning about</w:t>
      </w:r>
      <w:r>
        <w:t xml:space="preserve"> </w:t>
      </w:r>
      <w:r w:rsidRPr="004A2BA7">
        <w:rPr>
          <w:rFonts w:ascii="Courier New" w:hAnsi="Courier New" w:cs="Courier New"/>
          <w:i/>
        </w:rPr>
        <w:t>&lt;</w:t>
      </w:r>
      <w:proofErr w:type="spellStart"/>
      <w:r w:rsidRPr="004A2BA7">
        <w:rPr>
          <w:rFonts w:ascii="Courier New" w:hAnsi="Courier New" w:cs="Courier New"/>
          <w:i/>
        </w:rPr>
        <w:t>femdata</w:t>
      </w:r>
      <w:proofErr w:type="spellEnd"/>
      <w:r w:rsidRPr="004A2BA7">
        <w:rPr>
          <w:rFonts w:ascii="Courier New" w:hAnsi="Courier New" w:cs="Courier New"/>
          <w:i/>
        </w:rPr>
        <w:t>/&gt;</w:t>
      </w:r>
      <w:bookmarkEnd w:id="239"/>
      <w:r>
        <w:t xml:space="preserve"> </w:t>
      </w:r>
    </w:p>
    <w:p w14:paraId="51580912" w14:textId="77777777" w:rsidR="00FC68DB" w:rsidRDefault="00FC68DB" w:rsidP="00B202D2">
      <w:r>
        <w:rPr>
          <w:rFonts w:ascii="Courier New" w:hAnsi="Courier New" w:cs="Courier New"/>
          <w:b/>
          <w:i/>
          <w:sz w:val="18"/>
        </w:rPr>
        <w:t>&lt;</w:t>
      </w:r>
      <w:proofErr w:type="spellStart"/>
      <w:r>
        <w:rPr>
          <w:rFonts w:ascii="Courier New" w:hAnsi="Courier New" w:cs="Courier New"/>
          <w:b/>
          <w:i/>
          <w:sz w:val="18"/>
        </w:rPr>
        <w:t>f</w:t>
      </w:r>
      <w:r w:rsidRPr="00497FD8">
        <w:rPr>
          <w:rFonts w:ascii="Courier New" w:hAnsi="Courier New" w:cs="Courier New"/>
          <w:b/>
          <w:i/>
          <w:sz w:val="18"/>
        </w:rPr>
        <w:t>emdata</w:t>
      </w:r>
      <w:proofErr w:type="spellEnd"/>
      <w:r>
        <w:rPr>
          <w:rFonts w:ascii="Courier New" w:hAnsi="Courier New" w:cs="Courier New"/>
          <w:b/>
          <w:i/>
          <w:sz w:val="18"/>
        </w:rPr>
        <w:t>/&gt;</w:t>
      </w:r>
      <w:r>
        <w:t xml:space="preserve"> element can be used versatile for different use cases – even for yet unknown ones. This makes it hard to define exact semantics. </w:t>
      </w:r>
    </w:p>
    <w:p w14:paraId="3960D99F" w14:textId="77777777" w:rsidR="00FC68DB" w:rsidRDefault="00FC68DB" w:rsidP="00B202D2">
      <w:r>
        <w:t>S</w:t>
      </w:r>
      <w:r w:rsidRPr="0043793E">
        <w:t xml:space="preserve">pecific agreements </w:t>
      </w:r>
      <w:proofErr w:type="gramStart"/>
      <w:r w:rsidRPr="0043793E">
        <w:t>e.g.</w:t>
      </w:r>
      <w:proofErr w:type="gramEnd"/>
      <w:r w:rsidRPr="0043793E">
        <w:t xml:space="preserve"> between </w:t>
      </w:r>
      <w:proofErr w:type="spellStart"/>
      <w:r w:rsidRPr="0043793E">
        <w:t>preprocessor</w:t>
      </w:r>
      <w:proofErr w:type="spellEnd"/>
      <w:r w:rsidRPr="0043793E">
        <w:t xml:space="preserve"> and solver/postprocessor can be made to support specific use cases.</w:t>
      </w:r>
      <w:r>
        <w:t xml:space="preserve"> </w:t>
      </w:r>
    </w:p>
    <w:p w14:paraId="538979AF" w14:textId="77777777" w:rsidR="00FC68DB" w:rsidRPr="00D977AB" w:rsidRDefault="00FC68DB" w:rsidP="00B202D2">
      <w:pPr>
        <w:pStyle w:val="berschrift5"/>
        <w:rPr>
          <w:lang w:val="en-US"/>
        </w:rPr>
      </w:pPr>
      <w:r>
        <w:t>R</w:t>
      </w:r>
      <w:r w:rsidRPr="00A60243">
        <w:t>elevant object</w:t>
      </w:r>
      <w:r>
        <w:t xml:space="preserve"> type</w:t>
      </w:r>
      <w:r w:rsidRPr="00A60243">
        <w:t xml:space="preserve">s for </w:t>
      </w:r>
      <w:r w:rsidRPr="00A60243">
        <w:rPr>
          <w:rFonts w:ascii="Courier New" w:hAnsi="Courier New" w:cs="Courier New"/>
          <w:szCs w:val="24"/>
        </w:rPr>
        <w:t>&lt;</w:t>
      </w:r>
      <w:proofErr w:type="spellStart"/>
      <w:r w:rsidRPr="00A60243">
        <w:rPr>
          <w:rFonts w:ascii="Courier New" w:hAnsi="Courier New" w:cs="Courier New"/>
          <w:szCs w:val="24"/>
        </w:rPr>
        <w:t>femdata</w:t>
      </w:r>
      <w:proofErr w:type="spellEnd"/>
      <w:r w:rsidRPr="00A60243">
        <w:rPr>
          <w:rFonts w:ascii="Courier New" w:hAnsi="Courier New" w:cs="Courier New"/>
          <w:szCs w:val="24"/>
        </w:rPr>
        <w:t>/&gt;</w:t>
      </w:r>
      <w:r w:rsidRPr="00D977AB">
        <w:rPr>
          <w:lang w:val="en-US"/>
        </w:rPr>
        <w:t xml:space="preserve"> </w:t>
      </w:r>
    </w:p>
    <w:p w14:paraId="5C0E0F01" w14:textId="77777777" w:rsidR="00FC68DB" w:rsidRPr="00D977AB" w:rsidRDefault="00FC68DB" w:rsidP="00B202D2">
      <w:r w:rsidRPr="00D977AB">
        <w:t xml:space="preserve">In the first place, </w:t>
      </w:r>
      <w:r w:rsidRPr="00D977AB">
        <w:rPr>
          <w:i/>
          <w:iCs/>
        </w:rPr>
        <w:t>finite elements</w:t>
      </w:r>
      <w:r w:rsidRPr="00D977AB">
        <w:t xml:space="preserve"> which are supported by FE solvers are expected to be addressed via </w:t>
      </w:r>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Pr>
          <w:rFonts w:ascii="Courier New" w:hAnsi="Courier New" w:cs="Courier New"/>
          <w:b/>
          <w:i/>
          <w:sz w:val="18"/>
          <w:szCs w:val="18"/>
        </w:rPr>
        <w:t>/</w:t>
      </w:r>
      <w:r w:rsidRPr="00AC3719">
        <w:rPr>
          <w:rFonts w:ascii="Courier New" w:hAnsi="Courier New" w:cs="Courier New"/>
          <w:b/>
          <w:i/>
          <w:sz w:val="18"/>
          <w:szCs w:val="18"/>
        </w:rPr>
        <w:t>&gt;</w:t>
      </w:r>
      <w:r w:rsidRPr="00D977AB">
        <w:t xml:space="preserve">, such as bars, hexahedra, CWELDs etc. "Virtual" connector elements, known to </w:t>
      </w:r>
      <w:proofErr w:type="spellStart"/>
      <w:r w:rsidRPr="00D977AB">
        <w:t>preprocessors</w:t>
      </w:r>
      <w:proofErr w:type="spellEnd"/>
      <w:r w:rsidRPr="00D977AB">
        <w:t xml:space="preserve"> only, are </w:t>
      </w:r>
      <w:r w:rsidRPr="00D977AB">
        <w:rPr>
          <w:i/>
          <w:iCs/>
        </w:rPr>
        <w:t>not</w:t>
      </w:r>
      <w:r w:rsidRPr="00D977AB">
        <w:t xml:space="preserve"> relevant, here.</w:t>
      </w:r>
    </w:p>
    <w:p w14:paraId="226290CD" w14:textId="77777777" w:rsidR="00FC68DB" w:rsidRPr="00D977AB" w:rsidRDefault="00FC68DB" w:rsidP="00B202D2">
      <w:r w:rsidRPr="00D977AB">
        <w:t xml:space="preserve">In addition, such solver entities, which are </w:t>
      </w:r>
      <w:r w:rsidRPr="00D977AB">
        <w:rPr>
          <w:i/>
        </w:rPr>
        <w:t>referenced by</w:t>
      </w:r>
      <w:r w:rsidRPr="00D977AB">
        <w:t xml:space="preserve"> above mentioned finite elements, are relevant, like nodes (grids), properties, materials, coordinate systems etc. </w:t>
      </w:r>
    </w:p>
    <w:p w14:paraId="3A59D07B" w14:textId="77777777" w:rsidR="00FC68DB" w:rsidRPr="00D977AB" w:rsidRDefault="00FC68DB" w:rsidP="00B202D2">
      <w:r w:rsidRPr="00D977AB">
        <w:t xml:space="preserve">Within the </w:t>
      </w:r>
      <w:r w:rsidRPr="00D977AB">
        <w:rPr>
          <w:i/>
          <w:iCs/>
        </w:rPr>
        <w:t>finite elements</w:t>
      </w:r>
      <w:r w:rsidRPr="00D977AB">
        <w:t>, we can distinguish between following kinds of elements:</w:t>
      </w:r>
    </w:p>
    <w:p w14:paraId="229FC784" w14:textId="77777777" w:rsidR="00FC68DB" w:rsidRPr="00D977AB" w:rsidRDefault="00FC68DB" w:rsidP="00BA04B6">
      <w:pPr>
        <w:numPr>
          <w:ilvl w:val="0"/>
          <w:numId w:val="53"/>
        </w:numPr>
        <w:tabs>
          <w:tab w:val="clear" w:pos="403"/>
        </w:tabs>
        <w:spacing w:line="240" w:lineRule="auto"/>
        <w:jc w:val="left"/>
      </w:pPr>
      <w:bookmarkStart w:id="240" w:name="_Ref62639234"/>
      <w:r w:rsidRPr="00D977AB">
        <w:t xml:space="preserve">elements </w:t>
      </w:r>
      <w:proofErr w:type="spellStart"/>
      <w:r w:rsidRPr="00D977AB">
        <w:t>modeling</w:t>
      </w:r>
      <w:proofErr w:type="spellEnd"/>
      <w:r w:rsidRPr="00D977AB">
        <w:t xml:space="preserve"> </w:t>
      </w:r>
      <w:r w:rsidRPr="00D977AB">
        <w:rPr>
          <w:i/>
          <w:iCs/>
        </w:rPr>
        <w:t>connections</w:t>
      </w:r>
      <w:r w:rsidRPr="00D977AB">
        <w:t xml:space="preserve"> between parts of the mechanical structure, such as RBEs (spiders), bars, shells, solids </w:t>
      </w:r>
      <w:r w:rsidRPr="00D977AB">
        <w:rPr>
          <w:i/>
          <w:iCs/>
        </w:rPr>
        <w:t>plus</w:t>
      </w:r>
      <w:r w:rsidRPr="00D977AB">
        <w:t xml:space="preserve"> solver specific elements such as CWELDs, etc.</w:t>
      </w:r>
      <w:bookmarkEnd w:id="240"/>
    </w:p>
    <w:p w14:paraId="66B5DBB5" w14:textId="77777777" w:rsidR="00FC68DB" w:rsidRPr="00D977AB" w:rsidRDefault="00FC68DB" w:rsidP="00BA04B6">
      <w:pPr>
        <w:numPr>
          <w:ilvl w:val="0"/>
          <w:numId w:val="53"/>
        </w:numPr>
        <w:tabs>
          <w:tab w:val="clear" w:pos="403"/>
        </w:tabs>
        <w:spacing w:line="240" w:lineRule="auto"/>
        <w:jc w:val="left"/>
      </w:pPr>
      <w:r w:rsidRPr="00D977AB">
        <w:t xml:space="preserve">elements </w:t>
      </w:r>
      <w:proofErr w:type="spellStart"/>
      <w:r w:rsidRPr="00D977AB">
        <w:t>modeling</w:t>
      </w:r>
      <w:proofErr w:type="spellEnd"/>
      <w:r w:rsidRPr="00D977AB">
        <w:t xml:space="preserve"> parts of the mechanical structure, such as shells and solids. </w:t>
      </w:r>
      <w:r w:rsidRPr="00D977AB">
        <w:br/>
        <w:t xml:space="preserve">— And beyond these </w:t>
      </w:r>
    </w:p>
    <w:p w14:paraId="69BA96E7" w14:textId="77777777" w:rsidR="00FC68DB" w:rsidRPr="00D977AB" w:rsidRDefault="00FC68DB" w:rsidP="00BA04B6">
      <w:pPr>
        <w:numPr>
          <w:ilvl w:val="1"/>
          <w:numId w:val="53"/>
        </w:numPr>
        <w:tabs>
          <w:tab w:val="clear" w:pos="403"/>
        </w:tabs>
        <w:spacing w:line="240" w:lineRule="auto"/>
        <w:jc w:val="left"/>
      </w:pPr>
      <w:r w:rsidRPr="00D977AB">
        <w:t xml:space="preserve">elements </w:t>
      </w:r>
      <w:r w:rsidRPr="00D977AB">
        <w:rPr>
          <w:i/>
          <w:iCs/>
        </w:rPr>
        <w:t>not</w:t>
      </w:r>
      <w:r w:rsidRPr="00D977AB">
        <w:t xml:space="preserve"> influenced by connections, at all (despite from becoming member of the load path)</w:t>
      </w:r>
    </w:p>
    <w:p w14:paraId="363C0831" w14:textId="77777777" w:rsidR="00FC68DB" w:rsidRPr="00D977AB" w:rsidRDefault="00FC68DB" w:rsidP="00BA04B6">
      <w:pPr>
        <w:numPr>
          <w:ilvl w:val="1"/>
          <w:numId w:val="53"/>
        </w:numPr>
        <w:tabs>
          <w:tab w:val="clear" w:pos="403"/>
        </w:tabs>
        <w:spacing w:line="240" w:lineRule="auto"/>
        <w:jc w:val="left"/>
      </w:pPr>
      <w:r w:rsidRPr="00D977AB">
        <w:t xml:space="preserve">elements influenced by connections, </w:t>
      </w:r>
      <w:proofErr w:type="gramStart"/>
      <w:r w:rsidRPr="00D977AB">
        <w:t>e.g.</w:t>
      </w:r>
      <w:proofErr w:type="gramEnd"/>
      <w:r w:rsidRPr="00D977AB">
        <w:t xml:space="preserve"> in the heat affected zone.</w:t>
      </w:r>
    </w:p>
    <w:p w14:paraId="38130556" w14:textId="7D1A600C" w:rsidR="00FC68DB" w:rsidRPr="004A2BA7" w:rsidRDefault="00FC68DB" w:rsidP="00B202D2">
      <w:r>
        <w:t xml:space="preserve">In Jan. 2021, the working group decided that case </w:t>
      </w:r>
      <w:r>
        <w:fldChar w:fldCharType="begin"/>
      </w:r>
      <w:r>
        <w:instrText xml:space="preserve"> REF _Ref62639234 \r \h </w:instrText>
      </w:r>
      <w:r>
        <w:fldChar w:fldCharType="separate"/>
      </w:r>
      <w:r w:rsidR="008116BB">
        <w:t>1</w:t>
      </w:r>
      <w:r>
        <w:fldChar w:fldCharType="end"/>
      </w:r>
      <w:r>
        <w:t xml:space="preserve"> is </w:t>
      </w:r>
      <w:r w:rsidRPr="00D26D94">
        <w:rPr>
          <w:i/>
        </w:rPr>
        <w:t>not</w:t>
      </w:r>
      <w:r>
        <w:t xml:space="preserve"> </w:t>
      </w:r>
      <w:r w:rsidRPr="00D26D94">
        <w:t>in the scope of χMCF format.</w:t>
      </w:r>
      <w:r>
        <w:t xml:space="preserve"> </w:t>
      </w:r>
    </w:p>
    <w:p w14:paraId="4CC07D4C" w14:textId="77777777" w:rsidR="00FC68DB" w:rsidRPr="007055D9" w:rsidRDefault="00FC68DB" w:rsidP="00B202D2">
      <w:pPr>
        <w:pStyle w:val="berschrift2"/>
      </w:pPr>
      <w:bookmarkStart w:id="241" w:name="_Toc373504790"/>
      <w:bookmarkStart w:id="242" w:name="_Toc373505008"/>
      <w:bookmarkStart w:id="243" w:name="_Toc339013872"/>
      <w:bookmarkStart w:id="244" w:name="_Ref414560151"/>
      <w:bookmarkStart w:id="245" w:name="_Toc3556946"/>
      <w:bookmarkStart w:id="246" w:name="_Toc34747195"/>
      <w:bookmarkStart w:id="247" w:name="_Toc77102009"/>
      <w:bookmarkStart w:id="248" w:name="_Toc86863797"/>
      <w:bookmarkEnd w:id="241"/>
      <w:bookmarkEnd w:id="242"/>
      <w:r w:rsidRPr="007055D9">
        <w:t>Connection Data</w:t>
      </w:r>
      <w:bookmarkEnd w:id="243"/>
      <w:r w:rsidRPr="007055D9">
        <w:t xml:space="preserve"> </w:t>
      </w:r>
      <w:r w:rsidRPr="00E366F9">
        <w:rPr>
          <w:rFonts w:ascii="Courier New" w:hAnsi="Courier New" w:cs="Courier New"/>
          <w:b w:val="0"/>
          <w:sz w:val="26"/>
        </w:rPr>
        <w:t>&lt;connection_group</w:t>
      </w:r>
      <w:r>
        <w:rPr>
          <w:rFonts w:ascii="Courier New" w:hAnsi="Courier New" w:cs="Courier New"/>
          <w:b w:val="0"/>
          <w:sz w:val="26"/>
        </w:rPr>
        <w:t>/</w:t>
      </w:r>
      <w:r w:rsidRPr="00E366F9">
        <w:rPr>
          <w:rFonts w:ascii="Courier New" w:hAnsi="Courier New" w:cs="Courier New"/>
          <w:b w:val="0"/>
          <w:sz w:val="26"/>
        </w:rPr>
        <w:t>&gt;</w:t>
      </w:r>
      <w:bookmarkEnd w:id="244"/>
      <w:bookmarkEnd w:id="245"/>
      <w:bookmarkEnd w:id="246"/>
      <w:bookmarkEnd w:id="247"/>
      <w:bookmarkEnd w:id="248"/>
    </w:p>
    <w:p w14:paraId="0F93AA46" w14:textId="10FE96EF" w:rsidR="00FC68DB" w:rsidRPr="007055D9" w:rsidRDefault="00FC68DB" w:rsidP="00B202D2">
      <w:r w:rsidRPr="00446313">
        <w:rPr>
          <w:rFonts w:ascii="Courier New" w:hAnsi="Courier New" w:cs="Courier New"/>
          <w:b/>
          <w:i/>
          <w:sz w:val="18"/>
          <w:szCs w:val="18"/>
        </w:rPr>
        <w:t>&lt;connection_group</w:t>
      </w:r>
      <w:r>
        <w:rPr>
          <w:rFonts w:ascii="Courier New" w:hAnsi="Courier New" w:cs="Courier New"/>
          <w:b/>
          <w:i/>
          <w:sz w:val="18"/>
          <w:szCs w:val="18"/>
        </w:rPr>
        <w:t>/</w:t>
      </w:r>
      <w:r w:rsidRPr="00446313">
        <w:rPr>
          <w:rFonts w:ascii="Courier New" w:hAnsi="Courier New" w:cs="Courier New"/>
          <w:b/>
          <w:i/>
          <w:sz w:val="18"/>
          <w:szCs w:val="18"/>
        </w:rPr>
        <w:t>&gt;</w:t>
      </w:r>
      <w:r w:rsidRPr="007055D9">
        <w:t xml:space="preserve"> comprises the topological information about the invol</w:t>
      </w:r>
      <w:r>
        <w:t>ved parts and assemblies (Chapter</w:t>
      </w:r>
      <w:r w:rsidRPr="007055D9">
        <w:t xml:space="preserve"> </w:t>
      </w:r>
      <w:r w:rsidRPr="007055D9">
        <w:fldChar w:fldCharType="begin"/>
      </w:r>
      <w:r w:rsidRPr="007055D9">
        <w:instrText xml:space="preserve"> REF _Ref371679978 \r \h </w:instrText>
      </w:r>
      <w:r>
        <w:instrText xml:space="preserve"> \* MERGEFORMAT </w:instrText>
      </w:r>
      <w:r w:rsidRPr="007055D9">
        <w:fldChar w:fldCharType="separate"/>
      </w:r>
      <w:r w:rsidR="008116BB">
        <w:t>6</w:t>
      </w:r>
      <w:r w:rsidRPr="007055D9">
        <w:fldChar w:fldCharType="end"/>
      </w:r>
      <w:r w:rsidRPr="007055D9">
        <w:t xml:space="preserve">), respectively. As explained in Section </w:t>
      </w:r>
      <w:r w:rsidRPr="007055D9">
        <w:fldChar w:fldCharType="begin"/>
      </w:r>
      <w:r w:rsidRPr="007055D9">
        <w:instrText xml:space="preserve"> REF _Ref371678646 \r \h </w:instrText>
      </w:r>
      <w:r>
        <w:instrText xml:space="preserve"> \* MERGEFORMAT </w:instrText>
      </w:r>
      <w:r w:rsidRPr="007055D9">
        <w:fldChar w:fldCharType="separate"/>
      </w:r>
      <w:r w:rsidR="008116BB">
        <w:t>4.4</w:t>
      </w:r>
      <w:r w:rsidRPr="007055D9">
        <w:fldChar w:fldCharType="end"/>
      </w:r>
      <w:r w:rsidRPr="007055D9">
        <w:t xml:space="preserve">, joints are grouped together by the parts or assemblies which they commonly connect. </w:t>
      </w:r>
    </w:p>
    <w:p w14:paraId="2EF7F4DB" w14:textId="6819FCD0" w:rsidR="00FC68DB" w:rsidRPr="007055D9" w:rsidRDefault="00FC68DB" w:rsidP="00B202D2">
      <w:r w:rsidRPr="007055D9">
        <w:t xml:space="preserve">The topological relation (relation of </w:t>
      </w:r>
      <w:proofErr w:type="spellStart"/>
      <w:r w:rsidRPr="007055D9">
        <w:t>neighbors</w:t>
      </w:r>
      <w:proofErr w:type="spellEnd"/>
      <w:r w:rsidRPr="007055D9">
        <w:t xml:space="preserve">) is defined by the child element </w:t>
      </w:r>
      <w:r w:rsidRPr="00446313">
        <w:rPr>
          <w:rFonts w:ascii="Courier New" w:hAnsi="Courier New" w:cs="Courier New"/>
          <w:b/>
          <w:i/>
          <w:sz w:val="18"/>
          <w:szCs w:val="18"/>
        </w:rPr>
        <w:t>&lt;</w:t>
      </w:r>
      <w:r w:rsidRPr="00504BAD">
        <w:rPr>
          <w:rFonts w:ascii="Courier New" w:hAnsi="Courier New" w:cs="Courier New"/>
          <w:b/>
          <w:i/>
          <w:sz w:val="18"/>
          <w:szCs w:val="18"/>
        </w:rPr>
        <w:t>connected</w:t>
      </w:r>
      <w:r w:rsidRPr="00446313">
        <w:rPr>
          <w:rFonts w:ascii="Courier New" w:hAnsi="Courier New" w:cs="Courier New"/>
          <w:b/>
          <w:i/>
          <w:sz w:val="18"/>
          <w:szCs w:val="18"/>
        </w:rPr>
        <w:t>_to&gt;</w:t>
      </w:r>
      <w:r w:rsidRPr="007055D9">
        <w:t xml:space="preserve"> whereas all involved joints are listed in the child element </w:t>
      </w:r>
      <w:r w:rsidRPr="00446313">
        <w:rPr>
          <w:rFonts w:ascii="Courier New" w:hAnsi="Courier New" w:cs="Courier New"/>
          <w:b/>
          <w:i/>
          <w:sz w:val="18"/>
          <w:szCs w:val="18"/>
        </w:rPr>
        <w:t>&lt;</w:t>
      </w:r>
      <w:proofErr w:type="spellStart"/>
      <w:r w:rsidRPr="00446313">
        <w:rPr>
          <w:rFonts w:ascii="Courier New" w:hAnsi="Courier New" w:cs="Courier New"/>
          <w:b/>
          <w:i/>
          <w:sz w:val="18"/>
          <w:szCs w:val="18"/>
        </w:rPr>
        <w:t>connection_list</w:t>
      </w:r>
      <w:proofErr w:type="spellEnd"/>
      <w:r w:rsidRPr="00446313">
        <w:rPr>
          <w:rFonts w:ascii="Courier New" w:hAnsi="Courier New" w:cs="Courier New"/>
          <w:b/>
          <w:i/>
          <w:sz w:val="18"/>
          <w:szCs w:val="18"/>
        </w:rPr>
        <w:t>&gt;</w:t>
      </w:r>
      <w:r w:rsidRPr="007055D9">
        <w:t xml:space="preserve"> according to their types (see Section </w:t>
      </w:r>
      <w:r w:rsidRPr="007055D9">
        <w:fldChar w:fldCharType="begin"/>
      </w:r>
      <w:r w:rsidRPr="007055D9">
        <w:instrText xml:space="preserve"> REF _Ref338930849 \r \h </w:instrText>
      </w:r>
      <w:r>
        <w:instrText xml:space="preserve"> \* MERGEFORMAT </w:instrText>
      </w:r>
      <w:r w:rsidRPr="007055D9">
        <w:fldChar w:fldCharType="separate"/>
      </w:r>
      <w:r w:rsidR="008116BB">
        <w:t>4.2</w:t>
      </w:r>
      <w:r w:rsidRPr="007055D9">
        <w:fldChar w:fldCharType="end"/>
      </w:r>
      <w:r w:rsidRPr="007055D9">
        <w:t xml:space="preserve">). </w:t>
      </w:r>
    </w:p>
    <w:p w14:paraId="79793C96" w14:textId="77777777" w:rsidR="00FC68DB" w:rsidRPr="007055D9" w:rsidRDefault="00FC68DB" w:rsidP="00B202D2">
      <w:r w:rsidRPr="007055D9">
        <w:t xml:space="preserve">Each </w:t>
      </w:r>
      <w:r w:rsidRPr="00446313">
        <w:rPr>
          <w:rFonts w:ascii="Courier New" w:hAnsi="Courier New" w:cs="Courier New"/>
          <w:b/>
          <w:i/>
          <w:sz w:val="18"/>
          <w:szCs w:val="18"/>
        </w:rPr>
        <w:t>&lt;connection_group</w:t>
      </w:r>
      <w:r>
        <w:rPr>
          <w:rFonts w:ascii="Courier New" w:hAnsi="Courier New" w:cs="Courier New"/>
          <w:b/>
          <w:i/>
          <w:sz w:val="18"/>
          <w:szCs w:val="18"/>
        </w:rPr>
        <w:t>/</w:t>
      </w:r>
      <w:r w:rsidRPr="00446313">
        <w:rPr>
          <w:rFonts w:ascii="Courier New" w:hAnsi="Courier New" w:cs="Courier New"/>
          <w:b/>
          <w:i/>
          <w:sz w:val="18"/>
          <w:szCs w:val="18"/>
        </w:rPr>
        <w:t>&gt;</w:t>
      </w:r>
      <w:r w:rsidRPr="007055D9">
        <w:rPr>
          <w:rFonts w:ascii="Courier New" w:hAnsi="Courier New" w:cs="Courier New"/>
          <w:b/>
          <w:i/>
        </w:rPr>
        <w:t xml:space="preserve"> </w:t>
      </w:r>
      <w:r w:rsidRPr="007055D9">
        <w:t>is uniquely identified by a numeric identifier (</w:t>
      </w:r>
      <w:r w:rsidRPr="000C0E7B">
        <w:rPr>
          <w:rStyle w:val="elementdeftypeChar"/>
          <w:rFonts w:eastAsia="Calibri"/>
        </w:rPr>
        <w:t>id</w:t>
      </w:r>
      <w:r w:rsidRPr="007055D9">
        <w:t>).</w:t>
      </w:r>
    </w:p>
    <w:p w14:paraId="3B164E30" w14:textId="77777777" w:rsidR="00FC68DB" w:rsidRPr="007055D9" w:rsidRDefault="00FC68DB" w:rsidP="00B202D2">
      <w:r w:rsidRPr="007055D9">
        <w:t xml:space="preserve">Note: From this, it follows that χMCF files </w:t>
      </w:r>
      <w:r w:rsidRPr="007055D9">
        <w:rPr>
          <w:i/>
        </w:rPr>
        <w:t>cannot</w:t>
      </w:r>
      <w:r w:rsidRPr="007055D9">
        <w:t xml:space="preserve"> be simply </w:t>
      </w:r>
      <w:r>
        <w:t>"</w:t>
      </w:r>
      <w:r w:rsidRPr="007055D9">
        <w:t>pasted together</w:t>
      </w:r>
      <w:r>
        <w:t>"</w:t>
      </w:r>
      <w:r w:rsidRPr="007055D9">
        <w:t xml:space="preserve"> by use of a standard text editor. </w:t>
      </w:r>
    </w:p>
    <w:p w14:paraId="61C25F7A" w14:textId="77777777" w:rsidR="00FC68DB" w:rsidRPr="007055D9" w:rsidRDefault="00FC68DB" w:rsidP="00B202D2">
      <w:r w:rsidRPr="007055D9">
        <w:t xml:space="preserve">XML-specification of </w:t>
      </w:r>
      <w:r w:rsidRPr="00446313">
        <w:rPr>
          <w:rFonts w:ascii="Courier New" w:hAnsi="Courier New" w:cs="Courier New"/>
          <w:b/>
          <w:i/>
          <w:sz w:val="18"/>
          <w:szCs w:val="18"/>
        </w:rPr>
        <w:t>&lt;connection_group</w:t>
      </w:r>
      <w:r>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99"/>
        <w:gridCol w:w="1843"/>
        <w:gridCol w:w="1681"/>
        <w:gridCol w:w="3008"/>
      </w:tblGrid>
      <w:tr w:rsidR="00FC68DB" w:rsidRPr="007055D9" w14:paraId="67B24BDE" w14:textId="77777777" w:rsidTr="00FC68DB">
        <w:trPr>
          <w:jc w:val="center"/>
        </w:trPr>
        <w:tc>
          <w:tcPr>
            <w:tcW w:w="19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8D5B591" w14:textId="77777777" w:rsidR="00FC68DB" w:rsidRPr="007055D9" w:rsidRDefault="00FC68DB" w:rsidP="00B202D2">
            <w:pPr>
              <w:rPr>
                <w:b/>
                <w:i/>
              </w:rPr>
            </w:pPr>
            <w:r w:rsidRPr="007055D9">
              <w:rPr>
                <w:b/>
                <w:i/>
              </w:rPr>
              <w:t>Attributes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A36B3F" w14:textId="77777777" w:rsidR="00FC68DB" w:rsidRPr="007055D9" w:rsidRDefault="00FC68DB" w:rsidP="00B202D2">
            <w:pPr>
              <w:rPr>
                <w:b/>
                <w:i/>
              </w:rPr>
            </w:pPr>
            <w:r w:rsidRPr="007055D9">
              <w:rPr>
                <w:b/>
                <w:i/>
              </w:rPr>
              <w:t>Type</w:t>
            </w:r>
          </w:p>
        </w:tc>
        <w:tc>
          <w:tcPr>
            <w:tcW w:w="168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561532" w14:textId="77777777" w:rsidR="00FC68DB" w:rsidRPr="00446313" w:rsidRDefault="00FC68DB" w:rsidP="00B202D2">
            <w:r>
              <w:t>Use</w:t>
            </w:r>
          </w:p>
        </w:tc>
        <w:tc>
          <w:tcPr>
            <w:tcW w:w="3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A77F9AD" w14:textId="77777777" w:rsidR="00FC68DB" w:rsidRPr="007055D9" w:rsidRDefault="00FC68DB" w:rsidP="00B202D2">
            <w:pPr>
              <w:rPr>
                <w:b/>
                <w:i/>
              </w:rPr>
            </w:pPr>
            <w:r w:rsidRPr="007055D9">
              <w:rPr>
                <w:b/>
                <w:i/>
              </w:rPr>
              <w:t>Constraint</w:t>
            </w:r>
          </w:p>
        </w:tc>
      </w:tr>
      <w:tr w:rsidR="00FC68DB" w:rsidRPr="007055D9" w14:paraId="1FBBC21B" w14:textId="77777777" w:rsidTr="00FC68DB">
        <w:trPr>
          <w:jc w:val="center"/>
        </w:trPr>
        <w:tc>
          <w:tcPr>
            <w:tcW w:w="1999" w:type="dxa"/>
            <w:shd w:val="clear" w:color="auto" w:fill="auto"/>
          </w:tcPr>
          <w:p w14:paraId="3E1584C0" w14:textId="77777777" w:rsidR="00FC68DB" w:rsidRPr="001D404C" w:rsidRDefault="00FC68DB" w:rsidP="00B202D2">
            <w:pPr>
              <w:rPr>
                <w:sz w:val="18"/>
                <w:szCs w:val="20"/>
              </w:rPr>
            </w:pPr>
            <w:r w:rsidRPr="001D404C">
              <w:rPr>
                <w:sz w:val="18"/>
                <w:szCs w:val="20"/>
              </w:rPr>
              <w:t>id</w:t>
            </w:r>
          </w:p>
        </w:tc>
        <w:tc>
          <w:tcPr>
            <w:tcW w:w="1843" w:type="dxa"/>
            <w:shd w:val="clear" w:color="auto" w:fill="auto"/>
          </w:tcPr>
          <w:p w14:paraId="5A929250" w14:textId="77777777" w:rsidR="00FC68DB" w:rsidRPr="001D404C" w:rsidRDefault="00FC68DB" w:rsidP="00B202D2">
            <w:pPr>
              <w:rPr>
                <w:sz w:val="18"/>
                <w:szCs w:val="20"/>
              </w:rPr>
            </w:pPr>
            <w:r w:rsidRPr="003103A4">
              <w:rPr>
                <w:sz w:val="20"/>
                <w:szCs w:val="20"/>
              </w:rPr>
              <w:t>Integer</w:t>
            </w:r>
            <w:r>
              <w:rPr>
                <w:sz w:val="18"/>
                <w:szCs w:val="20"/>
              </w:rPr>
              <w:t xml:space="preserve"> </w:t>
            </w:r>
          </w:p>
        </w:tc>
        <w:tc>
          <w:tcPr>
            <w:tcW w:w="1681" w:type="dxa"/>
            <w:shd w:val="clear" w:color="auto" w:fill="auto"/>
          </w:tcPr>
          <w:p w14:paraId="4403FBBA" w14:textId="77777777" w:rsidR="00FC68DB" w:rsidRPr="001D404C" w:rsidRDefault="00FC68DB" w:rsidP="00B202D2">
            <w:pPr>
              <w:rPr>
                <w:sz w:val="18"/>
                <w:szCs w:val="20"/>
              </w:rPr>
            </w:pPr>
            <w:r w:rsidRPr="001D404C">
              <w:rPr>
                <w:sz w:val="18"/>
                <w:szCs w:val="20"/>
              </w:rPr>
              <w:t>Required</w:t>
            </w:r>
          </w:p>
        </w:tc>
        <w:tc>
          <w:tcPr>
            <w:tcW w:w="3008" w:type="dxa"/>
            <w:shd w:val="clear" w:color="auto" w:fill="auto"/>
          </w:tcPr>
          <w:p w14:paraId="67DCE14A" w14:textId="77777777" w:rsidR="00FC68DB" w:rsidRPr="001D404C" w:rsidRDefault="00FC68DB" w:rsidP="00B202D2">
            <w:pPr>
              <w:keepNext/>
              <w:rPr>
                <w:sz w:val="18"/>
                <w:szCs w:val="20"/>
              </w:rPr>
            </w:pPr>
            <w:r w:rsidRPr="001D404C">
              <w:rPr>
                <w:sz w:val="18"/>
                <w:szCs w:val="20"/>
              </w:rPr>
              <w:t>unique within a χMCF file</w:t>
            </w:r>
          </w:p>
        </w:tc>
      </w:tr>
    </w:tbl>
    <w:p w14:paraId="011240B5" w14:textId="6133D066" w:rsidR="00FC68DB" w:rsidRPr="007055D9" w:rsidRDefault="00FC68DB" w:rsidP="00B202D2">
      <w:pPr>
        <w:pStyle w:val="Beschriftung"/>
        <w:spacing w:before="120"/>
      </w:pPr>
      <w:bookmarkStart w:id="249" w:name="_Toc3566416"/>
      <w:bookmarkStart w:id="250" w:name="_Toc34747416"/>
      <w:bookmarkStart w:id="251" w:name="_Toc77095864"/>
      <w:r>
        <w:t xml:space="preserve">Table </w:t>
      </w:r>
      <w:r>
        <w:fldChar w:fldCharType="begin"/>
      </w:r>
      <w:r>
        <w:instrText xml:space="preserve"> SEQ Table \* ARABIC </w:instrText>
      </w:r>
      <w:r>
        <w:fldChar w:fldCharType="separate"/>
      </w:r>
      <w:r w:rsidR="008116BB">
        <w:rPr>
          <w:noProof/>
        </w:rPr>
        <w:t>6</w:t>
      </w:r>
      <w:r>
        <w:fldChar w:fldCharType="end"/>
      </w:r>
      <w:r>
        <w:t xml:space="preserve">: Attributes of element </w:t>
      </w:r>
      <w:r>
        <w:rPr>
          <w:rFonts w:ascii="Courier New" w:hAnsi="Courier New" w:cs="Courier New"/>
        </w:rPr>
        <w:t>&lt;connection_group/</w:t>
      </w:r>
      <w:r w:rsidRPr="00206E87">
        <w:rPr>
          <w:rFonts w:ascii="Courier New" w:hAnsi="Courier New" w:cs="Courier New"/>
        </w:rPr>
        <w:t>&gt;</w:t>
      </w:r>
      <w:bookmarkEnd w:id="249"/>
      <w:bookmarkEnd w:id="250"/>
      <w:bookmarkEnd w:id="251"/>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FC68DB" w:rsidRPr="007055D9" w14:paraId="54B34759" w14:textId="77777777" w:rsidTr="00FC68DB">
        <w:trPr>
          <w:tblHeade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490A64" w14:textId="77777777" w:rsidR="00FC68DB" w:rsidRPr="007055D9" w:rsidRDefault="00FC68DB" w:rsidP="00B202D2">
            <w:pPr>
              <w:keepNext/>
              <w:rPr>
                <w:b/>
                <w:i/>
              </w:rPr>
            </w:pPr>
            <w:r w:rsidRPr="007055D9">
              <w:rPr>
                <w:b/>
                <w:i/>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205F5D" w14:textId="77777777" w:rsidR="00FC68DB" w:rsidRPr="007055D9" w:rsidRDefault="00FC68DB" w:rsidP="00B202D2">
            <w:pPr>
              <w:keepNext/>
              <w:rPr>
                <w:b/>
                <w:i/>
              </w:rPr>
            </w:pPr>
            <w:r w:rsidRPr="007055D9">
              <w:rPr>
                <w:b/>
                <w:i/>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F7719B" w14:textId="77777777" w:rsidR="00FC68DB" w:rsidRPr="007055D9" w:rsidRDefault="00FC68DB" w:rsidP="00B202D2">
            <w:pPr>
              <w:keepNext/>
              <w:rPr>
                <w:b/>
                <w:i/>
              </w:rPr>
            </w:pPr>
            <w:r>
              <w:rPr>
                <w:b/>
                <w:i/>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CCDF817" w14:textId="77777777" w:rsidR="00FC68DB" w:rsidRPr="007055D9" w:rsidRDefault="00FC68DB" w:rsidP="00B202D2">
            <w:pPr>
              <w:keepNext/>
              <w:rPr>
                <w:b/>
                <w:i/>
              </w:rPr>
            </w:pPr>
            <w:r w:rsidRPr="007055D9">
              <w:rPr>
                <w:b/>
                <w:i/>
              </w:rPr>
              <w:t>Constraint</w:t>
            </w:r>
          </w:p>
        </w:tc>
      </w:tr>
      <w:tr w:rsidR="00FC68DB" w:rsidRPr="007055D9" w14:paraId="7E4DC77C" w14:textId="77777777" w:rsidTr="00FC68DB">
        <w:trPr>
          <w:trHeight w:val="283"/>
          <w:jc w:val="center"/>
        </w:trPr>
        <w:tc>
          <w:tcPr>
            <w:tcW w:w="1983" w:type="dxa"/>
            <w:shd w:val="clear" w:color="auto" w:fill="auto"/>
          </w:tcPr>
          <w:p w14:paraId="7CC50C9E" w14:textId="77777777" w:rsidR="00FC68DB" w:rsidRPr="001D404C" w:rsidRDefault="00FC68DB" w:rsidP="00B202D2">
            <w:pPr>
              <w:rPr>
                <w:sz w:val="18"/>
                <w:szCs w:val="20"/>
              </w:rPr>
            </w:pPr>
            <w:r w:rsidRPr="001D404C">
              <w:rPr>
                <w:sz w:val="18"/>
                <w:szCs w:val="20"/>
              </w:rPr>
              <w:t>connected_to</w:t>
            </w:r>
          </w:p>
        </w:tc>
        <w:tc>
          <w:tcPr>
            <w:tcW w:w="1843" w:type="dxa"/>
            <w:shd w:val="clear" w:color="auto" w:fill="auto"/>
          </w:tcPr>
          <w:p w14:paraId="2E81FE83" w14:textId="77777777" w:rsidR="00FC68DB" w:rsidRPr="001D404C" w:rsidRDefault="00FC68DB" w:rsidP="00B202D2">
            <w:pPr>
              <w:rPr>
                <w:sz w:val="18"/>
                <w:szCs w:val="20"/>
              </w:rPr>
            </w:pPr>
            <w:r w:rsidRPr="001D404C">
              <w:rPr>
                <w:sz w:val="18"/>
                <w:szCs w:val="20"/>
              </w:rPr>
              <w:t>1</w:t>
            </w:r>
          </w:p>
        </w:tc>
        <w:tc>
          <w:tcPr>
            <w:tcW w:w="1697" w:type="dxa"/>
            <w:shd w:val="clear" w:color="auto" w:fill="auto"/>
          </w:tcPr>
          <w:p w14:paraId="4C0DBDD5" w14:textId="77777777" w:rsidR="00FC68DB" w:rsidRPr="001D404C" w:rsidRDefault="00FC68DB" w:rsidP="00B202D2">
            <w:pPr>
              <w:rPr>
                <w:sz w:val="18"/>
                <w:szCs w:val="20"/>
              </w:rPr>
            </w:pPr>
            <w:r w:rsidRPr="001D404C">
              <w:rPr>
                <w:sz w:val="18"/>
                <w:szCs w:val="20"/>
              </w:rPr>
              <w:t>Required</w:t>
            </w:r>
          </w:p>
        </w:tc>
        <w:tc>
          <w:tcPr>
            <w:tcW w:w="2977" w:type="dxa"/>
            <w:shd w:val="clear" w:color="auto" w:fill="auto"/>
          </w:tcPr>
          <w:p w14:paraId="463870D7" w14:textId="77777777" w:rsidR="00FC68DB" w:rsidRPr="001D404C" w:rsidRDefault="00FC68DB" w:rsidP="00B202D2">
            <w:pPr>
              <w:rPr>
                <w:sz w:val="18"/>
                <w:szCs w:val="20"/>
              </w:rPr>
            </w:pPr>
            <w:r w:rsidRPr="001D404C">
              <w:rPr>
                <w:sz w:val="18"/>
                <w:szCs w:val="20"/>
              </w:rPr>
              <w:t>-</w:t>
            </w:r>
          </w:p>
        </w:tc>
      </w:tr>
      <w:tr w:rsidR="00FC68DB" w:rsidRPr="007055D9" w14:paraId="17D19120" w14:textId="77777777" w:rsidTr="00FC68DB">
        <w:trPr>
          <w:trHeight w:val="283"/>
          <w:jc w:val="center"/>
        </w:trPr>
        <w:tc>
          <w:tcPr>
            <w:tcW w:w="1983" w:type="dxa"/>
            <w:shd w:val="clear" w:color="auto" w:fill="auto"/>
          </w:tcPr>
          <w:p w14:paraId="08EAE905" w14:textId="77777777" w:rsidR="00FC68DB" w:rsidRPr="001D404C" w:rsidRDefault="00FC68DB" w:rsidP="00B202D2">
            <w:pPr>
              <w:rPr>
                <w:sz w:val="18"/>
                <w:szCs w:val="20"/>
              </w:rPr>
            </w:pPr>
            <w:proofErr w:type="spellStart"/>
            <w:r w:rsidRPr="001D404C">
              <w:rPr>
                <w:sz w:val="18"/>
                <w:szCs w:val="20"/>
              </w:rPr>
              <w:t>connection_list</w:t>
            </w:r>
            <w:proofErr w:type="spellEnd"/>
          </w:p>
        </w:tc>
        <w:tc>
          <w:tcPr>
            <w:tcW w:w="1843" w:type="dxa"/>
            <w:shd w:val="clear" w:color="auto" w:fill="auto"/>
          </w:tcPr>
          <w:p w14:paraId="36FA19CB" w14:textId="77777777" w:rsidR="00FC68DB" w:rsidRPr="001D404C" w:rsidRDefault="00FC68DB" w:rsidP="00B202D2">
            <w:pPr>
              <w:rPr>
                <w:sz w:val="18"/>
                <w:szCs w:val="20"/>
              </w:rPr>
            </w:pPr>
            <w:r w:rsidRPr="001D404C">
              <w:rPr>
                <w:sz w:val="18"/>
                <w:szCs w:val="20"/>
              </w:rPr>
              <w:t>1</w:t>
            </w:r>
          </w:p>
        </w:tc>
        <w:tc>
          <w:tcPr>
            <w:tcW w:w="1697" w:type="dxa"/>
            <w:shd w:val="clear" w:color="auto" w:fill="auto"/>
          </w:tcPr>
          <w:p w14:paraId="33BC4455" w14:textId="77777777" w:rsidR="00FC68DB" w:rsidRPr="001D404C" w:rsidRDefault="00FC68DB" w:rsidP="00B202D2">
            <w:pPr>
              <w:rPr>
                <w:sz w:val="18"/>
                <w:szCs w:val="20"/>
              </w:rPr>
            </w:pPr>
            <w:r w:rsidRPr="001D404C">
              <w:rPr>
                <w:sz w:val="18"/>
                <w:szCs w:val="20"/>
              </w:rPr>
              <w:t>Required</w:t>
            </w:r>
          </w:p>
        </w:tc>
        <w:tc>
          <w:tcPr>
            <w:tcW w:w="2977" w:type="dxa"/>
            <w:shd w:val="clear" w:color="auto" w:fill="auto"/>
          </w:tcPr>
          <w:p w14:paraId="58964493" w14:textId="77777777" w:rsidR="00FC68DB" w:rsidRPr="001D404C" w:rsidRDefault="00FC68DB" w:rsidP="00B202D2">
            <w:pPr>
              <w:rPr>
                <w:sz w:val="18"/>
                <w:szCs w:val="20"/>
              </w:rPr>
            </w:pPr>
            <w:r w:rsidRPr="001D404C">
              <w:rPr>
                <w:sz w:val="18"/>
                <w:szCs w:val="20"/>
              </w:rPr>
              <w:t>-</w:t>
            </w:r>
          </w:p>
        </w:tc>
      </w:tr>
      <w:tr w:rsidR="00FC68DB" w:rsidRPr="007055D9" w14:paraId="7428478C" w14:textId="77777777" w:rsidTr="00FC68DB">
        <w:trPr>
          <w:trHeight w:val="283"/>
          <w:jc w:val="center"/>
        </w:trPr>
        <w:tc>
          <w:tcPr>
            <w:tcW w:w="1983" w:type="dxa"/>
            <w:shd w:val="clear" w:color="auto" w:fill="auto"/>
          </w:tcPr>
          <w:p w14:paraId="5DB9244F" w14:textId="77777777" w:rsidR="00FC68DB" w:rsidRPr="001D404C" w:rsidRDefault="00FC68DB" w:rsidP="00B202D2">
            <w:pPr>
              <w:rPr>
                <w:sz w:val="18"/>
                <w:szCs w:val="20"/>
              </w:rPr>
            </w:pPr>
            <w:proofErr w:type="spellStart"/>
            <w:r w:rsidRPr="001D404C">
              <w:rPr>
                <w:sz w:val="18"/>
                <w:szCs w:val="20"/>
              </w:rPr>
              <w:lastRenderedPageBreak/>
              <w:t>contact_list</w:t>
            </w:r>
            <w:proofErr w:type="spellEnd"/>
          </w:p>
        </w:tc>
        <w:tc>
          <w:tcPr>
            <w:tcW w:w="1843" w:type="dxa"/>
            <w:shd w:val="clear" w:color="auto" w:fill="auto"/>
          </w:tcPr>
          <w:p w14:paraId="22B2C092" w14:textId="77777777" w:rsidR="00FC68DB" w:rsidRPr="001D404C" w:rsidRDefault="00FC68DB" w:rsidP="00B202D2">
            <w:pPr>
              <w:rPr>
                <w:sz w:val="18"/>
                <w:szCs w:val="20"/>
              </w:rPr>
            </w:pPr>
            <w:r w:rsidRPr="001D404C">
              <w:rPr>
                <w:sz w:val="18"/>
                <w:szCs w:val="20"/>
              </w:rPr>
              <w:t>1</w:t>
            </w:r>
          </w:p>
        </w:tc>
        <w:tc>
          <w:tcPr>
            <w:tcW w:w="1697" w:type="dxa"/>
            <w:shd w:val="clear" w:color="auto" w:fill="auto"/>
          </w:tcPr>
          <w:p w14:paraId="3E925AA9" w14:textId="77777777" w:rsidR="00FC68DB" w:rsidRPr="001D404C" w:rsidRDefault="00FC68DB" w:rsidP="00B202D2">
            <w:pPr>
              <w:rPr>
                <w:sz w:val="18"/>
                <w:szCs w:val="20"/>
              </w:rPr>
            </w:pPr>
            <w:r w:rsidRPr="001D404C">
              <w:rPr>
                <w:sz w:val="18"/>
                <w:szCs w:val="20"/>
              </w:rPr>
              <w:t>Optional</w:t>
            </w:r>
          </w:p>
        </w:tc>
        <w:tc>
          <w:tcPr>
            <w:tcW w:w="2977" w:type="dxa"/>
            <w:shd w:val="clear" w:color="auto" w:fill="auto"/>
          </w:tcPr>
          <w:p w14:paraId="0FACD306" w14:textId="77777777" w:rsidR="00FC68DB" w:rsidRPr="001D404C" w:rsidRDefault="00FC68DB" w:rsidP="00B202D2">
            <w:pPr>
              <w:keepNext/>
              <w:rPr>
                <w:sz w:val="18"/>
                <w:szCs w:val="20"/>
              </w:rPr>
            </w:pPr>
            <w:r w:rsidRPr="001D404C">
              <w:rPr>
                <w:sz w:val="18"/>
                <w:szCs w:val="20"/>
              </w:rPr>
              <w:t>-</w:t>
            </w:r>
          </w:p>
        </w:tc>
      </w:tr>
    </w:tbl>
    <w:p w14:paraId="484DB2CE" w14:textId="6DB35EEB" w:rsidR="00FC68DB" w:rsidRDefault="00FC68DB" w:rsidP="00B202D2">
      <w:pPr>
        <w:pStyle w:val="Beschriftung"/>
        <w:spacing w:before="120"/>
        <w:rPr>
          <w:b/>
          <w:lang w:eastAsia="x-none"/>
        </w:rPr>
      </w:pPr>
      <w:bookmarkStart w:id="252" w:name="_Toc3566417"/>
      <w:bookmarkStart w:id="253" w:name="_Toc34747417"/>
      <w:bookmarkStart w:id="254" w:name="_Toc77095865"/>
      <w:r>
        <w:t xml:space="preserve">Table </w:t>
      </w:r>
      <w:r>
        <w:fldChar w:fldCharType="begin"/>
      </w:r>
      <w:r>
        <w:instrText xml:space="preserve"> SEQ Table \* ARABIC </w:instrText>
      </w:r>
      <w:r>
        <w:fldChar w:fldCharType="separate"/>
      </w:r>
      <w:r w:rsidR="008116BB">
        <w:rPr>
          <w:noProof/>
        </w:rPr>
        <w:t>7</w:t>
      </w:r>
      <w:r>
        <w:fldChar w:fldCharType="end"/>
      </w:r>
      <w:r>
        <w:t xml:space="preserve">: Nested elements of element </w:t>
      </w:r>
      <w:r>
        <w:rPr>
          <w:rFonts w:ascii="Courier New" w:hAnsi="Courier New" w:cs="Courier New"/>
        </w:rPr>
        <w:t>&lt;connection_group/</w:t>
      </w:r>
      <w:r w:rsidRPr="00206E87">
        <w:rPr>
          <w:rFonts w:ascii="Courier New" w:hAnsi="Courier New" w:cs="Courier New"/>
        </w:rPr>
        <w:t>&gt;</w:t>
      </w:r>
      <w:bookmarkEnd w:id="252"/>
      <w:bookmarkEnd w:id="253"/>
      <w:bookmarkEnd w:id="254"/>
    </w:p>
    <w:p w14:paraId="67D166DE" w14:textId="77777777" w:rsidR="00FC68DB" w:rsidRPr="00FD64A6" w:rsidRDefault="00FC68DB" w:rsidP="00B202D2">
      <w:pPr>
        <w:keepNext/>
        <w:rPr>
          <w:b/>
          <w:i/>
          <w:lang w:eastAsia="x-none"/>
        </w:rPr>
      </w:pPr>
      <w:r w:rsidRPr="00FD64A6">
        <w:rPr>
          <w:b/>
          <w:i/>
          <w:lang w:eastAsia="x-none"/>
        </w:rPr>
        <w:t xml:space="preserve">Remarks: </w:t>
      </w:r>
    </w:p>
    <w:p w14:paraId="67645146" w14:textId="77777777" w:rsidR="00FC68DB" w:rsidRPr="00BD4394" w:rsidRDefault="00FC68DB" w:rsidP="00BA04B6">
      <w:pPr>
        <w:pStyle w:val="Listenabsatz"/>
        <w:numPr>
          <w:ilvl w:val="0"/>
          <w:numId w:val="18"/>
        </w:numPr>
        <w:tabs>
          <w:tab w:val="clear" w:pos="403"/>
        </w:tabs>
        <w:spacing w:after="0" w:line="240" w:lineRule="auto"/>
        <w:ind w:left="709" w:hanging="349"/>
        <w:contextualSpacing w:val="0"/>
        <w:rPr>
          <w:lang w:val="en-US"/>
        </w:rPr>
      </w:pPr>
      <w:r w:rsidRPr="00D977AB">
        <w:rPr>
          <w:lang w:val="en-US" w:eastAsia="x-none"/>
        </w:rPr>
        <w:t>A</w:t>
      </w:r>
      <w:r w:rsidRPr="00D977AB">
        <w:rPr>
          <w:rFonts w:cs="Arial"/>
          <w:lang w:val="en-US"/>
        </w:rPr>
        <w:t xml:space="preserve">n empty or missing </w:t>
      </w:r>
      <w:r w:rsidRPr="00D977AB">
        <w:rPr>
          <w:rFonts w:ascii="Courier New" w:hAnsi="Courier New" w:cs="Courier New"/>
          <w:b/>
          <w:i/>
          <w:sz w:val="18"/>
          <w:szCs w:val="18"/>
          <w:lang w:val="en-US"/>
        </w:rPr>
        <w:t>&lt;connected_to&gt;</w:t>
      </w:r>
      <w:r w:rsidRPr="00D977AB">
        <w:rPr>
          <w:rFonts w:cs="Arial"/>
          <w:lang w:val="en-US"/>
        </w:rPr>
        <w:t xml:space="preserve"> means a connection according to geometric neighborhood, alone</w:t>
      </w:r>
      <w:r w:rsidRPr="00D977AB">
        <w:rPr>
          <w:rStyle w:val="Funotenzeichen"/>
          <w:rFonts w:cs="Arial"/>
          <w:lang w:val="en-US"/>
        </w:rPr>
        <w:footnoteReference w:id="8"/>
      </w:r>
      <w:r w:rsidRPr="00D977AB">
        <w:rPr>
          <w:rFonts w:cs="Arial"/>
          <w:lang w:val="en-US"/>
        </w:rPr>
        <w:t xml:space="preserve">. However, if </w:t>
      </w:r>
      <w:r w:rsidRPr="00D977AB">
        <w:rPr>
          <w:rFonts w:ascii="Courier New" w:hAnsi="Courier New" w:cs="Courier New"/>
          <w:b/>
          <w:i/>
          <w:sz w:val="18"/>
          <w:szCs w:val="18"/>
          <w:lang w:val="en-US"/>
        </w:rPr>
        <w:t>&lt;connected_to&gt;</w:t>
      </w:r>
      <w:r w:rsidRPr="00D977AB">
        <w:rPr>
          <w:rFonts w:cs="Arial"/>
          <w:lang w:val="en-US"/>
        </w:rPr>
        <w:t xml:space="preserve"> is present, it must be </w:t>
      </w:r>
      <w:r w:rsidRPr="00D977AB">
        <w:rPr>
          <w:rFonts w:cs="Arial"/>
          <w:i/>
          <w:lang w:val="en-US"/>
        </w:rPr>
        <w:t>complete</w:t>
      </w:r>
      <w:r w:rsidRPr="00D977AB">
        <w:rPr>
          <w:rFonts w:cs="Arial"/>
          <w:lang w:val="en-US"/>
        </w:rPr>
        <w:t xml:space="preserve">, </w:t>
      </w:r>
      <w:proofErr w:type="spellStart"/>
      <w:r w:rsidRPr="00D977AB">
        <w:rPr>
          <w:rFonts w:cs="Arial"/>
          <w:lang w:val="en-US"/>
        </w:rPr>
        <w:t>i</w:t>
      </w:r>
      <w:proofErr w:type="spellEnd"/>
      <w:r w:rsidRPr="00D977AB">
        <w:rPr>
          <w:rFonts w:cs="Arial"/>
          <w:lang w:val="en-US"/>
        </w:rPr>
        <w:t xml:space="preserve">. e. no additional connection </w:t>
      </w:r>
      <w:proofErr w:type="spellStart"/>
      <w:r w:rsidRPr="00D977AB">
        <w:rPr>
          <w:rFonts w:cs="Arial"/>
          <w:lang w:val="en-US"/>
        </w:rPr>
        <w:t>parters</w:t>
      </w:r>
      <w:proofErr w:type="spellEnd"/>
      <w:r w:rsidRPr="00D977AB">
        <w:rPr>
          <w:rFonts w:cs="Arial"/>
          <w:lang w:val="en-US"/>
        </w:rPr>
        <w:t xml:space="preserve"> are to be searched. </w:t>
      </w:r>
    </w:p>
    <w:p w14:paraId="0E8EE996" w14:textId="77777777" w:rsidR="00FC68DB" w:rsidRPr="008F5F84" w:rsidRDefault="00FC68DB" w:rsidP="00BA04B6">
      <w:pPr>
        <w:pStyle w:val="Listenabsatz"/>
        <w:numPr>
          <w:ilvl w:val="0"/>
          <w:numId w:val="18"/>
        </w:numPr>
        <w:tabs>
          <w:tab w:val="clear" w:pos="403"/>
        </w:tabs>
        <w:spacing w:after="0" w:line="240" w:lineRule="auto"/>
        <w:ind w:left="709" w:hanging="349"/>
        <w:contextualSpacing w:val="0"/>
        <w:rPr>
          <w:lang w:val="en-US"/>
        </w:rPr>
      </w:pPr>
      <w:r w:rsidRPr="008F5F84">
        <w:rPr>
          <w:rFonts w:cs="Arial"/>
          <w:lang w:val="en-US"/>
        </w:rPr>
        <w:t xml:space="preserve">In addition to parts and properties, </w:t>
      </w:r>
      <w:r w:rsidRPr="008F5F84">
        <w:rPr>
          <w:rFonts w:cs="Arial"/>
          <w:i/>
          <w:lang w:val="en-US"/>
        </w:rPr>
        <w:t>no</w:t>
      </w:r>
      <w:r w:rsidRPr="008F5F84">
        <w:rPr>
          <w:rFonts w:cs="Arial"/>
          <w:lang w:val="en-US"/>
        </w:rPr>
        <w:t xml:space="preserve"> other means (</w:t>
      </w:r>
      <w:proofErr w:type="gramStart"/>
      <w:r w:rsidRPr="008F5F84">
        <w:rPr>
          <w:rFonts w:cs="Arial"/>
          <w:lang w:val="en-US"/>
        </w:rPr>
        <w:t>e.g.</w:t>
      </w:r>
      <w:proofErr w:type="gramEnd"/>
      <w:r w:rsidRPr="008F5F84">
        <w:rPr>
          <w:rFonts w:cs="Arial"/>
          <w:lang w:val="en-US"/>
        </w:rPr>
        <w:t xml:space="preserve"> sets) for grouping objects are allowed. </w:t>
      </w:r>
    </w:p>
    <w:p w14:paraId="1BA3DC56" w14:textId="77777777" w:rsidR="00FC68DB" w:rsidRPr="007055D9" w:rsidRDefault="00FC68DB" w:rsidP="00B202D2">
      <w:pPr>
        <w:pStyle w:val="berschrift3"/>
      </w:pPr>
      <w:bookmarkStart w:id="255" w:name="_Ref432343981"/>
      <w:bookmarkStart w:id="256" w:name="_Toc3556947"/>
      <w:bookmarkStart w:id="257" w:name="_Toc34747196"/>
      <w:bookmarkStart w:id="258" w:name="_Toc77102010"/>
      <w:bookmarkStart w:id="259" w:name="_Toc86863798"/>
      <w:r w:rsidRPr="007055D9">
        <w:t>Connected Objects</w:t>
      </w:r>
      <w:bookmarkEnd w:id="255"/>
      <w:bookmarkEnd w:id="256"/>
      <w:bookmarkEnd w:id="257"/>
      <w:bookmarkEnd w:id="258"/>
      <w:bookmarkEnd w:id="259"/>
      <w:r w:rsidRPr="007055D9">
        <w:t xml:space="preserve"> </w:t>
      </w:r>
    </w:p>
    <w:p w14:paraId="78489599" w14:textId="5325AC7F" w:rsidR="00FC68DB" w:rsidRPr="007055D9" w:rsidRDefault="00FC68DB" w:rsidP="00B202D2">
      <w:r w:rsidRPr="007055D9">
        <w:t>The basic objects which can be jointed together are parts and assemblies (</w:t>
      </w:r>
      <w:r>
        <w:t>see Chapter</w:t>
      </w:r>
      <w:r w:rsidRPr="007055D9">
        <w:t xml:space="preserve"> </w:t>
      </w:r>
      <w:r w:rsidRPr="007055D9">
        <w:fldChar w:fldCharType="begin"/>
      </w:r>
      <w:r w:rsidRPr="007055D9">
        <w:instrText xml:space="preserve"> REF _Ref371939247 \r \h </w:instrText>
      </w:r>
      <w:r>
        <w:instrText xml:space="preserve"> \* MERGEFORMAT </w:instrText>
      </w:r>
      <w:r w:rsidRPr="007055D9">
        <w:fldChar w:fldCharType="separate"/>
      </w:r>
      <w:r w:rsidR="008116BB">
        <w:t>6</w:t>
      </w:r>
      <w:r w:rsidRPr="007055D9">
        <w:fldChar w:fldCharType="end"/>
      </w:r>
      <w:r w:rsidRPr="007055D9">
        <w:t xml:space="preserve">) which appear as nested elements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sidRPr="007055D9">
        <w:t xml:space="preserve"> and </w:t>
      </w:r>
      <w:r w:rsidRPr="00446313">
        <w:rPr>
          <w:rFonts w:ascii="Courier New" w:hAnsi="Courier New" w:cs="Courier New"/>
          <w:b/>
          <w:i/>
          <w:sz w:val="18"/>
          <w:szCs w:val="18"/>
        </w:rPr>
        <w:t>&lt;</w:t>
      </w:r>
      <w:proofErr w:type="spellStart"/>
      <w:r w:rsidRPr="00446313">
        <w:rPr>
          <w:rFonts w:ascii="Courier New" w:hAnsi="Courier New" w:cs="Courier New"/>
          <w:b/>
          <w:i/>
          <w:sz w:val="18"/>
          <w:szCs w:val="18"/>
        </w:rPr>
        <w:t>assy</w:t>
      </w:r>
      <w:proofErr w:type="spellEnd"/>
      <w:r>
        <w:rPr>
          <w:rFonts w:ascii="Courier New" w:hAnsi="Courier New" w:cs="Courier New"/>
          <w:b/>
          <w:i/>
          <w:sz w:val="18"/>
          <w:szCs w:val="18"/>
        </w:rPr>
        <w:t>/</w:t>
      </w:r>
      <w:r w:rsidRPr="00446313">
        <w:rPr>
          <w:rFonts w:ascii="Courier New" w:hAnsi="Courier New" w:cs="Courier New"/>
          <w:b/>
          <w:i/>
          <w:sz w:val="18"/>
          <w:szCs w:val="18"/>
        </w:rPr>
        <w:t>&gt;</w:t>
      </w:r>
      <w:r w:rsidRPr="007055D9">
        <w:t xml:space="preserve"> of </w:t>
      </w:r>
      <w:r w:rsidRPr="00446313">
        <w:rPr>
          <w:rFonts w:ascii="Courier New" w:hAnsi="Courier New" w:cs="Courier New"/>
          <w:b/>
          <w:i/>
          <w:sz w:val="18"/>
          <w:szCs w:val="18"/>
        </w:rPr>
        <w:t>&lt;connected_to&gt;</w:t>
      </w:r>
      <w:r w:rsidRPr="007055D9">
        <w:t xml:space="preserve">. </w:t>
      </w:r>
    </w:p>
    <w:p w14:paraId="139FFDEE" w14:textId="77777777" w:rsidR="00FC68DB" w:rsidRPr="007055D9" w:rsidRDefault="00FC68DB" w:rsidP="00B202D2">
      <w:r w:rsidRPr="007055D9">
        <w:t xml:space="preserve">XML-specification of </w:t>
      </w:r>
      <w:r w:rsidRPr="00446313">
        <w:rPr>
          <w:rFonts w:ascii="Courier New" w:hAnsi="Courier New" w:cs="Courier New"/>
          <w:b/>
          <w:i/>
          <w:sz w:val="18"/>
          <w:szCs w:val="18"/>
        </w:rPr>
        <w:t>&lt;connected_to&gt;</w:t>
      </w:r>
      <w:r w:rsidRPr="007055D9">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FC68DB" w:rsidRPr="007055D9" w14:paraId="70F3D586" w14:textId="77777777" w:rsidTr="00FC68DB">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DD43F0" w14:textId="77777777" w:rsidR="00FC68DB" w:rsidRPr="007055D9" w:rsidRDefault="00FC68DB" w:rsidP="00B202D2">
            <w:pPr>
              <w:rPr>
                <w:b/>
                <w:i/>
              </w:rPr>
            </w:pPr>
            <w:r w:rsidRPr="007055D9">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843C08" w14:textId="77777777" w:rsidR="00FC68DB" w:rsidRPr="007055D9" w:rsidRDefault="00FC68DB" w:rsidP="00B202D2">
            <w:pPr>
              <w:rPr>
                <w:b/>
                <w:i/>
              </w:rPr>
            </w:pPr>
            <w:r w:rsidRPr="007055D9">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5FFE3D5" w14:textId="77777777" w:rsidR="00FC68DB" w:rsidRPr="007055D9" w:rsidRDefault="00FC68DB" w:rsidP="00B202D2">
            <w:pPr>
              <w:rPr>
                <w:b/>
                <w:i/>
              </w:rPr>
            </w:pPr>
            <w:r>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4D455FE" w14:textId="77777777" w:rsidR="00FC68DB" w:rsidRPr="007055D9" w:rsidRDefault="00FC68DB" w:rsidP="00B202D2">
            <w:pPr>
              <w:rPr>
                <w:b/>
                <w:i/>
              </w:rPr>
            </w:pPr>
            <w:r w:rsidRPr="007055D9">
              <w:rPr>
                <w:b/>
                <w:i/>
              </w:rPr>
              <w:t>Constraint</w:t>
            </w:r>
          </w:p>
        </w:tc>
      </w:tr>
      <w:tr w:rsidR="00FC68DB" w:rsidRPr="007055D9" w14:paraId="35C0EF0D" w14:textId="77777777" w:rsidTr="00FC68DB">
        <w:trPr>
          <w:jc w:val="center"/>
        </w:trPr>
        <w:tc>
          <w:tcPr>
            <w:tcW w:w="1979" w:type="dxa"/>
            <w:tcBorders>
              <w:top w:val="single" w:sz="8" w:space="0" w:color="auto"/>
              <w:bottom w:val="dotted" w:sz="4" w:space="0" w:color="auto"/>
            </w:tcBorders>
            <w:shd w:val="clear" w:color="auto" w:fill="auto"/>
          </w:tcPr>
          <w:p w14:paraId="5553773B" w14:textId="77777777" w:rsidR="00FC68DB" w:rsidRPr="003103A4" w:rsidRDefault="00FC68DB" w:rsidP="00B202D2">
            <w:pPr>
              <w:rPr>
                <w:sz w:val="20"/>
                <w:szCs w:val="20"/>
              </w:rPr>
            </w:pPr>
            <w:r>
              <w:rPr>
                <w:sz w:val="20"/>
                <w:szCs w:val="20"/>
              </w:rPr>
              <w:t>p</w:t>
            </w:r>
            <w:r w:rsidRPr="003103A4">
              <w:rPr>
                <w:sz w:val="20"/>
                <w:szCs w:val="20"/>
              </w:rPr>
              <w:t>art</w:t>
            </w:r>
          </w:p>
        </w:tc>
        <w:tc>
          <w:tcPr>
            <w:tcW w:w="1280" w:type="dxa"/>
            <w:tcBorders>
              <w:top w:val="single" w:sz="8" w:space="0" w:color="auto"/>
              <w:bottom w:val="dotted" w:sz="4" w:space="0" w:color="auto"/>
            </w:tcBorders>
            <w:shd w:val="clear" w:color="auto" w:fill="auto"/>
          </w:tcPr>
          <w:p w14:paraId="7E11EE84" w14:textId="77777777" w:rsidR="00FC68DB" w:rsidRPr="003103A4" w:rsidRDefault="00FC68DB" w:rsidP="00B202D2">
            <w:pPr>
              <w:rPr>
                <w:sz w:val="20"/>
                <w:szCs w:val="20"/>
              </w:rPr>
            </w:pPr>
            <w:r w:rsidRPr="003103A4">
              <w:rPr>
                <w:sz w:val="20"/>
                <w:szCs w:val="20"/>
              </w:rPr>
              <w:t>1 - *</w:t>
            </w:r>
          </w:p>
        </w:tc>
        <w:tc>
          <w:tcPr>
            <w:tcW w:w="2552" w:type="dxa"/>
            <w:tcBorders>
              <w:top w:val="single" w:sz="8" w:space="0" w:color="auto"/>
            </w:tcBorders>
            <w:shd w:val="clear" w:color="auto" w:fill="auto"/>
            <w:vAlign w:val="center"/>
          </w:tcPr>
          <w:p w14:paraId="10F8473A" w14:textId="77777777" w:rsidR="00FC68DB" w:rsidRPr="008D6479" w:rsidRDefault="00FC68DB" w:rsidP="00B202D2">
            <w:pPr>
              <w:rPr>
                <w:sz w:val="20"/>
                <w:szCs w:val="20"/>
                <w:highlight w:val="yellow"/>
              </w:rPr>
            </w:pPr>
            <w:r w:rsidRPr="00AC1F90">
              <w:rPr>
                <w:sz w:val="20"/>
                <w:szCs w:val="20"/>
              </w:rPr>
              <w:t>Optional</w:t>
            </w:r>
          </w:p>
        </w:tc>
        <w:tc>
          <w:tcPr>
            <w:tcW w:w="2689" w:type="dxa"/>
            <w:tcBorders>
              <w:top w:val="single" w:sz="8" w:space="0" w:color="auto"/>
              <w:bottom w:val="dotted" w:sz="4" w:space="0" w:color="auto"/>
            </w:tcBorders>
            <w:shd w:val="clear" w:color="auto" w:fill="auto"/>
          </w:tcPr>
          <w:p w14:paraId="1FD1268F" w14:textId="77777777" w:rsidR="00FC68DB" w:rsidRPr="003103A4" w:rsidRDefault="00FC68DB" w:rsidP="00B202D2">
            <w:pPr>
              <w:rPr>
                <w:sz w:val="20"/>
                <w:szCs w:val="20"/>
              </w:rPr>
            </w:pPr>
            <w:r w:rsidRPr="003103A4">
              <w:rPr>
                <w:sz w:val="20"/>
                <w:szCs w:val="20"/>
              </w:rPr>
              <w:t>-</w:t>
            </w:r>
          </w:p>
        </w:tc>
      </w:tr>
      <w:tr w:rsidR="00FC68DB" w:rsidRPr="007055D9" w14:paraId="4FE45A62" w14:textId="77777777" w:rsidTr="00FC68DB">
        <w:trPr>
          <w:jc w:val="center"/>
        </w:trPr>
        <w:tc>
          <w:tcPr>
            <w:tcW w:w="1979" w:type="dxa"/>
            <w:tcBorders>
              <w:top w:val="dotted" w:sz="4" w:space="0" w:color="auto"/>
              <w:bottom w:val="single" w:sz="8" w:space="0" w:color="000000"/>
            </w:tcBorders>
            <w:shd w:val="clear" w:color="auto" w:fill="auto"/>
          </w:tcPr>
          <w:p w14:paraId="459F9AEB" w14:textId="77777777" w:rsidR="00FC68DB" w:rsidRPr="003103A4" w:rsidRDefault="00FC68DB" w:rsidP="00B202D2">
            <w:pPr>
              <w:rPr>
                <w:sz w:val="20"/>
                <w:szCs w:val="20"/>
              </w:rPr>
            </w:pPr>
            <w:proofErr w:type="spellStart"/>
            <w:r>
              <w:rPr>
                <w:sz w:val="20"/>
                <w:szCs w:val="20"/>
              </w:rPr>
              <w:t>a</w:t>
            </w:r>
            <w:r w:rsidRPr="003103A4">
              <w:rPr>
                <w:sz w:val="20"/>
                <w:szCs w:val="20"/>
              </w:rPr>
              <w:t>ssy</w:t>
            </w:r>
            <w:proofErr w:type="spellEnd"/>
          </w:p>
        </w:tc>
        <w:tc>
          <w:tcPr>
            <w:tcW w:w="1280" w:type="dxa"/>
            <w:tcBorders>
              <w:top w:val="dotted" w:sz="4" w:space="0" w:color="auto"/>
              <w:bottom w:val="single" w:sz="8" w:space="0" w:color="000000"/>
            </w:tcBorders>
            <w:shd w:val="clear" w:color="auto" w:fill="auto"/>
          </w:tcPr>
          <w:p w14:paraId="1706F101" w14:textId="77777777" w:rsidR="00FC68DB" w:rsidRPr="003103A4" w:rsidRDefault="00FC68DB" w:rsidP="00B202D2">
            <w:pPr>
              <w:rPr>
                <w:sz w:val="20"/>
                <w:szCs w:val="20"/>
              </w:rPr>
            </w:pPr>
            <w:r w:rsidRPr="003103A4">
              <w:rPr>
                <w:sz w:val="20"/>
                <w:szCs w:val="20"/>
              </w:rPr>
              <w:t>1 - *</w:t>
            </w:r>
          </w:p>
        </w:tc>
        <w:tc>
          <w:tcPr>
            <w:tcW w:w="2552" w:type="dxa"/>
            <w:tcBorders>
              <w:bottom w:val="single" w:sz="8" w:space="0" w:color="000000"/>
            </w:tcBorders>
            <w:shd w:val="clear" w:color="auto" w:fill="auto"/>
          </w:tcPr>
          <w:p w14:paraId="00587FB8" w14:textId="77777777" w:rsidR="00FC68DB" w:rsidRPr="003103A4" w:rsidRDefault="00FC68DB" w:rsidP="00B202D2">
            <w:pPr>
              <w:rPr>
                <w:sz w:val="20"/>
                <w:szCs w:val="20"/>
              </w:rPr>
            </w:pPr>
            <w:r>
              <w:rPr>
                <w:sz w:val="20"/>
                <w:szCs w:val="20"/>
              </w:rPr>
              <w:t>Optional</w:t>
            </w:r>
          </w:p>
        </w:tc>
        <w:tc>
          <w:tcPr>
            <w:tcW w:w="2689" w:type="dxa"/>
            <w:tcBorders>
              <w:top w:val="dotted" w:sz="4" w:space="0" w:color="auto"/>
              <w:bottom w:val="single" w:sz="8" w:space="0" w:color="000000"/>
            </w:tcBorders>
            <w:shd w:val="clear" w:color="auto" w:fill="auto"/>
          </w:tcPr>
          <w:p w14:paraId="5E286CD7" w14:textId="77777777" w:rsidR="00FC68DB" w:rsidRPr="003103A4" w:rsidRDefault="00FC68DB" w:rsidP="00B202D2">
            <w:pPr>
              <w:keepNext/>
              <w:rPr>
                <w:sz w:val="20"/>
                <w:szCs w:val="20"/>
              </w:rPr>
            </w:pPr>
            <w:r w:rsidRPr="003103A4">
              <w:rPr>
                <w:sz w:val="20"/>
                <w:szCs w:val="20"/>
              </w:rPr>
              <w:t>-</w:t>
            </w:r>
          </w:p>
        </w:tc>
      </w:tr>
    </w:tbl>
    <w:p w14:paraId="066C4782" w14:textId="3A4978F3" w:rsidR="00FC68DB" w:rsidRDefault="00FC68DB" w:rsidP="00B202D2">
      <w:pPr>
        <w:pStyle w:val="Beschriftung"/>
        <w:spacing w:before="120"/>
      </w:pPr>
      <w:bookmarkStart w:id="260" w:name="_Toc3566418"/>
      <w:bookmarkStart w:id="261" w:name="_Toc34747418"/>
      <w:bookmarkStart w:id="262" w:name="_Toc77095866"/>
      <w:bookmarkStart w:id="263" w:name="_Ref371942385"/>
      <w:r>
        <w:t xml:space="preserve">Table </w:t>
      </w:r>
      <w:r>
        <w:fldChar w:fldCharType="begin"/>
      </w:r>
      <w:r>
        <w:instrText xml:space="preserve"> SEQ Table \* ARABIC </w:instrText>
      </w:r>
      <w:r>
        <w:fldChar w:fldCharType="separate"/>
      </w:r>
      <w:r w:rsidR="008116BB">
        <w:rPr>
          <w:noProof/>
        </w:rPr>
        <w:t>8</w:t>
      </w:r>
      <w:r>
        <w:fldChar w:fldCharType="end"/>
      </w:r>
      <w:r>
        <w:t xml:space="preserve">: Nested elements of </w:t>
      </w:r>
      <w:r w:rsidRPr="00F92FB3">
        <w:rPr>
          <w:rStyle w:val="elementdeftypeChar"/>
          <w:rFonts w:eastAsia="Calibri"/>
          <w:b w:val="0"/>
        </w:rPr>
        <w:t>&lt;connected_to&gt;</w:t>
      </w:r>
      <w:bookmarkEnd w:id="260"/>
      <w:bookmarkEnd w:id="261"/>
      <w:bookmarkEnd w:id="262"/>
    </w:p>
    <w:p w14:paraId="02FFFAE8" w14:textId="77777777" w:rsidR="00FC68DB" w:rsidRPr="007055D9" w:rsidRDefault="00FC68DB" w:rsidP="00B202D2">
      <w:pPr>
        <w:pStyle w:val="berschrift4"/>
      </w:pPr>
      <w:bookmarkStart w:id="264" w:name="_Ref428791371"/>
      <w:bookmarkStart w:id="265" w:name="_Ref428891357"/>
      <w:bookmarkStart w:id="266" w:name="_Ref428892751"/>
      <w:bookmarkStart w:id="267" w:name="_Toc3556948"/>
      <w:bookmarkStart w:id="268" w:name="_Toc34747197"/>
      <w:bookmarkStart w:id="269" w:name="_Toc77102011"/>
      <w:r>
        <w:t xml:space="preserve">Element </w:t>
      </w:r>
      <w:r w:rsidRPr="00E366F9">
        <w:rPr>
          <w:rFonts w:ascii="Courier New" w:hAnsi="Courier New" w:cs="Courier New"/>
          <w:b w:val="0"/>
        </w:rPr>
        <w:t>&lt;part</w:t>
      </w:r>
      <w:r>
        <w:rPr>
          <w:rFonts w:ascii="Courier New" w:hAnsi="Courier New" w:cs="Courier New"/>
          <w:b w:val="0"/>
        </w:rPr>
        <w:t>/</w:t>
      </w:r>
      <w:r w:rsidRPr="00E366F9">
        <w:rPr>
          <w:rFonts w:ascii="Courier New" w:hAnsi="Courier New" w:cs="Courier New"/>
          <w:b w:val="0"/>
        </w:rPr>
        <w:t>&gt;</w:t>
      </w:r>
      <w:bookmarkEnd w:id="263"/>
      <w:bookmarkEnd w:id="264"/>
      <w:bookmarkEnd w:id="265"/>
      <w:bookmarkEnd w:id="266"/>
      <w:bookmarkEnd w:id="267"/>
      <w:bookmarkEnd w:id="268"/>
      <w:bookmarkEnd w:id="269"/>
    </w:p>
    <w:p w14:paraId="31493DFF" w14:textId="77777777" w:rsidR="00FC68DB" w:rsidRPr="007055D9" w:rsidRDefault="00FC68DB" w:rsidP="00B202D2">
      <w:r w:rsidRPr="007055D9">
        <w:t xml:space="preserve">In χMCF, a part may refer to one CAx part or one CAE property, as well. </w:t>
      </w:r>
    </w:p>
    <w:p w14:paraId="61DC1D74" w14:textId="77777777" w:rsidR="00FC68DB" w:rsidRPr="007055D9" w:rsidRDefault="00FC68DB" w:rsidP="00B202D2">
      <w:r w:rsidRPr="007055D9">
        <w:t xml:space="preserve">It is described by the element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sidRPr="007055D9">
        <w:t xml:space="preserve"> and a numeric </w:t>
      </w:r>
      <w:r w:rsidRPr="00446313">
        <w:rPr>
          <w:rFonts w:ascii="Courier New" w:hAnsi="Courier New" w:cs="Courier New"/>
          <w:i/>
          <w:sz w:val="18"/>
          <w:szCs w:val="18"/>
        </w:rPr>
        <w:t>index</w:t>
      </w:r>
      <w:r w:rsidRPr="007055D9">
        <w:t xml:space="preserve">, a </w:t>
      </w:r>
      <w:r w:rsidRPr="00446313">
        <w:rPr>
          <w:rFonts w:ascii="Courier New" w:hAnsi="Courier New" w:cs="Courier New"/>
          <w:i/>
          <w:sz w:val="18"/>
          <w:szCs w:val="18"/>
        </w:rPr>
        <w:t>label</w:t>
      </w:r>
      <w:r w:rsidRPr="007055D9">
        <w:t xml:space="preserve"> </w:t>
      </w:r>
      <w:r>
        <w:t>(part code),</w:t>
      </w:r>
      <w:r w:rsidRPr="007055D9">
        <w:t xml:space="preserve"> a </w:t>
      </w:r>
      <w:proofErr w:type="spellStart"/>
      <w:r w:rsidRPr="00446313">
        <w:rPr>
          <w:rFonts w:ascii="Courier New" w:hAnsi="Courier New" w:cs="Courier New"/>
          <w:i/>
          <w:sz w:val="18"/>
          <w:szCs w:val="18"/>
        </w:rPr>
        <w:t>pid</w:t>
      </w:r>
      <w:proofErr w:type="spellEnd"/>
      <w:r w:rsidRPr="007055D9">
        <w:t xml:space="preserve"> (property id)</w:t>
      </w:r>
      <w:r>
        <w:t xml:space="preserve"> or </w:t>
      </w:r>
      <w:proofErr w:type="spellStart"/>
      <w:r w:rsidRPr="009C4BF2">
        <w:rPr>
          <w:rFonts w:ascii="Courier New" w:hAnsi="Courier New" w:cs="Courier New"/>
          <w:i/>
          <w:sz w:val="18"/>
          <w:szCs w:val="18"/>
        </w:rPr>
        <w:t>pname</w:t>
      </w:r>
      <w:proofErr w:type="spellEnd"/>
      <w:r>
        <w:t xml:space="preserve"> (property name)</w:t>
      </w:r>
      <w:r>
        <w:rPr>
          <w:rStyle w:val="Funotenzeichen"/>
        </w:rPr>
        <w:footnoteReference w:id="9"/>
      </w:r>
      <w:r w:rsidRPr="007055D9">
        <w:t xml:space="preserve">, all provided as attributes. However, if both attributes </w:t>
      </w:r>
      <w:r>
        <w:t>"</w:t>
      </w:r>
      <w:r w:rsidRPr="007055D9">
        <w:t>label</w:t>
      </w:r>
      <w:r>
        <w:t>"</w:t>
      </w:r>
      <w:r w:rsidRPr="007055D9">
        <w:t xml:space="preserve"> </w:t>
      </w:r>
      <w:r w:rsidRPr="00305D93">
        <w:rPr>
          <w:i/>
        </w:rPr>
        <w:t>and</w:t>
      </w:r>
      <w:r w:rsidRPr="007055D9">
        <w:t xml:space="preserve"> </w:t>
      </w:r>
      <w:r>
        <w:t>"</w:t>
      </w:r>
      <w:proofErr w:type="spellStart"/>
      <w:r w:rsidRPr="007055D9">
        <w:t>pid</w:t>
      </w:r>
      <w:proofErr w:type="spellEnd"/>
      <w:r>
        <w:t>"</w:t>
      </w:r>
      <w:r w:rsidRPr="007055D9">
        <w:t xml:space="preserve"> </w:t>
      </w:r>
      <w:r>
        <w:t>or "</w:t>
      </w:r>
      <w:r w:rsidRPr="007055D9">
        <w:t>label</w:t>
      </w:r>
      <w:r>
        <w:t>"</w:t>
      </w:r>
      <w:r w:rsidRPr="007055D9">
        <w:t xml:space="preserve"> </w:t>
      </w:r>
      <w:r w:rsidRPr="00305D93">
        <w:rPr>
          <w:i/>
        </w:rPr>
        <w:t>and</w:t>
      </w:r>
      <w:r w:rsidRPr="007055D9">
        <w:t xml:space="preserve"> </w:t>
      </w:r>
      <w:r>
        <w:t>"</w:t>
      </w:r>
      <w:proofErr w:type="spellStart"/>
      <w:r w:rsidRPr="007055D9">
        <w:t>p</w:t>
      </w:r>
      <w:r>
        <w:t>name</w:t>
      </w:r>
      <w:proofErr w:type="spellEnd"/>
      <w:r>
        <w:t>"</w:t>
      </w:r>
      <w:r w:rsidRPr="007055D9">
        <w:t xml:space="preserve"> are present, the label governs.</w:t>
      </w:r>
      <w:r>
        <w:t xml:space="preserve"> </w:t>
      </w:r>
    </w:p>
    <w:p w14:paraId="5462D65D" w14:textId="77777777" w:rsidR="00FC68DB" w:rsidRDefault="00FC68DB" w:rsidP="00B202D2">
      <w:r w:rsidRPr="007055D9">
        <w:t xml:space="preserve">The </w:t>
      </w:r>
      <w:r w:rsidRPr="00446313">
        <w:rPr>
          <w:rFonts w:ascii="Courier New" w:hAnsi="Courier New" w:cs="Courier New"/>
          <w:i/>
          <w:sz w:val="18"/>
          <w:szCs w:val="18"/>
        </w:rPr>
        <w:t>index</w:t>
      </w:r>
      <w:r w:rsidRPr="007055D9">
        <w:t xml:space="preserve"> needs to be unique only within the parent element </w:t>
      </w:r>
      <w:r w:rsidRPr="00446313">
        <w:rPr>
          <w:rFonts w:ascii="Courier New" w:hAnsi="Courier New" w:cs="Courier New"/>
          <w:b/>
          <w:i/>
          <w:sz w:val="18"/>
          <w:szCs w:val="18"/>
        </w:rPr>
        <w:t>&lt;connected_to&gt;.</w:t>
      </w:r>
      <w:r w:rsidRPr="007055D9">
        <w:t xml:space="preserve"> For specific connections, it is used as the matching index for the base sheet.</w:t>
      </w:r>
    </w:p>
    <w:p w14:paraId="6EC684D9" w14:textId="77777777" w:rsidR="00FC68DB" w:rsidRDefault="00FC68DB" w:rsidP="00B202D2">
      <w:r>
        <w:t xml:space="preserve">The attribute </w:t>
      </w:r>
      <w:r w:rsidRPr="001467B0">
        <w:rPr>
          <w:rFonts w:ascii="Courier New" w:hAnsi="Courier New" w:cs="Courier New"/>
          <w:i/>
          <w:sz w:val="18"/>
          <w:szCs w:val="18"/>
        </w:rPr>
        <w:t>index</w:t>
      </w:r>
      <w:r>
        <w:t xml:space="preserve"> of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Pr>
          <w:rFonts w:ascii="Courier New" w:hAnsi="Courier New" w:cs="Courier New"/>
          <w:b/>
          <w:i/>
          <w:sz w:val="18"/>
          <w:szCs w:val="18"/>
        </w:rPr>
        <w:t xml:space="preserve"> </w:t>
      </w:r>
      <w:r>
        <w:t xml:space="preserve">element is required only if the </w:t>
      </w:r>
      <w:r w:rsidRPr="004A2A03">
        <w:rPr>
          <w:rFonts w:ascii="Courier New" w:hAnsi="Courier New" w:cs="Courier New"/>
          <w:i/>
          <w:sz w:val="18"/>
          <w:szCs w:val="18"/>
        </w:rPr>
        <w:t>part</w:t>
      </w:r>
      <w:r>
        <w:t xml:space="preserve"> element is being used as nested element under element </w:t>
      </w:r>
      <w:r w:rsidRPr="008041BF">
        <w:rPr>
          <w:rStyle w:val="elementdeftypeChar"/>
          <w:rFonts w:eastAsia="Calibri"/>
        </w:rPr>
        <w:t>&lt;connected_to&gt;</w:t>
      </w:r>
      <w:r>
        <w:t xml:space="preserve">. In case if the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Pr>
          <w:rFonts w:ascii="Courier New" w:hAnsi="Courier New" w:cs="Courier New"/>
          <w:b/>
          <w:i/>
          <w:sz w:val="18"/>
          <w:szCs w:val="18"/>
        </w:rPr>
        <w:t xml:space="preserve"> </w:t>
      </w:r>
      <w:r>
        <w:t xml:space="preserve">element is used within the element </w:t>
      </w:r>
      <w:r>
        <w:rPr>
          <w:rFonts w:ascii="Courier New" w:hAnsi="Courier New" w:cs="Courier New"/>
          <w:b/>
          <w:i/>
          <w:sz w:val="18"/>
          <w:szCs w:val="18"/>
        </w:rPr>
        <w:t>&lt;</w:t>
      </w:r>
      <w:proofErr w:type="spellStart"/>
      <w:r>
        <w:rPr>
          <w:rFonts w:ascii="Courier New" w:hAnsi="Courier New" w:cs="Courier New"/>
          <w:b/>
          <w:i/>
          <w:sz w:val="18"/>
          <w:szCs w:val="18"/>
        </w:rPr>
        <w:t>assy</w:t>
      </w:r>
      <w:proofErr w:type="spellEnd"/>
      <w:r>
        <w:rPr>
          <w:rFonts w:ascii="Courier New" w:hAnsi="Courier New" w:cs="Courier New"/>
          <w:b/>
          <w:i/>
          <w:sz w:val="18"/>
          <w:szCs w:val="18"/>
        </w:rPr>
        <w:t>/</w:t>
      </w:r>
      <w:r w:rsidRPr="00446313">
        <w:rPr>
          <w:rFonts w:ascii="Courier New" w:hAnsi="Courier New" w:cs="Courier New"/>
          <w:b/>
          <w:i/>
          <w:sz w:val="18"/>
          <w:szCs w:val="18"/>
        </w:rPr>
        <w:t>&gt;</w:t>
      </w:r>
      <w:r>
        <w:rPr>
          <w:rFonts w:ascii="Courier New" w:hAnsi="Courier New" w:cs="Courier New"/>
          <w:b/>
          <w:i/>
          <w:sz w:val="18"/>
          <w:szCs w:val="18"/>
        </w:rPr>
        <w:t xml:space="preserve"> </w:t>
      </w:r>
      <w:r>
        <w:t xml:space="preserve">then NO </w:t>
      </w:r>
      <w:r w:rsidRPr="001467B0">
        <w:rPr>
          <w:rFonts w:ascii="Courier New" w:hAnsi="Courier New" w:cs="Courier New"/>
          <w:i/>
          <w:sz w:val="18"/>
          <w:szCs w:val="18"/>
        </w:rPr>
        <w:t>index</w:t>
      </w:r>
      <w:r>
        <w:t xml:space="preserve"> is allowed to be present as attribute of the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Pr>
          <w:rFonts w:ascii="Courier New" w:hAnsi="Courier New" w:cs="Courier New"/>
          <w:b/>
          <w:i/>
          <w:sz w:val="18"/>
          <w:szCs w:val="18"/>
        </w:rPr>
        <w:t xml:space="preserve"> </w:t>
      </w:r>
      <w:r>
        <w:t>element.</w:t>
      </w:r>
    </w:p>
    <w:p w14:paraId="50E37B95" w14:textId="77777777" w:rsidR="00FC68DB" w:rsidRPr="007055D9" w:rsidRDefault="00FC68DB" w:rsidP="00B202D2">
      <w:pPr>
        <w:keepNext/>
        <w:widowControl w:val="0"/>
      </w:pPr>
      <w:r w:rsidRPr="007055D9">
        <w:lastRenderedPageBreak/>
        <w:t xml:space="preserve">XML-specification of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C68DB" w:rsidRPr="007055D9" w14:paraId="1335F249" w14:textId="77777777" w:rsidTr="00FC68DB">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208DB9F" w14:textId="77777777" w:rsidR="00FC68DB" w:rsidRPr="007055D9" w:rsidRDefault="00FC68DB" w:rsidP="00B202D2">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DE2A17" w14:textId="77777777" w:rsidR="00FC68DB" w:rsidRPr="007055D9" w:rsidRDefault="00FC68DB" w:rsidP="00B202D2">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01B190" w14:textId="77777777" w:rsidR="00FC68DB" w:rsidRPr="007055D9" w:rsidRDefault="00FC68DB" w:rsidP="00B202D2">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05A8CC" w14:textId="77777777" w:rsidR="00FC68DB" w:rsidRPr="007055D9" w:rsidRDefault="00FC68DB" w:rsidP="00B202D2">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295885" w14:textId="77777777" w:rsidR="00FC68DB" w:rsidRPr="007055D9" w:rsidRDefault="00FC68DB" w:rsidP="00B202D2">
            <w:pPr>
              <w:keepNext/>
              <w:rPr>
                <w:b/>
                <w:i/>
              </w:rPr>
            </w:pPr>
            <w:r w:rsidRPr="007055D9">
              <w:rPr>
                <w:b/>
                <w:i/>
              </w:rPr>
              <w:t>Constraint</w:t>
            </w:r>
          </w:p>
        </w:tc>
      </w:tr>
      <w:tr w:rsidR="00FC68DB" w:rsidRPr="007055D9" w14:paraId="007BDD61" w14:textId="77777777" w:rsidTr="00FC68DB">
        <w:trPr>
          <w:trHeight w:val="355"/>
        </w:trPr>
        <w:tc>
          <w:tcPr>
            <w:tcW w:w="1258" w:type="dxa"/>
            <w:shd w:val="clear" w:color="auto" w:fill="auto"/>
          </w:tcPr>
          <w:p w14:paraId="179C99B0" w14:textId="77777777" w:rsidR="00FC68DB" w:rsidRPr="003103A4" w:rsidRDefault="00FC68DB" w:rsidP="00B202D2">
            <w:pPr>
              <w:keepNext/>
              <w:rPr>
                <w:sz w:val="20"/>
                <w:szCs w:val="20"/>
              </w:rPr>
            </w:pPr>
            <w:r w:rsidRPr="003103A4">
              <w:rPr>
                <w:sz w:val="20"/>
                <w:szCs w:val="20"/>
              </w:rPr>
              <w:t>index</w:t>
            </w:r>
          </w:p>
        </w:tc>
        <w:tc>
          <w:tcPr>
            <w:tcW w:w="1855" w:type="dxa"/>
          </w:tcPr>
          <w:p w14:paraId="6DC0AD22" w14:textId="77777777" w:rsidR="00FC68DB" w:rsidRPr="003103A4" w:rsidRDefault="00FC68DB" w:rsidP="00B202D2">
            <w:pPr>
              <w:keepNext/>
              <w:rPr>
                <w:sz w:val="20"/>
                <w:szCs w:val="20"/>
              </w:rPr>
            </w:pPr>
            <w:r w:rsidRPr="003103A4">
              <w:rPr>
                <w:sz w:val="20"/>
                <w:szCs w:val="20"/>
              </w:rPr>
              <w:t>Integer</w:t>
            </w:r>
          </w:p>
        </w:tc>
        <w:tc>
          <w:tcPr>
            <w:tcW w:w="1560" w:type="dxa"/>
            <w:shd w:val="clear" w:color="auto" w:fill="auto"/>
          </w:tcPr>
          <w:p w14:paraId="13BED409" w14:textId="77777777" w:rsidR="00FC68DB" w:rsidRPr="003103A4" w:rsidRDefault="00FC68DB" w:rsidP="00B202D2">
            <w:pPr>
              <w:keepNext/>
              <w:rPr>
                <w:sz w:val="20"/>
                <w:szCs w:val="20"/>
              </w:rPr>
            </w:pPr>
            <w:r w:rsidRPr="003103A4">
              <w:rPr>
                <w:sz w:val="20"/>
                <w:szCs w:val="20"/>
              </w:rPr>
              <w:t>&gt; 0</w:t>
            </w:r>
          </w:p>
        </w:tc>
        <w:tc>
          <w:tcPr>
            <w:tcW w:w="1134" w:type="dxa"/>
            <w:shd w:val="clear" w:color="auto" w:fill="auto"/>
          </w:tcPr>
          <w:p w14:paraId="1AD9194A" w14:textId="77777777" w:rsidR="00FC68DB" w:rsidRPr="003103A4" w:rsidRDefault="00FC68DB" w:rsidP="00B202D2">
            <w:pPr>
              <w:keepNext/>
              <w:rPr>
                <w:sz w:val="20"/>
                <w:szCs w:val="20"/>
              </w:rPr>
            </w:pPr>
            <w:r w:rsidRPr="003103A4">
              <w:rPr>
                <w:sz w:val="20"/>
                <w:szCs w:val="20"/>
              </w:rPr>
              <w:t>Required</w:t>
            </w:r>
          </w:p>
        </w:tc>
        <w:tc>
          <w:tcPr>
            <w:tcW w:w="2693" w:type="dxa"/>
            <w:shd w:val="clear" w:color="auto" w:fill="auto"/>
          </w:tcPr>
          <w:p w14:paraId="15ABF251" w14:textId="77777777" w:rsidR="00FC68DB" w:rsidRPr="003103A4" w:rsidRDefault="00FC68DB" w:rsidP="00B202D2">
            <w:pPr>
              <w:keepNext/>
              <w:rPr>
                <w:sz w:val="20"/>
                <w:szCs w:val="20"/>
              </w:rPr>
            </w:pPr>
            <w:r w:rsidRPr="003103A4">
              <w:rPr>
                <w:sz w:val="20"/>
                <w:szCs w:val="20"/>
              </w:rPr>
              <w:t xml:space="preserve">Unique </w:t>
            </w:r>
            <w:r>
              <w:rPr>
                <w:sz w:val="20"/>
                <w:szCs w:val="20"/>
              </w:rPr>
              <w:t xml:space="preserve">and required only </w:t>
            </w:r>
            <w:r w:rsidRPr="003103A4">
              <w:rPr>
                <w:sz w:val="20"/>
                <w:szCs w:val="20"/>
              </w:rPr>
              <w:t xml:space="preserve">within the parent element </w:t>
            </w:r>
            <w:r w:rsidRPr="0026407E">
              <w:rPr>
                <w:rFonts w:ascii="Courier New" w:hAnsi="Courier New" w:cs="Courier New"/>
                <w:b/>
                <w:i/>
                <w:sz w:val="16"/>
                <w:szCs w:val="20"/>
              </w:rPr>
              <w:t>connected_to</w:t>
            </w:r>
          </w:p>
        </w:tc>
      </w:tr>
      <w:tr w:rsidR="00FC68DB" w:rsidRPr="007055D9" w14:paraId="7DB8508E" w14:textId="77777777" w:rsidTr="00FC68DB">
        <w:trPr>
          <w:trHeight w:val="355"/>
        </w:trPr>
        <w:tc>
          <w:tcPr>
            <w:tcW w:w="1258" w:type="dxa"/>
            <w:shd w:val="clear" w:color="auto" w:fill="auto"/>
          </w:tcPr>
          <w:p w14:paraId="2AE87E73" w14:textId="77777777" w:rsidR="00FC68DB" w:rsidRPr="003103A4" w:rsidRDefault="00FC68DB" w:rsidP="00B202D2">
            <w:pPr>
              <w:keepNext/>
              <w:rPr>
                <w:sz w:val="20"/>
                <w:szCs w:val="20"/>
              </w:rPr>
            </w:pPr>
            <w:r w:rsidRPr="003103A4">
              <w:rPr>
                <w:sz w:val="20"/>
                <w:szCs w:val="20"/>
              </w:rPr>
              <w:t>label</w:t>
            </w:r>
          </w:p>
        </w:tc>
        <w:tc>
          <w:tcPr>
            <w:tcW w:w="1855" w:type="dxa"/>
          </w:tcPr>
          <w:p w14:paraId="3447BBB3" w14:textId="77777777" w:rsidR="00FC68DB" w:rsidRPr="003103A4" w:rsidRDefault="00FC68DB" w:rsidP="00B202D2">
            <w:pPr>
              <w:keepNext/>
              <w:rPr>
                <w:sz w:val="20"/>
                <w:szCs w:val="20"/>
              </w:rPr>
            </w:pPr>
            <w:r w:rsidRPr="003103A4">
              <w:rPr>
                <w:sz w:val="20"/>
                <w:szCs w:val="20"/>
              </w:rPr>
              <w:t>Alphanumeric</w:t>
            </w:r>
          </w:p>
        </w:tc>
        <w:tc>
          <w:tcPr>
            <w:tcW w:w="1560" w:type="dxa"/>
            <w:shd w:val="clear" w:color="auto" w:fill="auto"/>
          </w:tcPr>
          <w:p w14:paraId="3EF890AA" w14:textId="77777777" w:rsidR="00FC68DB" w:rsidRPr="003103A4" w:rsidRDefault="00FC68DB" w:rsidP="00B202D2">
            <w:pPr>
              <w:keepNext/>
              <w:rPr>
                <w:sz w:val="20"/>
                <w:szCs w:val="20"/>
              </w:rPr>
            </w:pPr>
            <w:r w:rsidRPr="003103A4">
              <w:rPr>
                <w:sz w:val="20"/>
                <w:szCs w:val="20"/>
              </w:rPr>
              <w:t>Alphanumeric</w:t>
            </w:r>
          </w:p>
        </w:tc>
        <w:tc>
          <w:tcPr>
            <w:tcW w:w="1134" w:type="dxa"/>
            <w:shd w:val="clear" w:color="auto" w:fill="auto"/>
          </w:tcPr>
          <w:p w14:paraId="60D2A8A7" w14:textId="77777777" w:rsidR="00FC68DB" w:rsidRPr="003103A4" w:rsidRDefault="00FC68DB" w:rsidP="00B202D2">
            <w:pPr>
              <w:keepNext/>
              <w:rPr>
                <w:sz w:val="20"/>
                <w:szCs w:val="20"/>
              </w:rPr>
            </w:pPr>
            <w:r w:rsidRPr="003103A4">
              <w:rPr>
                <w:sz w:val="20"/>
                <w:szCs w:val="20"/>
              </w:rPr>
              <w:t>Optional</w:t>
            </w:r>
          </w:p>
        </w:tc>
        <w:tc>
          <w:tcPr>
            <w:tcW w:w="2693" w:type="dxa"/>
            <w:vMerge w:val="restart"/>
            <w:shd w:val="clear" w:color="auto" w:fill="auto"/>
            <w:vAlign w:val="center"/>
          </w:tcPr>
          <w:p w14:paraId="0C9CFD91" w14:textId="77777777" w:rsidR="00FC68DB" w:rsidRPr="003103A4" w:rsidRDefault="00FC68DB" w:rsidP="004406EE">
            <w:pPr>
              <w:keepNext/>
              <w:jc w:val="left"/>
              <w:rPr>
                <w:sz w:val="20"/>
                <w:szCs w:val="20"/>
              </w:rPr>
            </w:pPr>
            <w:r>
              <w:rPr>
                <w:sz w:val="20"/>
                <w:szCs w:val="20"/>
              </w:rPr>
              <w:t xml:space="preserve">At least </w:t>
            </w:r>
            <w:r w:rsidRPr="001B0087">
              <w:rPr>
                <w:rFonts w:ascii="Courier New" w:hAnsi="Courier New" w:cs="Courier New"/>
                <w:i/>
                <w:sz w:val="18"/>
                <w:szCs w:val="18"/>
              </w:rPr>
              <w:t>label</w:t>
            </w:r>
            <w:r>
              <w:rPr>
                <w:sz w:val="20"/>
                <w:szCs w:val="20"/>
              </w:rPr>
              <w:t xml:space="preserve">, </w:t>
            </w:r>
            <w:proofErr w:type="spellStart"/>
            <w:r w:rsidRPr="001B0087">
              <w:rPr>
                <w:rFonts w:ascii="Courier New" w:hAnsi="Courier New" w:cs="Courier New"/>
                <w:i/>
                <w:sz w:val="18"/>
                <w:szCs w:val="18"/>
              </w:rPr>
              <w:t>pid</w:t>
            </w:r>
            <w:proofErr w:type="spellEnd"/>
            <w:r>
              <w:rPr>
                <w:sz w:val="20"/>
                <w:szCs w:val="20"/>
              </w:rPr>
              <w:t xml:space="preserve">, or </w:t>
            </w:r>
            <w:proofErr w:type="spellStart"/>
            <w:r w:rsidRPr="001B0087">
              <w:rPr>
                <w:rFonts w:ascii="Courier New" w:hAnsi="Courier New" w:cs="Courier New"/>
                <w:i/>
                <w:sz w:val="18"/>
                <w:szCs w:val="18"/>
              </w:rPr>
              <w:t>pname</w:t>
            </w:r>
            <w:proofErr w:type="spellEnd"/>
            <w:r>
              <w:rPr>
                <w:sz w:val="20"/>
                <w:szCs w:val="20"/>
              </w:rPr>
              <w:t xml:space="preserve"> must exist.</w:t>
            </w:r>
          </w:p>
        </w:tc>
      </w:tr>
      <w:tr w:rsidR="00FC68DB" w:rsidRPr="007055D9" w14:paraId="5305DC33" w14:textId="77777777" w:rsidTr="00FC68DB">
        <w:trPr>
          <w:trHeight w:val="363"/>
        </w:trPr>
        <w:tc>
          <w:tcPr>
            <w:tcW w:w="1258" w:type="dxa"/>
            <w:shd w:val="clear" w:color="auto" w:fill="auto"/>
          </w:tcPr>
          <w:p w14:paraId="22F75039" w14:textId="77777777" w:rsidR="00FC68DB" w:rsidRPr="003103A4" w:rsidRDefault="00FC68DB" w:rsidP="00B202D2">
            <w:pPr>
              <w:keepNext/>
              <w:rPr>
                <w:sz w:val="20"/>
                <w:szCs w:val="20"/>
              </w:rPr>
            </w:pPr>
            <w:proofErr w:type="spellStart"/>
            <w:r w:rsidRPr="003103A4">
              <w:rPr>
                <w:sz w:val="20"/>
                <w:szCs w:val="20"/>
              </w:rPr>
              <w:t>pid</w:t>
            </w:r>
            <w:proofErr w:type="spellEnd"/>
          </w:p>
        </w:tc>
        <w:tc>
          <w:tcPr>
            <w:tcW w:w="1855" w:type="dxa"/>
          </w:tcPr>
          <w:p w14:paraId="04CD5F45" w14:textId="77777777" w:rsidR="00FC68DB" w:rsidRPr="003103A4" w:rsidRDefault="00FC68DB" w:rsidP="00B202D2">
            <w:pPr>
              <w:keepNext/>
              <w:rPr>
                <w:sz w:val="20"/>
                <w:szCs w:val="20"/>
              </w:rPr>
            </w:pPr>
            <w:r w:rsidRPr="003103A4">
              <w:rPr>
                <w:sz w:val="20"/>
                <w:szCs w:val="20"/>
              </w:rPr>
              <w:t>Integer</w:t>
            </w:r>
          </w:p>
        </w:tc>
        <w:tc>
          <w:tcPr>
            <w:tcW w:w="1560" w:type="dxa"/>
            <w:shd w:val="clear" w:color="auto" w:fill="auto"/>
          </w:tcPr>
          <w:p w14:paraId="55CC9542" w14:textId="77777777" w:rsidR="00FC68DB" w:rsidRPr="003103A4" w:rsidRDefault="00FC68DB" w:rsidP="00B202D2">
            <w:pPr>
              <w:keepNext/>
              <w:rPr>
                <w:sz w:val="20"/>
                <w:szCs w:val="20"/>
              </w:rPr>
            </w:pPr>
            <w:r w:rsidRPr="003103A4">
              <w:rPr>
                <w:sz w:val="20"/>
                <w:szCs w:val="20"/>
              </w:rPr>
              <w:t>&gt; 0</w:t>
            </w:r>
          </w:p>
        </w:tc>
        <w:tc>
          <w:tcPr>
            <w:tcW w:w="1134" w:type="dxa"/>
            <w:shd w:val="clear" w:color="auto" w:fill="auto"/>
          </w:tcPr>
          <w:p w14:paraId="2486F1D9" w14:textId="77777777" w:rsidR="00FC68DB" w:rsidRPr="003103A4" w:rsidRDefault="00FC68DB" w:rsidP="00B202D2">
            <w:pPr>
              <w:keepNext/>
              <w:rPr>
                <w:sz w:val="20"/>
                <w:szCs w:val="20"/>
              </w:rPr>
            </w:pPr>
            <w:r w:rsidRPr="003103A4">
              <w:rPr>
                <w:sz w:val="20"/>
                <w:szCs w:val="20"/>
              </w:rPr>
              <w:t>Optional</w:t>
            </w:r>
          </w:p>
        </w:tc>
        <w:tc>
          <w:tcPr>
            <w:tcW w:w="2693" w:type="dxa"/>
            <w:vMerge/>
            <w:shd w:val="clear" w:color="auto" w:fill="auto"/>
          </w:tcPr>
          <w:p w14:paraId="67F8E8BF" w14:textId="77777777" w:rsidR="00FC68DB" w:rsidRPr="003103A4" w:rsidRDefault="00FC68DB" w:rsidP="004406EE">
            <w:pPr>
              <w:keepNext/>
              <w:jc w:val="left"/>
              <w:rPr>
                <w:sz w:val="20"/>
                <w:szCs w:val="20"/>
              </w:rPr>
              <w:pPrChange w:id="270" w:author="Dr. Carsten Franke" w:date="2021-11-03T20:53:00Z">
                <w:pPr>
                  <w:keepNext/>
                </w:pPr>
              </w:pPrChange>
            </w:pPr>
          </w:p>
        </w:tc>
      </w:tr>
      <w:tr w:rsidR="00FC68DB" w:rsidRPr="007055D9" w14:paraId="24B23E84" w14:textId="77777777" w:rsidTr="00FC68DB">
        <w:trPr>
          <w:trHeight w:val="363"/>
        </w:trPr>
        <w:tc>
          <w:tcPr>
            <w:tcW w:w="1258" w:type="dxa"/>
            <w:shd w:val="clear" w:color="auto" w:fill="auto"/>
          </w:tcPr>
          <w:p w14:paraId="22DD7130" w14:textId="77777777" w:rsidR="00FC68DB" w:rsidRPr="003103A4" w:rsidRDefault="00FC68DB" w:rsidP="00B202D2">
            <w:pPr>
              <w:keepNext/>
              <w:rPr>
                <w:sz w:val="20"/>
                <w:szCs w:val="20"/>
              </w:rPr>
            </w:pPr>
            <w:proofErr w:type="spellStart"/>
            <w:r>
              <w:rPr>
                <w:sz w:val="20"/>
                <w:szCs w:val="20"/>
              </w:rPr>
              <w:t>pname</w:t>
            </w:r>
            <w:proofErr w:type="spellEnd"/>
          </w:p>
        </w:tc>
        <w:tc>
          <w:tcPr>
            <w:tcW w:w="1855" w:type="dxa"/>
          </w:tcPr>
          <w:p w14:paraId="244BFE0E" w14:textId="77777777" w:rsidR="00FC68DB" w:rsidRPr="00391A72" w:rsidRDefault="00FC68DB" w:rsidP="00B202D2">
            <w:pPr>
              <w:keepNext/>
            </w:pPr>
            <w:r>
              <w:rPr>
                <w:sz w:val="20"/>
                <w:szCs w:val="20"/>
              </w:rPr>
              <w:t>Alpha</w:t>
            </w:r>
            <w:r>
              <w:t>numeric</w:t>
            </w:r>
          </w:p>
        </w:tc>
        <w:tc>
          <w:tcPr>
            <w:tcW w:w="1560" w:type="dxa"/>
            <w:shd w:val="clear" w:color="auto" w:fill="auto"/>
          </w:tcPr>
          <w:p w14:paraId="125E1ABB" w14:textId="77777777" w:rsidR="00FC68DB" w:rsidRPr="003103A4" w:rsidRDefault="00FC68DB" w:rsidP="00B202D2">
            <w:pPr>
              <w:keepNext/>
              <w:rPr>
                <w:sz w:val="20"/>
                <w:szCs w:val="20"/>
              </w:rPr>
            </w:pPr>
            <w:r>
              <w:rPr>
                <w:sz w:val="20"/>
                <w:szCs w:val="20"/>
              </w:rPr>
              <w:t>Alphanumeric</w:t>
            </w:r>
          </w:p>
        </w:tc>
        <w:tc>
          <w:tcPr>
            <w:tcW w:w="1134" w:type="dxa"/>
            <w:shd w:val="clear" w:color="auto" w:fill="auto"/>
          </w:tcPr>
          <w:p w14:paraId="3F3441E3" w14:textId="77777777" w:rsidR="00FC68DB" w:rsidRPr="003103A4" w:rsidRDefault="00FC68DB" w:rsidP="00B202D2">
            <w:pPr>
              <w:keepNext/>
              <w:rPr>
                <w:sz w:val="20"/>
                <w:szCs w:val="20"/>
              </w:rPr>
            </w:pPr>
            <w:r>
              <w:rPr>
                <w:sz w:val="20"/>
                <w:szCs w:val="20"/>
              </w:rPr>
              <w:t>Optional</w:t>
            </w:r>
          </w:p>
        </w:tc>
        <w:tc>
          <w:tcPr>
            <w:tcW w:w="2693" w:type="dxa"/>
            <w:vMerge/>
            <w:shd w:val="clear" w:color="auto" w:fill="auto"/>
          </w:tcPr>
          <w:p w14:paraId="52D08605" w14:textId="77777777" w:rsidR="00FC68DB" w:rsidRPr="003103A4" w:rsidRDefault="00FC68DB" w:rsidP="004406EE">
            <w:pPr>
              <w:keepNext/>
              <w:jc w:val="left"/>
              <w:rPr>
                <w:sz w:val="20"/>
                <w:szCs w:val="20"/>
              </w:rPr>
              <w:pPrChange w:id="271" w:author="Dr. Carsten Franke" w:date="2021-11-03T20:53:00Z">
                <w:pPr>
                  <w:keepNext/>
                </w:pPr>
              </w:pPrChange>
            </w:pPr>
          </w:p>
        </w:tc>
      </w:tr>
      <w:tr w:rsidR="004D6D98" w:rsidRPr="007055D9" w14:paraId="03912493" w14:textId="77777777" w:rsidTr="00FC68DB">
        <w:trPr>
          <w:trHeight w:val="363"/>
        </w:trPr>
        <w:tc>
          <w:tcPr>
            <w:tcW w:w="1258" w:type="dxa"/>
            <w:shd w:val="clear" w:color="auto" w:fill="auto"/>
          </w:tcPr>
          <w:p w14:paraId="77B65A8E" w14:textId="7234CCC7" w:rsidR="004D6D98" w:rsidRDefault="004D6D98" w:rsidP="00B202D2">
            <w:pPr>
              <w:keepNext/>
              <w:rPr>
                <w:sz w:val="20"/>
                <w:szCs w:val="20"/>
              </w:rPr>
            </w:pPr>
            <w:r>
              <w:rPr>
                <w:sz w:val="20"/>
                <w:szCs w:val="20"/>
              </w:rPr>
              <w:t>instance</w:t>
            </w:r>
          </w:p>
        </w:tc>
        <w:tc>
          <w:tcPr>
            <w:tcW w:w="1855" w:type="dxa"/>
          </w:tcPr>
          <w:p w14:paraId="29BD0315" w14:textId="6EA0E307" w:rsidR="004D6D98" w:rsidRDefault="004D6D98" w:rsidP="00B202D2">
            <w:pPr>
              <w:keepNext/>
              <w:rPr>
                <w:sz w:val="20"/>
                <w:szCs w:val="20"/>
              </w:rPr>
            </w:pPr>
            <w:r>
              <w:rPr>
                <w:sz w:val="20"/>
                <w:szCs w:val="20"/>
              </w:rPr>
              <w:t>Alphanumeric</w:t>
            </w:r>
          </w:p>
        </w:tc>
        <w:tc>
          <w:tcPr>
            <w:tcW w:w="1560" w:type="dxa"/>
            <w:shd w:val="clear" w:color="auto" w:fill="auto"/>
          </w:tcPr>
          <w:p w14:paraId="532BFC18" w14:textId="1C4006D6" w:rsidR="004D6D98" w:rsidRDefault="004D6D98" w:rsidP="00B202D2">
            <w:pPr>
              <w:keepNext/>
              <w:rPr>
                <w:sz w:val="20"/>
                <w:szCs w:val="20"/>
              </w:rPr>
            </w:pPr>
            <w:r>
              <w:rPr>
                <w:sz w:val="20"/>
                <w:szCs w:val="20"/>
              </w:rPr>
              <w:t>non-empty</w:t>
            </w:r>
          </w:p>
        </w:tc>
        <w:tc>
          <w:tcPr>
            <w:tcW w:w="1134" w:type="dxa"/>
            <w:shd w:val="clear" w:color="auto" w:fill="auto"/>
          </w:tcPr>
          <w:p w14:paraId="5972F8C9" w14:textId="05F50823" w:rsidR="004D6D98" w:rsidRDefault="004D6D98" w:rsidP="00B202D2">
            <w:pPr>
              <w:keepNext/>
              <w:rPr>
                <w:sz w:val="20"/>
                <w:szCs w:val="20"/>
              </w:rPr>
            </w:pPr>
            <w:r>
              <w:rPr>
                <w:sz w:val="20"/>
                <w:szCs w:val="20"/>
              </w:rPr>
              <w:t>Optional</w:t>
            </w:r>
          </w:p>
        </w:tc>
        <w:tc>
          <w:tcPr>
            <w:tcW w:w="2693" w:type="dxa"/>
            <w:shd w:val="clear" w:color="auto" w:fill="auto"/>
          </w:tcPr>
          <w:p w14:paraId="2ABF2F95" w14:textId="769E5039" w:rsidR="004D6D98" w:rsidRPr="003103A4" w:rsidRDefault="004D6D98" w:rsidP="004406EE">
            <w:pPr>
              <w:keepNext/>
              <w:jc w:val="left"/>
              <w:rPr>
                <w:sz w:val="20"/>
                <w:szCs w:val="20"/>
              </w:rPr>
            </w:pPr>
            <w:r w:rsidRPr="004406EE">
              <w:rPr>
                <w:rFonts w:ascii="Courier New" w:hAnsi="Courier New" w:cs="Courier New"/>
                <w:i/>
                <w:sz w:val="18"/>
                <w:szCs w:val="18"/>
              </w:rPr>
              <w:t>label</w:t>
            </w:r>
            <w:r>
              <w:rPr>
                <w:sz w:val="20"/>
                <w:szCs w:val="20"/>
              </w:rPr>
              <w:t xml:space="preserve"> must </w:t>
            </w:r>
            <w:proofErr w:type="gramStart"/>
            <w:r>
              <w:rPr>
                <w:sz w:val="20"/>
                <w:szCs w:val="20"/>
              </w:rPr>
              <w:t>exist</w:t>
            </w:r>
            <w:ins w:id="272" w:author="Dr. Carsten Franke" w:date="2021-11-03T20:52:00Z">
              <w:r w:rsidR="004406EE">
                <w:rPr>
                  <w:sz w:val="20"/>
                  <w:szCs w:val="20"/>
                </w:rPr>
                <w:t>, if</w:t>
              </w:r>
              <w:proofErr w:type="gramEnd"/>
              <w:r w:rsidR="004406EE">
                <w:rPr>
                  <w:sz w:val="20"/>
                  <w:szCs w:val="20"/>
                </w:rPr>
                <w:t xml:space="preserve"> </w:t>
              </w:r>
              <w:r w:rsidR="004406EE" w:rsidRPr="004406EE">
                <w:rPr>
                  <w:rFonts w:ascii="Courier New" w:hAnsi="Courier New" w:cs="Courier New"/>
                  <w:i/>
                  <w:sz w:val="18"/>
                  <w:szCs w:val="18"/>
                </w:rPr>
                <w:t>instance</w:t>
              </w:r>
              <w:r w:rsidR="004406EE">
                <w:rPr>
                  <w:sz w:val="20"/>
                  <w:szCs w:val="20"/>
                </w:rPr>
                <w:t xml:space="preserve"> is used</w:t>
              </w:r>
            </w:ins>
            <w:r>
              <w:rPr>
                <w:sz w:val="20"/>
                <w:szCs w:val="20"/>
              </w:rPr>
              <w:t>.</w:t>
            </w:r>
            <w:ins w:id="273" w:author="Dr. Carsten Franke" w:date="2021-11-03T20:52:00Z">
              <w:r w:rsidR="004406EE">
                <w:rPr>
                  <w:sz w:val="20"/>
                  <w:szCs w:val="20"/>
                </w:rPr>
                <w:t xml:space="preserve"> </w:t>
              </w:r>
            </w:ins>
          </w:p>
        </w:tc>
      </w:tr>
    </w:tbl>
    <w:p w14:paraId="6515197B" w14:textId="56B24D38" w:rsidR="00FC68DB" w:rsidRDefault="00FC68DB" w:rsidP="00B202D2">
      <w:pPr>
        <w:pStyle w:val="Beschriftung"/>
        <w:spacing w:before="120"/>
      </w:pPr>
      <w:bookmarkStart w:id="274" w:name="_Toc3566419"/>
      <w:bookmarkStart w:id="275" w:name="_Toc34747419"/>
      <w:bookmarkStart w:id="276" w:name="_Toc77095867"/>
      <w:r>
        <w:t xml:space="preserve">Table </w:t>
      </w:r>
      <w:r>
        <w:fldChar w:fldCharType="begin"/>
      </w:r>
      <w:r>
        <w:instrText xml:space="preserve"> SEQ Table \* ARABIC </w:instrText>
      </w:r>
      <w:r>
        <w:fldChar w:fldCharType="separate"/>
      </w:r>
      <w:r w:rsidR="008116BB">
        <w:rPr>
          <w:noProof/>
        </w:rPr>
        <w:t>9</w:t>
      </w:r>
      <w:r>
        <w:fldChar w:fldCharType="end"/>
      </w:r>
      <w:r>
        <w:t xml:space="preserve">: Attributes of element </w:t>
      </w:r>
      <w:r w:rsidRPr="002A02AE">
        <w:rPr>
          <w:rStyle w:val="elementdeftypeChar"/>
          <w:rFonts w:eastAsia="Calibri"/>
          <w:b w:val="0"/>
        </w:rPr>
        <w:t>&lt;part/&gt;</w:t>
      </w:r>
      <w:bookmarkEnd w:id="274"/>
      <w:bookmarkEnd w:id="275"/>
      <w:bookmarkEnd w:id="276"/>
    </w:p>
    <w:p w14:paraId="757F611E" w14:textId="77777777" w:rsidR="00FC68DB" w:rsidRPr="007055D9" w:rsidRDefault="00FC68DB" w:rsidP="00B202D2">
      <w:pPr>
        <w:keepNext/>
        <w:spacing w:before="120"/>
        <w:rPr>
          <w:b/>
          <w:sz w:val="24"/>
        </w:rPr>
      </w:pPr>
      <w:r w:rsidRPr="007055D9">
        <w:rPr>
          <w:b/>
          <w:sz w:val="24"/>
        </w:rPr>
        <w:t>Example</w:t>
      </w:r>
      <w:r>
        <w:rPr>
          <w:b/>
          <w:sz w:val="24"/>
        </w:rPr>
        <w:t xml:space="preserve"> A </w:t>
      </w:r>
      <w:r w:rsidRPr="00497FD8">
        <w:rPr>
          <w:b/>
        </w:rPr>
        <w:t>(</w:t>
      </w:r>
      <w:r w:rsidRPr="00497FD8">
        <w:t>only required attributes</w:t>
      </w:r>
      <w:r w:rsidRPr="00497FD8">
        <w:rPr>
          <w:b/>
        </w:rPr>
        <w:t>)</w:t>
      </w:r>
      <w:r w:rsidRPr="007055D9">
        <w:rPr>
          <w:b/>
          <w:sz w:val="24"/>
        </w:rPr>
        <w:t>:</w:t>
      </w:r>
    </w:p>
    <w:p w14:paraId="32BDA925" w14:textId="77777777" w:rsidR="00FC68DB" w:rsidRDefault="00FC68DB" w:rsidP="00B202D2">
      <w:pPr>
        <w:pStyle w:val="XMLCode"/>
        <w:keepNext/>
      </w:pPr>
    </w:p>
    <w:p w14:paraId="310EC3FD" w14:textId="77777777" w:rsidR="00FC68DB" w:rsidRDefault="00FC68DB" w:rsidP="00B202D2">
      <w:pPr>
        <w:pStyle w:val="XMLCode"/>
        <w:keepNext/>
      </w:pPr>
      <w:r>
        <w:t>&lt;connected_to&gt;</w:t>
      </w:r>
    </w:p>
    <w:p w14:paraId="1E8188B2" w14:textId="77777777" w:rsidR="00FC68DB" w:rsidRPr="006B3C5E" w:rsidRDefault="00FC68DB" w:rsidP="00B202D2">
      <w:pPr>
        <w:pStyle w:val="XMLCode"/>
        <w:keepNext/>
        <w:rPr>
          <w:b/>
          <w:color w:val="0070C0"/>
        </w:rPr>
      </w:pPr>
      <w:r>
        <w:t xml:space="preserve">    </w:t>
      </w:r>
      <w:r w:rsidRPr="006B3C5E">
        <w:rPr>
          <w:b/>
          <w:color w:val="0070C0"/>
        </w:rPr>
        <w:t>&lt;part index=</w:t>
      </w:r>
      <w:r>
        <w:rPr>
          <w:b/>
          <w:color w:val="0070C0"/>
        </w:rPr>
        <w:t>"</w:t>
      </w:r>
      <w:r w:rsidRPr="006B3C5E">
        <w:rPr>
          <w:b/>
          <w:color w:val="0070C0"/>
        </w:rPr>
        <w:t>1</w:t>
      </w:r>
      <w:r>
        <w:rPr>
          <w:b/>
          <w:color w:val="0070C0"/>
        </w:rPr>
        <w:t xml:space="preserve">" </w:t>
      </w:r>
      <w:r w:rsidRPr="006B3C5E">
        <w:rPr>
          <w:b/>
          <w:color w:val="0070C0"/>
        </w:rPr>
        <w:t>label=</w:t>
      </w:r>
      <w:r>
        <w:rPr>
          <w:b/>
          <w:color w:val="0070C0"/>
        </w:rPr>
        <w:t>"PART_7000400"</w:t>
      </w:r>
      <w:r w:rsidRPr="006B3C5E">
        <w:rPr>
          <w:b/>
          <w:color w:val="0070C0"/>
        </w:rPr>
        <w:t>/&gt;</w:t>
      </w:r>
    </w:p>
    <w:p w14:paraId="6A65C896" w14:textId="77777777" w:rsidR="00FC68DB" w:rsidRDefault="00FC68DB" w:rsidP="00B202D2">
      <w:pPr>
        <w:pStyle w:val="XMLCode"/>
        <w:keepNext/>
      </w:pPr>
      <w:r>
        <w:t>&lt;/connected_to&gt;</w:t>
      </w:r>
    </w:p>
    <w:p w14:paraId="5DCD1DF9" w14:textId="77777777" w:rsidR="00FC68DB" w:rsidRPr="007055D9" w:rsidRDefault="00FC68DB" w:rsidP="00B202D2">
      <w:pPr>
        <w:pStyle w:val="XMLCode"/>
      </w:pPr>
    </w:p>
    <w:p w14:paraId="2103C07C" w14:textId="77777777" w:rsidR="00FC68DB" w:rsidRPr="007055D9" w:rsidRDefault="00FC68DB" w:rsidP="00B202D2">
      <w:pPr>
        <w:keepNext/>
        <w:rPr>
          <w:b/>
          <w:sz w:val="24"/>
        </w:rPr>
      </w:pPr>
      <w:r w:rsidRPr="007055D9">
        <w:rPr>
          <w:b/>
          <w:sz w:val="24"/>
        </w:rPr>
        <w:t>Example</w:t>
      </w:r>
      <w:r>
        <w:rPr>
          <w:b/>
          <w:sz w:val="24"/>
        </w:rPr>
        <w:t xml:space="preserve"> B </w:t>
      </w:r>
      <w:r w:rsidRPr="00497FD8">
        <w:rPr>
          <w:b/>
        </w:rPr>
        <w:t>(</w:t>
      </w:r>
      <w:r w:rsidRPr="00497FD8">
        <w:t>within optional attributes</w:t>
      </w:r>
      <w:r w:rsidRPr="00497FD8">
        <w:rPr>
          <w:b/>
        </w:rPr>
        <w:t>)</w:t>
      </w:r>
      <w:r w:rsidRPr="007055D9">
        <w:rPr>
          <w:b/>
          <w:sz w:val="24"/>
        </w:rPr>
        <w:t>:</w:t>
      </w:r>
    </w:p>
    <w:p w14:paraId="27FC2586" w14:textId="77777777" w:rsidR="00FC68DB" w:rsidRDefault="00FC68DB" w:rsidP="00B202D2">
      <w:pPr>
        <w:pStyle w:val="XMLCode"/>
        <w:keepNext/>
      </w:pPr>
    </w:p>
    <w:p w14:paraId="0F383C4E" w14:textId="77777777" w:rsidR="00FC68DB" w:rsidRDefault="00FC68DB" w:rsidP="00B202D2">
      <w:pPr>
        <w:pStyle w:val="XMLCode"/>
        <w:keepNext/>
      </w:pPr>
      <w:r>
        <w:t>&lt;connected_to&gt;</w:t>
      </w:r>
    </w:p>
    <w:p w14:paraId="7B6E3FC5" w14:textId="77777777" w:rsidR="00FC68DB" w:rsidRPr="006B3C5E" w:rsidRDefault="00FC68DB" w:rsidP="00B202D2">
      <w:pPr>
        <w:pStyle w:val="XMLCode"/>
        <w:keepNext/>
        <w:rPr>
          <w:b/>
          <w:color w:val="0070C0"/>
        </w:rPr>
      </w:pPr>
      <w:r>
        <w:t xml:space="preserve">    </w:t>
      </w:r>
      <w:r w:rsidRPr="006B3C5E">
        <w:rPr>
          <w:b/>
          <w:color w:val="0070C0"/>
        </w:rPr>
        <w:t>&lt;part index=</w:t>
      </w:r>
      <w:r>
        <w:rPr>
          <w:b/>
          <w:color w:val="0070C0"/>
        </w:rPr>
        <w:t>"</w:t>
      </w:r>
      <w:r w:rsidRPr="006B3C5E">
        <w:rPr>
          <w:b/>
          <w:color w:val="0070C0"/>
        </w:rPr>
        <w:t>1</w:t>
      </w:r>
      <w:r>
        <w:rPr>
          <w:b/>
          <w:color w:val="0070C0"/>
        </w:rPr>
        <w:t>"</w:t>
      </w:r>
      <w:r w:rsidRPr="006B3C5E">
        <w:rPr>
          <w:b/>
          <w:color w:val="0070C0"/>
        </w:rPr>
        <w:t xml:space="preserve"> label=</w:t>
      </w:r>
      <w:r>
        <w:rPr>
          <w:b/>
          <w:color w:val="0070C0"/>
        </w:rPr>
        <w:t>"PART_7000400"</w:t>
      </w:r>
      <w:r w:rsidRPr="006B3C5E">
        <w:rPr>
          <w:b/>
          <w:color w:val="0070C0"/>
        </w:rPr>
        <w:t xml:space="preserve"> </w:t>
      </w:r>
      <w:proofErr w:type="spellStart"/>
      <w:r w:rsidRPr="006B3C5E">
        <w:rPr>
          <w:b/>
          <w:color w:val="0070C0"/>
        </w:rPr>
        <w:t>pid</w:t>
      </w:r>
      <w:proofErr w:type="spellEnd"/>
      <w:r w:rsidRPr="006B3C5E">
        <w:rPr>
          <w:b/>
          <w:color w:val="0070C0"/>
        </w:rPr>
        <w:t>=</w:t>
      </w:r>
      <w:r>
        <w:rPr>
          <w:b/>
          <w:color w:val="0070C0"/>
        </w:rPr>
        <w:t>"</w:t>
      </w:r>
      <w:r w:rsidRPr="006B3C5E">
        <w:rPr>
          <w:b/>
          <w:color w:val="0070C0"/>
        </w:rPr>
        <w:t>3202132</w:t>
      </w:r>
      <w:r>
        <w:rPr>
          <w:b/>
          <w:color w:val="0070C0"/>
        </w:rPr>
        <w:t>"</w:t>
      </w:r>
      <w:r w:rsidRPr="006B3C5E">
        <w:rPr>
          <w:b/>
          <w:color w:val="0070C0"/>
        </w:rPr>
        <w:t>/&gt;</w:t>
      </w:r>
    </w:p>
    <w:p w14:paraId="4F9154B0" w14:textId="77777777" w:rsidR="00FC68DB" w:rsidRDefault="00FC68DB" w:rsidP="00B202D2">
      <w:pPr>
        <w:pStyle w:val="XMLCode"/>
        <w:keepNext/>
      </w:pPr>
      <w:r>
        <w:t>&lt;/connected_to&gt;</w:t>
      </w:r>
    </w:p>
    <w:p w14:paraId="156AC1FA" w14:textId="77777777" w:rsidR="00FC68DB" w:rsidRDefault="00FC68DB" w:rsidP="00B202D2">
      <w:pPr>
        <w:pStyle w:val="XMLCode"/>
      </w:pPr>
    </w:p>
    <w:p w14:paraId="3BA045B9" w14:textId="77777777" w:rsidR="00FC68DB" w:rsidRPr="007055D9" w:rsidRDefault="00FC68DB" w:rsidP="00B202D2">
      <w:pPr>
        <w:keepNext/>
        <w:rPr>
          <w:b/>
          <w:sz w:val="24"/>
        </w:rPr>
      </w:pPr>
      <w:r w:rsidRPr="007055D9">
        <w:rPr>
          <w:b/>
          <w:sz w:val="24"/>
        </w:rPr>
        <w:t>Example</w:t>
      </w:r>
      <w:r>
        <w:rPr>
          <w:b/>
          <w:sz w:val="24"/>
        </w:rPr>
        <w:t xml:space="preserve"> C </w:t>
      </w:r>
      <w:r w:rsidRPr="00497FD8">
        <w:rPr>
          <w:b/>
        </w:rPr>
        <w:t>(</w:t>
      </w:r>
      <w:r>
        <w:t xml:space="preserve">using </w:t>
      </w:r>
      <w:proofErr w:type="spellStart"/>
      <w:r w:rsidRPr="00EC5791">
        <w:rPr>
          <w:rFonts w:ascii="Courier New" w:hAnsi="Courier New"/>
          <w:sz w:val="16"/>
        </w:rPr>
        <w:t>pname</w:t>
      </w:r>
      <w:proofErr w:type="spellEnd"/>
      <w:r>
        <w:t xml:space="preserve"> to identify a property</w:t>
      </w:r>
      <w:r w:rsidRPr="00497FD8">
        <w:rPr>
          <w:b/>
        </w:rPr>
        <w:t>)</w:t>
      </w:r>
      <w:r w:rsidRPr="007055D9">
        <w:rPr>
          <w:b/>
          <w:sz w:val="24"/>
        </w:rPr>
        <w:t>:</w:t>
      </w:r>
    </w:p>
    <w:p w14:paraId="0E9FA300" w14:textId="77777777" w:rsidR="00FC68DB" w:rsidRDefault="00FC68DB" w:rsidP="00B202D2">
      <w:pPr>
        <w:pStyle w:val="XMLCode"/>
        <w:keepNext/>
      </w:pPr>
    </w:p>
    <w:p w14:paraId="1D3CF3D8" w14:textId="77777777" w:rsidR="00FC68DB" w:rsidRDefault="00FC68DB" w:rsidP="00B202D2">
      <w:pPr>
        <w:pStyle w:val="XMLCode"/>
        <w:keepNext/>
      </w:pPr>
      <w:r>
        <w:t>&lt;connected_to&gt;</w:t>
      </w:r>
    </w:p>
    <w:p w14:paraId="46636BD4" w14:textId="77777777" w:rsidR="00FC68DB" w:rsidRPr="006B3C5E" w:rsidRDefault="00FC68DB" w:rsidP="00B202D2">
      <w:pPr>
        <w:pStyle w:val="XMLCode"/>
        <w:keepNext/>
        <w:rPr>
          <w:b/>
          <w:color w:val="0070C0"/>
        </w:rPr>
      </w:pPr>
      <w:r>
        <w:t xml:space="preserve">    </w:t>
      </w:r>
      <w:r w:rsidRPr="006B3C5E">
        <w:rPr>
          <w:b/>
          <w:color w:val="0070C0"/>
        </w:rPr>
        <w:t>&lt;part index=</w:t>
      </w:r>
      <w:r>
        <w:rPr>
          <w:b/>
          <w:color w:val="0070C0"/>
        </w:rPr>
        <w:t>"</w:t>
      </w:r>
      <w:r w:rsidRPr="006B3C5E">
        <w:rPr>
          <w:b/>
          <w:color w:val="0070C0"/>
        </w:rPr>
        <w:t>1</w:t>
      </w:r>
      <w:r>
        <w:rPr>
          <w:b/>
          <w:color w:val="0070C0"/>
        </w:rPr>
        <w:t>"</w:t>
      </w:r>
      <w:r w:rsidRPr="006B3C5E">
        <w:rPr>
          <w:b/>
          <w:color w:val="0070C0"/>
        </w:rPr>
        <w:t xml:space="preserve"> </w:t>
      </w:r>
      <w:proofErr w:type="spellStart"/>
      <w:r>
        <w:rPr>
          <w:b/>
          <w:color w:val="0070C0"/>
        </w:rPr>
        <w:t>pname</w:t>
      </w:r>
      <w:proofErr w:type="spellEnd"/>
      <w:r w:rsidRPr="006B3C5E">
        <w:rPr>
          <w:b/>
          <w:color w:val="0070C0"/>
        </w:rPr>
        <w:t>=</w:t>
      </w:r>
      <w:r>
        <w:rPr>
          <w:b/>
          <w:color w:val="0070C0"/>
        </w:rPr>
        <w:t>"P</w:t>
      </w:r>
      <w:r w:rsidRPr="006B3C5E">
        <w:rPr>
          <w:b/>
          <w:color w:val="0070C0"/>
        </w:rPr>
        <w:t>3202132</w:t>
      </w:r>
      <w:r>
        <w:rPr>
          <w:b/>
          <w:color w:val="0070C0"/>
        </w:rPr>
        <w:t xml:space="preserve"> Thin Shell Property"</w:t>
      </w:r>
      <w:r w:rsidRPr="006B3C5E">
        <w:rPr>
          <w:b/>
          <w:color w:val="0070C0"/>
        </w:rPr>
        <w:t>/&gt;</w:t>
      </w:r>
    </w:p>
    <w:p w14:paraId="6F2C6CFE" w14:textId="77777777" w:rsidR="00FC68DB" w:rsidRDefault="00FC68DB" w:rsidP="00E3566D">
      <w:pPr>
        <w:pStyle w:val="XMLCode"/>
      </w:pPr>
      <w:r>
        <w:t>&lt;/connected_to&gt;</w:t>
      </w:r>
    </w:p>
    <w:p w14:paraId="4026C162" w14:textId="1E169CE1" w:rsidR="004D6D98" w:rsidRPr="007055D9" w:rsidRDefault="004D6D98" w:rsidP="004D6D98">
      <w:pPr>
        <w:keepNext/>
        <w:rPr>
          <w:ins w:id="277" w:author="nick" w:date="2021-10-29T16:09:00Z"/>
          <w:b/>
          <w:sz w:val="24"/>
        </w:rPr>
      </w:pPr>
      <w:ins w:id="278" w:author="nick" w:date="2021-10-29T16:09:00Z">
        <w:r w:rsidRPr="007055D9">
          <w:rPr>
            <w:b/>
            <w:sz w:val="24"/>
          </w:rPr>
          <w:t>Example</w:t>
        </w:r>
        <w:r>
          <w:rPr>
            <w:b/>
            <w:sz w:val="24"/>
          </w:rPr>
          <w:t xml:space="preserve"> D </w:t>
        </w:r>
        <w:r w:rsidRPr="00497FD8">
          <w:rPr>
            <w:b/>
          </w:rPr>
          <w:t>(</w:t>
        </w:r>
        <w:r>
          <w:t xml:space="preserve">using </w:t>
        </w:r>
        <w:r>
          <w:rPr>
            <w:rFonts w:ascii="Courier New" w:hAnsi="Courier New"/>
            <w:sz w:val="16"/>
          </w:rPr>
          <w:t>instance</w:t>
        </w:r>
        <w:r>
          <w:t xml:space="preserve"> to identify a part</w:t>
        </w:r>
        <w:r w:rsidRPr="00497FD8">
          <w:rPr>
            <w:b/>
          </w:rPr>
          <w:t>)</w:t>
        </w:r>
        <w:r w:rsidRPr="007055D9">
          <w:rPr>
            <w:b/>
            <w:sz w:val="24"/>
          </w:rPr>
          <w:t>:</w:t>
        </w:r>
      </w:ins>
    </w:p>
    <w:p w14:paraId="29D5A5FE" w14:textId="77777777" w:rsidR="004D6D98" w:rsidRDefault="004D6D98" w:rsidP="004D6D98">
      <w:pPr>
        <w:pStyle w:val="XMLCode"/>
        <w:keepNext/>
        <w:rPr>
          <w:ins w:id="279" w:author="nick" w:date="2021-10-29T16:09:00Z"/>
        </w:rPr>
      </w:pPr>
    </w:p>
    <w:p w14:paraId="044DCF81" w14:textId="77777777" w:rsidR="004D6D98" w:rsidRDefault="004D6D98" w:rsidP="004D6D98">
      <w:pPr>
        <w:pStyle w:val="XMLCode"/>
        <w:keepNext/>
        <w:rPr>
          <w:ins w:id="280" w:author="nick" w:date="2021-10-29T16:09:00Z"/>
        </w:rPr>
      </w:pPr>
      <w:ins w:id="281" w:author="nick" w:date="2021-10-29T16:09:00Z">
        <w:r>
          <w:t>&lt;connected_to&gt;</w:t>
        </w:r>
      </w:ins>
    </w:p>
    <w:p w14:paraId="14FF5A95" w14:textId="4A931AF4" w:rsidR="004D6D98" w:rsidRPr="006B3C5E" w:rsidRDefault="004D6D98" w:rsidP="004D6D98">
      <w:pPr>
        <w:pStyle w:val="XMLCode"/>
        <w:keepNext/>
        <w:rPr>
          <w:ins w:id="282" w:author="nick" w:date="2021-10-29T16:09:00Z"/>
          <w:b/>
          <w:color w:val="0070C0"/>
        </w:rPr>
      </w:pPr>
      <w:ins w:id="283" w:author="nick" w:date="2021-10-29T16:09:00Z">
        <w:r>
          <w:t xml:space="preserve">    </w:t>
        </w:r>
        <w:r w:rsidRPr="006B3C5E">
          <w:rPr>
            <w:b/>
            <w:color w:val="0070C0"/>
          </w:rPr>
          <w:t>&lt;part index=</w:t>
        </w:r>
        <w:r>
          <w:rPr>
            <w:b/>
            <w:color w:val="0070C0"/>
          </w:rPr>
          <w:t>"</w:t>
        </w:r>
        <w:r w:rsidRPr="006B3C5E">
          <w:rPr>
            <w:b/>
            <w:color w:val="0070C0"/>
          </w:rPr>
          <w:t>1</w:t>
        </w:r>
        <w:r>
          <w:rPr>
            <w:b/>
            <w:color w:val="0070C0"/>
          </w:rPr>
          <w:t xml:space="preserve">" </w:t>
        </w:r>
        <w:r w:rsidRPr="006B3C5E">
          <w:rPr>
            <w:b/>
            <w:color w:val="0070C0"/>
          </w:rPr>
          <w:t>label=</w:t>
        </w:r>
        <w:r>
          <w:rPr>
            <w:b/>
            <w:color w:val="0070C0"/>
          </w:rPr>
          <w:t>"PART_WH</w:t>
        </w:r>
      </w:ins>
      <w:ins w:id="284" w:author="nick" w:date="2021-10-29T16:10:00Z">
        <w:r>
          <w:rPr>
            <w:b/>
            <w:color w:val="0070C0"/>
          </w:rPr>
          <w:t>EE</w:t>
        </w:r>
      </w:ins>
      <w:ins w:id="285" w:author="nick" w:date="2021-10-29T16:09:00Z">
        <w:r>
          <w:rPr>
            <w:b/>
            <w:color w:val="0070C0"/>
          </w:rPr>
          <w:t>L</w:t>
        </w:r>
      </w:ins>
      <w:ins w:id="286" w:author="nick" w:date="2021-10-29T16:10:00Z">
        <w:r>
          <w:rPr>
            <w:b/>
            <w:color w:val="0070C0"/>
          </w:rPr>
          <w:t>_9</w:t>
        </w:r>
      </w:ins>
      <w:ins w:id="287" w:author="nick" w:date="2021-10-29T16:09:00Z">
        <w:r>
          <w:rPr>
            <w:b/>
            <w:color w:val="0070C0"/>
          </w:rPr>
          <w:t>00" instance="</w:t>
        </w:r>
      </w:ins>
      <w:ins w:id="288" w:author="nick" w:date="2021-10-29T16:10:00Z">
        <w:r>
          <w:rPr>
            <w:b/>
            <w:color w:val="0070C0"/>
          </w:rPr>
          <w:t>4</w:t>
        </w:r>
      </w:ins>
      <w:ins w:id="289" w:author="nick" w:date="2021-10-29T16:09:00Z">
        <w:r>
          <w:rPr>
            <w:b/>
            <w:color w:val="0070C0"/>
          </w:rPr>
          <w:t>"</w:t>
        </w:r>
        <w:r w:rsidRPr="006B3C5E">
          <w:rPr>
            <w:b/>
            <w:color w:val="0070C0"/>
          </w:rPr>
          <w:t>/&gt;</w:t>
        </w:r>
      </w:ins>
    </w:p>
    <w:p w14:paraId="34939BBD" w14:textId="51F0DAE5" w:rsidR="004D6D98" w:rsidRDefault="004D6D98" w:rsidP="00E3566D">
      <w:pPr>
        <w:pStyle w:val="XMLCode"/>
        <w:keepNext/>
        <w:rPr>
          <w:ins w:id="290" w:author="nick" w:date="2021-10-29T16:09:00Z"/>
        </w:rPr>
      </w:pPr>
      <w:ins w:id="291" w:author="nick" w:date="2021-10-29T16:09:00Z">
        <w:r>
          <w:t>&lt;/connected_to&gt;</w:t>
        </w:r>
      </w:ins>
    </w:p>
    <w:p w14:paraId="165E4955" w14:textId="77777777" w:rsidR="00FC68DB" w:rsidRDefault="00FC68DB" w:rsidP="00B202D2">
      <w:pPr>
        <w:pStyle w:val="XMLCode"/>
      </w:pPr>
    </w:p>
    <w:p w14:paraId="3A2FFB80" w14:textId="77777777" w:rsidR="00FC68DB" w:rsidRPr="007055D9" w:rsidRDefault="00FC68DB" w:rsidP="00B202D2">
      <w:pPr>
        <w:pStyle w:val="berschrift4"/>
      </w:pPr>
      <w:bookmarkStart w:id="292" w:name="_Toc3556949"/>
      <w:bookmarkStart w:id="293" w:name="_Toc34747198"/>
      <w:bookmarkStart w:id="294" w:name="_Toc77102012"/>
      <w:r>
        <w:t xml:space="preserve">Element </w:t>
      </w:r>
      <w:r w:rsidRPr="00E366F9">
        <w:rPr>
          <w:rFonts w:ascii="Courier New" w:hAnsi="Courier New" w:cs="Courier New"/>
          <w:b w:val="0"/>
        </w:rPr>
        <w:t>&lt;</w:t>
      </w:r>
      <w:proofErr w:type="spellStart"/>
      <w:r w:rsidRPr="00E366F9">
        <w:rPr>
          <w:rFonts w:ascii="Courier New" w:hAnsi="Courier New" w:cs="Courier New"/>
          <w:b w:val="0"/>
        </w:rPr>
        <w:t>assy</w:t>
      </w:r>
      <w:proofErr w:type="spellEnd"/>
      <w:r>
        <w:rPr>
          <w:rFonts w:ascii="Courier New" w:hAnsi="Courier New" w:cs="Courier New"/>
          <w:b w:val="0"/>
        </w:rPr>
        <w:t>/</w:t>
      </w:r>
      <w:r w:rsidRPr="00E366F9">
        <w:rPr>
          <w:rFonts w:ascii="Courier New" w:hAnsi="Courier New" w:cs="Courier New"/>
          <w:b w:val="0"/>
        </w:rPr>
        <w:t>&gt;</w:t>
      </w:r>
      <w:bookmarkEnd w:id="292"/>
      <w:bookmarkEnd w:id="293"/>
      <w:bookmarkEnd w:id="294"/>
    </w:p>
    <w:p w14:paraId="5DD02B20" w14:textId="77777777" w:rsidR="00FC68DB" w:rsidRPr="007055D9" w:rsidRDefault="00FC68DB" w:rsidP="00B202D2">
      <w:r w:rsidRPr="007055D9">
        <w:t xml:space="preserve">An assembly represents a sub-structure consisting of at least two </w:t>
      </w:r>
      <w:r w:rsidRPr="003103A4">
        <w:rPr>
          <w:rFonts w:ascii="Courier New" w:hAnsi="Courier New" w:cs="Courier New"/>
          <w:b/>
          <w:i/>
          <w:sz w:val="18"/>
          <w:szCs w:val="18"/>
        </w:rPr>
        <w:t>&lt;part</w:t>
      </w:r>
      <w:r>
        <w:rPr>
          <w:rFonts w:ascii="Courier New" w:hAnsi="Courier New" w:cs="Courier New"/>
          <w:b/>
          <w:i/>
          <w:sz w:val="18"/>
          <w:szCs w:val="18"/>
        </w:rPr>
        <w:t>/</w:t>
      </w:r>
      <w:r w:rsidRPr="003103A4">
        <w:rPr>
          <w:rFonts w:ascii="Courier New" w:hAnsi="Courier New" w:cs="Courier New"/>
          <w:b/>
          <w:i/>
          <w:sz w:val="18"/>
          <w:szCs w:val="18"/>
        </w:rPr>
        <w:t>&gt;</w:t>
      </w:r>
      <w:r>
        <w:rPr>
          <w:rFonts w:ascii="Courier New" w:hAnsi="Courier New" w:cs="Courier New"/>
          <w:b/>
          <w:i/>
          <w:sz w:val="18"/>
          <w:szCs w:val="18"/>
        </w:rPr>
        <w:t xml:space="preserve"> </w:t>
      </w:r>
      <w:r w:rsidRPr="00FB3AD0">
        <w:rPr>
          <w:rFonts w:cs="Courier New"/>
        </w:rPr>
        <w:t>element</w:t>
      </w:r>
      <w:r w:rsidRPr="007055D9">
        <w:t>s.</w:t>
      </w:r>
      <w:r>
        <w:t xml:space="preserve"> </w:t>
      </w:r>
      <w:r w:rsidRPr="007055D9">
        <w:t xml:space="preserve">It is described by the element </w:t>
      </w:r>
      <w:r w:rsidRPr="003103A4">
        <w:rPr>
          <w:rFonts w:ascii="Courier New" w:hAnsi="Courier New" w:cs="Courier New"/>
          <w:b/>
          <w:i/>
          <w:sz w:val="18"/>
          <w:szCs w:val="18"/>
        </w:rPr>
        <w:t>&lt;</w:t>
      </w:r>
      <w:proofErr w:type="spellStart"/>
      <w:r w:rsidRPr="003103A4">
        <w:rPr>
          <w:rFonts w:ascii="Courier New" w:hAnsi="Courier New" w:cs="Courier New"/>
          <w:b/>
          <w:i/>
          <w:sz w:val="18"/>
          <w:szCs w:val="18"/>
        </w:rPr>
        <w:t>assy</w:t>
      </w:r>
      <w:proofErr w:type="spellEnd"/>
      <w:r>
        <w:rPr>
          <w:rFonts w:ascii="Courier New" w:hAnsi="Courier New" w:cs="Courier New"/>
          <w:b/>
          <w:i/>
          <w:sz w:val="18"/>
          <w:szCs w:val="18"/>
        </w:rPr>
        <w:t>/</w:t>
      </w:r>
      <w:r w:rsidRPr="003103A4">
        <w:rPr>
          <w:rFonts w:ascii="Courier New" w:hAnsi="Courier New" w:cs="Courier New"/>
          <w:b/>
          <w:i/>
          <w:sz w:val="18"/>
          <w:szCs w:val="18"/>
        </w:rPr>
        <w:t>&gt;</w:t>
      </w:r>
      <w:r w:rsidRPr="00543B6B">
        <w:t xml:space="preserve"> </w:t>
      </w:r>
      <w:r w:rsidRPr="007055D9">
        <w:t xml:space="preserve">with only the mandatory attribute </w:t>
      </w:r>
      <w:r w:rsidRPr="0026407E">
        <w:rPr>
          <w:rFonts w:ascii="Courier New" w:hAnsi="Courier New" w:cs="Courier New"/>
          <w:i/>
          <w:sz w:val="18"/>
          <w:szCs w:val="18"/>
        </w:rPr>
        <w:t>index</w:t>
      </w:r>
      <w:r w:rsidRPr="007055D9">
        <w:t>.</w:t>
      </w:r>
    </w:p>
    <w:p w14:paraId="16134B5C" w14:textId="77777777" w:rsidR="00FC68DB" w:rsidRPr="007055D9" w:rsidRDefault="00FC68DB" w:rsidP="00B202D2">
      <w:pPr>
        <w:keepNext/>
      </w:pPr>
      <w:r w:rsidRPr="007055D9">
        <w:t>XML</w:t>
      </w:r>
      <w:r>
        <w:t xml:space="preserve"> </w:t>
      </w:r>
      <w:r w:rsidRPr="007055D9">
        <w:t xml:space="preserve">specification of </w:t>
      </w:r>
      <w:r>
        <w:t xml:space="preserve">element </w:t>
      </w:r>
      <w:r>
        <w:rPr>
          <w:rFonts w:ascii="Courier New" w:hAnsi="Courier New" w:cs="Courier New"/>
          <w:b/>
          <w:i/>
          <w:sz w:val="18"/>
          <w:szCs w:val="18"/>
        </w:rPr>
        <w:t>&lt;</w:t>
      </w:r>
      <w:proofErr w:type="spellStart"/>
      <w:r>
        <w:rPr>
          <w:rFonts w:ascii="Courier New" w:hAnsi="Courier New" w:cs="Courier New"/>
          <w:b/>
          <w:i/>
          <w:sz w:val="18"/>
          <w:szCs w:val="18"/>
        </w:rPr>
        <w:t>a</w:t>
      </w:r>
      <w:r w:rsidRPr="003103A4">
        <w:rPr>
          <w:rFonts w:ascii="Courier New" w:hAnsi="Courier New" w:cs="Courier New"/>
          <w:b/>
          <w:i/>
          <w:sz w:val="18"/>
          <w:szCs w:val="18"/>
        </w:rPr>
        <w:t>ssy</w:t>
      </w:r>
      <w:proofErr w:type="spellEnd"/>
      <w:r>
        <w:rPr>
          <w:rFonts w:ascii="Courier New" w:hAnsi="Courier New" w:cs="Courier New"/>
          <w:b/>
          <w:i/>
          <w:sz w:val="18"/>
          <w:szCs w:val="18"/>
        </w:rPr>
        <w:t>/&gt;</w:t>
      </w:r>
      <w:r w:rsidRPr="00543B6B">
        <w:rPr>
          <w:rFonts w:asciiTheme="minorHAnsi" w:hAnsiTheme="minorHAnsi" w:cstheme="minorHAnsi"/>
        </w:rPr>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FC68DB" w:rsidRPr="007055D9" w14:paraId="26651054" w14:textId="77777777" w:rsidTr="00FC68DB">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D3ECF00" w14:textId="77777777" w:rsidR="00FC68DB" w:rsidRPr="007055D9" w:rsidRDefault="00FC68DB" w:rsidP="00B202D2">
            <w:pPr>
              <w:keepNext/>
              <w:rPr>
                <w:b/>
                <w:i/>
              </w:rPr>
            </w:pPr>
            <w:r w:rsidRPr="007055D9">
              <w:rPr>
                <w:b/>
                <w:i/>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D98373F" w14:textId="77777777" w:rsidR="00FC68DB" w:rsidRPr="007055D9" w:rsidRDefault="00FC68DB" w:rsidP="00B202D2">
            <w:pPr>
              <w:keepNext/>
              <w:rPr>
                <w:b/>
                <w:i/>
              </w:rPr>
            </w:pPr>
            <w:r w:rsidRPr="007055D9">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8C5CA8" w14:textId="77777777" w:rsidR="00FC68DB" w:rsidRPr="007055D9" w:rsidRDefault="00FC68DB" w:rsidP="00B202D2">
            <w:pPr>
              <w:keepNext/>
              <w:rPr>
                <w:b/>
                <w:i/>
              </w:rPr>
            </w:pPr>
            <w:r>
              <w:rPr>
                <w:b/>
                <w:i/>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ACB5ABE" w14:textId="77777777" w:rsidR="00FC68DB" w:rsidRPr="007055D9" w:rsidRDefault="00FC68DB" w:rsidP="00B202D2">
            <w:pPr>
              <w:keepNext/>
              <w:rPr>
                <w:b/>
                <w:i/>
              </w:rPr>
            </w:pPr>
            <w:r w:rsidRPr="007055D9">
              <w:rPr>
                <w:b/>
                <w:i/>
              </w:rPr>
              <w:t>Constraint</w:t>
            </w:r>
          </w:p>
        </w:tc>
      </w:tr>
      <w:tr w:rsidR="00FC68DB" w:rsidRPr="007055D9" w14:paraId="48C7BE4A" w14:textId="77777777" w:rsidTr="00FC68DB">
        <w:trPr>
          <w:jc w:val="center"/>
        </w:trPr>
        <w:tc>
          <w:tcPr>
            <w:tcW w:w="1271" w:type="dxa"/>
            <w:shd w:val="clear" w:color="auto" w:fill="auto"/>
          </w:tcPr>
          <w:p w14:paraId="0E30302C" w14:textId="77777777" w:rsidR="00FC68DB" w:rsidRPr="003103A4" w:rsidRDefault="00FC68DB" w:rsidP="00B202D2">
            <w:pPr>
              <w:rPr>
                <w:sz w:val="20"/>
                <w:szCs w:val="20"/>
              </w:rPr>
            </w:pPr>
            <w:r w:rsidRPr="003103A4">
              <w:rPr>
                <w:sz w:val="20"/>
                <w:szCs w:val="20"/>
              </w:rPr>
              <w:t>index</w:t>
            </w:r>
          </w:p>
        </w:tc>
        <w:tc>
          <w:tcPr>
            <w:tcW w:w="2268" w:type="dxa"/>
            <w:shd w:val="clear" w:color="auto" w:fill="auto"/>
          </w:tcPr>
          <w:p w14:paraId="69B4D0AA" w14:textId="77777777" w:rsidR="00FC68DB" w:rsidRPr="003103A4" w:rsidRDefault="00FC68DB" w:rsidP="00B202D2">
            <w:pPr>
              <w:rPr>
                <w:sz w:val="20"/>
                <w:szCs w:val="20"/>
              </w:rPr>
            </w:pPr>
            <w:r w:rsidRPr="003103A4">
              <w:rPr>
                <w:sz w:val="20"/>
                <w:szCs w:val="20"/>
              </w:rPr>
              <w:t>Integer</w:t>
            </w:r>
          </w:p>
        </w:tc>
        <w:tc>
          <w:tcPr>
            <w:tcW w:w="1134" w:type="dxa"/>
            <w:shd w:val="clear" w:color="auto" w:fill="auto"/>
          </w:tcPr>
          <w:p w14:paraId="58B5EAF0" w14:textId="77777777" w:rsidR="00FC68DB" w:rsidRPr="003103A4" w:rsidRDefault="00FC68DB" w:rsidP="00B202D2">
            <w:pPr>
              <w:rPr>
                <w:sz w:val="20"/>
                <w:szCs w:val="20"/>
              </w:rPr>
            </w:pPr>
            <w:r w:rsidRPr="003103A4">
              <w:rPr>
                <w:sz w:val="20"/>
                <w:szCs w:val="20"/>
              </w:rPr>
              <w:t>Required</w:t>
            </w:r>
          </w:p>
        </w:tc>
        <w:tc>
          <w:tcPr>
            <w:tcW w:w="3858" w:type="dxa"/>
            <w:shd w:val="clear" w:color="auto" w:fill="auto"/>
          </w:tcPr>
          <w:p w14:paraId="5602E994" w14:textId="77777777" w:rsidR="00FC68DB" w:rsidRPr="003103A4" w:rsidRDefault="00FC68DB" w:rsidP="00B202D2">
            <w:pPr>
              <w:keepNext/>
              <w:rPr>
                <w:sz w:val="20"/>
                <w:szCs w:val="20"/>
              </w:rPr>
            </w:pPr>
            <w:r w:rsidRPr="003103A4">
              <w:rPr>
                <w:sz w:val="20"/>
                <w:szCs w:val="20"/>
              </w:rPr>
              <w:t>Unique within the parent element</w:t>
            </w:r>
          </w:p>
        </w:tc>
      </w:tr>
    </w:tbl>
    <w:p w14:paraId="31DBE976" w14:textId="044FA719" w:rsidR="00FC68DB" w:rsidRDefault="00FC68DB" w:rsidP="00B202D2">
      <w:pPr>
        <w:pStyle w:val="Beschriftung"/>
        <w:spacing w:before="120"/>
      </w:pPr>
      <w:bookmarkStart w:id="295" w:name="_Toc3566420"/>
      <w:bookmarkStart w:id="296" w:name="_Toc34747420"/>
      <w:bookmarkStart w:id="297" w:name="_Toc77095868"/>
      <w:r>
        <w:t xml:space="preserve">Table </w:t>
      </w:r>
      <w:r>
        <w:fldChar w:fldCharType="begin"/>
      </w:r>
      <w:r>
        <w:instrText xml:space="preserve"> SEQ Table \* ARABIC </w:instrText>
      </w:r>
      <w:r>
        <w:fldChar w:fldCharType="separate"/>
      </w:r>
      <w:r w:rsidR="008116BB">
        <w:rPr>
          <w:noProof/>
        </w:rPr>
        <w:t>10</w:t>
      </w:r>
      <w:r>
        <w:fldChar w:fldCharType="end"/>
      </w:r>
      <w:r>
        <w:t xml:space="preserve">: Attributes of element </w:t>
      </w:r>
      <w:r w:rsidRPr="00226A3F">
        <w:rPr>
          <w:rFonts w:ascii="Courier New" w:hAnsi="Courier New" w:cs="Courier New"/>
        </w:rPr>
        <w:t>&lt;</w:t>
      </w:r>
      <w:proofErr w:type="spellStart"/>
      <w:r>
        <w:rPr>
          <w:rFonts w:ascii="Courier New" w:hAnsi="Courier New" w:cs="Courier New"/>
        </w:rPr>
        <w:t>assy</w:t>
      </w:r>
      <w:proofErr w:type="spellEnd"/>
      <w:r>
        <w:rPr>
          <w:rFonts w:ascii="Courier New" w:hAnsi="Courier New" w:cs="Courier New"/>
        </w:rPr>
        <w:t>/</w:t>
      </w:r>
      <w:r w:rsidRPr="00226A3F">
        <w:rPr>
          <w:rFonts w:ascii="Courier New" w:hAnsi="Courier New" w:cs="Courier New"/>
        </w:rPr>
        <w:t>&gt;</w:t>
      </w:r>
      <w:bookmarkEnd w:id="295"/>
      <w:bookmarkEnd w:id="296"/>
      <w:bookmarkEnd w:id="297"/>
    </w:p>
    <w:p w14:paraId="5C981FC5" w14:textId="77777777" w:rsidR="00FC68DB" w:rsidRPr="007055D9" w:rsidRDefault="00FC68DB" w:rsidP="00B202D2">
      <w:pPr>
        <w:keepNext/>
        <w:spacing w:before="240"/>
        <w:rPr>
          <w:b/>
        </w:rPr>
      </w:pPr>
      <w:r w:rsidRPr="007055D9">
        <w:rPr>
          <w:b/>
          <w:sz w:val="24"/>
        </w:rPr>
        <w:lastRenderedPageBreak/>
        <w:t>Example</w:t>
      </w:r>
      <w:r>
        <w:rPr>
          <w:b/>
          <w:sz w:val="24"/>
        </w:rPr>
        <w:t xml:space="preserve"> A </w:t>
      </w:r>
      <w:r w:rsidRPr="00497FD8">
        <w:rPr>
          <w:b/>
        </w:rPr>
        <w:t>(</w:t>
      </w:r>
      <w:r w:rsidRPr="00497FD8">
        <w:t xml:space="preserve">only </w:t>
      </w:r>
      <w:r>
        <w:rPr>
          <w:rFonts w:ascii="Courier New" w:hAnsi="Courier New" w:cs="Courier New"/>
          <w:b/>
          <w:i/>
          <w:sz w:val="18"/>
        </w:rPr>
        <w:t>&lt;</w:t>
      </w:r>
      <w:proofErr w:type="spellStart"/>
      <w:r>
        <w:rPr>
          <w:rFonts w:ascii="Courier New" w:hAnsi="Courier New" w:cs="Courier New"/>
          <w:b/>
          <w:i/>
          <w:sz w:val="18"/>
        </w:rPr>
        <w:t>a</w:t>
      </w:r>
      <w:r w:rsidRPr="00497FD8">
        <w:rPr>
          <w:rFonts w:ascii="Courier New" w:hAnsi="Courier New" w:cs="Courier New"/>
          <w:b/>
          <w:i/>
          <w:sz w:val="18"/>
        </w:rPr>
        <w:t>ssy</w:t>
      </w:r>
      <w:proofErr w:type="spellEnd"/>
      <w:r>
        <w:rPr>
          <w:rFonts w:ascii="Courier New" w:hAnsi="Courier New" w:cs="Courier New"/>
          <w:b/>
          <w:i/>
          <w:sz w:val="18"/>
        </w:rPr>
        <w:t>/&gt;</w:t>
      </w:r>
      <w:r w:rsidRPr="00497FD8">
        <w:rPr>
          <w:sz w:val="18"/>
        </w:rPr>
        <w:t xml:space="preserve"> </w:t>
      </w:r>
      <w:r w:rsidRPr="00497FD8">
        <w:t xml:space="preserve">element within </w:t>
      </w:r>
      <w:r>
        <w:rPr>
          <w:rFonts w:ascii="Courier New" w:hAnsi="Courier New" w:cs="Courier New"/>
          <w:b/>
          <w:i/>
          <w:sz w:val="18"/>
        </w:rPr>
        <w:t>&lt;c</w:t>
      </w:r>
      <w:r w:rsidRPr="00497FD8">
        <w:rPr>
          <w:rFonts w:ascii="Courier New" w:hAnsi="Courier New" w:cs="Courier New"/>
          <w:b/>
          <w:i/>
          <w:sz w:val="18"/>
        </w:rPr>
        <w:t>onnected_to</w:t>
      </w:r>
      <w:r>
        <w:rPr>
          <w:rFonts w:ascii="Courier New" w:hAnsi="Courier New" w:cs="Courier New"/>
          <w:b/>
          <w:i/>
          <w:sz w:val="18"/>
        </w:rPr>
        <w:t>&gt;</w:t>
      </w:r>
      <w:r w:rsidRPr="00497FD8">
        <w:rPr>
          <w:rFonts w:cs="Courier New"/>
          <w:sz w:val="18"/>
        </w:rPr>
        <w:t xml:space="preserve"> </w:t>
      </w:r>
      <w:r w:rsidRPr="00497FD8">
        <w:rPr>
          <w:rFonts w:cs="Courier New"/>
        </w:rPr>
        <w:t>- full</w:t>
      </w:r>
      <w:r w:rsidRPr="00497FD8">
        <w:t xml:space="preserve"> definition</w:t>
      </w:r>
      <w:r w:rsidRPr="00497FD8">
        <w:rPr>
          <w:b/>
        </w:rPr>
        <w:t>)</w:t>
      </w:r>
      <w:r w:rsidRPr="007055D9">
        <w:rPr>
          <w:b/>
        </w:rPr>
        <w:t>:</w:t>
      </w:r>
    </w:p>
    <w:p w14:paraId="5307A27B" w14:textId="77777777" w:rsidR="00FC68DB" w:rsidRDefault="00FC68DB" w:rsidP="00B202D2">
      <w:pPr>
        <w:pStyle w:val="XMLCode"/>
        <w:keepNext/>
      </w:pPr>
      <w:r w:rsidRPr="007055D9">
        <w:t xml:space="preserve">    </w:t>
      </w:r>
    </w:p>
    <w:p w14:paraId="66F12152" w14:textId="77777777" w:rsidR="00FC68DB" w:rsidRDefault="00FC68DB" w:rsidP="00B202D2">
      <w:pPr>
        <w:pStyle w:val="XMLCode"/>
        <w:keepNext/>
      </w:pPr>
      <w:r>
        <w:t>&lt;connected_to&gt;</w:t>
      </w:r>
    </w:p>
    <w:p w14:paraId="4B98426C" w14:textId="77777777" w:rsidR="00FC68DB" w:rsidRPr="008A760C" w:rsidRDefault="00FC68DB" w:rsidP="00B202D2">
      <w:pPr>
        <w:pStyle w:val="XMLCode"/>
        <w:keepNext/>
        <w:rPr>
          <w:b/>
          <w:color w:val="0070C0"/>
        </w:rPr>
      </w:pPr>
      <w:r>
        <w:t xml:space="preserve">    </w:t>
      </w:r>
      <w:r w:rsidRPr="008A760C">
        <w:rPr>
          <w:b/>
          <w:color w:val="0070C0"/>
        </w:rPr>
        <w:t>&lt;</w:t>
      </w:r>
      <w:proofErr w:type="spellStart"/>
      <w:r w:rsidRPr="008A760C">
        <w:rPr>
          <w:b/>
          <w:color w:val="0070C0"/>
        </w:rPr>
        <w:t>assy</w:t>
      </w:r>
      <w:proofErr w:type="spellEnd"/>
      <w:r w:rsidRPr="008A760C">
        <w:rPr>
          <w:b/>
          <w:color w:val="0070C0"/>
        </w:rPr>
        <w:t xml:space="preserve"> index=</w:t>
      </w:r>
      <w:r>
        <w:rPr>
          <w:b/>
          <w:color w:val="0070C0"/>
        </w:rPr>
        <w:t>"</w:t>
      </w:r>
      <w:r w:rsidRPr="008A760C">
        <w:rPr>
          <w:b/>
          <w:color w:val="0070C0"/>
        </w:rPr>
        <w:t>42</w:t>
      </w:r>
      <w:r>
        <w:rPr>
          <w:b/>
          <w:color w:val="0070C0"/>
        </w:rPr>
        <w:t>"</w:t>
      </w:r>
      <w:r w:rsidRPr="008A760C">
        <w:rPr>
          <w:b/>
          <w:color w:val="0070C0"/>
        </w:rPr>
        <w:t>&gt;</w:t>
      </w:r>
    </w:p>
    <w:p w14:paraId="2B38F7D6"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"PART_7000400"</w:t>
      </w:r>
      <w:r w:rsidRPr="008A760C">
        <w:rPr>
          <w:b/>
          <w:color w:val="0070C0"/>
        </w:rPr>
        <w:t xml:space="preserve"> </w:t>
      </w:r>
      <w:proofErr w:type="spellStart"/>
      <w:r w:rsidRPr="008A760C">
        <w:rPr>
          <w:b/>
          <w:color w:val="0070C0"/>
        </w:rPr>
        <w:t>pid</w:t>
      </w:r>
      <w:proofErr w:type="spellEnd"/>
      <w:r w:rsidRPr="008A760C">
        <w:rPr>
          <w:b/>
          <w:color w:val="0070C0"/>
        </w:rPr>
        <w:t>=</w:t>
      </w:r>
      <w:r>
        <w:rPr>
          <w:b/>
          <w:color w:val="0070C0"/>
        </w:rPr>
        <w:t>"</w:t>
      </w:r>
      <w:r w:rsidRPr="008A760C">
        <w:rPr>
          <w:b/>
          <w:color w:val="0070C0"/>
        </w:rPr>
        <w:t>110013</w:t>
      </w:r>
      <w:r>
        <w:rPr>
          <w:b/>
          <w:color w:val="0070C0"/>
        </w:rPr>
        <w:t>"</w:t>
      </w:r>
      <w:r w:rsidRPr="008A760C">
        <w:rPr>
          <w:b/>
          <w:color w:val="0070C0"/>
        </w:rPr>
        <w:t>/&gt;</w:t>
      </w:r>
    </w:p>
    <w:p w14:paraId="438894F9"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"PART_7000800"</w:t>
      </w:r>
      <w:r w:rsidRPr="008A760C">
        <w:rPr>
          <w:b/>
          <w:color w:val="0070C0"/>
        </w:rPr>
        <w:t xml:space="preserve"> </w:t>
      </w:r>
      <w:proofErr w:type="spellStart"/>
      <w:r w:rsidRPr="008A760C">
        <w:rPr>
          <w:b/>
          <w:color w:val="0070C0"/>
        </w:rPr>
        <w:t>pid</w:t>
      </w:r>
      <w:proofErr w:type="spellEnd"/>
      <w:r w:rsidRPr="008A760C">
        <w:rPr>
          <w:b/>
          <w:color w:val="0070C0"/>
        </w:rPr>
        <w:t>=</w:t>
      </w:r>
      <w:r>
        <w:rPr>
          <w:b/>
          <w:color w:val="0070C0"/>
        </w:rPr>
        <w:t>"</w:t>
      </w:r>
      <w:r w:rsidRPr="008A760C">
        <w:rPr>
          <w:b/>
          <w:color w:val="0070C0"/>
        </w:rPr>
        <w:t>110099</w:t>
      </w:r>
      <w:r>
        <w:rPr>
          <w:b/>
          <w:color w:val="0070C0"/>
        </w:rPr>
        <w:t>"</w:t>
      </w:r>
      <w:r w:rsidRPr="008A760C">
        <w:rPr>
          <w:b/>
          <w:color w:val="0070C0"/>
        </w:rPr>
        <w:t>/&gt;</w:t>
      </w:r>
    </w:p>
    <w:p w14:paraId="69C7F231" w14:textId="77777777" w:rsidR="00FC68DB" w:rsidRDefault="00FC68DB" w:rsidP="00B202D2">
      <w:pPr>
        <w:pStyle w:val="XMLCode"/>
      </w:pPr>
      <w:r w:rsidRPr="008A760C">
        <w:rPr>
          <w:b/>
          <w:color w:val="0070C0"/>
        </w:rPr>
        <w:t xml:space="preserve">    &lt;/</w:t>
      </w:r>
      <w:proofErr w:type="spellStart"/>
      <w:r w:rsidRPr="008A760C">
        <w:rPr>
          <w:b/>
          <w:color w:val="0070C0"/>
        </w:rPr>
        <w:t>assy</w:t>
      </w:r>
      <w:proofErr w:type="spellEnd"/>
      <w:r w:rsidRPr="008A760C">
        <w:rPr>
          <w:b/>
          <w:color w:val="0070C0"/>
        </w:rPr>
        <w:t>&gt;</w:t>
      </w:r>
    </w:p>
    <w:p w14:paraId="36A3248F" w14:textId="77777777" w:rsidR="00FC68DB" w:rsidRDefault="00FC68DB" w:rsidP="00B202D2">
      <w:pPr>
        <w:pStyle w:val="XMLCode"/>
      </w:pPr>
      <w:r>
        <w:t>&lt;/connected_to&gt;</w:t>
      </w:r>
    </w:p>
    <w:p w14:paraId="2BBE44DD" w14:textId="77777777" w:rsidR="00FC68DB" w:rsidRDefault="00FC68DB" w:rsidP="00B202D2">
      <w:pPr>
        <w:pStyle w:val="XMLCode"/>
      </w:pPr>
    </w:p>
    <w:p w14:paraId="3D648DA1" w14:textId="77777777" w:rsidR="00FC68DB" w:rsidRDefault="00FC68DB" w:rsidP="0051622F">
      <w:pPr>
        <w:rPr>
          <w:rFonts w:ascii="Courier New" w:hAnsi="Courier New"/>
          <w:b/>
          <w:sz w:val="24"/>
        </w:rPr>
      </w:pPr>
    </w:p>
    <w:p w14:paraId="559A2DEE" w14:textId="77777777" w:rsidR="00FC68DB" w:rsidRPr="008508D9" w:rsidRDefault="00FC68DB" w:rsidP="00B202D2">
      <w:pPr>
        <w:keepNext/>
        <w:rPr>
          <w:b/>
        </w:rPr>
      </w:pPr>
      <w:r w:rsidRPr="007055D9">
        <w:rPr>
          <w:b/>
          <w:sz w:val="24"/>
        </w:rPr>
        <w:t>Example</w:t>
      </w:r>
      <w:r>
        <w:rPr>
          <w:b/>
          <w:sz w:val="24"/>
        </w:rPr>
        <w:t xml:space="preserve"> B </w:t>
      </w:r>
      <w:r w:rsidRPr="00497FD8">
        <w:rPr>
          <w:b/>
        </w:rPr>
        <w:t>(</w:t>
      </w:r>
      <w:r>
        <w:rPr>
          <w:rStyle w:val="elementdeftypeChar"/>
          <w:rFonts w:eastAsia="Calibri"/>
        </w:rPr>
        <w:t>&lt;p</w:t>
      </w:r>
      <w:r w:rsidRPr="008041BF">
        <w:rPr>
          <w:rStyle w:val="elementdeftypeChar"/>
          <w:rFonts w:eastAsia="Calibri"/>
        </w:rPr>
        <w:t>art</w:t>
      </w:r>
      <w:r>
        <w:rPr>
          <w:rStyle w:val="elementdeftypeChar"/>
          <w:rFonts w:eastAsia="Calibri"/>
        </w:rPr>
        <w:t>/&gt;</w:t>
      </w:r>
      <w:r w:rsidRPr="00497FD8">
        <w:t xml:space="preserve"> and </w:t>
      </w:r>
      <w:r>
        <w:rPr>
          <w:rFonts w:cs="Courier New"/>
          <w:b/>
          <w:i/>
          <w:sz w:val="18"/>
        </w:rPr>
        <w:t>&lt;</w:t>
      </w:r>
      <w:proofErr w:type="spellStart"/>
      <w:r>
        <w:rPr>
          <w:rFonts w:cs="Courier New"/>
          <w:b/>
          <w:i/>
          <w:sz w:val="18"/>
        </w:rPr>
        <w:t>a</w:t>
      </w:r>
      <w:r w:rsidRPr="00497FD8">
        <w:rPr>
          <w:rFonts w:cs="Courier New"/>
          <w:b/>
          <w:i/>
          <w:sz w:val="18"/>
        </w:rPr>
        <w:t>ssy</w:t>
      </w:r>
      <w:proofErr w:type="spellEnd"/>
      <w:r>
        <w:rPr>
          <w:rFonts w:cs="Courier New"/>
          <w:b/>
          <w:i/>
          <w:sz w:val="18"/>
        </w:rPr>
        <w:t>/&gt;</w:t>
      </w:r>
      <w:r w:rsidRPr="00497FD8">
        <w:rPr>
          <w:sz w:val="18"/>
        </w:rPr>
        <w:t xml:space="preserve"> </w:t>
      </w:r>
      <w:r w:rsidRPr="00497FD8">
        <w:t xml:space="preserve">elements within </w:t>
      </w:r>
      <w:r>
        <w:rPr>
          <w:rFonts w:cs="Courier New"/>
          <w:b/>
          <w:i/>
          <w:sz w:val="18"/>
        </w:rPr>
        <w:t>&lt;c</w:t>
      </w:r>
      <w:r w:rsidRPr="00497FD8">
        <w:rPr>
          <w:rFonts w:cs="Courier New"/>
          <w:b/>
          <w:i/>
          <w:sz w:val="18"/>
        </w:rPr>
        <w:t>onnected_to</w:t>
      </w:r>
      <w:r>
        <w:rPr>
          <w:rFonts w:cs="Courier New"/>
          <w:b/>
          <w:i/>
          <w:sz w:val="18"/>
        </w:rPr>
        <w:t>&gt;</w:t>
      </w:r>
      <w:r w:rsidRPr="00497FD8">
        <w:rPr>
          <w:rFonts w:cs="Courier New"/>
        </w:rPr>
        <w:t xml:space="preserve"> - full</w:t>
      </w:r>
      <w:r w:rsidRPr="00497FD8">
        <w:t xml:space="preserve"> definition</w:t>
      </w:r>
      <w:r w:rsidRPr="00497FD8">
        <w:rPr>
          <w:b/>
        </w:rPr>
        <w:t>)</w:t>
      </w:r>
      <w:r>
        <w:rPr>
          <w:sz w:val="24"/>
        </w:rPr>
        <w:t>:</w:t>
      </w:r>
    </w:p>
    <w:p w14:paraId="16E0F880" w14:textId="77777777" w:rsidR="00FC68DB" w:rsidRDefault="00FC68DB" w:rsidP="00B202D2">
      <w:pPr>
        <w:pStyle w:val="XMLCode"/>
        <w:keepNext/>
      </w:pPr>
      <w:r w:rsidRPr="007055D9">
        <w:t xml:space="preserve">    </w:t>
      </w:r>
    </w:p>
    <w:p w14:paraId="4FAA15B3" w14:textId="77777777" w:rsidR="00FC68DB" w:rsidRDefault="00FC68DB" w:rsidP="00B202D2">
      <w:pPr>
        <w:pStyle w:val="XMLCode"/>
        <w:keepNext/>
      </w:pPr>
      <w:r>
        <w:t>&lt;connected_to&gt;</w:t>
      </w:r>
    </w:p>
    <w:p w14:paraId="4B0F4DA4" w14:textId="77777777" w:rsidR="00FC68DB" w:rsidRPr="00CC7960" w:rsidRDefault="00FC68DB" w:rsidP="00B202D2">
      <w:pPr>
        <w:pStyle w:val="XMLCode"/>
        <w:rPr>
          <w:b/>
          <w:color w:val="0070C0"/>
        </w:rPr>
      </w:pPr>
      <w:r w:rsidRPr="00CC7960">
        <w:rPr>
          <w:b/>
          <w:color w:val="0070C0"/>
        </w:rPr>
        <w:t xml:space="preserve">    &lt;part index=</w:t>
      </w:r>
      <w:r>
        <w:rPr>
          <w:b/>
          <w:color w:val="0070C0"/>
        </w:rPr>
        <w:t>"</w:t>
      </w:r>
      <w:r w:rsidRPr="00CC7960">
        <w:rPr>
          <w:b/>
          <w:color w:val="0070C0"/>
        </w:rPr>
        <w:t>1</w:t>
      </w:r>
      <w:r>
        <w:rPr>
          <w:b/>
          <w:color w:val="0070C0"/>
        </w:rPr>
        <w:t>"</w:t>
      </w:r>
      <w:r w:rsidRPr="00CC7960">
        <w:rPr>
          <w:b/>
          <w:color w:val="0070C0"/>
        </w:rPr>
        <w:t xml:space="preserve"> label=</w:t>
      </w:r>
      <w:r>
        <w:rPr>
          <w:b/>
          <w:color w:val="0070C0"/>
        </w:rPr>
        <w:t>"PART_9004400"</w:t>
      </w:r>
      <w:r w:rsidRPr="00CC7960">
        <w:rPr>
          <w:b/>
          <w:color w:val="0070C0"/>
        </w:rPr>
        <w:t xml:space="preserve"> </w:t>
      </w:r>
      <w:proofErr w:type="spellStart"/>
      <w:r w:rsidRPr="00CC7960">
        <w:rPr>
          <w:b/>
          <w:color w:val="0070C0"/>
        </w:rPr>
        <w:t>pid</w:t>
      </w:r>
      <w:proofErr w:type="spellEnd"/>
      <w:r w:rsidRPr="00CC7960">
        <w:rPr>
          <w:b/>
          <w:color w:val="0070C0"/>
        </w:rPr>
        <w:t>=</w:t>
      </w:r>
      <w:r>
        <w:rPr>
          <w:b/>
          <w:color w:val="0070C0"/>
        </w:rPr>
        <w:t>"</w:t>
      </w:r>
      <w:r w:rsidRPr="00CC7960">
        <w:rPr>
          <w:b/>
          <w:color w:val="0070C0"/>
        </w:rPr>
        <w:t>3202132</w:t>
      </w:r>
      <w:r>
        <w:rPr>
          <w:b/>
          <w:color w:val="0070C0"/>
        </w:rPr>
        <w:t>"</w:t>
      </w:r>
      <w:r w:rsidRPr="00CC7960">
        <w:rPr>
          <w:b/>
          <w:color w:val="0070C0"/>
        </w:rPr>
        <w:t>/&gt;</w:t>
      </w:r>
    </w:p>
    <w:p w14:paraId="25226FB6" w14:textId="77777777" w:rsidR="00FC68DB" w:rsidRPr="008A760C" w:rsidRDefault="00FC68DB" w:rsidP="00B202D2">
      <w:pPr>
        <w:pStyle w:val="XMLCode"/>
        <w:rPr>
          <w:b/>
          <w:color w:val="0070C0"/>
        </w:rPr>
      </w:pPr>
      <w:r w:rsidRPr="00CC7960">
        <w:rPr>
          <w:b/>
          <w:color w:val="0070C0"/>
        </w:rPr>
        <w:t xml:space="preserve">    </w:t>
      </w:r>
      <w:r w:rsidRPr="008A760C">
        <w:rPr>
          <w:b/>
          <w:color w:val="0070C0"/>
        </w:rPr>
        <w:t>&lt;</w:t>
      </w:r>
      <w:proofErr w:type="spellStart"/>
      <w:r w:rsidRPr="008A760C">
        <w:rPr>
          <w:b/>
          <w:color w:val="0070C0"/>
        </w:rPr>
        <w:t>assy</w:t>
      </w:r>
      <w:proofErr w:type="spellEnd"/>
      <w:r w:rsidRPr="008A760C">
        <w:rPr>
          <w:b/>
          <w:color w:val="0070C0"/>
        </w:rPr>
        <w:t xml:space="preserve"> </w:t>
      </w:r>
      <w:r w:rsidRPr="00CC7960">
        <w:rPr>
          <w:b/>
          <w:color w:val="0070C0"/>
        </w:rPr>
        <w:t>index</w:t>
      </w:r>
      <w:r w:rsidRPr="008A760C">
        <w:rPr>
          <w:b/>
          <w:color w:val="0070C0"/>
        </w:rPr>
        <w:t>=</w:t>
      </w:r>
      <w:r>
        <w:rPr>
          <w:b/>
          <w:color w:val="0070C0"/>
        </w:rPr>
        <w:t>"</w:t>
      </w:r>
      <w:r w:rsidRPr="008A760C">
        <w:rPr>
          <w:b/>
          <w:color w:val="0070C0"/>
        </w:rPr>
        <w:t>42</w:t>
      </w:r>
      <w:r>
        <w:rPr>
          <w:b/>
          <w:color w:val="0070C0"/>
        </w:rPr>
        <w:t>"</w:t>
      </w:r>
      <w:r w:rsidRPr="008A760C">
        <w:rPr>
          <w:b/>
          <w:color w:val="0070C0"/>
        </w:rPr>
        <w:t>&gt;</w:t>
      </w:r>
    </w:p>
    <w:p w14:paraId="35245882"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"PART_7000400"</w:t>
      </w:r>
      <w:r w:rsidRPr="008A760C">
        <w:rPr>
          <w:b/>
          <w:color w:val="0070C0"/>
        </w:rPr>
        <w:t xml:space="preserve"> </w:t>
      </w:r>
      <w:proofErr w:type="spellStart"/>
      <w:r w:rsidRPr="008A760C">
        <w:rPr>
          <w:b/>
          <w:color w:val="0070C0"/>
        </w:rPr>
        <w:t>pid</w:t>
      </w:r>
      <w:proofErr w:type="spellEnd"/>
      <w:r w:rsidRPr="008A760C">
        <w:rPr>
          <w:b/>
          <w:color w:val="0070C0"/>
        </w:rPr>
        <w:t>=</w:t>
      </w:r>
      <w:r>
        <w:rPr>
          <w:b/>
          <w:color w:val="0070C0"/>
        </w:rPr>
        <w:t>"</w:t>
      </w:r>
      <w:r w:rsidRPr="008A760C">
        <w:rPr>
          <w:b/>
          <w:color w:val="0070C0"/>
        </w:rPr>
        <w:t>110013</w:t>
      </w:r>
      <w:r>
        <w:rPr>
          <w:b/>
          <w:color w:val="0070C0"/>
        </w:rPr>
        <w:t>"</w:t>
      </w:r>
      <w:r w:rsidRPr="008A760C">
        <w:rPr>
          <w:b/>
          <w:color w:val="0070C0"/>
        </w:rPr>
        <w:t>/&gt;</w:t>
      </w:r>
    </w:p>
    <w:p w14:paraId="4E644054"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"PART_7000800"</w:t>
      </w:r>
      <w:r w:rsidRPr="008A760C">
        <w:rPr>
          <w:b/>
          <w:color w:val="0070C0"/>
        </w:rPr>
        <w:t xml:space="preserve"> </w:t>
      </w:r>
      <w:proofErr w:type="spellStart"/>
      <w:r w:rsidRPr="008A760C">
        <w:rPr>
          <w:b/>
          <w:color w:val="0070C0"/>
        </w:rPr>
        <w:t>pid</w:t>
      </w:r>
      <w:proofErr w:type="spellEnd"/>
      <w:r w:rsidRPr="008A760C">
        <w:rPr>
          <w:b/>
          <w:color w:val="0070C0"/>
        </w:rPr>
        <w:t>=</w:t>
      </w:r>
      <w:r>
        <w:rPr>
          <w:b/>
          <w:color w:val="0070C0"/>
        </w:rPr>
        <w:t>"</w:t>
      </w:r>
      <w:r w:rsidRPr="008A760C">
        <w:rPr>
          <w:b/>
          <w:color w:val="0070C0"/>
        </w:rPr>
        <w:t>110099</w:t>
      </w:r>
      <w:r>
        <w:rPr>
          <w:b/>
          <w:color w:val="0070C0"/>
        </w:rPr>
        <w:t>"</w:t>
      </w:r>
      <w:r w:rsidRPr="008A760C">
        <w:rPr>
          <w:b/>
          <w:color w:val="0070C0"/>
        </w:rPr>
        <w:t>/&gt;</w:t>
      </w:r>
    </w:p>
    <w:p w14:paraId="7704ACD4" w14:textId="77777777" w:rsidR="00FC68DB" w:rsidRPr="008A760C" w:rsidRDefault="00FC68DB" w:rsidP="00B202D2">
      <w:pPr>
        <w:pStyle w:val="XMLCode"/>
        <w:rPr>
          <w:b/>
          <w:color w:val="0070C0"/>
        </w:rPr>
      </w:pPr>
      <w:r w:rsidRPr="008A760C">
        <w:rPr>
          <w:b/>
          <w:color w:val="0070C0"/>
        </w:rPr>
        <w:t xml:space="preserve">    &lt;/</w:t>
      </w:r>
      <w:proofErr w:type="spellStart"/>
      <w:r w:rsidRPr="008A760C">
        <w:rPr>
          <w:b/>
          <w:color w:val="0070C0"/>
        </w:rPr>
        <w:t>assy</w:t>
      </w:r>
      <w:proofErr w:type="spellEnd"/>
      <w:r w:rsidRPr="008A760C">
        <w:rPr>
          <w:b/>
          <w:color w:val="0070C0"/>
        </w:rPr>
        <w:t>&gt;</w:t>
      </w:r>
    </w:p>
    <w:p w14:paraId="09674AD0" w14:textId="77777777" w:rsidR="00FC68DB" w:rsidRDefault="00FC68DB" w:rsidP="00B202D2">
      <w:pPr>
        <w:pStyle w:val="XMLCode"/>
      </w:pPr>
      <w:r>
        <w:t>&lt;/connected_to&gt;</w:t>
      </w:r>
    </w:p>
    <w:p w14:paraId="5AADC289" w14:textId="77777777" w:rsidR="00FC68DB" w:rsidRDefault="00FC68DB" w:rsidP="00B202D2">
      <w:pPr>
        <w:pStyle w:val="XMLCode"/>
      </w:pPr>
    </w:p>
    <w:p w14:paraId="4AF52191" w14:textId="77777777" w:rsidR="004D6D98" w:rsidRDefault="004D6D98" w:rsidP="0051622F">
      <w:pPr>
        <w:rPr>
          <w:ins w:id="298" w:author="nick" w:date="2021-10-29T16:13:00Z"/>
          <w:b/>
          <w:sz w:val="24"/>
        </w:rPr>
      </w:pPr>
    </w:p>
    <w:p w14:paraId="7C2D5CDF" w14:textId="43CA905C" w:rsidR="004D6D98" w:rsidRPr="008508D9" w:rsidRDefault="004D6D98" w:rsidP="004D6D98">
      <w:pPr>
        <w:keepNext/>
        <w:rPr>
          <w:ins w:id="299" w:author="nick" w:date="2021-10-29T16:13:00Z"/>
          <w:b/>
        </w:rPr>
      </w:pPr>
      <w:ins w:id="300" w:author="nick" w:date="2021-10-29T16:13:00Z">
        <w:r w:rsidRPr="007055D9">
          <w:rPr>
            <w:b/>
            <w:sz w:val="24"/>
          </w:rPr>
          <w:t>Example</w:t>
        </w:r>
        <w:r>
          <w:rPr>
            <w:b/>
            <w:sz w:val="24"/>
          </w:rPr>
          <w:t xml:space="preserve"> C </w:t>
        </w:r>
        <w:r w:rsidRPr="00497FD8">
          <w:rPr>
            <w:b/>
          </w:rPr>
          <w:t>(</w:t>
        </w:r>
      </w:ins>
      <w:ins w:id="301" w:author="nick" w:date="2021-10-29T16:14:00Z">
        <w:r w:rsidRPr="0051622F">
          <w:rPr>
            <w:rStyle w:val="elementdeftypeChar"/>
            <w:rFonts w:eastAsia="Calibri"/>
          </w:rPr>
          <w:t>instance</w:t>
        </w:r>
        <w:r w:rsidRPr="0051622F">
          <w:t xml:space="preserve"> of a</w:t>
        </w:r>
        <w:r>
          <w:rPr>
            <w:b/>
          </w:rPr>
          <w:t xml:space="preserve"> </w:t>
        </w:r>
      </w:ins>
      <w:ins w:id="302" w:author="nick" w:date="2021-10-29T16:13:00Z">
        <w:r>
          <w:rPr>
            <w:rStyle w:val="elementdeftypeChar"/>
            <w:rFonts w:eastAsia="Calibri"/>
          </w:rPr>
          <w:t>&lt;p</w:t>
        </w:r>
        <w:r w:rsidRPr="008041BF">
          <w:rPr>
            <w:rStyle w:val="elementdeftypeChar"/>
            <w:rFonts w:eastAsia="Calibri"/>
          </w:rPr>
          <w:t>art</w:t>
        </w:r>
        <w:r>
          <w:rPr>
            <w:rStyle w:val="elementdeftypeChar"/>
            <w:rFonts w:eastAsia="Calibri"/>
          </w:rPr>
          <w:t>/&gt;</w:t>
        </w:r>
        <w:r w:rsidRPr="00497FD8">
          <w:t xml:space="preserve"> </w:t>
        </w:r>
      </w:ins>
      <w:ins w:id="303" w:author="nick" w:date="2021-10-29T16:14:00Z">
        <w:r>
          <w:t>within an</w:t>
        </w:r>
      </w:ins>
      <w:ins w:id="304" w:author="nick" w:date="2021-10-29T16:13:00Z">
        <w:r w:rsidRPr="00497FD8">
          <w:t xml:space="preserve"> </w:t>
        </w:r>
        <w:r>
          <w:rPr>
            <w:rFonts w:cs="Courier New"/>
            <w:b/>
            <w:i/>
            <w:sz w:val="18"/>
          </w:rPr>
          <w:t>&lt;</w:t>
        </w:r>
        <w:proofErr w:type="spellStart"/>
        <w:r>
          <w:rPr>
            <w:rFonts w:cs="Courier New"/>
            <w:b/>
            <w:i/>
            <w:sz w:val="18"/>
          </w:rPr>
          <w:t>a</w:t>
        </w:r>
        <w:r w:rsidRPr="00497FD8">
          <w:rPr>
            <w:rFonts w:cs="Courier New"/>
            <w:b/>
            <w:i/>
            <w:sz w:val="18"/>
          </w:rPr>
          <w:t>ssy</w:t>
        </w:r>
        <w:proofErr w:type="spellEnd"/>
        <w:r>
          <w:rPr>
            <w:rFonts w:cs="Courier New"/>
            <w:b/>
            <w:i/>
            <w:sz w:val="18"/>
          </w:rPr>
          <w:t>/&gt;</w:t>
        </w:r>
        <w:r w:rsidRPr="00497FD8">
          <w:rPr>
            <w:sz w:val="18"/>
          </w:rPr>
          <w:t xml:space="preserve"> </w:t>
        </w:r>
        <w:r>
          <w:t>element</w:t>
        </w:r>
        <w:r w:rsidRPr="00497FD8">
          <w:rPr>
            <w:b/>
          </w:rPr>
          <w:t>)</w:t>
        </w:r>
        <w:r>
          <w:rPr>
            <w:sz w:val="24"/>
          </w:rPr>
          <w:t>:</w:t>
        </w:r>
      </w:ins>
    </w:p>
    <w:p w14:paraId="7350D50A" w14:textId="77777777" w:rsidR="004D6D98" w:rsidRDefault="004D6D98" w:rsidP="004D6D98">
      <w:pPr>
        <w:pStyle w:val="XMLCode"/>
        <w:keepNext/>
        <w:rPr>
          <w:ins w:id="305" w:author="nick" w:date="2021-10-29T16:13:00Z"/>
        </w:rPr>
      </w:pPr>
      <w:ins w:id="306" w:author="nick" w:date="2021-10-29T16:13:00Z">
        <w:r w:rsidRPr="007055D9">
          <w:t xml:space="preserve">    </w:t>
        </w:r>
      </w:ins>
    </w:p>
    <w:p w14:paraId="7F09CE8D" w14:textId="77777777" w:rsidR="004D6D98" w:rsidRDefault="004D6D98" w:rsidP="004D6D98">
      <w:pPr>
        <w:pStyle w:val="XMLCode"/>
        <w:keepNext/>
        <w:rPr>
          <w:ins w:id="307" w:author="nick" w:date="2021-10-29T16:13:00Z"/>
        </w:rPr>
      </w:pPr>
      <w:ins w:id="308" w:author="nick" w:date="2021-10-29T16:13:00Z">
        <w:r>
          <w:t>&lt;connected_to&gt;</w:t>
        </w:r>
      </w:ins>
    </w:p>
    <w:p w14:paraId="3645E30C" w14:textId="77777777" w:rsidR="004D6D98" w:rsidRPr="00CC7960" w:rsidRDefault="004D6D98" w:rsidP="004D6D98">
      <w:pPr>
        <w:pStyle w:val="XMLCode"/>
        <w:rPr>
          <w:ins w:id="309" w:author="nick" w:date="2021-10-29T16:13:00Z"/>
          <w:b/>
          <w:color w:val="0070C0"/>
        </w:rPr>
      </w:pPr>
      <w:ins w:id="310" w:author="nick" w:date="2021-10-29T16:13:00Z">
        <w:r w:rsidRPr="00CC7960">
          <w:rPr>
            <w:b/>
            <w:color w:val="0070C0"/>
          </w:rPr>
          <w:t xml:space="preserve">    &lt;part index=</w:t>
        </w:r>
        <w:r>
          <w:rPr>
            <w:b/>
            <w:color w:val="0070C0"/>
          </w:rPr>
          <w:t>"</w:t>
        </w:r>
        <w:r w:rsidRPr="00CC7960">
          <w:rPr>
            <w:b/>
            <w:color w:val="0070C0"/>
          </w:rPr>
          <w:t>1</w:t>
        </w:r>
        <w:r>
          <w:rPr>
            <w:b/>
            <w:color w:val="0070C0"/>
          </w:rPr>
          <w:t>"</w:t>
        </w:r>
        <w:r w:rsidRPr="00CC7960">
          <w:rPr>
            <w:b/>
            <w:color w:val="0070C0"/>
          </w:rPr>
          <w:t xml:space="preserve"> label=</w:t>
        </w:r>
        <w:r>
          <w:rPr>
            <w:b/>
            <w:color w:val="0070C0"/>
          </w:rPr>
          <w:t>"PART_9004400"</w:t>
        </w:r>
        <w:r w:rsidRPr="00CC7960">
          <w:rPr>
            <w:b/>
            <w:color w:val="0070C0"/>
          </w:rPr>
          <w:t xml:space="preserve"> </w:t>
        </w:r>
        <w:proofErr w:type="spellStart"/>
        <w:r w:rsidRPr="00CC7960">
          <w:rPr>
            <w:b/>
            <w:color w:val="0070C0"/>
          </w:rPr>
          <w:t>pid</w:t>
        </w:r>
        <w:proofErr w:type="spellEnd"/>
        <w:r w:rsidRPr="00CC7960">
          <w:rPr>
            <w:b/>
            <w:color w:val="0070C0"/>
          </w:rPr>
          <w:t>=</w:t>
        </w:r>
        <w:r>
          <w:rPr>
            <w:b/>
            <w:color w:val="0070C0"/>
          </w:rPr>
          <w:t>"</w:t>
        </w:r>
        <w:r w:rsidRPr="00CC7960">
          <w:rPr>
            <w:b/>
            <w:color w:val="0070C0"/>
          </w:rPr>
          <w:t>3202132</w:t>
        </w:r>
        <w:r>
          <w:rPr>
            <w:b/>
            <w:color w:val="0070C0"/>
          </w:rPr>
          <w:t>"</w:t>
        </w:r>
        <w:r w:rsidRPr="00CC7960">
          <w:rPr>
            <w:b/>
            <w:color w:val="0070C0"/>
          </w:rPr>
          <w:t>/&gt;</w:t>
        </w:r>
      </w:ins>
    </w:p>
    <w:p w14:paraId="32240586" w14:textId="77777777" w:rsidR="004D6D98" w:rsidRPr="008A760C" w:rsidRDefault="004D6D98" w:rsidP="004D6D98">
      <w:pPr>
        <w:pStyle w:val="XMLCode"/>
        <w:rPr>
          <w:ins w:id="311" w:author="nick" w:date="2021-10-29T16:13:00Z"/>
          <w:b/>
          <w:color w:val="0070C0"/>
        </w:rPr>
      </w:pPr>
      <w:ins w:id="312" w:author="nick" w:date="2021-10-29T16:13:00Z">
        <w:r w:rsidRPr="00CC7960">
          <w:rPr>
            <w:b/>
            <w:color w:val="0070C0"/>
          </w:rPr>
          <w:t xml:space="preserve">    </w:t>
        </w:r>
        <w:r w:rsidRPr="008A760C">
          <w:rPr>
            <w:b/>
            <w:color w:val="0070C0"/>
          </w:rPr>
          <w:t>&lt;</w:t>
        </w:r>
        <w:proofErr w:type="spellStart"/>
        <w:r w:rsidRPr="008A760C">
          <w:rPr>
            <w:b/>
            <w:color w:val="0070C0"/>
          </w:rPr>
          <w:t>assy</w:t>
        </w:r>
        <w:proofErr w:type="spellEnd"/>
        <w:r w:rsidRPr="008A760C">
          <w:rPr>
            <w:b/>
            <w:color w:val="0070C0"/>
          </w:rPr>
          <w:t xml:space="preserve"> </w:t>
        </w:r>
        <w:r w:rsidRPr="00CC7960">
          <w:rPr>
            <w:b/>
            <w:color w:val="0070C0"/>
          </w:rPr>
          <w:t>index</w:t>
        </w:r>
        <w:r w:rsidRPr="008A760C">
          <w:rPr>
            <w:b/>
            <w:color w:val="0070C0"/>
          </w:rPr>
          <w:t>=</w:t>
        </w:r>
        <w:r>
          <w:rPr>
            <w:b/>
            <w:color w:val="0070C0"/>
          </w:rPr>
          <w:t>"</w:t>
        </w:r>
        <w:r w:rsidRPr="008A760C">
          <w:rPr>
            <w:b/>
            <w:color w:val="0070C0"/>
          </w:rPr>
          <w:t>42</w:t>
        </w:r>
        <w:r>
          <w:rPr>
            <w:b/>
            <w:color w:val="0070C0"/>
          </w:rPr>
          <w:t>"</w:t>
        </w:r>
        <w:r w:rsidRPr="008A760C">
          <w:rPr>
            <w:b/>
            <w:color w:val="0070C0"/>
          </w:rPr>
          <w:t>&gt;</w:t>
        </w:r>
      </w:ins>
    </w:p>
    <w:p w14:paraId="2AF4A811" w14:textId="52261260" w:rsidR="004D6D98" w:rsidRPr="008A760C" w:rsidRDefault="004D6D98" w:rsidP="004D6D98">
      <w:pPr>
        <w:pStyle w:val="XMLCode"/>
        <w:rPr>
          <w:ins w:id="313" w:author="nick" w:date="2021-10-29T16:13:00Z"/>
          <w:b/>
          <w:color w:val="0070C0"/>
        </w:rPr>
      </w:pPr>
      <w:ins w:id="314" w:author="nick" w:date="2021-10-29T16:13:00Z">
        <w:r w:rsidRPr="008A760C">
          <w:rPr>
            <w:b/>
            <w:color w:val="0070C0"/>
          </w:rPr>
          <w:t xml:space="preserve">        &lt;part label=</w:t>
        </w:r>
        <w:r>
          <w:rPr>
            <w:b/>
            <w:color w:val="0070C0"/>
          </w:rPr>
          <w:t>"PART_7000400"</w:t>
        </w:r>
        <w:r w:rsidRPr="008A760C">
          <w:rPr>
            <w:b/>
            <w:color w:val="0070C0"/>
          </w:rPr>
          <w:t xml:space="preserve"> </w:t>
        </w:r>
      </w:ins>
      <w:ins w:id="315" w:author="nick" w:date="2021-10-29T16:15:00Z">
        <w:r w:rsidRPr="004D6D98">
          <w:rPr>
            <w:b/>
            <w:color w:val="0070C0"/>
          </w:rPr>
          <w:t>instance=</w:t>
        </w:r>
      </w:ins>
      <w:ins w:id="316" w:author="nick" w:date="2021-10-29T16:16:00Z">
        <w:r w:rsidRPr="004D6D98">
          <w:rPr>
            <w:b/>
            <w:color w:val="0070C0"/>
          </w:rPr>
          <w:t>"</w:t>
        </w:r>
        <w:r>
          <w:rPr>
            <w:b/>
            <w:color w:val="0070C0"/>
          </w:rPr>
          <w:t>2</w:t>
        </w:r>
        <w:r w:rsidRPr="004D6D98">
          <w:rPr>
            <w:b/>
            <w:color w:val="0070C0"/>
          </w:rPr>
          <w:t>"</w:t>
        </w:r>
        <w:r>
          <w:rPr>
            <w:b/>
            <w:color w:val="0070C0"/>
          </w:rPr>
          <w:t xml:space="preserve"> </w:t>
        </w:r>
      </w:ins>
      <w:proofErr w:type="spellStart"/>
      <w:ins w:id="317" w:author="nick" w:date="2021-10-29T16:13:00Z">
        <w:r w:rsidRPr="008A760C">
          <w:rPr>
            <w:b/>
            <w:color w:val="0070C0"/>
          </w:rPr>
          <w:t>pid</w:t>
        </w:r>
        <w:proofErr w:type="spellEnd"/>
        <w:r w:rsidRPr="008A760C">
          <w:rPr>
            <w:b/>
            <w:color w:val="0070C0"/>
          </w:rPr>
          <w:t>=</w:t>
        </w:r>
        <w:r>
          <w:rPr>
            <w:b/>
            <w:color w:val="0070C0"/>
          </w:rPr>
          <w:t>"</w:t>
        </w:r>
        <w:r w:rsidRPr="008A760C">
          <w:rPr>
            <w:b/>
            <w:color w:val="0070C0"/>
          </w:rPr>
          <w:t>110013</w:t>
        </w:r>
        <w:r>
          <w:rPr>
            <w:b/>
            <w:color w:val="0070C0"/>
          </w:rPr>
          <w:t>"</w:t>
        </w:r>
        <w:r w:rsidRPr="008A760C">
          <w:rPr>
            <w:b/>
            <w:color w:val="0070C0"/>
          </w:rPr>
          <w:t>/&gt;</w:t>
        </w:r>
      </w:ins>
    </w:p>
    <w:p w14:paraId="06E06B79" w14:textId="77777777" w:rsidR="004D6D98" w:rsidRPr="008A760C" w:rsidRDefault="004D6D98" w:rsidP="004D6D98">
      <w:pPr>
        <w:pStyle w:val="XMLCode"/>
        <w:rPr>
          <w:ins w:id="318" w:author="nick" w:date="2021-10-29T16:13:00Z"/>
          <w:b/>
          <w:color w:val="0070C0"/>
        </w:rPr>
      </w:pPr>
      <w:ins w:id="319" w:author="nick" w:date="2021-10-29T16:13:00Z">
        <w:r w:rsidRPr="008A760C">
          <w:rPr>
            <w:b/>
            <w:color w:val="0070C0"/>
          </w:rPr>
          <w:t xml:space="preserve">        &lt;part label=</w:t>
        </w:r>
        <w:r>
          <w:rPr>
            <w:b/>
            <w:color w:val="0070C0"/>
          </w:rPr>
          <w:t>"PART_7000800"</w:t>
        </w:r>
        <w:r w:rsidRPr="008A760C">
          <w:rPr>
            <w:b/>
            <w:color w:val="0070C0"/>
          </w:rPr>
          <w:t xml:space="preserve"> </w:t>
        </w:r>
        <w:proofErr w:type="spellStart"/>
        <w:r w:rsidRPr="008A760C">
          <w:rPr>
            <w:b/>
            <w:color w:val="0070C0"/>
          </w:rPr>
          <w:t>pid</w:t>
        </w:r>
        <w:proofErr w:type="spellEnd"/>
        <w:r w:rsidRPr="008A760C">
          <w:rPr>
            <w:b/>
            <w:color w:val="0070C0"/>
          </w:rPr>
          <w:t>=</w:t>
        </w:r>
        <w:r>
          <w:rPr>
            <w:b/>
            <w:color w:val="0070C0"/>
          </w:rPr>
          <w:t>"</w:t>
        </w:r>
        <w:r w:rsidRPr="008A760C">
          <w:rPr>
            <w:b/>
            <w:color w:val="0070C0"/>
          </w:rPr>
          <w:t>110099</w:t>
        </w:r>
        <w:r>
          <w:rPr>
            <w:b/>
            <w:color w:val="0070C0"/>
          </w:rPr>
          <w:t>"</w:t>
        </w:r>
        <w:r w:rsidRPr="008A760C">
          <w:rPr>
            <w:b/>
            <w:color w:val="0070C0"/>
          </w:rPr>
          <w:t>/&gt;</w:t>
        </w:r>
      </w:ins>
    </w:p>
    <w:p w14:paraId="6A87A585" w14:textId="77777777" w:rsidR="004D6D98" w:rsidRPr="008A760C" w:rsidRDefault="004D6D98" w:rsidP="004D6D98">
      <w:pPr>
        <w:pStyle w:val="XMLCode"/>
        <w:rPr>
          <w:ins w:id="320" w:author="nick" w:date="2021-10-29T16:13:00Z"/>
          <w:b/>
          <w:color w:val="0070C0"/>
        </w:rPr>
      </w:pPr>
      <w:ins w:id="321" w:author="nick" w:date="2021-10-29T16:13:00Z">
        <w:r w:rsidRPr="008A760C">
          <w:rPr>
            <w:b/>
            <w:color w:val="0070C0"/>
          </w:rPr>
          <w:t xml:space="preserve">    &lt;/</w:t>
        </w:r>
        <w:proofErr w:type="spellStart"/>
        <w:r w:rsidRPr="008A760C">
          <w:rPr>
            <w:b/>
            <w:color w:val="0070C0"/>
          </w:rPr>
          <w:t>assy</w:t>
        </w:r>
        <w:proofErr w:type="spellEnd"/>
        <w:r w:rsidRPr="008A760C">
          <w:rPr>
            <w:b/>
            <w:color w:val="0070C0"/>
          </w:rPr>
          <w:t>&gt;</w:t>
        </w:r>
      </w:ins>
    </w:p>
    <w:p w14:paraId="70E5D1BB" w14:textId="77777777" w:rsidR="004D6D98" w:rsidRDefault="004D6D98" w:rsidP="004D6D98">
      <w:pPr>
        <w:pStyle w:val="XMLCode"/>
        <w:rPr>
          <w:ins w:id="322" w:author="nick" w:date="2021-10-29T16:13:00Z"/>
        </w:rPr>
      </w:pPr>
      <w:ins w:id="323" w:author="nick" w:date="2021-10-29T16:13:00Z">
        <w:r>
          <w:t>&lt;/connected_to&gt;</w:t>
        </w:r>
      </w:ins>
    </w:p>
    <w:p w14:paraId="3BABDAC9" w14:textId="77777777" w:rsidR="004D6D98" w:rsidRDefault="004D6D98" w:rsidP="004D6D98">
      <w:pPr>
        <w:pStyle w:val="XMLCode"/>
        <w:rPr>
          <w:ins w:id="324" w:author="nick" w:date="2021-10-29T16:13:00Z"/>
        </w:rPr>
      </w:pPr>
    </w:p>
    <w:p w14:paraId="570CEBB8" w14:textId="77777777" w:rsidR="00FC68DB" w:rsidRPr="0051622F" w:rsidRDefault="00FC68DB" w:rsidP="0051622F">
      <w:pPr>
        <w:rPr>
          <w:b/>
          <w:sz w:val="24"/>
          <w:lang w:val="en-US"/>
        </w:rPr>
      </w:pPr>
    </w:p>
    <w:p w14:paraId="25BBC58A" w14:textId="45FC5732" w:rsidR="00FC68DB" w:rsidRPr="007055D9" w:rsidRDefault="00FC68DB" w:rsidP="00B202D2">
      <w:pPr>
        <w:keepNext/>
        <w:rPr>
          <w:b/>
        </w:rPr>
      </w:pPr>
      <w:r w:rsidRPr="007055D9">
        <w:rPr>
          <w:b/>
          <w:sz w:val="24"/>
        </w:rPr>
        <w:t>Example</w:t>
      </w:r>
      <w:r>
        <w:rPr>
          <w:b/>
          <w:sz w:val="24"/>
        </w:rPr>
        <w:t xml:space="preserve"> </w:t>
      </w:r>
      <w:r w:rsidR="004D6D98">
        <w:rPr>
          <w:b/>
          <w:sz w:val="24"/>
        </w:rPr>
        <w:t xml:space="preserve">D </w:t>
      </w:r>
      <w:r w:rsidRPr="00497FD8">
        <w:rPr>
          <w:b/>
        </w:rPr>
        <w:t>(</w:t>
      </w:r>
      <w:r>
        <w:rPr>
          <w:rStyle w:val="elementdeftypeChar"/>
          <w:rFonts w:eastAsia="Calibri"/>
        </w:rPr>
        <w:t>&lt;p</w:t>
      </w:r>
      <w:r w:rsidRPr="008041BF">
        <w:rPr>
          <w:rStyle w:val="elementdeftypeChar"/>
          <w:rFonts w:eastAsia="Calibri"/>
        </w:rPr>
        <w:t>art</w:t>
      </w:r>
      <w:r>
        <w:rPr>
          <w:rStyle w:val="elementdeftypeChar"/>
          <w:rFonts w:eastAsia="Calibri"/>
        </w:rPr>
        <w:t>/&gt;</w:t>
      </w:r>
      <w:r w:rsidRPr="00497FD8">
        <w:t xml:space="preserve"> and </w:t>
      </w:r>
      <w:r>
        <w:rPr>
          <w:rFonts w:ascii="Courier New" w:hAnsi="Courier New" w:cs="Courier New"/>
          <w:b/>
          <w:i/>
          <w:sz w:val="18"/>
        </w:rPr>
        <w:t>&lt;</w:t>
      </w:r>
      <w:proofErr w:type="spellStart"/>
      <w:r>
        <w:rPr>
          <w:rFonts w:ascii="Courier New" w:hAnsi="Courier New" w:cs="Courier New"/>
          <w:b/>
          <w:i/>
          <w:sz w:val="18"/>
        </w:rPr>
        <w:t>a</w:t>
      </w:r>
      <w:r w:rsidRPr="00497FD8">
        <w:rPr>
          <w:rFonts w:ascii="Courier New" w:hAnsi="Courier New" w:cs="Courier New"/>
          <w:b/>
          <w:i/>
          <w:sz w:val="18"/>
        </w:rPr>
        <w:t>ssy</w:t>
      </w:r>
      <w:proofErr w:type="spellEnd"/>
      <w:r>
        <w:rPr>
          <w:rFonts w:ascii="Courier New" w:hAnsi="Courier New" w:cs="Courier New"/>
          <w:b/>
          <w:i/>
          <w:sz w:val="18"/>
        </w:rPr>
        <w:t>/&gt;</w:t>
      </w:r>
      <w:r w:rsidRPr="00497FD8">
        <w:rPr>
          <w:sz w:val="18"/>
        </w:rPr>
        <w:t xml:space="preserve"> </w:t>
      </w:r>
      <w:r w:rsidRPr="00497FD8">
        <w:t xml:space="preserve">elements within </w:t>
      </w:r>
      <w:r>
        <w:rPr>
          <w:rFonts w:ascii="Courier New" w:hAnsi="Courier New" w:cs="Courier New"/>
          <w:b/>
          <w:i/>
          <w:sz w:val="18"/>
        </w:rPr>
        <w:t>&lt;c</w:t>
      </w:r>
      <w:r w:rsidRPr="00497FD8">
        <w:rPr>
          <w:rFonts w:ascii="Courier New" w:hAnsi="Courier New" w:cs="Courier New"/>
          <w:b/>
          <w:i/>
          <w:sz w:val="18"/>
        </w:rPr>
        <w:t>onnected_to</w:t>
      </w:r>
      <w:r>
        <w:rPr>
          <w:rFonts w:ascii="Courier New" w:hAnsi="Courier New" w:cs="Courier New"/>
          <w:b/>
          <w:i/>
          <w:sz w:val="18"/>
        </w:rPr>
        <w:t>&gt;</w:t>
      </w:r>
      <w:r>
        <w:rPr>
          <w:rStyle w:val="Hervorhebung"/>
        </w:rPr>
        <w:t xml:space="preserve"> - </w:t>
      </w:r>
      <w:r w:rsidRPr="00497FD8">
        <w:rPr>
          <w:rFonts w:cs="Courier New"/>
        </w:rPr>
        <w:t xml:space="preserve">minimum </w:t>
      </w:r>
      <w:r w:rsidRPr="00497FD8">
        <w:t>definition</w:t>
      </w:r>
      <w:r w:rsidRPr="00497FD8">
        <w:rPr>
          <w:b/>
        </w:rPr>
        <w:t>)</w:t>
      </w:r>
      <w:r>
        <w:rPr>
          <w:sz w:val="24"/>
        </w:rPr>
        <w:t>:</w:t>
      </w:r>
    </w:p>
    <w:p w14:paraId="2F9614DA" w14:textId="77777777" w:rsidR="00FC68DB" w:rsidRDefault="00FC68DB" w:rsidP="00B202D2">
      <w:pPr>
        <w:pStyle w:val="XMLCode"/>
        <w:keepNext/>
      </w:pPr>
      <w:r w:rsidRPr="007055D9">
        <w:t xml:space="preserve">    </w:t>
      </w:r>
    </w:p>
    <w:p w14:paraId="2BAAC13E" w14:textId="77777777" w:rsidR="00FC68DB" w:rsidRDefault="00FC68DB" w:rsidP="00B202D2">
      <w:pPr>
        <w:pStyle w:val="XMLCode"/>
        <w:keepNext/>
      </w:pPr>
      <w:r>
        <w:t>&lt;connected_to&gt;</w:t>
      </w:r>
    </w:p>
    <w:p w14:paraId="50C43D64" w14:textId="77777777" w:rsidR="00FC68DB" w:rsidRPr="00CC7960" w:rsidRDefault="00FC68DB" w:rsidP="00B202D2">
      <w:pPr>
        <w:pStyle w:val="XMLCode"/>
        <w:keepNext/>
        <w:rPr>
          <w:b/>
          <w:color w:val="0070C0"/>
        </w:rPr>
      </w:pPr>
      <w:r w:rsidRPr="00CC7960">
        <w:rPr>
          <w:b/>
          <w:color w:val="0070C0"/>
        </w:rPr>
        <w:t xml:space="preserve">    &lt;part index=</w:t>
      </w:r>
      <w:r>
        <w:rPr>
          <w:b/>
          <w:color w:val="0070C0"/>
        </w:rPr>
        <w:t>"</w:t>
      </w:r>
      <w:r w:rsidRPr="00CC7960">
        <w:rPr>
          <w:b/>
          <w:color w:val="0070C0"/>
        </w:rPr>
        <w:t>1</w:t>
      </w:r>
      <w:r>
        <w:rPr>
          <w:b/>
          <w:color w:val="0070C0"/>
        </w:rPr>
        <w:t>"</w:t>
      </w:r>
      <w:r w:rsidRPr="00CC7960">
        <w:rPr>
          <w:b/>
          <w:color w:val="0070C0"/>
        </w:rPr>
        <w:t xml:space="preserve"> label=</w:t>
      </w:r>
      <w:r>
        <w:rPr>
          <w:b/>
          <w:color w:val="0070C0"/>
        </w:rPr>
        <w:t>"PART_9004400"</w:t>
      </w:r>
      <w:r w:rsidRPr="00CC7960">
        <w:rPr>
          <w:b/>
          <w:color w:val="0070C0"/>
        </w:rPr>
        <w:t>/&gt;</w:t>
      </w:r>
    </w:p>
    <w:p w14:paraId="13740550" w14:textId="77777777" w:rsidR="00FC68DB" w:rsidRPr="009551A5" w:rsidRDefault="00FC68DB" w:rsidP="00B202D2">
      <w:pPr>
        <w:pStyle w:val="XMLCode"/>
        <w:keepNext/>
        <w:rPr>
          <w:b/>
          <w:color w:val="0070C0"/>
        </w:rPr>
      </w:pPr>
      <w:r>
        <w:t xml:space="preserve">    </w:t>
      </w:r>
      <w:r w:rsidRPr="009551A5">
        <w:rPr>
          <w:b/>
          <w:color w:val="0070C0"/>
        </w:rPr>
        <w:t>&lt;</w:t>
      </w:r>
      <w:proofErr w:type="spellStart"/>
      <w:r w:rsidRPr="009551A5">
        <w:rPr>
          <w:b/>
          <w:color w:val="0070C0"/>
        </w:rPr>
        <w:t>assy</w:t>
      </w:r>
      <w:proofErr w:type="spellEnd"/>
      <w:r w:rsidRPr="009551A5">
        <w:rPr>
          <w:b/>
          <w:color w:val="0070C0"/>
        </w:rPr>
        <w:t xml:space="preserve"> index=</w:t>
      </w:r>
      <w:r>
        <w:rPr>
          <w:b/>
          <w:color w:val="0070C0"/>
        </w:rPr>
        <w:t>"</w:t>
      </w:r>
      <w:r w:rsidRPr="009551A5">
        <w:rPr>
          <w:b/>
          <w:color w:val="0070C0"/>
        </w:rPr>
        <w:t>42</w:t>
      </w:r>
      <w:r>
        <w:rPr>
          <w:b/>
          <w:color w:val="0070C0"/>
        </w:rPr>
        <w:t>"</w:t>
      </w:r>
      <w:r w:rsidRPr="009551A5">
        <w:rPr>
          <w:b/>
          <w:color w:val="0070C0"/>
        </w:rPr>
        <w:t>&gt;</w:t>
      </w:r>
    </w:p>
    <w:p w14:paraId="64FC9BB0" w14:textId="77777777" w:rsidR="00FC68DB" w:rsidRPr="008A760C" w:rsidRDefault="00FC68DB" w:rsidP="00B202D2">
      <w:pPr>
        <w:pStyle w:val="XMLCode"/>
        <w:keepNext/>
        <w:rPr>
          <w:b/>
          <w:color w:val="0070C0"/>
        </w:rPr>
      </w:pPr>
      <w:r w:rsidRPr="008A760C">
        <w:rPr>
          <w:b/>
          <w:color w:val="0070C0"/>
        </w:rPr>
        <w:t xml:space="preserve">        &lt;part label=</w:t>
      </w:r>
      <w:r>
        <w:rPr>
          <w:b/>
          <w:color w:val="0070C0"/>
        </w:rPr>
        <w:t>"PART_7000400"</w:t>
      </w:r>
      <w:r w:rsidRPr="008A760C">
        <w:rPr>
          <w:b/>
          <w:color w:val="0070C0"/>
        </w:rPr>
        <w:t>/&gt;</w:t>
      </w:r>
    </w:p>
    <w:p w14:paraId="49ED8FAB" w14:textId="77777777" w:rsidR="00FC68DB" w:rsidRPr="008A760C" w:rsidRDefault="00FC68DB" w:rsidP="00B202D2">
      <w:pPr>
        <w:pStyle w:val="XMLCode"/>
        <w:keepNext/>
        <w:rPr>
          <w:b/>
          <w:color w:val="0070C0"/>
        </w:rPr>
      </w:pPr>
      <w:r w:rsidRPr="008A760C">
        <w:rPr>
          <w:b/>
          <w:color w:val="0070C0"/>
        </w:rPr>
        <w:t xml:space="preserve">        &lt;part label=</w:t>
      </w:r>
      <w:r>
        <w:rPr>
          <w:b/>
          <w:color w:val="0070C0"/>
        </w:rPr>
        <w:t>"PART_7000800"</w:t>
      </w:r>
      <w:r w:rsidRPr="008A760C">
        <w:rPr>
          <w:b/>
          <w:color w:val="0070C0"/>
        </w:rPr>
        <w:t>/&gt;</w:t>
      </w:r>
    </w:p>
    <w:p w14:paraId="39AD8011" w14:textId="77777777" w:rsidR="00FC68DB" w:rsidRPr="009551A5" w:rsidRDefault="00FC68DB" w:rsidP="00B202D2">
      <w:pPr>
        <w:pStyle w:val="XMLCode"/>
        <w:keepNext/>
        <w:rPr>
          <w:b/>
          <w:color w:val="0070C0"/>
        </w:rPr>
      </w:pPr>
      <w:r w:rsidRPr="009551A5">
        <w:rPr>
          <w:b/>
          <w:color w:val="0070C0"/>
        </w:rPr>
        <w:t xml:space="preserve">    &lt;/</w:t>
      </w:r>
      <w:proofErr w:type="spellStart"/>
      <w:r w:rsidRPr="009551A5">
        <w:rPr>
          <w:b/>
          <w:color w:val="0070C0"/>
        </w:rPr>
        <w:t>assy</w:t>
      </w:r>
      <w:proofErr w:type="spellEnd"/>
      <w:r w:rsidRPr="009551A5">
        <w:rPr>
          <w:b/>
          <w:color w:val="0070C0"/>
        </w:rPr>
        <w:t>&gt;</w:t>
      </w:r>
    </w:p>
    <w:p w14:paraId="5016EA0F" w14:textId="77777777" w:rsidR="00FC68DB" w:rsidRDefault="00FC68DB" w:rsidP="00B202D2">
      <w:pPr>
        <w:pStyle w:val="XMLCode"/>
      </w:pPr>
      <w:r>
        <w:t>&lt;/connected_to&gt;</w:t>
      </w:r>
    </w:p>
    <w:p w14:paraId="1A1E3225" w14:textId="77777777" w:rsidR="00FC68DB" w:rsidRDefault="00FC68DB" w:rsidP="00B202D2">
      <w:pPr>
        <w:pStyle w:val="XMLCode"/>
      </w:pPr>
    </w:p>
    <w:p w14:paraId="1376701D" w14:textId="77777777" w:rsidR="00FC68DB" w:rsidRDefault="00FC68DB" w:rsidP="00B202D2">
      <w:pPr>
        <w:pStyle w:val="XMLCode"/>
      </w:pPr>
      <w:r>
        <w:t>OR</w:t>
      </w:r>
    </w:p>
    <w:p w14:paraId="41B7C4A1" w14:textId="77777777" w:rsidR="00FC68DB" w:rsidRDefault="00FC68DB" w:rsidP="00B202D2">
      <w:pPr>
        <w:pStyle w:val="XMLCode"/>
      </w:pPr>
    </w:p>
    <w:p w14:paraId="41FF21E4" w14:textId="77777777" w:rsidR="00FC68DB" w:rsidRDefault="00FC68DB" w:rsidP="00B202D2">
      <w:pPr>
        <w:pStyle w:val="XMLCode"/>
        <w:keepNext/>
      </w:pPr>
      <w:r>
        <w:t>&lt;connected_to&gt;</w:t>
      </w:r>
    </w:p>
    <w:p w14:paraId="73C3F3A7" w14:textId="77777777" w:rsidR="00FC68DB" w:rsidRPr="00CC7960" w:rsidRDefault="00FC68DB" w:rsidP="00B202D2">
      <w:pPr>
        <w:pStyle w:val="XMLCode"/>
        <w:keepNext/>
        <w:rPr>
          <w:b/>
          <w:color w:val="0070C0"/>
        </w:rPr>
      </w:pPr>
      <w:r w:rsidRPr="00CC7960">
        <w:rPr>
          <w:b/>
          <w:color w:val="0070C0"/>
        </w:rPr>
        <w:t xml:space="preserve">    &lt;part index=</w:t>
      </w:r>
      <w:r>
        <w:rPr>
          <w:b/>
          <w:color w:val="0070C0"/>
        </w:rPr>
        <w:t>"</w:t>
      </w:r>
      <w:r w:rsidRPr="00CC7960">
        <w:rPr>
          <w:b/>
          <w:color w:val="0070C0"/>
        </w:rPr>
        <w:t>1</w:t>
      </w:r>
      <w:r>
        <w:rPr>
          <w:b/>
          <w:color w:val="0070C0"/>
        </w:rPr>
        <w:t>"</w:t>
      </w:r>
      <w:r w:rsidRPr="00CC7960">
        <w:rPr>
          <w:b/>
          <w:color w:val="0070C0"/>
        </w:rPr>
        <w:t xml:space="preserve"> </w:t>
      </w:r>
      <w:proofErr w:type="spellStart"/>
      <w:r w:rsidRPr="00CC7960">
        <w:rPr>
          <w:b/>
          <w:color w:val="0070C0"/>
        </w:rPr>
        <w:t>pid</w:t>
      </w:r>
      <w:proofErr w:type="spellEnd"/>
      <w:r w:rsidRPr="00CC7960">
        <w:rPr>
          <w:b/>
          <w:color w:val="0070C0"/>
        </w:rPr>
        <w:t>=</w:t>
      </w:r>
      <w:r>
        <w:rPr>
          <w:b/>
          <w:color w:val="0070C0"/>
        </w:rPr>
        <w:t>"</w:t>
      </w:r>
      <w:r w:rsidRPr="00CC7960">
        <w:rPr>
          <w:b/>
          <w:color w:val="0070C0"/>
        </w:rPr>
        <w:t>3202132</w:t>
      </w:r>
      <w:r>
        <w:rPr>
          <w:b/>
          <w:color w:val="0070C0"/>
        </w:rPr>
        <w:t>"</w:t>
      </w:r>
      <w:r w:rsidRPr="00CC7960">
        <w:rPr>
          <w:b/>
          <w:color w:val="0070C0"/>
        </w:rPr>
        <w:t>/&gt;</w:t>
      </w:r>
    </w:p>
    <w:p w14:paraId="3F6746FA" w14:textId="77777777" w:rsidR="00FC68DB" w:rsidRPr="009551A5" w:rsidRDefault="00FC68DB" w:rsidP="00B202D2">
      <w:pPr>
        <w:pStyle w:val="XMLCode"/>
        <w:keepNext/>
        <w:rPr>
          <w:b/>
          <w:color w:val="0070C0"/>
        </w:rPr>
      </w:pPr>
      <w:r>
        <w:t xml:space="preserve">    </w:t>
      </w:r>
      <w:r w:rsidRPr="009551A5">
        <w:rPr>
          <w:b/>
          <w:color w:val="0070C0"/>
        </w:rPr>
        <w:t>&lt;</w:t>
      </w:r>
      <w:proofErr w:type="spellStart"/>
      <w:r w:rsidRPr="009551A5">
        <w:rPr>
          <w:b/>
          <w:color w:val="0070C0"/>
        </w:rPr>
        <w:t>assy</w:t>
      </w:r>
      <w:proofErr w:type="spellEnd"/>
      <w:r w:rsidRPr="009551A5">
        <w:rPr>
          <w:b/>
          <w:color w:val="0070C0"/>
        </w:rPr>
        <w:t xml:space="preserve"> index=</w:t>
      </w:r>
      <w:r>
        <w:rPr>
          <w:b/>
          <w:color w:val="0070C0"/>
        </w:rPr>
        <w:t>"</w:t>
      </w:r>
      <w:r w:rsidRPr="009551A5">
        <w:rPr>
          <w:b/>
          <w:color w:val="0070C0"/>
        </w:rPr>
        <w:t>42</w:t>
      </w:r>
      <w:r>
        <w:rPr>
          <w:b/>
          <w:color w:val="0070C0"/>
        </w:rPr>
        <w:t>"</w:t>
      </w:r>
      <w:r w:rsidRPr="009551A5">
        <w:rPr>
          <w:b/>
          <w:color w:val="0070C0"/>
        </w:rPr>
        <w:t>&gt;</w:t>
      </w:r>
    </w:p>
    <w:p w14:paraId="781AC1A7" w14:textId="77777777" w:rsidR="00FC68DB" w:rsidRPr="009551A5" w:rsidRDefault="00FC68DB" w:rsidP="00B202D2">
      <w:pPr>
        <w:pStyle w:val="XMLCode"/>
        <w:keepNext/>
        <w:rPr>
          <w:b/>
          <w:color w:val="0070C0"/>
        </w:rPr>
      </w:pPr>
      <w:r w:rsidRPr="009551A5">
        <w:rPr>
          <w:b/>
          <w:color w:val="0070C0"/>
        </w:rPr>
        <w:t xml:space="preserve">        &lt;part </w:t>
      </w:r>
      <w:proofErr w:type="spellStart"/>
      <w:r w:rsidRPr="009551A5">
        <w:rPr>
          <w:b/>
          <w:color w:val="0070C0"/>
        </w:rPr>
        <w:t>pid</w:t>
      </w:r>
      <w:proofErr w:type="spellEnd"/>
      <w:r w:rsidRPr="009551A5">
        <w:rPr>
          <w:b/>
          <w:color w:val="0070C0"/>
        </w:rPr>
        <w:t>=</w:t>
      </w:r>
      <w:r>
        <w:rPr>
          <w:b/>
          <w:color w:val="0070C0"/>
        </w:rPr>
        <w:t>"</w:t>
      </w:r>
      <w:r w:rsidRPr="009551A5">
        <w:rPr>
          <w:b/>
          <w:color w:val="0070C0"/>
        </w:rPr>
        <w:t>110013</w:t>
      </w:r>
      <w:r>
        <w:rPr>
          <w:b/>
          <w:color w:val="0070C0"/>
        </w:rPr>
        <w:t>"</w:t>
      </w:r>
      <w:r w:rsidRPr="009551A5">
        <w:rPr>
          <w:b/>
          <w:color w:val="0070C0"/>
        </w:rPr>
        <w:t>/&gt;</w:t>
      </w:r>
    </w:p>
    <w:p w14:paraId="358425E5" w14:textId="77777777" w:rsidR="00FC68DB" w:rsidRPr="009551A5" w:rsidRDefault="00FC68DB" w:rsidP="00B202D2">
      <w:pPr>
        <w:pStyle w:val="XMLCode"/>
        <w:keepNext/>
        <w:rPr>
          <w:b/>
          <w:color w:val="0070C0"/>
        </w:rPr>
      </w:pPr>
      <w:r w:rsidRPr="009551A5">
        <w:rPr>
          <w:b/>
          <w:color w:val="0070C0"/>
        </w:rPr>
        <w:t xml:space="preserve">        &lt;part </w:t>
      </w:r>
      <w:proofErr w:type="spellStart"/>
      <w:r w:rsidRPr="009551A5">
        <w:rPr>
          <w:b/>
          <w:color w:val="0070C0"/>
        </w:rPr>
        <w:t>pid</w:t>
      </w:r>
      <w:proofErr w:type="spellEnd"/>
      <w:r w:rsidRPr="009551A5">
        <w:rPr>
          <w:b/>
          <w:color w:val="0070C0"/>
        </w:rPr>
        <w:t>=</w:t>
      </w:r>
      <w:r>
        <w:rPr>
          <w:b/>
          <w:color w:val="0070C0"/>
        </w:rPr>
        <w:t>"</w:t>
      </w:r>
      <w:r w:rsidRPr="009551A5">
        <w:rPr>
          <w:b/>
          <w:color w:val="0070C0"/>
        </w:rPr>
        <w:t>110099</w:t>
      </w:r>
      <w:r>
        <w:rPr>
          <w:b/>
          <w:color w:val="0070C0"/>
        </w:rPr>
        <w:t>"</w:t>
      </w:r>
      <w:r w:rsidRPr="009551A5">
        <w:rPr>
          <w:b/>
          <w:color w:val="0070C0"/>
        </w:rPr>
        <w:t>/&gt;</w:t>
      </w:r>
    </w:p>
    <w:p w14:paraId="29AE9058" w14:textId="77777777" w:rsidR="00FC68DB" w:rsidRPr="009551A5" w:rsidRDefault="00FC68DB" w:rsidP="00B202D2">
      <w:pPr>
        <w:pStyle w:val="XMLCode"/>
        <w:keepNext/>
        <w:rPr>
          <w:b/>
          <w:color w:val="0070C0"/>
        </w:rPr>
      </w:pPr>
      <w:r w:rsidRPr="009551A5">
        <w:rPr>
          <w:b/>
          <w:color w:val="0070C0"/>
        </w:rPr>
        <w:t xml:space="preserve">    &lt;/</w:t>
      </w:r>
      <w:proofErr w:type="spellStart"/>
      <w:r w:rsidRPr="009551A5">
        <w:rPr>
          <w:b/>
          <w:color w:val="0070C0"/>
        </w:rPr>
        <w:t>assy</w:t>
      </w:r>
      <w:proofErr w:type="spellEnd"/>
      <w:r w:rsidRPr="009551A5">
        <w:rPr>
          <w:b/>
          <w:color w:val="0070C0"/>
        </w:rPr>
        <w:t>&gt;</w:t>
      </w:r>
    </w:p>
    <w:p w14:paraId="28E444C1" w14:textId="77777777" w:rsidR="00FC68DB" w:rsidRDefault="00FC68DB" w:rsidP="00B202D2">
      <w:pPr>
        <w:pStyle w:val="XMLCode"/>
        <w:keepNext/>
      </w:pPr>
      <w:r>
        <w:t>&lt;/connected_to&gt;</w:t>
      </w:r>
    </w:p>
    <w:p w14:paraId="582E7036" w14:textId="77777777" w:rsidR="00FC68DB" w:rsidRDefault="00FC68DB" w:rsidP="00B202D2">
      <w:pPr>
        <w:pStyle w:val="XMLCode"/>
      </w:pPr>
    </w:p>
    <w:p w14:paraId="0893A821" w14:textId="77777777" w:rsidR="00FC68DB" w:rsidRPr="007055D9" w:rsidRDefault="00FC68DB" w:rsidP="00B202D2">
      <w:r w:rsidRPr="007055D9">
        <w:t xml:space="preserve">The body of an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assy</w:t>
      </w:r>
      <w:proofErr w:type="spellEnd"/>
      <w:r>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 equals that of a </w:t>
      </w:r>
      <w:r w:rsidRPr="00702EBE">
        <w:rPr>
          <w:rFonts w:ascii="Courier New" w:hAnsi="Courier New" w:cs="Courier New"/>
          <w:b/>
          <w:i/>
          <w:sz w:val="18"/>
          <w:szCs w:val="18"/>
        </w:rPr>
        <w:t>&lt;connected_to&gt;</w:t>
      </w:r>
      <w:r w:rsidRPr="007055D9">
        <w:t xml:space="preserve"> tag. But the meaning is different: All parts within one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assy</w:t>
      </w:r>
      <w:proofErr w:type="spellEnd"/>
      <w:r>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w:t>
      </w:r>
      <w:r>
        <w:t>s</w:t>
      </w:r>
      <w:r w:rsidRPr="007055D9">
        <w:t xml:space="preserve"> are meant to constitute </w:t>
      </w:r>
      <w:r w:rsidRPr="007055D9">
        <w:rPr>
          <w:i/>
        </w:rPr>
        <w:t>the same</w:t>
      </w:r>
      <w:r w:rsidRPr="007055D9">
        <w:t xml:space="preserve"> side/layer/partner of a flange, whereas all members of a </w:t>
      </w:r>
      <w:r w:rsidRPr="00702EBE">
        <w:rPr>
          <w:rFonts w:ascii="Courier New" w:hAnsi="Courier New" w:cs="Courier New"/>
          <w:b/>
          <w:i/>
          <w:sz w:val="18"/>
          <w:szCs w:val="18"/>
        </w:rPr>
        <w:t>&lt;connected_to&gt;</w:t>
      </w:r>
      <w:r w:rsidRPr="007055D9">
        <w:t xml:space="preserve"> tag are </w:t>
      </w:r>
      <w:r w:rsidRPr="007055D9">
        <w:rPr>
          <w:i/>
        </w:rPr>
        <w:t>different</w:t>
      </w:r>
      <w:r w:rsidRPr="007055D9">
        <w:t xml:space="preserve"> sides/layers/partners of a flange. </w:t>
      </w:r>
    </w:p>
    <w:p w14:paraId="23A5ABAB" w14:textId="77777777" w:rsidR="00FC68DB" w:rsidRDefault="00FC68DB" w:rsidP="00B202D2">
      <w:r>
        <w:lastRenderedPageBreak/>
        <w:t xml:space="preserve">Recursion, </w:t>
      </w:r>
      <w:proofErr w:type="gramStart"/>
      <w:r>
        <w:t>i.</w:t>
      </w:r>
      <w:r w:rsidRPr="007055D9">
        <w:t>e.</w:t>
      </w:r>
      <w:proofErr w:type="gramEnd"/>
      <w:r w:rsidRPr="007055D9">
        <w:t xml:space="preserve"> an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assy</w:t>
      </w:r>
      <w:proofErr w:type="spellEnd"/>
      <w:r>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 nested within another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assy</w:t>
      </w:r>
      <w:proofErr w:type="spellEnd"/>
      <w:r>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 is not allowed. </w:t>
      </w:r>
    </w:p>
    <w:p w14:paraId="25B78302" w14:textId="77777777" w:rsidR="00FC68DB" w:rsidRPr="007055D9" w:rsidRDefault="00FC68DB" w:rsidP="00B202D2">
      <w:pPr>
        <w:pStyle w:val="berschrift4"/>
      </w:pPr>
      <w:bookmarkStart w:id="325" w:name="_Toc21650806"/>
      <w:bookmarkStart w:id="326" w:name="_Ref21651717"/>
      <w:bookmarkStart w:id="327" w:name="_Toc34747199"/>
      <w:bookmarkStart w:id="328" w:name="_Toc77102013"/>
      <w:r>
        <w:t>Special Topological situations</w:t>
      </w:r>
      <w:bookmarkEnd w:id="325"/>
      <w:bookmarkEnd w:id="326"/>
      <w:bookmarkEnd w:id="327"/>
      <w:bookmarkEnd w:id="328"/>
      <w:r>
        <w:t xml:space="preserve"> </w:t>
      </w:r>
    </w:p>
    <w:p w14:paraId="0C29ACEF" w14:textId="77777777" w:rsidR="00FC68DB" w:rsidRDefault="00FC68DB" w:rsidP="00B202D2">
      <w:r>
        <w:rPr>
          <w:noProof/>
          <w:lang w:val="en-US"/>
        </w:rPr>
        <mc:AlternateContent>
          <mc:Choice Requires="wps">
            <w:drawing>
              <wp:anchor distT="0" distB="0" distL="114300" distR="114300" simplePos="0" relativeHeight="251549696" behindDoc="0" locked="0" layoutInCell="1" allowOverlap="1" wp14:anchorId="3B07ECE2" wp14:editId="3A176375">
                <wp:simplePos x="0" y="0"/>
                <wp:positionH relativeFrom="column">
                  <wp:posOffset>3481070</wp:posOffset>
                </wp:positionH>
                <wp:positionV relativeFrom="paragraph">
                  <wp:posOffset>1682115</wp:posOffset>
                </wp:positionV>
                <wp:extent cx="2158365" cy="635"/>
                <wp:effectExtent l="0" t="0" r="0" b="0"/>
                <wp:wrapSquare wrapText="bothSides"/>
                <wp:docPr id="131" name="Text Box 131"/>
                <wp:cNvGraphicFramePr/>
                <a:graphic xmlns:a="http://schemas.openxmlformats.org/drawingml/2006/main">
                  <a:graphicData uri="http://schemas.microsoft.com/office/word/2010/wordprocessingShape">
                    <wps:wsp>
                      <wps:cNvSpPr txBox="1"/>
                      <wps:spPr>
                        <a:xfrm>
                          <a:off x="0" y="0"/>
                          <a:ext cx="2158365" cy="635"/>
                        </a:xfrm>
                        <a:prstGeom prst="rect">
                          <a:avLst/>
                        </a:prstGeom>
                        <a:solidFill>
                          <a:prstClr val="white"/>
                        </a:solidFill>
                        <a:ln>
                          <a:noFill/>
                        </a:ln>
                        <a:effectLst/>
                      </wps:spPr>
                      <wps:txbx>
                        <w:txbxContent>
                          <w:p w14:paraId="5F72A7E8" w14:textId="77777777" w:rsidR="00F7079F" w:rsidRPr="003A0545" w:rsidRDefault="00F7079F" w:rsidP="00FC68DB">
                            <w:pPr>
                              <w:pStyle w:val="Beschriftung"/>
                              <w:rPr>
                                <w:noProof/>
                                <w:szCs w:val="24"/>
                              </w:rPr>
                            </w:pPr>
                            <w:bookmarkStart w:id="329" w:name="_Ref21650472"/>
                            <w:bookmarkStart w:id="330" w:name="_Toc21650945"/>
                            <w:bookmarkStart w:id="331" w:name="_Toc34747337"/>
                            <w:bookmarkStart w:id="332" w:name="_Toc76030528"/>
                            <w:bookmarkStart w:id="333" w:name="_Toc86863484"/>
                            <w:bookmarkStart w:id="334" w:name="_Toc86863573"/>
                            <w:r>
                              <w:t xml:space="preserve">Figure </w:t>
                            </w:r>
                            <w:r>
                              <w:fldChar w:fldCharType="begin"/>
                            </w:r>
                            <w:r>
                              <w:instrText xml:space="preserve"> SEQ Figure \* ARABIC </w:instrText>
                            </w:r>
                            <w:r>
                              <w:fldChar w:fldCharType="separate"/>
                            </w:r>
                            <w:r>
                              <w:rPr>
                                <w:noProof/>
                              </w:rPr>
                              <w:t>7</w:t>
                            </w:r>
                            <w:r>
                              <w:fldChar w:fldCharType="end"/>
                            </w:r>
                            <w:bookmarkEnd w:id="329"/>
                            <w:r>
                              <w:t>: special topologies</w:t>
                            </w:r>
                            <w:bookmarkEnd w:id="330"/>
                            <w:bookmarkEnd w:id="331"/>
                            <w:bookmarkEnd w:id="332"/>
                            <w:bookmarkEnd w:id="333"/>
                            <w:bookmarkEnd w:id="3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B07ECE2" id="_x0000_t202" coordsize="21600,21600" o:spt="202" path="m,l,21600r21600,l21600,xe">
                <v:stroke joinstyle="miter"/>
                <v:path gradientshapeok="t" o:connecttype="rect"/>
              </v:shapetype>
              <v:shape id="Text Box 131" o:spid="_x0000_s1026" type="#_x0000_t202" style="position:absolute;left:0;text-align:left;margin-left:274.1pt;margin-top:132.45pt;width:169.95pt;height:.05pt;z-index:251549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" stroked="f">
                <v:textbox style="mso-fit-shape-to-text:t" inset="0,0,0,0">
                  <w:txbxContent>
                    <w:p w14:paraId="5F72A7E8" w14:textId="77777777" w:rsidR="00F7079F" w:rsidRPr="003A0545" w:rsidRDefault="00F7079F" w:rsidP="00FC68DB">
                      <w:pPr>
                        <w:pStyle w:val="Beschriftung"/>
                        <w:rPr>
                          <w:noProof/>
                          <w:szCs w:val="24"/>
                        </w:rPr>
                      </w:pPr>
                      <w:bookmarkStart w:id="335" w:name="_Ref21650472"/>
                      <w:bookmarkStart w:id="336" w:name="_Toc21650945"/>
                      <w:bookmarkStart w:id="337" w:name="_Toc34747337"/>
                      <w:bookmarkStart w:id="338" w:name="_Toc76030528"/>
                      <w:bookmarkStart w:id="339" w:name="_Toc86863484"/>
                      <w:bookmarkStart w:id="340" w:name="_Toc86863573"/>
                      <w:r>
                        <w:t xml:space="preserve">Figure </w:t>
                      </w:r>
                      <w:r>
                        <w:fldChar w:fldCharType="begin"/>
                      </w:r>
                      <w:r>
                        <w:instrText xml:space="preserve"> SEQ Figure \* ARABIC </w:instrText>
                      </w:r>
                      <w:r>
                        <w:fldChar w:fldCharType="separate"/>
                      </w:r>
                      <w:r>
                        <w:rPr>
                          <w:noProof/>
                        </w:rPr>
                        <w:t>7</w:t>
                      </w:r>
                      <w:r>
                        <w:fldChar w:fldCharType="end"/>
                      </w:r>
                      <w:bookmarkEnd w:id="335"/>
                      <w:r>
                        <w:t>: special topologies</w:t>
                      </w:r>
                      <w:bookmarkEnd w:id="336"/>
                      <w:bookmarkEnd w:id="337"/>
                      <w:bookmarkEnd w:id="338"/>
                      <w:bookmarkEnd w:id="339"/>
                      <w:bookmarkEnd w:id="340"/>
                    </w:p>
                  </w:txbxContent>
                </v:textbox>
                <w10:wrap type="square"/>
              </v:shape>
            </w:pict>
          </mc:Fallback>
        </mc:AlternateContent>
      </w:r>
      <w:r>
        <w:rPr>
          <w:noProof/>
          <w:lang w:val="en-US"/>
        </w:rPr>
        <w:drawing>
          <wp:anchor distT="0" distB="0" distL="114300" distR="114300" simplePos="0" relativeHeight="251527168" behindDoc="0" locked="0" layoutInCell="1" allowOverlap="1" wp14:anchorId="2E4F52AD" wp14:editId="34238227">
            <wp:simplePos x="0" y="0"/>
            <wp:positionH relativeFrom="column">
              <wp:posOffset>3481216</wp:posOffset>
            </wp:positionH>
            <wp:positionV relativeFrom="paragraph">
              <wp:posOffset>19558</wp:posOffset>
            </wp:positionV>
            <wp:extent cx="2158779" cy="1606164"/>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158779" cy="1606164"/>
                    </a:xfrm>
                    <a:prstGeom prst="rect">
                      <a:avLst/>
                    </a:prstGeom>
                  </pic:spPr>
                </pic:pic>
              </a:graphicData>
            </a:graphic>
          </wp:anchor>
        </w:drawing>
      </w:r>
      <w:r>
        <w:t xml:space="preserve">The aim of the </w:t>
      </w:r>
      <w:r w:rsidRPr="00DD77AB">
        <w:rPr>
          <w:rFonts w:ascii="Courier New" w:hAnsi="Courier New" w:cs="Courier New"/>
          <w:b/>
          <w:i/>
          <w:sz w:val="18"/>
          <w:szCs w:val="18"/>
        </w:rPr>
        <w:t>&lt;connection_group/&gt;</w:t>
      </w:r>
      <w:r>
        <w:t xml:space="preserve"> element is to group up all the joints that connect the same parts.</w:t>
      </w:r>
    </w:p>
    <w:p w14:paraId="35DC120F" w14:textId="77777777" w:rsidR="00FC68DB" w:rsidRDefault="00FC68DB" w:rsidP="00B202D2">
      <w:r>
        <w:t xml:space="preserve">Therefore, </w:t>
      </w:r>
      <w:r w:rsidRPr="00004037">
        <w:rPr>
          <w:rFonts w:ascii="Courier New" w:hAnsi="Courier New" w:cs="Courier New"/>
          <w:b/>
          <w:i/>
          <w:sz w:val="18"/>
          <w:szCs w:val="18"/>
        </w:rPr>
        <w:t>&lt;connected_to/&gt;</w:t>
      </w:r>
      <w:r>
        <w:t xml:space="preserve"> contains each part connected in the joint only once. However, it may be important to explicitly define in which order some parts of the group are connected.</w:t>
      </w:r>
    </w:p>
    <w:p w14:paraId="56AD9CFE" w14:textId="77777777" w:rsidR="00FC68DB" w:rsidRDefault="00FC68DB" w:rsidP="00B202D2">
      <w:r>
        <w:t>This includes the following scenarios:</w:t>
      </w:r>
    </w:p>
    <w:p w14:paraId="5D6CAA6B" w14:textId="77777777" w:rsidR="00FC68DB" w:rsidRPr="0033379A" w:rsidRDefault="00FC68DB" w:rsidP="00BA04B6">
      <w:pPr>
        <w:pStyle w:val="Listenabsatz"/>
        <w:numPr>
          <w:ilvl w:val="0"/>
          <w:numId w:val="50"/>
        </w:numPr>
        <w:tabs>
          <w:tab w:val="clear" w:pos="403"/>
        </w:tabs>
        <w:spacing w:after="0" w:line="240" w:lineRule="auto"/>
        <w:contextualSpacing w:val="0"/>
        <w:jc w:val="left"/>
        <w:rPr>
          <w:lang w:val="en-US"/>
        </w:rPr>
      </w:pPr>
      <w:r w:rsidRPr="0033379A">
        <w:rPr>
          <w:lang w:val="en-US"/>
        </w:rPr>
        <w:t>the stacking order of the connected parts may be important</w:t>
      </w:r>
    </w:p>
    <w:p w14:paraId="2CD2A529" w14:textId="77777777" w:rsidR="00FC68DB" w:rsidRPr="0033379A" w:rsidRDefault="00FC68DB" w:rsidP="00BA04B6">
      <w:pPr>
        <w:pStyle w:val="Listenabsatz"/>
        <w:numPr>
          <w:ilvl w:val="0"/>
          <w:numId w:val="50"/>
        </w:numPr>
        <w:tabs>
          <w:tab w:val="clear" w:pos="403"/>
        </w:tabs>
        <w:spacing w:after="0" w:line="240" w:lineRule="auto"/>
        <w:contextualSpacing w:val="0"/>
        <w:jc w:val="left"/>
        <w:rPr>
          <w:lang w:val="en-US"/>
        </w:rPr>
      </w:pPr>
      <w:r w:rsidRPr="0033379A">
        <w:rPr>
          <w:lang w:val="en-US"/>
        </w:rPr>
        <w:t xml:space="preserve">some parts may be involved more than once in </w:t>
      </w:r>
      <w:r>
        <w:rPr>
          <w:lang w:val="en-US"/>
        </w:rPr>
        <w:t xml:space="preserve">the </w:t>
      </w:r>
      <w:proofErr w:type="spellStart"/>
      <w:r>
        <w:rPr>
          <w:lang w:val="en-US"/>
        </w:rPr>
        <w:t>same</w:t>
      </w:r>
      <w:r w:rsidRPr="0033379A">
        <w:rPr>
          <w:lang w:val="en-US"/>
        </w:rPr>
        <w:t>joint</w:t>
      </w:r>
      <w:proofErr w:type="spellEnd"/>
      <w:r w:rsidRPr="0033379A">
        <w:rPr>
          <w:lang w:val="en-US"/>
        </w:rPr>
        <w:t xml:space="preserve"> (self-connected joint).</w:t>
      </w:r>
    </w:p>
    <w:p w14:paraId="2816EB04" w14:textId="77777777" w:rsidR="00FC68DB" w:rsidRPr="0033379A" w:rsidRDefault="00FC68DB" w:rsidP="00BA04B6">
      <w:pPr>
        <w:pStyle w:val="Listenabsatz"/>
        <w:numPr>
          <w:ilvl w:val="1"/>
          <w:numId w:val="50"/>
        </w:numPr>
        <w:tabs>
          <w:tab w:val="clear" w:pos="403"/>
        </w:tabs>
        <w:spacing w:after="0" w:line="240" w:lineRule="auto"/>
        <w:contextualSpacing w:val="0"/>
        <w:jc w:val="left"/>
        <w:rPr>
          <w:lang w:val="en-US"/>
        </w:rPr>
      </w:pPr>
      <w:r w:rsidRPr="0033379A">
        <w:rPr>
          <w:lang w:val="en-US"/>
        </w:rPr>
        <w:t>each part involved in a self-connected joint more than once is known</w:t>
      </w:r>
      <w:r>
        <w:rPr>
          <w:lang w:val="en-US"/>
        </w:rPr>
        <w:t xml:space="preserve"> individually</w:t>
      </w:r>
      <w:r w:rsidRPr="0033379A">
        <w:rPr>
          <w:lang w:val="en-US"/>
        </w:rPr>
        <w:t>, or</w:t>
      </w:r>
      <w:r>
        <w:rPr>
          <w:lang w:val="en-US"/>
        </w:rPr>
        <w:t xml:space="preserve"> </w:t>
      </w:r>
    </w:p>
    <w:p w14:paraId="1242B91F" w14:textId="77777777" w:rsidR="00FC68DB" w:rsidRDefault="00FC68DB" w:rsidP="00BA04B6">
      <w:pPr>
        <w:pStyle w:val="Listenabsatz"/>
        <w:numPr>
          <w:ilvl w:val="1"/>
          <w:numId w:val="50"/>
        </w:numPr>
        <w:tabs>
          <w:tab w:val="clear" w:pos="403"/>
        </w:tabs>
        <w:spacing w:after="0" w:line="240" w:lineRule="auto"/>
        <w:contextualSpacing w:val="0"/>
        <w:jc w:val="left"/>
        <w:rPr>
          <w:lang w:val="en-US"/>
        </w:rPr>
      </w:pPr>
      <w:r w:rsidRPr="0033379A">
        <w:rPr>
          <w:lang w:val="en-US"/>
        </w:rPr>
        <w:t xml:space="preserve">just the </w:t>
      </w:r>
      <w:r w:rsidRPr="0033379A">
        <w:rPr>
          <w:i/>
          <w:lang w:val="en-US"/>
        </w:rPr>
        <w:t>number</w:t>
      </w:r>
      <w:r w:rsidRPr="0033379A">
        <w:rPr>
          <w:lang w:val="en-US"/>
        </w:rPr>
        <w:t xml:space="preserve"> of parts involved in a self-connected joint is known</w:t>
      </w:r>
      <w:r>
        <w:rPr>
          <w:lang w:val="en-US"/>
        </w:rPr>
        <w:t xml:space="preserve">, </w:t>
      </w:r>
    </w:p>
    <w:p w14:paraId="24C48460" w14:textId="77777777" w:rsidR="00FC68DB" w:rsidRPr="0033379A" w:rsidRDefault="00FC68DB" w:rsidP="00BA04B6">
      <w:pPr>
        <w:pStyle w:val="Listenabsatz"/>
        <w:numPr>
          <w:ilvl w:val="1"/>
          <w:numId w:val="50"/>
        </w:numPr>
        <w:tabs>
          <w:tab w:val="clear" w:pos="403"/>
        </w:tabs>
        <w:spacing w:after="0" w:line="240" w:lineRule="auto"/>
        <w:contextualSpacing w:val="0"/>
        <w:jc w:val="left"/>
        <w:rPr>
          <w:lang w:val="en-US"/>
        </w:rPr>
      </w:pPr>
      <w:r>
        <w:rPr>
          <w:lang w:val="en-US"/>
        </w:rPr>
        <w:t>or some combination of the two sub-scenarios above</w:t>
      </w:r>
      <w:r w:rsidRPr="0033379A">
        <w:rPr>
          <w:lang w:val="en-US"/>
        </w:rPr>
        <w:t>.</w:t>
      </w:r>
      <w:r>
        <w:rPr>
          <w:lang w:val="en-US"/>
        </w:rPr>
        <w:t xml:space="preserve"> </w:t>
      </w:r>
    </w:p>
    <w:p w14:paraId="22170D80" w14:textId="77777777" w:rsidR="00FC68DB" w:rsidRDefault="00FC68DB" w:rsidP="00B202D2"/>
    <w:p w14:paraId="696DAAEF" w14:textId="7BA7CC51" w:rsidR="00FC68DB" w:rsidRDefault="00FC68DB" w:rsidP="00B202D2">
      <w:r>
        <w:t xml:space="preserve">In </w:t>
      </w:r>
      <w:r>
        <w:fldChar w:fldCharType="begin"/>
      </w:r>
      <w:r>
        <w:instrText xml:space="preserve"> REF _Ref21650472 \h </w:instrText>
      </w:r>
      <w:r>
        <w:fldChar w:fldCharType="separate"/>
      </w:r>
      <w:r w:rsidR="008116BB">
        <w:t xml:space="preserve">Figure </w:t>
      </w:r>
      <w:r w:rsidR="008116BB">
        <w:rPr>
          <w:noProof/>
        </w:rPr>
        <w:t>7</w:t>
      </w:r>
      <w:r>
        <w:fldChar w:fldCharType="end"/>
      </w:r>
      <w:r>
        <w:t xml:space="preserve">, all joints, A, B, C, exist within the same </w:t>
      </w:r>
      <w:r w:rsidRPr="009F6133">
        <w:rPr>
          <w:rFonts w:ascii="Courier New" w:hAnsi="Courier New" w:cs="Courier New"/>
          <w:b/>
          <w:i/>
          <w:sz w:val="18"/>
          <w:szCs w:val="18"/>
        </w:rPr>
        <w:t>&lt;connection_group&gt;</w:t>
      </w:r>
      <w:r>
        <w:t>, but each joint is connected in a different way.</w:t>
      </w:r>
    </w:p>
    <w:p w14:paraId="2F437EF2" w14:textId="77777777" w:rsidR="00FC68DB" w:rsidRDefault="00FC68DB" w:rsidP="00B202D2">
      <w:pPr>
        <w:pStyle w:val="XMLCode"/>
        <w:ind w:firstLine="0"/>
      </w:pPr>
    </w:p>
    <w:p w14:paraId="4B69E7E0" w14:textId="77777777" w:rsidR="00FC68DB" w:rsidRDefault="00FC68DB" w:rsidP="00B202D2">
      <w:pPr>
        <w:pStyle w:val="XMLCode"/>
        <w:ind w:firstLine="0"/>
      </w:pPr>
      <w:r>
        <w:t>&lt;connection_group&gt;</w:t>
      </w:r>
    </w:p>
    <w:p w14:paraId="38F14DAC" w14:textId="77777777" w:rsidR="00FC68DB" w:rsidRDefault="00FC68DB" w:rsidP="00B202D2">
      <w:pPr>
        <w:pStyle w:val="XMLCode"/>
        <w:ind w:firstLine="0"/>
      </w:pPr>
      <w:r>
        <w:t xml:space="preserve">    </w:t>
      </w:r>
      <w:r w:rsidRPr="00C3027A">
        <w:t>&lt;connected_to&gt;</w:t>
      </w:r>
    </w:p>
    <w:p w14:paraId="1C3D9C66" w14:textId="77777777" w:rsidR="00FC68DB" w:rsidRDefault="00FC68DB" w:rsidP="00B202D2">
      <w:pPr>
        <w:pStyle w:val="XMLCode"/>
        <w:ind w:firstLine="0"/>
      </w:pPr>
      <w:r>
        <w:t xml:space="preserve">       </w:t>
      </w:r>
      <w:r w:rsidRPr="00C3027A">
        <w:t xml:space="preserve"> &lt;part index=</w:t>
      </w:r>
      <w:r>
        <w:t>"</w:t>
      </w:r>
      <w:r w:rsidRPr="00C3027A">
        <w:t>1</w:t>
      </w:r>
      <w:r>
        <w:t>"</w:t>
      </w:r>
      <w:r w:rsidRPr="00C3027A">
        <w:t xml:space="preserve"> label=</w:t>
      </w:r>
      <w:r>
        <w:t>"PART_7000800"</w:t>
      </w:r>
      <w:r w:rsidRPr="00C3027A">
        <w:t xml:space="preserve">/&gt; </w:t>
      </w:r>
      <w:r>
        <w:t xml:space="preserve">  </w:t>
      </w:r>
      <w:proofErr w:type="gramStart"/>
      <w:r>
        <w:t>&lt;!--</w:t>
      </w:r>
      <w:proofErr w:type="gramEnd"/>
      <w:r>
        <w:t xml:space="preserve"> green --&gt;</w:t>
      </w:r>
    </w:p>
    <w:p w14:paraId="02A5B187" w14:textId="77777777" w:rsidR="00FC68DB" w:rsidRDefault="00FC68DB" w:rsidP="00B202D2">
      <w:pPr>
        <w:pStyle w:val="XMLCode"/>
        <w:ind w:firstLine="0"/>
      </w:pPr>
      <w:r>
        <w:t xml:space="preserve">        &lt;part index="2" label="PART_7000400"</w:t>
      </w:r>
      <w:r w:rsidRPr="00C3027A">
        <w:t xml:space="preserve">/&gt; </w:t>
      </w:r>
      <w:r>
        <w:t xml:space="preserve">  </w:t>
      </w:r>
      <w:proofErr w:type="gramStart"/>
      <w:r>
        <w:t>&lt;!--</w:t>
      </w:r>
      <w:proofErr w:type="gramEnd"/>
      <w:r>
        <w:t xml:space="preserve"> red   --&gt;</w:t>
      </w:r>
    </w:p>
    <w:p w14:paraId="29982B90" w14:textId="77777777" w:rsidR="00FC68DB" w:rsidRDefault="00FC68DB" w:rsidP="00B202D2">
      <w:pPr>
        <w:pStyle w:val="XMLCode"/>
        <w:ind w:firstLine="0"/>
      </w:pPr>
      <w:r>
        <w:t xml:space="preserve">    </w:t>
      </w:r>
      <w:r w:rsidRPr="00C3027A">
        <w:t>&lt;/connected_to&gt;</w:t>
      </w:r>
    </w:p>
    <w:p w14:paraId="4DCBEA89" w14:textId="77777777" w:rsidR="00FC68DB" w:rsidRDefault="00FC68DB" w:rsidP="00B202D2">
      <w:pPr>
        <w:pStyle w:val="XMLCode"/>
        <w:ind w:firstLine="0"/>
      </w:pPr>
      <w:r>
        <w:t>&lt;/connection_group&gt;</w:t>
      </w:r>
    </w:p>
    <w:p w14:paraId="22F17598" w14:textId="77777777" w:rsidR="00FC68DB" w:rsidRDefault="00FC68DB" w:rsidP="00B202D2">
      <w:pPr>
        <w:pStyle w:val="XMLCode"/>
        <w:ind w:firstLine="0"/>
      </w:pPr>
    </w:p>
    <w:p w14:paraId="24390A4F" w14:textId="77777777" w:rsidR="00FC68DB" w:rsidRDefault="00FC68DB" w:rsidP="00B202D2">
      <w:r>
        <w:t xml:space="preserve">For joints A and </w:t>
      </w:r>
      <w:proofErr w:type="gramStart"/>
      <w:r>
        <w:t>C</w:t>
      </w:r>
      <w:proofErr w:type="gramEnd"/>
      <w:r>
        <w:t xml:space="preserve"> the number of flanges connected is more than the number of parts in &lt;connected_to&gt;. Between joints A and C, the flanges feature the same parts, but in a different order.</w:t>
      </w:r>
    </w:p>
    <w:p w14:paraId="3B4D341E" w14:textId="77777777" w:rsidR="00FC68DB" w:rsidRDefault="00FC68DB" w:rsidP="00B202D2">
      <w:r>
        <w:t xml:space="preserve">To store this information for each case, the </w:t>
      </w:r>
      <w:r w:rsidRPr="009F6133">
        <w:rPr>
          <w:rFonts w:ascii="Courier New" w:hAnsi="Courier New" w:cs="Courier New"/>
          <w:b/>
          <w:i/>
          <w:sz w:val="18"/>
          <w:szCs w:val="18"/>
        </w:rPr>
        <w:t>&lt;stacking/&gt;</w:t>
      </w:r>
      <w:r>
        <w:t xml:space="preserve"> element comes to use. </w:t>
      </w:r>
    </w:p>
    <w:p w14:paraId="1BD53E50" w14:textId="77777777" w:rsidR="00FC68DB" w:rsidRPr="007A2082" w:rsidRDefault="00FC68DB" w:rsidP="00B202D2">
      <w:pPr>
        <w:pStyle w:val="berschrift5"/>
        <w:rPr>
          <w:b w:val="0"/>
        </w:rPr>
      </w:pPr>
      <w:r>
        <w:t xml:space="preserve">Element </w:t>
      </w:r>
      <w:r w:rsidRPr="007A2082">
        <w:rPr>
          <w:b w:val="0"/>
        </w:rPr>
        <w:t>&lt;</w:t>
      </w:r>
      <w:r w:rsidRPr="007A2082">
        <w:rPr>
          <w:b w:val="0"/>
          <w:szCs w:val="18"/>
        </w:rPr>
        <w:t>stacking</w:t>
      </w:r>
      <w:r w:rsidRPr="007A2082">
        <w:rPr>
          <w:b w:val="0"/>
        </w:rPr>
        <w:t>/&gt;</w:t>
      </w:r>
    </w:p>
    <w:p w14:paraId="5EC44D9D" w14:textId="77777777" w:rsidR="00FC68DB" w:rsidRDefault="00FC68DB" w:rsidP="00B202D2">
      <w:r w:rsidRPr="009F6133">
        <w:rPr>
          <w:rFonts w:ascii="Courier New" w:hAnsi="Courier New" w:cs="Courier New"/>
          <w:b/>
          <w:i/>
          <w:sz w:val="18"/>
          <w:szCs w:val="18"/>
        </w:rPr>
        <w:t>&lt;stacking&gt;</w:t>
      </w:r>
      <w:r>
        <w:t xml:space="preserve"> may dictate list of flanges/sheets involved in a joint, as well as their order. Alternatively, </w:t>
      </w:r>
      <w:r w:rsidRPr="009F6133">
        <w:rPr>
          <w:rFonts w:ascii="Courier New" w:hAnsi="Courier New" w:cs="Courier New"/>
          <w:b/>
          <w:i/>
          <w:sz w:val="18"/>
          <w:szCs w:val="18"/>
        </w:rPr>
        <w:t>&lt;stacking&gt;</w:t>
      </w:r>
      <w:r>
        <w:t xml:space="preserve"> may indicate the number of flanges/sheets of a joint, without defining which are the parts that are connected more than once.</w:t>
      </w:r>
    </w:p>
    <w:p w14:paraId="2BE275F9" w14:textId="77777777" w:rsidR="00FC68DB" w:rsidRPr="007055D9" w:rsidRDefault="00FC68DB" w:rsidP="00B202D2">
      <w:pPr>
        <w:keepNext/>
        <w:spacing w:before="120"/>
      </w:pPr>
      <w:r w:rsidRPr="008F0942">
        <w:rPr>
          <w:rFonts w:ascii="Courier New" w:hAnsi="Courier New" w:cs="Courier New"/>
          <w:b/>
          <w:i/>
          <w:sz w:val="18"/>
          <w:szCs w:val="18"/>
        </w:rPr>
        <w:t>&lt;</w:t>
      </w:r>
      <w:r>
        <w:rPr>
          <w:rFonts w:ascii="Courier New" w:hAnsi="Courier New" w:cs="Courier New"/>
          <w:b/>
          <w:i/>
          <w:sz w:val="18"/>
          <w:szCs w:val="18"/>
        </w:rPr>
        <w:t>stacking</w:t>
      </w:r>
      <w:r w:rsidRPr="008F0942">
        <w:rPr>
          <w:rFonts w:ascii="Courier New" w:hAnsi="Courier New" w:cs="Courier New"/>
          <w:b/>
          <w:i/>
          <w:sz w:val="18"/>
          <w:szCs w:val="18"/>
        </w:rPr>
        <w:t>/&gt;</w:t>
      </w:r>
      <w:r w:rsidRPr="00590219">
        <w:t xml:space="preserve"> </w:t>
      </w:r>
      <w:r>
        <w:t>has the nested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FC68DB" w:rsidRPr="007055D9" w14:paraId="3BF5AB72" w14:textId="77777777" w:rsidTr="00FC68DB">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4A78D" w14:textId="77777777" w:rsidR="00FC68DB" w:rsidRPr="007055D9" w:rsidRDefault="00FC68DB" w:rsidP="00B202D2">
            <w:pPr>
              <w:keepNext/>
              <w:rPr>
                <w:b/>
                <w:i/>
              </w:rPr>
            </w:pPr>
            <w:r w:rsidRPr="007055D9">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2C9ABF" w14:textId="77777777" w:rsidR="00FC68DB" w:rsidRPr="007055D9" w:rsidRDefault="00FC68DB" w:rsidP="00B202D2">
            <w:pPr>
              <w:keepNext/>
              <w:rPr>
                <w:b/>
                <w:i/>
              </w:rPr>
            </w:pPr>
            <w:r w:rsidRPr="007055D9">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397903" w14:textId="77777777" w:rsidR="00FC68DB" w:rsidRPr="007055D9" w:rsidRDefault="00FC68DB" w:rsidP="00B202D2">
            <w:pPr>
              <w:keepNext/>
              <w:rPr>
                <w:b/>
                <w:i/>
              </w:rPr>
            </w:pPr>
            <w:r>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E449F2" w14:textId="77777777" w:rsidR="00FC68DB" w:rsidRPr="007055D9" w:rsidRDefault="00FC68DB" w:rsidP="00B202D2">
            <w:pPr>
              <w:keepNext/>
              <w:rPr>
                <w:b/>
                <w:i/>
              </w:rPr>
            </w:pPr>
            <w:r w:rsidRPr="007055D9">
              <w:rPr>
                <w:b/>
                <w:i/>
              </w:rPr>
              <w:t>Constraint</w:t>
            </w:r>
          </w:p>
        </w:tc>
      </w:tr>
      <w:tr w:rsidR="00FC68DB" w:rsidRPr="007055D9" w14:paraId="31CDAED4" w14:textId="77777777" w:rsidTr="00FC68DB">
        <w:trPr>
          <w:jc w:val="center"/>
        </w:trPr>
        <w:tc>
          <w:tcPr>
            <w:tcW w:w="1979" w:type="dxa"/>
            <w:tcBorders>
              <w:top w:val="single" w:sz="8" w:space="0" w:color="auto"/>
              <w:bottom w:val="single" w:sz="8" w:space="0" w:color="auto"/>
            </w:tcBorders>
            <w:shd w:val="clear" w:color="auto" w:fill="auto"/>
          </w:tcPr>
          <w:p w14:paraId="5ABF08C8" w14:textId="77777777" w:rsidR="00FC68DB" w:rsidRPr="003103A4" w:rsidRDefault="00FC68DB" w:rsidP="00B202D2">
            <w:pPr>
              <w:keepNext/>
              <w:rPr>
                <w:sz w:val="20"/>
                <w:szCs w:val="20"/>
              </w:rPr>
            </w:pPr>
            <w:r>
              <w:rPr>
                <w:sz w:val="20"/>
                <w:szCs w:val="20"/>
              </w:rPr>
              <w:t>level</w:t>
            </w:r>
          </w:p>
        </w:tc>
        <w:tc>
          <w:tcPr>
            <w:tcW w:w="1280" w:type="dxa"/>
            <w:tcBorders>
              <w:top w:val="single" w:sz="8" w:space="0" w:color="auto"/>
              <w:bottom w:val="single" w:sz="8" w:space="0" w:color="auto"/>
            </w:tcBorders>
            <w:shd w:val="clear" w:color="auto" w:fill="auto"/>
          </w:tcPr>
          <w:p w14:paraId="6DC0CEB9" w14:textId="77777777" w:rsidR="00FC68DB" w:rsidRPr="003103A4" w:rsidRDefault="00FC68DB" w:rsidP="00B202D2">
            <w:pPr>
              <w:keepNext/>
              <w:rPr>
                <w:sz w:val="20"/>
                <w:szCs w:val="20"/>
              </w:rPr>
            </w:pPr>
            <w:r w:rsidRPr="003103A4">
              <w:rPr>
                <w:sz w:val="20"/>
                <w:szCs w:val="20"/>
              </w:rPr>
              <w:t>1 - *</w:t>
            </w:r>
          </w:p>
        </w:tc>
        <w:tc>
          <w:tcPr>
            <w:tcW w:w="2552" w:type="dxa"/>
            <w:tcBorders>
              <w:top w:val="single" w:sz="8" w:space="0" w:color="auto"/>
              <w:bottom w:val="single" w:sz="8" w:space="0" w:color="auto"/>
            </w:tcBorders>
            <w:shd w:val="clear" w:color="auto" w:fill="auto"/>
            <w:vAlign w:val="center"/>
          </w:tcPr>
          <w:p w14:paraId="18C788E5" w14:textId="77777777" w:rsidR="00FC68DB" w:rsidRPr="008D6479" w:rsidRDefault="00FC68DB" w:rsidP="00B202D2">
            <w:pPr>
              <w:keepNext/>
              <w:rPr>
                <w:sz w:val="20"/>
                <w:szCs w:val="20"/>
                <w:highlight w:val="yellow"/>
              </w:rPr>
            </w:pPr>
            <w:r>
              <w:rPr>
                <w:sz w:val="20"/>
                <w:szCs w:val="20"/>
              </w:rPr>
              <w:t>Optional</w:t>
            </w:r>
          </w:p>
        </w:tc>
        <w:tc>
          <w:tcPr>
            <w:tcW w:w="2689" w:type="dxa"/>
            <w:tcBorders>
              <w:top w:val="single" w:sz="8" w:space="0" w:color="auto"/>
              <w:bottom w:val="single" w:sz="8" w:space="0" w:color="auto"/>
            </w:tcBorders>
            <w:shd w:val="clear" w:color="auto" w:fill="auto"/>
          </w:tcPr>
          <w:p w14:paraId="39DB6C12" w14:textId="77777777" w:rsidR="00FC68DB" w:rsidRPr="003103A4" w:rsidRDefault="00FC68DB" w:rsidP="00B202D2">
            <w:pPr>
              <w:keepNext/>
              <w:rPr>
                <w:sz w:val="20"/>
                <w:szCs w:val="20"/>
              </w:rPr>
            </w:pPr>
            <w:r w:rsidRPr="003103A4">
              <w:rPr>
                <w:sz w:val="20"/>
                <w:szCs w:val="20"/>
              </w:rPr>
              <w:t>-</w:t>
            </w:r>
          </w:p>
        </w:tc>
      </w:tr>
    </w:tbl>
    <w:p w14:paraId="3AB8CF03" w14:textId="002696D4" w:rsidR="00FC68DB" w:rsidRDefault="00FC68DB" w:rsidP="00B202D2">
      <w:pPr>
        <w:pStyle w:val="Beschriftung"/>
        <w:spacing w:before="120"/>
        <w:rPr>
          <w:rStyle w:val="elementdeftypeChar"/>
          <w:rFonts w:eastAsia="Calibri"/>
          <w:b w:val="0"/>
        </w:rPr>
      </w:pPr>
      <w:bookmarkStart w:id="341" w:name="_Toc21651031"/>
      <w:bookmarkStart w:id="342" w:name="_Toc34747421"/>
      <w:bookmarkStart w:id="343" w:name="_Toc77095869"/>
      <w:r>
        <w:t xml:space="preserve">Table </w:t>
      </w:r>
      <w:r>
        <w:fldChar w:fldCharType="begin"/>
      </w:r>
      <w:r>
        <w:instrText xml:space="preserve"> SEQ Table \* ARABIC </w:instrText>
      </w:r>
      <w:r>
        <w:fldChar w:fldCharType="separate"/>
      </w:r>
      <w:r w:rsidR="008116BB">
        <w:rPr>
          <w:noProof/>
        </w:rPr>
        <w:t>11</w:t>
      </w:r>
      <w:r>
        <w:fldChar w:fldCharType="end"/>
      </w:r>
      <w:r>
        <w:t xml:space="preserve">: Nested elements of </w:t>
      </w:r>
      <w:r w:rsidRPr="00F92FB3">
        <w:rPr>
          <w:rStyle w:val="elementdeftypeChar"/>
          <w:rFonts w:eastAsia="Calibri"/>
          <w:b w:val="0"/>
        </w:rPr>
        <w:t>&lt;</w:t>
      </w:r>
      <w:r>
        <w:rPr>
          <w:rStyle w:val="elementdeftypeChar"/>
          <w:rFonts w:eastAsia="Calibri"/>
          <w:b w:val="0"/>
        </w:rPr>
        <w:t>stacking</w:t>
      </w:r>
      <w:r w:rsidRPr="00F92FB3">
        <w:rPr>
          <w:rStyle w:val="elementdeftypeChar"/>
          <w:rFonts w:eastAsia="Calibri"/>
          <w:b w:val="0"/>
        </w:rPr>
        <w:t>&gt;</w:t>
      </w:r>
      <w:bookmarkEnd w:id="341"/>
      <w:bookmarkEnd w:id="342"/>
      <w:bookmarkEnd w:id="343"/>
    </w:p>
    <w:p w14:paraId="5EEA7151" w14:textId="77777777" w:rsidR="00FC68DB" w:rsidRPr="007055D9" w:rsidRDefault="00FC68DB" w:rsidP="00B202D2">
      <w:pPr>
        <w:keepNext/>
        <w:widowControl w:val="0"/>
      </w:pPr>
      <w:r>
        <w:lastRenderedPageBreak/>
        <w:t>and the following attribute</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C68DB" w:rsidRPr="007055D9" w14:paraId="5682885E" w14:textId="77777777" w:rsidTr="00FC68DB">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30A1859" w14:textId="77777777" w:rsidR="00FC68DB" w:rsidRPr="007055D9" w:rsidRDefault="00FC68DB" w:rsidP="00B202D2">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550C11" w14:textId="77777777" w:rsidR="00FC68DB" w:rsidRPr="007055D9" w:rsidRDefault="00FC68DB" w:rsidP="00B202D2">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BC93B5" w14:textId="77777777" w:rsidR="00FC68DB" w:rsidRPr="007055D9" w:rsidRDefault="00FC68DB" w:rsidP="00B202D2">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F7B750D" w14:textId="77777777" w:rsidR="00FC68DB" w:rsidRPr="007055D9" w:rsidRDefault="00FC68DB" w:rsidP="00B202D2">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E463596" w14:textId="77777777" w:rsidR="00FC68DB" w:rsidRPr="007055D9" w:rsidRDefault="00FC68DB" w:rsidP="00B202D2">
            <w:pPr>
              <w:keepNext/>
              <w:rPr>
                <w:b/>
                <w:i/>
              </w:rPr>
            </w:pPr>
            <w:r w:rsidRPr="007055D9">
              <w:rPr>
                <w:b/>
                <w:i/>
              </w:rPr>
              <w:t>Constraint</w:t>
            </w:r>
            <w:r>
              <w:rPr>
                <w:b/>
                <w:i/>
              </w:rPr>
              <w:t>s / Remarks</w:t>
            </w:r>
          </w:p>
        </w:tc>
      </w:tr>
      <w:tr w:rsidR="00FC68DB" w:rsidRPr="007055D9" w14:paraId="4CA3CCAF" w14:textId="77777777" w:rsidTr="00FC68DB">
        <w:trPr>
          <w:trHeight w:val="363"/>
        </w:trPr>
        <w:tc>
          <w:tcPr>
            <w:tcW w:w="1258" w:type="dxa"/>
            <w:shd w:val="clear" w:color="auto" w:fill="auto"/>
          </w:tcPr>
          <w:p w14:paraId="68B665EC" w14:textId="77777777" w:rsidR="00FC68DB" w:rsidRPr="003103A4" w:rsidRDefault="00FC68DB" w:rsidP="00B202D2">
            <w:pPr>
              <w:keepNext/>
              <w:rPr>
                <w:sz w:val="20"/>
                <w:szCs w:val="20"/>
              </w:rPr>
            </w:pPr>
            <w:proofErr w:type="spellStart"/>
            <w:r>
              <w:rPr>
                <w:sz w:val="20"/>
                <w:szCs w:val="20"/>
              </w:rPr>
              <w:t>nr_levels</w:t>
            </w:r>
            <w:proofErr w:type="spellEnd"/>
          </w:p>
        </w:tc>
        <w:tc>
          <w:tcPr>
            <w:tcW w:w="1855" w:type="dxa"/>
          </w:tcPr>
          <w:p w14:paraId="3870FE87" w14:textId="77777777" w:rsidR="00FC68DB" w:rsidRPr="003103A4" w:rsidRDefault="00FC68DB" w:rsidP="00B202D2">
            <w:pPr>
              <w:keepNext/>
              <w:rPr>
                <w:sz w:val="20"/>
                <w:szCs w:val="20"/>
              </w:rPr>
            </w:pPr>
            <w:r w:rsidRPr="003103A4">
              <w:rPr>
                <w:sz w:val="20"/>
                <w:szCs w:val="20"/>
              </w:rPr>
              <w:t>Integer</w:t>
            </w:r>
          </w:p>
        </w:tc>
        <w:tc>
          <w:tcPr>
            <w:tcW w:w="1560" w:type="dxa"/>
            <w:shd w:val="clear" w:color="auto" w:fill="auto"/>
          </w:tcPr>
          <w:p w14:paraId="61E15B2E" w14:textId="77777777" w:rsidR="00FC68DB" w:rsidRPr="003103A4" w:rsidRDefault="00FC68DB" w:rsidP="00B202D2">
            <w:pPr>
              <w:keepNext/>
              <w:rPr>
                <w:sz w:val="20"/>
                <w:szCs w:val="20"/>
              </w:rPr>
            </w:pPr>
            <w:r w:rsidRPr="003103A4">
              <w:rPr>
                <w:sz w:val="20"/>
                <w:szCs w:val="20"/>
              </w:rPr>
              <w:t>&gt; 0</w:t>
            </w:r>
          </w:p>
        </w:tc>
        <w:tc>
          <w:tcPr>
            <w:tcW w:w="1134" w:type="dxa"/>
            <w:shd w:val="clear" w:color="auto" w:fill="auto"/>
          </w:tcPr>
          <w:p w14:paraId="1D73E142" w14:textId="77777777" w:rsidR="00FC68DB" w:rsidRPr="003103A4" w:rsidRDefault="00FC68DB" w:rsidP="00B202D2">
            <w:pPr>
              <w:keepNext/>
              <w:rPr>
                <w:sz w:val="20"/>
                <w:szCs w:val="20"/>
              </w:rPr>
            </w:pPr>
            <w:r w:rsidRPr="003103A4">
              <w:rPr>
                <w:sz w:val="20"/>
                <w:szCs w:val="20"/>
              </w:rPr>
              <w:t>Optional</w:t>
            </w:r>
          </w:p>
        </w:tc>
        <w:tc>
          <w:tcPr>
            <w:tcW w:w="2693" w:type="dxa"/>
            <w:shd w:val="clear" w:color="auto" w:fill="auto"/>
          </w:tcPr>
          <w:p w14:paraId="019569E3" w14:textId="77777777" w:rsidR="00FC68DB" w:rsidRDefault="00FC68DB" w:rsidP="00B202D2">
            <w:pPr>
              <w:keepNext/>
              <w:rPr>
                <w:sz w:val="20"/>
                <w:szCs w:val="20"/>
              </w:rPr>
            </w:pPr>
            <w:r>
              <w:rPr>
                <w:sz w:val="20"/>
                <w:szCs w:val="20"/>
              </w:rPr>
              <w:t xml:space="preserve">if </w:t>
            </w:r>
            <w:proofErr w:type="spellStart"/>
            <w:r w:rsidRPr="00F24D8F">
              <w:rPr>
                <w:rFonts w:ascii="Courier New" w:hAnsi="Courier New" w:cs="Courier New"/>
                <w:b/>
                <w:i/>
                <w:sz w:val="16"/>
                <w:szCs w:val="20"/>
              </w:rPr>
              <w:t>nr_levels</w:t>
            </w:r>
            <w:proofErr w:type="spellEnd"/>
            <w:r w:rsidRPr="00F24D8F">
              <w:rPr>
                <w:rFonts w:ascii="Courier New" w:hAnsi="Courier New" w:cs="Courier New"/>
                <w:b/>
                <w:i/>
                <w:sz w:val="16"/>
                <w:szCs w:val="20"/>
              </w:rPr>
              <w:t xml:space="preserve"> </w:t>
            </w:r>
            <w:proofErr w:type="gramStart"/>
            <w:r>
              <w:rPr>
                <w:sz w:val="20"/>
                <w:szCs w:val="20"/>
              </w:rPr>
              <w:t>exists</w:t>
            </w:r>
            <w:proofErr w:type="gramEnd"/>
            <w:r>
              <w:rPr>
                <w:sz w:val="20"/>
                <w:szCs w:val="20"/>
              </w:rPr>
              <w:t xml:space="preserve">, no </w:t>
            </w:r>
            <w:r w:rsidRPr="00F24D8F">
              <w:rPr>
                <w:rFonts w:ascii="Courier New" w:hAnsi="Courier New" w:cs="Courier New"/>
                <w:b/>
                <w:i/>
                <w:sz w:val="16"/>
                <w:szCs w:val="20"/>
              </w:rPr>
              <w:t>&lt;level/&gt;</w:t>
            </w:r>
            <w:r>
              <w:rPr>
                <w:sz w:val="20"/>
                <w:szCs w:val="20"/>
              </w:rPr>
              <w:t xml:space="preserve"> elements are allowed in </w:t>
            </w:r>
            <w:r w:rsidRPr="00F24D8F">
              <w:rPr>
                <w:rFonts w:ascii="Courier New" w:hAnsi="Courier New" w:cs="Courier New"/>
                <w:b/>
                <w:i/>
                <w:sz w:val="16"/>
                <w:szCs w:val="20"/>
              </w:rPr>
              <w:t>&lt;stacking/&gt;</w:t>
            </w:r>
            <w:r>
              <w:rPr>
                <w:sz w:val="20"/>
                <w:szCs w:val="20"/>
              </w:rPr>
              <w:t>.</w:t>
            </w:r>
          </w:p>
          <w:p w14:paraId="5C0BD2D3" w14:textId="77777777" w:rsidR="00FC68DB" w:rsidRPr="003103A4" w:rsidRDefault="00FC68DB" w:rsidP="00B202D2">
            <w:pPr>
              <w:keepNext/>
              <w:rPr>
                <w:sz w:val="20"/>
                <w:szCs w:val="20"/>
              </w:rPr>
            </w:pPr>
            <w:proofErr w:type="spellStart"/>
            <w:r w:rsidRPr="00636782">
              <w:rPr>
                <w:rFonts w:ascii="Courier New" w:hAnsi="Courier New" w:cs="Courier New"/>
                <w:b/>
                <w:i/>
                <w:sz w:val="16"/>
                <w:szCs w:val="20"/>
              </w:rPr>
              <w:t>nr_levels</w:t>
            </w:r>
            <w:proofErr w:type="spellEnd"/>
            <w:r>
              <w:rPr>
                <w:sz w:val="20"/>
                <w:szCs w:val="20"/>
              </w:rPr>
              <w:t xml:space="preserve"> must be greater than the number of nested elements of </w:t>
            </w:r>
            <w:r w:rsidRPr="00636782">
              <w:rPr>
                <w:rFonts w:ascii="Courier New" w:hAnsi="Courier New" w:cs="Courier New"/>
                <w:b/>
                <w:i/>
                <w:sz w:val="16"/>
                <w:szCs w:val="20"/>
              </w:rPr>
              <w:t>&lt;connected_to/&gt;</w:t>
            </w:r>
          </w:p>
        </w:tc>
      </w:tr>
    </w:tbl>
    <w:p w14:paraId="42F02752" w14:textId="108A18B1" w:rsidR="00FC68DB" w:rsidRDefault="00FC68DB" w:rsidP="00B202D2">
      <w:pPr>
        <w:pStyle w:val="Beschriftung"/>
      </w:pPr>
      <w:bookmarkStart w:id="344" w:name="_Toc21651032"/>
      <w:bookmarkStart w:id="345" w:name="_Toc34747422"/>
      <w:bookmarkStart w:id="346" w:name="_Toc77095870"/>
      <w:r>
        <w:t xml:space="preserve">Table </w:t>
      </w:r>
      <w:r>
        <w:fldChar w:fldCharType="begin"/>
      </w:r>
      <w:r>
        <w:instrText xml:space="preserve"> SEQ Table \* ARABIC </w:instrText>
      </w:r>
      <w:r>
        <w:fldChar w:fldCharType="separate"/>
      </w:r>
      <w:r w:rsidR="008116BB">
        <w:rPr>
          <w:noProof/>
        </w:rPr>
        <w:t>12</w:t>
      </w:r>
      <w:r>
        <w:fldChar w:fldCharType="end"/>
      </w:r>
      <w:r>
        <w:t>: Attributes of &lt;stacking&gt;</w:t>
      </w:r>
      <w:bookmarkEnd w:id="344"/>
      <w:bookmarkEnd w:id="345"/>
      <w:bookmarkEnd w:id="346"/>
    </w:p>
    <w:p w14:paraId="12215526" w14:textId="77777777" w:rsidR="00FC68DB" w:rsidRDefault="00FC68DB" w:rsidP="00BA04B6">
      <w:pPr>
        <w:numPr>
          <w:ilvl w:val="0"/>
          <w:numId w:val="23"/>
        </w:numPr>
        <w:tabs>
          <w:tab w:val="clear" w:pos="403"/>
        </w:tabs>
        <w:spacing w:before="120" w:line="240" w:lineRule="auto"/>
      </w:pPr>
      <w:proofErr w:type="spellStart"/>
      <w:r>
        <w:rPr>
          <w:rFonts w:ascii="Courier New" w:hAnsi="Courier New" w:cs="Courier New"/>
          <w:b/>
          <w:i/>
          <w:sz w:val="18"/>
        </w:rPr>
        <w:t>nr_</w:t>
      </w:r>
      <w:proofErr w:type="gramStart"/>
      <w:r>
        <w:rPr>
          <w:rFonts w:ascii="Courier New" w:hAnsi="Courier New" w:cs="Courier New"/>
          <w:b/>
          <w:i/>
          <w:sz w:val="18"/>
        </w:rPr>
        <w:t>levels</w:t>
      </w:r>
      <w:proofErr w:type="spellEnd"/>
      <w:r>
        <w:t>:</w:t>
      </w:r>
      <w:proofErr w:type="gramEnd"/>
      <w:r>
        <w:t xml:space="preserve"> dictates the number of flanges/sheets connected by the joint.</w:t>
      </w:r>
    </w:p>
    <w:p w14:paraId="23CC5CE9" w14:textId="77777777" w:rsidR="00FC68DB" w:rsidRDefault="00FC68DB" w:rsidP="00B202D2">
      <w:pPr>
        <w:keepNext/>
        <w:spacing w:before="120"/>
      </w:pPr>
      <w:r>
        <w:t xml:space="preserve">Where </w:t>
      </w:r>
      <w:r w:rsidRPr="006605B2">
        <w:rPr>
          <w:rFonts w:ascii="Courier New" w:hAnsi="Courier New" w:cs="Courier New"/>
          <w:b/>
          <w:i/>
          <w:sz w:val="18"/>
          <w:szCs w:val="18"/>
        </w:rPr>
        <w:t>&lt;</w:t>
      </w:r>
      <w:r>
        <w:rPr>
          <w:rFonts w:ascii="Courier New" w:hAnsi="Courier New" w:cs="Courier New"/>
          <w:b/>
          <w:i/>
          <w:sz w:val="18"/>
          <w:szCs w:val="18"/>
        </w:rPr>
        <w:t>level</w:t>
      </w:r>
      <w:r w:rsidRPr="006605B2">
        <w:rPr>
          <w:rFonts w:ascii="Courier New" w:hAnsi="Courier New" w:cs="Courier New"/>
          <w:b/>
          <w:i/>
          <w:sz w:val="18"/>
          <w:szCs w:val="18"/>
        </w:rPr>
        <w:t>&gt;</w:t>
      </w:r>
      <w:r>
        <w:t xml:space="preserve"> within </w:t>
      </w:r>
      <w:r w:rsidRPr="006605B2">
        <w:rPr>
          <w:rFonts w:ascii="Courier New" w:hAnsi="Courier New" w:cs="Courier New"/>
          <w:b/>
          <w:i/>
          <w:sz w:val="18"/>
          <w:szCs w:val="18"/>
        </w:rPr>
        <w:t>&lt;</w:t>
      </w:r>
      <w:r>
        <w:rPr>
          <w:rFonts w:ascii="Courier New" w:hAnsi="Courier New" w:cs="Courier New"/>
          <w:b/>
          <w:i/>
          <w:sz w:val="18"/>
          <w:szCs w:val="18"/>
        </w:rPr>
        <w:t>stacking/</w:t>
      </w:r>
      <w:r w:rsidRPr="006605B2">
        <w:rPr>
          <w:rFonts w:ascii="Courier New" w:hAnsi="Courier New" w:cs="Courier New"/>
          <w:b/>
          <w:i/>
          <w:sz w:val="18"/>
          <w:szCs w:val="18"/>
        </w:rPr>
        <w:t>&gt;</w:t>
      </w:r>
      <w:r w:rsidRPr="005D6524">
        <w:t xml:space="preserve"> </w:t>
      </w:r>
      <w:r>
        <w:t>is specified as:</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C68DB" w:rsidRPr="007055D9" w14:paraId="3D0F6420" w14:textId="77777777" w:rsidTr="00FC68DB">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1522C5" w14:textId="77777777" w:rsidR="00FC68DB" w:rsidRPr="007055D9" w:rsidRDefault="00FC68DB" w:rsidP="00B202D2">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FE3CE63" w14:textId="77777777" w:rsidR="00FC68DB" w:rsidRPr="007055D9" w:rsidRDefault="00FC68DB" w:rsidP="00B202D2">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717851" w14:textId="77777777" w:rsidR="00FC68DB" w:rsidRPr="007055D9" w:rsidRDefault="00FC68DB" w:rsidP="00B202D2">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2198CA" w14:textId="77777777" w:rsidR="00FC68DB" w:rsidRPr="007055D9" w:rsidRDefault="00FC68DB" w:rsidP="00B202D2">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8EF3D4B" w14:textId="77777777" w:rsidR="00FC68DB" w:rsidRPr="007055D9" w:rsidRDefault="00FC68DB" w:rsidP="00B202D2">
            <w:pPr>
              <w:keepNext/>
              <w:rPr>
                <w:b/>
                <w:i/>
              </w:rPr>
            </w:pPr>
            <w:r w:rsidRPr="007055D9">
              <w:rPr>
                <w:b/>
                <w:i/>
              </w:rPr>
              <w:t>Constraint</w:t>
            </w:r>
          </w:p>
        </w:tc>
      </w:tr>
      <w:tr w:rsidR="00FC68DB" w:rsidRPr="007055D9" w14:paraId="0A167E74" w14:textId="77777777" w:rsidTr="00FC68DB">
        <w:trPr>
          <w:trHeight w:val="355"/>
        </w:trPr>
        <w:tc>
          <w:tcPr>
            <w:tcW w:w="1258" w:type="dxa"/>
            <w:shd w:val="clear" w:color="auto" w:fill="auto"/>
          </w:tcPr>
          <w:p w14:paraId="1280FF76" w14:textId="77777777" w:rsidR="00FC68DB" w:rsidRPr="003103A4" w:rsidRDefault="00FC68DB" w:rsidP="00B202D2">
            <w:pPr>
              <w:keepNext/>
              <w:rPr>
                <w:sz w:val="20"/>
                <w:szCs w:val="20"/>
              </w:rPr>
            </w:pPr>
            <w:r>
              <w:rPr>
                <w:sz w:val="20"/>
                <w:szCs w:val="20"/>
              </w:rPr>
              <w:t>order</w:t>
            </w:r>
          </w:p>
        </w:tc>
        <w:tc>
          <w:tcPr>
            <w:tcW w:w="1855" w:type="dxa"/>
          </w:tcPr>
          <w:p w14:paraId="79D5118E" w14:textId="77777777" w:rsidR="00FC68DB" w:rsidRPr="003103A4" w:rsidRDefault="00FC68DB" w:rsidP="00B202D2">
            <w:pPr>
              <w:keepNext/>
              <w:rPr>
                <w:sz w:val="20"/>
                <w:szCs w:val="20"/>
              </w:rPr>
            </w:pPr>
            <w:r w:rsidRPr="003103A4">
              <w:rPr>
                <w:sz w:val="20"/>
                <w:szCs w:val="20"/>
              </w:rPr>
              <w:t>Integer</w:t>
            </w:r>
          </w:p>
        </w:tc>
        <w:tc>
          <w:tcPr>
            <w:tcW w:w="1560" w:type="dxa"/>
            <w:shd w:val="clear" w:color="auto" w:fill="auto"/>
          </w:tcPr>
          <w:p w14:paraId="7E0F5D8F" w14:textId="77777777" w:rsidR="00FC68DB" w:rsidRPr="003103A4" w:rsidRDefault="00FC68DB" w:rsidP="00B202D2">
            <w:pPr>
              <w:keepNext/>
              <w:rPr>
                <w:sz w:val="20"/>
                <w:szCs w:val="20"/>
              </w:rPr>
            </w:pPr>
            <w:r w:rsidRPr="003103A4">
              <w:rPr>
                <w:sz w:val="20"/>
                <w:szCs w:val="20"/>
              </w:rPr>
              <w:t>&gt; 0</w:t>
            </w:r>
          </w:p>
        </w:tc>
        <w:tc>
          <w:tcPr>
            <w:tcW w:w="1134" w:type="dxa"/>
            <w:shd w:val="clear" w:color="auto" w:fill="auto"/>
          </w:tcPr>
          <w:p w14:paraId="2E852339" w14:textId="77777777" w:rsidR="00FC68DB" w:rsidRPr="003103A4" w:rsidRDefault="00FC68DB" w:rsidP="00B202D2">
            <w:pPr>
              <w:keepNext/>
              <w:rPr>
                <w:sz w:val="20"/>
                <w:szCs w:val="20"/>
              </w:rPr>
            </w:pPr>
            <w:r>
              <w:rPr>
                <w:sz w:val="20"/>
                <w:szCs w:val="20"/>
              </w:rPr>
              <w:t>Required</w:t>
            </w:r>
          </w:p>
        </w:tc>
        <w:tc>
          <w:tcPr>
            <w:tcW w:w="2693" w:type="dxa"/>
            <w:shd w:val="clear" w:color="auto" w:fill="auto"/>
          </w:tcPr>
          <w:p w14:paraId="44A50751" w14:textId="77777777" w:rsidR="00FC68DB" w:rsidRPr="003103A4" w:rsidRDefault="00FC68DB" w:rsidP="00B202D2">
            <w:pPr>
              <w:keepNext/>
              <w:rPr>
                <w:sz w:val="20"/>
                <w:szCs w:val="20"/>
              </w:rPr>
            </w:pPr>
            <w:r w:rsidRPr="003103A4">
              <w:rPr>
                <w:sz w:val="20"/>
                <w:szCs w:val="20"/>
              </w:rPr>
              <w:t xml:space="preserve">Unique </w:t>
            </w:r>
            <w:r>
              <w:rPr>
                <w:sz w:val="20"/>
                <w:szCs w:val="20"/>
              </w:rPr>
              <w:t xml:space="preserve">only </w:t>
            </w:r>
            <w:r w:rsidRPr="003103A4">
              <w:rPr>
                <w:sz w:val="20"/>
                <w:szCs w:val="20"/>
              </w:rPr>
              <w:t xml:space="preserve">within the parent element </w:t>
            </w:r>
            <w:r>
              <w:rPr>
                <w:rFonts w:ascii="Courier New" w:hAnsi="Courier New" w:cs="Courier New"/>
                <w:b/>
                <w:i/>
                <w:sz w:val="16"/>
                <w:szCs w:val="20"/>
              </w:rPr>
              <w:t>stacking</w:t>
            </w:r>
          </w:p>
        </w:tc>
      </w:tr>
      <w:tr w:rsidR="00FC68DB" w:rsidRPr="007055D9" w14:paraId="64BC8C69" w14:textId="77777777" w:rsidTr="00FC68DB">
        <w:trPr>
          <w:trHeight w:val="355"/>
        </w:trPr>
        <w:tc>
          <w:tcPr>
            <w:tcW w:w="1258" w:type="dxa"/>
            <w:shd w:val="clear" w:color="auto" w:fill="auto"/>
          </w:tcPr>
          <w:p w14:paraId="1BFDDB52" w14:textId="77777777" w:rsidR="00FC68DB" w:rsidRPr="003103A4" w:rsidRDefault="00FC68DB" w:rsidP="00B202D2">
            <w:pPr>
              <w:keepNext/>
              <w:rPr>
                <w:sz w:val="20"/>
                <w:szCs w:val="20"/>
              </w:rPr>
            </w:pPr>
            <w:proofErr w:type="spellStart"/>
            <w:r>
              <w:rPr>
                <w:sz w:val="20"/>
                <w:szCs w:val="20"/>
              </w:rPr>
              <w:t>part_index</w:t>
            </w:r>
            <w:proofErr w:type="spellEnd"/>
          </w:p>
        </w:tc>
        <w:tc>
          <w:tcPr>
            <w:tcW w:w="1855" w:type="dxa"/>
          </w:tcPr>
          <w:p w14:paraId="74D38E96" w14:textId="77777777" w:rsidR="00FC68DB" w:rsidRPr="003103A4" w:rsidRDefault="00FC68DB" w:rsidP="00B202D2">
            <w:pPr>
              <w:keepNext/>
              <w:rPr>
                <w:sz w:val="20"/>
                <w:szCs w:val="20"/>
              </w:rPr>
            </w:pPr>
            <w:r>
              <w:rPr>
                <w:sz w:val="20"/>
                <w:szCs w:val="20"/>
              </w:rPr>
              <w:t>Integer</w:t>
            </w:r>
          </w:p>
        </w:tc>
        <w:tc>
          <w:tcPr>
            <w:tcW w:w="1560" w:type="dxa"/>
            <w:shd w:val="clear" w:color="auto" w:fill="auto"/>
          </w:tcPr>
          <w:p w14:paraId="7311FA5D" w14:textId="77777777" w:rsidR="00FC68DB" w:rsidRPr="003103A4" w:rsidRDefault="00FC68DB" w:rsidP="00B202D2">
            <w:pPr>
              <w:keepNext/>
              <w:rPr>
                <w:sz w:val="20"/>
                <w:szCs w:val="20"/>
              </w:rPr>
            </w:pPr>
          </w:p>
        </w:tc>
        <w:tc>
          <w:tcPr>
            <w:tcW w:w="1134" w:type="dxa"/>
            <w:shd w:val="clear" w:color="auto" w:fill="auto"/>
          </w:tcPr>
          <w:p w14:paraId="13BEB4F4" w14:textId="77777777" w:rsidR="00FC68DB" w:rsidRPr="003103A4" w:rsidRDefault="00FC68DB" w:rsidP="00B202D2">
            <w:pPr>
              <w:keepNext/>
              <w:rPr>
                <w:sz w:val="20"/>
                <w:szCs w:val="20"/>
              </w:rPr>
            </w:pPr>
            <w:r>
              <w:rPr>
                <w:sz w:val="20"/>
                <w:szCs w:val="20"/>
              </w:rPr>
              <w:t>Required</w:t>
            </w:r>
          </w:p>
        </w:tc>
        <w:tc>
          <w:tcPr>
            <w:tcW w:w="2693" w:type="dxa"/>
            <w:shd w:val="clear" w:color="auto" w:fill="auto"/>
          </w:tcPr>
          <w:p w14:paraId="1630AF2A" w14:textId="77777777" w:rsidR="00FC68DB" w:rsidRPr="003103A4" w:rsidRDefault="00FC68DB" w:rsidP="00B202D2">
            <w:pPr>
              <w:keepNext/>
              <w:rPr>
                <w:sz w:val="20"/>
                <w:szCs w:val="20"/>
              </w:rPr>
            </w:pPr>
          </w:p>
        </w:tc>
      </w:tr>
    </w:tbl>
    <w:p w14:paraId="30639427" w14:textId="151C55C8" w:rsidR="00FC68DB" w:rsidRDefault="00FC68DB" w:rsidP="00B202D2">
      <w:pPr>
        <w:pStyle w:val="Beschriftung"/>
      </w:pPr>
      <w:bookmarkStart w:id="347" w:name="_Toc21651033"/>
      <w:bookmarkStart w:id="348" w:name="_Toc34747423"/>
      <w:bookmarkStart w:id="349" w:name="_Toc77095871"/>
      <w:r>
        <w:t xml:space="preserve">Table </w:t>
      </w:r>
      <w:r>
        <w:fldChar w:fldCharType="begin"/>
      </w:r>
      <w:r>
        <w:instrText xml:space="preserve"> SEQ Table \* ARABIC </w:instrText>
      </w:r>
      <w:r>
        <w:fldChar w:fldCharType="separate"/>
      </w:r>
      <w:r w:rsidR="008116BB">
        <w:rPr>
          <w:noProof/>
        </w:rPr>
        <w:t>13</w:t>
      </w:r>
      <w:r>
        <w:fldChar w:fldCharType="end"/>
      </w:r>
      <w:r>
        <w:t>: Attributes of &lt;level&gt;</w:t>
      </w:r>
      <w:bookmarkEnd w:id="347"/>
      <w:bookmarkEnd w:id="348"/>
      <w:bookmarkEnd w:id="349"/>
    </w:p>
    <w:p w14:paraId="7737673E" w14:textId="379BA8B7" w:rsidR="00FC68DB" w:rsidRDefault="00FC68DB" w:rsidP="00BA04B6">
      <w:pPr>
        <w:numPr>
          <w:ilvl w:val="0"/>
          <w:numId w:val="23"/>
        </w:numPr>
        <w:tabs>
          <w:tab w:val="clear" w:pos="403"/>
        </w:tabs>
        <w:spacing w:before="120" w:line="240" w:lineRule="auto"/>
      </w:pPr>
      <w:proofErr w:type="spellStart"/>
      <w:r w:rsidRPr="00C164FF">
        <w:rPr>
          <w:rFonts w:ascii="Courier New" w:hAnsi="Courier New" w:cs="Courier New"/>
          <w:b/>
          <w:i/>
          <w:sz w:val="18"/>
        </w:rPr>
        <w:t>part_index</w:t>
      </w:r>
      <w:proofErr w:type="spellEnd"/>
      <w:r>
        <w:t xml:space="preserve">: The flange partner with this index (see section </w:t>
      </w:r>
      <w:r>
        <w:fldChar w:fldCharType="begin"/>
      </w:r>
      <w:r>
        <w:instrText xml:space="preserve"> REF _Ref428791371 \r \h </w:instrText>
      </w:r>
      <w:r>
        <w:fldChar w:fldCharType="separate"/>
      </w:r>
      <w:r w:rsidR="008116BB">
        <w:t>7.3.1.1</w:t>
      </w:r>
      <w:r>
        <w:fldChar w:fldCharType="end"/>
      </w:r>
      <w:r>
        <w:t xml:space="preserve">). The part of the flange is referenced by </w:t>
      </w:r>
      <w:r w:rsidRPr="007055D9">
        <w:t xml:space="preserve">the attribute </w:t>
      </w:r>
      <w:r>
        <w:rPr>
          <w:rStyle w:val="XMLAttribute"/>
        </w:rPr>
        <w:t>i</w:t>
      </w:r>
      <w:r w:rsidRPr="007055D9">
        <w:rPr>
          <w:rStyle w:val="XMLAttribute"/>
        </w:rPr>
        <w:t>ndex</w:t>
      </w:r>
      <w:r w:rsidRPr="007055D9">
        <w:t xml:space="preserve"> inside the element </w:t>
      </w:r>
      <w:r>
        <w:rPr>
          <w:rStyle w:val="XMLElement"/>
        </w:rPr>
        <w:t>&lt;p</w:t>
      </w:r>
      <w:r w:rsidRPr="007055D9">
        <w:rPr>
          <w:rStyle w:val="XMLElement"/>
        </w:rPr>
        <w:t>art</w:t>
      </w:r>
      <w:r>
        <w:rPr>
          <w:rStyle w:val="XMLElement"/>
        </w:rPr>
        <w:t>&gt;</w:t>
      </w:r>
      <w:r w:rsidRPr="007055D9">
        <w:t xml:space="preserve"> </w:t>
      </w:r>
      <w:r>
        <w:t xml:space="preserve">or </w:t>
      </w:r>
      <w:r w:rsidRPr="00004037">
        <w:rPr>
          <w:rStyle w:val="XMLElement"/>
        </w:rPr>
        <w:t>&lt;</w:t>
      </w:r>
      <w:proofErr w:type="spellStart"/>
      <w:r w:rsidRPr="00004037">
        <w:rPr>
          <w:rStyle w:val="XMLElement"/>
        </w:rPr>
        <w:t>assy</w:t>
      </w:r>
      <w:proofErr w:type="spellEnd"/>
      <w:r w:rsidRPr="00004037">
        <w:rPr>
          <w:rStyle w:val="XMLElement"/>
        </w:rPr>
        <w:t>&gt;</w:t>
      </w:r>
      <w:r>
        <w:t xml:space="preserve"> </w:t>
      </w:r>
      <w:r w:rsidRPr="007055D9">
        <w:t xml:space="preserve">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p>
    <w:p w14:paraId="2380B5E1" w14:textId="77777777" w:rsidR="00FC68DB" w:rsidRDefault="00FC68DB" w:rsidP="00BA04B6">
      <w:pPr>
        <w:numPr>
          <w:ilvl w:val="0"/>
          <w:numId w:val="23"/>
        </w:numPr>
        <w:tabs>
          <w:tab w:val="clear" w:pos="403"/>
        </w:tabs>
        <w:spacing w:before="120" w:line="240" w:lineRule="auto"/>
      </w:pPr>
      <w:r>
        <w:t xml:space="preserve"> </w:t>
      </w:r>
      <w:r w:rsidRPr="00C164FF">
        <w:rPr>
          <w:rFonts w:ascii="Courier New" w:hAnsi="Courier New" w:cs="Courier New"/>
          <w:b/>
          <w:i/>
          <w:sz w:val="18"/>
        </w:rPr>
        <w:t>order</w:t>
      </w:r>
      <w:r>
        <w:t>: indicates the position of a flange relative to other flanges.</w:t>
      </w:r>
    </w:p>
    <w:p w14:paraId="1BCE3210" w14:textId="77777777" w:rsidR="00FC68DB" w:rsidRPr="00D8238F" w:rsidRDefault="00FC68DB" w:rsidP="00B202D2">
      <w:pPr>
        <w:keepNext/>
        <w:keepLines/>
        <w:spacing w:before="240"/>
        <w:rPr>
          <w:b/>
          <w:sz w:val="24"/>
        </w:rPr>
      </w:pPr>
      <w:r w:rsidRPr="00D8238F">
        <w:rPr>
          <w:b/>
          <w:sz w:val="24"/>
        </w:rPr>
        <w:t>Remarks:</w:t>
      </w:r>
    </w:p>
    <w:p w14:paraId="50634190" w14:textId="77777777" w:rsidR="00FC68DB" w:rsidRDefault="00FC68DB" w:rsidP="00B202D2">
      <w:pPr>
        <w:keepLines/>
        <w:spacing w:before="240"/>
      </w:pPr>
      <w:r w:rsidRPr="0089001F">
        <w:t xml:space="preserve">The order of the </w:t>
      </w:r>
      <w:r>
        <w:t>levels in the stacking</w:t>
      </w:r>
      <w:r w:rsidRPr="0089001F">
        <w:t xml:space="preserve"> list is identified by the numerical value of the</w:t>
      </w:r>
      <w:r>
        <w:t>ir</w:t>
      </w:r>
      <w:r w:rsidRPr="0089001F">
        <w:t xml:space="preserve"> </w:t>
      </w:r>
      <w:r>
        <w:t xml:space="preserve">attribute </w:t>
      </w:r>
      <w:r>
        <w:rPr>
          <w:rFonts w:ascii="Courier New" w:hAnsi="Courier New" w:cs="Courier New"/>
          <w:b/>
          <w:i/>
          <w:sz w:val="18"/>
          <w:szCs w:val="18"/>
        </w:rPr>
        <w:t>order</w:t>
      </w:r>
      <w:r>
        <w:t>, in ascending order</w:t>
      </w:r>
      <w:r w:rsidRPr="0089001F">
        <w:t>.</w:t>
      </w:r>
      <w:r>
        <w:t xml:space="preserve"> Hence, indices must be unique within one stacking list. </w:t>
      </w:r>
    </w:p>
    <w:p w14:paraId="0AD72288" w14:textId="77777777" w:rsidR="00FC68DB" w:rsidRPr="00C20A54" w:rsidRDefault="00FC68DB" w:rsidP="00B202D2">
      <w:pPr>
        <w:keepLines/>
        <w:spacing w:before="240"/>
      </w:pPr>
      <w:r w:rsidRPr="00C20A54">
        <w:t>Restriction “</w:t>
      </w:r>
      <w:proofErr w:type="spellStart"/>
      <w:r w:rsidRPr="00C20A54">
        <w:rPr>
          <w:rFonts w:ascii="Courier New" w:hAnsi="Courier New" w:cs="Courier New"/>
          <w:b/>
          <w:i/>
          <w:sz w:val="18"/>
        </w:rPr>
        <w:t>nr_levels</w:t>
      </w:r>
      <w:proofErr w:type="spellEnd"/>
      <w:r w:rsidRPr="00C20A54">
        <w:t xml:space="preserve"> must be greater than the number of nested elements of </w:t>
      </w:r>
      <w:r w:rsidRPr="00C20A54">
        <w:rPr>
          <w:rFonts w:ascii="Courier New" w:hAnsi="Courier New" w:cs="Courier New"/>
          <w:b/>
          <w:i/>
          <w:sz w:val="18"/>
        </w:rPr>
        <w:t>&lt;connected_to/&gt;</w:t>
      </w:r>
      <w:r>
        <w:t>”</w:t>
      </w:r>
      <w:r w:rsidRPr="00C20A54">
        <w:t xml:space="preserve"> </w:t>
      </w:r>
      <w:r>
        <w:t xml:space="preserve">implies that </w:t>
      </w:r>
      <w:proofErr w:type="spellStart"/>
      <w:r w:rsidRPr="00C20A54">
        <w:rPr>
          <w:rFonts w:ascii="Courier New" w:hAnsi="Courier New" w:cs="Courier New"/>
          <w:b/>
          <w:i/>
          <w:sz w:val="18"/>
        </w:rPr>
        <w:t>nr_levels</w:t>
      </w:r>
      <w:proofErr w:type="spellEnd"/>
      <w:r>
        <w:t xml:space="preserve"> attribute can only be used for self-connected joints.</w:t>
      </w:r>
    </w:p>
    <w:p w14:paraId="7A54807D" w14:textId="77777777" w:rsidR="00FC68DB" w:rsidRPr="00C20A54" w:rsidRDefault="00FC68DB" w:rsidP="00B11494">
      <w:pPr>
        <w:spacing w:before="240"/>
      </w:pPr>
    </w:p>
    <w:p w14:paraId="16D22762" w14:textId="77777777" w:rsidR="00FC68DB" w:rsidRDefault="00FC68DB" w:rsidP="00B202D2">
      <w:pPr>
        <w:keepNext/>
        <w:spacing w:before="120"/>
        <w:rPr>
          <w:b/>
          <w:sz w:val="24"/>
        </w:rPr>
      </w:pPr>
      <w:r w:rsidRPr="007055D9">
        <w:rPr>
          <w:b/>
          <w:sz w:val="24"/>
        </w:rPr>
        <w:t>Example</w:t>
      </w:r>
      <w:r>
        <w:rPr>
          <w:b/>
          <w:sz w:val="24"/>
        </w:rPr>
        <w:t xml:space="preserve"> A:</w:t>
      </w:r>
    </w:p>
    <w:p w14:paraId="173DAAB4" w14:textId="28330C65" w:rsidR="00FC68DB" w:rsidRPr="0003690A" w:rsidRDefault="00FC68DB" w:rsidP="00B11494">
      <w:pPr>
        <w:keepLines/>
        <w:spacing w:before="120"/>
      </w:pPr>
      <w:r>
        <w:t xml:space="preserve">The situations in </w:t>
      </w:r>
      <w:r>
        <w:fldChar w:fldCharType="begin"/>
      </w:r>
      <w:r>
        <w:instrText xml:space="preserve"> REF _Ref21650472 \h </w:instrText>
      </w:r>
      <w:r>
        <w:fldChar w:fldCharType="separate"/>
      </w:r>
      <w:r w:rsidR="008116BB">
        <w:t xml:space="preserve">Figure </w:t>
      </w:r>
      <w:r w:rsidR="008116BB">
        <w:rPr>
          <w:noProof/>
        </w:rPr>
        <w:t>7</w:t>
      </w:r>
      <w:r>
        <w:fldChar w:fldCharType="end"/>
      </w:r>
      <w:r>
        <w:t xml:space="preserve"> may be described using </w:t>
      </w:r>
      <w:r w:rsidRPr="00F479B7">
        <w:rPr>
          <w:rFonts w:ascii="Courier New" w:hAnsi="Courier New" w:cs="Courier New"/>
          <w:b/>
          <w:i/>
          <w:sz w:val="18"/>
          <w:szCs w:val="18"/>
        </w:rPr>
        <w:t>&lt;level</w:t>
      </w:r>
      <w:r>
        <w:rPr>
          <w:rFonts w:ascii="Courier New" w:hAnsi="Courier New" w:cs="Courier New"/>
          <w:b/>
          <w:i/>
          <w:sz w:val="18"/>
          <w:szCs w:val="18"/>
        </w:rPr>
        <w:t>/</w:t>
      </w:r>
      <w:r w:rsidRPr="00F479B7">
        <w:rPr>
          <w:rFonts w:ascii="Courier New" w:hAnsi="Courier New" w:cs="Courier New"/>
          <w:b/>
          <w:i/>
          <w:sz w:val="18"/>
          <w:szCs w:val="18"/>
        </w:rPr>
        <w:t>&gt;</w:t>
      </w:r>
      <w:r>
        <w:t xml:space="preserve"> elements </w:t>
      </w:r>
      <w:proofErr w:type="gramStart"/>
      <w:r>
        <w:t>in order to</w:t>
      </w:r>
      <w:proofErr w:type="gramEnd"/>
      <w:r>
        <w:t xml:space="preserve"> explicitly define the stacking of the part flanges involved.</w:t>
      </w:r>
    </w:p>
    <w:p w14:paraId="33CA7589" w14:textId="77777777" w:rsidR="00FC68DB" w:rsidRDefault="00FC68DB" w:rsidP="00B202D2">
      <w:pPr>
        <w:pStyle w:val="XMLCode"/>
        <w:keepNext/>
        <w:keepLines/>
        <w:ind w:firstLine="0"/>
      </w:pPr>
      <w:r>
        <w:t>&lt;connection_group&gt;</w:t>
      </w:r>
    </w:p>
    <w:p w14:paraId="790BE0CF" w14:textId="77777777" w:rsidR="00FC68DB" w:rsidRDefault="00FC68DB" w:rsidP="00B202D2">
      <w:pPr>
        <w:pStyle w:val="XMLCode"/>
        <w:keepNext/>
        <w:keepLines/>
        <w:ind w:firstLine="0"/>
      </w:pPr>
    </w:p>
    <w:p w14:paraId="57BC4F72" w14:textId="77777777" w:rsidR="00FC68DB" w:rsidRDefault="00FC68DB" w:rsidP="00B202D2">
      <w:pPr>
        <w:pStyle w:val="XMLCode"/>
        <w:keepNext/>
        <w:keepLines/>
        <w:ind w:firstLine="0"/>
        <w:rPr>
          <w:b/>
          <w:color w:val="0070C0"/>
        </w:rPr>
      </w:pPr>
      <w:r>
        <w:t xml:space="preserve">    </w:t>
      </w:r>
      <w:r w:rsidRPr="009E34EC">
        <w:rPr>
          <w:b/>
          <w:color w:val="0070C0"/>
        </w:rPr>
        <w:t>&lt;connected_to&gt;</w:t>
      </w:r>
    </w:p>
    <w:p w14:paraId="6E40B821" w14:textId="77777777" w:rsidR="00FC68DB" w:rsidRPr="00D96E28" w:rsidRDefault="00FC68DB" w:rsidP="00B202D2">
      <w:pPr>
        <w:pStyle w:val="XMLCode"/>
        <w:keepNext/>
        <w:keepLines/>
        <w:ind w:firstLine="0"/>
        <w:rPr>
          <w:rFonts w:cs="Courier New"/>
          <w:color w:val="FF0000"/>
          <w:sz w:val="15"/>
          <w:szCs w:val="15"/>
        </w:rPr>
      </w:pPr>
      <w:r w:rsidRPr="000E2A23">
        <w:rPr>
          <w:b/>
          <w:color w:val="0070C0"/>
        </w:rPr>
        <w:t xml:space="preserve">         &lt;part index=</w:t>
      </w:r>
      <w:r>
        <w:rPr>
          <w:b/>
          <w:color w:val="0070C0"/>
        </w:rPr>
        <w:t>"</w:t>
      </w:r>
      <w:r w:rsidRPr="000E2A23">
        <w:rPr>
          <w:b/>
          <w:color w:val="0070C0"/>
        </w:rPr>
        <w:t>1</w:t>
      </w:r>
      <w:r>
        <w:rPr>
          <w:b/>
          <w:color w:val="0070C0"/>
        </w:rPr>
        <w:t>"</w:t>
      </w:r>
      <w:r w:rsidRPr="000E2A23">
        <w:rPr>
          <w:b/>
          <w:color w:val="0070C0"/>
        </w:rPr>
        <w:t xml:space="preserve"> label=</w:t>
      </w:r>
      <w:r>
        <w:rPr>
          <w:b/>
          <w:color w:val="0070C0"/>
        </w:rPr>
        <w:t>"</w:t>
      </w:r>
      <w:r w:rsidRPr="000E2A23">
        <w:rPr>
          <w:b/>
          <w:color w:val="0070C0"/>
        </w:rPr>
        <w:t>PART_7000800</w:t>
      </w:r>
      <w:r>
        <w:rPr>
          <w:b/>
          <w:color w:val="0070C0"/>
        </w:rPr>
        <w:t>"</w:t>
      </w:r>
      <w:r w:rsidRPr="000E2A23">
        <w:rPr>
          <w:b/>
          <w:color w:val="0070C0"/>
        </w:rPr>
        <w:t>/&gt;</w:t>
      </w:r>
      <w:r w:rsidRPr="00D96E28">
        <w:rPr>
          <w:color w:val="0070C0"/>
        </w:rPr>
        <w:t xml:space="preserve">           </w:t>
      </w:r>
      <w:proofErr w:type="gramStart"/>
      <w:r w:rsidRPr="00D96E28">
        <w:rPr>
          <w:rFonts w:cs="Courier New"/>
          <w:color w:val="FF0000"/>
          <w:sz w:val="15"/>
          <w:szCs w:val="15"/>
        </w:rPr>
        <w:t>&lt;!--</w:t>
      </w:r>
      <w:proofErr w:type="gramEnd"/>
      <w:r w:rsidRPr="00D96E28">
        <w:rPr>
          <w:rFonts w:cs="Courier New"/>
          <w:color w:val="FF0000"/>
          <w:sz w:val="15"/>
          <w:szCs w:val="15"/>
        </w:rPr>
        <w:t xml:space="preserve"> green --&gt;</w:t>
      </w:r>
    </w:p>
    <w:p w14:paraId="43E4C386" w14:textId="77777777" w:rsidR="00FC68DB" w:rsidRPr="000E2A23" w:rsidRDefault="00FC68DB" w:rsidP="00B202D2">
      <w:pPr>
        <w:pStyle w:val="XMLCode"/>
        <w:keepNext/>
        <w:keepLines/>
        <w:ind w:firstLine="0"/>
        <w:rPr>
          <w:rFonts w:cs="Courier New"/>
          <w:b/>
          <w:color w:val="FF0000"/>
          <w:sz w:val="15"/>
          <w:szCs w:val="15"/>
        </w:rPr>
      </w:pPr>
      <w:r w:rsidRPr="000E2A23">
        <w:rPr>
          <w:b/>
          <w:color w:val="0070C0"/>
        </w:rPr>
        <w:t xml:space="preserve">         &lt;part index=</w:t>
      </w:r>
      <w:r>
        <w:rPr>
          <w:b/>
          <w:color w:val="0070C0"/>
        </w:rPr>
        <w:t>"</w:t>
      </w:r>
      <w:r w:rsidRPr="000E2A23">
        <w:rPr>
          <w:b/>
          <w:color w:val="0070C0"/>
        </w:rPr>
        <w:t>2</w:t>
      </w:r>
      <w:r>
        <w:rPr>
          <w:b/>
          <w:color w:val="0070C0"/>
        </w:rPr>
        <w:t>"</w:t>
      </w:r>
      <w:r w:rsidRPr="000E2A23">
        <w:rPr>
          <w:b/>
          <w:color w:val="0070C0"/>
        </w:rPr>
        <w:t xml:space="preserve"> label=</w:t>
      </w:r>
      <w:r>
        <w:rPr>
          <w:b/>
          <w:color w:val="0070C0"/>
        </w:rPr>
        <w:t>"</w:t>
      </w:r>
      <w:r w:rsidRPr="000E2A23">
        <w:rPr>
          <w:b/>
          <w:color w:val="0070C0"/>
        </w:rPr>
        <w:t>PART_7000400</w:t>
      </w:r>
      <w:r>
        <w:rPr>
          <w:b/>
          <w:color w:val="0070C0"/>
        </w:rPr>
        <w:t>"</w:t>
      </w:r>
      <w:r w:rsidRPr="000E2A23">
        <w:rPr>
          <w:b/>
          <w:color w:val="0070C0"/>
        </w:rPr>
        <w:t>/&gt;</w:t>
      </w:r>
      <w:r w:rsidRPr="00D96E28">
        <w:rPr>
          <w:color w:val="0070C0"/>
        </w:rPr>
        <w:t xml:space="preserve">           </w:t>
      </w:r>
      <w:proofErr w:type="gramStart"/>
      <w:r w:rsidRPr="00D96E28">
        <w:rPr>
          <w:rFonts w:cs="Courier New"/>
          <w:color w:val="FF0000"/>
          <w:sz w:val="15"/>
          <w:szCs w:val="15"/>
        </w:rPr>
        <w:t>&lt;!--</w:t>
      </w:r>
      <w:proofErr w:type="gramEnd"/>
      <w:r w:rsidRPr="00D96E28">
        <w:rPr>
          <w:rFonts w:cs="Courier New"/>
          <w:color w:val="FF0000"/>
          <w:sz w:val="15"/>
          <w:szCs w:val="15"/>
        </w:rPr>
        <w:t xml:space="preserve"> red   --&gt; </w:t>
      </w:r>
    </w:p>
    <w:p w14:paraId="3A2DB722" w14:textId="77777777" w:rsidR="00FC68DB" w:rsidRPr="009E34EC" w:rsidRDefault="00FC68DB" w:rsidP="00B202D2">
      <w:pPr>
        <w:pStyle w:val="XMLCode"/>
        <w:keepNext/>
        <w:keepLines/>
        <w:ind w:firstLine="0"/>
        <w:rPr>
          <w:b/>
          <w:color w:val="0070C0"/>
        </w:rPr>
      </w:pPr>
      <w:r w:rsidRPr="009E34EC">
        <w:rPr>
          <w:b/>
          <w:color w:val="0070C0"/>
        </w:rPr>
        <w:t xml:space="preserve">    &lt;/connected_to&gt;</w:t>
      </w:r>
    </w:p>
    <w:p w14:paraId="06D769D3" w14:textId="77777777" w:rsidR="00FC68DB" w:rsidRDefault="00FC68DB" w:rsidP="00B11494">
      <w:pPr>
        <w:pStyle w:val="XMLCode"/>
        <w:ind w:firstLine="0"/>
      </w:pPr>
    </w:p>
    <w:p w14:paraId="1103684C" w14:textId="77777777" w:rsidR="00FC68DB" w:rsidRPr="001E6C77" w:rsidRDefault="00FC68DB" w:rsidP="00B202D2">
      <w:pPr>
        <w:pStyle w:val="XMLCode"/>
        <w:keepNext/>
        <w:keepLines/>
        <w:rPr>
          <w:sz w:val="15"/>
          <w:szCs w:val="15"/>
        </w:rPr>
      </w:pPr>
      <w:r w:rsidRPr="001E6C77">
        <w:rPr>
          <w:sz w:val="15"/>
          <w:szCs w:val="15"/>
        </w:rPr>
        <w:lastRenderedPageBreak/>
        <w:t xml:space="preserve">   &lt;</w:t>
      </w:r>
      <w:proofErr w:type="spellStart"/>
      <w:r w:rsidRPr="001E6C77">
        <w:rPr>
          <w:sz w:val="15"/>
          <w:szCs w:val="15"/>
        </w:rPr>
        <w:t>connection_list</w:t>
      </w:r>
      <w:proofErr w:type="spellEnd"/>
      <w:r w:rsidRPr="001E6C77">
        <w:rPr>
          <w:sz w:val="15"/>
          <w:szCs w:val="15"/>
        </w:rPr>
        <w:t>&gt;</w:t>
      </w:r>
    </w:p>
    <w:p w14:paraId="4AC4D844" w14:textId="77777777" w:rsidR="00FC68DB" w:rsidRDefault="00FC68DB" w:rsidP="00B202D2">
      <w:pPr>
        <w:pStyle w:val="XMLCode"/>
        <w:keepNext/>
        <w:keepLines/>
        <w:rPr>
          <w:sz w:val="15"/>
          <w:szCs w:val="15"/>
        </w:rPr>
      </w:pPr>
      <w:r w:rsidRPr="001E6C77">
        <w:rPr>
          <w:sz w:val="15"/>
          <w:szCs w:val="15"/>
        </w:rPr>
        <w:t xml:space="preserve">        &lt;connection_0d</w:t>
      </w:r>
      <w:r>
        <w:rPr>
          <w:sz w:val="15"/>
          <w:szCs w:val="15"/>
        </w:rPr>
        <w:t xml:space="preserve"> label="A"</w:t>
      </w:r>
      <w:r w:rsidRPr="001E6C77">
        <w:rPr>
          <w:sz w:val="15"/>
          <w:szCs w:val="15"/>
        </w:rPr>
        <w:t>&gt;</w:t>
      </w:r>
    </w:p>
    <w:p w14:paraId="7CA98C6E" w14:textId="77777777" w:rsidR="00FC68DB" w:rsidRPr="009E34EC" w:rsidRDefault="00FC68DB" w:rsidP="00B202D2">
      <w:pPr>
        <w:pStyle w:val="XMLCode"/>
        <w:keepNext/>
        <w:keepLines/>
        <w:rPr>
          <w:b/>
          <w:color w:val="0070C0"/>
        </w:rPr>
      </w:pPr>
      <w:r>
        <w:rPr>
          <w:sz w:val="15"/>
          <w:szCs w:val="15"/>
        </w:rPr>
        <w:t xml:space="preserve">              </w:t>
      </w:r>
      <w:r w:rsidRPr="009E34EC">
        <w:rPr>
          <w:b/>
          <w:color w:val="0070C0"/>
        </w:rPr>
        <w:t>&lt;stacking&gt;</w:t>
      </w:r>
    </w:p>
    <w:p w14:paraId="0F7D4F1A" w14:textId="77777777" w:rsidR="00FC68DB" w:rsidRPr="009E34EC" w:rsidRDefault="00FC68DB" w:rsidP="00B202D2">
      <w:pPr>
        <w:pStyle w:val="XMLCode"/>
        <w:keepNext/>
        <w:keepLines/>
        <w:rPr>
          <w:b/>
          <w:color w:val="0070C0"/>
        </w:rPr>
      </w:pPr>
      <w:r w:rsidRPr="009E34EC">
        <w:rPr>
          <w:b/>
          <w:color w:val="0070C0"/>
        </w:rPr>
        <w:t xml:space="preserve">                    &lt;level order=</w:t>
      </w:r>
      <w:r>
        <w:rPr>
          <w:b/>
          <w:color w:val="0070C0"/>
        </w:rPr>
        <w:t>"</w:t>
      </w:r>
      <w:r w:rsidRPr="009E34EC">
        <w:rPr>
          <w:b/>
          <w:color w:val="0070C0"/>
        </w:rPr>
        <w:t>1</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1</w:t>
      </w:r>
      <w:r>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p>
    <w:p w14:paraId="555044BA" w14:textId="77777777" w:rsidR="00FC68DB" w:rsidRPr="009E34EC" w:rsidRDefault="00FC68DB" w:rsidP="00B202D2">
      <w:pPr>
        <w:pStyle w:val="XMLCode"/>
        <w:keepNext/>
        <w:keepLines/>
        <w:rPr>
          <w:rFonts w:cs="Courier New"/>
          <w:color w:val="FF0000"/>
          <w:sz w:val="15"/>
          <w:szCs w:val="15"/>
        </w:rPr>
      </w:pPr>
      <w:r w:rsidRPr="009E34EC">
        <w:rPr>
          <w:b/>
          <w:color w:val="0070C0"/>
        </w:rPr>
        <w:t xml:space="preserve">                    &lt;level order=</w:t>
      </w:r>
      <w:r>
        <w:rPr>
          <w:b/>
          <w:color w:val="0070C0"/>
        </w:rPr>
        <w:t>"</w:t>
      </w:r>
      <w:r w:rsidRPr="009E34EC">
        <w:rPr>
          <w:b/>
          <w:color w:val="0070C0"/>
        </w:rPr>
        <w:t>2</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2</w:t>
      </w:r>
      <w:r>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red   --&gt;</w:t>
      </w:r>
    </w:p>
    <w:p w14:paraId="03697AD3" w14:textId="77777777" w:rsidR="00FC68DB" w:rsidRPr="009E34EC" w:rsidRDefault="00FC68DB" w:rsidP="00B202D2">
      <w:pPr>
        <w:pStyle w:val="XMLCode"/>
        <w:keepNext/>
        <w:keepLines/>
        <w:rPr>
          <w:rFonts w:cs="Courier New"/>
          <w:color w:val="FF0000"/>
          <w:sz w:val="15"/>
          <w:szCs w:val="15"/>
        </w:rPr>
      </w:pPr>
      <w:r w:rsidRPr="009E34EC">
        <w:rPr>
          <w:b/>
          <w:color w:val="0070C0"/>
        </w:rPr>
        <w:t xml:space="preserve">                    &lt;level order=</w:t>
      </w:r>
      <w:r>
        <w:rPr>
          <w:b/>
          <w:color w:val="0070C0"/>
        </w:rPr>
        <w:t>"</w:t>
      </w:r>
      <w:r w:rsidRPr="009E34EC">
        <w:rPr>
          <w:b/>
          <w:color w:val="0070C0"/>
        </w:rPr>
        <w:t>3</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1</w:t>
      </w:r>
      <w:r>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p>
    <w:p w14:paraId="0099AFAC" w14:textId="77777777" w:rsidR="00FC68DB" w:rsidRPr="009E34EC" w:rsidRDefault="00FC68DB" w:rsidP="00B202D2">
      <w:pPr>
        <w:pStyle w:val="XMLCode"/>
        <w:keepNext/>
        <w:keepLines/>
        <w:rPr>
          <w:b/>
          <w:color w:val="0070C0"/>
        </w:rPr>
      </w:pPr>
      <w:r w:rsidRPr="009E34EC">
        <w:rPr>
          <w:b/>
          <w:color w:val="0070C0"/>
        </w:rPr>
        <w:t xml:space="preserve">              &lt;/stacking&gt;</w:t>
      </w:r>
    </w:p>
    <w:p w14:paraId="22F503BF" w14:textId="77777777" w:rsidR="00FC68DB" w:rsidRDefault="00FC68DB" w:rsidP="00B202D2">
      <w:pPr>
        <w:pStyle w:val="XMLCode"/>
        <w:keepNext/>
        <w:keepLines/>
        <w:rPr>
          <w:sz w:val="15"/>
          <w:szCs w:val="15"/>
        </w:rPr>
      </w:pPr>
      <w:r>
        <w:rPr>
          <w:sz w:val="15"/>
          <w:szCs w:val="15"/>
        </w:rPr>
        <w:t xml:space="preserve">              ...</w:t>
      </w:r>
    </w:p>
    <w:p w14:paraId="2C9D7AF3" w14:textId="77777777" w:rsidR="00FC68DB" w:rsidRPr="001E6C77" w:rsidRDefault="00FC68DB" w:rsidP="00B202D2">
      <w:pPr>
        <w:pStyle w:val="XMLCode"/>
        <w:keepNext/>
        <w:keepLines/>
        <w:rPr>
          <w:sz w:val="15"/>
          <w:szCs w:val="15"/>
        </w:rPr>
      </w:pPr>
      <w:r w:rsidRPr="001E6C77">
        <w:rPr>
          <w:sz w:val="15"/>
          <w:szCs w:val="15"/>
        </w:rPr>
        <w:t xml:space="preserve">        &lt;/connection_0d&gt;</w:t>
      </w:r>
    </w:p>
    <w:p w14:paraId="308282F9" w14:textId="77777777" w:rsidR="00FC68DB" w:rsidRDefault="00FC68DB" w:rsidP="00B11494">
      <w:pPr>
        <w:pStyle w:val="XMLCode"/>
        <w:rPr>
          <w:sz w:val="15"/>
          <w:szCs w:val="15"/>
        </w:rPr>
      </w:pPr>
    </w:p>
    <w:p w14:paraId="19E75F9E" w14:textId="77777777" w:rsidR="00FC68DB" w:rsidRPr="001E6C77" w:rsidRDefault="00FC68DB" w:rsidP="00B202D2">
      <w:pPr>
        <w:pStyle w:val="XMLCode"/>
        <w:keepNext/>
        <w:keepLines/>
        <w:rPr>
          <w:sz w:val="15"/>
          <w:szCs w:val="15"/>
        </w:rPr>
      </w:pPr>
      <w:r w:rsidRPr="001E6C77">
        <w:rPr>
          <w:sz w:val="15"/>
          <w:szCs w:val="15"/>
        </w:rPr>
        <w:t xml:space="preserve">        &lt;connection_0d</w:t>
      </w:r>
      <w:r>
        <w:rPr>
          <w:sz w:val="15"/>
          <w:szCs w:val="15"/>
        </w:rPr>
        <w:t xml:space="preserve"> label="B"</w:t>
      </w:r>
      <w:r w:rsidRPr="001E6C77">
        <w:rPr>
          <w:sz w:val="15"/>
          <w:szCs w:val="15"/>
        </w:rPr>
        <w:t>&gt;</w:t>
      </w:r>
    </w:p>
    <w:p w14:paraId="5C4BE15D" w14:textId="77777777" w:rsidR="00FC68DB" w:rsidRPr="009E34EC" w:rsidRDefault="00FC68DB" w:rsidP="00B202D2">
      <w:pPr>
        <w:pStyle w:val="XMLCode"/>
        <w:keepNext/>
        <w:keepLines/>
        <w:rPr>
          <w:b/>
          <w:color w:val="0070C0"/>
        </w:rPr>
      </w:pPr>
      <w:r>
        <w:rPr>
          <w:sz w:val="15"/>
          <w:szCs w:val="15"/>
        </w:rPr>
        <w:t xml:space="preserve">              </w:t>
      </w:r>
      <w:r w:rsidRPr="009E34EC">
        <w:rPr>
          <w:b/>
          <w:color w:val="0070C0"/>
        </w:rPr>
        <w:t>&lt;stacking&gt;</w:t>
      </w:r>
    </w:p>
    <w:p w14:paraId="66118E61" w14:textId="77777777" w:rsidR="00FC68DB" w:rsidRPr="009E34EC" w:rsidRDefault="00FC68DB" w:rsidP="00B202D2">
      <w:pPr>
        <w:pStyle w:val="XMLCode"/>
        <w:keepNext/>
        <w:keepLines/>
        <w:rPr>
          <w:rFonts w:cs="Courier New"/>
          <w:color w:val="FF0000"/>
          <w:sz w:val="15"/>
          <w:szCs w:val="15"/>
        </w:rPr>
      </w:pPr>
      <w:r w:rsidRPr="009E34EC">
        <w:rPr>
          <w:b/>
          <w:color w:val="0070C0"/>
        </w:rPr>
        <w:t xml:space="preserve">                    &lt;level order=</w:t>
      </w:r>
      <w:r>
        <w:rPr>
          <w:b/>
          <w:color w:val="0070C0"/>
        </w:rPr>
        <w:t>"</w:t>
      </w:r>
      <w:r w:rsidRPr="009E34EC">
        <w:rPr>
          <w:b/>
          <w:color w:val="0070C0"/>
        </w:rPr>
        <w:t>1</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2</w:t>
      </w:r>
      <w:r>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red   --&gt;</w:t>
      </w:r>
    </w:p>
    <w:p w14:paraId="4A8FFC73" w14:textId="77777777" w:rsidR="00FC68DB" w:rsidRPr="009E34EC" w:rsidRDefault="00FC68DB" w:rsidP="00B202D2">
      <w:pPr>
        <w:pStyle w:val="XMLCode"/>
        <w:keepNext/>
        <w:keepLines/>
        <w:rPr>
          <w:b/>
          <w:color w:val="0070C0"/>
        </w:rPr>
      </w:pPr>
      <w:r w:rsidRPr="009E34EC">
        <w:rPr>
          <w:b/>
          <w:color w:val="0070C0"/>
        </w:rPr>
        <w:t xml:space="preserve">                    &lt;level order=</w:t>
      </w:r>
      <w:r>
        <w:rPr>
          <w:b/>
          <w:color w:val="0070C0"/>
        </w:rPr>
        <w:t>"</w:t>
      </w:r>
      <w:r w:rsidRPr="009E34EC">
        <w:rPr>
          <w:b/>
          <w:color w:val="0070C0"/>
        </w:rPr>
        <w:t>2</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1</w:t>
      </w:r>
      <w:r>
        <w:rPr>
          <w:b/>
          <w:color w:val="0070C0"/>
        </w:rPr>
        <w:t>"</w:t>
      </w:r>
      <w:r w:rsidRPr="009E34EC">
        <w:rPr>
          <w:b/>
          <w:color w:val="0070C0"/>
        </w:rPr>
        <w:t xml:space="preserve">/&gt;  </w:t>
      </w:r>
      <w:r w:rsidRPr="009E34EC">
        <w:rPr>
          <w:rFonts w:cs="Courier New"/>
          <w:color w:val="FF0000"/>
          <w:sz w:val="15"/>
          <w:szCs w:val="15"/>
        </w:rPr>
        <w:t xml:space="preserve">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p>
    <w:p w14:paraId="10D4A01F" w14:textId="77777777" w:rsidR="00FC68DB" w:rsidRPr="009E34EC" w:rsidRDefault="00FC68DB" w:rsidP="00B202D2">
      <w:pPr>
        <w:pStyle w:val="XMLCode"/>
        <w:keepNext/>
        <w:keepLines/>
        <w:rPr>
          <w:b/>
          <w:color w:val="0070C0"/>
        </w:rPr>
      </w:pPr>
      <w:r w:rsidRPr="009E34EC">
        <w:rPr>
          <w:b/>
          <w:color w:val="0070C0"/>
        </w:rPr>
        <w:t xml:space="preserve">              &lt;/stacking&gt;</w:t>
      </w:r>
    </w:p>
    <w:p w14:paraId="480F7EA8" w14:textId="77777777" w:rsidR="00FC68DB" w:rsidRDefault="00FC68DB" w:rsidP="00B202D2">
      <w:pPr>
        <w:pStyle w:val="XMLCode"/>
        <w:keepNext/>
        <w:keepLines/>
        <w:rPr>
          <w:sz w:val="15"/>
          <w:szCs w:val="15"/>
        </w:rPr>
      </w:pPr>
      <w:r>
        <w:rPr>
          <w:sz w:val="15"/>
          <w:szCs w:val="15"/>
        </w:rPr>
        <w:t xml:space="preserve">              ...</w:t>
      </w:r>
    </w:p>
    <w:p w14:paraId="157AD21E" w14:textId="77777777" w:rsidR="00FC68DB" w:rsidRPr="001E6C77" w:rsidRDefault="00FC68DB" w:rsidP="00B202D2">
      <w:pPr>
        <w:pStyle w:val="XMLCode"/>
        <w:keepNext/>
        <w:keepLines/>
        <w:rPr>
          <w:sz w:val="15"/>
          <w:szCs w:val="15"/>
        </w:rPr>
      </w:pPr>
      <w:r w:rsidRPr="001E6C77">
        <w:rPr>
          <w:sz w:val="15"/>
          <w:szCs w:val="15"/>
        </w:rPr>
        <w:t xml:space="preserve">        &lt;/connection_0d&gt;</w:t>
      </w:r>
    </w:p>
    <w:p w14:paraId="23DB8FA2" w14:textId="77777777" w:rsidR="00FC68DB" w:rsidRDefault="00FC68DB" w:rsidP="00B11494">
      <w:pPr>
        <w:pStyle w:val="XMLCode"/>
        <w:rPr>
          <w:sz w:val="15"/>
          <w:szCs w:val="15"/>
        </w:rPr>
      </w:pPr>
    </w:p>
    <w:p w14:paraId="3921FF50" w14:textId="77777777" w:rsidR="00FC68DB" w:rsidRPr="001E6C77" w:rsidRDefault="00FC68DB" w:rsidP="00B202D2">
      <w:pPr>
        <w:pStyle w:val="XMLCode"/>
        <w:keepNext/>
        <w:keepLines/>
        <w:rPr>
          <w:sz w:val="15"/>
          <w:szCs w:val="15"/>
        </w:rPr>
      </w:pPr>
      <w:r w:rsidRPr="001E6C77">
        <w:rPr>
          <w:sz w:val="15"/>
          <w:szCs w:val="15"/>
        </w:rPr>
        <w:t xml:space="preserve">        &lt;connection_0d</w:t>
      </w:r>
      <w:r>
        <w:rPr>
          <w:sz w:val="15"/>
          <w:szCs w:val="15"/>
        </w:rPr>
        <w:t xml:space="preserve"> label="C"</w:t>
      </w:r>
      <w:r w:rsidRPr="001E6C77">
        <w:rPr>
          <w:sz w:val="15"/>
          <w:szCs w:val="15"/>
        </w:rPr>
        <w:t>&gt;</w:t>
      </w:r>
    </w:p>
    <w:p w14:paraId="684C6226" w14:textId="77777777" w:rsidR="00FC68DB" w:rsidRPr="009E34EC" w:rsidRDefault="00FC68DB" w:rsidP="00B202D2">
      <w:pPr>
        <w:pStyle w:val="XMLCode"/>
        <w:keepNext/>
        <w:keepLines/>
        <w:rPr>
          <w:b/>
          <w:color w:val="0070C0"/>
        </w:rPr>
      </w:pPr>
      <w:r>
        <w:rPr>
          <w:sz w:val="15"/>
          <w:szCs w:val="15"/>
        </w:rPr>
        <w:t xml:space="preserve">              </w:t>
      </w:r>
      <w:r w:rsidRPr="009E34EC">
        <w:rPr>
          <w:b/>
          <w:color w:val="0070C0"/>
        </w:rPr>
        <w:t>&lt;stacking&gt;</w:t>
      </w:r>
    </w:p>
    <w:p w14:paraId="555E2D96" w14:textId="77777777" w:rsidR="00FC68DB" w:rsidRPr="009E34EC" w:rsidRDefault="00FC68DB" w:rsidP="00B202D2">
      <w:pPr>
        <w:pStyle w:val="XMLCode"/>
        <w:keepNext/>
        <w:keepLines/>
        <w:rPr>
          <w:b/>
          <w:color w:val="0070C0"/>
        </w:rPr>
      </w:pPr>
      <w:r w:rsidRPr="009E34EC">
        <w:rPr>
          <w:b/>
          <w:color w:val="0070C0"/>
        </w:rPr>
        <w:t xml:space="preserve">                    &lt;level order=</w:t>
      </w:r>
      <w:r>
        <w:rPr>
          <w:b/>
          <w:color w:val="0070C0"/>
        </w:rPr>
        <w:t>"</w:t>
      </w:r>
      <w:r w:rsidRPr="009E34EC">
        <w:rPr>
          <w:b/>
          <w:color w:val="0070C0"/>
        </w:rPr>
        <w:t>1</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1</w:t>
      </w:r>
      <w:r>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p>
    <w:p w14:paraId="1907AEE8" w14:textId="77777777" w:rsidR="00FC68DB" w:rsidRPr="009E34EC" w:rsidRDefault="00FC68DB" w:rsidP="00B202D2">
      <w:pPr>
        <w:pStyle w:val="XMLCode"/>
        <w:keepNext/>
        <w:keepLines/>
        <w:rPr>
          <w:b/>
          <w:color w:val="0070C0"/>
        </w:rPr>
      </w:pPr>
      <w:r w:rsidRPr="009E34EC">
        <w:rPr>
          <w:b/>
          <w:color w:val="0070C0"/>
        </w:rPr>
        <w:t xml:space="preserve">                    &lt;level order=</w:t>
      </w:r>
      <w:r>
        <w:rPr>
          <w:b/>
          <w:color w:val="0070C0"/>
        </w:rPr>
        <w:t>"</w:t>
      </w:r>
      <w:r w:rsidRPr="009E34EC">
        <w:rPr>
          <w:b/>
          <w:color w:val="0070C0"/>
        </w:rPr>
        <w:t>2</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1</w:t>
      </w:r>
      <w:r>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p>
    <w:p w14:paraId="56CDC4D5" w14:textId="77777777" w:rsidR="00FC68DB" w:rsidRPr="009E34EC" w:rsidRDefault="00FC68DB" w:rsidP="00B202D2">
      <w:pPr>
        <w:pStyle w:val="XMLCode"/>
        <w:keepNext/>
        <w:keepLines/>
        <w:rPr>
          <w:rFonts w:cs="Courier New"/>
          <w:color w:val="FF0000"/>
          <w:sz w:val="15"/>
          <w:szCs w:val="15"/>
        </w:rPr>
      </w:pPr>
      <w:r w:rsidRPr="009E34EC">
        <w:rPr>
          <w:b/>
          <w:color w:val="0070C0"/>
        </w:rPr>
        <w:t xml:space="preserve">                </w:t>
      </w:r>
      <w:r>
        <w:rPr>
          <w:sz w:val="15"/>
          <w:szCs w:val="15"/>
        </w:rPr>
        <w:t xml:space="preserve">  </w:t>
      </w:r>
      <w:r w:rsidRPr="009E34EC">
        <w:rPr>
          <w:b/>
          <w:color w:val="0070C0"/>
        </w:rPr>
        <w:t xml:space="preserve">  &lt;level order=</w:t>
      </w:r>
      <w:r>
        <w:rPr>
          <w:b/>
          <w:color w:val="0070C0"/>
        </w:rPr>
        <w:t>"</w:t>
      </w:r>
      <w:r w:rsidRPr="009E34EC">
        <w:rPr>
          <w:b/>
          <w:color w:val="0070C0"/>
        </w:rPr>
        <w:t>3</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2</w:t>
      </w:r>
      <w:r>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red   --&gt;</w:t>
      </w:r>
    </w:p>
    <w:p w14:paraId="2F051551" w14:textId="77777777" w:rsidR="00FC68DB" w:rsidRPr="009E34EC" w:rsidRDefault="00FC68DB" w:rsidP="00B202D2">
      <w:pPr>
        <w:pStyle w:val="XMLCode"/>
        <w:keepNext/>
        <w:keepLines/>
        <w:rPr>
          <w:b/>
          <w:color w:val="0070C0"/>
        </w:rPr>
      </w:pPr>
      <w:r w:rsidRPr="009E34EC">
        <w:rPr>
          <w:b/>
          <w:color w:val="0070C0"/>
        </w:rPr>
        <w:t xml:space="preserve">              &lt;/stacking&gt;</w:t>
      </w:r>
    </w:p>
    <w:p w14:paraId="710F9A84" w14:textId="77777777" w:rsidR="00FC68DB" w:rsidRDefault="00FC68DB" w:rsidP="00B202D2">
      <w:pPr>
        <w:pStyle w:val="XMLCode"/>
        <w:keepNext/>
        <w:keepLines/>
        <w:rPr>
          <w:sz w:val="15"/>
          <w:szCs w:val="15"/>
        </w:rPr>
      </w:pPr>
      <w:r>
        <w:rPr>
          <w:sz w:val="15"/>
          <w:szCs w:val="15"/>
        </w:rPr>
        <w:t xml:space="preserve">              ...</w:t>
      </w:r>
    </w:p>
    <w:p w14:paraId="7EA7AED6" w14:textId="77777777" w:rsidR="00FC68DB" w:rsidRPr="001E6C77" w:rsidRDefault="00FC68DB" w:rsidP="00B202D2">
      <w:pPr>
        <w:pStyle w:val="XMLCode"/>
        <w:keepNext/>
        <w:keepLines/>
        <w:rPr>
          <w:sz w:val="15"/>
          <w:szCs w:val="15"/>
        </w:rPr>
      </w:pPr>
      <w:r w:rsidRPr="001E6C77">
        <w:rPr>
          <w:sz w:val="15"/>
          <w:szCs w:val="15"/>
        </w:rPr>
        <w:t xml:space="preserve">        &lt;/connection_0d&gt;</w:t>
      </w:r>
    </w:p>
    <w:p w14:paraId="01EB55BC" w14:textId="77777777" w:rsidR="00FC68DB" w:rsidRPr="001E6C77" w:rsidRDefault="00FC68DB" w:rsidP="00B202D2">
      <w:pPr>
        <w:pStyle w:val="XMLCode"/>
        <w:keepNext/>
        <w:keepLines/>
        <w:rPr>
          <w:sz w:val="15"/>
          <w:szCs w:val="15"/>
        </w:rPr>
      </w:pPr>
      <w:r>
        <w:rPr>
          <w:sz w:val="15"/>
          <w:szCs w:val="15"/>
        </w:rPr>
        <w:t xml:space="preserve">   </w:t>
      </w:r>
      <w:r w:rsidRPr="001E6C77">
        <w:rPr>
          <w:sz w:val="15"/>
          <w:szCs w:val="15"/>
        </w:rPr>
        <w:t>&lt;/</w:t>
      </w:r>
      <w:proofErr w:type="spellStart"/>
      <w:r w:rsidRPr="001E6C77">
        <w:rPr>
          <w:sz w:val="15"/>
          <w:szCs w:val="15"/>
        </w:rPr>
        <w:t>connection_list</w:t>
      </w:r>
      <w:proofErr w:type="spellEnd"/>
      <w:r w:rsidRPr="001E6C77">
        <w:rPr>
          <w:sz w:val="15"/>
          <w:szCs w:val="15"/>
        </w:rPr>
        <w:t xml:space="preserve"> &gt;</w:t>
      </w:r>
    </w:p>
    <w:p w14:paraId="3C44C8DE" w14:textId="77777777" w:rsidR="00FC68DB" w:rsidRDefault="00FC68DB" w:rsidP="00B202D2">
      <w:pPr>
        <w:pStyle w:val="XMLCode"/>
        <w:keepNext/>
        <w:keepLines/>
        <w:ind w:firstLine="0"/>
      </w:pPr>
    </w:p>
    <w:p w14:paraId="35DAAFA3" w14:textId="77777777" w:rsidR="00FC68DB" w:rsidRDefault="00FC68DB" w:rsidP="00B202D2">
      <w:pPr>
        <w:pStyle w:val="XMLCode"/>
        <w:keepNext/>
        <w:keepLines/>
        <w:ind w:firstLine="0"/>
      </w:pPr>
      <w:r>
        <w:t>&lt;/connection_group&gt;</w:t>
      </w:r>
    </w:p>
    <w:p w14:paraId="2190D988" w14:textId="77777777" w:rsidR="00FC68DB" w:rsidRPr="007055D9" w:rsidRDefault="00FC68DB" w:rsidP="00B202D2">
      <w:pPr>
        <w:pStyle w:val="XMLCode"/>
      </w:pPr>
    </w:p>
    <w:p w14:paraId="4CF5FDAA" w14:textId="77777777" w:rsidR="00FC68DB" w:rsidRDefault="00FC68DB" w:rsidP="00B202D2">
      <w:pPr>
        <w:keepNext/>
        <w:keepLines/>
        <w:spacing w:before="120"/>
        <w:rPr>
          <w:b/>
          <w:sz w:val="24"/>
        </w:rPr>
      </w:pPr>
      <w:r w:rsidRPr="007055D9">
        <w:rPr>
          <w:b/>
          <w:sz w:val="24"/>
        </w:rPr>
        <w:t>Example</w:t>
      </w:r>
      <w:r>
        <w:rPr>
          <w:b/>
          <w:sz w:val="24"/>
        </w:rPr>
        <w:t xml:space="preserve"> B</w:t>
      </w:r>
      <w:r w:rsidRPr="007055D9">
        <w:rPr>
          <w:b/>
          <w:sz w:val="24"/>
        </w:rPr>
        <w:t>:</w:t>
      </w:r>
    </w:p>
    <w:p w14:paraId="141132A2" w14:textId="158D1D43" w:rsidR="00FC68DB" w:rsidRPr="0003690A" w:rsidRDefault="00FC68DB" w:rsidP="00B202D2">
      <w:pPr>
        <w:keepNext/>
        <w:keepLines/>
        <w:spacing w:before="120"/>
      </w:pPr>
      <w:r>
        <w:fldChar w:fldCharType="begin"/>
      </w:r>
      <w:r>
        <w:instrText xml:space="preserve"> REF _Ref21650472 \h </w:instrText>
      </w:r>
      <w:r>
        <w:fldChar w:fldCharType="separate"/>
      </w:r>
      <w:r w:rsidR="008116BB">
        <w:t xml:space="preserve">Figure </w:t>
      </w:r>
      <w:r w:rsidR="008116BB">
        <w:rPr>
          <w:noProof/>
        </w:rPr>
        <w:t>7</w:t>
      </w:r>
      <w:r>
        <w:fldChar w:fldCharType="end"/>
      </w:r>
      <w:r>
        <w:t xml:space="preserve"> may be expressed using the </w:t>
      </w:r>
      <w:proofErr w:type="spellStart"/>
      <w:r w:rsidRPr="00F479B7">
        <w:rPr>
          <w:rFonts w:ascii="Courier New" w:hAnsi="Courier New" w:cs="Courier New"/>
          <w:b/>
          <w:i/>
          <w:sz w:val="18"/>
          <w:szCs w:val="18"/>
        </w:rPr>
        <w:t>nr_levels</w:t>
      </w:r>
      <w:proofErr w:type="spellEnd"/>
      <w:r>
        <w:t xml:space="preserve"> attribute, which simply states how many flanges of the </w:t>
      </w:r>
      <w:r>
        <w:rPr>
          <w:rFonts w:ascii="Courier New" w:hAnsi="Courier New" w:cs="Courier New"/>
          <w:b/>
          <w:i/>
          <w:sz w:val="18"/>
          <w:szCs w:val="18"/>
        </w:rPr>
        <w:t>&lt;c</w:t>
      </w:r>
      <w:r w:rsidRPr="00F479B7">
        <w:rPr>
          <w:rFonts w:ascii="Courier New" w:hAnsi="Courier New" w:cs="Courier New"/>
          <w:b/>
          <w:i/>
          <w:sz w:val="18"/>
          <w:szCs w:val="18"/>
        </w:rPr>
        <w:t>onnected_to</w:t>
      </w:r>
      <w:r>
        <w:rPr>
          <w:rFonts w:ascii="Courier New" w:hAnsi="Courier New" w:cs="Courier New"/>
          <w:b/>
          <w:i/>
          <w:sz w:val="18"/>
          <w:szCs w:val="18"/>
        </w:rPr>
        <w:t>&gt;</w:t>
      </w:r>
      <w:r>
        <w:t xml:space="preserve"> parts are involved in each joint.</w:t>
      </w:r>
    </w:p>
    <w:p w14:paraId="72D03C74" w14:textId="77777777" w:rsidR="00FC68DB" w:rsidRDefault="00FC68DB" w:rsidP="00B202D2">
      <w:pPr>
        <w:pStyle w:val="XMLCode"/>
        <w:keepLines/>
        <w:ind w:firstLine="0"/>
      </w:pPr>
      <w:r>
        <w:t>&lt;connection_group&gt;</w:t>
      </w:r>
    </w:p>
    <w:p w14:paraId="39AC128C" w14:textId="77777777" w:rsidR="00FC68DB" w:rsidRDefault="00FC68DB" w:rsidP="00B202D2">
      <w:pPr>
        <w:pStyle w:val="XMLCode"/>
        <w:keepLines/>
        <w:ind w:firstLine="0"/>
      </w:pPr>
    </w:p>
    <w:p w14:paraId="195047A0" w14:textId="77777777" w:rsidR="00FC68DB" w:rsidRDefault="00FC68DB" w:rsidP="00B202D2">
      <w:pPr>
        <w:pStyle w:val="XMLCode"/>
        <w:keepLines/>
        <w:ind w:firstLine="0"/>
      </w:pPr>
      <w:r>
        <w:t xml:space="preserve">    </w:t>
      </w:r>
      <w:r w:rsidRPr="00C3027A">
        <w:t>&lt;connected_to&gt;</w:t>
      </w:r>
    </w:p>
    <w:p w14:paraId="37D87288" w14:textId="77777777" w:rsidR="00FC68DB" w:rsidRPr="000E2A23" w:rsidRDefault="00FC68DB" w:rsidP="00B202D2">
      <w:pPr>
        <w:pStyle w:val="XMLCode"/>
        <w:keepNext/>
        <w:keepLines/>
        <w:ind w:firstLine="0"/>
        <w:rPr>
          <w:rFonts w:cs="Courier New"/>
          <w:color w:val="FF0000"/>
          <w:sz w:val="15"/>
          <w:szCs w:val="15"/>
        </w:rPr>
      </w:pPr>
      <w:r w:rsidRPr="00DF3E6F">
        <w:rPr>
          <w:color w:val="0070C0"/>
        </w:rPr>
        <w:t xml:space="preserve">        </w:t>
      </w:r>
      <w:r>
        <w:rPr>
          <w:color w:val="0070C0"/>
        </w:rPr>
        <w:t xml:space="preserve"> </w:t>
      </w:r>
      <w:r w:rsidRPr="00DF3E6F">
        <w:rPr>
          <w:color w:val="0070C0"/>
        </w:rPr>
        <w:t>&lt;part index=</w:t>
      </w:r>
      <w:r>
        <w:rPr>
          <w:color w:val="0070C0"/>
        </w:rPr>
        <w:t>"</w:t>
      </w:r>
      <w:r w:rsidRPr="00DF3E6F">
        <w:rPr>
          <w:color w:val="0070C0"/>
        </w:rPr>
        <w:t>1</w:t>
      </w:r>
      <w:r>
        <w:rPr>
          <w:color w:val="0070C0"/>
        </w:rPr>
        <w:t>"</w:t>
      </w:r>
      <w:r w:rsidRPr="00DF3E6F">
        <w:rPr>
          <w:color w:val="0070C0"/>
        </w:rPr>
        <w:t xml:space="preserve"> label=</w:t>
      </w:r>
      <w:r>
        <w:rPr>
          <w:color w:val="0070C0"/>
        </w:rPr>
        <w:t>"</w:t>
      </w:r>
      <w:r w:rsidRPr="00DF3E6F">
        <w:rPr>
          <w:color w:val="0070C0"/>
        </w:rPr>
        <w:t>PART_7000800</w:t>
      </w:r>
      <w:r>
        <w:rPr>
          <w:color w:val="0070C0"/>
        </w:rPr>
        <w:t>"</w:t>
      </w:r>
      <w:r w:rsidRPr="00DF3E6F">
        <w:rPr>
          <w:color w:val="0070C0"/>
        </w:rPr>
        <w:t xml:space="preserve">/&gt;   </w:t>
      </w:r>
      <w:proofErr w:type="gramStart"/>
      <w:r w:rsidRPr="000E2A23">
        <w:rPr>
          <w:rFonts w:cs="Courier New"/>
          <w:color w:val="FF0000"/>
          <w:sz w:val="15"/>
          <w:szCs w:val="15"/>
        </w:rPr>
        <w:t>&lt;!--</w:t>
      </w:r>
      <w:proofErr w:type="gramEnd"/>
      <w:r w:rsidRPr="000E2A23">
        <w:rPr>
          <w:rFonts w:cs="Courier New"/>
          <w:color w:val="FF0000"/>
          <w:sz w:val="15"/>
          <w:szCs w:val="15"/>
        </w:rPr>
        <w:t xml:space="preserve"> green --&gt;</w:t>
      </w:r>
    </w:p>
    <w:p w14:paraId="05AEA819" w14:textId="77777777" w:rsidR="00FC68DB" w:rsidRPr="00DF3E6F" w:rsidRDefault="00FC68DB" w:rsidP="00B202D2">
      <w:pPr>
        <w:pStyle w:val="XMLCode"/>
        <w:keepNext/>
        <w:keepLines/>
        <w:ind w:firstLine="0"/>
        <w:rPr>
          <w:color w:val="0070C0"/>
        </w:rPr>
      </w:pPr>
      <w:r w:rsidRPr="00DF3E6F">
        <w:rPr>
          <w:color w:val="0070C0"/>
        </w:rPr>
        <w:t xml:space="preserve">        </w:t>
      </w:r>
      <w:r>
        <w:rPr>
          <w:color w:val="0070C0"/>
        </w:rPr>
        <w:t xml:space="preserve"> </w:t>
      </w:r>
      <w:r w:rsidRPr="00DF3E6F">
        <w:rPr>
          <w:color w:val="0070C0"/>
        </w:rPr>
        <w:t>&lt;part index=</w:t>
      </w:r>
      <w:r>
        <w:rPr>
          <w:color w:val="0070C0"/>
        </w:rPr>
        <w:t>"</w:t>
      </w:r>
      <w:r w:rsidRPr="00DF3E6F">
        <w:rPr>
          <w:color w:val="0070C0"/>
        </w:rPr>
        <w:t>2</w:t>
      </w:r>
      <w:r>
        <w:rPr>
          <w:color w:val="0070C0"/>
        </w:rPr>
        <w:t>"</w:t>
      </w:r>
      <w:r w:rsidRPr="00DF3E6F">
        <w:rPr>
          <w:color w:val="0070C0"/>
        </w:rPr>
        <w:t xml:space="preserve"> label=</w:t>
      </w:r>
      <w:r>
        <w:rPr>
          <w:color w:val="0070C0"/>
        </w:rPr>
        <w:t>"</w:t>
      </w:r>
      <w:r w:rsidRPr="00DF3E6F">
        <w:rPr>
          <w:color w:val="0070C0"/>
        </w:rPr>
        <w:t>PART_7000400</w:t>
      </w:r>
      <w:r>
        <w:rPr>
          <w:color w:val="0070C0"/>
        </w:rPr>
        <w:t>"</w:t>
      </w:r>
      <w:r w:rsidRPr="00DF3E6F">
        <w:rPr>
          <w:color w:val="0070C0"/>
        </w:rPr>
        <w:t xml:space="preserve">/&gt;   </w:t>
      </w:r>
      <w:proofErr w:type="gramStart"/>
      <w:r w:rsidRPr="000E2A23">
        <w:rPr>
          <w:rFonts w:cs="Courier New"/>
          <w:color w:val="FF0000"/>
          <w:sz w:val="15"/>
          <w:szCs w:val="15"/>
        </w:rPr>
        <w:t>&lt;!--</w:t>
      </w:r>
      <w:proofErr w:type="gramEnd"/>
      <w:r w:rsidRPr="000E2A23">
        <w:rPr>
          <w:rFonts w:cs="Courier New"/>
          <w:color w:val="FF0000"/>
          <w:sz w:val="15"/>
          <w:szCs w:val="15"/>
        </w:rPr>
        <w:t xml:space="preserve"> red   --&gt;</w:t>
      </w:r>
      <w:r w:rsidRPr="00DF3E6F">
        <w:rPr>
          <w:color w:val="0070C0"/>
        </w:rPr>
        <w:t xml:space="preserve"> </w:t>
      </w:r>
    </w:p>
    <w:p w14:paraId="18736EA6" w14:textId="77777777" w:rsidR="00FC68DB" w:rsidRDefault="00FC68DB" w:rsidP="00B202D2">
      <w:pPr>
        <w:pStyle w:val="XMLCode"/>
        <w:keepLines/>
        <w:ind w:firstLine="0"/>
      </w:pPr>
      <w:r>
        <w:t xml:space="preserve">    </w:t>
      </w:r>
      <w:r w:rsidRPr="00C3027A">
        <w:t>&lt;/connected_to&gt;</w:t>
      </w:r>
    </w:p>
    <w:p w14:paraId="1F688630" w14:textId="77777777" w:rsidR="00FC68DB" w:rsidRDefault="00FC68DB" w:rsidP="00B202D2">
      <w:pPr>
        <w:pStyle w:val="XMLCode"/>
        <w:keepLines/>
        <w:ind w:firstLine="0"/>
      </w:pPr>
    </w:p>
    <w:p w14:paraId="07F0958A" w14:textId="77777777" w:rsidR="00FC68DB" w:rsidRPr="001E6C77" w:rsidRDefault="00FC68DB" w:rsidP="00B202D2">
      <w:pPr>
        <w:pStyle w:val="XMLCode"/>
        <w:keepLines/>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&gt;</w:t>
      </w:r>
    </w:p>
    <w:p w14:paraId="33A58828" w14:textId="77777777" w:rsidR="00FC68DB" w:rsidRDefault="00FC68DB" w:rsidP="00B202D2">
      <w:pPr>
        <w:pStyle w:val="XMLCode"/>
        <w:keepLines/>
        <w:rPr>
          <w:sz w:val="15"/>
          <w:szCs w:val="15"/>
        </w:rPr>
      </w:pPr>
      <w:r w:rsidRPr="001E6C77">
        <w:rPr>
          <w:sz w:val="15"/>
          <w:szCs w:val="15"/>
        </w:rPr>
        <w:t xml:space="preserve">        &lt;connection_0d</w:t>
      </w:r>
      <w:r>
        <w:rPr>
          <w:sz w:val="15"/>
          <w:szCs w:val="15"/>
        </w:rPr>
        <w:t xml:space="preserve"> label="A"</w:t>
      </w:r>
      <w:r w:rsidRPr="001E6C77">
        <w:rPr>
          <w:sz w:val="15"/>
          <w:szCs w:val="15"/>
        </w:rPr>
        <w:t>&gt;</w:t>
      </w:r>
    </w:p>
    <w:p w14:paraId="706522C5" w14:textId="77777777" w:rsidR="00FC68DB" w:rsidRPr="009E34EC" w:rsidRDefault="00FC68DB" w:rsidP="00B202D2">
      <w:pPr>
        <w:pStyle w:val="XMLCode"/>
        <w:keepLines/>
        <w:rPr>
          <w:rFonts w:cs="Courier New"/>
          <w:color w:val="FF0000"/>
          <w:sz w:val="15"/>
          <w:szCs w:val="15"/>
        </w:rPr>
      </w:pPr>
      <w:r w:rsidRPr="009E34EC">
        <w:rPr>
          <w:b/>
          <w:color w:val="0070C0"/>
        </w:rPr>
        <w:t xml:space="preserve">              &lt;stacking </w:t>
      </w:r>
      <w:proofErr w:type="spellStart"/>
      <w:r w:rsidRPr="009E34EC">
        <w:rPr>
          <w:b/>
          <w:color w:val="0070C0"/>
        </w:rPr>
        <w:t>nr_levels</w:t>
      </w:r>
      <w:proofErr w:type="spellEnd"/>
      <w:r w:rsidRPr="009E34EC">
        <w:rPr>
          <w:b/>
          <w:color w:val="0070C0"/>
        </w:rPr>
        <w:t>=</w:t>
      </w:r>
      <w:r>
        <w:rPr>
          <w:b/>
          <w:color w:val="0070C0"/>
        </w:rPr>
        <w:t>"</w:t>
      </w:r>
      <w:r w:rsidRPr="009E34EC">
        <w:rPr>
          <w:b/>
          <w:color w:val="0070C0"/>
        </w:rPr>
        <w:t>3</w:t>
      </w:r>
      <w:r>
        <w:rPr>
          <w:b/>
          <w:color w:val="0070C0"/>
        </w:rPr>
        <w:t>"</w:t>
      </w:r>
      <w:r w:rsidRPr="009E34EC">
        <w:rPr>
          <w:b/>
          <w:color w:val="0070C0"/>
        </w:rPr>
        <w:t>/&gt;</w:t>
      </w:r>
      <w:r>
        <w:rPr>
          <w:b/>
          <w:color w:val="0070C0"/>
        </w:rPr>
        <w:t xml:space="preserve">   </w:t>
      </w:r>
      <w:proofErr w:type="gramStart"/>
      <w:r w:rsidRPr="009E34EC">
        <w:rPr>
          <w:rFonts w:cs="Courier New"/>
          <w:color w:val="FF0000"/>
          <w:sz w:val="15"/>
          <w:szCs w:val="15"/>
        </w:rPr>
        <w:t>&lt;!</w:t>
      </w:r>
      <w:r>
        <w:rPr>
          <w:rFonts w:cs="Courier New"/>
          <w:color w:val="FF0000"/>
          <w:sz w:val="15"/>
          <w:szCs w:val="15"/>
        </w:rPr>
        <w:t>—</w:t>
      </w:r>
      <w:proofErr w:type="gramEnd"/>
      <w:r>
        <w:rPr>
          <w:rFonts w:cs="Courier New"/>
          <w:color w:val="FF0000"/>
          <w:sz w:val="15"/>
          <w:szCs w:val="15"/>
        </w:rPr>
        <w:t xml:space="preserve"> "red", "green" and one of "red"/"green"</w:t>
      </w:r>
      <w:r w:rsidRPr="009E34EC">
        <w:rPr>
          <w:rFonts w:cs="Courier New"/>
          <w:color w:val="FF0000"/>
          <w:sz w:val="15"/>
          <w:szCs w:val="15"/>
        </w:rPr>
        <w:t xml:space="preserve"> --&gt;</w:t>
      </w:r>
    </w:p>
    <w:p w14:paraId="72F3E144" w14:textId="77777777" w:rsidR="00FC68DB" w:rsidRDefault="00FC68DB" w:rsidP="00B202D2">
      <w:pPr>
        <w:pStyle w:val="XMLCode"/>
        <w:keepLines/>
        <w:rPr>
          <w:sz w:val="15"/>
          <w:szCs w:val="15"/>
        </w:rPr>
      </w:pPr>
      <w:r>
        <w:rPr>
          <w:sz w:val="15"/>
          <w:szCs w:val="15"/>
        </w:rPr>
        <w:t xml:space="preserve">              ...</w:t>
      </w:r>
    </w:p>
    <w:p w14:paraId="1115D7BB" w14:textId="77777777" w:rsidR="00FC68DB" w:rsidRPr="001E6C77" w:rsidRDefault="00FC68DB" w:rsidP="00B202D2">
      <w:pPr>
        <w:pStyle w:val="XMLCode"/>
        <w:keepLines/>
        <w:rPr>
          <w:sz w:val="15"/>
          <w:szCs w:val="15"/>
        </w:rPr>
      </w:pPr>
      <w:r w:rsidRPr="001E6C77">
        <w:rPr>
          <w:sz w:val="15"/>
          <w:szCs w:val="15"/>
        </w:rPr>
        <w:t xml:space="preserve">        &lt;/connection_0d&gt;</w:t>
      </w:r>
    </w:p>
    <w:p w14:paraId="0E01D550" w14:textId="77777777" w:rsidR="00FC68DB" w:rsidRDefault="00FC68DB" w:rsidP="00B202D2">
      <w:pPr>
        <w:pStyle w:val="XMLCode"/>
        <w:keepLines/>
        <w:rPr>
          <w:sz w:val="15"/>
          <w:szCs w:val="15"/>
        </w:rPr>
      </w:pPr>
    </w:p>
    <w:p w14:paraId="77611043" w14:textId="77777777" w:rsidR="00FC68DB" w:rsidRPr="001E6C77" w:rsidRDefault="00FC68DB" w:rsidP="00B202D2">
      <w:pPr>
        <w:pStyle w:val="XMLCode"/>
        <w:keepLines/>
        <w:rPr>
          <w:sz w:val="15"/>
          <w:szCs w:val="15"/>
        </w:rPr>
      </w:pPr>
      <w:r w:rsidRPr="001E6C77">
        <w:rPr>
          <w:sz w:val="15"/>
          <w:szCs w:val="15"/>
        </w:rPr>
        <w:t xml:space="preserve">        &lt;connection_0d</w:t>
      </w:r>
      <w:r>
        <w:rPr>
          <w:sz w:val="15"/>
          <w:szCs w:val="15"/>
        </w:rPr>
        <w:t xml:space="preserve"> label="B"</w:t>
      </w:r>
      <w:r w:rsidRPr="001E6C77">
        <w:rPr>
          <w:sz w:val="15"/>
          <w:szCs w:val="15"/>
        </w:rPr>
        <w:t>&gt;</w:t>
      </w:r>
    </w:p>
    <w:p w14:paraId="61B9CF00" w14:textId="77777777" w:rsidR="00FC68DB" w:rsidRDefault="00FC68DB" w:rsidP="00B202D2">
      <w:pPr>
        <w:pStyle w:val="XMLCode"/>
        <w:keepLines/>
        <w:rPr>
          <w:sz w:val="15"/>
          <w:szCs w:val="15"/>
        </w:rPr>
      </w:pPr>
      <w:r>
        <w:rPr>
          <w:sz w:val="15"/>
          <w:szCs w:val="15"/>
        </w:rPr>
        <w:t xml:space="preserve">              ...                           </w:t>
      </w:r>
      <w:proofErr w:type="gramStart"/>
      <w:r w:rsidRPr="009E34EC">
        <w:rPr>
          <w:rFonts w:cs="Courier New"/>
          <w:color w:val="FF0000"/>
          <w:sz w:val="15"/>
          <w:szCs w:val="15"/>
        </w:rPr>
        <w:t>&lt;!</w:t>
      </w:r>
      <w:r>
        <w:rPr>
          <w:rFonts w:cs="Courier New"/>
          <w:color w:val="FF0000"/>
          <w:sz w:val="15"/>
          <w:szCs w:val="15"/>
        </w:rPr>
        <w:t>—</w:t>
      </w:r>
      <w:proofErr w:type="gramEnd"/>
      <w:r>
        <w:rPr>
          <w:rFonts w:cs="Courier New"/>
          <w:color w:val="FF0000"/>
          <w:sz w:val="15"/>
          <w:szCs w:val="15"/>
        </w:rPr>
        <w:t xml:space="preserve"> "red", "green" in any order</w:t>
      </w:r>
      <w:r w:rsidRPr="009E34EC">
        <w:rPr>
          <w:rFonts w:cs="Courier New"/>
          <w:color w:val="FF0000"/>
          <w:sz w:val="15"/>
          <w:szCs w:val="15"/>
        </w:rPr>
        <w:t xml:space="preserve"> --&gt;</w:t>
      </w:r>
    </w:p>
    <w:p w14:paraId="30472C29" w14:textId="77777777" w:rsidR="00FC68DB" w:rsidRPr="001E6C77" w:rsidRDefault="00FC68DB" w:rsidP="00B202D2">
      <w:pPr>
        <w:pStyle w:val="XMLCode"/>
        <w:keepLines/>
        <w:rPr>
          <w:sz w:val="15"/>
          <w:szCs w:val="15"/>
        </w:rPr>
      </w:pPr>
      <w:r w:rsidRPr="001E6C77">
        <w:rPr>
          <w:sz w:val="15"/>
          <w:szCs w:val="15"/>
        </w:rPr>
        <w:t xml:space="preserve">        &lt;/connection_0d&gt;</w:t>
      </w:r>
    </w:p>
    <w:p w14:paraId="3575EFB8" w14:textId="77777777" w:rsidR="00FC68DB" w:rsidRDefault="00FC68DB" w:rsidP="00B202D2">
      <w:pPr>
        <w:pStyle w:val="XMLCode"/>
        <w:keepLines/>
        <w:rPr>
          <w:sz w:val="15"/>
          <w:szCs w:val="15"/>
        </w:rPr>
      </w:pPr>
    </w:p>
    <w:p w14:paraId="087A42FC" w14:textId="77777777" w:rsidR="00FC68DB" w:rsidRPr="001E6C77" w:rsidRDefault="00FC68DB" w:rsidP="00B202D2">
      <w:pPr>
        <w:pStyle w:val="XMLCode"/>
        <w:keepLines/>
        <w:rPr>
          <w:sz w:val="15"/>
          <w:szCs w:val="15"/>
        </w:rPr>
      </w:pPr>
      <w:r w:rsidRPr="001E6C77">
        <w:rPr>
          <w:sz w:val="15"/>
          <w:szCs w:val="15"/>
        </w:rPr>
        <w:t xml:space="preserve">        &lt;connection_0d</w:t>
      </w:r>
      <w:r>
        <w:rPr>
          <w:sz w:val="15"/>
          <w:szCs w:val="15"/>
        </w:rPr>
        <w:t xml:space="preserve"> label="C"</w:t>
      </w:r>
      <w:r w:rsidRPr="001E6C77">
        <w:rPr>
          <w:sz w:val="15"/>
          <w:szCs w:val="15"/>
        </w:rPr>
        <w:t>&gt;</w:t>
      </w:r>
    </w:p>
    <w:p w14:paraId="5568688E" w14:textId="77777777" w:rsidR="00FC68DB" w:rsidRPr="009E34EC" w:rsidRDefault="00FC68DB" w:rsidP="00B202D2">
      <w:pPr>
        <w:pStyle w:val="XMLCode"/>
        <w:keepLines/>
        <w:rPr>
          <w:rFonts w:cs="Courier New"/>
          <w:color w:val="FF0000"/>
          <w:sz w:val="15"/>
          <w:szCs w:val="15"/>
        </w:rPr>
      </w:pPr>
      <w:r>
        <w:rPr>
          <w:sz w:val="15"/>
          <w:szCs w:val="15"/>
        </w:rPr>
        <w:t xml:space="preserve">              </w:t>
      </w:r>
      <w:r w:rsidRPr="009E34EC">
        <w:rPr>
          <w:b/>
          <w:color w:val="0070C0"/>
        </w:rPr>
        <w:t xml:space="preserve">&lt;stacking </w:t>
      </w:r>
      <w:proofErr w:type="spellStart"/>
      <w:r w:rsidRPr="009E34EC">
        <w:rPr>
          <w:b/>
          <w:color w:val="0070C0"/>
        </w:rPr>
        <w:t>nr_levels</w:t>
      </w:r>
      <w:proofErr w:type="spellEnd"/>
      <w:r w:rsidRPr="009E34EC">
        <w:rPr>
          <w:b/>
          <w:color w:val="0070C0"/>
        </w:rPr>
        <w:t>=</w:t>
      </w:r>
      <w:r>
        <w:rPr>
          <w:b/>
          <w:color w:val="0070C0"/>
        </w:rPr>
        <w:t>"</w:t>
      </w:r>
      <w:r w:rsidRPr="009E34EC">
        <w:rPr>
          <w:b/>
          <w:color w:val="0070C0"/>
        </w:rPr>
        <w:t>3</w:t>
      </w:r>
      <w:r>
        <w:rPr>
          <w:b/>
          <w:color w:val="0070C0"/>
        </w:rPr>
        <w:t>"</w:t>
      </w:r>
      <w:r w:rsidRPr="009E34EC">
        <w:rPr>
          <w:b/>
          <w:color w:val="0070C0"/>
        </w:rPr>
        <w:t>/&gt;</w:t>
      </w:r>
      <w:r>
        <w:rPr>
          <w:b/>
          <w:color w:val="0070C0"/>
        </w:rPr>
        <w:t xml:space="preserve">   </w:t>
      </w:r>
      <w:proofErr w:type="gramStart"/>
      <w:r w:rsidRPr="009E34EC">
        <w:rPr>
          <w:rFonts w:cs="Courier New"/>
          <w:color w:val="FF0000"/>
          <w:sz w:val="15"/>
          <w:szCs w:val="15"/>
        </w:rPr>
        <w:t>&lt;!</w:t>
      </w:r>
      <w:r>
        <w:rPr>
          <w:rFonts w:cs="Courier New"/>
          <w:color w:val="FF0000"/>
          <w:sz w:val="15"/>
          <w:szCs w:val="15"/>
        </w:rPr>
        <w:t>—</w:t>
      </w:r>
      <w:proofErr w:type="gramEnd"/>
      <w:r>
        <w:rPr>
          <w:rFonts w:cs="Courier New"/>
          <w:color w:val="FF0000"/>
          <w:sz w:val="15"/>
          <w:szCs w:val="15"/>
        </w:rPr>
        <w:t xml:space="preserve"> "red", "green" and one of "red"/"green"</w:t>
      </w:r>
      <w:r w:rsidRPr="009E34EC">
        <w:rPr>
          <w:rFonts w:cs="Courier New"/>
          <w:color w:val="FF0000"/>
          <w:sz w:val="15"/>
          <w:szCs w:val="15"/>
        </w:rPr>
        <w:t xml:space="preserve"> --&gt;</w:t>
      </w:r>
    </w:p>
    <w:p w14:paraId="217FF378" w14:textId="77777777" w:rsidR="00FC68DB" w:rsidRDefault="00FC68DB" w:rsidP="00B202D2">
      <w:pPr>
        <w:pStyle w:val="XMLCode"/>
        <w:keepLines/>
        <w:rPr>
          <w:sz w:val="15"/>
          <w:szCs w:val="15"/>
        </w:rPr>
      </w:pPr>
      <w:r>
        <w:rPr>
          <w:sz w:val="15"/>
          <w:szCs w:val="15"/>
        </w:rPr>
        <w:t xml:space="preserve">              ...</w:t>
      </w:r>
    </w:p>
    <w:p w14:paraId="44ABFAF1" w14:textId="77777777" w:rsidR="00FC68DB" w:rsidRPr="001E6C77" w:rsidRDefault="00FC68DB" w:rsidP="00B202D2">
      <w:pPr>
        <w:pStyle w:val="XMLCode"/>
        <w:keepLines/>
        <w:rPr>
          <w:sz w:val="15"/>
          <w:szCs w:val="15"/>
        </w:rPr>
      </w:pPr>
      <w:r w:rsidRPr="001E6C77">
        <w:rPr>
          <w:sz w:val="15"/>
          <w:szCs w:val="15"/>
        </w:rPr>
        <w:t xml:space="preserve">        &lt;/connection_0d&gt;</w:t>
      </w:r>
    </w:p>
    <w:p w14:paraId="14C6B9CF" w14:textId="77777777" w:rsidR="00FC68DB" w:rsidRPr="001E6C77" w:rsidRDefault="00FC68DB" w:rsidP="00B202D2">
      <w:pPr>
        <w:pStyle w:val="XMLCode"/>
        <w:keepLines/>
        <w:rPr>
          <w:sz w:val="15"/>
          <w:szCs w:val="15"/>
        </w:rPr>
      </w:pPr>
      <w:r>
        <w:rPr>
          <w:sz w:val="15"/>
          <w:szCs w:val="15"/>
        </w:rPr>
        <w:t xml:space="preserve">   </w:t>
      </w:r>
      <w:r w:rsidRPr="001E6C77">
        <w:rPr>
          <w:sz w:val="15"/>
          <w:szCs w:val="15"/>
        </w:rPr>
        <w:t>&lt;/</w:t>
      </w:r>
      <w:proofErr w:type="spellStart"/>
      <w:r w:rsidRPr="001E6C77">
        <w:rPr>
          <w:sz w:val="15"/>
          <w:szCs w:val="15"/>
        </w:rPr>
        <w:t>connection_list</w:t>
      </w:r>
      <w:proofErr w:type="spellEnd"/>
      <w:r w:rsidRPr="001E6C77">
        <w:rPr>
          <w:sz w:val="15"/>
          <w:szCs w:val="15"/>
        </w:rPr>
        <w:t xml:space="preserve"> &gt;</w:t>
      </w:r>
    </w:p>
    <w:p w14:paraId="26D2EDE7" w14:textId="77777777" w:rsidR="00FC68DB" w:rsidRDefault="00FC68DB" w:rsidP="00B202D2">
      <w:pPr>
        <w:pStyle w:val="XMLCode"/>
        <w:keepLines/>
        <w:ind w:firstLine="0"/>
      </w:pPr>
    </w:p>
    <w:p w14:paraId="04FD7723" w14:textId="77777777" w:rsidR="00FC68DB" w:rsidRDefault="00FC68DB" w:rsidP="00B202D2">
      <w:pPr>
        <w:pStyle w:val="XMLCode"/>
        <w:keepLines/>
        <w:ind w:firstLine="0"/>
      </w:pPr>
      <w:r>
        <w:t>&lt;/connection_group&gt;</w:t>
      </w:r>
    </w:p>
    <w:p w14:paraId="0AD02062" w14:textId="77777777" w:rsidR="00FC68DB" w:rsidRDefault="00FC68DB" w:rsidP="00B202D2"/>
    <w:p w14:paraId="6D76F896" w14:textId="77777777" w:rsidR="00FC68DB" w:rsidRPr="007055D9" w:rsidRDefault="00FC68DB" w:rsidP="00B202D2">
      <w:pPr>
        <w:pStyle w:val="berschrift3"/>
      </w:pPr>
      <w:bookmarkStart w:id="350" w:name="_Ref414608310"/>
      <w:bookmarkStart w:id="351" w:name="_Toc3556950"/>
      <w:bookmarkStart w:id="352" w:name="_Toc34747200"/>
      <w:bookmarkStart w:id="353" w:name="_Toc77102014"/>
      <w:bookmarkStart w:id="354" w:name="_Toc86863799"/>
      <w:r>
        <w:t>Contacts and F</w:t>
      </w:r>
      <w:r w:rsidRPr="004B7C8B">
        <w:t>riction</w:t>
      </w:r>
      <w:bookmarkEnd w:id="350"/>
      <w:bookmarkEnd w:id="351"/>
      <w:bookmarkEnd w:id="352"/>
      <w:bookmarkEnd w:id="353"/>
      <w:bookmarkEnd w:id="354"/>
    </w:p>
    <w:p w14:paraId="082B7A0C" w14:textId="77777777" w:rsidR="00FC68DB" w:rsidRPr="0030552A" w:rsidRDefault="00FC68DB" w:rsidP="00B202D2">
      <w:r w:rsidRPr="0030552A">
        <w:t>For many joint typ</w:t>
      </w:r>
      <w:r>
        <w:t>e</w:t>
      </w:r>
      <w:r w:rsidRPr="0030552A">
        <w:t>s like bolts, screws etc.</w:t>
      </w:r>
      <w:r>
        <w:t>,</w:t>
      </w:r>
      <w:r w:rsidRPr="0030552A">
        <w:t xml:space="preserve"> friction between the jointed partners plays an important role for the manufacturing and the mechanical </w:t>
      </w:r>
      <w:proofErr w:type="spellStart"/>
      <w:r w:rsidRPr="0030552A">
        <w:t>behavior</w:t>
      </w:r>
      <w:proofErr w:type="spellEnd"/>
      <w:r w:rsidRPr="0030552A">
        <w:t xml:space="preserve"> of the joints in service. </w:t>
      </w:r>
    </w:p>
    <w:p w14:paraId="06F5D30A" w14:textId="77777777" w:rsidR="00FC68DB" w:rsidRPr="0030552A" w:rsidRDefault="00FC68DB" w:rsidP="00B202D2">
      <w:r>
        <w:t>In general, f</w:t>
      </w:r>
      <w:r w:rsidRPr="0030552A">
        <w:t xml:space="preserve">riction is a property of pairs of materials in contact. Normally it can be assumed that the friction property, here simply characterized by the </w:t>
      </w:r>
      <w:r w:rsidRPr="0030552A">
        <w:rPr>
          <w:rFonts w:cs="Calibri"/>
          <w:lang w:eastAsia="zh-CN"/>
        </w:rPr>
        <w:t xml:space="preserve">static and kinetic </w:t>
      </w:r>
      <w:r w:rsidRPr="0030552A">
        <w:t xml:space="preserve">friction coefficients, is </w:t>
      </w:r>
      <w:r w:rsidRPr="0030552A">
        <w:lastRenderedPageBreak/>
        <w:t>homogenous. Nevertheless</w:t>
      </w:r>
      <w:r>
        <w:t>,</w:t>
      </w:r>
      <w:r w:rsidRPr="0030552A">
        <w:t xml:space="preserve"> friction propert</w:t>
      </w:r>
      <w:r>
        <w:t>ies must allow for</w:t>
      </w:r>
      <w:r w:rsidRPr="0030552A">
        <w:t xml:space="preserve"> local </w:t>
      </w:r>
      <w:r>
        <w:t xml:space="preserve">modification of an individual connection </w:t>
      </w:r>
      <w:proofErr w:type="gramStart"/>
      <w:r w:rsidRPr="0030552A">
        <w:t>in order to</w:t>
      </w:r>
      <w:proofErr w:type="gramEnd"/>
      <w:r w:rsidRPr="0030552A">
        <w:t xml:space="preserve"> enhance the service </w:t>
      </w:r>
      <w:proofErr w:type="spellStart"/>
      <w:r w:rsidRPr="0030552A">
        <w:t>behavior</w:t>
      </w:r>
      <w:proofErr w:type="spellEnd"/>
      <w:r w:rsidRPr="0030552A">
        <w:t>.</w:t>
      </w:r>
    </w:p>
    <w:p w14:paraId="1FADCE59" w14:textId="77777777" w:rsidR="00FC68DB" w:rsidRDefault="00FC68DB" w:rsidP="00B202D2">
      <w:r w:rsidRPr="0030552A">
        <w:t>In χMCF</w:t>
      </w:r>
      <w:r>
        <w:t>,</w:t>
      </w:r>
      <w:r w:rsidRPr="0030552A">
        <w:t xml:space="preserve"> friction coefficients</w:t>
      </w:r>
      <w:r>
        <w:t xml:space="preserve"> for any combination of joint partners defined in </w:t>
      </w:r>
      <w:r w:rsidRPr="00446313">
        <w:rPr>
          <w:rFonts w:ascii="Courier New" w:hAnsi="Courier New" w:cs="Courier New"/>
          <w:b/>
          <w:i/>
          <w:sz w:val="18"/>
          <w:szCs w:val="18"/>
        </w:rPr>
        <w:t>&lt;connected_to&gt;</w:t>
      </w:r>
      <w:r>
        <w:rPr>
          <w:rFonts w:ascii="Courier New" w:hAnsi="Courier New" w:cs="Courier New"/>
          <w:b/>
          <w:i/>
          <w:sz w:val="18"/>
          <w:szCs w:val="18"/>
        </w:rPr>
        <w:t xml:space="preserve"> </w:t>
      </w:r>
      <w:r>
        <w:t xml:space="preserve">can be specified by </w:t>
      </w:r>
      <w:r w:rsidRPr="007055D9">
        <w:t xml:space="preserve">the element </w:t>
      </w:r>
      <w:r w:rsidRPr="00702EBE">
        <w:rPr>
          <w:rFonts w:ascii="Courier New" w:hAnsi="Courier New" w:cs="Courier New"/>
          <w:b/>
          <w:i/>
          <w:sz w:val="18"/>
          <w:szCs w:val="18"/>
        </w:rPr>
        <w:t>&lt;</w:t>
      </w:r>
      <w:r w:rsidRPr="00235C13">
        <w:rPr>
          <w:rFonts w:ascii="Courier New" w:hAnsi="Courier New" w:cs="Courier New"/>
          <w:b/>
          <w:i/>
          <w:sz w:val="18"/>
          <w:szCs w:val="18"/>
        </w:rPr>
        <w:t>contact</w:t>
      </w:r>
      <w:r>
        <w:rPr>
          <w:rFonts w:ascii="Courier New" w:hAnsi="Courier New" w:cs="Courier New"/>
          <w:b/>
          <w:i/>
          <w:sz w:val="18"/>
          <w:szCs w:val="18"/>
        </w:rPr>
        <w:t>/</w:t>
      </w:r>
      <w:r w:rsidRPr="00702EBE">
        <w:rPr>
          <w:rFonts w:ascii="Courier New" w:hAnsi="Courier New" w:cs="Courier New"/>
          <w:b/>
          <w:i/>
          <w:sz w:val="18"/>
          <w:szCs w:val="18"/>
        </w:rPr>
        <w:t>&gt;</w:t>
      </w:r>
      <w:r>
        <w:t xml:space="preserve"> which is nested in </w:t>
      </w:r>
      <w:r w:rsidRPr="007055D9">
        <w:t xml:space="preserve">the element </w:t>
      </w:r>
      <w:r>
        <w:rPr>
          <w:rFonts w:ascii="Courier New" w:hAnsi="Courier New" w:cs="Courier New"/>
          <w:b/>
          <w:i/>
          <w:sz w:val="18"/>
          <w:szCs w:val="18"/>
        </w:rPr>
        <w:t>&lt;</w:t>
      </w:r>
      <w:proofErr w:type="spellStart"/>
      <w:r>
        <w:rPr>
          <w:rFonts w:ascii="Courier New" w:hAnsi="Courier New" w:cs="Courier New"/>
          <w:b/>
          <w:i/>
          <w:sz w:val="18"/>
          <w:szCs w:val="18"/>
        </w:rPr>
        <w:t>contact_list</w:t>
      </w:r>
      <w:proofErr w:type="spellEnd"/>
      <w:r>
        <w:rPr>
          <w:rFonts w:ascii="Courier New" w:hAnsi="Courier New" w:cs="Courier New"/>
          <w:b/>
          <w:i/>
          <w:sz w:val="18"/>
          <w:szCs w:val="18"/>
        </w:rPr>
        <w:t>/&gt;.</w:t>
      </w:r>
      <w:r w:rsidRPr="00235C13">
        <w:t xml:space="preserve"> </w:t>
      </w:r>
      <w:r>
        <w:t xml:space="preserve">Each part in contact </w:t>
      </w:r>
      <w:r w:rsidRPr="00B3576F">
        <w:rPr>
          <w:rFonts w:cs="Courier New"/>
        </w:rPr>
        <w:t xml:space="preserve">is given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partner/</w:t>
      </w:r>
      <w:r w:rsidRPr="00702EBE">
        <w:rPr>
          <w:rFonts w:ascii="Courier New" w:hAnsi="Courier New" w:cs="Courier New"/>
          <w:b/>
          <w:i/>
          <w:sz w:val="18"/>
          <w:szCs w:val="18"/>
        </w:rPr>
        <w:t>&gt;</w:t>
      </w:r>
      <w:r>
        <w:rPr>
          <w:rFonts w:ascii="Courier New" w:hAnsi="Courier New" w:cs="Courier New"/>
          <w:b/>
          <w:i/>
          <w:sz w:val="18"/>
          <w:szCs w:val="18"/>
        </w:rPr>
        <w:t xml:space="preserve">. </w:t>
      </w:r>
      <w:r>
        <w:rPr>
          <w:rFonts w:cs="Courier New"/>
        </w:rPr>
        <w:t xml:space="preserve">The </w:t>
      </w:r>
      <w:r w:rsidRPr="0030552A">
        <w:rPr>
          <w:rFonts w:cs="Calibri"/>
          <w:lang w:eastAsia="zh-CN"/>
        </w:rPr>
        <w:t xml:space="preserve">static and kinetic </w:t>
      </w:r>
      <w:r w:rsidRPr="0030552A">
        <w:t>friction coefficients</w:t>
      </w:r>
      <w:r>
        <w:t xml:space="preserve"> </w:t>
      </w:r>
      <w:r>
        <w:rPr>
          <w:rFonts w:cs="Courier New"/>
        </w:rPr>
        <w:t xml:space="preserve">are defined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coefficients/</w:t>
      </w:r>
      <w:r w:rsidRPr="00702EBE">
        <w:rPr>
          <w:rFonts w:ascii="Courier New" w:hAnsi="Courier New" w:cs="Courier New"/>
          <w:b/>
          <w:i/>
          <w:sz w:val="18"/>
          <w:szCs w:val="18"/>
        </w:rPr>
        <w:t>&gt;</w:t>
      </w:r>
      <w:r>
        <w:t>.</w:t>
      </w:r>
    </w:p>
    <w:p w14:paraId="69D1EA25" w14:textId="77777777" w:rsidR="00FC68DB" w:rsidRDefault="00FC68DB" w:rsidP="00B202D2">
      <w:r>
        <w:t xml:space="preserve">The </w:t>
      </w:r>
      <w:r w:rsidRPr="0030552A">
        <w:t>friction property</w:t>
      </w:r>
      <w:r>
        <w:t xml:space="preserve"> between the head of a bolt to jointed parts is specified, where the joint is defined. </w:t>
      </w:r>
    </w:p>
    <w:p w14:paraId="35108806" w14:textId="77777777" w:rsidR="00FC68DB" w:rsidRPr="00880D5C" w:rsidRDefault="00FC68DB" w:rsidP="00B202D2">
      <w:pPr>
        <w:pStyle w:val="berschrift4"/>
        <w:rPr>
          <w:szCs w:val="26"/>
        </w:rPr>
      </w:pPr>
      <w:bookmarkStart w:id="355" w:name="_Ref414841585"/>
      <w:bookmarkStart w:id="356" w:name="_Toc3556951"/>
      <w:bookmarkStart w:id="357" w:name="_Toc34747201"/>
      <w:bookmarkStart w:id="358" w:name="_Toc77102015"/>
      <w:r w:rsidRPr="00880D5C">
        <w:rPr>
          <w:szCs w:val="26"/>
        </w:rPr>
        <w:t xml:space="preserve">Element </w:t>
      </w:r>
      <w:r w:rsidRPr="00880D5C">
        <w:rPr>
          <w:rFonts w:ascii="Courier New" w:hAnsi="Courier New" w:cs="Courier New"/>
          <w:b w:val="0"/>
          <w:i/>
          <w:szCs w:val="26"/>
        </w:rPr>
        <w:t>&lt;</w:t>
      </w:r>
      <w:proofErr w:type="spellStart"/>
      <w:r w:rsidRPr="00880D5C">
        <w:rPr>
          <w:rFonts w:ascii="Courier New" w:hAnsi="Courier New" w:cs="Courier New"/>
          <w:b w:val="0"/>
          <w:i/>
          <w:szCs w:val="26"/>
        </w:rPr>
        <w:t>contact_list</w:t>
      </w:r>
      <w:proofErr w:type="spellEnd"/>
      <w:r w:rsidRPr="00880D5C">
        <w:rPr>
          <w:rFonts w:ascii="Courier New" w:hAnsi="Courier New" w:cs="Courier New"/>
          <w:b w:val="0"/>
          <w:i/>
          <w:szCs w:val="26"/>
        </w:rPr>
        <w:t>/&gt;</w:t>
      </w:r>
      <w:bookmarkEnd w:id="355"/>
      <w:bookmarkEnd w:id="356"/>
      <w:bookmarkEnd w:id="357"/>
      <w:bookmarkEnd w:id="358"/>
    </w:p>
    <w:p w14:paraId="563F2E50" w14:textId="77777777" w:rsidR="00FC68DB" w:rsidRDefault="00FC68DB" w:rsidP="00B202D2">
      <w:r>
        <w:t xml:space="preserve">Relevant contacts, which are possible between the flange partners of a </w:t>
      </w:r>
      <w:r w:rsidRPr="00446313">
        <w:rPr>
          <w:rFonts w:ascii="Courier New" w:hAnsi="Courier New" w:cs="Courier New"/>
          <w:b/>
          <w:i/>
          <w:sz w:val="18"/>
          <w:szCs w:val="18"/>
        </w:rPr>
        <w:t>&lt;connection_group</w:t>
      </w:r>
      <w:r>
        <w:rPr>
          <w:rFonts w:ascii="Courier New" w:hAnsi="Courier New" w:cs="Courier New"/>
          <w:b/>
          <w:i/>
          <w:sz w:val="18"/>
          <w:szCs w:val="18"/>
        </w:rPr>
        <w:t>/</w:t>
      </w:r>
      <w:r w:rsidRPr="00446313">
        <w:rPr>
          <w:rFonts w:ascii="Courier New" w:hAnsi="Courier New" w:cs="Courier New"/>
          <w:b/>
          <w:i/>
          <w:sz w:val="18"/>
          <w:szCs w:val="18"/>
        </w:rPr>
        <w:t>&gt;</w:t>
      </w:r>
      <w:r>
        <w:t xml:space="preserve">, are collected in a </w:t>
      </w:r>
      <w:r>
        <w:rPr>
          <w:rFonts w:ascii="Courier New" w:hAnsi="Courier New" w:cs="Courier New"/>
          <w:b/>
          <w:i/>
          <w:sz w:val="18"/>
          <w:szCs w:val="18"/>
        </w:rPr>
        <w:t>&lt;</w:t>
      </w:r>
      <w:proofErr w:type="spellStart"/>
      <w:r>
        <w:rPr>
          <w:rFonts w:ascii="Courier New" w:hAnsi="Courier New" w:cs="Courier New"/>
          <w:b/>
          <w:i/>
          <w:sz w:val="18"/>
          <w:szCs w:val="18"/>
        </w:rPr>
        <w:t>contact_list</w:t>
      </w:r>
      <w:proofErr w:type="spellEnd"/>
      <w:r>
        <w:rPr>
          <w:rFonts w:ascii="Courier New" w:hAnsi="Courier New" w:cs="Courier New"/>
          <w:b/>
          <w:i/>
          <w:sz w:val="18"/>
          <w:szCs w:val="18"/>
        </w:rPr>
        <w:t>/&gt;</w:t>
      </w:r>
      <w:r>
        <w:t xml:space="preserve">. </w:t>
      </w:r>
    </w:p>
    <w:p w14:paraId="50E08EA0"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w:t>
      </w:r>
      <w:proofErr w:type="spellStart"/>
      <w:r>
        <w:rPr>
          <w:rFonts w:ascii="Courier New" w:hAnsi="Courier New" w:cs="Courier New"/>
          <w:b/>
          <w:i/>
          <w:sz w:val="18"/>
          <w:szCs w:val="18"/>
        </w:rPr>
        <w:t>contact_list</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element</w:t>
      </w:r>
      <w:r w:rsidRPr="00226A3F">
        <w:rPr>
          <w:rFonts w:ascii="Courier New" w:hAnsi="Courier New" w:cs="Courier New"/>
          <w:b/>
          <w:i/>
          <w:sz w:val="18"/>
          <w:szCs w:val="18"/>
        </w:rPr>
        <w:t>:</w:t>
      </w:r>
      <w:r w:rsidRPr="00226A3F">
        <w:t xml:space="preserve"> </w:t>
      </w:r>
    </w:p>
    <w:tbl>
      <w:tblPr>
        <w:tblW w:w="0" w:type="auto"/>
        <w:tblInd w:w="108" w:type="dxa"/>
        <w:tblLayout w:type="fixed"/>
        <w:tblLook w:val="04A0" w:firstRow="1" w:lastRow="0" w:firstColumn="1" w:lastColumn="0" w:noHBand="0" w:noVBand="1"/>
      </w:tblPr>
      <w:tblGrid>
        <w:gridCol w:w="2111"/>
        <w:gridCol w:w="2268"/>
        <w:gridCol w:w="1276"/>
        <w:gridCol w:w="2837"/>
      </w:tblGrid>
      <w:tr w:rsidR="00FC68DB" w:rsidRPr="000F7EEA" w14:paraId="11EA0DB6" w14:textId="77777777" w:rsidTr="00FC68DB">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1CC689D"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29D63CBB"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AE4A8C7" w14:textId="77777777" w:rsidR="00FC68DB" w:rsidRPr="00226A3F" w:rsidRDefault="00FC68DB" w:rsidP="00B202D2">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12BA1C6"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7E471976" w14:textId="77777777" w:rsidTr="00FC68DB">
        <w:trPr>
          <w:cantSplit/>
        </w:trPr>
        <w:tc>
          <w:tcPr>
            <w:tcW w:w="2111" w:type="dxa"/>
            <w:tcBorders>
              <w:top w:val="single" w:sz="8" w:space="0" w:color="000000"/>
              <w:left w:val="single" w:sz="8" w:space="0" w:color="000000"/>
              <w:bottom w:val="single" w:sz="4" w:space="0" w:color="000000"/>
              <w:right w:val="nil"/>
            </w:tcBorders>
            <w:hideMark/>
          </w:tcPr>
          <w:p w14:paraId="5B1CBE5B" w14:textId="77777777" w:rsidR="00FC68DB" w:rsidRPr="002D0B90" w:rsidRDefault="00FC68DB" w:rsidP="00B202D2">
            <w:pPr>
              <w:suppressAutoHyphens/>
              <w:rPr>
                <w:rFonts w:cs="Calibri"/>
                <w:sz w:val="20"/>
                <w:szCs w:val="20"/>
                <w:lang w:eastAsia="zh-CN"/>
              </w:rPr>
            </w:pPr>
            <w:r>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78BF8E95" w14:textId="77777777" w:rsidR="00FC68DB" w:rsidRPr="002D0B90" w:rsidRDefault="00FC68DB" w:rsidP="00B202D2">
            <w:pPr>
              <w:suppressAutoHyphens/>
              <w:rPr>
                <w:rFonts w:cs="Calibri"/>
                <w:sz w:val="20"/>
                <w:szCs w:val="20"/>
                <w:lang w:eastAsia="zh-CN"/>
              </w:rPr>
            </w:pPr>
            <w:r w:rsidRPr="002D0B90">
              <w:rPr>
                <w:sz w:val="20"/>
                <w:szCs w:val="20"/>
              </w:rPr>
              <w:t>1</w:t>
            </w:r>
            <w:r w:rsidRPr="003103A4">
              <w:rPr>
                <w:sz w:val="20"/>
                <w:szCs w:val="20"/>
              </w:rPr>
              <w:t xml:space="preserve"> - *</w:t>
            </w:r>
          </w:p>
        </w:tc>
        <w:tc>
          <w:tcPr>
            <w:tcW w:w="1276" w:type="dxa"/>
            <w:tcBorders>
              <w:top w:val="single" w:sz="8" w:space="0" w:color="000000"/>
              <w:left w:val="single" w:sz="4" w:space="0" w:color="000000"/>
              <w:bottom w:val="single" w:sz="4" w:space="0" w:color="000000"/>
              <w:right w:val="nil"/>
            </w:tcBorders>
            <w:hideMark/>
          </w:tcPr>
          <w:p w14:paraId="67CDEF0D" w14:textId="77777777" w:rsidR="00FC68DB" w:rsidRPr="002D0B90" w:rsidRDefault="00FC68DB" w:rsidP="00B202D2">
            <w:pPr>
              <w:suppressAutoHyphens/>
              <w:rPr>
                <w:rFonts w:cs="Calibri"/>
                <w:sz w:val="20"/>
                <w:szCs w:val="20"/>
                <w:lang w:eastAsia="zh-CN"/>
              </w:rPr>
            </w:pPr>
            <w:r>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6258A88D" w14:textId="77777777" w:rsidR="00FC68DB" w:rsidRPr="001C74F6" w:rsidRDefault="00FC68DB" w:rsidP="00B202D2">
            <w:pPr>
              <w:keepNext/>
              <w:suppressAutoHyphens/>
              <w:rPr>
                <w:rFonts w:cs="Calibri"/>
                <w:lang w:eastAsia="zh-CN"/>
              </w:rPr>
            </w:pPr>
            <w:r>
              <w:rPr>
                <w:sz w:val="20"/>
                <w:szCs w:val="20"/>
              </w:rPr>
              <w:t xml:space="preserve">Any set (= non-ordered pair) of physical contact partners must not appear more than once within a </w:t>
            </w:r>
            <w:r>
              <w:rPr>
                <w:rFonts w:ascii="Courier New" w:hAnsi="Courier New" w:cs="Courier New"/>
                <w:b/>
                <w:bCs/>
                <w:i/>
                <w:sz w:val="18"/>
                <w:szCs w:val="18"/>
              </w:rPr>
              <w:t>&lt;</w:t>
            </w:r>
            <w:proofErr w:type="spellStart"/>
            <w:r>
              <w:rPr>
                <w:rFonts w:ascii="Courier New" w:hAnsi="Courier New" w:cs="Courier New"/>
                <w:b/>
                <w:bCs/>
                <w:i/>
                <w:sz w:val="18"/>
                <w:szCs w:val="18"/>
              </w:rPr>
              <w:t>contact_list</w:t>
            </w:r>
            <w:proofErr w:type="spellEnd"/>
            <w:r>
              <w:rPr>
                <w:rFonts w:ascii="Courier New" w:hAnsi="Courier New" w:cs="Courier New"/>
                <w:b/>
                <w:bCs/>
                <w:i/>
                <w:sz w:val="18"/>
                <w:szCs w:val="18"/>
              </w:rPr>
              <w:t>/&gt;</w:t>
            </w:r>
            <w:r>
              <w:rPr>
                <w:sz w:val="20"/>
                <w:szCs w:val="20"/>
              </w:rPr>
              <w:t xml:space="preserve">. </w:t>
            </w:r>
          </w:p>
        </w:tc>
      </w:tr>
    </w:tbl>
    <w:p w14:paraId="08A8C7D2" w14:textId="5C955CD1" w:rsidR="00FC68DB" w:rsidRDefault="00FC68DB" w:rsidP="00B202D2">
      <w:pPr>
        <w:pStyle w:val="Beschriftung"/>
        <w:spacing w:before="120"/>
      </w:pPr>
      <w:bookmarkStart w:id="359" w:name="_Toc414573794"/>
      <w:bookmarkStart w:id="360" w:name="_Toc3566421"/>
      <w:bookmarkStart w:id="361" w:name="_Toc34747424"/>
      <w:bookmarkStart w:id="362" w:name="_Toc77095872"/>
      <w:r>
        <w:t xml:space="preserve">Table </w:t>
      </w:r>
      <w:r>
        <w:fldChar w:fldCharType="begin"/>
      </w:r>
      <w:r>
        <w:instrText xml:space="preserve"> SEQ Table \* ARABIC </w:instrText>
      </w:r>
      <w:r>
        <w:fldChar w:fldCharType="separate"/>
      </w:r>
      <w:r w:rsidR="008116BB">
        <w:rPr>
          <w:noProof/>
        </w:rPr>
        <w:t>14</w:t>
      </w:r>
      <w:r>
        <w:fldChar w:fldCharType="end"/>
      </w:r>
      <w:r>
        <w:t>: Nested element</w:t>
      </w:r>
      <w:r w:rsidRPr="00396648">
        <w:t xml:space="preserve">s of </w:t>
      </w:r>
      <w:r>
        <w:t xml:space="preserve">element </w:t>
      </w:r>
      <w:r w:rsidRPr="00491597">
        <w:rPr>
          <w:rFonts w:ascii="Courier New" w:hAnsi="Courier New" w:cs="Courier New"/>
        </w:rPr>
        <w:t>&lt;</w:t>
      </w:r>
      <w:proofErr w:type="spellStart"/>
      <w:r>
        <w:rPr>
          <w:rFonts w:ascii="Courier New" w:hAnsi="Courier New" w:cs="Courier New"/>
        </w:rPr>
        <w:t>contact_list</w:t>
      </w:r>
      <w:proofErr w:type="spellEnd"/>
      <w:r w:rsidRPr="00491597">
        <w:rPr>
          <w:rFonts w:ascii="Courier New" w:hAnsi="Courier New" w:cs="Courier New"/>
        </w:rPr>
        <w:t>/&gt;</w:t>
      </w:r>
      <w:bookmarkEnd w:id="359"/>
      <w:bookmarkEnd w:id="360"/>
      <w:bookmarkEnd w:id="361"/>
      <w:bookmarkEnd w:id="362"/>
      <w:r>
        <w:t xml:space="preserve"> </w:t>
      </w:r>
    </w:p>
    <w:p w14:paraId="4E0671D2" w14:textId="77777777" w:rsidR="00FC68DB" w:rsidRPr="00D63D88" w:rsidRDefault="00FC68DB" w:rsidP="00B202D2">
      <w:pPr>
        <w:spacing w:before="120"/>
      </w:pPr>
      <w:r>
        <w:t xml:space="preserve">The </w:t>
      </w:r>
      <w:r w:rsidRPr="00226A3F">
        <w:t xml:space="preserve">element </w:t>
      </w:r>
      <w:r>
        <w:rPr>
          <w:rFonts w:ascii="Courier New" w:hAnsi="Courier New" w:cs="Courier New"/>
          <w:b/>
          <w:bCs/>
          <w:i/>
          <w:sz w:val="18"/>
          <w:szCs w:val="18"/>
        </w:rPr>
        <w:t>&lt;</w:t>
      </w:r>
      <w:proofErr w:type="spellStart"/>
      <w:r>
        <w:rPr>
          <w:rFonts w:ascii="Courier New" w:hAnsi="Courier New" w:cs="Courier New"/>
          <w:b/>
          <w:bCs/>
          <w:i/>
          <w:sz w:val="18"/>
          <w:szCs w:val="18"/>
        </w:rPr>
        <w:t>contact_list</w:t>
      </w:r>
      <w:proofErr w:type="spellEnd"/>
      <w:r>
        <w:rPr>
          <w:rFonts w:ascii="Courier New" w:hAnsi="Courier New" w:cs="Courier New"/>
          <w:b/>
          <w:bCs/>
          <w:i/>
          <w:sz w:val="18"/>
          <w:szCs w:val="18"/>
        </w:rPr>
        <w:t>/&gt;</w:t>
      </w:r>
      <w:r>
        <w:t xml:space="preserve"> does not allow for any attributes. </w:t>
      </w:r>
    </w:p>
    <w:p w14:paraId="68495769" w14:textId="77777777" w:rsidR="00FC68DB" w:rsidRPr="00880D5C" w:rsidRDefault="00FC68DB" w:rsidP="00B202D2">
      <w:pPr>
        <w:pStyle w:val="berschrift4"/>
        <w:rPr>
          <w:szCs w:val="26"/>
        </w:rPr>
      </w:pPr>
      <w:bookmarkStart w:id="363" w:name="_Toc3556952"/>
      <w:bookmarkStart w:id="364" w:name="_Toc34747202"/>
      <w:bookmarkStart w:id="365" w:name="_Toc77102016"/>
      <w:r w:rsidRPr="00880D5C">
        <w:rPr>
          <w:szCs w:val="26"/>
        </w:rPr>
        <w:t xml:space="preserve">Element </w:t>
      </w:r>
      <w:r w:rsidRPr="00880D5C">
        <w:rPr>
          <w:rFonts w:ascii="Courier New" w:hAnsi="Courier New" w:cs="Courier New"/>
          <w:b w:val="0"/>
          <w:i/>
          <w:szCs w:val="26"/>
        </w:rPr>
        <w:t>&lt;contact</w:t>
      </w:r>
      <w:r>
        <w:rPr>
          <w:rFonts w:ascii="Courier New" w:hAnsi="Courier New" w:cs="Courier New"/>
          <w:b w:val="0"/>
          <w:i/>
          <w:szCs w:val="26"/>
        </w:rPr>
        <w:t>/</w:t>
      </w:r>
      <w:r w:rsidRPr="00880D5C">
        <w:rPr>
          <w:rFonts w:ascii="Courier New" w:hAnsi="Courier New" w:cs="Courier New"/>
          <w:b w:val="0"/>
          <w:i/>
          <w:szCs w:val="26"/>
        </w:rPr>
        <w:t>&gt;</w:t>
      </w:r>
      <w:bookmarkEnd w:id="363"/>
      <w:bookmarkEnd w:id="364"/>
      <w:bookmarkEnd w:id="365"/>
    </w:p>
    <w:p w14:paraId="60AB33FB" w14:textId="77777777" w:rsidR="00FC68DB" w:rsidRPr="00226A3F" w:rsidRDefault="00FC68DB" w:rsidP="00B202D2">
      <w:pPr>
        <w:spacing w:before="120"/>
      </w:pPr>
      <w:r>
        <w:t xml:space="preserve">The features or coefficients of a physical contact between flange partners are described by an element </w:t>
      </w:r>
      <w:r>
        <w:rPr>
          <w:rFonts w:ascii="Courier New" w:hAnsi="Courier New" w:cs="Courier New"/>
          <w:b/>
          <w:i/>
          <w:sz w:val="18"/>
          <w:szCs w:val="18"/>
        </w:rPr>
        <w:t>&lt;contact/&gt;</w:t>
      </w:r>
      <w:r>
        <w:t xml:space="preserve">. </w:t>
      </w:r>
    </w:p>
    <w:p w14:paraId="22F6000C"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contact/</w:t>
      </w:r>
      <w:r w:rsidRPr="00226A3F">
        <w:rPr>
          <w:rFonts w:ascii="Courier New" w:hAnsi="Courier New" w:cs="Courier New"/>
          <w:b/>
          <w:i/>
          <w:sz w:val="18"/>
          <w:szCs w:val="18"/>
        </w:rPr>
        <w:t>&gt;</w:t>
      </w:r>
      <w:r w:rsidRPr="00226A3F">
        <w:t xml:space="preserve"> </w:t>
      </w:r>
      <w:r w:rsidRPr="00226A3F">
        <w:rPr>
          <w:rFonts w:cs="Courier New"/>
        </w:rPr>
        <w:t>element</w:t>
      </w:r>
      <w:r w:rsidRPr="00226A3F">
        <w:rPr>
          <w:rFonts w:ascii="Courier New" w:hAnsi="Courier New" w:cs="Courier New"/>
          <w:b/>
          <w:i/>
          <w:sz w:val="18"/>
          <w:szCs w:val="18"/>
        </w:rPr>
        <w:t>:</w:t>
      </w:r>
      <w:r w:rsidRPr="00226A3F">
        <w:t xml:space="preserve"> </w:t>
      </w:r>
    </w:p>
    <w:tbl>
      <w:tblPr>
        <w:tblW w:w="0" w:type="auto"/>
        <w:tblInd w:w="108" w:type="dxa"/>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FC68DB" w:rsidRPr="000F7EEA" w14:paraId="32819709" w14:textId="77777777" w:rsidTr="00FC68DB">
        <w:trPr>
          <w:cantSplit/>
          <w:tblHeader/>
        </w:trPr>
        <w:tc>
          <w:tcPr>
            <w:tcW w:w="2111" w:type="dxa"/>
            <w:tcBorders>
              <w:top w:val="single" w:sz="4" w:space="0" w:color="000000"/>
              <w:bottom w:val="single" w:sz="4" w:space="0" w:color="000000"/>
            </w:tcBorders>
            <w:shd w:val="clear" w:color="auto" w:fill="F3F3F3"/>
            <w:vAlign w:val="bottom"/>
            <w:hideMark/>
          </w:tcPr>
          <w:p w14:paraId="526C9A5C"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4" w:space="0" w:color="000000"/>
              <w:bottom w:val="single" w:sz="4" w:space="0" w:color="000000"/>
            </w:tcBorders>
            <w:shd w:val="clear" w:color="auto" w:fill="F3F3F3"/>
            <w:vAlign w:val="bottom"/>
            <w:hideMark/>
          </w:tcPr>
          <w:p w14:paraId="2B6A98A2"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4" w:space="0" w:color="000000"/>
              <w:bottom w:val="single" w:sz="4" w:space="0" w:color="000000"/>
            </w:tcBorders>
            <w:shd w:val="clear" w:color="auto" w:fill="F3F3F3"/>
            <w:vAlign w:val="bottom"/>
            <w:hideMark/>
          </w:tcPr>
          <w:p w14:paraId="336E5731" w14:textId="77777777" w:rsidR="00FC68DB" w:rsidRPr="00226A3F" w:rsidRDefault="00FC68DB" w:rsidP="00B202D2">
            <w:pPr>
              <w:keepNext/>
              <w:suppressAutoHyphens/>
              <w:rPr>
                <w:rFonts w:cs="Calibri"/>
                <w:b/>
                <w:i/>
                <w:lang w:eastAsia="zh-CN"/>
              </w:rPr>
            </w:pPr>
            <w:r>
              <w:rPr>
                <w:b/>
                <w:i/>
              </w:rPr>
              <w:t>Use</w:t>
            </w:r>
          </w:p>
        </w:tc>
        <w:tc>
          <w:tcPr>
            <w:tcW w:w="2837" w:type="dxa"/>
            <w:tcBorders>
              <w:top w:val="single" w:sz="4" w:space="0" w:color="000000"/>
              <w:bottom w:val="single" w:sz="4" w:space="0" w:color="000000"/>
            </w:tcBorders>
            <w:shd w:val="clear" w:color="auto" w:fill="F3F3F3"/>
            <w:vAlign w:val="bottom"/>
            <w:hideMark/>
          </w:tcPr>
          <w:p w14:paraId="2B13D290"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73A29076" w14:textId="77777777" w:rsidTr="00FC68DB">
        <w:trPr>
          <w:cantSplit/>
        </w:trPr>
        <w:tc>
          <w:tcPr>
            <w:tcW w:w="2111" w:type="dxa"/>
            <w:tcBorders>
              <w:top w:val="single" w:sz="4" w:space="0" w:color="000000"/>
            </w:tcBorders>
            <w:hideMark/>
          </w:tcPr>
          <w:p w14:paraId="308BFB01" w14:textId="77777777" w:rsidR="00FC68DB" w:rsidRPr="002D0B90" w:rsidRDefault="00FC68DB" w:rsidP="00B202D2">
            <w:pPr>
              <w:suppressAutoHyphens/>
              <w:rPr>
                <w:rFonts w:cs="Calibri"/>
                <w:sz w:val="20"/>
                <w:szCs w:val="20"/>
                <w:lang w:eastAsia="zh-CN"/>
              </w:rPr>
            </w:pPr>
            <w:r>
              <w:rPr>
                <w:sz w:val="20"/>
                <w:szCs w:val="20"/>
              </w:rPr>
              <w:t>partner</w:t>
            </w:r>
          </w:p>
        </w:tc>
        <w:tc>
          <w:tcPr>
            <w:tcW w:w="2268" w:type="dxa"/>
            <w:tcBorders>
              <w:top w:val="single" w:sz="4" w:space="0" w:color="000000"/>
            </w:tcBorders>
            <w:hideMark/>
          </w:tcPr>
          <w:p w14:paraId="05291AD3" w14:textId="77777777" w:rsidR="00FC68DB" w:rsidRPr="002D0B90" w:rsidRDefault="00FC68DB" w:rsidP="00B202D2">
            <w:pPr>
              <w:suppressAutoHyphens/>
              <w:rPr>
                <w:rFonts w:cs="Calibri"/>
                <w:sz w:val="20"/>
                <w:szCs w:val="20"/>
                <w:lang w:eastAsia="zh-CN"/>
              </w:rPr>
            </w:pPr>
            <w:r>
              <w:rPr>
                <w:sz w:val="20"/>
                <w:szCs w:val="20"/>
              </w:rPr>
              <w:t>2</w:t>
            </w:r>
          </w:p>
        </w:tc>
        <w:tc>
          <w:tcPr>
            <w:tcW w:w="1276" w:type="dxa"/>
            <w:tcBorders>
              <w:top w:val="single" w:sz="4" w:space="0" w:color="000000"/>
            </w:tcBorders>
            <w:hideMark/>
          </w:tcPr>
          <w:p w14:paraId="14F6D2BE" w14:textId="77777777" w:rsidR="00FC68DB" w:rsidRPr="002D0B90" w:rsidRDefault="00FC68DB" w:rsidP="00B202D2">
            <w:pPr>
              <w:suppressAutoHyphens/>
              <w:rPr>
                <w:rFonts w:cs="Calibri"/>
                <w:sz w:val="20"/>
                <w:szCs w:val="20"/>
                <w:lang w:eastAsia="zh-CN"/>
              </w:rPr>
            </w:pPr>
            <w:r>
              <w:rPr>
                <w:sz w:val="20"/>
                <w:szCs w:val="20"/>
              </w:rPr>
              <w:t>Required</w:t>
            </w:r>
          </w:p>
        </w:tc>
        <w:tc>
          <w:tcPr>
            <w:tcW w:w="2837" w:type="dxa"/>
            <w:tcBorders>
              <w:top w:val="single" w:sz="4" w:space="0" w:color="000000"/>
            </w:tcBorders>
            <w:hideMark/>
          </w:tcPr>
          <w:p w14:paraId="5BFF7E71" w14:textId="77777777" w:rsidR="00FC68DB" w:rsidRPr="001C74F6" w:rsidRDefault="00FC68DB" w:rsidP="00B202D2">
            <w:pPr>
              <w:keepNext/>
              <w:suppressAutoHyphens/>
              <w:rPr>
                <w:rFonts w:cs="Calibri"/>
                <w:lang w:eastAsia="zh-CN"/>
              </w:rPr>
            </w:pPr>
            <w:r>
              <w:rPr>
                <w:sz w:val="20"/>
                <w:szCs w:val="20"/>
              </w:rPr>
              <w:t>-</w:t>
            </w:r>
          </w:p>
        </w:tc>
      </w:tr>
      <w:tr w:rsidR="00FC68DB" w:rsidRPr="000F7EEA" w14:paraId="42717B52" w14:textId="77777777" w:rsidTr="00FC68DB">
        <w:trPr>
          <w:cantSplit/>
        </w:trPr>
        <w:tc>
          <w:tcPr>
            <w:tcW w:w="2111" w:type="dxa"/>
            <w:hideMark/>
          </w:tcPr>
          <w:p w14:paraId="3E8CEFC9" w14:textId="77777777" w:rsidR="00FC68DB" w:rsidRDefault="00FC68DB" w:rsidP="00B202D2">
            <w:pPr>
              <w:suppressAutoHyphens/>
              <w:rPr>
                <w:sz w:val="20"/>
                <w:szCs w:val="20"/>
              </w:rPr>
            </w:pPr>
            <w:r>
              <w:rPr>
                <w:sz w:val="20"/>
                <w:szCs w:val="20"/>
              </w:rPr>
              <w:t>coefficients</w:t>
            </w:r>
          </w:p>
        </w:tc>
        <w:tc>
          <w:tcPr>
            <w:tcW w:w="2268" w:type="dxa"/>
            <w:hideMark/>
          </w:tcPr>
          <w:p w14:paraId="3FD7C1AB" w14:textId="77777777" w:rsidR="00FC68DB" w:rsidRDefault="00FC68DB" w:rsidP="00B202D2">
            <w:pPr>
              <w:suppressAutoHyphens/>
              <w:rPr>
                <w:sz w:val="20"/>
                <w:szCs w:val="20"/>
              </w:rPr>
            </w:pPr>
            <w:r>
              <w:rPr>
                <w:sz w:val="20"/>
                <w:szCs w:val="20"/>
              </w:rPr>
              <w:t>1</w:t>
            </w:r>
          </w:p>
        </w:tc>
        <w:tc>
          <w:tcPr>
            <w:tcW w:w="1276" w:type="dxa"/>
            <w:hideMark/>
          </w:tcPr>
          <w:p w14:paraId="532D9A2E" w14:textId="77777777" w:rsidR="00FC68DB" w:rsidRDefault="00FC68DB" w:rsidP="00B202D2">
            <w:pPr>
              <w:suppressAutoHyphens/>
              <w:rPr>
                <w:sz w:val="20"/>
                <w:szCs w:val="20"/>
              </w:rPr>
            </w:pPr>
            <w:r>
              <w:rPr>
                <w:sz w:val="20"/>
                <w:szCs w:val="20"/>
              </w:rPr>
              <w:t>Required</w:t>
            </w:r>
          </w:p>
        </w:tc>
        <w:tc>
          <w:tcPr>
            <w:tcW w:w="2837" w:type="dxa"/>
            <w:hideMark/>
          </w:tcPr>
          <w:p w14:paraId="1780C77B" w14:textId="77777777" w:rsidR="00FC68DB" w:rsidRDefault="00FC68DB" w:rsidP="00B202D2">
            <w:pPr>
              <w:keepNext/>
              <w:suppressAutoHyphens/>
              <w:rPr>
                <w:sz w:val="20"/>
                <w:szCs w:val="20"/>
              </w:rPr>
            </w:pPr>
            <w:r>
              <w:rPr>
                <w:sz w:val="20"/>
                <w:szCs w:val="20"/>
              </w:rPr>
              <w:t>-</w:t>
            </w:r>
          </w:p>
        </w:tc>
      </w:tr>
    </w:tbl>
    <w:p w14:paraId="1694D720" w14:textId="42E9D9B6" w:rsidR="00FC68DB" w:rsidRDefault="00FC68DB" w:rsidP="00B202D2">
      <w:pPr>
        <w:pStyle w:val="Beschriftung"/>
        <w:spacing w:before="120"/>
      </w:pPr>
      <w:bookmarkStart w:id="366" w:name="_Toc3566422"/>
      <w:bookmarkStart w:id="367" w:name="_Toc34747425"/>
      <w:bookmarkStart w:id="368" w:name="_Toc77095873"/>
      <w:r>
        <w:t xml:space="preserve">Table </w:t>
      </w:r>
      <w:r>
        <w:fldChar w:fldCharType="begin"/>
      </w:r>
      <w:r>
        <w:instrText xml:space="preserve"> SEQ Table \* ARABIC </w:instrText>
      </w:r>
      <w:r>
        <w:fldChar w:fldCharType="separate"/>
      </w:r>
      <w:r w:rsidR="008116BB">
        <w:rPr>
          <w:noProof/>
        </w:rPr>
        <w:t>15</w:t>
      </w:r>
      <w:r>
        <w:fldChar w:fldCharType="end"/>
      </w:r>
      <w:r>
        <w:t>: Nested element</w:t>
      </w:r>
      <w:r w:rsidRPr="00396648">
        <w:t xml:space="preserve">s of </w:t>
      </w:r>
      <w:r>
        <w:t xml:space="preserve">element </w:t>
      </w:r>
      <w:r w:rsidRPr="00491597">
        <w:rPr>
          <w:rFonts w:ascii="Courier New" w:hAnsi="Courier New" w:cs="Courier New"/>
        </w:rPr>
        <w:t>&lt;</w:t>
      </w:r>
      <w:r>
        <w:rPr>
          <w:rFonts w:ascii="Courier New" w:hAnsi="Courier New" w:cs="Courier New"/>
        </w:rPr>
        <w:t>contact/</w:t>
      </w:r>
      <w:r w:rsidRPr="00491597">
        <w:rPr>
          <w:rFonts w:ascii="Courier New" w:hAnsi="Courier New" w:cs="Courier New"/>
        </w:rPr>
        <w:t>&gt;</w:t>
      </w:r>
      <w:bookmarkEnd w:id="366"/>
      <w:bookmarkEnd w:id="367"/>
      <w:bookmarkEnd w:id="368"/>
      <w:r>
        <w:t xml:space="preserve"> </w:t>
      </w:r>
    </w:p>
    <w:p w14:paraId="670DB466" w14:textId="77777777" w:rsidR="00FC68DB" w:rsidRDefault="00FC68DB" w:rsidP="00B202D2">
      <w:pPr>
        <w:spacing w:before="120"/>
      </w:pPr>
      <w:r>
        <w:t xml:space="preserve">Ordering of </w:t>
      </w:r>
      <w:r w:rsidRPr="00226A3F">
        <w:rPr>
          <w:rFonts w:ascii="Courier New" w:hAnsi="Courier New" w:cs="Courier New"/>
          <w:b/>
          <w:i/>
          <w:sz w:val="18"/>
          <w:szCs w:val="18"/>
        </w:rPr>
        <w:t>&lt;</w:t>
      </w:r>
      <w:r>
        <w:rPr>
          <w:rFonts w:ascii="Courier New" w:hAnsi="Courier New" w:cs="Courier New"/>
          <w:b/>
          <w:i/>
          <w:sz w:val="18"/>
          <w:szCs w:val="18"/>
        </w:rPr>
        <w:t>contact/</w:t>
      </w:r>
      <w:r w:rsidRPr="00226A3F">
        <w:rPr>
          <w:rFonts w:ascii="Courier New" w:hAnsi="Courier New" w:cs="Courier New"/>
          <w:b/>
          <w:i/>
          <w:sz w:val="18"/>
          <w:szCs w:val="18"/>
        </w:rPr>
        <w:t>&gt;</w:t>
      </w:r>
      <w:r w:rsidRPr="00226A3F">
        <w:t xml:space="preserve"> </w:t>
      </w:r>
      <w:r w:rsidRPr="00226A3F">
        <w:rPr>
          <w:rFonts w:cs="Courier New"/>
        </w:rPr>
        <w:t>element</w:t>
      </w:r>
      <w:r>
        <w:rPr>
          <w:rFonts w:cs="Courier New"/>
        </w:rPr>
        <w:t>s</w:t>
      </w:r>
      <w:r>
        <w:t xml:space="preserve"> within a </w:t>
      </w:r>
      <w:r>
        <w:rPr>
          <w:rFonts w:ascii="Courier New" w:hAnsi="Courier New" w:cs="Courier New"/>
          <w:b/>
          <w:bCs/>
          <w:i/>
          <w:sz w:val="18"/>
          <w:szCs w:val="18"/>
        </w:rPr>
        <w:t>&lt;</w:t>
      </w:r>
      <w:proofErr w:type="spellStart"/>
      <w:r>
        <w:rPr>
          <w:rFonts w:ascii="Courier New" w:hAnsi="Courier New" w:cs="Courier New"/>
          <w:b/>
          <w:bCs/>
          <w:i/>
          <w:sz w:val="18"/>
          <w:szCs w:val="18"/>
        </w:rPr>
        <w:t>contact_list</w:t>
      </w:r>
      <w:proofErr w:type="spellEnd"/>
      <w:r>
        <w:rPr>
          <w:rFonts w:ascii="Courier New" w:hAnsi="Courier New" w:cs="Courier New"/>
          <w:b/>
          <w:bCs/>
          <w:i/>
          <w:sz w:val="18"/>
          <w:szCs w:val="18"/>
        </w:rPr>
        <w:t>/&gt;</w:t>
      </w:r>
      <w:r>
        <w:t xml:space="preserve"> is irrelevant, since it is assumed that features of a physical contact are invariant under permutation of the two involved materials. </w:t>
      </w:r>
    </w:p>
    <w:p w14:paraId="13CE9BBA" w14:textId="77777777" w:rsidR="00FC68DB" w:rsidRDefault="00FC68DB" w:rsidP="00B202D2">
      <w:pPr>
        <w:spacing w:before="120"/>
      </w:pPr>
      <w:r>
        <w:t xml:space="preserve">The </w:t>
      </w:r>
      <w:r w:rsidRPr="00226A3F">
        <w:t xml:space="preserve">element </w:t>
      </w:r>
      <w:r>
        <w:rPr>
          <w:rFonts w:ascii="Courier New" w:hAnsi="Courier New" w:cs="Courier New"/>
          <w:b/>
          <w:bCs/>
          <w:i/>
          <w:sz w:val="18"/>
          <w:szCs w:val="18"/>
        </w:rPr>
        <w:t>&lt;contact/&gt;</w:t>
      </w:r>
      <w:r>
        <w:t xml:space="preserve"> does not allow for any attributes. </w:t>
      </w:r>
    </w:p>
    <w:p w14:paraId="7838ECE8" w14:textId="77777777" w:rsidR="00FC68DB" w:rsidRDefault="00FC68DB" w:rsidP="00B202D2">
      <w:pPr>
        <w:pStyle w:val="berschrift4"/>
        <w:rPr>
          <w:i/>
        </w:rPr>
      </w:pPr>
      <w:bookmarkStart w:id="369" w:name="_Toc3556953"/>
      <w:bookmarkStart w:id="370" w:name="_Toc34747203"/>
      <w:bookmarkStart w:id="371" w:name="_Toc77102017"/>
      <w:r w:rsidRPr="00880D5C">
        <w:rPr>
          <w:szCs w:val="26"/>
        </w:rPr>
        <w:t>Element</w:t>
      </w:r>
      <w:r>
        <w:t xml:space="preserve"> </w:t>
      </w:r>
      <w:r w:rsidRPr="00AC1E58">
        <w:rPr>
          <w:rFonts w:ascii="Courier New" w:hAnsi="Courier New" w:cs="Courier New"/>
          <w:b w:val="0"/>
          <w:i/>
          <w:szCs w:val="26"/>
        </w:rPr>
        <w:t>&lt;partner</w:t>
      </w:r>
      <w:r>
        <w:rPr>
          <w:rFonts w:ascii="Courier New" w:hAnsi="Courier New" w:cs="Courier New"/>
          <w:b w:val="0"/>
          <w:i/>
          <w:szCs w:val="26"/>
        </w:rPr>
        <w:t>/</w:t>
      </w:r>
      <w:r w:rsidRPr="00AC1E58">
        <w:rPr>
          <w:rFonts w:ascii="Courier New" w:hAnsi="Courier New" w:cs="Courier New"/>
          <w:b w:val="0"/>
          <w:i/>
          <w:szCs w:val="26"/>
        </w:rPr>
        <w:t>&gt;</w:t>
      </w:r>
      <w:bookmarkEnd w:id="369"/>
      <w:bookmarkEnd w:id="370"/>
      <w:bookmarkEnd w:id="371"/>
    </w:p>
    <w:p w14:paraId="3AE58548" w14:textId="77777777" w:rsidR="00FC68DB" w:rsidRDefault="00FC68DB" w:rsidP="00B202D2">
      <w:r>
        <w:t xml:space="preserve">Each joint partner involved in a contact is specified by the element </w:t>
      </w:r>
      <w:r w:rsidRPr="00702EBE">
        <w:rPr>
          <w:rFonts w:ascii="Courier New" w:hAnsi="Courier New" w:cs="Courier New"/>
          <w:b/>
          <w:i/>
          <w:sz w:val="18"/>
          <w:szCs w:val="18"/>
        </w:rPr>
        <w:t>&lt;</w:t>
      </w:r>
      <w:r>
        <w:rPr>
          <w:rFonts w:ascii="Courier New" w:hAnsi="Courier New" w:cs="Courier New"/>
          <w:b/>
          <w:i/>
          <w:sz w:val="18"/>
          <w:szCs w:val="18"/>
        </w:rPr>
        <w:t>partner/</w:t>
      </w:r>
      <w:r w:rsidRPr="00AC1E58">
        <w:rPr>
          <w:rFonts w:ascii="Courier New" w:hAnsi="Courier New" w:cs="Courier New"/>
          <w:b/>
          <w:i/>
          <w:sz w:val="18"/>
          <w:szCs w:val="18"/>
        </w:rPr>
        <w:t>&gt;</w:t>
      </w:r>
      <w:r w:rsidRPr="00AC1E58">
        <w:rPr>
          <w:rFonts w:cs="Courier New"/>
        </w:rPr>
        <w:t xml:space="preserve">. </w:t>
      </w:r>
      <w:r>
        <w:rPr>
          <w:rFonts w:cs="Courier New"/>
        </w:rPr>
        <w:t xml:space="preserve">Only the first level parts/assemblies which are listed in </w:t>
      </w:r>
      <w:r w:rsidRPr="00446313">
        <w:rPr>
          <w:rFonts w:ascii="Courier New" w:hAnsi="Courier New" w:cs="Courier New"/>
          <w:b/>
          <w:i/>
          <w:sz w:val="18"/>
          <w:szCs w:val="18"/>
        </w:rPr>
        <w:t>&lt;connected_to</w:t>
      </w:r>
      <w:r>
        <w:rPr>
          <w:rFonts w:ascii="Courier New" w:hAnsi="Courier New" w:cs="Courier New"/>
          <w:b/>
          <w:i/>
          <w:sz w:val="18"/>
          <w:szCs w:val="18"/>
        </w:rPr>
        <w:t>/</w:t>
      </w:r>
      <w:r w:rsidRPr="00AC1E58">
        <w:rPr>
          <w:rFonts w:ascii="Courier New" w:hAnsi="Courier New" w:cs="Courier New"/>
          <w:b/>
          <w:i/>
          <w:sz w:val="18"/>
          <w:szCs w:val="18"/>
        </w:rPr>
        <w:t>&gt;</w:t>
      </w:r>
      <w:r w:rsidRPr="00BA1A5F">
        <w:rPr>
          <w:rFonts w:cs="Courier New"/>
        </w:rPr>
        <w:t>,</w:t>
      </w:r>
      <w:r w:rsidRPr="00E7532E">
        <w:t xml:space="preserve"> </w:t>
      </w:r>
      <w:r w:rsidRPr="00BE444C">
        <w:t>are allowed</w:t>
      </w:r>
      <w:r w:rsidRPr="00AC1E58">
        <w:t xml:space="preserve">. </w:t>
      </w:r>
    </w:p>
    <w:p w14:paraId="1236DE85"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partner/</w:t>
      </w:r>
      <w:r w:rsidRPr="00226A3F">
        <w:rPr>
          <w:rFonts w:ascii="Courier New" w:hAnsi="Courier New" w:cs="Courier New"/>
          <w:b/>
          <w:i/>
          <w:sz w:val="18"/>
          <w:szCs w:val="18"/>
        </w:rPr>
        <w:t>&gt;</w:t>
      </w:r>
      <w:r w:rsidRPr="00226A3F">
        <w:t xml:space="preserve"> </w:t>
      </w:r>
      <w:r w:rsidRPr="00226A3F">
        <w:rPr>
          <w:rFonts w:cs="Courier New"/>
        </w:rPr>
        <w:t>element</w:t>
      </w:r>
      <w:r w:rsidRPr="00226A3F">
        <w:rPr>
          <w:rFonts w:ascii="Courier New" w:hAnsi="Courier New" w:cs="Courier New"/>
          <w:b/>
          <w:i/>
          <w:sz w:val="18"/>
          <w:szCs w:val="18"/>
        </w:rPr>
        <w:t>:</w:t>
      </w:r>
      <w:r w:rsidRPr="00226A3F">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0F7EEA" w14:paraId="5A69F6CF"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E03531B"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09814E4"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5663FC1"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5EA8892E"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2A3A127"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268491E2" w14:textId="77777777" w:rsidTr="00FC68DB">
        <w:tc>
          <w:tcPr>
            <w:tcW w:w="1526" w:type="dxa"/>
            <w:tcBorders>
              <w:top w:val="dotted" w:sz="4" w:space="0" w:color="000000"/>
              <w:left w:val="single" w:sz="8" w:space="0" w:color="000000"/>
              <w:bottom w:val="single" w:sz="4" w:space="0" w:color="000000"/>
              <w:right w:val="nil"/>
            </w:tcBorders>
          </w:tcPr>
          <w:p w14:paraId="2E2E5266" w14:textId="77777777" w:rsidR="00FC68DB" w:rsidRPr="003103A4" w:rsidRDefault="00FC68DB" w:rsidP="00B202D2">
            <w:pPr>
              <w:suppressAutoHyphens/>
              <w:rPr>
                <w:sz w:val="20"/>
                <w:szCs w:val="20"/>
              </w:rPr>
            </w:pPr>
            <w:proofErr w:type="spellStart"/>
            <w:r>
              <w:rPr>
                <w:sz w:val="20"/>
                <w:szCs w:val="20"/>
              </w:rPr>
              <w:t>part_index</w:t>
            </w:r>
            <w:proofErr w:type="spellEnd"/>
          </w:p>
        </w:tc>
        <w:tc>
          <w:tcPr>
            <w:tcW w:w="1538" w:type="dxa"/>
            <w:tcBorders>
              <w:top w:val="dotted" w:sz="4" w:space="0" w:color="000000"/>
              <w:left w:val="single" w:sz="4" w:space="0" w:color="000000"/>
              <w:bottom w:val="single" w:sz="4" w:space="0" w:color="000000"/>
              <w:right w:val="nil"/>
            </w:tcBorders>
          </w:tcPr>
          <w:p w14:paraId="421BCC73" w14:textId="77777777" w:rsidR="00FC68DB" w:rsidRPr="003103A4" w:rsidRDefault="00FC68DB" w:rsidP="00B202D2">
            <w:pPr>
              <w:suppressAutoHyphens/>
              <w:rPr>
                <w:sz w:val="20"/>
                <w:szCs w:val="20"/>
              </w:rPr>
            </w:pPr>
            <w:r>
              <w:rPr>
                <w:sz w:val="20"/>
                <w:szCs w:val="20"/>
              </w:rPr>
              <w:t>Integer</w:t>
            </w:r>
          </w:p>
        </w:tc>
        <w:tc>
          <w:tcPr>
            <w:tcW w:w="1612" w:type="dxa"/>
            <w:tcBorders>
              <w:top w:val="dotted" w:sz="4" w:space="0" w:color="000000"/>
              <w:left w:val="single" w:sz="4" w:space="0" w:color="000000"/>
              <w:bottom w:val="single" w:sz="4" w:space="0" w:color="000000"/>
              <w:right w:val="nil"/>
            </w:tcBorders>
          </w:tcPr>
          <w:p w14:paraId="3F7F36DD" w14:textId="77777777" w:rsidR="00FC68DB" w:rsidRPr="003103A4" w:rsidRDefault="00FC68DB" w:rsidP="00B202D2">
            <w:pPr>
              <w:suppressAutoHyphens/>
              <w:rPr>
                <w:sz w:val="20"/>
                <w:szCs w:val="20"/>
              </w:rPr>
            </w:pPr>
          </w:p>
        </w:tc>
        <w:tc>
          <w:tcPr>
            <w:tcW w:w="1352" w:type="dxa"/>
            <w:tcBorders>
              <w:top w:val="dotted" w:sz="4" w:space="0" w:color="000000"/>
              <w:left w:val="single" w:sz="4" w:space="0" w:color="000000"/>
              <w:bottom w:val="single" w:sz="4" w:space="0" w:color="000000"/>
              <w:right w:val="nil"/>
            </w:tcBorders>
          </w:tcPr>
          <w:p w14:paraId="0E688305" w14:textId="77777777" w:rsidR="00FC68DB" w:rsidRPr="003103A4" w:rsidRDefault="00FC68DB" w:rsidP="00B202D2">
            <w:pPr>
              <w:suppressAutoHyphens/>
              <w:rPr>
                <w:sz w:val="20"/>
                <w:szCs w:val="20"/>
              </w:rPr>
            </w:pPr>
            <w:r>
              <w:rPr>
                <w:sz w:val="20"/>
                <w:szCs w:val="20"/>
              </w:rPr>
              <w:t>Required</w:t>
            </w:r>
          </w:p>
        </w:tc>
        <w:tc>
          <w:tcPr>
            <w:tcW w:w="2492" w:type="dxa"/>
            <w:tcBorders>
              <w:top w:val="dotted" w:sz="4" w:space="0" w:color="000000"/>
              <w:left w:val="single" w:sz="4" w:space="0" w:color="000000"/>
              <w:bottom w:val="single" w:sz="4" w:space="0" w:color="000000"/>
              <w:right w:val="single" w:sz="8" w:space="0" w:color="000000"/>
            </w:tcBorders>
          </w:tcPr>
          <w:p w14:paraId="5A771C46" w14:textId="77777777" w:rsidR="00FC68DB" w:rsidRPr="003103A4" w:rsidRDefault="00FC68DB" w:rsidP="00B202D2">
            <w:pPr>
              <w:suppressAutoHyphens/>
              <w:rPr>
                <w:sz w:val="20"/>
                <w:szCs w:val="20"/>
              </w:rPr>
            </w:pPr>
          </w:p>
        </w:tc>
      </w:tr>
    </w:tbl>
    <w:p w14:paraId="46DD4685" w14:textId="1BFE10CB" w:rsidR="00FC68DB" w:rsidRDefault="00FC68DB" w:rsidP="00B202D2">
      <w:pPr>
        <w:pStyle w:val="Beschriftung"/>
        <w:spacing w:before="120"/>
      </w:pPr>
      <w:bookmarkStart w:id="372" w:name="_Toc414573795"/>
      <w:bookmarkStart w:id="373" w:name="_Toc3566423"/>
      <w:bookmarkStart w:id="374" w:name="_Toc34747426"/>
      <w:bookmarkStart w:id="375" w:name="_Toc77095874"/>
      <w:r>
        <w:t xml:space="preserve">Table </w:t>
      </w:r>
      <w:r>
        <w:fldChar w:fldCharType="begin"/>
      </w:r>
      <w:r>
        <w:instrText xml:space="preserve"> SEQ Table \* ARABIC </w:instrText>
      </w:r>
      <w:r>
        <w:fldChar w:fldCharType="separate"/>
      </w:r>
      <w:r w:rsidR="008116BB">
        <w:rPr>
          <w:noProof/>
        </w:rPr>
        <w:t>16</w:t>
      </w:r>
      <w:r>
        <w:fldChar w:fldCharType="end"/>
      </w:r>
      <w:r>
        <w:t xml:space="preserve">: Attributes of element </w:t>
      </w:r>
      <w:r w:rsidRPr="00491597">
        <w:rPr>
          <w:rFonts w:ascii="Courier New" w:hAnsi="Courier New" w:cs="Courier New"/>
        </w:rPr>
        <w:t>&lt;</w:t>
      </w:r>
      <w:r>
        <w:rPr>
          <w:rFonts w:ascii="Courier New" w:hAnsi="Courier New" w:cs="Courier New"/>
        </w:rPr>
        <w:t>partner/</w:t>
      </w:r>
      <w:r w:rsidRPr="00491597">
        <w:rPr>
          <w:rFonts w:ascii="Courier New" w:hAnsi="Courier New" w:cs="Courier New"/>
        </w:rPr>
        <w:t>&gt;</w:t>
      </w:r>
      <w:bookmarkEnd w:id="372"/>
      <w:bookmarkEnd w:id="373"/>
      <w:bookmarkEnd w:id="374"/>
      <w:bookmarkEnd w:id="375"/>
      <w:r>
        <w:t xml:space="preserve"> </w:t>
      </w:r>
    </w:p>
    <w:p w14:paraId="31E737BB" w14:textId="77777777" w:rsidR="00FC68DB" w:rsidRPr="000B11EA" w:rsidRDefault="00FC68DB" w:rsidP="00B202D2">
      <w:r w:rsidRPr="000B11EA">
        <w:lastRenderedPageBreak/>
        <w:t xml:space="preserve">These attributes have following semantics: </w:t>
      </w:r>
    </w:p>
    <w:p w14:paraId="0E51CB7E" w14:textId="607CB315" w:rsidR="00FC68DB" w:rsidRDefault="00FC68DB" w:rsidP="00BA04B6">
      <w:pPr>
        <w:numPr>
          <w:ilvl w:val="0"/>
          <w:numId w:val="23"/>
        </w:numPr>
        <w:tabs>
          <w:tab w:val="clear" w:pos="403"/>
        </w:tabs>
        <w:spacing w:before="120" w:line="240" w:lineRule="auto"/>
      </w:pPr>
      <w:proofErr w:type="spellStart"/>
      <w:r>
        <w:rPr>
          <w:rFonts w:ascii="Courier New" w:hAnsi="Courier New"/>
          <w:sz w:val="18"/>
          <w:szCs w:val="18"/>
        </w:rPr>
        <w:t>part_index</w:t>
      </w:r>
      <w:proofErr w:type="spellEnd"/>
      <w:r w:rsidRPr="000B11EA">
        <w:t xml:space="preserve">: </w:t>
      </w:r>
      <w:r>
        <w:t xml:space="preserve">The flange partner with this index (see section </w:t>
      </w:r>
      <w:r>
        <w:fldChar w:fldCharType="begin"/>
      </w:r>
      <w:r>
        <w:instrText xml:space="preserve"> REF _Ref428791371 \r \h </w:instrText>
      </w:r>
      <w:r>
        <w:fldChar w:fldCharType="separate"/>
      </w:r>
      <w:r w:rsidR="008116BB">
        <w:t>7.3.1.1</w:t>
      </w:r>
      <w:r>
        <w:fldChar w:fldCharType="end"/>
      </w:r>
      <w:r>
        <w:t xml:space="preserve">). The part of the flange is referenced by </w:t>
      </w:r>
      <w:r w:rsidRPr="007055D9">
        <w:t xml:space="preserve">the attribute </w:t>
      </w:r>
      <w:r>
        <w:rPr>
          <w:rStyle w:val="XMLAttribute"/>
        </w:rPr>
        <w:t>i</w:t>
      </w:r>
      <w:r w:rsidRPr="007055D9">
        <w:rPr>
          <w:rStyle w:val="XMLAttribute"/>
        </w:rPr>
        <w:t>ndex</w:t>
      </w:r>
      <w:r w:rsidRPr="007055D9">
        <w:t xml:space="preserve"> inside the element </w:t>
      </w:r>
      <w:r>
        <w:rPr>
          <w:rStyle w:val="XMLElement"/>
        </w:rPr>
        <w:t>&lt;p</w:t>
      </w:r>
      <w:r w:rsidRPr="007055D9">
        <w:rPr>
          <w:rStyle w:val="XMLElement"/>
        </w:rPr>
        <w:t>art</w:t>
      </w:r>
      <w:r>
        <w:rPr>
          <w:rStyle w:val="XMLElement"/>
        </w:rPr>
        <w:t>&gt;</w:t>
      </w:r>
      <w:r w:rsidRPr="007055D9">
        <w:t xml:space="preserve"> </w:t>
      </w:r>
      <w:r>
        <w:t xml:space="preserve">or </w:t>
      </w:r>
      <w:r w:rsidRPr="00004037">
        <w:rPr>
          <w:rStyle w:val="XMLElement"/>
        </w:rPr>
        <w:t>&lt;</w:t>
      </w:r>
      <w:proofErr w:type="spellStart"/>
      <w:r w:rsidRPr="00004037">
        <w:rPr>
          <w:rStyle w:val="XMLElement"/>
        </w:rPr>
        <w:t>assy</w:t>
      </w:r>
      <w:proofErr w:type="spellEnd"/>
      <w:r w:rsidRPr="00004037">
        <w:rPr>
          <w:rStyle w:val="XMLElement"/>
        </w:rPr>
        <w:t>&gt;</w:t>
      </w:r>
      <w:r>
        <w:t xml:space="preserve"> </w:t>
      </w:r>
      <w:r w:rsidRPr="007055D9">
        <w:t xml:space="preserve">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r>
        <w:t xml:space="preserve">. </w:t>
      </w:r>
    </w:p>
    <w:p w14:paraId="72F849FB" w14:textId="77777777" w:rsidR="00FC68DB" w:rsidRPr="0030552A" w:rsidRDefault="00FC68DB" w:rsidP="00B202D2">
      <w:pPr>
        <w:spacing w:before="120"/>
      </w:pPr>
      <w:r>
        <w:t xml:space="preserve">The </w:t>
      </w:r>
      <w:r w:rsidRPr="00226A3F">
        <w:t xml:space="preserve">element </w:t>
      </w:r>
      <w:r>
        <w:rPr>
          <w:rFonts w:ascii="Courier New" w:hAnsi="Courier New" w:cs="Courier New"/>
          <w:b/>
          <w:bCs/>
          <w:i/>
          <w:sz w:val="18"/>
          <w:szCs w:val="18"/>
        </w:rPr>
        <w:t>&lt;partner/&gt;</w:t>
      </w:r>
      <w:r>
        <w:t xml:space="preserve"> does not allow for any nested elements. </w:t>
      </w:r>
    </w:p>
    <w:p w14:paraId="3A3B1EA4" w14:textId="77777777" w:rsidR="00FC68DB" w:rsidRDefault="00FC68DB" w:rsidP="00B202D2">
      <w:pPr>
        <w:pStyle w:val="berschrift4"/>
        <w:rPr>
          <w:i/>
        </w:rPr>
      </w:pPr>
      <w:bookmarkStart w:id="376" w:name="_Toc3556954"/>
      <w:bookmarkStart w:id="377" w:name="_Toc34747204"/>
      <w:bookmarkStart w:id="378" w:name="_Toc77102018"/>
      <w:r w:rsidRPr="00880D5C">
        <w:rPr>
          <w:szCs w:val="26"/>
        </w:rPr>
        <w:t>Element</w:t>
      </w:r>
      <w:r w:rsidRPr="007055D9">
        <w:t xml:space="preserve"> </w:t>
      </w:r>
      <w:r w:rsidRPr="00AC1E58">
        <w:rPr>
          <w:rFonts w:ascii="Courier New" w:hAnsi="Courier New" w:cs="Courier New"/>
          <w:b w:val="0"/>
          <w:i/>
          <w:szCs w:val="26"/>
        </w:rPr>
        <w:t>&lt;coefficients</w:t>
      </w:r>
      <w:r>
        <w:rPr>
          <w:rFonts w:ascii="Courier New" w:hAnsi="Courier New" w:cs="Courier New"/>
          <w:b w:val="0"/>
          <w:i/>
          <w:szCs w:val="26"/>
        </w:rPr>
        <w:t>/</w:t>
      </w:r>
      <w:r w:rsidRPr="00AC1E58">
        <w:rPr>
          <w:rFonts w:ascii="Courier New" w:hAnsi="Courier New" w:cs="Courier New"/>
          <w:b w:val="0"/>
          <w:i/>
          <w:szCs w:val="26"/>
        </w:rPr>
        <w:t>&gt;</w:t>
      </w:r>
      <w:bookmarkEnd w:id="376"/>
      <w:bookmarkEnd w:id="377"/>
      <w:bookmarkEnd w:id="378"/>
    </w:p>
    <w:p w14:paraId="0913482E" w14:textId="77777777" w:rsidR="00FC68DB" w:rsidRDefault="00FC68DB" w:rsidP="00B202D2">
      <w:pPr>
        <w:rPr>
          <w:sz w:val="20"/>
          <w:szCs w:val="20"/>
        </w:rPr>
      </w:pPr>
      <w:r>
        <w:t>S</w:t>
      </w:r>
      <w:r w:rsidRPr="0030552A">
        <w:rPr>
          <w:rFonts w:cs="Calibri"/>
          <w:lang w:eastAsia="zh-CN"/>
        </w:rPr>
        <w:t xml:space="preserve">tatic and kinetic </w:t>
      </w:r>
      <w:r w:rsidRPr="0030552A">
        <w:t>friction</w:t>
      </w:r>
      <w:r>
        <w:t xml:space="preserve"> coefficients</w:t>
      </w:r>
      <w:r w:rsidRPr="0030552A">
        <w:t xml:space="preserve"> </w:t>
      </w:r>
      <w:r>
        <w:rPr>
          <w:rFonts w:cs="Calibri"/>
          <w:lang w:eastAsia="zh-CN"/>
        </w:rPr>
        <w:t xml:space="preserve">are defined by the attributes </w:t>
      </w:r>
      <w:proofErr w:type="spellStart"/>
      <w:r>
        <w:rPr>
          <w:rFonts w:ascii="Courier New" w:hAnsi="Courier New" w:cs="Courier New"/>
          <w:b/>
          <w:i/>
          <w:sz w:val="18"/>
          <w:szCs w:val="18"/>
        </w:rPr>
        <w:t>static_friction</w:t>
      </w:r>
      <w:proofErr w:type="spellEnd"/>
      <w:r>
        <w:rPr>
          <w:rFonts w:ascii="Courier New" w:hAnsi="Courier New" w:cs="Courier New"/>
          <w:b/>
          <w:i/>
          <w:sz w:val="18"/>
          <w:szCs w:val="18"/>
        </w:rPr>
        <w:t xml:space="preserve"> </w:t>
      </w:r>
      <w:r w:rsidRPr="00B3576F">
        <w:rPr>
          <w:rFonts w:cs="Courier New"/>
        </w:rPr>
        <w:t>and</w:t>
      </w:r>
      <w:r>
        <w:rPr>
          <w:rFonts w:ascii="Courier New" w:hAnsi="Courier New" w:cs="Courier New"/>
          <w:b/>
          <w:i/>
          <w:sz w:val="18"/>
          <w:szCs w:val="18"/>
        </w:rPr>
        <w:t xml:space="preserve"> </w:t>
      </w:r>
      <w:proofErr w:type="spellStart"/>
      <w:r>
        <w:rPr>
          <w:rFonts w:ascii="Courier New" w:hAnsi="Courier New" w:cs="Courier New"/>
          <w:b/>
          <w:i/>
          <w:sz w:val="18"/>
          <w:szCs w:val="18"/>
        </w:rPr>
        <w:t>kinetic_friction</w:t>
      </w:r>
      <w:proofErr w:type="spellEnd"/>
      <w:r w:rsidRPr="003670A5">
        <w:t xml:space="preserve"> </w:t>
      </w:r>
      <w:r>
        <w:t xml:space="preserve">of an element </w:t>
      </w:r>
      <w:r w:rsidRPr="00446313">
        <w:rPr>
          <w:rFonts w:ascii="Courier New" w:hAnsi="Courier New" w:cs="Courier New"/>
          <w:b/>
          <w:i/>
          <w:sz w:val="18"/>
          <w:szCs w:val="18"/>
        </w:rPr>
        <w:t>&lt;co</w:t>
      </w:r>
      <w:r>
        <w:rPr>
          <w:rFonts w:ascii="Courier New" w:hAnsi="Courier New" w:cs="Courier New"/>
          <w:b/>
          <w:i/>
          <w:sz w:val="18"/>
          <w:szCs w:val="18"/>
        </w:rPr>
        <w:t>efficients/</w:t>
      </w:r>
      <w:r w:rsidRPr="00AC1E58">
        <w:rPr>
          <w:rFonts w:ascii="Courier New" w:hAnsi="Courier New" w:cs="Courier New"/>
          <w:b/>
          <w:i/>
          <w:sz w:val="18"/>
          <w:szCs w:val="18"/>
        </w:rPr>
        <w:t>&gt;</w:t>
      </w:r>
      <w:r w:rsidRPr="008706FB">
        <w:t xml:space="preserve">, </w:t>
      </w:r>
      <w:r w:rsidRPr="003670A5">
        <w:t>respectively</w:t>
      </w:r>
      <w:r w:rsidRPr="00B3576F">
        <w:rPr>
          <w:rFonts w:cs="Courier New"/>
        </w:rPr>
        <w:t>.</w:t>
      </w:r>
      <w:r>
        <w:rPr>
          <w:rFonts w:cs="Courier New"/>
        </w:rPr>
        <w:t xml:space="preserve"> </w:t>
      </w:r>
    </w:p>
    <w:p w14:paraId="43C4D4F1" w14:textId="77777777" w:rsidR="00FC68DB" w:rsidRPr="007055D9" w:rsidRDefault="00FC68DB" w:rsidP="00B202D2">
      <w:pPr>
        <w:keepNext/>
        <w:spacing w:before="240"/>
        <w:rPr>
          <w:b/>
        </w:rPr>
      </w:pPr>
      <w:r w:rsidRPr="007055D9">
        <w:rPr>
          <w:b/>
          <w:sz w:val="24"/>
        </w:rPr>
        <w:t>Example</w:t>
      </w:r>
    </w:p>
    <w:p w14:paraId="7129FF49" w14:textId="77777777" w:rsidR="00FC68DB" w:rsidRDefault="00FC68DB" w:rsidP="00B202D2">
      <w:pPr>
        <w:pStyle w:val="XMLCode"/>
        <w:keepNext/>
      </w:pPr>
      <w:r w:rsidRPr="007055D9">
        <w:t xml:space="preserve">    </w:t>
      </w:r>
    </w:p>
    <w:p w14:paraId="73337646" w14:textId="77777777" w:rsidR="00FC68DB" w:rsidRPr="002E3D68" w:rsidRDefault="00FC68DB" w:rsidP="00B202D2">
      <w:pPr>
        <w:pStyle w:val="XMLCode"/>
        <w:keepNext/>
        <w:rPr>
          <w:rFonts w:cs="Courier New"/>
          <w:b/>
          <w:szCs w:val="16"/>
        </w:rPr>
      </w:pPr>
      <w:r w:rsidRPr="002E3D68">
        <w:rPr>
          <w:rFonts w:cs="Courier New"/>
          <w:b/>
          <w:szCs w:val="16"/>
        </w:rPr>
        <w:t>&lt;connected_to&gt;</w:t>
      </w:r>
    </w:p>
    <w:p w14:paraId="184D44DB" w14:textId="77777777" w:rsidR="00FC68DB" w:rsidRDefault="00FC68DB" w:rsidP="00B202D2">
      <w:pPr>
        <w:pStyle w:val="XMLCode"/>
        <w:keepNext/>
      </w:pPr>
      <w:r>
        <w:t xml:space="preserve">    </w:t>
      </w:r>
      <w:r w:rsidRPr="00F829D8">
        <w:rPr>
          <w:b/>
          <w:color w:val="0070C0"/>
        </w:rPr>
        <w:t>&lt;part index=</w:t>
      </w:r>
      <w:r>
        <w:rPr>
          <w:b/>
          <w:color w:val="0070C0"/>
        </w:rPr>
        <w:t>"</w:t>
      </w:r>
      <w:r w:rsidRPr="00F829D8">
        <w:rPr>
          <w:b/>
          <w:color w:val="0070C0"/>
        </w:rPr>
        <w:t>1</w:t>
      </w:r>
      <w:r>
        <w:rPr>
          <w:b/>
          <w:color w:val="0070C0"/>
        </w:rPr>
        <w:t>"</w:t>
      </w:r>
      <w:r w:rsidRPr="00F829D8">
        <w:rPr>
          <w:b/>
          <w:color w:val="0070C0"/>
        </w:rPr>
        <w:t xml:space="preserve"> label=</w:t>
      </w:r>
      <w:r>
        <w:rPr>
          <w:b/>
          <w:color w:val="0070C0"/>
        </w:rPr>
        <w:t>"PART_9004400"</w:t>
      </w:r>
      <w:r w:rsidRPr="00F829D8">
        <w:rPr>
          <w:b/>
          <w:color w:val="0070C0"/>
        </w:rPr>
        <w:t xml:space="preserve"> </w:t>
      </w:r>
      <w:proofErr w:type="spellStart"/>
      <w:r w:rsidRPr="00F829D8">
        <w:rPr>
          <w:b/>
          <w:color w:val="0070C0"/>
        </w:rPr>
        <w:t>pid</w:t>
      </w:r>
      <w:proofErr w:type="spellEnd"/>
      <w:r w:rsidRPr="00F829D8">
        <w:rPr>
          <w:b/>
          <w:color w:val="0070C0"/>
        </w:rPr>
        <w:t>=</w:t>
      </w:r>
      <w:r>
        <w:rPr>
          <w:b/>
          <w:color w:val="0070C0"/>
        </w:rPr>
        <w:t>"</w:t>
      </w:r>
      <w:r w:rsidRPr="00F829D8">
        <w:rPr>
          <w:b/>
          <w:color w:val="0070C0"/>
        </w:rPr>
        <w:t>3202132</w:t>
      </w:r>
      <w:r>
        <w:rPr>
          <w:b/>
          <w:color w:val="0070C0"/>
        </w:rPr>
        <w:t>"</w:t>
      </w:r>
      <w:r w:rsidRPr="00F829D8">
        <w:rPr>
          <w:b/>
          <w:color w:val="0070C0"/>
        </w:rPr>
        <w:t>/&gt;</w:t>
      </w:r>
    </w:p>
    <w:p w14:paraId="67574EE9" w14:textId="77777777" w:rsidR="00FC68DB" w:rsidRPr="008A760C" w:rsidRDefault="00FC68DB" w:rsidP="00B202D2">
      <w:pPr>
        <w:pStyle w:val="XMLCode"/>
        <w:rPr>
          <w:b/>
          <w:color w:val="0070C0"/>
        </w:rPr>
      </w:pPr>
      <w:r>
        <w:t xml:space="preserve">    </w:t>
      </w:r>
      <w:r w:rsidRPr="008A760C">
        <w:rPr>
          <w:b/>
          <w:color w:val="0070C0"/>
        </w:rPr>
        <w:t>&lt;</w:t>
      </w:r>
      <w:proofErr w:type="spellStart"/>
      <w:r w:rsidRPr="008A760C">
        <w:rPr>
          <w:b/>
          <w:color w:val="0070C0"/>
        </w:rPr>
        <w:t>assy</w:t>
      </w:r>
      <w:proofErr w:type="spellEnd"/>
      <w:r w:rsidRPr="008A760C">
        <w:rPr>
          <w:b/>
          <w:color w:val="0070C0"/>
        </w:rPr>
        <w:t xml:space="preserve"> index=</w:t>
      </w:r>
      <w:r>
        <w:rPr>
          <w:b/>
          <w:color w:val="0070C0"/>
        </w:rPr>
        <w:t>"</w:t>
      </w:r>
      <w:r w:rsidRPr="008A760C">
        <w:rPr>
          <w:b/>
          <w:color w:val="0070C0"/>
        </w:rPr>
        <w:t>42</w:t>
      </w:r>
      <w:r>
        <w:rPr>
          <w:b/>
          <w:color w:val="0070C0"/>
        </w:rPr>
        <w:t>"</w:t>
      </w:r>
      <w:r w:rsidRPr="008A760C">
        <w:rPr>
          <w:b/>
          <w:color w:val="0070C0"/>
        </w:rPr>
        <w:t>&gt;</w:t>
      </w:r>
    </w:p>
    <w:p w14:paraId="1B7B3A2E"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"PART_7000400"</w:t>
      </w:r>
      <w:r w:rsidRPr="008A760C">
        <w:rPr>
          <w:b/>
          <w:color w:val="0070C0"/>
        </w:rPr>
        <w:t xml:space="preserve"> </w:t>
      </w:r>
      <w:proofErr w:type="spellStart"/>
      <w:r w:rsidRPr="008A760C">
        <w:rPr>
          <w:b/>
          <w:color w:val="0070C0"/>
        </w:rPr>
        <w:t>pid</w:t>
      </w:r>
      <w:proofErr w:type="spellEnd"/>
      <w:r w:rsidRPr="008A760C">
        <w:rPr>
          <w:b/>
          <w:color w:val="0070C0"/>
        </w:rPr>
        <w:t>=</w:t>
      </w:r>
      <w:r>
        <w:rPr>
          <w:b/>
          <w:color w:val="0070C0"/>
        </w:rPr>
        <w:t>"</w:t>
      </w:r>
      <w:r w:rsidRPr="008A760C">
        <w:rPr>
          <w:b/>
          <w:color w:val="0070C0"/>
        </w:rPr>
        <w:t>110013</w:t>
      </w:r>
      <w:r>
        <w:rPr>
          <w:b/>
          <w:color w:val="0070C0"/>
        </w:rPr>
        <w:t>"</w:t>
      </w:r>
      <w:r w:rsidRPr="008A760C">
        <w:rPr>
          <w:b/>
          <w:color w:val="0070C0"/>
        </w:rPr>
        <w:t>/&gt;</w:t>
      </w:r>
    </w:p>
    <w:p w14:paraId="6173C203"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"PART_7000800"</w:t>
      </w:r>
      <w:r w:rsidRPr="008A760C">
        <w:rPr>
          <w:b/>
          <w:color w:val="0070C0"/>
        </w:rPr>
        <w:t xml:space="preserve"> </w:t>
      </w:r>
      <w:proofErr w:type="spellStart"/>
      <w:r w:rsidRPr="008A760C">
        <w:rPr>
          <w:b/>
          <w:color w:val="0070C0"/>
        </w:rPr>
        <w:t>pid</w:t>
      </w:r>
      <w:proofErr w:type="spellEnd"/>
      <w:r w:rsidRPr="008A760C">
        <w:rPr>
          <w:b/>
          <w:color w:val="0070C0"/>
        </w:rPr>
        <w:t>=</w:t>
      </w:r>
      <w:r>
        <w:rPr>
          <w:b/>
          <w:color w:val="0070C0"/>
        </w:rPr>
        <w:t>"</w:t>
      </w:r>
      <w:r w:rsidRPr="008A760C">
        <w:rPr>
          <w:b/>
          <w:color w:val="0070C0"/>
        </w:rPr>
        <w:t>110099</w:t>
      </w:r>
      <w:r>
        <w:rPr>
          <w:b/>
          <w:color w:val="0070C0"/>
        </w:rPr>
        <w:t>"</w:t>
      </w:r>
      <w:r w:rsidRPr="008A760C">
        <w:rPr>
          <w:b/>
          <w:color w:val="0070C0"/>
        </w:rPr>
        <w:t>/&gt;</w:t>
      </w:r>
    </w:p>
    <w:p w14:paraId="30E6DBFC" w14:textId="77777777" w:rsidR="00FC68DB" w:rsidRPr="008A760C" w:rsidRDefault="00FC68DB" w:rsidP="00B202D2">
      <w:pPr>
        <w:pStyle w:val="XMLCode"/>
        <w:rPr>
          <w:b/>
          <w:color w:val="0070C0"/>
        </w:rPr>
      </w:pPr>
      <w:r w:rsidRPr="008A760C">
        <w:rPr>
          <w:b/>
          <w:color w:val="0070C0"/>
        </w:rPr>
        <w:t xml:space="preserve">    &lt;/</w:t>
      </w:r>
      <w:proofErr w:type="spellStart"/>
      <w:r w:rsidRPr="008A760C">
        <w:rPr>
          <w:b/>
          <w:color w:val="0070C0"/>
        </w:rPr>
        <w:t>assy</w:t>
      </w:r>
      <w:proofErr w:type="spellEnd"/>
      <w:r w:rsidRPr="008A760C">
        <w:rPr>
          <w:b/>
          <w:color w:val="0070C0"/>
        </w:rPr>
        <w:t>&gt;</w:t>
      </w:r>
    </w:p>
    <w:p w14:paraId="239225CB" w14:textId="77777777" w:rsidR="00FC68DB" w:rsidRPr="002E3D68" w:rsidRDefault="00FC68DB" w:rsidP="00B202D2">
      <w:pPr>
        <w:pStyle w:val="XMLCode"/>
        <w:rPr>
          <w:rFonts w:cs="Courier New"/>
          <w:b/>
          <w:szCs w:val="16"/>
        </w:rPr>
      </w:pPr>
      <w:r w:rsidRPr="002E3D68">
        <w:rPr>
          <w:rFonts w:cs="Courier New"/>
          <w:b/>
          <w:szCs w:val="16"/>
        </w:rPr>
        <w:t>&lt;/connected_to&gt;</w:t>
      </w:r>
    </w:p>
    <w:p w14:paraId="38C0AF05" w14:textId="77777777" w:rsidR="00FC68DB" w:rsidRDefault="00FC68DB" w:rsidP="00B202D2">
      <w:pPr>
        <w:pStyle w:val="XMLCode"/>
        <w:rPr>
          <w:rFonts w:cs="Courier New"/>
          <w:b/>
          <w:szCs w:val="16"/>
        </w:rPr>
      </w:pPr>
      <w:r w:rsidRPr="00313BC1">
        <w:rPr>
          <w:rFonts w:cs="Courier New"/>
          <w:b/>
          <w:szCs w:val="16"/>
        </w:rPr>
        <w:t>&lt;</w:t>
      </w:r>
      <w:proofErr w:type="spellStart"/>
      <w:r w:rsidRPr="00313BC1">
        <w:rPr>
          <w:rFonts w:cs="Courier New"/>
          <w:b/>
          <w:szCs w:val="16"/>
        </w:rPr>
        <w:t>contact_list</w:t>
      </w:r>
      <w:proofErr w:type="spellEnd"/>
      <w:r w:rsidRPr="00313BC1">
        <w:rPr>
          <w:rFonts w:cs="Courier New"/>
          <w:b/>
          <w:szCs w:val="16"/>
        </w:rPr>
        <w:t>&gt;</w:t>
      </w:r>
    </w:p>
    <w:p w14:paraId="5307173A" w14:textId="77777777" w:rsidR="00FC68DB" w:rsidRPr="00313BC1" w:rsidRDefault="00FC68DB" w:rsidP="00B202D2">
      <w:pPr>
        <w:pStyle w:val="XMLCode"/>
        <w:ind w:firstLine="539"/>
        <w:rPr>
          <w:rFonts w:cs="Courier New"/>
          <w:b/>
          <w:szCs w:val="16"/>
        </w:rPr>
      </w:pPr>
      <w:r w:rsidRPr="00313BC1">
        <w:rPr>
          <w:rFonts w:cs="Courier New"/>
          <w:b/>
          <w:szCs w:val="16"/>
        </w:rPr>
        <w:t xml:space="preserve">&lt;contact&gt; </w:t>
      </w:r>
    </w:p>
    <w:p w14:paraId="5212DFB1" w14:textId="77777777" w:rsidR="00FC68DB" w:rsidRPr="00F829D8" w:rsidRDefault="00FC68DB" w:rsidP="00B202D2">
      <w:pPr>
        <w:pStyle w:val="XMLCode"/>
        <w:ind w:firstLine="539"/>
        <w:rPr>
          <w:b/>
          <w:color w:val="0070C0"/>
        </w:rPr>
      </w:pPr>
      <w:r w:rsidRPr="00F829D8">
        <w:rPr>
          <w:b/>
          <w:color w:val="0070C0"/>
        </w:rPr>
        <w:t xml:space="preserve">   &lt;partner </w:t>
      </w:r>
      <w:proofErr w:type="spellStart"/>
      <w:r>
        <w:rPr>
          <w:b/>
          <w:color w:val="0070C0"/>
        </w:rPr>
        <w:t>part_index</w:t>
      </w:r>
      <w:proofErr w:type="spellEnd"/>
      <w:r w:rsidRPr="00F829D8">
        <w:rPr>
          <w:b/>
          <w:color w:val="0070C0"/>
        </w:rPr>
        <w:t>=</w:t>
      </w:r>
      <w:r>
        <w:rPr>
          <w:b/>
          <w:color w:val="0070C0"/>
        </w:rPr>
        <w:t>"1"</w:t>
      </w:r>
      <w:r w:rsidRPr="00F829D8">
        <w:rPr>
          <w:b/>
          <w:color w:val="0070C0"/>
        </w:rPr>
        <w:t>/&gt;</w:t>
      </w:r>
    </w:p>
    <w:p w14:paraId="391C580D" w14:textId="77777777" w:rsidR="00FC68DB" w:rsidRDefault="00FC68DB" w:rsidP="00B202D2">
      <w:pPr>
        <w:pStyle w:val="XMLCode"/>
        <w:ind w:firstLine="539"/>
        <w:rPr>
          <w:b/>
          <w:color w:val="0070C0"/>
        </w:rPr>
      </w:pPr>
      <w:r w:rsidRPr="00F829D8">
        <w:rPr>
          <w:b/>
          <w:color w:val="0070C0"/>
        </w:rPr>
        <w:t xml:space="preserve">   &lt;partner </w:t>
      </w:r>
      <w:proofErr w:type="spellStart"/>
      <w:r>
        <w:rPr>
          <w:b/>
          <w:color w:val="0070C0"/>
        </w:rPr>
        <w:t>part_index</w:t>
      </w:r>
      <w:proofErr w:type="spellEnd"/>
      <w:r w:rsidRPr="00F829D8">
        <w:rPr>
          <w:b/>
          <w:color w:val="0070C0"/>
        </w:rPr>
        <w:t>=</w:t>
      </w:r>
      <w:r>
        <w:rPr>
          <w:b/>
          <w:color w:val="0070C0"/>
        </w:rPr>
        <w:t>"42"</w:t>
      </w:r>
      <w:r w:rsidRPr="00F829D8">
        <w:rPr>
          <w:b/>
          <w:color w:val="0070C0"/>
        </w:rPr>
        <w:t>/&gt;</w:t>
      </w:r>
    </w:p>
    <w:p w14:paraId="0F6AC0E5" w14:textId="77777777" w:rsidR="00FC68DB" w:rsidRPr="00F829D8" w:rsidRDefault="00FC68DB" w:rsidP="00B202D2">
      <w:pPr>
        <w:pStyle w:val="XMLCode"/>
        <w:ind w:firstLine="539"/>
        <w:rPr>
          <w:b/>
          <w:color w:val="0070C0"/>
        </w:rPr>
      </w:pPr>
      <w:r>
        <w:rPr>
          <w:b/>
          <w:color w:val="0070C0"/>
        </w:rPr>
        <w:t xml:space="preserve">   &lt;coefficients </w:t>
      </w:r>
      <w:proofErr w:type="spellStart"/>
      <w:r>
        <w:rPr>
          <w:b/>
          <w:color w:val="0070C0"/>
        </w:rPr>
        <w:t>static_friction</w:t>
      </w:r>
      <w:proofErr w:type="spellEnd"/>
      <w:r>
        <w:rPr>
          <w:b/>
          <w:color w:val="0070C0"/>
        </w:rPr>
        <w:t xml:space="preserve">="0.3" </w:t>
      </w:r>
      <w:proofErr w:type="spellStart"/>
      <w:r>
        <w:rPr>
          <w:b/>
          <w:color w:val="0070C0"/>
        </w:rPr>
        <w:t>kinetic_friction</w:t>
      </w:r>
      <w:proofErr w:type="spellEnd"/>
      <w:r>
        <w:rPr>
          <w:b/>
          <w:color w:val="0070C0"/>
        </w:rPr>
        <w:t>=".25"/&gt;</w:t>
      </w:r>
    </w:p>
    <w:p w14:paraId="0D76C053" w14:textId="77777777" w:rsidR="00FC68DB" w:rsidRPr="00313BC1" w:rsidRDefault="00FC68DB" w:rsidP="00B202D2">
      <w:pPr>
        <w:pStyle w:val="XMLCode"/>
        <w:ind w:firstLine="539"/>
        <w:rPr>
          <w:rFonts w:cs="Courier New"/>
          <w:b/>
          <w:szCs w:val="16"/>
        </w:rPr>
      </w:pPr>
      <w:r w:rsidRPr="00313BC1">
        <w:rPr>
          <w:rFonts w:cs="Courier New"/>
          <w:b/>
          <w:szCs w:val="16"/>
        </w:rPr>
        <w:t>&lt;/contact&gt;</w:t>
      </w:r>
    </w:p>
    <w:p w14:paraId="1FBCED4C" w14:textId="77777777" w:rsidR="00FC68DB" w:rsidRPr="00313BC1" w:rsidRDefault="00FC68DB" w:rsidP="00B202D2">
      <w:pPr>
        <w:pStyle w:val="XMLCode"/>
        <w:rPr>
          <w:rFonts w:cs="Courier New"/>
          <w:b/>
          <w:szCs w:val="16"/>
        </w:rPr>
      </w:pPr>
      <w:r w:rsidRPr="00313BC1">
        <w:rPr>
          <w:rFonts w:cs="Courier New"/>
          <w:b/>
          <w:szCs w:val="16"/>
        </w:rPr>
        <w:t>&lt;/</w:t>
      </w:r>
      <w:proofErr w:type="spellStart"/>
      <w:r w:rsidRPr="00313BC1">
        <w:rPr>
          <w:rFonts w:cs="Courier New"/>
          <w:b/>
          <w:szCs w:val="16"/>
        </w:rPr>
        <w:t>contact_list</w:t>
      </w:r>
      <w:proofErr w:type="spellEnd"/>
      <w:r w:rsidRPr="00313BC1">
        <w:rPr>
          <w:rFonts w:cs="Courier New"/>
          <w:b/>
          <w:szCs w:val="16"/>
        </w:rPr>
        <w:t>&gt;</w:t>
      </w:r>
    </w:p>
    <w:p w14:paraId="2DE8387A" w14:textId="77777777" w:rsidR="00FC68DB" w:rsidRDefault="00FC68DB" w:rsidP="00B202D2">
      <w:pPr>
        <w:pStyle w:val="XMLCode"/>
      </w:pPr>
    </w:p>
    <w:p w14:paraId="40CB7F2E" w14:textId="77777777" w:rsidR="00FC68DB" w:rsidRPr="0030552A" w:rsidRDefault="00FC68DB" w:rsidP="00B202D2">
      <w:pPr>
        <w:spacing w:before="120"/>
      </w:pPr>
      <w:r>
        <w:t xml:space="preserve">The </w:t>
      </w:r>
      <w:r w:rsidRPr="00226A3F">
        <w:t xml:space="preserve">element </w:t>
      </w:r>
      <w:r w:rsidRPr="00446313">
        <w:rPr>
          <w:rFonts w:ascii="Courier New" w:hAnsi="Courier New" w:cs="Courier New"/>
          <w:b/>
          <w:i/>
          <w:sz w:val="18"/>
          <w:szCs w:val="18"/>
        </w:rPr>
        <w:t>&lt;co</w:t>
      </w:r>
      <w:r>
        <w:rPr>
          <w:rFonts w:ascii="Courier New" w:hAnsi="Courier New" w:cs="Courier New"/>
          <w:b/>
          <w:i/>
          <w:sz w:val="18"/>
          <w:szCs w:val="18"/>
        </w:rPr>
        <w:t>efficients</w:t>
      </w:r>
      <w:r w:rsidRPr="00AC1E58">
        <w:rPr>
          <w:rFonts w:ascii="Courier New" w:hAnsi="Courier New" w:cs="Courier New"/>
          <w:b/>
          <w:i/>
          <w:sz w:val="18"/>
          <w:szCs w:val="18"/>
        </w:rPr>
        <w:t>/&gt;</w:t>
      </w:r>
      <w:r>
        <w:t xml:space="preserve"> does not allow for any nested elements. </w:t>
      </w:r>
    </w:p>
    <w:p w14:paraId="59DADFE6" w14:textId="77777777" w:rsidR="00FC68DB" w:rsidRPr="00F54FFD" w:rsidRDefault="00FC68DB" w:rsidP="00B202D2">
      <w:pPr>
        <w:pStyle w:val="berschrift4"/>
      </w:pPr>
      <w:bookmarkStart w:id="379" w:name="_Ref414837767"/>
      <w:bookmarkStart w:id="380" w:name="_Toc3556955"/>
      <w:bookmarkStart w:id="381" w:name="_Toc34747205"/>
      <w:bookmarkStart w:id="382" w:name="_Toc77102019"/>
      <w:r>
        <w:t>Local Contact</w:t>
      </w:r>
      <w:r w:rsidRPr="0030552A">
        <w:t xml:space="preserve"> </w:t>
      </w:r>
      <w:r>
        <w:t>Properties</w:t>
      </w:r>
      <w:bookmarkEnd w:id="379"/>
      <w:bookmarkEnd w:id="380"/>
      <w:bookmarkEnd w:id="381"/>
      <w:bookmarkEnd w:id="382"/>
      <w:r w:rsidRPr="00F54FFD">
        <w:t xml:space="preserve"> </w:t>
      </w:r>
    </w:p>
    <w:p w14:paraId="3CCC72BD" w14:textId="48ADCB78" w:rsidR="00FC68DB" w:rsidRDefault="00FC68DB" w:rsidP="00B202D2">
      <w:pPr>
        <w:rPr>
          <w:rFonts w:cs="Courier New"/>
        </w:rPr>
      </w:pPr>
      <w:r w:rsidRPr="006D1277">
        <w:t xml:space="preserve">If necessary, local </w:t>
      </w:r>
      <w:r>
        <w:t xml:space="preserve">contact properties can </w:t>
      </w:r>
      <w:r>
        <w:t xml:space="preserve">be given within any element </w:t>
      </w:r>
      <w:r w:rsidRPr="00446313">
        <w:rPr>
          <w:rFonts w:ascii="Courier New" w:hAnsi="Courier New" w:cs="Courier New"/>
          <w:b/>
          <w:i/>
          <w:sz w:val="18"/>
          <w:szCs w:val="18"/>
        </w:rPr>
        <w:t>&lt;c</w:t>
      </w:r>
      <w:r>
        <w:rPr>
          <w:rFonts w:ascii="Courier New" w:hAnsi="Courier New" w:cs="Courier New"/>
          <w:b/>
          <w:i/>
          <w:sz w:val="18"/>
          <w:szCs w:val="18"/>
        </w:rPr>
        <w:t>onnection_0d</w:t>
      </w:r>
      <w:r w:rsidRPr="00AC1E58">
        <w:rPr>
          <w:rFonts w:ascii="Courier New" w:hAnsi="Courier New" w:cs="Courier New"/>
          <w:b/>
          <w:i/>
          <w:sz w:val="18"/>
          <w:szCs w:val="18"/>
        </w:rPr>
        <w:t>/&gt;</w:t>
      </w:r>
      <w:r w:rsidR="003167A5">
        <w:t xml:space="preserve"> </w:t>
      </w:r>
      <w:proofErr w:type="gramStart"/>
      <w:r w:rsidR="003167A5">
        <w:t>or</w:t>
      </w:r>
      <w:r w:rsidRPr="008706FB">
        <w:t xml:space="preserve"> </w:t>
      </w:r>
      <w:r>
        <w:t xml:space="preserve"> </w:t>
      </w:r>
      <w:r w:rsidRPr="00446313">
        <w:rPr>
          <w:rFonts w:ascii="Courier New" w:hAnsi="Courier New" w:cs="Courier New"/>
          <w:b/>
          <w:i/>
          <w:sz w:val="18"/>
          <w:szCs w:val="18"/>
        </w:rPr>
        <w:t>&lt;</w:t>
      </w:r>
      <w:proofErr w:type="gramEnd"/>
      <w:r w:rsidRPr="00446313">
        <w:rPr>
          <w:rFonts w:ascii="Courier New" w:hAnsi="Courier New" w:cs="Courier New"/>
          <w:b/>
          <w:i/>
          <w:sz w:val="18"/>
          <w:szCs w:val="18"/>
        </w:rPr>
        <w:t>c</w:t>
      </w:r>
      <w:r>
        <w:rPr>
          <w:rFonts w:ascii="Courier New" w:hAnsi="Courier New" w:cs="Courier New"/>
          <w:b/>
          <w:i/>
          <w:sz w:val="18"/>
          <w:szCs w:val="18"/>
        </w:rPr>
        <w:t>onnection_1d</w:t>
      </w:r>
      <w:r w:rsidRPr="00AC1E58">
        <w:rPr>
          <w:rFonts w:ascii="Courier New" w:hAnsi="Courier New" w:cs="Courier New"/>
          <w:b/>
          <w:i/>
          <w:sz w:val="18"/>
          <w:szCs w:val="18"/>
        </w:rPr>
        <w:t>/&gt;</w:t>
      </w:r>
      <w:r w:rsidRPr="008706FB">
        <w:t xml:space="preserve">, </w:t>
      </w:r>
      <w:r w:rsidRPr="003670A5">
        <w:t>respectively</w:t>
      </w:r>
      <w:r w:rsidR="002A4B3F">
        <w:rPr>
          <w:rStyle w:val="Funotenzeichen"/>
        </w:rPr>
        <w:footnoteReference w:id="10"/>
      </w:r>
      <w:r>
        <w:t xml:space="preserve"> (see section </w:t>
      </w:r>
      <w:r>
        <w:fldChar w:fldCharType="begin"/>
      </w:r>
      <w:r>
        <w:instrText xml:space="preserve"> REF _Ref414836574 \r \h </w:instrText>
      </w:r>
      <w:r>
        <w:fldChar w:fldCharType="separate"/>
      </w:r>
      <w:r w:rsidR="008116BB">
        <w:t>7.3.3</w:t>
      </w:r>
      <w:r>
        <w:fldChar w:fldCharType="end"/>
      </w:r>
      <w:r>
        <w:t xml:space="preserve"> </w:t>
      </w:r>
      <w:r>
        <w:fldChar w:fldCharType="begin"/>
      </w:r>
      <w:r>
        <w:instrText xml:space="preserve"> REF _Ref414836574 \h </w:instrText>
      </w:r>
      <w:r>
        <w:fldChar w:fldCharType="separate"/>
      </w:r>
      <w:r w:rsidR="008116BB" w:rsidRPr="007055D9">
        <w:t>Joints</w:t>
      </w:r>
      <w:r>
        <w:fldChar w:fldCharType="end"/>
      </w:r>
      <w:r>
        <w:t>)</w:t>
      </w:r>
      <w:r w:rsidRPr="00B3576F">
        <w:rPr>
          <w:rFonts w:cs="Courier New"/>
        </w:rPr>
        <w:t>.</w:t>
      </w:r>
      <w:r>
        <w:rPr>
          <w:rFonts w:cs="Courier New"/>
        </w:rPr>
        <w:t xml:space="preserve"> In case of conflict, a local </w:t>
      </w:r>
      <w:r w:rsidRPr="00446313">
        <w:rPr>
          <w:rFonts w:ascii="Courier New" w:hAnsi="Courier New" w:cs="Courier New"/>
          <w:b/>
          <w:i/>
          <w:sz w:val="18"/>
          <w:szCs w:val="18"/>
        </w:rPr>
        <w:t>&lt;</w:t>
      </w:r>
      <w:proofErr w:type="spellStart"/>
      <w:r w:rsidRPr="00446313">
        <w:rPr>
          <w:rFonts w:ascii="Courier New" w:hAnsi="Courier New" w:cs="Courier New"/>
          <w:b/>
          <w:i/>
          <w:sz w:val="18"/>
          <w:szCs w:val="18"/>
        </w:rPr>
        <w:t>c</w:t>
      </w:r>
      <w:r>
        <w:rPr>
          <w:rFonts w:ascii="Courier New" w:hAnsi="Courier New" w:cs="Courier New"/>
          <w:b/>
          <w:i/>
          <w:sz w:val="18"/>
          <w:szCs w:val="18"/>
        </w:rPr>
        <w:t>ontact_list</w:t>
      </w:r>
      <w:proofErr w:type="spellEnd"/>
      <w:r w:rsidRPr="00AC1E58">
        <w:rPr>
          <w:rFonts w:ascii="Courier New" w:hAnsi="Courier New" w:cs="Courier New"/>
          <w:b/>
          <w:i/>
          <w:sz w:val="18"/>
          <w:szCs w:val="18"/>
        </w:rPr>
        <w:t>/&gt;</w:t>
      </w:r>
      <w:r>
        <w:rPr>
          <w:rFonts w:cs="Courier New"/>
        </w:rPr>
        <w:t xml:space="preserve"> overrules the global one.</w:t>
      </w:r>
    </w:p>
    <w:p w14:paraId="0A5AA3FD" w14:textId="77777777" w:rsidR="00FC68DB" w:rsidRDefault="00FC68DB" w:rsidP="00B202D2">
      <w:pPr>
        <w:keepNext/>
        <w:keepLines/>
      </w:pPr>
      <w:r w:rsidRPr="007055D9">
        <w:t xml:space="preserve">XML-specification of </w:t>
      </w:r>
      <w:r w:rsidRPr="00702EBE">
        <w:rPr>
          <w:rFonts w:ascii="Courier New" w:hAnsi="Courier New" w:cs="Courier New"/>
          <w:b/>
          <w:i/>
          <w:sz w:val="18"/>
          <w:szCs w:val="18"/>
        </w:rPr>
        <w:t>&lt;</w:t>
      </w:r>
      <w:r>
        <w:rPr>
          <w:rFonts w:ascii="Courier New" w:hAnsi="Courier New" w:cs="Courier New"/>
          <w:b/>
          <w:i/>
          <w:sz w:val="18"/>
          <w:szCs w:val="18"/>
        </w:rPr>
        <w:t>coefficients/</w:t>
      </w:r>
      <w:r w:rsidRPr="00702EBE">
        <w:rPr>
          <w:rFonts w:ascii="Courier New" w:hAnsi="Courier New" w:cs="Courier New"/>
          <w:b/>
          <w:i/>
          <w:sz w:val="18"/>
          <w:szCs w:val="18"/>
        </w:rPr>
        <w:t>&gt;</w:t>
      </w:r>
      <w:r w:rsidRPr="007055D9">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0F7EEA" w14:paraId="040AD68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251E6E4" w14:textId="77777777" w:rsidR="00FC68DB" w:rsidRPr="00226A3F" w:rsidRDefault="00FC68DB" w:rsidP="00B202D2">
            <w:pPr>
              <w:keepNext/>
              <w:keepLines/>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13ABB2" w14:textId="77777777" w:rsidR="00FC68DB" w:rsidRPr="00226A3F" w:rsidRDefault="00FC68DB" w:rsidP="00B202D2">
            <w:pPr>
              <w:keepNext/>
              <w:keepLines/>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AE9099" w14:textId="77777777" w:rsidR="00FC68DB" w:rsidRPr="00226A3F" w:rsidRDefault="00FC68DB" w:rsidP="00B202D2">
            <w:pPr>
              <w:keepNext/>
              <w:keepLines/>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FEE1B9E" w14:textId="77777777" w:rsidR="00FC68DB" w:rsidRPr="00226A3F" w:rsidRDefault="00FC68DB" w:rsidP="00B202D2">
            <w:pPr>
              <w:keepNext/>
              <w:keepLines/>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CA654AA" w14:textId="77777777" w:rsidR="00FC68DB" w:rsidRPr="00226A3F" w:rsidRDefault="00FC68DB" w:rsidP="00B202D2">
            <w:pPr>
              <w:keepNext/>
              <w:keepLines/>
              <w:suppressAutoHyphens/>
              <w:rPr>
                <w:rFonts w:cs="Calibri"/>
                <w:lang w:eastAsia="zh-CN"/>
              </w:rPr>
            </w:pPr>
            <w:r w:rsidRPr="00226A3F">
              <w:rPr>
                <w:b/>
                <w:i/>
              </w:rPr>
              <w:t>Constraint</w:t>
            </w:r>
            <w:r>
              <w:rPr>
                <w:b/>
                <w:i/>
              </w:rPr>
              <w:t>s / Remarks</w:t>
            </w:r>
          </w:p>
        </w:tc>
      </w:tr>
      <w:tr w:rsidR="00FC68DB" w:rsidRPr="00397AE8" w14:paraId="1368E407" w14:textId="77777777" w:rsidTr="00FC68DB">
        <w:tc>
          <w:tcPr>
            <w:tcW w:w="1526" w:type="dxa"/>
            <w:tcBorders>
              <w:top w:val="dotted" w:sz="4" w:space="0" w:color="000000"/>
              <w:left w:val="single" w:sz="8" w:space="0" w:color="000000"/>
              <w:bottom w:val="dotted" w:sz="4" w:space="0" w:color="000000"/>
              <w:right w:val="nil"/>
            </w:tcBorders>
          </w:tcPr>
          <w:p w14:paraId="2ED59C11" w14:textId="77777777" w:rsidR="00FC68DB" w:rsidRDefault="00FC68DB" w:rsidP="00B202D2">
            <w:pPr>
              <w:keepNext/>
              <w:keepLines/>
              <w:suppressAutoHyphens/>
              <w:rPr>
                <w:rFonts w:cs="Calibri"/>
                <w:sz w:val="20"/>
                <w:szCs w:val="20"/>
                <w:lang w:eastAsia="zh-CN"/>
              </w:rPr>
            </w:pPr>
            <w:proofErr w:type="spellStart"/>
            <w:r>
              <w:rPr>
                <w:sz w:val="20"/>
                <w:szCs w:val="20"/>
              </w:rPr>
              <w:t>static_friction</w:t>
            </w:r>
            <w:proofErr w:type="spellEnd"/>
          </w:p>
        </w:tc>
        <w:tc>
          <w:tcPr>
            <w:tcW w:w="1538" w:type="dxa"/>
            <w:tcBorders>
              <w:top w:val="dotted" w:sz="4" w:space="0" w:color="000000"/>
              <w:left w:val="single" w:sz="4" w:space="0" w:color="000000"/>
              <w:bottom w:val="dotted" w:sz="4" w:space="0" w:color="000000"/>
              <w:right w:val="nil"/>
            </w:tcBorders>
          </w:tcPr>
          <w:p w14:paraId="53D0FE88" w14:textId="77777777" w:rsidR="00FC68DB" w:rsidRPr="00226A3F" w:rsidRDefault="00FC68DB" w:rsidP="00B202D2">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3C196C1" w14:textId="77777777" w:rsidR="00FC68DB" w:rsidRDefault="00FC68DB" w:rsidP="00B202D2">
            <w:pPr>
              <w:keepNext/>
              <w:keepLines/>
              <w:suppressAutoHyphens/>
              <w:rPr>
                <w:sz w:val="20"/>
                <w:szCs w:val="20"/>
              </w:rPr>
            </w:pPr>
            <w:r>
              <w:rPr>
                <w:rFonts w:ascii="Verdana" w:hAnsi="Verdana"/>
                <w:sz w:val="16"/>
                <w:szCs w:val="20"/>
              </w:rPr>
              <w:t>[0</w:t>
            </w:r>
            <w:r w:rsidRPr="00F04280">
              <w:rPr>
                <w:rFonts w:ascii="Verdana" w:hAnsi="Verdana" w:cs="Calibri"/>
                <w:sz w:val="16"/>
                <w:szCs w:val="20"/>
              </w:rPr>
              <w:t xml:space="preserve">, </w:t>
            </w:r>
            <w:proofErr w:type="gramStart"/>
            <w:r w:rsidRPr="00F04280">
              <w:rPr>
                <w:rFonts w:ascii="Verdana" w:hAnsi="Verdana" w:cs="Calibri"/>
                <w:sz w:val="16"/>
                <w:szCs w:val="20"/>
              </w:rPr>
              <w:t>∞[</w:t>
            </w:r>
            <w:proofErr w:type="gramEnd"/>
          </w:p>
        </w:tc>
        <w:tc>
          <w:tcPr>
            <w:tcW w:w="1352" w:type="dxa"/>
            <w:tcBorders>
              <w:top w:val="dotted" w:sz="4" w:space="0" w:color="000000"/>
              <w:left w:val="single" w:sz="4" w:space="0" w:color="000000"/>
              <w:bottom w:val="dotted" w:sz="4" w:space="0" w:color="000000"/>
              <w:right w:val="nil"/>
            </w:tcBorders>
          </w:tcPr>
          <w:p w14:paraId="04C11A72" w14:textId="77777777" w:rsidR="00FC68DB" w:rsidRPr="00226A3F" w:rsidRDefault="00FC68DB" w:rsidP="00B202D2">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F2040F5" w14:textId="77777777" w:rsidR="00FC68DB" w:rsidRPr="00226A3F" w:rsidRDefault="00FC68DB" w:rsidP="00B202D2">
            <w:pPr>
              <w:keepNext/>
              <w:keepLines/>
              <w:suppressAutoHyphens/>
              <w:rPr>
                <w:sz w:val="20"/>
                <w:szCs w:val="20"/>
              </w:rPr>
            </w:pPr>
            <w:r>
              <w:rPr>
                <w:sz w:val="20"/>
                <w:szCs w:val="20"/>
              </w:rPr>
              <w:t>-</w:t>
            </w:r>
          </w:p>
        </w:tc>
      </w:tr>
      <w:tr w:rsidR="00FC68DB" w:rsidRPr="00397AE8" w14:paraId="381D57CA" w14:textId="77777777" w:rsidTr="00FC68DB">
        <w:tc>
          <w:tcPr>
            <w:tcW w:w="1526" w:type="dxa"/>
            <w:tcBorders>
              <w:top w:val="dotted" w:sz="4" w:space="0" w:color="000000"/>
              <w:left w:val="single" w:sz="8" w:space="0" w:color="000000"/>
              <w:bottom w:val="single" w:sz="4" w:space="0" w:color="000000"/>
              <w:right w:val="nil"/>
            </w:tcBorders>
          </w:tcPr>
          <w:p w14:paraId="3A009F1C" w14:textId="77777777" w:rsidR="00FC68DB" w:rsidRDefault="00FC68DB" w:rsidP="00B202D2">
            <w:pPr>
              <w:keepNext/>
              <w:keepLines/>
              <w:suppressAutoHyphens/>
              <w:rPr>
                <w:rFonts w:cs="Calibri"/>
                <w:sz w:val="20"/>
                <w:szCs w:val="20"/>
                <w:lang w:eastAsia="zh-CN"/>
              </w:rPr>
            </w:pPr>
            <w:proofErr w:type="spellStart"/>
            <w:r>
              <w:rPr>
                <w:rFonts w:cs="Calibri"/>
                <w:sz w:val="20"/>
                <w:szCs w:val="20"/>
                <w:lang w:eastAsia="zh-CN"/>
              </w:rPr>
              <w:t>kinetic_friction</w:t>
            </w:r>
            <w:proofErr w:type="spellEnd"/>
          </w:p>
        </w:tc>
        <w:tc>
          <w:tcPr>
            <w:tcW w:w="1538" w:type="dxa"/>
            <w:tcBorders>
              <w:top w:val="dotted" w:sz="4" w:space="0" w:color="000000"/>
              <w:left w:val="single" w:sz="4" w:space="0" w:color="000000"/>
              <w:bottom w:val="single" w:sz="4" w:space="0" w:color="000000"/>
              <w:right w:val="nil"/>
            </w:tcBorders>
          </w:tcPr>
          <w:p w14:paraId="44E4C259" w14:textId="77777777" w:rsidR="00FC68DB" w:rsidRDefault="00FC68DB" w:rsidP="00B202D2">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1700AD9F" w14:textId="77777777" w:rsidR="00FC68DB" w:rsidRDefault="00FC68DB" w:rsidP="00B202D2">
            <w:pPr>
              <w:keepNext/>
              <w:keepLines/>
              <w:suppressAutoHyphens/>
              <w:rPr>
                <w:sz w:val="20"/>
                <w:szCs w:val="20"/>
              </w:rPr>
            </w:pPr>
            <w:r>
              <w:rPr>
                <w:rFonts w:ascii="Verdana" w:hAnsi="Verdana"/>
                <w:sz w:val="16"/>
                <w:szCs w:val="20"/>
              </w:rPr>
              <w:t>[0</w:t>
            </w:r>
            <w:r w:rsidRPr="00F04280">
              <w:rPr>
                <w:rFonts w:ascii="Verdana" w:hAnsi="Verdana" w:cs="Calibri"/>
                <w:sz w:val="16"/>
                <w:szCs w:val="20"/>
              </w:rPr>
              <w:t xml:space="preserve">, </w:t>
            </w:r>
            <w:proofErr w:type="gramStart"/>
            <w:r w:rsidRPr="00F04280">
              <w:rPr>
                <w:rFonts w:ascii="Verdana" w:hAnsi="Verdana" w:cs="Calibri"/>
                <w:sz w:val="16"/>
                <w:szCs w:val="20"/>
              </w:rPr>
              <w:t>∞[</w:t>
            </w:r>
            <w:proofErr w:type="gramEnd"/>
          </w:p>
        </w:tc>
        <w:tc>
          <w:tcPr>
            <w:tcW w:w="1352" w:type="dxa"/>
            <w:tcBorders>
              <w:top w:val="dotted" w:sz="4" w:space="0" w:color="000000"/>
              <w:left w:val="single" w:sz="4" w:space="0" w:color="000000"/>
              <w:bottom w:val="single" w:sz="4" w:space="0" w:color="000000"/>
              <w:right w:val="nil"/>
            </w:tcBorders>
          </w:tcPr>
          <w:p w14:paraId="101165B6" w14:textId="77777777" w:rsidR="00FC68DB" w:rsidRDefault="00FC68DB" w:rsidP="00B202D2">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677AC65" w14:textId="77777777" w:rsidR="00FC68DB" w:rsidRDefault="00FC68DB" w:rsidP="00B202D2">
            <w:pPr>
              <w:keepNext/>
              <w:keepLines/>
              <w:suppressAutoHyphens/>
              <w:rPr>
                <w:sz w:val="20"/>
                <w:szCs w:val="20"/>
              </w:rPr>
            </w:pPr>
            <w:r>
              <w:rPr>
                <w:sz w:val="20"/>
                <w:szCs w:val="20"/>
              </w:rPr>
              <w:t>-</w:t>
            </w:r>
          </w:p>
        </w:tc>
      </w:tr>
    </w:tbl>
    <w:p w14:paraId="58BDA398" w14:textId="15D486FD" w:rsidR="00FC68DB" w:rsidRDefault="00FC68DB" w:rsidP="00B202D2">
      <w:pPr>
        <w:pStyle w:val="Beschriftung"/>
        <w:spacing w:before="120"/>
      </w:pPr>
      <w:bookmarkStart w:id="383" w:name="_Toc3566424"/>
      <w:bookmarkStart w:id="384" w:name="_Toc34747427"/>
      <w:bookmarkStart w:id="385" w:name="_Toc77095875"/>
      <w:r>
        <w:t xml:space="preserve">Table </w:t>
      </w:r>
      <w:r>
        <w:fldChar w:fldCharType="begin"/>
      </w:r>
      <w:r>
        <w:instrText xml:space="preserve"> SEQ Table \* ARABIC </w:instrText>
      </w:r>
      <w:r>
        <w:fldChar w:fldCharType="separate"/>
      </w:r>
      <w:r w:rsidR="008116BB">
        <w:rPr>
          <w:noProof/>
        </w:rPr>
        <w:t>17</w:t>
      </w:r>
      <w:r>
        <w:fldChar w:fldCharType="end"/>
      </w:r>
      <w:r>
        <w:t xml:space="preserve">: Attributes of element </w:t>
      </w:r>
      <w:r w:rsidRPr="00491597">
        <w:rPr>
          <w:rFonts w:ascii="Courier New" w:hAnsi="Courier New" w:cs="Courier New"/>
        </w:rPr>
        <w:t>&lt;</w:t>
      </w:r>
      <w:r>
        <w:rPr>
          <w:rFonts w:ascii="Courier New" w:hAnsi="Courier New" w:cs="Courier New"/>
        </w:rPr>
        <w:t>coefficients/</w:t>
      </w:r>
      <w:r w:rsidRPr="00491597">
        <w:rPr>
          <w:rFonts w:ascii="Courier New" w:hAnsi="Courier New" w:cs="Courier New"/>
        </w:rPr>
        <w:t>&gt;</w:t>
      </w:r>
      <w:bookmarkEnd w:id="383"/>
      <w:bookmarkEnd w:id="384"/>
      <w:bookmarkEnd w:id="385"/>
    </w:p>
    <w:p w14:paraId="7E39D56F" w14:textId="77777777" w:rsidR="00FC68DB" w:rsidRPr="007055D9" w:rsidRDefault="00FC68DB" w:rsidP="00B202D2">
      <w:r w:rsidRPr="007055D9">
        <w:t xml:space="preserve">A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Pr>
          <w:rFonts w:ascii="Courier New" w:hAnsi="Courier New" w:cs="Courier New"/>
          <w:b/>
          <w:i/>
          <w:sz w:val="18"/>
          <w:szCs w:val="18"/>
        </w:rPr>
        <w:t>/</w:t>
      </w:r>
      <w:r w:rsidRPr="00702EBE">
        <w:rPr>
          <w:rFonts w:ascii="Courier New" w:hAnsi="Courier New" w:cs="Courier New"/>
          <w:b/>
          <w:i/>
          <w:sz w:val="18"/>
          <w:szCs w:val="18"/>
        </w:rPr>
        <w:t>&gt;</w:t>
      </w:r>
      <w:r w:rsidRPr="007055D9">
        <w:t xml:space="preserve"> must not be empty. </w:t>
      </w:r>
      <w:r>
        <w:t xml:space="preserve">That means, at least 1 connection </w:t>
      </w:r>
      <w:proofErr w:type="gramStart"/>
      <w:r>
        <w:t>has to</w:t>
      </w:r>
      <w:proofErr w:type="gramEnd"/>
      <w:r>
        <w:t xml:space="preserve"> be defined.</w:t>
      </w:r>
    </w:p>
    <w:p w14:paraId="0BBDEDA7" w14:textId="77777777" w:rsidR="00FC68DB" w:rsidRPr="007055D9" w:rsidRDefault="00FC68DB" w:rsidP="00B202D2">
      <w:pPr>
        <w:pStyle w:val="berschrift3"/>
      </w:pPr>
      <w:bookmarkStart w:id="386" w:name="_Ref414836574"/>
      <w:bookmarkStart w:id="387" w:name="_Toc3556956"/>
      <w:bookmarkStart w:id="388" w:name="_Toc34747206"/>
      <w:bookmarkStart w:id="389" w:name="_Toc77102020"/>
      <w:bookmarkStart w:id="390" w:name="_Toc86863800"/>
      <w:r w:rsidRPr="007055D9">
        <w:t>Joints</w:t>
      </w:r>
      <w:bookmarkEnd w:id="386"/>
      <w:bookmarkEnd w:id="387"/>
      <w:bookmarkEnd w:id="388"/>
      <w:bookmarkEnd w:id="389"/>
      <w:bookmarkEnd w:id="390"/>
      <w:r w:rsidRPr="007055D9">
        <w:t xml:space="preserve"> </w:t>
      </w:r>
    </w:p>
    <w:p w14:paraId="1052C98E" w14:textId="77777777" w:rsidR="00FC68DB" w:rsidRPr="007055D9" w:rsidRDefault="00FC68DB" w:rsidP="00B202D2">
      <w:r w:rsidRPr="007055D9">
        <w:t xml:space="preserve">All the joints which connect the same set of objects (order does not matter) described in the element </w:t>
      </w:r>
      <w:r w:rsidRPr="00702EBE">
        <w:rPr>
          <w:rFonts w:ascii="Courier New" w:hAnsi="Courier New" w:cs="Courier New"/>
          <w:b/>
          <w:i/>
          <w:sz w:val="18"/>
          <w:szCs w:val="18"/>
        </w:rPr>
        <w:t>&lt;connected_to&gt;</w:t>
      </w:r>
      <w:r w:rsidRPr="007055D9">
        <w:rPr>
          <w:rFonts w:ascii="Courier New" w:hAnsi="Courier New" w:cs="Courier New"/>
          <w:b/>
          <w:i/>
        </w:rPr>
        <w:t xml:space="preserve"> </w:t>
      </w:r>
      <w:r w:rsidRPr="007055D9">
        <w:t xml:space="preserve">are listed in the element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t xml:space="preserve">. There should be </w:t>
      </w:r>
      <w:r w:rsidRPr="007055D9">
        <w:rPr>
          <w:i/>
        </w:rPr>
        <w:t>only one</w:t>
      </w:r>
      <w:r w:rsidRPr="007055D9">
        <w:t xml:space="preserve"> connection group for any distinct set of objects in a χMCF file. </w:t>
      </w:r>
    </w:p>
    <w:p w14:paraId="530B14AB" w14:textId="0607D616" w:rsidR="00FC68DB" w:rsidRPr="007055D9" w:rsidRDefault="00FC68DB" w:rsidP="00B202D2">
      <w:r w:rsidRPr="007055D9">
        <w:lastRenderedPageBreak/>
        <w:t xml:space="preserve">As discussed in Sect. </w:t>
      </w:r>
      <w:r w:rsidRPr="007055D9">
        <w:fldChar w:fldCharType="begin"/>
      </w:r>
      <w:r w:rsidRPr="007055D9">
        <w:instrText xml:space="preserve"> REF _Ref338930849 \r \h </w:instrText>
      </w:r>
      <w:r>
        <w:instrText xml:space="preserve"> \* MERGEFORMAT </w:instrText>
      </w:r>
      <w:r w:rsidRPr="007055D9">
        <w:fldChar w:fldCharType="separate"/>
      </w:r>
      <w:r w:rsidR="008116BB">
        <w:t>4.2</w:t>
      </w:r>
      <w:r w:rsidRPr="007055D9">
        <w:fldChar w:fldCharType="end"/>
      </w:r>
      <w:r w:rsidRPr="007055D9">
        <w:t xml:space="preserve">, χMCF differs between 0-, 1- and 2-dimensional joints which will be specified in detail in the following chapters. Thus, an element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rPr>
          <w:rFonts w:ascii="Courier New" w:hAnsi="Courier New" w:cs="Courier New"/>
          <w:b/>
          <w:i/>
        </w:rPr>
        <w:t xml:space="preserve"> </w:t>
      </w:r>
      <w:r w:rsidRPr="007055D9">
        <w:t xml:space="preserve">can comprise child elements </w:t>
      </w:r>
      <w:r w:rsidRPr="00702EBE">
        <w:rPr>
          <w:rFonts w:ascii="Courier New" w:hAnsi="Courier New" w:cs="Courier New"/>
          <w:b/>
          <w:i/>
          <w:sz w:val="18"/>
          <w:szCs w:val="18"/>
        </w:rPr>
        <w:t>&lt;connection_0d&gt;</w:t>
      </w:r>
      <w:r w:rsidRPr="00FB3AD0">
        <w:t xml:space="preserve">, </w:t>
      </w:r>
      <w:r w:rsidRPr="00702EBE">
        <w:rPr>
          <w:rFonts w:ascii="Courier New" w:hAnsi="Courier New" w:cs="Courier New"/>
          <w:b/>
          <w:i/>
          <w:sz w:val="18"/>
          <w:szCs w:val="18"/>
        </w:rPr>
        <w:t>&lt;connection_1d&gt;</w:t>
      </w:r>
      <w:r w:rsidRPr="00FB3AD0">
        <w:t xml:space="preserve"> and </w:t>
      </w:r>
      <w:r w:rsidRPr="00702EBE">
        <w:rPr>
          <w:rFonts w:ascii="Courier New" w:hAnsi="Courier New" w:cs="Courier New"/>
          <w:b/>
          <w:i/>
          <w:sz w:val="18"/>
        </w:rPr>
        <w:t>&lt;connection_2d&gt;</w:t>
      </w:r>
      <w:r w:rsidRPr="00702EBE">
        <w:t xml:space="preserve"> of</w:t>
      </w:r>
      <w:r w:rsidRPr="007055D9">
        <w:t xml:space="preserve"> arbitrary repetitions. </w:t>
      </w:r>
    </w:p>
    <w:p w14:paraId="6B24B3EB" w14:textId="77777777" w:rsidR="00FC68DB" w:rsidRPr="007055D9" w:rsidRDefault="00FC68DB" w:rsidP="00B202D2">
      <w:r w:rsidRPr="007055D9">
        <w:t xml:space="preserve">XML-specification of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t xml:space="preserve">:  </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7055D9" w14:paraId="25D3DE2E"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A17295E" w14:textId="77777777" w:rsidR="00FC68DB" w:rsidRPr="007055D9" w:rsidRDefault="00FC68DB" w:rsidP="00B202D2">
            <w:pPr>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9AE3AC" w14:textId="77777777" w:rsidR="00FC68DB" w:rsidRPr="007055D9" w:rsidRDefault="00FC68DB" w:rsidP="00B202D2">
            <w:pPr>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D2650" w14:textId="77777777" w:rsidR="00FC68DB" w:rsidRPr="007055D9" w:rsidRDefault="00FC68DB" w:rsidP="00B202D2">
            <w:pPr>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5382F6" w14:textId="77777777" w:rsidR="00FC68DB" w:rsidRPr="007055D9" w:rsidRDefault="00FC68DB" w:rsidP="00B202D2">
            <w:pPr>
              <w:rPr>
                <w:b/>
                <w:i/>
              </w:rPr>
            </w:pPr>
            <w:r w:rsidRPr="007055D9">
              <w:rPr>
                <w:b/>
                <w:i/>
              </w:rPr>
              <w:t>Constraint</w:t>
            </w:r>
          </w:p>
        </w:tc>
      </w:tr>
      <w:tr w:rsidR="00FC68DB" w:rsidRPr="007055D9" w14:paraId="0C27131F" w14:textId="77777777" w:rsidTr="00FC68DB">
        <w:trPr>
          <w:jc w:val="center"/>
        </w:trPr>
        <w:tc>
          <w:tcPr>
            <w:tcW w:w="2411" w:type="dxa"/>
            <w:shd w:val="clear" w:color="auto" w:fill="auto"/>
            <w:vAlign w:val="bottom"/>
          </w:tcPr>
          <w:p w14:paraId="4BFF47C7" w14:textId="77777777" w:rsidR="00FC68DB" w:rsidRPr="00702EBE" w:rsidRDefault="00FC68DB" w:rsidP="00B202D2">
            <w:pPr>
              <w:rPr>
                <w:sz w:val="20"/>
                <w:szCs w:val="20"/>
              </w:rPr>
            </w:pPr>
            <w:r w:rsidRPr="00702EBE">
              <w:rPr>
                <w:sz w:val="20"/>
                <w:szCs w:val="20"/>
              </w:rPr>
              <w:t>connection_0d</w:t>
            </w:r>
          </w:p>
        </w:tc>
        <w:tc>
          <w:tcPr>
            <w:tcW w:w="1620" w:type="dxa"/>
            <w:shd w:val="clear" w:color="auto" w:fill="auto"/>
            <w:vAlign w:val="bottom"/>
          </w:tcPr>
          <w:p w14:paraId="1B71788F" w14:textId="77777777" w:rsidR="00FC68DB" w:rsidRPr="00702EBE" w:rsidRDefault="00FC68DB" w:rsidP="00B202D2">
            <w:pPr>
              <w:rPr>
                <w:sz w:val="20"/>
                <w:szCs w:val="20"/>
              </w:rPr>
            </w:pPr>
            <w:r w:rsidRPr="00702EBE">
              <w:rPr>
                <w:sz w:val="20"/>
                <w:szCs w:val="20"/>
              </w:rPr>
              <w:t>*</w:t>
            </w:r>
          </w:p>
        </w:tc>
        <w:tc>
          <w:tcPr>
            <w:tcW w:w="1440" w:type="dxa"/>
            <w:shd w:val="clear" w:color="auto" w:fill="auto"/>
            <w:vAlign w:val="bottom"/>
          </w:tcPr>
          <w:p w14:paraId="6B2AC290" w14:textId="77777777" w:rsidR="00FC68DB" w:rsidRPr="00702EBE" w:rsidRDefault="00FC68DB" w:rsidP="00B202D2">
            <w:pPr>
              <w:rPr>
                <w:sz w:val="20"/>
                <w:szCs w:val="20"/>
              </w:rPr>
            </w:pPr>
            <w:r w:rsidRPr="00702EBE">
              <w:rPr>
                <w:sz w:val="20"/>
                <w:szCs w:val="20"/>
              </w:rPr>
              <w:t>optional</w:t>
            </w:r>
          </w:p>
        </w:tc>
        <w:tc>
          <w:tcPr>
            <w:tcW w:w="2520" w:type="dxa"/>
            <w:shd w:val="clear" w:color="auto" w:fill="auto"/>
            <w:vAlign w:val="bottom"/>
          </w:tcPr>
          <w:p w14:paraId="62770C7D" w14:textId="77777777" w:rsidR="00FC68DB" w:rsidRPr="00702EBE" w:rsidRDefault="00FC68DB" w:rsidP="00B202D2">
            <w:pPr>
              <w:rPr>
                <w:sz w:val="20"/>
                <w:szCs w:val="20"/>
              </w:rPr>
            </w:pPr>
            <w:r w:rsidRPr="00702EBE">
              <w:rPr>
                <w:sz w:val="20"/>
                <w:szCs w:val="20"/>
              </w:rPr>
              <w:t>-</w:t>
            </w:r>
          </w:p>
        </w:tc>
      </w:tr>
      <w:tr w:rsidR="00FC68DB" w:rsidRPr="007055D9" w14:paraId="44A26EF7" w14:textId="77777777" w:rsidTr="00FC68DB">
        <w:trPr>
          <w:jc w:val="center"/>
        </w:trPr>
        <w:tc>
          <w:tcPr>
            <w:tcW w:w="2411" w:type="dxa"/>
            <w:shd w:val="clear" w:color="auto" w:fill="auto"/>
            <w:vAlign w:val="bottom"/>
          </w:tcPr>
          <w:p w14:paraId="52153B77" w14:textId="77777777" w:rsidR="00FC68DB" w:rsidRPr="00702EBE" w:rsidRDefault="00FC68DB" w:rsidP="00B202D2">
            <w:pPr>
              <w:rPr>
                <w:sz w:val="20"/>
                <w:szCs w:val="20"/>
              </w:rPr>
            </w:pPr>
            <w:r w:rsidRPr="00702EBE">
              <w:rPr>
                <w:sz w:val="20"/>
                <w:szCs w:val="20"/>
              </w:rPr>
              <w:t>connection_1d</w:t>
            </w:r>
          </w:p>
        </w:tc>
        <w:tc>
          <w:tcPr>
            <w:tcW w:w="1620" w:type="dxa"/>
            <w:shd w:val="clear" w:color="auto" w:fill="auto"/>
            <w:vAlign w:val="bottom"/>
          </w:tcPr>
          <w:p w14:paraId="13972EB5" w14:textId="77777777" w:rsidR="00FC68DB" w:rsidRPr="00702EBE" w:rsidRDefault="00FC68DB" w:rsidP="00B202D2">
            <w:pPr>
              <w:rPr>
                <w:sz w:val="20"/>
                <w:szCs w:val="20"/>
              </w:rPr>
            </w:pPr>
            <w:r w:rsidRPr="00702EBE">
              <w:rPr>
                <w:sz w:val="20"/>
                <w:szCs w:val="20"/>
              </w:rPr>
              <w:t>*</w:t>
            </w:r>
          </w:p>
        </w:tc>
        <w:tc>
          <w:tcPr>
            <w:tcW w:w="1440" w:type="dxa"/>
            <w:shd w:val="clear" w:color="auto" w:fill="auto"/>
            <w:vAlign w:val="bottom"/>
          </w:tcPr>
          <w:p w14:paraId="29E78D81" w14:textId="77777777" w:rsidR="00FC68DB" w:rsidRPr="00702EBE" w:rsidRDefault="00FC68DB" w:rsidP="00B202D2">
            <w:pPr>
              <w:rPr>
                <w:sz w:val="20"/>
                <w:szCs w:val="20"/>
              </w:rPr>
            </w:pPr>
            <w:r w:rsidRPr="00702EBE">
              <w:rPr>
                <w:sz w:val="20"/>
                <w:szCs w:val="20"/>
              </w:rPr>
              <w:t>optional</w:t>
            </w:r>
          </w:p>
        </w:tc>
        <w:tc>
          <w:tcPr>
            <w:tcW w:w="2520" w:type="dxa"/>
            <w:shd w:val="clear" w:color="auto" w:fill="auto"/>
            <w:vAlign w:val="bottom"/>
          </w:tcPr>
          <w:p w14:paraId="332C46BC" w14:textId="77777777" w:rsidR="00FC68DB" w:rsidRPr="00702EBE" w:rsidRDefault="00FC68DB" w:rsidP="00B202D2">
            <w:pPr>
              <w:rPr>
                <w:sz w:val="20"/>
                <w:szCs w:val="20"/>
              </w:rPr>
            </w:pPr>
            <w:r w:rsidRPr="00702EBE">
              <w:rPr>
                <w:sz w:val="20"/>
                <w:szCs w:val="20"/>
              </w:rPr>
              <w:t>-</w:t>
            </w:r>
          </w:p>
        </w:tc>
      </w:tr>
      <w:tr w:rsidR="00FC68DB" w:rsidRPr="007055D9" w14:paraId="044524DE" w14:textId="77777777" w:rsidTr="00FC68DB">
        <w:trPr>
          <w:jc w:val="center"/>
        </w:trPr>
        <w:tc>
          <w:tcPr>
            <w:tcW w:w="2411" w:type="dxa"/>
            <w:shd w:val="clear" w:color="auto" w:fill="auto"/>
            <w:vAlign w:val="bottom"/>
          </w:tcPr>
          <w:p w14:paraId="2687DD50" w14:textId="77777777" w:rsidR="00FC68DB" w:rsidRPr="00702EBE" w:rsidRDefault="00FC68DB" w:rsidP="00B202D2">
            <w:pPr>
              <w:rPr>
                <w:sz w:val="20"/>
                <w:szCs w:val="20"/>
              </w:rPr>
            </w:pPr>
            <w:r w:rsidRPr="00702EBE">
              <w:rPr>
                <w:sz w:val="20"/>
                <w:szCs w:val="20"/>
              </w:rPr>
              <w:t>connection_2d</w:t>
            </w:r>
          </w:p>
        </w:tc>
        <w:tc>
          <w:tcPr>
            <w:tcW w:w="1620" w:type="dxa"/>
            <w:shd w:val="clear" w:color="auto" w:fill="auto"/>
            <w:vAlign w:val="bottom"/>
          </w:tcPr>
          <w:p w14:paraId="454208E6" w14:textId="77777777" w:rsidR="00FC68DB" w:rsidRPr="00702EBE" w:rsidRDefault="00FC68DB" w:rsidP="00B202D2">
            <w:pPr>
              <w:rPr>
                <w:sz w:val="20"/>
                <w:szCs w:val="20"/>
              </w:rPr>
            </w:pPr>
            <w:r w:rsidRPr="00702EBE">
              <w:rPr>
                <w:sz w:val="20"/>
                <w:szCs w:val="20"/>
              </w:rPr>
              <w:t>*</w:t>
            </w:r>
          </w:p>
        </w:tc>
        <w:tc>
          <w:tcPr>
            <w:tcW w:w="1440" w:type="dxa"/>
            <w:shd w:val="clear" w:color="auto" w:fill="auto"/>
            <w:vAlign w:val="bottom"/>
          </w:tcPr>
          <w:p w14:paraId="115C3A4C" w14:textId="77777777" w:rsidR="00FC68DB" w:rsidRPr="00702EBE" w:rsidRDefault="00FC68DB" w:rsidP="00B202D2">
            <w:pPr>
              <w:rPr>
                <w:sz w:val="20"/>
                <w:szCs w:val="20"/>
              </w:rPr>
            </w:pPr>
            <w:r w:rsidRPr="00702EBE">
              <w:rPr>
                <w:sz w:val="20"/>
                <w:szCs w:val="20"/>
              </w:rPr>
              <w:t>optional</w:t>
            </w:r>
          </w:p>
        </w:tc>
        <w:tc>
          <w:tcPr>
            <w:tcW w:w="2520" w:type="dxa"/>
            <w:shd w:val="clear" w:color="auto" w:fill="auto"/>
            <w:vAlign w:val="bottom"/>
          </w:tcPr>
          <w:p w14:paraId="1A3527D0" w14:textId="77777777" w:rsidR="00FC68DB" w:rsidRPr="00702EBE" w:rsidRDefault="00FC68DB" w:rsidP="00B202D2">
            <w:pPr>
              <w:keepNext/>
              <w:rPr>
                <w:sz w:val="20"/>
                <w:szCs w:val="20"/>
              </w:rPr>
            </w:pPr>
            <w:r w:rsidRPr="00702EBE">
              <w:rPr>
                <w:sz w:val="20"/>
                <w:szCs w:val="20"/>
              </w:rPr>
              <w:t>-</w:t>
            </w:r>
          </w:p>
        </w:tc>
      </w:tr>
    </w:tbl>
    <w:p w14:paraId="6BA40501" w14:textId="72D8E7AE" w:rsidR="00FC68DB" w:rsidRDefault="00FC68DB" w:rsidP="00B202D2">
      <w:pPr>
        <w:pStyle w:val="Beschriftung"/>
        <w:spacing w:before="120"/>
      </w:pPr>
      <w:bookmarkStart w:id="391" w:name="_Toc3566425"/>
      <w:bookmarkStart w:id="392" w:name="_Toc34747428"/>
      <w:bookmarkStart w:id="393" w:name="_Toc77095876"/>
      <w:r>
        <w:t xml:space="preserve">Table </w:t>
      </w:r>
      <w:r>
        <w:fldChar w:fldCharType="begin"/>
      </w:r>
      <w:r>
        <w:instrText xml:space="preserve"> SEQ Table \* ARABIC </w:instrText>
      </w:r>
      <w:r>
        <w:fldChar w:fldCharType="separate"/>
      </w:r>
      <w:r w:rsidR="008116BB">
        <w:rPr>
          <w:noProof/>
        </w:rPr>
        <w:t>18</w:t>
      </w:r>
      <w:r>
        <w:fldChar w:fldCharType="end"/>
      </w:r>
      <w:r>
        <w:t>: Nested element</w:t>
      </w:r>
      <w:r w:rsidRPr="00396648">
        <w:t xml:space="preserve">s of </w:t>
      </w:r>
      <w:r>
        <w:t xml:space="preserve">element </w:t>
      </w:r>
      <w:r w:rsidRPr="00491597">
        <w:rPr>
          <w:rFonts w:ascii="Courier New" w:hAnsi="Courier New" w:cs="Courier New"/>
        </w:rPr>
        <w:t>&lt;</w:t>
      </w:r>
      <w:proofErr w:type="spellStart"/>
      <w:r>
        <w:rPr>
          <w:rFonts w:ascii="Courier New" w:hAnsi="Courier New" w:cs="Courier New"/>
        </w:rPr>
        <w:t>connection_list</w:t>
      </w:r>
      <w:proofErr w:type="spellEnd"/>
      <w:r w:rsidRPr="00491597">
        <w:rPr>
          <w:rFonts w:ascii="Courier New" w:hAnsi="Courier New" w:cs="Courier New"/>
        </w:rPr>
        <w:t>&gt;</w:t>
      </w:r>
      <w:bookmarkEnd w:id="391"/>
      <w:bookmarkEnd w:id="392"/>
      <w:bookmarkEnd w:id="393"/>
    </w:p>
    <w:p w14:paraId="0E60E596" w14:textId="77777777" w:rsidR="00FC68DB" w:rsidRDefault="00FC68DB" w:rsidP="00B202D2">
      <w:pPr>
        <w:spacing w:before="120"/>
      </w:pPr>
      <w:r w:rsidRPr="007055D9">
        <w:t xml:space="preserve">A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t xml:space="preserve"> must not be empty. </w:t>
      </w:r>
      <w:r>
        <w:t xml:space="preserve">That means, at least 1 connection </w:t>
      </w:r>
      <w:proofErr w:type="gramStart"/>
      <w:r>
        <w:t>has to</w:t>
      </w:r>
      <w:proofErr w:type="gramEnd"/>
      <w:r>
        <w:t xml:space="preserve"> be defined.</w:t>
      </w:r>
    </w:p>
    <w:p w14:paraId="36546676" w14:textId="77777777" w:rsidR="00FC68DB" w:rsidRPr="007055D9" w:rsidRDefault="00FC68DB" w:rsidP="00B202D2">
      <w:pPr>
        <w:pStyle w:val="berschrift2"/>
      </w:pPr>
      <w:bookmarkStart w:id="394" w:name="_Toc428456083"/>
      <w:bookmarkStart w:id="395" w:name="_Toc428537047"/>
      <w:bookmarkStart w:id="396" w:name="_Toc428969366"/>
      <w:bookmarkStart w:id="397" w:name="_Toc429052757"/>
      <w:bookmarkStart w:id="398" w:name="_Toc3556957"/>
      <w:bookmarkStart w:id="399" w:name="_Toc34747207"/>
      <w:bookmarkStart w:id="400" w:name="_Toc77102021"/>
      <w:bookmarkStart w:id="401" w:name="_Toc86863801"/>
      <w:bookmarkEnd w:id="394"/>
      <w:bookmarkEnd w:id="395"/>
      <w:bookmarkEnd w:id="396"/>
      <w:bookmarkEnd w:id="397"/>
      <w:r w:rsidRPr="007055D9">
        <w:t>A Minimalistic Example of a χMCF file</w:t>
      </w:r>
      <w:bookmarkEnd w:id="398"/>
      <w:bookmarkEnd w:id="399"/>
      <w:bookmarkEnd w:id="400"/>
      <w:bookmarkEnd w:id="401"/>
    </w:p>
    <w:p w14:paraId="5EEB94D5" w14:textId="7013E047" w:rsidR="00FC68DB" w:rsidRDefault="00FC68DB" w:rsidP="00B202D2">
      <w:pPr>
        <w:keepNext/>
      </w:pPr>
      <w:r w:rsidRPr="007055D9">
        <w:t>In the following</w:t>
      </w:r>
      <w:r>
        <w:t>,</w:t>
      </w:r>
      <w:r w:rsidRPr="007055D9">
        <w:t xml:space="preserve"> </w:t>
      </w:r>
      <w:r>
        <w:t xml:space="preserve">an example shows how the </w:t>
      </w:r>
      <w:r w:rsidR="00A44CE4">
        <w:t>χMCF</w:t>
      </w:r>
      <w:r>
        <w:t xml:space="preserve"> xml file should look like</w:t>
      </w:r>
      <w:r w:rsidRPr="007055D9">
        <w:t>:</w:t>
      </w:r>
    </w:p>
    <w:p w14:paraId="0EB992AA" w14:textId="77777777" w:rsidR="00FC68DB" w:rsidRDefault="00FC68DB" w:rsidP="00B202D2">
      <w:pPr>
        <w:pStyle w:val="XMLCode"/>
        <w:keepNext/>
        <w:rPr>
          <w:rFonts w:cs="Courier New"/>
          <w:szCs w:val="16"/>
        </w:rPr>
      </w:pPr>
    </w:p>
    <w:p w14:paraId="003C2ABA" w14:textId="77777777" w:rsidR="00FC68DB" w:rsidRPr="001E6C77" w:rsidRDefault="00FC68DB" w:rsidP="00B202D2">
      <w:pPr>
        <w:pStyle w:val="XMLCode"/>
        <w:keepNext/>
        <w:rPr>
          <w:rFonts w:cs="Courier New"/>
          <w:sz w:val="15"/>
          <w:szCs w:val="15"/>
        </w:rPr>
      </w:pPr>
      <w:r w:rsidRPr="001E6C77">
        <w:rPr>
          <w:rFonts w:cs="Courier New"/>
          <w:sz w:val="15"/>
          <w:szCs w:val="15"/>
        </w:rPr>
        <w:t>&lt;?xml version=</w:t>
      </w:r>
      <w:r>
        <w:rPr>
          <w:rFonts w:cs="Courier New"/>
          <w:sz w:val="15"/>
          <w:szCs w:val="15"/>
        </w:rPr>
        <w:t>"</w:t>
      </w:r>
      <w:r w:rsidRPr="001E6C77">
        <w:rPr>
          <w:rFonts w:cs="Courier New"/>
          <w:sz w:val="15"/>
          <w:szCs w:val="15"/>
        </w:rPr>
        <w:t>1.0</w:t>
      </w:r>
      <w:r>
        <w:rPr>
          <w:rFonts w:cs="Courier New"/>
          <w:sz w:val="15"/>
          <w:szCs w:val="15"/>
        </w:rPr>
        <w:t>"</w:t>
      </w:r>
      <w:r w:rsidRPr="001E6C77">
        <w:rPr>
          <w:rFonts w:cs="Courier New"/>
          <w:sz w:val="15"/>
          <w:szCs w:val="15"/>
        </w:rPr>
        <w:t xml:space="preserve"> encoding=</w:t>
      </w:r>
      <w:r>
        <w:rPr>
          <w:rFonts w:cs="Courier New"/>
          <w:sz w:val="15"/>
          <w:szCs w:val="15"/>
        </w:rPr>
        <w:t>"</w:t>
      </w:r>
      <w:r w:rsidRPr="001E6C77">
        <w:rPr>
          <w:rFonts w:cs="Courier New"/>
          <w:sz w:val="15"/>
          <w:szCs w:val="15"/>
        </w:rPr>
        <w:t>iso-8859-1</w:t>
      </w:r>
      <w:r>
        <w:rPr>
          <w:rFonts w:cs="Courier New"/>
          <w:sz w:val="15"/>
          <w:szCs w:val="15"/>
        </w:rPr>
        <w:t>"</w:t>
      </w:r>
      <w:r w:rsidRPr="001E6C77">
        <w:rPr>
          <w:rFonts w:cs="Courier New"/>
          <w:sz w:val="15"/>
          <w:szCs w:val="15"/>
        </w:rPr>
        <w:t xml:space="preserve"> standalone=</w:t>
      </w:r>
      <w:r>
        <w:rPr>
          <w:rFonts w:cs="Courier New"/>
          <w:sz w:val="15"/>
          <w:szCs w:val="15"/>
        </w:rPr>
        <w:t>"</w:t>
      </w:r>
      <w:r w:rsidRPr="001E6C77">
        <w:rPr>
          <w:rFonts w:cs="Courier New"/>
          <w:sz w:val="15"/>
          <w:szCs w:val="15"/>
        </w:rPr>
        <w:t>no</w:t>
      </w:r>
      <w:r>
        <w:rPr>
          <w:rFonts w:cs="Courier New"/>
          <w:sz w:val="15"/>
          <w:szCs w:val="15"/>
        </w:rPr>
        <w:t>"</w:t>
      </w:r>
      <w:r w:rsidRPr="001E6C77">
        <w:rPr>
          <w:rFonts w:cs="Courier New"/>
          <w:sz w:val="15"/>
          <w:szCs w:val="15"/>
        </w:rPr>
        <w:t>?&gt;</w:t>
      </w:r>
    </w:p>
    <w:p w14:paraId="1F3FC012" w14:textId="77777777" w:rsidR="00FC68DB" w:rsidRPr="00F475E1" w:rsidRDefault="00FC68DB" w:rsidP="00B202D2">
      <w:pPr>
        <w:pStyle w:val="XMLCode"/>
        <w:keepNext/>
        <w:rPr>
          <w:rFonts w:cs="Courier New"/>
          <w:sz w:val="15"/>
          <w:szCs w:val="15"/>
        </w:rPr>
      </w:pPr>
      <w:r w:rsidRPr="00F475E1">
        <w:rPr>
          <w:rFonts w:cs="Courier New"/>
          <w:sz w:val="15"/>
          <w:szCs w:val="15"/>
        </w:rPr>
        <w:t>&lt;</w:t>
      </w:r>
      <w:proofErr w:type="spellStart"/>
      <w:r w:rsidRPr="00F475E1">
        <w:rPr>
          <w:rFonts w:cs="Courier New"/>
          <w:sz w:val="15"/>
          <w:szCs w:val="15"/>
        </w:rPr>
        <w:t>xmcf</w:t>
      </w:r>
      <w:proofErr w:type="spellEnd"/>
      <w:r w:rsidRPr="00F475E1">
        <w:rPr>
          <w:rFonts w:cs="Courier New"/>
          <w:sz w:val="15"/>
          <w:szCs w:val="15"/>
        </w:rPr>
        <w:t xml:space="preserve"> </w:t>
      </w:r>
      <w:proofErr w:type="spellStart"/>
      <w:proofErr w:type="gramStart"/>
      <w:r w:rsidRPr="00F475E1">
        <w:rPr>
          <w:rFonts w:cs="Courier New"/>
          <w:sz w:val="15"/>
          <w:szCs w:val="15"/>
        </w:rPr>
        <w:t>xmlns:xsi</w:t>
      </w:r>
      <w:proofErr w:type="spellEnd"/>
      <w:proofErr w:type="gramEnd"/>
      <w:r w:rsidRPr="00F475E1">
        <w:rPr>
          <w:rFonts w:cs="Courier New"/>
          <w:sz w:val="15"/>
          <w:szCs w:val="15"/>
        </w:rPr>
        <w:t xml:space="preserve">="http://www.w3.org/2001/XMLSchema-instance" </w:t>
      </w:r>
    </w:p>
    <w:p w14:paraId="6BB8233E" w14:textId="77777777" w:rsidR="00FC68DB" w:rsidRPr="00F475E1" w:rsidRDefault="00FC68DB" w:rsidP="00B202D2">
      <w:pPr>
        <w:pStyle w:val="XMLCode"/>
        <w:keepNext/>
        <w:rPr>
          <w:rFonts w:cs="Courier New"/>
          <w:sz w:val="15"/>
          <w:szCs w:val="15"/>
        </w:rPr>
      </w:pPr>
      <w:proofErr w:type="spellStart"/>
      <w:proofErr w:type="gramStart"/>
      <w:r w:rsidRPr="00F475E1">
        <w:rPr>
          <w:rFonts w:cs="Courier New"/>
          <w:sz w:val="15"/>
          <w:szCs w:val="15"/>
        </w:rPr>
        <w:t>xmlns:MEDINA</w:t>
      </w:r>
      <w:proofErr w:type="spellEnd"/>
      <w:proofErr w:type="gramEnd"/>
      <w:r w:rsidRPr="00F475E1">
        <w:rPr>
          <w:rFonts w:cs="Courier New"/>
          <w:sz w:val="15"/>
          <w:szCs w:val="15"/>
        </w:rPr>
        <w:t>="http://servicenet.t-systems.com/medina/xMCF"</w:t>
      </w:r>
    </w:p>
    <w:p w14:paraId="122CEC4D" w14:textId="77777777" w:rsidR="00FC68DB" w:rsidRPr="00F475E1" w:rsidRDefault="00FC68DB" w:rsidP="00B202D2">
      <w:pPr>
        <w:pStyle w:val="XMLCode"/>
        <w:keepNext/>
        <w:rPr>
          <w:rFonts w:cs="Courier New"/>
          <w:sz w:val="15"/>
          <w:szCs w:val="15"/>
        </w:rPr>
      </w:pPr>
      <w:proofErr w:type="spellStart"/>
      <w:proofErr w:type="gramStart"/>
      <w:r w:rsidRPr="00F475E1">
        <w:rPr>
          <w:rFonts w:cs="Courier New"/>
          <w:sz w:val="15"/>
          <w:szCs w:val="15"/>
        </w:rPr>
        <w:t>xsi:schemaLocation</w:t>
      </w:r>
      <w:proofErr w:type="spellEnd"/>
      <w:proofErr w:type="gramEnd"/>
      <w:r w:rsidRPr="00F475E1">
        <w:rPr>
          <w:rFonts w:cs="Courier New"/>
          <w:sz w:val="15"/>
          <w:szCs w:val="15"/>
        </w:rPr>
        <w:t xml:space="preserve">="http://servicenet.t-systems.com/medina/xMCF mcf_MEDINA.xsd" </w:t>
      </w:r>
    </w:p>
    <w:p w14:paraId="6071F34D" w14:textId="77777777" w:rsidR="00FC68DB" w:rsidRPr="00F475E1" w:rsidRDefault="00FC68DB" w:rsidP="00B202D2">
      <w:pPr>
        <w:pStyle w:val="XMLCode"/>
        <w:rPr>
          <w:rFonts w:cs="Courier New"/>
          <w:sz w:val="15"/>
          <w:szCs w:val="15"/>
        </w:rPr>
      </w:pPr>
      <w:proofErr w:type="spellStart"/>
      <w:proofErr w:type="gramStart"/>
      <w:r w:rsidRPr="00F475E1">
        <w:rPr>
          <w:rFonts w:cs="Courier New"/>
          <w:sz w:val="15"/>
          <w:szCs w:val="15"/>
        </w:rPr>
        <w:t>xsi:noNamespaceSchemaLocation</w:t>
      </w:r>
      <w:proofErr w:type="spellEnd"/>
      <w:proofErr w:type="gramEnd"/>
      <w:r w:rsidRPr="00F475E1">
        <w:rPr>
          <w:rFonts w:cs="Courier New"/>
          <w:sz w:val="15"/>
          <w:szCs w:val="15"/>
        </w:rPr>
        <w:t>="</w:t>
      </w:r>
      <w:r w:rsidRPr="00F475E1">
        <w:t>xmcf_3_0_1.xsd</w:t>
      </w:r>
      <w:r w:rsidRPr="00F475E1">
        <w:rPr>
          <w:rFonts w:cs="Courier New"/>
          <w:sz w:val="15"/>
          <w:szCs w:val="15"/>
        </w:rPr>
        <w:t>"&gt;</w:t>
      </w:r>
    </w:p>
    <w:p w14:paraId="0E8FCD0F" w14:textId="77777777" w:rsidR="00FC68DB" w:rsidRPr="00F475E1" w:rsidRDefault="00FC68DB" w:rsidP="00B202D2">
      <w:pPr>
        <w:pStyle w:val="XMLCode"/>
        <w:rPr>
          <w:sz w:val="15"/>
          <w:szCs w:val="15"/>
        </w:rPr>
      </w:pPr>
    </w:p>
    <w:p w14:paraId="3DBA6422" w14:textId="77777777" w:rsidR="00FC68DB" w:rsidRPr="00F475E1" w:rsidRDefault="00FC68DB" w:rsidP="00B202D2">
      <w:pPr>
        <w:pStyle w:val="XMLCode"/>
        <w:rPr>
          <w:sz w:val="15"/>
          <w:szCs w:val="15"/>
        </w:rPr>
      </w:pPr>
      <w:r w:rsidRPr="00F475E1">
        <w:rPr>
          <w:sz w:val="15"/>
          <w:szCs w:val="15"/>
        </w:rPr>
        <w:t xml:space="preserve">    </w:t>
      </w:r>
      <w:proofErr w:type="gramStart"/>
      <w:r w:rsidRPr="00F475E1">
        <w:rPr>
          <w:rFonts w:cs="Courier New"/>
          <w:color w:val="FF0000"/>
          <w:sz w:val="15"/>
          <w:szCs w:val="15"/>
        </w:rPr>
        <w:t>&lt;!--</w:t>
      </w:r>
      <w:proofErr w:type="gramEnd"/>
      <w:r w:rsidRPr="00F475E1">
        <w:rPr>
          <w:rFonts w:cs="Courier New"/>
          <w:color w:val="FF0000"/>
          <w:sz w:val="15"/>
          <w:szCs w:val="15"/>
        </w:rPr>
        <w:t xml:space="preserve"> some comments --</w:t>
      </w:r>
      <w:r w:rsidRPr="00F475E1">
        <w:rPr>
          <w:color w:val="FF0000"/>
          <w:sz w:val="15"/>
          <w:szCs w:val="15"/>
        </w:rPr>
        <w:t>&gt;</w:t>
      </w:r>
    </w:p>
    <w:p w14:paraId="32A04238" w14:textId="77777777" w:rsidR="00FC68DB" w:rsidRPr="001E6C77" w:rsidRDefault="00FC68DB" w:rsidP="00B202D2">
      <w:pPr>
        <w:pStyle w:val="XMLCode"/>
        <w:rPr>
          <w:sz w:val="15"/>
          <w:szCs w:val="15"/>
        </w:rPr>
      </w:pPr>
      <w:r w:rsidRPr="00F475E1">
        <w:rPr>
          <w:sz w:val="15"/>
          <w:szCs w:val="15"/>
        </w:rPr>
        <w:t xml:space="preserve">    </w:t>
      </w:r>
      <w:r w:rsidRPr="001E6C77">
        <w:rPr>
          <w:sz w:val="15"/>
          <w:szCs w:val="15"/>
        </w:rPr>
        <w:t>&lt;date&gt; 201</w:t>
      </w:r>
      <w:r>
        <w:rPr>
          <w:sz w:val="15"/>
          <w:szCs w:val="15"/>
        </w:rPr>
        <w:t>6</w:t>
      </w:r>
      <w:r w:rsidRPr="001E6C77">
        <w:rPr>
          <w:sz w:val="15"/>
          <w:szCs w:val="15"/>
        </w:rPr>
        <w:t>-</w:t>
      </w:r>
      <w:r>
        <w:rPr>
          <w:sz w:val="15"/>
          <w:szCs w:val="15"/>
        </w:rPr>
        <w:t>01</w:t>
      </w:r>
      <w:r w:rsidRPr="001E6C77">
        <w:rPr>
          <w:sz w:val="15"/>
          <w:szCs w:val="15"/>
        </w:rPr>
        <w:t>-</w:t>
      </w:r>
      <w:r>
        <w:rPr>
          <w:sz w:val="15"/>
          <w:szCs w:val="15"/>
        </w:rPr>
        <w:t>11</w:t>
      </w:r>
      <w:r w:rsidRPr="001E6C77">
        <w:rPr>
          <w:sz w:val="15"/>
          <w:szCs w:val="15"/>
        </w:rPr>
        <w:t xml:space="preserve"> &lt;/date&gt;</w:t>
      </w:r>
    </w:p>
    <w:p w14:paraId="49193E54" w14:textId="77777777" w:rsidR="00FC68DB" w:rsidRPr="001E6C77" w:rsidRDefault="00FC68DB" w:rsidP="00B202D2">
      <w:pPr>
        <w:pStyle w:val="XMLCode"/>
        <w:rPr>
          <w:sz w:val="15"/>
          <w:szCs w:val="15"/>
        </w:rPr>
      </w:pPr>
      <w:r w:rsidRPr="001E6C77">
        <w:rPr>
          <w:sz w:val="15"/>
          <w:szCs w:val="15"/>
        </w:rPr>
        <w:t xml:space="preserve">    &lt;version&gt; </w:t>
      </w:r>
      <w:r>
        <w:t>3.1.0</w:t>
      </w:r>
      <w:r w:rsidRPr="001E6C77">
        <w:rPr>
          <w:sz w:val="15"/>
          <w:szCs w:val="15"/>
        </w:rPr>
        <w:t xml:space="preserve"> &lt;/version&gt;</w:t>
      </w:r>
    </w:p>
    <w:p w14:paraId="6878EA24" w14:textId="77777777" w:rsidR="00FC68DB" w:rsidRPr="001E6C77" w:rsidRDefault="00FC68DB" w:rsidP="00B202D2">
      <w:pPr>
        <w:pStyle w:val="XMLCode"/>
        <w:rPr>
          <w:sz w:val="15"/>
          <w:szCs w:val="15"/>
        </w:rPr>
      </w:pPr>
      <w:r w:rsidRPr="001E6C77">
        <w:rPr>
          <w:b/>
          <w:sz w:val="15"/>
          <w:szCs w:val="15"/>
        </w:rPr>
        <w:t xml:space="preserve">    </w:t>
      </w:r>
      <w:r>
        <w:rPr>
          <w:sz w:val="15"/>
          <w:szCs w:val="15"/>
        </w:rPr>
        <w:t>&lt;</w:t>
      </w:r>
      <w:proofErr w:type="gramStart"/>
      <w:r>
        <w:rPr>
          <w:sz w:val="15"/>
          <w:szCs w:val="15"/>
        </w:rPr>
        <w:t>units</w:t>
      </w:r>
      <w:proofErr w:type="gramEnd"/>
      <w:r>
        <w:rPr>
          <w:sz w:val="15"/>
          <w:szCs w:val="15"/>
        </w:rPr>
        <w:t xml:space="preserve"> length="mm"</w:t>
      </w:r>
      <w:r w:rsidRPr="001E6C77">
        <w:rPr>
          <w:sz w:val="15"/>
          <w:szCs w:val="15"/>
        </w:rPr>
        <w:t xml:space="preserve"> angle=</w:t>
      </w:r>
      <w:r>
        <w:rPr>
          <w:sz w:val="15"/>
          <w:szCs w:val="15"/>
        </w:rPr>
        <w:t>"</w:t>
      </w:r>
      <w:r w:rsidRPr="001E6C77">
        <w:rPr>
          <w:sz w:val="15"/>
          <w:szCs w:val="15"/>
        </w:rPr>
        <w:t>rad</w:t>
      </w:r>
      <w:r>
        <w:rPr>
          <w:sz w:val="15"/>
          <w:szCs w:val="15"/>
        </w:rPr>
        <w:t>"</w:t>
      </w:r>
      <w:r w:rsidRPr="001E6C77">
        <w:rPr>
          <w:sz w:val="15"/>
          <w:szCs w:val="15"/>
        </w:rPr>
        <w:t xml:space="preserve"> mass=</w:t>
      </w:r>
      <w:r>
        <w:rPr>
          <w:sz w:val="15"/>
          <w:szCs w:val="15"/>
        </w:rPr>
        <w:t>"</w:t>
      </w:r>
      <w:r w:rsidRPr="001E6C77">
        <w:rPr>
          <w:sz w:val="15"/>
          <w:szCs w:val="15"/>
        </w:rPr>
        <w:t>kg</w:t>
      </w:r>
      <w:r>
        <w:rPr>
          <w:sz w:val="15"/>
          <w:szCs w:val="15"/>
        </w:rPr>
        <w:t>"</w:t>
      </w:r>
      <w:r w:rsidRPr="001E6C77">
        <w:rPr>
          <w:sz w:val="15"/>
          <w:szCs w:val="15"/>
        </w:rPr>
        <w:t xml:space="preserve"> force=</w:t>
      </w:r>
      <w:r>
        <w:rPr>
          <w:sz w:val="15"/>
          <w:szCs w:val="15"/>
        </w:rPr>
        <w:t>"</w:t>
      </w:r>
      <w:r w:rsidRPr="001E6C77">
        <w:rPr>
          <w:sz w:val="15"/>
          <w:szCs w:val="15"/>
        </w:rPr>
        <w:t>N</w:t>
      </w:r>
      <w:r>
        <w:rPr>
          <w:sz w:val="15"/>
          <w:szCs w:val="15"/>
        </w:rPr>
        <w:t>"</w:t>
      </w:r>
      <w:r w:rsidRPr="001E6C77">
        <w:rPr>
          <w:sz w:val="15"/>
          <w:szCs w:val="15"/>
        </w:rPr>
        <w:t xml:space="preserve"> time=</w:t>
      </w:r>
      <w:r>
        <w:rPr>
          <w:sz w:val="15"/>
          <w:szCs w:val="15"/>
        </w:rPr>
        <w:t>"</w:t>
      </w:r>
      <w:r w:rsidRPr="001E6C77">
        <w:rPr>
          <w:sz w:val="15"/>
          <w:szCs w:val="15"/>
        </w:rPr>
        <w:t>s</w:t>
      </w:r>
      <w:r>
        <w:rPr>
          <w:sz w:val="15"/>
          <w:szCs w:val="15"/>
        </w:rPr>
        <w:t>"</w:t>
      </w:r>
      <w:r w:rsidRPr="001E6C77">
        <w:rPr>
          <w:sz w:val="15"/>
          <w:szCs w:val="15"/>
        </w:rPr>
        <w:t>/&gt;</w:t>
      </w:r>
    </w:p>
    <w:p w14:paraId="01BB47D1" w14:textId="77777777" w:rsidR="00FC68DB" w:rsidRPr="001E6C77" w:rsidRDefault="00FC68DB" w:rsidP="00B202D2">
      <w:pPr>
        <w:pStyle w:val="XMLCode"/>
        <w:rPr>
          <w:sz w:val="15"/>
          <w:szCs w:val="15"/>
        </w:rPr>
      </w:pPr>
      <w:r w:rsidRPr="001E6C77">
        <w:rPr>
          <w:sz w:val="15"/>
          <w:szCs w:val="15"/>
        </w:rPr>
        <w:t xml:space="preserve">    &lt;appdata&gt; </w:t>
      </w:r>
      <w:proofErr w:type="gramStart"/>
      <w:r w:rsidRPr="001E6C77">
        <w:rPr>
          <w:color w:val="FF0000"/>
          <w:sz w:val="15"/>
          <w:szCs w:val="15"/>
        </w:rPr>
        <w:t>&lt;!—</w:t>
      </w:r>
      <w:proofErr w:type="gramEnd"/>
      <w:r w:rsidRPr="001E6C77">
        <w:rPr>
          <w:color w:val="FF0000"/>
          <w:sz w:val="15"/>
          <w:szCs w:val="15"/>
        </w:rPr>
        <w:t>appdata at root level --&gt;</w:t>
      </w:r>
    </w:p>
    <w:p w14:paraId="08BEBD26" w14:textId="77777777" w:rsidR="00FC68DB" w:rsidRPr="00E67362" w:rsidRDefault="00FC68DB" w:rsidP="00B202D2">
      <w:pPr>
        <w:pStyle w:val="XMLCode"/>
        <w:rPr>
          <w:sz w:val="15"/>
          <w:szCs w:val="15"/>
          <w:lang w:val="it-IT"/>
        </w:rPr>
      </w:pPr>
      <w:r w:rsidRPr="001E6C77">
        <w:rPr>
          <w:sz w:val="15"/>
          <w:szCs w:val="15"/>
        </w:rPr>
        <w:t xml:space="preserve">        </w:t>
      </w:r>
      <w:r w:rsidRPr="00E67362">
        <w:rPr>
          <w:sz w:val="15"/>
          <w:szCs w:val="15"/>
          <w:lang w:val="it-IT"/>
        </w:rPr>
        <w:t xml:space="preserve">&lt;MEDINA </w:t>
      </w:r>
      <w:proofErr w:type="spellStart"/>
      <w:r w:rsidRPr="00E67362">
        <w:rPr>
          <w:sz w:val="15"/>
          <w:szCs w:val="15"/>
          <w:lang w:val="it-IT"/>
        </w:rPr>
        <w:t>xmlns</w:t>
      </w:r>
      <w:proofErr w:type="spellEnd"/>
      <w:r w:rsidRPr="00E67362">
        <w:rPr>
          <w:sz w:val="15"/>
          <w:szCs w:val="15"/>
          <w:lang w:val="it-IT"/>
        </w:rPr>
        <w:t>="http://servicenet.t-systems.com/medina/xMCF"&gt;</w:t>
      </w:r>
    </w:p>
    <w:p w14:paraId="186B1255" w14:textId="77777777" w:rsidR="00FC68DB" w:rsidRPr="001E6C77" w:rsidRDefault="00FC68DB" w:rsidP="00B202D2">
      <w:pPr>
        <w:pStyle w:val="XMLCode"/>
        <w:rPr>
          <w:sz w:val="15"/>
          <w:szCs w:val="15"/>
        </w:rPr>
      </w:pPr>
      <w:r w:rsidRPr="00E67362">
        <w:rPr>
          <w:sz w:val="15"/>
          <w:szCs w:val="15"/>
          <w:lang w:val="it-IT"/>
        </w:rPr>
        <w:t xml:space="preserve">            </w:t>
      </w:r>
      <w:r w:rsidRPr="001E6C77">
        <w:rPr>
          <w:sz w:val="15"/>
          <w:szCs w:val="15"/>
        </w:rPr>
        <w:t>&lt;</w:t>
      </w:r>
      <w:proofErr w:type="spellStart"/>
      <w:r w:rsidRPr="001E6C77">
        <w:rPr>
          <w:sz w:val="15"/>
          <w:szCs w:val="15"/>
        </w:rPr>
        <w:t>data_at_root</w:t>
      </w:r>
      <w:proofErr w:type="spellEnd"/>
      <w:r w:rsidRPr="001E6C77">
        <w:rPr>
          <w:sz w:val="15"/>
          <w:szCs w:val="15"/>
        </w:rPr>
        <w:t>&gt;</w:t>
      </w:r>
    </w:p>
    <w:p w14:paraId="5EAB01D6" w14:textId="77777777" w:rsidR="00FC68DB" w:rsidRPr="001E6C77" w:rsidRDefault="00FC68DB" w:rsidP="00B202D2">
      <w:pPr>
        <w:pStyle w:val="XMLCode"/>
        <w:rPr>
          <w:sz w:val="15"/>
          <w:szCs w:val="15"/>
        </w:rPr>
      </w:pPr>
      <w:r w:rsidRPr="001E6C77">
        <w:rPr>
          <w:sz w:val="15"/>
          <w:szCs w:val="15"/>
        </w:rPr>
        <w:t xml:space="preserve">                &lt;version MEDINA=</w:t>
      </w:r>
      <w:r>
        <w:rPr>
          <w:sz w:val="15"/>
          <w:szCs w:val="15"/>
        </w:rPr>
        <w:t>"</w:t>
      </w:r>
      <w:r w:rsidRPr="001E6C77">
        <w:rPr>
          <w:sz w:val="15"/>
          <w:szCs w:val="15"/>
        </w:rPr>
        <w:t>MEDINA 8.4.2 Maintenance Release (64 Bit)</w:t>
      </w:r>
      <w:r>
        <w:rPr>
          <w:sz w:val="15"/>
          <w:szCs w:val="15"/>
        </w:rPr>
        <w:t>"</w:t>
      </w:r>
      <w:r w:rsidRPr="001E6C77">
        <w:rPr>
          <w:sz w:val="15"/>
          <w:szCs w:val="15"/>
        </w:rPr>
        <w:t>/&gt;</w:t>
      </w:r>
    </w:p>
    <w:p w14:paraId="61725DD2" w14:textId="77777777" w:rsidR="00FC68DB" w:rsidRPr="001E6C77" w:rsidRDefault="00FC68DB" w:rsidP="00B202D2">
      <w:pPr>
        <w:pStyle w:val="XMLCode"/>
        <w:rPr>
          <w:sz w:val="15"/>
          <w:szCs w:val="15"/>
        </w:rPr>
      </w:pPr>
      <w:r w:rsidRPr="001E6C77">
        <w:rPr>
          <w:sz w:val="15"/>
          <w:szCs w:val="15"/>
        </w:rPr>
        <w:t xml:space="preserve">                ...</w:t>
      </w:r>
      <w:r w:rsidRPr="001E6C77">
        <w:rPr>
          <w:sz w:val="15"/>
          <w:szCs w:val="15"/>
        </w:rPr>
        <w:tab/>
      </w:r>
    </w:p>
    <w:p w14:paraId="7B86392C"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data_at_root</w:t>
      </w:r>
      <w:proofErr w:type="spellEnd"/>
      <w:r w:rsidRPr="001E6C77">
        <w:rPr>
          <w:sz w:val="15"/>
          <w:szCs w:val="15"/>
        </w:rPr>
        <w:t>&gt;</w:t>
      </w:r>
    </w:p>
    <w:p w14:paraId="674C3ECC" w14:textId="77777777" w:rsidR="00FC68DB" w:rsidRPr="001E6C77" w:rsidRDefault="00FC68DB" w:rsidP="00B202D2">
      <w:pPr>
        <w:pStyle w:val="XMLCode"/>
        <w:rPr>
          <w:sz w:val="15"/>
          <w:szCs w:val="15"/>
        </w:rPr>
      </w:pPr>
      <w:r w:rsidRPr="001E6C77">
        <w:rPr>
          <w:sz w:val="15"/>
          <w:szCs w:val="15"/>
        </w:rPr>
        <w:t xml:space="preserve">        &lt;/MEDINA&gt;</w:t>
      </w:r>
    </w:p>
    <w:p w14:paraId="73121503" w14:textId="77777777" w:rsidR="00FC68DB" w:rsidRPr="001E6C77" w:rsidRDefault="00FC68DB" w:rsidP="00B202D2">
      <w:pPr>
        <w:pStyle w:val="XMLCode"/>
        <w:rPr>
          <w:sz w:val="15"/>
          <w:szCs w:val="15"/>
        </w:rPr>
      </w:pPr>
      <w:r w:rsidRPr="001E6C77">
        <w:rPr>
          <w:sz w:val="15"/>
          <w:szCs w:val="15"/>
        </w:rPr>
        <w:t xml:space="preserve">    &lt;/appdata&gt;</w:t>
      </w:r>
    </w:p>
    <w:p w14:paraId="17BD0C6D" w14:textId="77777777" w:rsidR="00FC68DB" w:rsidRPr="001E6C77" w:rsidRDefault="00FC68DB" w:rsidP="00B202D2">
      <w:pPr>
        <w:pStyle w:val="XMLCode"/>
        <w:rPr>
          <w:sz w:val="15"/>
          <w:szCs w:val="15"/>
        </w:rPr>
      </w:pPr>
      <w:r w:rsidRPr="001E6C77">
        <w:rPr>
          <w:sz w:val="15"/>
          <w:szCs w:val="15"/>
        </w:rPr>
        <w:t xml:space="preserve">        ...</w:t>
      </w:r>
    </w:p>
    <w:p w14:paraId="4A9280A6" w14:textId="77777777" w:rsidR="00FC68DB" w:rsidRPr="001E6C77" w:rsidRDefault="00FC68DB" w:rsidP="00B202D2">
      <w:pPr>
        <w:pStyle w:val="XMLCode"/>
        <w:rPr>
          <w:sz w:val="15"/>
          <w:szCs w:val="15"/>
        </w:rPr>
      </w:pPr>
      <w:r w:rsidRPr="001E6C77">
        <w:rPr>
          <w:sz w:val="15"/>
          <w:szCs w:val="15"/>
        </w:rPr>
        <w:t xml:space="preserve">    &lt;connection_group</w:t>
      </w:r>
      <w:r>
        <w:rPr>
          <w:sz w:val="15"/>
          <w:szCs w:val="15"/>
        </w:rPr>
        <w:t xml:space="preserve"> </w:t>
      </w:r>
      <w:r w:rsidRPr="001E6C77">
        <w:rPr>
          <w:sz w:val="15"/>
          <w:szCs w:val="15"/>
        </w:rPr>
        <w:t>...&gt;</w:t>
      </w:r>
    </w:p>
    <w:p w14:paraId="715E2BFB" w14:textId="77777777" w:rsidR="00FC68DB" w:rsidRPr="001E6C77" w:rsidRDefault="00FC68DB" w:rsidP="00B202D2">
      <w:pPr>
        <w:pStyle w:val="XMLCode"/>
        <w:rPr>
          <w:sz w:val="15"/>
          <w:szCs w:val="15"/>
        </w:rPr>
      </w:pPr>
      <w:r w:rsidRPr="001E6C77">
        <w:rPr>
          <w:sz w:val="15"/>
          <w:szCs w:val="15"/>
        </w:rPr>
        <w:t xml:space="preserve">        &lt;connected_to&gt;</w:t>
      </w:r>
    </w:p>
    <w:p w14:paraId="44CA278E" w14:textId="77777777" w:rsidR="00FC68DB" w:rsidRPr="001E6C77" w:rsidRDefault="00FC68DB" w:rsidP="00B202D2">
      <w:pPr>
        <w:pStyle w:val="XMLCode"/>
        <w:rPr>
          <w:sz w:val="15"/>
          <w:szCs w:val="15"/>
        </w:rPr>
      </w:pPr>
      <w:r>
        <w:rPr>
          <w:sz w:val="15"/>
          <w:szCs w:val="15"/>
        </w:rPr>
        <w:t xml:space="preserve">            &lt;part index="1"</w:t>
      </w:r>
      <w:r w:rsidRPr="001E6C77">
        <w:rPr>
          <w:sz w:val="15"/>
          <w:szCs w:val="15"/>
        </w:rPr>
        <w:t xml:space="preserve"> label=</w:t>
      </w:r>
      <w:r>
        <w:rPr>
          <w:sz w:val="15"/>
          <w:szCs w:val="15"/>
        </w:rPr>
        <w:t>"</w:t>
      </w:r>
      <w:r w:rsidRPr="00CC7960">
        <w:rPr>
          <w:sz w:val="15"/>
          <w:szCs w:val="15"/>
        </w:rPr>
        <w:t>PART_8000880</w:t>
      </w:r>
      <w:r>
        <w:rPr>
          <w:sz w:val="15"/>
          <w:szCs w:val="15"/>
        </w:rPr>
        <w:t>"</w:t>
      </w:r>
      <w:r w:rsidRPr="001E6C77">
        <w:rPr>
          <w:sz w:val="15"/>
          <w:szCs w:val="15"/>
        </w:rPr>
        <w:t xml:space="preserve"> </w:t>
      </w:r>
      <w:proofErr w:type="spellStart"/>
      <w:r w:rsidRPr="001E6C77">
        <w:rPr>
          <w:sz w:val="15"/>
          <w:szCs w:val="15"/>
        </w:rPr>
        <w:t>pid</w:t>
      </w:r>
      <w:proofErr w:type="spellEnd"/>
      <w:r w:rsidRPr="001E6C77">
        <w:rPr>
          <w:sz w:val="15"/>
          <w:szCs w:val="15"/>
        </w:rPr>
        <w:t>=</w:t>
      </w:r>
      <w:r>
        <w:rPr>
          <w:sz w:val="15"/>
          <w:szCs w:val="15"/>
        </w:rPr>
        <w:t>"</w:t>
      </w:r>
      <w:r w:rsidRPr="001E6C77">
        <w:rPr>
          <w:sz w:val="15"/>
          <w:szCs w:val="15"/>
        </w:rPr>
        <w:t>20123213</w:t>
      </w:r>
      <w:r>
        <w:rPr>
          <w:sz w:val="15"/>
          <w:szCs w:val="15"/>
        </w:rPr>
        <w:t>"</w:t>
      </w:r>
      <w:r w:rsidRPr="001E6C77">
        <w:rPr>
          <w:sz w:val="15"/>
          <w:szCs w:val="15"/>
        </w:rPr>
        <w:t>/&gt;</w:t>
      </w:r>
    </w:p>
    <w:p w14:paraId="1A5C57AB" w14:textId="77777777" w:rsidR="00FC68DB" w:rsidRPr="001E6C77" w:rsidRDefault="00FC68DB" w:rsidP="00B202D2">
      <w:pPr>
        <w:pStyle w:val="XMLCode"/>
        <w:rPr>
          <w:sz w:val="15"/>
          <w:szCs w:val="15"/>
        </w:rPr>
      </w:pPr>
      <w:r w:rsidRPr="001E6C77">
        <w:rPr>
          <w:sz w:val="15"/>
          <w:szCs w:val="15"/>
        </w:rPr>
        <w:t xml:space="preserve">   </w:t>
      </w:r>
      <w:r>
        <w:rPr>
          <w:sz w:val="15"/>
          <w:szCs w:val="15"/>
        </w:rPr>
        <w:t xml:space="preserve">         &lt;part index="2"</w:t>
      </w:r>
      <w:r w:rsidRPr="001E6C77">
        <w:rPr>
          <w:sz w:val="15"/>
          <w:szCs w:val="15"/>
        </w:rPr>
        <w:t xml:space="preserve"> label=</w:t>
      </w:r>
      <w:r>
        <w:rPr>
          <w:sz w:val="15"/>
          <w:szCs w:val="15"/>
        </w:rPr>
        <w:t>"</w:t>
      </w:r>
      <w:r w:rsidRPr="00CC7960">
        <w:rPr>
          <w:sz w:val="15"/>
          <w:szCs w:val="15"/>
        </w:rPr>
        <w:t>PART_8</w:t>
      </w:r>
      <w:r>
        <w:rPr>
          <w:sz w:val="15"/>
          <w:szCs w:val="15"/>
        </w:rPr>
        <w:t>1</w:t>
      </w:r>
      <w:r w:rsidRPr="00CC7960">
        <w:rPr>
          <w:sz w:val="15"/>
          <w:szCs w:val="15"/>
        </w:rPr>
        <w:t>00</w:t>
      </w:r>
      <w:r>
        <w:rPr>
          <w:sz w:val="15"/>
          <w:szCs w:val="15"/>
        </w:rPr>
        <w:t>3</w:t>
      </w:r>
      <w:r w:rsidRPr="00CC7960">
        <w:rPr>
          <w:sz w:val="15"/>
          <w:szCs w:val="15"/>
        </w:rPr>
        <w:t>4</w:t>
      </w:r>
      <w:r>
        <w:rPr>
          <w:sz w:val="15"/>
          <w:szCs w:val="15"/>
        </w:rPr>
        <w:t>0"</w:t>
      </w:r>
      <w:r w:rsidRPr="001E6C77">
        <w:rPr>
          <w:sz w:val="15"/>
          <w:szCs w:val="15"/>
        </w:rPr>
        <w:t xml:space="preserve"> </w:t>
      </w:r>
      <w:proofErr w:type="spellStart"/>
      <w:r w:rsidRPr="001E6C77">
        <w:rPr>
          <w:sz w:val="15"/>
          <w:szCs w:val="15"/>
        </w:rPr>
        <w:t>pid</w:t>
      </w:r>
      <w:proofErr w:type="spellEnd"/>
      <w:r w:rsidRPr="001E6C77">
        <w:rPr>
          <w:sz w:val="15"/>
          <w:szCs w:val="15"/>
        </w:rPr>
        <w:t>=</w:t>
      </w:r>
      <w:r>
        <w:rPr>
          <w:sz w:val="15"/>
          <w:szCs w:val="15"/>
        </w:rPr>
        <w:t>"</w:t>
      </w:r>
      <w:r w:rsidRPr="001E6C77">
        <w:rPr>
          <w:sz w:val="15"/>
          <w:szCs w:val="15"/>
        </w:rPr>
        <w:t>90123213</w:t>
      </w:r>
      <w:r>
        <w:rPr>
          <w:sz w:val="15"/>
          <w:szCs w:val="15"/>
        </w:rPr>
        <w:t>"</w:t>
      </w:r>
      <w:r w:rsidRPr="001E6C77">
        <w:rPr>
          <w:sz w:val="15"/>
          <w:szCs w:val="15"/>
        </w:rPr>
        <w:t>/&gt;</w:t>
      </w:r>
    </w:p>
    <w:p w14:paraId="639BEFDE" w14:textId="77777777" w:rsidR="00FC68DB" w:rsidRPr="001E6C77" w:rsidRDefault="00FC68DB" w:rsidP="00B202D2">
      <w:pPr>
        <w:pStyle w:val="XMLCode"/>
        <w:rPr>
          <w:sz w:val="15"/>
          <w:szCs w:val="15"/>
        </w:rPr>
      </w:pPr>
      <w:r w:rsidRPr="001E6C77">
        <w:rPr>
          <w:sz w:val="15"/>
          <w:szCs w:val="15"/>
        </w:rPr>
        <w:t xml:space="preserve">        &lt;/connected_to&gt;</w:t>
      </w:r>
    </w:p>
    <w:p w14:paraId="704E130D" w14:textId="77777777" w:rsidR="00FC68DB" w:rsidRPr="001E6C77" w:rsidRDefault="00FC68DB" w:rsidP="00B202D2">
      <w:pPr>
        <w:pStyle w:val="XMLCode"/>
        <w:rPr>
          <w:sz w:val="15"/>
          <w:szCs w:val="15"/>
        </w:rPr>
      </w:pPr>
      <w:r w:rsidRPr="001E6C77">
        <w:rPr>
          <w:sz w:val="15"/>
          <w:szCs w:val="15"/>
        </w:rPr>
        <w:t xml:space="preserve">        &lt;appdata&gt; </w:t>
      </w:r>
      <w:proofErr w:type="gramStart"/>
      <w:r w:rsidRPr="001E6C77">
        <w:rPr>
          <w:rFonts w:cs="Courier New"/>
          <w:color w:val="FF0000"/>
          <w:sz w:val="15"/>
          <w:szCs w:val="15"/>
        </w:rPr>
        <w:t>&lt;!—</w:t>
      </w:r>
      <w:proofErr w:type="gramEnd"/>
      <w:r w:rsidRPr="001E6C77">
        <w:rPr>
          <w:rFonts w:cs="Courier New"/>
          <w:color w:val="FF0000"/>
          <w:sz w:val="15"/>
          <w:szCs w:val="15"/>
        </w:rPr>
        <w:t>appdata at connection_group level --</w:t>
      </w:r>
      <w:r w:rsidRPr="001E6C77">
        <w:rPr>
          <w:color w:val="FF0000"/>
          <w:sz w:val="15"/>
          <w:szCs w:val="15"/>
        </w:rPr>
        <w:t>&gt;</w:t>
      </w:r>
    </w:p>
    <w:p w14:paraId="7E3DE024" w14:textId="77777777" w:rsidR="00FC68DB" w:rsidRPr="001E6C77" w:rsidRDefault="00FC68DB" w:rsidP="00B202D2">
      <w:pPr>
        <w:pStyle w:val="XMLCode"/>
        <w:rPr>
          <w:sz w:val="15"/>
          <w:szCs w:val="15"/>
          <w:lang w:val="it-IT"/>
        </w:rPr>
      </w:pPr>
      <w:r w:rsidRPr="001E6C77">
        <w:rPr>
          <w:sz w:val="15"/>
          <w:szCs w:val="15"/>
        </w:rPr>
        <w:t xml:space="preserve">            </w:t>
      </w:r>
      <w:r w:rsidRPr="001E6C77">
        <w:rPr>
          <w:sz w:val="15"/>
          <w:szCs w:val="15"/>
          <w:lang w:val="it-IT"/>
        </w:rPr>
        <w:t xml:space="preserve">&lt;MEDINA </w:t>
      </w:r>
      <w:proofErr w:type="spellStart"/>
      <w:r w:rsidRPr="001E6C77">
        <w:rPr>
          <w:sz w:val="15"/>
          <w:szCs w:val="15"/>
          <w:lang w:val="it-IT"/>
        </w:rPr>
        <w:t>xmlns</w:t>
      </w:r>
      <w:proofErr w:type="spellEnd"/>
      <w:r w:rsidRPr="001E6C77">
        <w:rPr>
          <w:sz w:val="15"/>
          <w:szCs w:val="15"/>
          <w:lang w:val="it-IT"/>
        </w:rPr>
        <w:t>=</w:t>
      </w:r>
      <w:r>
        <w:rPr>
          <w:sz w:val="15"/>
          <w:szCs w:val="15"/>
          <w:lang w:val="it-IT"/>
        </w:rPr>
        <w:t>"</w:t>
      </w:r>
      <w:r w:rsidRPr="001E6C77">
        <w:rPr>
          <w:sz w:val="15"/>
          <w:szCs w:val="15"/>
          <w:lang w:val="it-IT"/>
        </w:rPr>
        <w:t>http://servicenet.t-systems.com/medina/xMCF</w:t>
      </w:r>
      <w:r>
        <w:rPr>
          <w:sz w:val="15"/>
          <w:szCs w:val="15"/>
          <w:lang w:val="it-IT"/>
        </w:rPr>
        <w:t>"</w:t>
      </w:r>
      <w:r w:rsidRPr="001E6C77">
        <w:rPr>
          <w:sz w:val="15"/>
          <w:szCs w:val="15"/>
          <w:lang w:val="it-IT"/>
        </w:rPr>
        <w:t>&gt;</w:t>
      </w:r>
    </w:p>
    <w:p w14:paraId="26CCC030" w14:textId="77777777" w:rsidR="00FC68DB" w:rsidRPr="00E67362" w:rsidRDefault="00FC68DB" w:rsidP="00B202D2">
      <w:pPr>
        <w:pStyle w:val="XMLCode"/>
        <w:rPr>
          <w:sz w:val="15"/>
          <w:szCs w:val="15"/>
        </w:rPr>
      </w:pPr>
      <w:r w:rsidRPr="001E6C77">
        <w:rPr>
          <w:sz w:val="15"/>
          <w:szCs w:val="15"/>
          <w:lang w:val="it-IT"/>
        </w:rPr>
        <w:t xml:space="preserve">                </w:t>
      </w:r>
      <w:r w:rsidRPr="00E67362">
        <w:rPr>
          <w:sz w:val="15"/>
          <w:szCs w:val="15"/>
        </w:rPr>
        <w:t>&lt;</w:t>
      </w:r>
      <w:proofErr w:type="spellStart"/>
      <w:r w:rsidRPr="00E67362">
        <w:rPr>
          <w:sz w:val="15"/>
          <w:szCs w:val="15"/>
        </w:rPr>
        <w:t>data_at_connection_group</w:t>
      </w:r>
      <w:proofErr w:type="spellEnd"/>
      <w:r w:rsidRPr="00E67362">
        <w:rPr>
          <w:sz w:val="15"/>
          <w:szCs w:val="15"/>
        </w:rPr>
        <w:t>&gt;</w:t>
      </w:r>
    </w:p>
    <w:p w14:paraId="17F5B5B3" w14:textId="77777777" w:rsidR="00FC68DB" w:rsidRPr="00E67362" w:rsidRDefault="00FC68DB" w:rsidP="00B202D2">
      <w:pPr>
        <w:pStyle w:val="XMLCode"/>
        <w:rPr>
          <w:sz w:val="15"/>
          <w:szCs w:val="15"/>
        </w:rPr>
      </w:pPr>
      <w:r w:rsidRPr="00E67362">
        <w:rPr>
          <w:sz w:val="15"/>
          <w:szCs w:val="15"/>
        </w:rPr>
        <w:t xml:space="preserve">                    ...</w:t>
      </w:r>
    </w:p>
    <w:p w14:paraId="484859B6" w14:textId="77777777" w:rsidR="00FC68DB" w:rsidRPr="00E67362" w:rsidRDefault="00FC68DB" w:rsidP="00B202D2">
      <w:pPr>
        <w:pStyle w:val="XMLCode"/>
        <w:rPr>
          <w:sz w:val="15"/>
          <w:szCs w:val="15"/>
        </w:rPr>
      </w:pPr>
      <w:r w:rsidRPr="00E67362">
        <w:rPr>
          <w:sz w:val="15"/>
          <w:szCs w:val="15"/>
        </w:rPr>
        <w:t xml:space="preserve">                &lt;/</w:t>
      </w:r>
      <w:proofErr w:type="spellStart"/>
      <w:r w:rsidRPr="00E67362">
        <w:rPr>
          <w:sz w:val="15"/>
          <w:szCs w:val="15"/>
        </w:rPr>
        <w:t>data_at_connection_group</w:t>
      </w:r>
      <w:proofErr w:type="spellEnd"/>
      <w:r w:rsidRPr="00E67362">
        <w:rPr>
          <w:sz w:val="15"/>
          <w:szCs w:val="15"/>
        </w:rPr>
        <w:t>&gt;</w:t>
      </w:r>
    </w:p>
    <w:p w14:paraId="1AA6721D" w14:textId="77777777" w:rsidR="00FC68DB" w:rsidRPr="001E6C77" w:rsidRDefault="00FC68DB" w:rsidP="00B202D2">
      <w:pPr>
        <w:pStyle w:val="XMLCode"/>
        <w:rPr>
          <w:sz w:val="15"/>
          <w:szCs w:val="15"/>
        </w:rPr>
      </w:pPr>
      <w:r w:rsidRPr="00E67362">
        <w:rPr>
          <w:sz w:val="15"/>
          <w:szCs w:val="15"/>
        </w:rPr>
        <w:t xml:space="preserve">            &lt;/MEDINA&gt;</w:t>
      </w:r>
    </w:p>
    <w:p w14:paraId="7E747196" w14:textId="77777777" w:rsidR="00FC68DB" w:rsidRPr="001E6C77" w:rsidRDefault="00FC68DB" w:rsidP="00B202D2">
      <w:pPr>
        <w:pStyle w:val="XMLCode"/>
        <w:rPr>
          <w:sz w:val="15"/>
          <w:szCs w:val="15"/>
        </w:rPr>
      </w:pPr>
      <w:r w:rsidRPr="001E6C77">
        <w:rPr>
          <w:sz w:val="15"/>
          <w:szCs w:val="15"/>
        </w:rPr>
        <w:t xml:space="preserve">        &lt;/appdata&gt;</w:t>
      </w:r>
    </w:p>
    <w:p w14:paraId="54368A64"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&gt;</w:t>
      </w:r>
    </w:p>
    <w:p w14:paraId="4B6804C1" w14:textId="77777777" w:rsidR="00FC68DB" w:rsidRPr="001E6C77" w:rsidRDefault="00FC68DB" w:rsidP="00B202D2">
      <w:pPr>
        <w:pStyle w:val="XMLCode"/>
        <w:rPr>
          <w:sz w:val="15"/>
          <w:szCs w:val="15"/>
        </w:rPr>
      </w:pPr>
      <w:r w:rsidRPr="001E6C77">
        <w:rPr>
          <w:sz w:val="15"/>
          <w:szCs w:val="15"/>
        </w:rPr>
        <w:t xml:space="preserve">            &lt;connection_0d&gt;</w:t>
      </w:r>
    </w:p>
    <w:p w14:paraId="708B4590" w14:textId="77777777" w:rsidR="00FC68DB" w:rsidRPr="001E6C77" w:rsidRDefault="00FC68DB" w:rsidP="00B202D2">
      <w:pPr>
        <w:pStyle w:val="XMLCode"/>
        <w:rPr>
          <w:sz w:val="15"/>
          <w:szCs w:val="15"/>
        </w:rPr>
      </w:pPr>
      <w:r w:rsidRPr="001E6C77">
        <w:rPr>
          <w:sz w:val="15"/>
          <w:szCs w:val="15"/>
        </w:rPr>
        <w:tab/>
      </w:r>
      <w:r w:rsidRPr="001E6C77">
        <w:rPr>
          <w:sz w:val="15"/>
          <w:szCs w:val="15"/>
        </w:rPr>
        <w:tab/>
        <w:t xml:space="preserve">    &lt;</w:t>
      </w:r>
      <w:proofErr w:type="spellStart"/>
      <w:r w:rsidRPr="001E6C77">
        <w:rPr>
          <w:sz w:val="15"/>
          <w:szCs w:val="15"/>
        </w:rPr>
        <w:t>femdata</w:t>
      </w:r>
      <w:proofErr w:type="spellEnd"/>
      <w:r w:rsidRPr="001E6C77">
        <w:rPr>
          <w:sz w:val="15"/>
          <w:szCs w:val="15"/>
        </w:rPr>
        <w:t>&gt;</w:t>
      </w:r>
    </w:p>
    <w:p w14:paraId="29F8A345" w14:textId="77777777" w:rsidR="00FC68DB" w:rsidRPr="001E6C77" w:rsidRDefault="00FC68DB" w:rsidP="00B202D2">
      <w:pPr>
        <w:pStyle w:val="XMLCode"/>
        <w:rPr>
          <w:sz w:val="15"/>
          <w:szCs w:val="15"/>
        </w:rPr>
      </w:pPr>
      <w:r w:rsidRPr="001E6C77">
        <w:rPr>
          <w:sz w:val="15"/>
          <w:szCs w:val="15"/>
        </w:rPr>
        <w:t xml:space="preserve">                    &lt;NASTRAN&gt;</w:t>
      </w:r>
    </w:p>
    <w:p w14:paraId="429C4E94" w14:textId="77777777" w:rsidR="00FC68DB" w:rsidRPr="001E6C77" w:rsidRDefault="00FC68DB" w:rsidP="00B202D2">
      <w:pPr>
        <w:pStyle w:val="XMLCode"/>
        <w:rPr>
          <w:sz w:val="15"/>
          <w:szCs w:val="15"/>
        </w:rPr>
      </w:pPr>
      <w:r w:rsidRPr="001E6C77">
        <w:rPr>
          <w:sz w:val="15"/>
          <w:szCs w:val="15"/>
        </w:rPr>
        <w:tab/>
      </w:r>
      <w:r w:rsidRPr="001E6C77">
        <w:rPr>
          <w:sz w:val="15"/>
          <w:szCs w:val="15"/>
        </w:rPr>
        <w:tab/>
      </w:r>
      <w:r w:rsidRPr="001E6C77">
        <w:rPr>
          <w:sz w:val="15"/>
          <w:szCs w:val="15"/>
        </w:rPr>
        <w:tab/>
      </w:r>
      <w:r>
        <w:rPr>
          <w:sz w:val="15"/>
          <w:szCs w:val="15"/>
        </w:rPr>
        <w:tab/>
      </w:r>
      <w:r w:rsidRPr="001E6C77">
        <w:rPr>
          <w:sz w:val="15"/>
          <w:szCs w:val="15"/>
        </w:rPr>
        <w:t>...</w:t>
      </w:r>
    </w:p>
    <w:p w14:paraId="017F6CAB" w14:textId="77777777" w:rsidR="00FC68DB" w:rsidRPr="001E6C77" w:rsidRDefault="00FC68DB" w:rsidP="00B202D2">
      <w:pPr>
        <w:pStyle w:val="XMLCode"/>
        <w:rPr>
          <w:sz w:val="15"/>
          <w:szCs w:val="15"/>
        </w:rPr>
      </w:pPr>
      <w:r w:rsidRPr="001E6C77">
        <w:rPr>
          <w:sz w:val="15"/>
          <w:szCs w:val="15"/>
        </w:rPr>
        <w:t xml:space="preserve">                    &lt;/NASTRAN&gt;</w:t>
      </w:r>
    </w:p>
    <w:p w14:paraId="10789AFD"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femdata</w:t>
      </w:r>
      <w:proofErr w:type="spellEnd"/>
      <w:r w:rsidRPr="001E6C77">
        <w:rPr>
          <w:sz w:val="15"/>
          <w:szCs w:val="15"/>
        </w:rPr>
        <w:t>&gt;</w:t>
      </w:r>
    </w:p>
    <w:p w14:paraId="7DDE9E98" w14:textId="77777777" w:rsidR="00FC68DB" w:rsidRPr="001E6C77" w:rsidRDefault="00FC68DB" w:rsidP="00B202D2">
      <w:pPr>
        <w:pStyle w:val="XMLCode"/>
        <w:rPr>
          <w:sz w:val="15"/>
          <w:szCs w:val="15"/>
        </w:rPr>
      </w:pPr>
      <w:r w:rsidRPr="001E6C77">
        <w:rPr>
          <w:sz w:val="15"/>
          <w:szCs w:val="15"/>
        </w:rPr>
        <w:t xml:space="preserve">               ...</w:t>
      </w:r>
    </w:p>
    <w:p w14:paraId="60772BE2" w14:textId="77777777" w:rsidR="00FC68DB" w:rsidRPr="001E6C77" w:rsidRDefault="00FC68DB" w:rsidP="00B202D2">
      <w:pPr>
        <w:pStyle w:val="XMLCode"/>
        <w:rPr>
          <w:sz w:val="15"/>
          <w:szCs w:val="15"/>
        </w:rPr>
      </w:pPr>
      <w:r w:rsidRPr="001E6C77">
        <w:rPr>
          <w:sz w:val="15"/>
          <w:szCs w:val="15"/>
        </w:rPr>
        <w:t xml:space="preserve">            &lt;/connection_0d&gt;</w:t>
      </w:r>
    </w:p>
    <w:p w14:paraId="56DB6CAB" w14:textId="77777777" w:rsidR="00FC68DB" w:rsidRPr="001E6C77" w:rsidRDefault="00FC68DB" w:rsidP="00B202D2">
      <w:pPr>
        <w:pStyle w:val="XMLCode"/>
        <w:rPr>
          <w:sz w:val="15"/>
          <w:szCs w:val="15"/>
        </w:rPr>
      </w:pPr>
      <w:r w:rsidRPr="001E6C77">
        <w:rPr>
          <w:sz w:val="15"/>
          <w:szCs w:val="15"/>
        </w:rPr>
        <w:t xml:space="preserve">            &lt;connection_1d&gt;</w:t>
      </w:r>
    </w:p>
    <w:p w14:paraId="3AE4C7B8"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loc_list</w:t>
      </w:r>
      <w:proofErr w:type="spellEnd"/>
      <w:r w:rsidRPr="001E6C77">
        <w:rPr>
          <w:sz w:val="15"/>
          <w:szCs w:val="15"/>
        </w:rPr>
        <w:t>&gt;</w:t>
      </w:r>
    </w:p>
    <w:p w14:paraId="75CEB163" w14:textId="77777777" w:rsidR="00FC68DB" w:rsidRPr="001E6C77" w:rsidRDefault="00FC68DB" w:rsidP="00B202D2">
      <w:pPr>
        <w:pStyle w:val="XMLCode"/>
        <w:rPr>
          <w:sz w:val="15"/>
          <w:szCs w:val="15"/>
        </w:rPr>
      </w:pPr>
      <w:r w:rsidRPr="001E6C77">
        <w:rPr>
          <w:sz w:val="15"/>
          <w:szCs w:val="15"/>
        </w:rPr>
        <w:t xml:space="preserve">                    ...</w:t>
      </w:r>
    </w:p>
    <w:p w14:paraId="1578111D"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loc_list</w:t>
      </w:r>
      <w:proofErr w:type="spellEnd"/>
      <w:r w:rsidRPr="001E6C77">
        <w:rPr>
          <w:sz w:val="15"/>
          <w:szCs w:val="15"/>
        </w:rPr>
        <w:t>&gt;</w:t>
      </w:r>
    </w:p>
    <w:p w14:paraId="3A35399C"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seamweld</w:t>
      </w:r>
      <w:proofErr w:type="spellEnd"/>
      <w:r w:rsidRPr="001E6C77">
        <w:rPr>
          <w:sz w:val="15"/>
          <w:szCs w:val="15"/>
        </w:rPr>
        <w:t>&gt;</w:t>
      </w:r>
    </w:p>
    <w:p w14:paraId="26EFF8BB" w14:textId="77777777" w:rsidR="00FC68DB" w:rsidRPr="001E6C77" w:rsidRDefault="00FC68DB" w:rsidP="00B202D2">
      <w:pPr>
        <w:pStyle w:val="XMLCode"/>
        <w:rPr>
          <w:sz w:val="15"/>
          <w:szCs w:val="15"/>
        </w:rPr>
      </w:pPr>
      <w:r w:rsidRPr="001E6C77">
        <w:rPr>
          <w:sz w:val="15"/>
          <w:szCs w:val="15"/>
        </w:rPr>
        <w:t xml:space="preserve">                    ...</w:t>
      </w:r>
    </w:p>
    <w:p w14:paraId="5F25D65A"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seamweld</w:t>
      </w:r>
      <w:proofErr w:type="spellEnd"/>
      <w:r w:rsidRPr="001E6C77">
        <w:rPr>
          <w:sz w:val="15"/>
          <w:szCs w:val="15"/>
        </w:rPr>
        <w:t>&gt;</w:t>
      </w:r>
    </w:p>
    <w:p w14:paraId="499D3248" w14:textId="77777777" w:rsidR="00FC68DB" w:rsidRPr="00E67362" w:rsidRDefault="00FC68DB" w:rsidP="00B202D2">
      <w:pPr>
        <w:pStyle w:val="XMLCode"/>
        <w:rPr>
          <w:sz w:val="15"/>
          <w:szCs w:val="15"/>
          <w:lang w:val="it-IT"/>
        </w:rPr>
      </w:pPr>
      <w:r w:rsidRPr="001E6C77">
        <w:rPr>
          <w:sz w:val="15"/>
          <w:szCs w:val="15"/>
        </w:rPr>
        <w:t xml:space="preserve">                </w:t>
      </w:r>
      <w:r w:rsidRPr="00E67362">
        <w:rPr>
          <w:sz w:val="15"/>
          <w:szCs w:val="15"/>
          <w:lang w:val="it-IT"/>
        </w:rPr>
        <w:t>&lt;appdata&gt;</w:t>
      </w:r>
    </w:p>
    <w:p w14:paraId="2E9ECA1A" w14:textId="77777777" w:rsidR="00FC68DB" w:rsidRPr="00E67362" w:rsidRDefault="00FC68DB" w:rsidP="00B202D2">
      <w:pPr>
        <w:pStyle w:val="XMLCode"/>
        <w:rPr>
          <w:sz w:val="15"/>
          <w:szCs w:val="15"/>
          <w:lang w:val="it-IT"/>
        </w:rPr>
      </w:pPr>
      <w:r w:rsidRPr="00E67362">
        <w:rPr>
          <w:sz w:val="15"/>
          <w:szCs w:val="15"/>
          <w:lang w:val="it-IT"/>
        </w:rPr>
        <w:t xml:space="preserve">                    &lt;MEDINA </w:t>
      </w:r>
      <w:proofErr w:type="spellStart"/>
      <w:r w:rsidRPr="00E67362">
        <w:rPr>
          <w:sz w:val="15"/>
          <w:szCs w:val="15"/>
          <w:lang w:val="it-IT"/>
        </w:rPr>
        <w:t>xmlns</w:t>
      </w:r>
      <w:proofErr w:type="spellEnd"/>
      <w:r w:rsidRPr="00E67362">
        <w:rPr>
          <w:sz w:val="15"/>
          <w:szCs w:val="15"/>
          <w:lang w:val="it-IT"/>
        </w:rPr>
        <w:t>="http://servicenet.t-systems.com/medina/xMCF"&gt;</w:t>
      </w:r>
    </w:p>
    <w:p w14:paraId="1CBC0809" w14:textId="77777777" w:rsidR="00FC68DB" w:rsidRPr="001E6C77" w:rsidRDefault="00FC68DB" w:rsidP="00B202D2">
      <w:pPr>
        <w:pStyle w:val="XMLCode"/>
        <w:rPr>
          <w:sz w:val="15"/>
          <w:szCs w:val="15"/>
        </w:rPr>
      </w:pPr>
      <w:r w:rsidRPr="00E67362">
        <w:rPr>
          <w:sz w:val="15"/>
          <w:szCs w:val="15"/>
          <w:lang w:val="it-IT"/>
        </w:rPr>
        <w:t xml:space="preserve">                        </w:t>
      </w:r>
      <w:r w:rsidRPr="001E6C77">
        <w:rPr>
          <w:sz w:val="15"/>
          <w:szCs w:val="15"/>
        </w:rPr>
        <w:t>&lt;</w:t>
      </w:r>
      <w:proofErr w:type="spellStart"/>
      <w:r w:rsidRPr="001E6C77">
        <w:rPr>
          <w:sz w:val="15"/>
          <w:szCs w:val="15"/>
        </w:rPr>
        <w:t>data_at_connector</w:t>
      </w:r>
      <w:proofErr w:type="spellEnd"/>
      <w:r w:rsidRPr="001E6C77">
        <w:rPr>
          <w:sz w:val="15"/>
          <w:szCs w:val="15"/>
        </w:rPr>
        <w:t>&gt;</w:t>
      </w:r>
    </w:p>
    <w:p w14:paraId="748D0AC5" w14:textId="77777777" w:rsidR="00FC68DB" w:rsidRPr="001E6C77" w:rsidRDefault="00FC68DB" w:rsidP="00B202D2">
      <w:pPr>
        <w:pStyle w:val="XMLCode"/>
        <w:rPr>
          <w:sz w:val="15"/>
          <w:szCs w:val="15"/>
        </w:rPr>
      </w:pPr>
      <w:r w:rsidRPr="001E6C77">
        <w:rPr>
          <w:sz w:val="15"/>
          <w:szCs w:val="15"/>
        </w:rPr>
        <w:t xml:space="preserve">                            ....</w:t>
      </w:r>
    </w:p>
    <w:p w14:paraId="61E32F09"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data_at_connector</w:t>
      </w:r>
      <w:proofErr w:type="spellEnd"/>
      <w:r w:rsidRPr="001E6C77">
        <w:rPr>
          <w:sz w:val="15"/>
          <w:szCs w:val="15"/>
        </w:rPr>
        <w:t>&gt;</w:t>
      </w:r>
    </w:p>
    <w:p w14:paraId="639055B1" w14:textId="77777777" w:rsidR="00FC68DB" w:rsidRPr="001E6C77" w:rsidRDefault="00FC68DB" w:rsidP="00B202D2">
      <w:pPr>
        <w:pStyle w:val="XMLCode"/>
        <w:rPr>
          <w:sz w:val="15"/>
          <w:szCs w:val="15"/>
        </w:rPr>
      </w:pPr>
      <w:r w:rsidRPr="001E6C77">
        <w:rPr>
          <w:sz w:val="15"/>
          <w:szCs w:val="15"/>
        </w:rPr>
        <w:lastRenderedPageBreak/>
        <w:t xml:space="preserve">                    &lt;/MEDINA&gt;</w:t>
      </w:r>
    </w:p>
    <w:p w14:paraId="333456F2" w14:textId="77777777" w:rsidR="00FC68DB" w:rsidRPr="001E6C77" w:rsidRDefault="00FC68DB" w:rsidP="00B202D2">
      <w:pPr>
        <w:pStyle w:val="XMLCode"/>
        <w:rPr>
          <w:sz w:val="15"/>
          <w:szCs w:val="15"/>
        </w:rPr>
      </w:pPr>
      <w:r w:rsidRPr="001E6C77">
        <w:rPr>
          <w:sz w:val="15"/>
          <w:szCs w:val="15"/>
        </w:rPr>
        <w:t xml:space="preserve">                &lt;/appdata&gt;</w:t>
      </w:r>
    </w:p>
    <w:p w14:paraId="79F84E1D" w14:textId="77777777" w:rsidR="00FC68DB" w:rsidRPr="001E6C77" w:rsidRDefault="00FC68DB" w:rsidP="00B202D2">
      <w:pPr>
        <w:pStyle w:val="XMLCode"/>
        <w:rPr>
          <w:sz w:val="15"/>
          <w:szCs w:val="15"/>
        </w:rPr>
      </w:pPr>
      <w:r w:rsidRPr="001E6C77">
        <w:rPr>
          <w:sz w:val="15"/>
          <w:szCs w:val="15"/>
        </w:rPr>
        <w:t xml:space="preserve">               ...</w:t>
      </w:r>
    </w:p>
    <w:p w14:paraId="45D9A453" w14:textId="77777777" w:rsidR="00FC68DB" w:rsidRPr="001E6C77" w:rsidRDefault="00FC68DB" w:rsidP="00B202D2">
      <w:pPr>
        <w:pStyle w:val="XMLCode"/>
        <w:rPr>
          <w:sz w:val="15"/>
          <w:szCs w:val="15"/>
        </w:rPr>
      </w:pPr>
      <w:r w:rsidRPr="001E6C77">
        <w:rPr>
          <w:sz w:val="15"/>
          <w:szCs w:val="15"/>
        </w:rPr>
        <w:t xml:space="preserve">            &lt;/connection_1d&gt;</w:t>
      </w:r>
    </w:p>
    <w:p w14:paraId="4981CC4F" w14:textId="77777777" w:rsidR="00FC68DB" w:rsidRPr="001E6C77" w:rsidRDefault="00FC68DB" w:rsidP="00B202D2">
      <w:pPr>
        <w:pStyle w:val="XMLCode"/>
        <w:rPr>
          <w:sz w:val="15"/>
          <w:szCs w:val="15"/>
        </w:rPr>
      </w:pPr>
      <w:r w:rsidRPr="001E6C77">
        <w:rPr>
          <w:sz w:val="15"/>
          <w:szCs w:val="15"/>
        </w:rPr>
        <w:t xml:space="preserve">            &lt;connection_2d&gt;</w:t>
      </w:r>
    </w:p>
    <w:p w14:paraId="1387C978" w14:textId="77777777" w:rsidR="00FC68DB" w:rsidRPr="001E6C77" w:rsidRDefault="00FC68DB" w:rsidP="00B202D2">
      <w:pPr>
        <w:pStyle w:val="XMLCode"/>
        <w:rPr>
          <w:sz w:val="15"/>
          <w:szCs w:val="15"/>
        </w:rPr>
      </w:pPr>
      <w:r w:rsidRPr="001E6C77">
        <w:rPr>
          <w:sz w:val="15"/>
          <w:szCs w:val="15"/>
        </w:rPr>
        <w:t xml:space="preserve">               ...</w:t>
      </w:r>
    </w:p>
    <w:p w14:paraId="5B48C11B" w14:textId="77777777" w:rsidR="00FC68DB" w:rsidRPr="001E6C77" w:rsidRDefault="00FC68DB" w:rsidP="00B202D2">
      <w:pPr>
        <w:pStyle w:val="XMLCode"/>
        <w:rPr>
          <w:sz w:val="15"/>
          <w:szCs w:val="15"/>
        </w:rPr>
      </w:pPr>
      <w:r w:rsidRPr="001E6C77">
        <w:rPr>
          <w:sz w:val="15"/>
          <w:szCs w:val="15"/>
        </w:rPr>
        <w:t xml:space="preserve">            &lt;/connection_2d&gt;</w:t>
      </w:r>
    </w:p>
    <w:p w14:paraId="112511B6" w14:textId="77777777" w:rsidR="00FC68DB" w:rsidRPr="001E6C77" w:rsidRDefault="00FC68DB" w:rsidP="00B202D2">
      <w:pPr>
        <w:pStyle w:val="XMLCode"/>
        <w:rPr>
          <w:sz w:val="15"/>
          <w:szCs w:val="15"/>
        </w:rPr>
      </w:pPr>
      <w:r w:rsidRPr="001E6C77">
        <w:rPr>
          <w:sz w:val="15"/>
          <w:szCs w:val="15"/>
        </w:rPr>
        <w:t xml:space="preserve">            ...</w:t>
      </w:r>
    </w:p>
    <w:p w14:paraId="562531FB"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 xml:space="preserve"> &gt;</w:t>
      </w:r>
    </w:p>
    <w:p w14:paraId="6BFB533B" w14:textId="77777777" w:rsidR="00FC68DB" w:rsidRPr="001E6C77" w:rsidRDefault="00FC68DB" w:rsidP="00B202D2">
      <w:pPr>
        <w:pStyle w:val="XMLCode"/>
        <w:rPr>
          <w:sz w:val="15"/>
          <w:szCs w:val="15"/>
        </w:rPr>
      </w:pPr>
      <w:r w:rsidRPr="001E6C77">
        <w:rPr>
          <w:sz w:val="15"/>
          <w:szCs w:val="15"/>
        </w:rPr>
        <w:t xml:space="preserve">    &lt;/connection_group&gt;</w:t>
      </w:r>
    </w:p>
    <w:p w14:paraId="23B4F19A" w14:textId="77777777" w:rsidR="00FC68DB" w:rsidRPr="001E6C77" w:rsidRDefault="00FC68DB" w:rsidP="00B202D2">
      <w:pPr>
        <w:pStyle w:val="XMLCode"/>
        <w:rPr>
          <w:sz w:val="15"/>
          <w:szCs w:val="15"/>
        </w:rPr>
      </w:pPr>
      <w:r w:rsidRPr="001E6C77">
        <w:rPr>
          <w:sz w:val="15"/>
          <w:szCs w:val="15"/>
        </w:rPr>
        <w:t xml:space="preserve">    ...</w:t>
      </w:r>
    </w:p>
    <w:p w14:paraId="6FA55B76" w14:textId="77777777" w:rsidR="00FC68DB" w:rsidRPr="001E6C77" w:rsidRDefault="00FC68DB" w:rsidP="00B202D2">
      <w:pPr>
        <w:pStyle w:val="XMLCode"/>
        <w:rPr>
          <w:sz w:val="15"/>
          <w:szCs w:val="15"/>
        </w:rPr>
      </w:pPr>
      <w:r w:rsidRPr="001E6C77">
        <w:rPr>
          <w:sz w:val="15"/>
          <w:szCs w:val="15"/>
        </w:rPr>
        <w:t>&lt;/</w:t>
      </w:r>
      <w:proofErr w:type="spellStart"/>
      <w:r w:rsidRPr="001E6C77">
        <w:rPr>
          <w:sz w:val="15"/>
          <w:szCs w:val="15"/>
        </w:rPr>
        <w:t>xmcf</w:t>
      </w:r>
      <w:proofErr w:type="spellEnd"/>
      <w:r w:rsidRPr="001E6C77">
        <w:rPr>
          <w:sz w:val="15"/>
          <w:szCs w:val="15"/>
        </w:rPr>
        <w:t>&gt;</w:t>
      </w:r>
    </w:p>
    <w:p w14:paraId="35B2B8C0" w14:textId="77777777" w:rsidR="00FC68DB" w:rsidRPr="007055D9" w:rsidRDefault="00FC68DB" w:rsidP="00B202D2">
      <w:pPr>
        <w:pStyle w:val="XMLCode"/>
      </w:pPr>
    </w:p>
    <w:p w14:paraId="24667365" w14:textId="77777777" w:rsidR="00FC68DB" w:rsidRPr="007055D9" w:rsidRDefault="00FC68DB" w:rsidP="00B202D2">
      <w:pPr>
        <w:pStyle w:val="berschrift2"/>
      </w:pPr>
      <w:bookmarkStart w:id="402" w:name="_Toc428279348"/>
      <w:bookmarkStart w:id="403" w:name="_Toc428456085"/>
      <w:bookmarkStart w:id="404" w:name="_Toc428537049"/>
      <w:bookmarkStart w:id="405" w:name="_Toc428969368"/>
      <w:bookmarkStart w:id="406" w:name="_Toc429052759"/>
      <w:bookmarkStart w:id="407" w:name="_Toc3556958"/>
      <w:bookmarkStart w:id="408" w:name="_Toc34747208"/>
      <w:bookmarkStart w:id="409" w:name="_Toc77102022"/>
      <w:bookmarkStart w:id="410" w:name="_Toc86863802"/>
      <w:bookmarkEnd w:id="402"/>
      <w:bookmarkEnd w:id="403"/>
      <w:bookmarkEnd w:id="404"/>
      <w:bookmarkEnd w:id="405"/>
      <w:bookmarkEnd w:id="406"/>
      <w:r w:rsidRPr="007055D9">
        <w:t>XML Schema Definition</w:t>
      </w:r>
      <w:bookmarkEnd w:id="407"/>
      <w:bookmarkEnd w:id="408"/>
      <w:bookmarkEnd w:id="409"/>
      <w:bookmarkEnd w:id="410"/>
    </w:p>
    <w:p w14:paraId="76832F23" w14:textId="1303C9DA" w:rsidR="00A97D1B" w:rsidRPr="00BA6895" w:rsidRDefault="00A97D1B" w:rsidP="00B202D2">
      <w:commentRangeStart w:id="411"/>
      <w:r w:rsidRPr="00BA6895">
        <w:t>The XML Schema definition (XSD) can be found in computer-interpretable form at the following URL:</w:t>
      </w:r>
    </w:p>
    <w:p w14:paraId="6F14D713" w14:textId="063CF70F" w:rsidR="003D4CC2" w:rsidRPr="009B4364" w:rsidRDefault="00BA6895" w:rsidP="00B202D2">
      <w:pPr>
        <w:rPr>
          <w:rFonts w:asciiTheme="minorHAnsi" w:hAnsiTheme="minorHAnsi" w:cstheme="minorBidi"/>
          <w:lang w:val="en-US"/>
        </w:rPr>
      </w:pPr>
      <w:r>
        <w:rPr>
          <w:rFonts w:asciiTheme="minorHAnsi" w:hAnsiTheme="minorHAnsi" w:cstheme="minorBidi"/>
          <w:lang w:val="en-US"/>
        </w:rPr>
        <w:fldChar w:fldCharType="begin"/>
      </w:r>
      <w:r>
        <w:rPr>
          <w:rFonts w:asciiTheme="minorHAnsi" w:hAnsiTheme="minorHAnsi" w:cstheme="minorBidi"/>
          <w:lang w:val="en-US"/>
        </w:rPr>
        <w:instrText xml:space="preserve"> HYPERLINK "</w:instrText>
      </w:r>
      <w:r w:rsidRPr="00E65B74">
        <w:instrText>https://standards.iso.org/iso/8329/ed-1/en/xmcf_3_1_1.xsd</w:instrText>
      </w:r>
      <w:r>
        <w:rPr>
          <w:rFonts w:asciiTheme="minorHAnsi" w:hAnsiTheme="minorHAnsi" w:cstheme="minorBidi"/>
          <w:lang w:val="en-US"/>
        </w:rPr>
        <w:instrText xml:space="preserve">" </w:instrText>
      </w:r>
      <w:r w:rsidR="008116BB">
        <w:rPr>
          <w:rFonts w:asciiTheme="minorHAnsi" w:hAnsiTheme="minorHAnsi" w:cstheme="minorBidi"/>
          <w:lang w:val="en-US"/>
        </w:rPr>
      </w:r>
      <w:r>
        <w:rPr>
          <w:rFonts w:asciiTheme="minorHAnsi" w:hAnsiTheme="minorHAnsi" w:cstheme="minorBidi"/>
          <w:lang w:val="en-US"/>
        </w:rPr>
        <w:fldChar w:fldCharType="separate"/>
      </w:r>
      <w:r w:rsidRPr="00BA6895">
        <w:rPr>
          <w:rStyle w:val="Hyperlink"/>
          <w:rFonts w:asciiTheme="minorHAnsi" w:hAnsiTheme="minorHAnsi" w:cstheme="minorBidi"/>
          <w:lang w:val="en-US"/>
        </w:rPr>
        <w:t>https://standards.iso.org/iso/8329/ed-1/en/xmcf_3_1_1.xsd</w:t>
      </w:r>
      <w:ins w:id="412" w:author="Dr. Carsten Franke" w:date="2021-10-29T10:12:00Z">
        <w:r>
          <w:rPr>
            <w:rFonts w:asciiTheme="minorHAnsi" w:hAnsiTheme="minorHAnsi" w:cstheme="minorBidi"/>
            <w:lang w:val="en-US"/>
          </w:rPr>
          <w:fldChar w:fldCharType="end"/>
        </w:r>
      </w:ins>
      <w:ins w:id="413" w:author="Dr. Carsten Franke" w:date="2021-10-29T10:07:00Z">
        <w:r>
          <w:rPr>
            <w:rFonts w:asciiTheme="minorHAnsi" w:hAnsiTheme="minorHAnsi" w:cstheme="minorBidi"/>
            <w:lang w:val="en-US"/>
          </w:rPr>
          <w:t xml:space="preserve"> </w:t>
        </w:r>
      </w:ins>
      <w:commentRangeEnd w:id="411"/>
      <w:ins w:id="414" w:author="Dr. Carsten Franke" w:date="2021-10-29T10:09:00Z">
        <w:r>
          <w:rPr>
            <w:rStyle w:val="Kommentarzeichen"/>
            <w:rFonts w:ascii="Calibri" w:eastAsia="Times New Roman" w:hAnsi="Calibri"/>
            <w:lang w:val="en-US" w:eastAsia="x-none"/>
          </w:rPr>
          <w:commentReference w:id="411"/>
        </w:r>
      </w:ins>
    </w:p>
    <w:p w14:paraId="1DD4C38F" w14:textId="77777777" w:rsidR="00FC68DB" w:rsidRPr="007055D9" w:rsidRDefault="00FC68DB" w:rsidP="00B202D2">
      <w:pPr>
        <w:pStyle w:val="berschrift1"/>
      </w:pPr>
      <w:bookmarkStart w:id="415" w:name="_Toc334484488"/>
      <w:bookmarkStart w:id="416" w:name="_Toc334486133"/>
      <w:bookmarkStart w:id="417" w:name="XMLStructureConnectionGroups"/>
      <w:bookmarkStart w:id="418" w:name="SeamweldConnectionGroupPart"/>
      <w:bookmarkStart w:id="419" w:name="XMLStructurePartsPIDs"/>
      <w:bookmarkStart w:id="420" w:name="XMLStructureConnections"/>
      <w:bookmarkStart w:id="421" w:name="XMLStructurePointConnections"/>
      <w:bookmarkStart w:id="422" w:name="XMLStructureLineConnections"/>
      <w:bookmarkStart w:id="423" w:name="XMLStructurePlaneConnections"/>
      <w:bookmarkStart w:id="424" w:name="_Toc338938892"/>
      <w:bookmarkStart w:id="425" w:name="_Toc338939088"/>
      <w:bookmarkStart w:id="426" w:name="_Toc3556959"/>
      <w:bookmarkStart w:id="427" w:name="_Toc34747209"/>
      <w:bookmarkStart w:id="428" w:name="_Toc77102023"/>
      <w:bookmarkStart w:id="429" w:name="_Toc86863803"/>
      <w:bookmarkEnd w:id="110"/>
      <w:bookmarkEnd w:id="111"/>
      <w:bookmarkEnd w:id="415"/>
      <w:bookmarkEnd w:id="416"/>
      <w:bookmarkEnd w:id="417"/>
      <w:bookmarkEnd w:id="418"/>
      <w:bookmarkEnd w:id="419"/>
      <w:bookmarkEnd w:id="420"/>
      <w:bookmarkEnd w:id="421"/>
      <w:bookmarkEnd w:id="422"/>
      <w:bookmarkEnd w:id="423"/>
      <w:r w:rsidRPr="007055D9">
        <w:t>Data Common to any Connection</w:t>
      </w:r>
      <w:bookmarkEnd w:id="424"/>
      <w:bookmarkEnd w:id="425"/>
      <w:bookmarkEnd w:id="426"/>
      <w:bookmarkEnd w:id="427"/>
      <w:bookmarkEnd w:id="428"/>
      <w:bookmarkEnd w:id="429"/>
      <w:r w:rsidRPr="007055D9">
        <w:t xml:space="preserve"> </w:t>
      </w:r>
    </w:p>
    <w:p w14:paraId="065EFE33" w14:textId="77777777" w:rsidR="00FC68DB" w:rsidRDefault="00FC68DB" w:rsidP="00B202D2">
      <w:pPr>
        <w:pStyle w:val="berschrift2"/>
      </w:pPr>
      <w:bookmarkStart w:id="430" w:name="_Ref448911656"/>
      <w:bookmarkStart w:id="431" w:name="_Toc3556960"/>
      <w:bookmarkStart w:id="432" w:name="_Toc34747210"/>
      <w:bookmarkStart w:id="433" w:name="_Toc77102024"/>
      <w:bookmarkStart w:id="434" w:name="_Toc413359574"/>
      <w:bookmarkStart w:id="435" w:name="_Toc338938893"/>
      <w:bookmarkStart w:id="436" w:name="_Toc338939089"/>
      <w:bookmarkStart w:id="437" w:name="_Toc288196462"/>
      <w:bookmarkStart w:id="438" w:name="_Toc288200760"/>
      <w:bookmarkStart w:id="439" w:name="_Toc86863804"/>
      <w:r>
        <w:t>Indices and their properties</w:t>
      </w:r>
      <w:bookmarkEnd w:id="430"/>
      <w:bookmarkEnd w:id="431"/>
      <w:bookmarkEnd w:id="432"/>
      <w:bookmarkEnd w:id="433"/>
      <w:bookmarkEnd w:id="439"/>
    </w:p>
    <w:p w14:paraId="054A9551" w14:textId="7FF97572" w:rsidR="00FC68DB" w:rsidRDefault="007836EA" w:rsidP="00B202D2">
      <w:pPr>
        <w:rPr>
          <w:lang w:eastAsia="x-none"/>
        </w:rPr>
      </w:pPr>
      <w:r w:rsidRPr="007836EA">
        <w:rPr>
          <w:rFonts w:cs="Arial"/>
          <w:lang w:eastAsia="x-none"/>
        </w:rPr>
        <w:t>χ</w:t>
      </w:r>
      <w:r w:rsidR="00FC68DB">
        <w:rPr>
          <w:lang w:eastAsia="x-none"/>
        </w:rPr>
        <w:t xml:space="preserve">MCF provides several elements which are </w:t>
      </w:r>
      <w:r w:rsidR="00FC68DB" w:rsidRPr="00B459CB">
        <w:rPr>
          <w:lang w:eastAsia="x-none"/>
        </w:rPr>
        <w:t>essentially</w:t>
      </w:r>
      <w:r w:rsidR="00FC68DB">
        <w:rPr>
          <w:lang w:eastAsia="x-none"/>
        </w:rPr>
        <w:t xml:space="preserve"> ordered sets of the same data type (strings, </w:t>
      </w:r>
      <w:proofErr w:type="gramStart"/>
      <w:r w:rsidR="00FC68DB">
        <w:rPr>
          <w:lang w:eastAsia="x-none"/>
        </w:rPr>
        <w:t>integers</w:t>
      </w:r>
      <w:proofErr w:type="gramEnd"/>
      <w:r w:rsidR="00FC68DB">
        <w:rPr>
          <w:lang w:eastAsia="x-none"/>
        </w:rPr>
        <w:t xml:space="preserve"> or decimals). M</w:t>
      </w:r>
      <w:r w:rsidR="00FC68DB" w:rsidRPr="00B459CB">
        <w:rPr>
          <w:lang w:eastAsia="x-none"/>
        </w:rPr>
        <w:t xml:space="preserve">ore precisely </w:t>
      </w:r>
      <w:r w:rsidR="00FC68DB">
        <w:rPr>
          <w:lang w:eastAsia="x-none"/>
        </w:rPr>
        <w:t xml:space="preserve">they are like lists or vectors. For example, the </w:t>
      </w:r>
      <w:r w:rsidR="00FC68DB" w:rsidRPr="00571C8E">
        <w:rPr>
          <w:rFonts w:ascii="Courier New" w:hAnsi="Courier New" w:cs="Courier New"/>
          <w:sz w:val="20"/>
          <w:lang w:eastAsia="x-none"/>
        </w:rPr>
        <w:t>&lt;</w:t>
      </w:r>
      <w:proofErr w:type="spellStart"/>
      <w:r w:rsidR="00FC68DB" w:rsidRPr="00571C8E">
        <w:rPr>
          <w:rFonts w:ascii="Courier New" w:hAnsi="Courier New" w:cs="Courier New"/>
          <w:sz w:val="20"/>
          <w:lang w:eastAsia="x-none"/>
        </w:rPr>
        <w:t>loc_list</w:t>
      </w:r>
      <w:proofErr w:type="spellEnd"/>
      <w:r w:rsidR="00FC68DB" w:rsidRPr="00571C8E">
        <w:rPr>
          <w:rFonts w:ascii="Courier New" w:hAnsi="Courier New" w:cs="Courier New"/>
          <w:sz w:val="20"/>
          <w:lang w:eastAsia="x-none"/>
        </w:rPr>
        <w:t>/&gt;</w:t>
      </w:r>
      <w:r w:rsidR="00FC68DB">
        <w:rPr>
          <w:lang w:eastAsia="x-none"/>
        </w:rPr>
        <w:t xml:space="preserve"> for the coordinate list of a seam weld or the </w:t>
      </w:r>
      <w:r w:rsidR="00FC68DB" w:rsidRPr="00571C8E">
        <w:rPr>
          <w:rFonts w:ascii="Courier New" w:hAnsi="Courier New" w:cs="Courier New"/>
          <w:sz w:val="20"/>
          <w:lang w:eastAsia="x-none"/>
        </w:rPr>
        <w:t>&lt;</w:t>
      </w:r>
      <w:proofErr w:type="spellStart"/>
      <w:r w:rsidR="00FC68DB" w:rsidRPr="00571C8E">
        <w:rPr>
          <w:rFonts w:ascii="Courier New" w:hAnsi="Courier New" w:cs="Courier New"/>
          <w:sz w:val="20"/>
          <w:lang w:eastAsia="x-none"/>
        </w:rPr>
        <w:t>string_list</w:t>
      </w:r>
      <w:proofErr w:type="spellEnd"/>
      <w:r w:rsidR="00FC68DB" w:rsidRPr="00571C8E">
        <w:rPr>
          <w:rFonts w:ascii="Courier New" w:hAnsi="Courier New" w:cs="Courier New"/>
          <w:sz w:val="20"/>
          <w:lang w:eastAsia="x-none"/>
        </w:rPr>
        <w:t>/&gt;</w:t>
      </w:r>
      <w:r w:rsidR="00FC68DB">
        <w:rPr>
          <w:lang w:eastAsia="x-none"/>
        </w:rPr>
        <w:t xml:space="preserve"> in the </w:t>
      </w:r>
      <w:r w:rsidR="00FC68DB" w:rsidRPr="00571C8E">
        <w:rPr>
          <w:rFonts w:ascii="Courier New" w:hAnsi="Courier New" w:cs="Courier New"/>
          <w:sz w:val="20"/>
          <w:szCs w:val="18"/>
        </w:rPr>
        <w:t>&lt;</w:t>
      </w:r>
      <w:proofErr w:type="spellStart"/>
      <w:r w:rsidR="00FC68DB" w:rsidRPr="00571C8E">
        <w:rPr>
          <w:rFonts w:ascii="Courier New" w:hAnsi="Courier New" w:cs="Courier New"/>
          <w:sz w:val="20"/>
          <w:szCs w:val="18"/>
        </w:rPr>
        <w:t>custom_attributes</w:t>
      </w:r>
      <w:proofErr w:type="spellEnd"/>
      <w:r w:rsidR="00FC68DB" w:rsidRPr="00571C8E">
        <w:rPr>
          <w:rFonts w:ascii="Courier New" w:hAnsi="Courier New" w:cs="Courier New"/>
          <w:sz w:val="20"/>
          <w:szCs w:val="18"/>
        </w:rPr>
        <w:t>/&gt;</w:t>
      </w:r>
      <w:r w:rsidR="00FC68DB">
        <w:rPr>
          <w:lang w:eastAsia="x-none"/>
        </w:rPr>
        <w:t xml:space="preserve">. Often the order of the elements in a set is essential. </w:t>
      </w:r>
      <w:proofErr w:type="gramStart"/>
      <w:r w:rsidR="00FC68DB">
        <w:rPr>
          <w:lang w:eastAsia="x-none"/>
        </w:rPr>
        <w:t>E.g.</w:t>
      </w:r>
      <w:proofErr w:type="gramEnd"/>
      <w:r w:rsidR="00FC68DB">
        <w:rPr>
          <w:lang w:eastAsia="x-none"/>
        </w:rPr>
        <w:t xml:space="preserve"> the coordinates in the </w:t>
      </w:r>
      <w:r w:rsidR="00FC68DB" w:rsidRPr="00571C8E">
        <w:rPr>
          <w:rFonts w:ascii="Courier New" w:hAnsi="Courier New" w:cs="Courier New"/>
          <w:sz w:val="20"/>
          <w:lang w:eastAsia="x-none"/>
        </w:rPr>
        <w:t>&lt;</w:t>
      </w:r>
      <w:proofErr w:type="spellStart"/>
      <w:r w:rsidR="00FC68DB" w:rsidRPr="00571C8E">
        <w:rPr>
          <w:rFonts w:ascii="Courier New" w:hAnsi="Courier New" w:cs="Courier New"/>
          <w:sz w:val="20"/>
          <w:lang w:eastAsia="x-none"/>
        </w:rPr>
        <w:t>loc_list</w:t>
      </w:r>
      <w:proofErr w:type="spellEnd"/>
      <w:r w:rsidR="00FC68DB" w:rsidRPr="00571C8E">
        <w:rPr>
          <w:rFonts w:ascii="Courier New" w:hAnsi="Courier New" w:cs="Courier New"/>
          <w:sz w:val="20"/>
          <w:lang w:eastAsia="x-none"/>
        </w:rPr>
        <w:t>/&gt;</w:t>
      </w:r>
      <w:r w:rsidR="00FC68DB">
        <w:rPr>
          <w:lang w:eastAsia="x-none"/>
        </w:rPr>
        <w:t xml:space="preserve"> for a seam weld define the weld in the space uniquely by their values and their explicit order in the list.</w:t>
      </w:r>
    </w:p>
    <w:p w14:paraId="194EED0A" w14:textId="5E093629" w:rsidR="00FC68DB" w:rsidRDefault="00FC68DB" w:rsidP="00B202D2">
      <w:r>
        <w:rPr>
          <w:lang w:eastAsia="x-none"/>
        </w:rPr>
        <w:t xml:space="preserve">The current XML standard </w:t>
      </w:r>
      <w:r w:rsidRPr="00044D89">
        <w:rPr>
          <w:lang w:eastAsia="x-none"/>
        </w:rPr>
        <w:t>allow</w:t>
      </w:r>
      <w:r>
        <w:rPr>
          <w:lang w:eastAsia="x-none"/>
        </w:rPr>
        <w:t>s</w:t>
      </w:r>
      <w:r w:rsidRPr="00044D89">
        <w:rPr>
          <w:lang w:eastAsia="x-none"/>
        </w:rPr>
        <w:t xml:space="preserve"> </w:t>
      </w:r>
      <w:r>
        <w:rPr>
          <w:lang w:eastAsia="x-none"/>
        </w:rPr>
        <w:t xml:space="preserve">that several child elements with an identical name can share the </w:t>
      </w:r>
      <w:r w:rsidRPr="002D4231">
        <w:rPr>
          <w:lang w:eastAsia="x-none"/>
        </w:rPr>
        <w:t>common</w:t>
      </w:r>
      <w:r>
        <w:rPr>
          <w:lang w:eastAsia="x-none"/>
        </w:rPr>
        <w:t xml:space="preserve"> parent</w:t>
      </w:r>
      <w:proofErr w:type="gramStart"/>
      <w:r>
        <w:rPr>
          <w:lang w:eastAsia="x-none"/>
        </w:rPr>
        <w:t xml:space="preserve">.  </w:t>
      </w:r>
      <w:proofErr w:type="gramEnd"/>
      <w:r>
        <w:rPr>
          <w:lang w:eastAsia="x-none"/>
        </w:rPr>
        <w:t xml:space="preserve">However, it lacks a built-in </w:t>
      </w:r>
      <w:r w:rsidRPr="002D4231">
        <w:rPr>
          <w:lang w:eastAsia="x-none"/>
        </w:rPr>
        <w:t>mechanism</w:t>
      </w:r>
      <w:r>
        <w:rPr>
          <w:lang w:eastAsia="x-none"/>
        </w:rPr>
        <w:t xml:space="preserve"> to introduce a logical structure (like an order) in an xml-document. </w:t>
      </w:r>
      <w:r w:rsidR="007836EA" w:rsidRPr="007836EA">
        <w:rPr>
          <w:rFonts w:cs="Arial"/>
          <w:lang w:eastAsia="x-none"/>
        </w:rPr>
        <w:t>χ</w:t>
      </w:r>
      <w:r>
        <w:rPr>
          <w:lang w:eastAsia="x-none"/>
        </w:rPr>
        <w:t xml:space="preserve">MCF resolves this problem by introducing an index (attribute) in such cases. </w:t>
      </w:r>
      <w:r>
        <w:t xml:space="preserve">Indices may play a </w:t>
      </w:r>
      <w:r w:rsidRPr="006868A9">
        <w:t>twofold role</w:t>
      </w:r>
      <w:r>
        <w:t xml:space="preserve">: to </w:t>
      </w:r>
      <w:r w:rsidRPr="006868A9">
        <w:t xml:space="preserve">distinguish </w:t>
      </w:r>
      <w:r>
        <w:t xml:space="preserve">from each other and to ensure a </w:t>
      </w:r>
      <w:r w:rsidRPr="006868A9">
        <w:t>unique</w:t>
      </w:r>
      <w:r>
        <w:t xml:space="preserve"> arrangement in the list. </w:t>
      </w:r>
      <w:proofErr w:type="gramStart"/>
      <w:r>
        <w:t>Usually</w:t>
      </w:r>
      <w:proofErr w:type="gramEnd"/>
      <w:r>
        <w:t xml:space="preserve"> an index may be strictly </w:t>
      </w:r>
      <w:r w:rsidRPr="00A86497">
        <w:t xml:space="preserve">monotone </w:t>
      </w:r>
      <w:r>
        <w:t xml:space="preserve">increasing </w:t>
      </w:r>
      <w:r w:rsidRPr="006868A9">
        <w:t>natural numbers</w:t>
      </w:r>
      <w:r>
        <w:t xml:space="preserve">. In some </w:t>
      </w:r>
      <w:proofErr w:type="gramStart"/>
      <w:r>
        <w:t>cases</w:t>
      </w:r>
      <w:proofErr w:type="gramEnd"/>
      <w:r>
        <w:t xml:space="preserve"> strictly </w:t>
      </w:r>
      <w:r w:rsidRPr="00A86497">
        <w:t xml:space="preserve">monotone </w:t>
      </w:r>
      <w:r>
        <w:t>increasing real</w:t>
      </w:r>
      <w:r w:rsidRPr="006868A9">
        <w:t xml:space="preserve"> numbers</w:t>
      </w:r>
      <w:r>
        <w:t xml:space="preserve"> may also be rationally. </w:t>
      </w:r>
      <w:r>
        <w:rPr>
          <w:lang w:eastAsia="x-none"/>
        </w:rPr>
        <w:t>For example, the "</w:t>
      </w:r>
      <w:proofErr w:type="spellStart"/>
      <w:r>
        <w:rPr>
          <w:lang w:eastAsia="x-none"/>
        </w:rPr>
        <w:t>loc_list</w:t>
      </w:r>
      <w:proofErr w:type="spellEnd"/>
      <w:r>
        <w:rPr>
          <w:lang w:eastAsia="x-none"/>
        </w:rPr>
        <w:t xml:space="preserve">" for the coordinate list of a seam weld can be </w:t>
      </w:r>
      <w:r w:rsidRPr="00A86497">
        <w:rPr>
          <w:lang w:eastAsia="x-none"/>
        </w:rPr>
        <w:t>indicate</w:t>
      </w:r>
      <w:r>
        <w:rPr>
          <w:lang w:eastAsia="x-none"/>
        </w:rPr>
        <w:t xml:space="preserve">d both by </w:t>
      </w:r>
      <w:r>
        <w:t>real</w:t>
      </w:r>
      <w:r w:rsidRPr="006868A9">
        <w:t xml:space="preserve"> numbers</w:t>
      </w:r>
      <w:r>
        <w:t xml:space="preserve"> like arc length of the line or any increasing integer series.</w:t>
      </w:r>
    </w:p>
    <w:p w14:paraId="03E85D59" w14:textId="77777777" w:rsidR="00FC68DB" w:rsidRPr="00B459CB" w:rsidRDefault="00FC68DB" w:rsidP="00B202D2">
      <w:r>
        <w:rPr>
          <w:lang w:eastAsia="x-none"/>
        </w:rPr>
        <w:t xml:space="preserve">Depending on the context the name of an index (attribute) may </w:t>
      </w:r>
      <w:r w:rsidRPr="005C2FFE">
        <w:rPr>
          <w:rFonts w:ascii="Courier New" w:hAnsi="Courier New" w:cs="Courier New"/>
          <w:i/>
          <w:sz w:val="20"/>
          <w:lang w:eastAsia="x-none"/>
        </w:rPr>
        <w:t>index</w:t>
      </w:r>
      <w:r>
        <w:rPr>
          <w:lang w:eastAsia="x-none"/>
        </w:rPr>
        <w:t xml:space="preserve">, </w:t>
      </w:r>
      <w:r w:rsidRPr="005C2FFE">
        <w:rPr>
          <w:rFonts w:ascii="Courier New" w:hAnsi="Courier New" w:cs="Courier New"/>
          <w:i/>
          <w:sz w:val="20"/>
          <w:lang w:eastAsia="x-none"/>
        </w:rPr>
        <w:t>v</w:t>
      </w:r>
      <w:r>
        <w:rPr>
          <w:lang w:eastAsia="x-none"/>
        </w:rPr>
        <w:t xml:space="preserve"> or something else. They will always explicitly be declared </w:t>
      </w:r>
      <w:r w:rsidRPr="00D134C7">
        <w:rPr>
          <w:lang w:eastAsia="x-none"/>
        </w:rPr>
        <w:t>at the appropriate places in the text</w:t>
      </w:r>
      <w:r>
        <w:rPr>
          <w:lang w:eastAsia="x-none"/>
        </w:rPr>
        <w:t>.</w:t>
      </w:r>
    </w:p>
    <w:p w14:paraId="0451C21A" w14:textId="77777777" w:rsidR="00FC68DB" w:rsidRPr="0018204C" w:rsidRDefault="00FC68DB" w:rsidP="00B202D2">
      <w:pPr>
        <w:pStyle w:val="berschrift2"/>
        <w:rPr>
          <w:szCs w:val="34"/>
        </w:rPr>
      </w:pPr>
      <w:bookmarkStart w:id="440" w:name="_Toc86863805"/>
      <w:bookmarkEnd w:id="434"/>
      <w:r>
        <w:rPr>
          <w:szCs w:val="34"/>
        </w:rPr>
        <w:t>Connection Referencing</w:t>
      </w:r>
      <w:bookmarkEnd w:id="440"/>
      <w:r>
        <w:rPr>
          <w:szCs w:val="34"/>
        </w:rPr>
        <w:t xml:space="preserve"> </w:t>
      </w:r>
    </w:p>
    <w:p w14:paraId="4F901DB6" w14:textId="77777777" w:rsidR="00FC68DB" w:rsidRDefault="00FC68DB" w:rsidP="00B202D2">
      <w:r>
        <w:t xml:space="preserve">Any connection should have a way of referring to it, since its shape and dimensions may vary along the design process. Typically, connections are referred to by assigning them IDs and labels. </w:t>
      </w:r>
    </w:p>
    <w:p w14:paraId="66D0A6C8" w14:textId="77777777" w:rsidR="00FC68DB" w:rsidRDefault="00FC68DB" w:rsidP="00B202D2">
      <w:pPr>
        <w:pStyle w:val="berschrift3"/>
      </w:pPr>
      <w:bookmarkStart w:id="441" w:name="_Toc86863806"/>
      <w:r>
        <w:t xml:space="preserve">Attribute </w:t>
      </w:r>
      <w:r w:rsidRPr="00430FB1">
        <w:rPr>
          <w:rFonts w:ascii="Courier New" w:hAnsi="Courier New" w:cs="Courier New"/>
          <w:szCs w:val="34"/>
          <w:highlight w:val="white"/>
        </w:rPr>
        <w:t>label</w:t>
      </w:r>
      <w:bookmarkEnd w:id="441"/>
    </w:p>
    <w:p w14:paraId="6D9B346C" w14:textId="140B3BA3" w:rsidR="00FC68DB" w:rsidRDefault="00FC68DB" w:rsidP="00B202D2">
      <w:r w:rsidRPr="007055D9">
        <w:t xml:space="preserve">Any connection </w:t>
      </w:r>
      <w:r>
        <w:t>should</w:t>
      </w:r>
      <w:r w:rsidRPr="007055D9">
        <w:t xml:space="preserve"> have an </w:t>
      </w:r>
      <w:r w:rsidRPr="006F29A9">
        <w:t>attribute called</w:t>
      </w:r>
      <w:r>
        <w:rPr>
          <w:i/>
        </w:rPr>
        <w:t xml:space="preserve"> </w:t>
      </w:r>
      <w:r w:rsidRPr="00B13DC3">
        <w:rPr>
          <w:rFonts w:ascii="Courier New" w:hAnsi="Courier New" w:cs="Courier New"/>
          <w:b/>
          <w:i/>
          <w:sz w:val="18"/>
          <w:szCs w:val="18"/>
          <w:highlight w:val="white"/>
        </w:rPr>
        <w:t>label</w:t>
      </w:r>
      <w:r w:rsidRPr="007055D9">
        <w:t xml:space="preserve">, which </w:t>
      </w:r>
      <w:del w:id="442" w:author="Dr. Carsten Franke" w:date="2021-11-03T21:03:00Z">
        <w:r w:rsidDel="00E65B74">
          <w:delText>labels</w:delText>
        </w:r>
        <w:r w:rsidRPr="007055D9" w:rsidDel="00E65B74">
          <w:delText xml:space="preserve"> </w:delText>
        </w:r>
      </w:del>
      <w:ins w:id="443" w:author="Dr. Carsten Franke" w:date="2021-11-03T21:03:00Z">
        <w:r w:rsidR="00E65B74">
          <w:t>identifie</w:t>
        </w:r>
        <w:r w:rsidR="00E65B74">
          <w:t>s</w:t>
        </w:r>
        <w:r w:rsidR="00E65B74" w:rsidRPr="007055D9">
          <w:t xml:space="preserve"> </w:t>
        </w:r>
      </w:ins>
      <w:r w:rsidRPr="007055D9">
        <w:t xml:space="preserve">it throughout the entire </w:t>
      </w:r>
      <w:r w:rsidR="00FD65D3" w:rsidRPr="007055D9">
        <w:t>CA</w:t>
      </w:r>
      <w:r w:rsidR="00FD65D3">
        <w:t>x</w:t>
      </w:r>
      <w:r w:rsidR="00FD65D3" w:rsidRPr="007055D9">
        <w:t xml:space="preserve"> </w:t>
      </w:r>
      <w:r w:rsidRPr="007055D9">
        <w:t>process</w:t>
      </w:r>
      <w:ins w:id="444" w:author="Dr. Carsten Franke" w:date="2021-11-03T21:04:00Z">
        <w:r w:rsidR="00E65B74">
          <w:t>, maybe even the complete product lifecycle including manufacturing</w:t>
        </w:r>
      </w:ins>
      <w:r w:rsidRPr="007055D9">
        <w:t xml:space="preserve">. It is </w:t>
      </w:r>
      <w:r w:rsidRPr="00B13DC3">
        <w:rPr>
          <w:u w:val="single"/>
        </w:rPr>
        <w:t>not</w:t>
      </w:r>
      <w:r w:rsidRPr="007055D9">
        <w:t xml:space="preserve"> necessary that these labels are unique: For instance, if a weld line is split into different parts at a </w:t>
      </w:r>
      <w:r>
        <w:t>certain step in the process (</w:t>
      </w:r>
      <w:proofErr w:type="gramStart"/>
      <w:r>
        <w:t>e.</w:t>
      </w:r>
      <w:r w:rsidRPr="007055D9">
        <w:t>g.</w:t>
      </w:r>
      <w:proofErr w:type="gramEnd"/>
      <w:r w:rsidRPr="007055D9">
        <w:t xml:space="preserve"> when crossing holes in the structure), its components shall keep the </w:t>
      </w:r>
      <w:r w:rsidRPr="00B13DC3">
        <w:rPr>
          <w:rFonts w:ascii="Courier New" w:hAnsi="Courier New" w:cs="Courier New"/>
          <w:b/>
          <w:i/>
          <w:sz w:val="18"/>
          <w:szCs w:val="18"/>
          <w:highlight w:val="white"/>
        </w:rPr>
        <w:t>label</w:t>
      </w:r>
      <w:r w:rsidRPr="007055D9">
        <w:t xml:space="preserve"> attribute. A syste</w:t>
      </w:r>
      <w:r>
        <w:t>m "way down" in the process (</w:t>
      </w:r>
      <w:proofErr w:type="gramStart"/>
      <w:r>
        <w:t>i.</w:t>
      </w:r>
      <w:r w:rsidRPr="007055D9">
        <w:t>e.</w:t>
      </w:r>
      <w:proofErr w:type="gramEnd"/>
      <w:r w:rsidRPr="007055D9">
        <w:t xml:space="preserve"> detached from any centralized naming authority) may create new connecti</w:t>
      </w:r>
      <w:r>
        <w:t>ons with all the same label, e.</w:t>
      </w:r>
      <w:r w:rsidRPr="007055D9">
        <w:t>g.</w:t>
      </w:r>
      <w:r>
        <w:t>: "0" or empty string.</w:t>
      </w:r>
    </w:p>
    <w:p w14:paraId="76371768" w14:textId="77777777" w:rsidR="00FC68DB" w:rsidRDefault="00FC68DB" w:rsidP="00B202D2">
      <w:r w:rsidRPr="007055D9">
        <w:t xml:space="preserve">The </w:t>
      </w:r>
      <w:r w:rsidRPr="00B13DC3">
        <w:rPr>
          <w:rFonts w:ascii="Courier New" w:hAnsi="Courier New" w:cs="Courier New"/>
          <w:b/>
          <w:i/>
          <w:sz w:val="18"/>
          <w:szCs w:val="18"/>
          <w:highlight w:val="white"/>
        </w:rPr>
        <w:t>label</w:t>
      </w:r>
      <w:r w:rsidRPr="007055D9">
        <w:t xml:space="preserve"> may be composed of digits only, but it should </w:t>
      </w:r>
      <w:r w:rsidRPr="00B13DC3">
        <w:rPr>
          <w:u w:val="single"/>
        </w:rPr>
        <w:t>not</w:t>
      </w:r>
      <w:r>
        <w:t xml:space="preserve"> be confused with e.</w:t>
      </w:r>
      <w:r w:rsidRPr="007055D9">
        <w:t>g.</w:t>
      </w:r>
      <w:r>
        <w:t>:</w:t>
      </w:r>
      <w:r w:rsidRPr="007055D9">
        <w:t xml:space="preserve"> a finite element’s ID. If desired, finite element IDs would have to</w:t>
      </w:r>
      <w:r>
        <w:t xml:space="preserve"> be placed within some </w:t>
      </w:r>
      <w:r>
        <w:rPr>
          <w:rFonts w:ascii="Courier New" w:hAnsi="Courier New" w:cs="Courier New"/>
          <w:b/>
          <w:i/>
          <w:sz w:val="18"/>
          <w:szCs w:val="18"/>
        </w:rPr>
        <w:t>&lt;a</w:t>
      </w:r>
      <w:r w:rsidRPr="008510E0">
        <w:rPr>
          <w:rFonts w:ascii="Courier New" w:hAnsi="Courier New" w:cs="Courier New"/>
          <w:b/>
          <w:i/>
          <w:sz w:val="18"/>
          <w:szCs w:val="18"/>
        </w:rPr>
        <w:t>ppdata</w:t>
      </w:r>
      <w:r>
        <w:rPr>
          <w:rFonts w:ascii="Courier New" w:hAnsi="Courier New" w:cs="Courier New"/>
          <w:b/>
          <w:i/>
          <w:sz w:val="18"/>
          <w:szCs w:val="18"/>
        </w:rPr>
        <w:t>/&gt;</w:t>
      </w:r>
      <w:r>
        <w:t xml:space="preserve"> element</w:t>
      </w:r>
      <w:r w:rsidRPr="007055D9">
        <w:t xml:space="preserve">. </w:t>
      </w:r>
    </w:p>
    <w:p w14:paraId="3A89DA81" w14:textId="77777777" w:rsidR="00FC68DB" w:rsidRPr="00AE43F0" w:rsidRDefault="00FC68DB" w:rsidP="00B202D2">
      <w:pPr>
        <w:pStyle w:val="berschrift3"/>
      </w:pPr>
      <w:bookmarkStart w:id="445" w:name="_Toc77102026"/>
      <w:bookmarkStart w:id="446" w:name="_Toc86863807"/>
      <w:r>
        <w:t xml:space="preserve">Attribute </w:t>
      </w:r>
      <w:commentRangeStart w:id="447"/>
      <w:r w:rsidRPr="00430FB1">
        <w:rPr>
          <w:rFonts w:ascii="Courier New" w:hAnsi="Courier New" w:cs="Courier New"/>
          <w:szCs w:val="34"/>
          <w:highlight w:val="white"/>
        </w:rPr>
        <w:t>ident</w:t>
      </w:r>
      <w:r w:rsidRPr="00BD20ED">
        <w:t xml:space="preserve"> </w:t>
      </w:r>
      <w:commentRangeEnd w:id="447"/>
      <w:r>
        <w:rPr>
          <w:rStyle w:val="Kommentarzeichen"/>
          <w:b w:val="0"/>
        </w:rPr>
        <w:commentReference w:id="447"/>
      </w:r>
      <w:bookmarkEnd w:id="445"/>
      <w:bookmarkEnd w:id="446"/>
    </w:p>
    <w:p w14:paraId="55906C17" w14:textId="4B3FAE31" w:rsidR="00FC68DB" w:rsidRDefault="00FC68DB" w:rsidP="00B202D2">
      <w:r>
        <w:t xml:space="preserve">For systems or processes that use integers for referring to connections, the attribute </w:t>
      </w:r>
      <w:r w:rsidRPr="001D0E6F">
        <w:rPr>
          <w:rFonts w:ascii="Courier New" w:hAnsi="Courier New" w:cs="Courier New"/>
          <w:b/>
          <w:i/>
          <w:sz w:val="18"/>
          <w:szCs w:val="18"/>
          <w:highlight w:val="white"/>
        </w:rPr>
        <w:t>id</w:t>
      </w:r>
      <w:r>
        <w:rPr>
          <w:rFonts w:ascii="Courier New" w:hAnsi="Courier New" w:cs="Courier New"/>
          <w:b/>
          <w:i/>
          <w:sz w:val="18"/>
          <w:szCs w:val="18"/>
        </w:rPr>
        <w:t>ent</w:t>
      </w:r>
      <w:r>
        <w:t xml:space="preserve"> is provided. In contrast to alphanumeric labels, integers are easy to generate and simple to shift when grouping is </w:t>
      </w:r>
      <w:r>
        <w:lastRenderedPageBreak/>
        <w:t>needed. This allows for unique identification, detached from a centralized naming authority, in case a connection is split, inserted</w:t>
      </w:r>
      <w:r w:rsidR="008D0559">
        <w:t>,</w:t>
      </w:r>
      <w:r>
        <w:t xml:space="preserve"> or duplicated. </w:t>
      </w:r>
    </w:p>
    <w:p w14:paraId="208F9768" w14:textId="77777777" w:rsidR="00FC68DB" w:rsidRDefault="00FC68DB" w:rsidP="00B202D2">
      <w:r>
        <w:rPr>
          <w:rFonts w:ascii="Courier New" w:hAnsi="Courier New" w:cs="Courier New"/>
          <w:b/>
          <w:i/>
          <w:sz w:val="18"/>
          <w:szCs w:val="18"/>
          <w:highlight w:val="white"/>
        </w:rPr>
        <w:t>i</w:t>
      </w:r>
      <w:r w:rsidRPr="00123419">
        <w:rPr>
          <w:rFonts w:ascii="Courier New" w:hAnsi="Courier New" w:cs="Courier New"/>
          <w:b/>
          <w:i/>
          <w:sz w:val="18"/>
          <w:szCs w:val="18"/>
          <w:highlight w:val="white"/>
        </w:rPr>
        <w:t>d</w:t>
      </w:r>
      <w:r>
        <w:rPr>
          <w:rFonts w:ascii="Courier New" w:hAnsi="Courier New" w:cs="Courier New"/>
          <w:b/>
          <w:i/>
          <w:sz w:val="18"/>
          <w:szCs w:val="18"/>
        </w:rPr>
        <w:t>ent</w:t>
      </w:r>
      <w:r>
        <w:t xml:space="preserve"> can be used together with </w:t>
      </w:r>
      <w:r w:rsidRPr="00123419">
        <w:rPr>
          <w:rFonts w:ascii="Courier New" w:hAnsi="Courier New" w:cs="Courier New"/>
          <w:b/>
          <w:i/>
          <w:sz w:val="18"/>
          <w:szCs w:val="18"/>
          <w:highlight w:val="white"/>
        </w:rPr>
        <w:t>label</w:t>
      </w:r>
      <w:r>
        <w:t xml:space="preserve"> as alternative ways of referring to a connection, bridging the gap between tools that work with integers only and tools that use labels only.</w:t>
      </w:r>
    </w:p>
    <w:p w14:paraId="164A9487" w14:textId="650A7068" w:rsidR="00BD4F32" w:rsidRPr="00CC4839" w:rsidRDefault="00BD4F32" w:rsidP="00B202D2">
      <w:pPr>
        <w:rPr>
          <w:lang w:val="en-US"/>
        </w:rPr>
      </w:pPr>
      <w:r w:rsidRPr="00CC4839">
        <w:rPr>
          <w:rFonts w:ascii="Courier New" w:hAnsi="Courier New" w:cs="Courier New"/>
          <w:b/>
          <w:i/>
          <w:sz w:val="18"/>
          <w:szCs w:val="18"/>
        </w:rPr>
        <w:t>ident</w:t>
      </w:r>
      <w:r>
        <w:t xml:space="preserve"> is </w:t>
      </w:r>
      <w:r w:rsidR="00CC4839">
        <w:t xml:space="preserve">a </w:t>
      </w:r>
      <w:r>
        <w:t>positive</w:t>
      </w:r>
      <w:r w:rsidR="00CC4839">
        <w:t xml:space="preserve"> integer</w:t>
      </w:r>
      <w:r>
        <w:t xml:space="preserve"> and unique within the </w:t>
      </w:r>
      <w:r>
        <w:rPr>
          <w:lang w:val="el-GR"/>
        </w:rPr>
        <w:t>χ</w:t>
      </w:r>
      <w:r>
        <w:rPr>
          <w:lang w:val="en-US"/>
        </w:rPr>
        <w:t>MCF file.</w:t>
      </w:r>
    </w:p>
    <w:p w14:paraId="3FB03D95" w14:textId="77777777" w:rsidR="00FC68DB" w:rsidRPr="007055D9" w:rsidRDefault="00FC68DB" w:rsidP="00B202D2">
      <w:pPr>
        <w:keepNext/>
        <w:spacing w:before="240"/>
        <w:rPr>
          <w:b/>
        </w:rPr>
      </w:pPr>
      <w:r w:rsidRPr="007055D9">
        <w:rPr>
          <w:b/>
          <w:sz w:val="24"/>
        </w:rPr>
        <w:t>Example</w:t>
      </w:r>
    </w:p>
    <w:p w14:paraId="67375DEF" w14:textId="77777777" w:rsidR="00FC68DB" w:rsidRDefault="00FC68DB" w:rsidP="002B3B7D">
      <w:pPr>
        <w:pStyle w:val="XMLCode"/>
        <w:keepNext/>
      </w:pPr>
    </w:p>
    <w:p w14:paraId="521B8DBD" w14:textId="77777777" w:rsidR="00FC68DB" w:rsidRPr="00D977AB" w:rsidRDefault="00FC68DB" w:rsidP="002B3B7D">
      <w:pPr>
        <w:pStyle w:val="XMLCode"/>
        <w:keepNext/>
      </w:pPr>
      <w:r w:rsidRPr="00D977AB">
        <w:t>&lt;</w:t>
      </w:r>
      <w:proofErr w:type="spellStart"/>
      <w:r w:rsidRPr="00D977AB">
        <w:t>connection_list</w:t>
      </w:r>
      <w:proofErr w:type="spellEnd"/>
      <w:r w:rsidRPr="00D977AB">
        <w:t>&gt;</w:t>
      </w:r>
    </w:p>
    <w:p w14:paraId="0619656E" w14:textId="77777777" w:rsidR="00FC68DB" w:rsidRPr="00D977AB" w:rsidRDefault="00FC68DB" w:rsidP="002B3B7D">
      <w:pPr>
        <w:pStyle w:val="XMLCode"/>
        <w:keepNext/>
        <w:rPr>
          <w:b/>
          <w:color w:val="0070C0"/>
        </w:rPr>
      </w:pPr>
      <w:r w:rsidRPr="00D977AB">
        <w:t xml:space="preserve">    </w:t>
      </w:r>
      <w:r w:rsidRPr="00D977AB">
        <w:rPr>
          <w:b/>
          <w:color w:val="0070C0"/>
        </w:rPr>
        <w:t>&lt;connection_0d label="SPOT_3490"</w:t>
      </w:r>
      <w:r>
        <w:rPr>
          <w:b/>
          <w:color w:val="0070C0"/>
        </w:rPr>
        <w:t xml:space="preserve"> ident="3490"</w:t>
      </w:r>
      <w:r w:rsidRPr="00D977AB">
        <w:rPr>
          <w:b/>
          <w:color w:val="0070C0"/>
        </w:rPr>
        <w:t>&gt;</w:t>
      </w:r>
    </w:p>
    <w:p w14:paraId="1754D14E" w14:textId="77777777" w:rsidR="00FC68DB" w:rsidRPr="00D977AB" w:rsidRDefault="00FC68DB" w:rsidP="00B202D2">
      <w:pPr>
        <w:pStyle w:val="XMLCode"/>
      </w:pPr>
      <w:r w:rsidRPr="00D977AB">
        <w:t xml:space="preserve">        &lt;loc</w:t>
      </w:r>
      <w:proofErr w:type="gramStart"/>
      <w:r w:rsidRPr="00D977AB">
        <w:t>&gt;  ...</w:t>
      </w:r>
      <w:proofErr w:type="gramEnd"/>
      <w:r>
        <w:t xml:space="preserve"> </w:t>
      </w:r>
      <w:r w:rsidRPr="00D977AB">
        <w:t xml:space="preserve"> &lt;/loc&gt;</w:t>
      </w:r>
    </w:p>
    <w:p w14:paraId="2BEE547C" w14:textId="77777777" w:rsidR="00FC68DB" w:rsidRPr="00D977AB" w:rsidRDefault="00FC68DB" w:rsidP="00B202D2">
      <w:pPr>
        <w:pStyle w:val="XMLCode"/>
      </w:pPr>
      <w:r w:rsidRPr="00D977AB">
        <w:t xml:space="preserve">        &lt;spotweld</w:t>
      </w:r>
      <w:r>
        <w:t>/</w:t>
      </w:r>
      <w:r w:rsidRPr="00D977AB">
        <w:t>&gt;</w:t>
      </w:r>
    </w:p>
    <w:p w14:paraId="712BE6E5" w14:textId="77777777" w:rsidR="00FC68DB" w:rsidRPr="00497FD8" w:rsidRDefault="00FC68DB" w:rsidP="00B202D2">
      <w:pPr>
        <w:pStyle w:val="XMLCode"/>
        <w:rPr>
          <w:b/>
          <w:color w:val="0070C0"/>
        </w:rPr>
      </w:pPr>
      <w:r>
        <w:t xml:space="preserve">   </w:t>
      </w:r>
      <w:r w:rsidRPr="00497FD8">
        <w:rPr>
          <w:b/>
          <w:color w:val="0070C0"/>
        </w:rPr>
        <w:t xml:space="preserve"> &lt;/connection_0d&gt;</w:t>
      </w:r>
    </w:p>
    <w:p w14:paraId="3C45D4D4" w14:textId="77777777" w:rsidR="00FC68DB" w:rsidRDefault="00FC68DB" w:rsidP="00B202D2">
      <w:pPr>
        <w:pStyle w:val="XMLCode"/>
      </w:pPr>
      <w:r>
        <w:t>&lt;/</w:t>
      </w:r>
      <w:proofErr w:type="spellStart"/>
      <w:r>
        <w:t>connection_list</w:t>
      </w:r>
      <w:proofErr w:type="spellEnd"/>
      <w:r>
        <w:t>&gt;</w:t>
      </w:r>
    </w:p>
    <w:p w14:paraId="5E02A9BF" w14:textId="77777777" w:rsidR="00FC68DB" w:rsidRDefault="00FC68DB" w:rsidP="00B202D2">
      <w:pPr>
        <w:pStyle w:val="XMLCode"/>
      </w:pPr>
    </w:p>
    <w:p w14:paraId="01D527C5" w14:textId="77777777" w:rsidR="00FC68DB" w:rsidRPr="007055D9" w:rsidRDefault="00FC68DB" w:rsidP="00B202D2"/>
    <w:p w14:paraId="69635488" w14:textId="77777777" w:rsidR="00FC68DB" w:rsidRPr="00AE43F0" w:rsidRDefault="00FC68DB" w:rsidP="00B202D2">
      <w:pPr>
        <w:pStyle w:val="berschrift2"/>
      </w:pPr>
      <w:bookmarkStart w:id="448" w:name="_Ref413329202"/>
      <w:bookmarkStart w:id="449" w:name="_Toc413359575"/>
      <w:bookmarkStart w:id="450" w:name="_Toc3556962"/>
      <w:bookmarkStart w:id="451" w:name="_Toc34747212"/>
      <w:bookmarkStart w:id="452" w:name="_Toc77102027"/>
      <w:bookmarkStart w:id="453" w:name="_Toc86863808"/>
      <w:r>
        <w:rPr>
          <w:szCs w:val="34"/>
        </w:rPr>
        <w:t>Dimensions and Coordinates</w:t>
      </w:r>
      <w:bookmarkEnd w:id="448"/>
      <w:bookmarkEnd w:id="449"/>
      <w:bookmarkEnd w:id="450"/>
      <w:bookmarkEnd w:id="451"/>
      <w:bookmarkEnd w:id="452"/>
      <w:bookmarkEnd w:id="453"/>
      <w:r w:rsidRPr="00BD20ED">
        <w:rPr>
          <w:szCs w:val="34"/>
        </w:rPr>
        <w:t xml:space="preserve"> </w:t>
      </w:r>
    </w:p>
    <w:p w14:paraId="22AEC671" w14:textId="77777777" w:rsidR="00FC68DB" w:rsidRPr="002B638B" w:rsidRDefault="00FC68DB" w:rsidP="00B202D2">
      <w:r w:rsidRPr="007055D9">
        <w:t xml:space="preserve">Connections may come in </w:t>
      </w:r>
      <w:r w:rsidRPr="00497FD8">
        <w:t>three different dimensions</w:t>
      </w:r>
      <w:r w:rsidRPr="007055D9">
        <w:t xml:space="preserve">: </w:t>
      </w:r>
      <w:r w:rsidRPr="002B638B">
        <w:rPr>
          <w:rFonts w:ascii="Courier New" w:hAnsi="Courier New" w:cs="Courier New"/>
          <w:b/>
          <w:i/>
          <w:sz w:val="18"/>
          <w:szCs w:val="18"/>
          <w:highlight w:val="white"/>
        </w:rPr>
        <w:t>&lt;connection_0d</w:t>
      </w:r>
      <w:r>
        <w:rPr>
          <w:rFonts w:ascii="Courier New" w:hAnsi="Courier New" w:cs="Courier New"/>
          <w:b/>
          <w:i/>
          <w:sz w:val="18"/>
          <w:szCs w:val="18"/>
        </w:rPr>
        <w:t>/</w:t>
      </w:r>
      <w:r w:rsidRPr="002B638B">
        <w:rPr>
          <w:rFonts w:ascii="Courier New" w:hAnsi="Courier New" w:cs="Courier New"/>
          <w:b/>
          <w:i/>
          <w:sz w:val="18"/>
          <w:szCs w:val="18"/>
        </w:rPr>
        <w:t>&gt;</w:t>
      </w:r>
      <w:r w:rsidRPr="002B638B">
        <w:t xml:space="preserve">, </w:t>
      </w:r>
      <w:r w:rsidRPr="002B638B">
        <w:rPr>
          <w:rFonts w:ascii="Courier New" w:hAnsi="Courier New" w:cs="Courier New"/>
          <w:b/>
          <w:i/>
          <w:sz w:val="18"/>
          <w:szCs w:val="18"/>
          <w:highlight w:val="white"/>
        </w:rPr>
        <w:t>&lt;connection_1d</w:t>
      </w:r>
      <w:r>
        <w:rPr>
          <w:rFonts w:ascii="Courier New" w:hAnsi="Courier New" w:cs="Courier New"/>
          <w:b/>
          <w:i/>
          <w:sz w:val="18"/>
          <w:szCs w:val="18"/>
        </w:rPr>
        <w:t>/</w:t>
      </w:r>
      <w:r w:rsidRPr="002B638B">
        <w:rPr>
          <w:rFonts w:ascii="Courier New" w:hAnsi="Courier New" w:cs="Courier New"/>
          <w:b/>
          <w:i/>
          <w:sz w:val="18"/>
          <w:szCs w:val="18"/>
        </w:rPr>
        <w:t>&gt;</w:t>
      </w:r>
      <w:r w:rsidRPr="002B638B">
        <w:t xml:space="preserve"> and </w:t>
      </w:r>
      <w:r w:rsidRPr="002B638B">
        <w:rPr>
          <w:rFonts w:ascii="Courier New" w:hAnsi="Courier New" w:cs="Courier New"/>
          <w:b/>
          <w:i/>
          <w:sz w:val="18"/>
          <w:szCs w:val="18"/>
          <w:highlight w:val="white"/>
        </w:rPr>
        <w:t>&lt;connection_2d</w:t>
      </w:r>
      <w:r>
        <w:rPr>
          <w:rFonts w:ascii="Courier New" w:hAnsi="Courier New" w:cs="Courier New"/>
          <w:b/>
          <w:i/>
          <w:sz w:val="18"/>
          <w:szCs w:val="18"/>
        </w:rPr>
        <w:t>/</w:t>
      </w:r>
      <w:r w:rsidRPr="002B638B">
        <w:rPr>
          <w:rFonts w:ascii="Courier New" w:hAnsi="Courier New" w:cs="Courier New"/>
          <w:b/>
          <w:i/>
          <w:sz w:val="18"/>
          <w:szCs w:val="18"/>
        </w:rPr>
        <w:t>&gt;</w:t>
      </w:r>
      <w:r>
        <w:t>.</w:t>
      </w:r>
    </w:p>
    <w:p w14:paraId="25FFB026" w14:textId="77777777" w:rsidR="00FC68DB" w:rsidRPr="007055D9" w:rsidRDefault="00FC68DB" w:rsidP="00B202D2">
      <w:r w:rsidRPr="007055D9">
        <w:t xml:space="preserve">Any connection must have </w:t>
      </w:r>
      <w:r w:rsidRPr="007055D9">
        <w:rPr>
          <w:i/>
        </w:rPr>
        <w:t>coordinates</w:t>
      </w:r>
      <w:r w:rsidRPr="007055D9">
        <w:t xml:space="preserve">. How many they are and how they are described depends on the connection’s dimension. Details are described in the following sections. </w:t>
      </w:r>
    </w:p>
    <w:p w14:paraId="5D156623" w14:textId="77777777" w:rsidR="00FC68DB" w:rsidRPr="00AE43F0" w:rsidRDefault="00FC68DB" w:rsidP="00B202D2">
      <w:pPr>
        <w:pStyle w:val="berschrift2"/>
      </w:pPr>
      <w:bookmarkStart w:id="454" w:name="_Toc413359576"/>
      <w:bookmarkStart w:id="455" w:name="_Ref440360308"/>
      <w:bookmarkStart w:id="456" w:name="_Ref440360312"/>
      <w:bookmarkStart w:id="457" w:name="_Ref440360851"/>
      <w:bookmarkStart w:id="458" w:name="_Ref440360857"/>
      <w:bookmarkStart w:id="459" w:name="_Ref440453613"/>
      <w:bookmarkStart w:id="460" w:name="_Ref440453616"/>
      <w:bookmarkStart w:id="461" w:name="_Ref440454500"/>
      <w:bookmarkStart w:id="462" w:name="_Ref440454502"/>
      <w:bookmarkStart w:id="463" w:name="_Toc3556963"/>
      <w:bookmarkStart w:id="464" w:name="_Toc34747213"/>
      <w:bookmarkStart w:id="465" w:name="_Toc77102028"/>
      <w:bookmarkStart w:id="466" w:name="_Toc86863809"/>
      <w:r w:rsidRPr="00BD20ED">
        <w:rPr>
          <w:szCs w:val="34"/>
        </w:rPr>
        <w:t xml:space="preserve">Attribute </w:t>
      </w:r>
      <w:proofErr w:type="spellStart"/>
      <w:r>
        <w:rPr>
          <w:rFonts w:ascii="Courier New" w:hAnsi="Courier New" w:cs="Courier New"/>
          <w:b w:val="0"/>
          <w:szCs w:val="34"/>
          <w:highlight w:val="white"/>
        </w:rPr>
        <w:t>quality_control</w:t>
      </w:r>
      <w:bookmarkEnd w:id="454"/>
      <w:bookmarkEnd w:id="455"/>
      <w:bookmarkEnd w:id="456"/>
      <w:bookmarkEnd w:id="457"/>
      <w:bookmarkEnd w:id="458"/>
      <w:bookmarkEnd w:id="459"/>
      <w:bookmarkEnd w:id="460"/>
      <w:bookmarkEnd w:id="461"/>
      <w:bookmarkEnd w:id="462"/>
      <w:bookmarkEnd w:id="463"/>
      <w:bookmarkEnd w:id="464"/>
      <w:bookmarkEnd w:id="465"/>
      <w:bookmarkEnd w:id="466"/>
      <w:proofErr w:type="spellEnd"/>
      <w:r w:rsidRPr="00BD20ED">
        <w:rPr>
          <w:szCs w:val="34"/>
        </w:rPr>
        <w:t xml:space="preserve"> </w:t>
      </w:r>
    </w:p>
    <w:p w14:paraId="18FC3FBC" w14:textId="77777777" w:rsidR="00FC68DB" w:rsidRPr="00226A3F" w:rsidRDefault="00FC68DB" w:rsidP="00B202D2">
      <w:pPr>
        <w:rPr>
          <w:lang w:eastAsia="x-none"/>
        </w:rPr>
      </w:pPr>
      <w:r>
        <w:rPr>
          <w:lang w:eastAsia="x-none"/>
        </w:rPr>
        <w:t>Some connections are more relevant than others, e. g. with respect to crash safety. Hence, several levels of quality control are well established in manufacturing processes. For this reason, any con</w:t>
      </w:r>
      <w:r>
        <w:rPr>
          <w:lang w:eastAsia="x-none"/>
        </w:rPr>
        <w:softHyphen/>
        <w:t>nec</w:t>
      </w:r>
      <w:r>
        <w:rPr>
          <w:lang w:eastAsia="x-none"/>
        </w:rPr>
        <w:softHyphen/>
        <w:t xml:space="preserve">tion can have an optional attribute </w:t>
      </w:r>
      <w:proofErr w:type="spellStart"/>
      <w:r w:rsidRPr="001A2F29">
        <w:rPr>
          <w:rFonts w:ascii="Courier New" w:hAnsi="Courier New" w:cs="Courier New"/>
          <w:b/>
          <w:i/>
          <w:sz w:val="18"/>
          <w:szCs w:val="18"/>
          <w:highlight w:val="white"/>
        </w:rPr>
        <w:t>quality_control</w:t>
      </w:r>
      <w:proofErr w:type="spellEnd"/>
      <w:r>
        <w:rPr>
          <w:lang w:eastAsia="x-none"/>
        </w:rPr>
        <w:t>.</w:t>
      </w:r>
      <w:r w:rsidRPr="00226A3F">
        <w:rPr>
          <w:lang w:eastAsia="x-none"/>
        </w:rPr>
        <w:t xml:space="preserve"> </w:t>
      </w:r>
      <w:r>
        <w:rPr>
          <w:lang w:eastAsia="x-none"/>
        </w:rPr>
        <w:t xml:space="preserve">Since there is no general standard for such quality controls, </w:t>
      </w:r>
      <w:r>
        <w:rPr>
          <w:rFonts w:ascii="Arial" w:hAnsi="Arial" w:cs="Arial"/>
          <w:lang w:eastAsia="x-none"/>
        </w:rPr>
        <w:t>χ</w:t>
      </w:r>
      <w:r>
        <w:rPr>
          <w:lang w:eastAsia="x-none"/>
        </w:rPr>
        <w:t>MCF cannot define a set of possible values for this attribute. Hence, it must be of type</w:t>
      </w:r>
      <w:r w:rsidRPr="002F2C9E">
        <w:t xml:space="preserve"> </w:t>
      </w:r>
      <w:r w:rsidRPr="001A2F29">
        <w:rPr>
          <w:rFonts w:ascii="Courier New" w:hAnsi="Courier New" w:cs="Courier New"/>
          <w:b/>
          <w:i/>
          <w:sz w:val="18"/>
          <w:szCs w:val="18"/>
          <w:highlight w:val="white"/>
        </w:rPr>
        <w:t>Alphanumeric</w:t>
      </w:r>
      <w:r>
        <w:rPr>
          <w:lang w:eastAsia="x-none"/>
        </w:rPr>
        <w:t xml:space="preserve">. </w:t>
      </w:r>
    </w:p>
    <w:p w14:paraId="2025BBCE" w14:textId="77777777" w:rsidR="00FC68DB" w:rsidRDefault="00FC68DB" w:rsidP="00B202D2">
      <w:pPr>
        <w:pStyle w:val="berschrift2"/>
      </w:pPr>
      <w:bookmarkStart w:id="467" w:name="_Ref428442251"/>
      <w:bookmarkStart w:id="468" w:name="_Toc3556964"/>
      <w:bookmarkStart w:id="469" w:name="_Toc34747214"/>
      <w:bookmarkStart w:id="470" w:name="_Toc77102029"/>
      <w:bookmarkStart w:id="471" w:name="_Toc86863810"/>
      <w:r w:rsidRPr="007331A4">
        <w:t>Custom Attributes list</w:t>
      </w:r>
      <w:bookmarkEnd w:id="467"/>
      <w:bookmarkEnd w:id="468"/>
      <w:bookmarkEnd w:id="469"/>
      <w:bookmarkEnd w:id="470"/>
      <w:bookmarkEnd w:id="471"/>
    </w:p>
    <w:p w14:paraId="62A2A3A1" w14:textId="77777777" w:rsidR="00FC68DB" w:rsidRDefault="00FC68DB" w:rsidP="00B202D2">
      <w:pPr>
        <w:spacing w:before="240" w:after="0"/>
      </w:pPr>
      <w:r>
        <w:t>It was mentioned in Chapter 2.1 that only</w:t>
      </w:r>
      <w:r w:rsidRPr="004A410F">
        <w:t xml:space="preserve"> information relevant to connections</w:t>
      </w:r>
      <w:r>
        <w:t xml:space="preserve"> should be contained in χMCF. Exceptions </w:t>
      </w:r>
      <w:r w:rsidRPr="00CA65D9">
        <w:rPr>
          <w:rFonts w:ascii="Courier New" w:hAnsi="Courier New" w:cs="Courier New"/>
          <w:b/>
          <w:i/>
          <w:sz w:val="18"/>
          <w:szCs w:val="18"/>
        </w:rPr>
        <w:t>&lt;appdata&gt;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were introduced in Chapter 5.2. </w:t>
      </w:r>
      <w:r w:rsidRPr="00CA65D9">
        <w:rPr>
          <w:rFonts w:ascii="Courier New" w:hAnsi="Courier New" w:cs="Courier New"/>
          <w:b/>
          <w:i/>
          <w:sz w:val="18"/>
          <w:szCs w:val="18"/>
        </w:rPr>
        <w:t>&lt;appdata&gt;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aim mainly at specific needs of application software. The internal structure of </w:t>
      </w:r>
      <w:r w:rsidRPr="00CA65D9">
        <w:rPr>
          <w:rFonts w:ascii="Courier New" w:hAnsi="Courier New" w:cs="Courier New"/>
          <w:b/>
          <w:i/>
          <w:sz w:val="18"/>
          <w:szCs w:val="18"/>
        </w:rPr>
        <w:t>&lt;appdata&gt;</w:t>
      </w:r>
      <w:r>
        <w:rPr>
          <w:rFonts w:ascii="Courier New" w:hAnsi="Courier New" w:cs="Courier New"/>
          <w:b/>
          <w:i/>
          <w:sz w:val="18"/>
          <w:szCs w:val="18"/>
        </w:rPr>
        <w:t xml:space="preserve"> </w:t>
      </w:r>
      <w:r>
        <w:t>itself is not standardized, may be very complex and depends on the specific software. The content can usually not be interpreted by other software systems.</w:t>
      </w:r>
    </w:p>
    <w:p w14:paraId="146C3082" w14:textId="77777777" w:rsidR="00FC68DB" w:rsidRDefault="00FC68DB" w:rsidP="00B202D2">
      <w:pPr>
        <w:spacing w:before="240" w:after="0"/>
      </w:pPr>
      <w:r>
        <w:t xml:space="preserve">There are </w:t>
      </w:r>
      <w:r w:rsidRPr="000E540D">
        <w:t>frequently</w:t>
      </w:r>
      <w:r>
        <w:t xml:space="preserve"> situations where a user of χMCF wishes to introduce </w:t>
      </w:r>
      <w:r w:rsidRPr="00715044">
        <w:t>supplementary</w:t>
      </w:r>
      <w:r>
        <w:t xml:space="preserve"> information (attributes) to enrich the standard attributes defined by χMCF. In principle, the </w:t>
      </w:r>
      <w:r w:rsidRPr="00715044">
        <w:t>supplementary</w:t>
      </w:r>
      <w:r>
        <w:t xml:space="preserve"> information could also be placed in an </w:t>
      </w:r>
      <w:r w:rsidRPr="00CA65D9">
        <w:rPr>
          <w:rFonts w:ascii="Courier New" w:hAnsi="Courier New" w:cs="Courier New"/>
          <w:b/>
          <w:i/>
          <w:sz w:val="18"/>
          <w:szCs w:val="18"/>
        </w:rPr>
        <w:t>&lt;appdata&gt;</w:t>
      </w:r>
      <w:r>
        <w:t xml:space="preserve">-block, but with a substantial </w:t>
      </w:r>
      <w:r w:rsidRPr="003E7FBF">
        <w:t>drawback</w:t>
      </w:r>
      <w:r>
        <w:t xml:space="preserve">, namely, its exchange between different commercial software tools will be difficult in case the tool specific internal structure is not documented. </w:t>
      </w:r>
    </w:p>
    <w:p w14:paraId="158D969D" w14:textId="77777777" w:rsidR="00FC68DB" w:rsidRDefault="00FC68DB" w:rsidP="00B202D2">
      <w:pPr>
        <w:spacing w:before="240" w:after="0"/>
      </w:pPr>
      <w:r>
        <w:t xml:space="preserve">With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sidRPr="00971925">
        <w:rPr>
          <w:rFonts w:ascii="Courier New" w:hAnsi="Courier New" w:cs="Courier New"/>
          <w:b/>
          <w:sz w:val="18"/>
          <w:szCs w:val="18"/>
        </w:rPr>
        <w:t>,</w:t>
      </w:r>
      <w:r>
        <w:rPr>
          <w:rFonts w:ascii="Courier New" w:hAnsi="Courier New" w:cs="Courier New"/>
          <w:b/>
          <w:i/>
          <w:sz w:val="18"/>
          <w:szCs w:val="18"/>
        </w:rPr>
        <w:t xml:space="preserve"> </w:t>
      </w:r>
      <w:r>
        <w:t xml:space="preserve">χMCF provides an element which is simple in handling and flexible enough to meet many requirements. All </w:t>
      </w:r>
      <w:r w:rsidRPr="0016664B">
        <w:t>descendant</w:t>
      </w:r>
      <w:r>
        <w:t xml:space="preserve">s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 xml:space="preserve"> are key-value-pairs, following the same pattern </w:t>
      </w:r>
      <w:r w:rsidRPr="00181FA9">
        <w:rPr>
          <w:i/>
          <w:color w:val="0033CC"/>
        </w:rPr>
        <w:t>key</w:t>
      </w:r>
      <w:r>
        <w:rPr>
          <w:i/>
          <w:color w:val="0033CC"/>
        </w:rPr>
        <w:t xml:space="preserve"> </w:t>
      </w:r>
      <w:r>
        <w:rPr>
          <w:i/>
          <w:color w:val="0033CC"/>
        </w:rPr>
        <w:sym w:font="Symbol" w:char="F0AB"/>
      </w:r>
      <w:r w:rsidRPr="00181FA9">
        <w:rPr>
          <w:i/>
          <w:color w:val="0033CC"/>
        </w:rPr>
        <w:t xml:space="preserve"> value(s)</w:t>
      </w:r>
      <w:r>
        <w:rPr>
          <w:color w:val="0033CC"/>
        </w:rPr>
        <w:t xml:space="preserve">, </w:t>
      </w:r>
      <w:r w:rsidRPr="009F50BE">
        <w:t>with supported</w:t>
      </w:r>
      <w:r>
        <w:rPr>
          <w:color w:val="0033CC"/>
        </w:rPr>
        <w:t xml:space="preserve"> </w:t>
      </w:r>
      <w:r w:rsidRPr="00181FA9">
        <w:rPr>
          <w:i/>
          <w:color w:val="0033CC"/>
        </w:rPr>
        <w:t>value-type</w:t>
      </w:r>
      <w:r>
        <w:t xml:space="preserve"> </w:t>
      </w:r>
      <w:r>
        <w:sym w:font="Symbol" w:char="F0CE"/>
      </w:r>
      <w:r>
        <w:t xml:space="preserve"> [</w:t>
      </w:r>
      <w:r w:rsidRPr="008743F0">
        <w:rPr>
          <w:i/>
        </w:rPr>
        <w:t>int</w:t>
      </w:r>
      <w:r>
        <w:t xml:space="preserve">, </w:t>
      </w:r>
      <w:r w:rsidRPr="008743F0">
        <w:rPr>
          <w:i/>
        </w:rPr>
        <w:t>real</w:t>
      </w:r>
      <w:r>
        <w:t xml:space="preserve">, </w:t>
      </w:r>
      <w:proofErr w:type="gramStart"/>
      <w:r w:rsidRPr="008743F0">
        <w:rPr>
          <w:i/>
        </w:rPr>
        <w:t>string</w:t>
      </w:r>
      <w:r>
        <w:t>]</w:t>
      </w:r>
      <w:r w:rsidRPr="00971925">
        <w:rPr>
          <w:i/>
          <w:vertAlign w:val="superscript"/>
        </w:rPr>
        <w:t>N</w:t>
      </w:r>
      <w:proofErr w:type="gramEnd"/>
      <w:r>
        <w:t xml:space="preserve">, where </w:t>
      </w:r>
      <w:r w:rsidRPr="00971925">
        <w:rPr>
          <w:i/>
        </w:rPr>
        <w:t>N</w:t>
      </w:r>
      <w:r>
        <w:t xml:space="preserve"> is a positive integer:</w:t>
      </w:r>
    </w:p>
    <w:p w14:paraId="73D7BF07" w14:textId="77777777" w:rsidR="00FC68DB" w:rsidRDefault="00FC68DB" w:rsidP="00B202D2">
      <w:pPr>
        <w:spacing w:before="240" w:after="0"/>
        <w:ind w:firstLine="709"/>
        <w:jc w:val="center"/>
      </w:pPr>
      <w:r>
        <w:t>(</w:t>
      </w:r>
      <w:r w:rsidRPr="00181FA9">
        <w:rPr>
          <w:i/>
          <w:color w:val="0033CC"/>
        </w:rPr>
        <w:t>value-type</w:t>
      </w:r>
      <w:r>
        <w:t xml:space="preserve">) </w:t>
      </w:r>
      <w:r w:rsidRPr="00181FA9">
        <w:rPr>
          <w:i/>
          <w:color w:val="0033CC"/>
        </w:rPr>
        <w:t>key</w:t>
      </w:r>
      <w:r>
        <w:t xml:space="preserve"> = {</w:t>
      </w:r>
      <w:r w:rsidRPr="00181FA9">
        <w:rPr>
          <w:i/>
          <w:color w:val="0033CC"/>
        </w:rPr>
        <w:t>value</w:t>
      </w:r>
      <w:r>
        <w:rPr>
          <w:i/>
          <w:color w:val="0033CC"/>
        </w:rPr>
        <w:t xml:space="preserve">1, </w:t>
      </w:r>
      <w:r w:rsidRPr="00181FA9">
        <w:rPr>
          <w:i/>
          <w:color w:val="0033CC"/>
        </w:rPr>
        <w:t>value</w:t>
      </w:r>
      <w:r>
        <w:rPr>
          <w:i/>
          <w:color w:val="0033CC"/>
        </w:rPr>
        <w:t xml:space="preserve">2, </w:t>
      </w:r>
      <w:proofErr w:type="gramStart"/>
      <w:r>
        <w:rPr>
          <w:i/>
          <w:color w:val="0033CC"/>
        </w:rPr>
        <w:t>… ,</w:t>
      </w:r>
      <w:proofErr w:type="gramEnd"/>
      <w:r w:rsidRPr="008743F0">
        <w:rPr>
          <w:i/>
          <w:color w:val="0033CC"/>
        </w:rPr>
        <w:t xml:space="preserve"> </w:t>
      </w:r>
      <w:proofErr w:type="spellStart"/>
      <w:r w:rsidRPr="00181FA9">
        <w:rPr>
          <w:i/>
          <w:color w:val="0033CC"/>
        </w:rPr>
        <w:t>value</w:t>
      </w:r>
      <w:r>
        <w:rPr>
          <w:i/>
          <w:color w:val="0033CC"/>
        </w:rPr>
        <w:t>N</w:t>
      </w:r>
      <w:proofErr w:type="spellEnd"/>
      <w:r>
        <w:t>}.</w:t>
      </w:r>
    </w:p>
    <w:p w14:paraId="36C86003" w14:textId="77777777" w:rsidR="00FC68DB" w:rsidRDefault="00FC68DB" w:rsidP="00B202D2">
      <w:pPr>
        <w:spacing w:before="240" w:after="0"/>
      </w:pPr>
      <w:r>
        <w:lastRenderedPageBreak/>
        <w:t xml:space="preserve">The case </w:t>
      </w:r>
      <w:r w:rsidRPr="00971925">
        <w:rPr>
          <w:i/>
        </w:rPr>
        <w:t>N&gt;1</w:t>
      </w:r>
      <w:r>
        <w:t xml:space="preserve"> is </w:t>
      </w:r>
      <w:r w:rsidRPr="00F63382">
        <w:t>reminiscent of</w:t>
      </w:r>
      <w:r>
        <w:t xml:space="preserve"> the </w:t>
      </w:r>
      <w:r w:rsidRPr="00F63382">
        <w:rPr>
          <w:i/>
        </w:rPr>
        <w:t>vector</w:t>
      </w:r>
      <w:r>
        <w:t xml:space="preserve"> or </w:t>
      </w:r>
      <w:r w:rsidRPr="00F63382">
        <w:rPr>
          <w:i/>
        </w:rPr>
        <w:t>list</w:t>
      </w:r>
      <w:r>
        <w:t xml:space="preserve"> from the STL of C++ and is called </w:t>
      </w:r>
      <w:r w:rsidRPr="00F63382">
        <w:rPr>
          <w:i/>
        </w:rPr>
        <w:t>list</w:t>
      </w:r>
      <w:r>
        <w:t xml:space="preserve"> in χMCF. </w:t>
      </w:r>
    </w:p>
    <w:p w14:paraId="40181F4B" w14:textId="77777777" w:rsidR="00FC68DB" w:rsidRDefault="00FC68DB" w:rsidP="00B202D2">
      <w:pPr>
        <w:spacing w:before="240" w:after="0"/>
      </w:pPr>
      <w:r>
        <w:t xml:space="preserve">In detail, the individual elements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are of one of the following forms:</w:t>
      </w:r>
    </w:p>
    <w:p w14:paraId="78754FAB" w14:textId="77777777" w:rsidR="00FC68DB" w:rsidRPr="000E4C61" w:rsidRDefault="00FC68DB" w:rsidP="00B202D2">
      <w:pPr>
        <w:spacing w:before="120"/>
        <w:ind w:left="709"/>
        <w:rPr>
          <w:i/>
          <w:color w:val="0033CC"/>
        </w:rPr>
      </w:pPr>
      <w:r w:rsidRPr="000E4C61">
        <w:rPr>
          <w:i/>
          <w:color w:val="0033CC"/>
        </w:rPr>
        <w:t>&lt;int key=</w:t>
      </w:r>
      <w:r>
        <w:rPr>
          <w:i/>
          <w:color w:val="0033CC"/>
        </w:rPr>
        <w:t>"</w:t>
      </w:r>
      <w:proofErr w:type="spellStart"/>
      <w:r w:rsidRPr="000E4C61">
        <w:rPr>
          <w:i/>
          <w:color w:val="0033CC"/>
        </w:rPr>
        <w:t>Nameof</w:t>
      </w:r>
      <w:r>
        <w:rPr>
          <w:i/>
          <w:color w:val="0033CC"/>
        </w:rPr>
        <w:t>Int</w:t>
      </w:r>
      <w:r w:rsidRPr="000E4C61">
        <w:rPr>
          <w:i/>
          <w:color w:val="0033CC"/>
        </w:rPr>
        <w:t>Value</w:t>
      </w:r>
      <w:proofErr w:type="spellEnd"/>
      <w:r>
        <w:rPr>
          <w:i/>
          <w:color w:val="0033CC"/>
        </w:rPr>
        <w:t>"</w:t>
      </w:r>
      <w:r w:rsidRPr="000E4C61">
        <w:rPr>
          <w:i/>
          <w:color w:val="0033CC"/>
        </w:rPr>
        <w:t xml:space="preserve">&gt; </w:t>
      </w:r>
      <w:r w:rsidRPr="00181FA9">
        <w:rPr>
          <w:i/>
          <w:color w:val="0033CC"/>
        </w:rPr>
        <w:t>value</w:t>
      </w:r>
      <w:r w:rsidRPr="000E4C61">
        <w:rPr>
          <w:i/>
          <w:color w:val="0033CC"/>
        </w:rPr>
        <w:t xml:space="preserve"> &lt;/int&gt;</w:t>
      </w:r>
    </w:p>
    <w:p w14:paraId="477E41A4" w14:textId="77777777" w:rsidR="00FC68DB" w:rsidRDefault="00FC68DB" w:rsidP="00B202D2">
      <w:pPr>
        <w:spacing w:after="0"/>
        <w:ind w:left="709"/>
        <w:rPr>
          <w:i/>
          <w:color w:val="0033CC"/>
        </w:rPr>
      </w:pPr>
      <w:r w:rsidRPr="000E4C61">
        <w:rPr>
          <w:i/>
          <w:color w:val="0033CC"/>
        </w:rPr>
        <w:t>&lt;</w:t>
      </w:r>
      <w:proofErr w:type="spellStart"/>
      <w:r w:rsidRPr="000E4C61">
        <w:rPr>
          <w:i/>
          <w:color w:val="0033CC"/>
        </w:rPr>
        <w:t>int_list</w:t>
      </w:r>
      <w:proofErr w:type="spellEnd"/>
      <w:r w:rsidRPr="000E4C61">
        <w:rPr>
          <w:i/>
          <w:color w:val="0033CC"/>
        </w:rPr>
        <w:t xml:space="preserve"> key=</w:t>
      </w:r>
      <w:r>
        <w:rPr>
          <w:i/>
          <w:color w:val="0033CC"/>
        </w:rPr>
        <w:t>"</w:t>
      </w:r>
      <w:proofErr w:type="spellStart"/>
      <w:r w:rsidRPr="000E4C61">
        <w:rPr>
          <w:i/>
          <w:color w:val="0033CC"/>
        </w:rPr>
        <w:t>Nameof</w:t>
      </w:r>
      <w:r>
        <w:rPr>
          <w:i/>
          <w:color w:val="0033CC"/>
        </w:rPr>
        <w:t>IntListValue</w:t>
      </w:r>
      <w:proofErr w:type="spellEnd"/>
      <w:r>
        <w:rPr>
          <w:i/>
          <w:color w:val="0033CC"/>
        </w:rPr>
        <w:t>"&gt;</w:t>
      </w:r>
    </w:p>
    <w:p w14:paraId="51A9076B" w14:textId="77777777" w:rsidR="00FC68DB" w:rsidRDefault="00FC68DB" w:rsidP="00B202D2">
      <w:pPr>
        <w:spacing w:after="0"/>
        <w:ind w:left="709"/>
        <w:rPr>
          <w:i/>
          <w:color w:val="0033CC"/>
        </w:rPr>
      </w:pPr>
      <w:r>
        <w:rPr>
          <w:i/>
          <w:color w:val="0033CC"/>
        </w:rPr>
        <w:tab/>
      </w:r>
      <w:r w:rsidRPr="000E4C61">
        <w:rPr>
          <w:i/>
          <w:color w:val="0033CC"/>
        </w:rPr>
        <w:t>&lt;value</w:t>
      </w:r>
      <w:r>
        <w:rPr>
          <w:i/>
          <w:color w:val="0033CC"/>
        </w:rPr>
        <w:t xml:space="preserve"> index="1"&gt; value1 &lt;/value&gt;</w:t>
      </w:r>
    </w:p>
    <w:p w14:paraId="5C8E81B7" w14:textId="77777777" w:rsidR="00FC68DB" w:rsidRDefault="00FC68DB" w:rsidP="00B202D2">
      <w:pPr>
        <w:spacing w:after="0"/>
        <w:ind w:left="709"/>
        <w:rPr>
          <w:i/>
          <w:color w:val="0033CC"/>
        </w:rPr>
      </w:pPr>
      <w:r>
        <w:rPr>
          <w:i/>
          <w:color w:val="0033CC"/>
        </w:rPr>
        <w:tab/>
      </w:r>
      <w:r w:rsidRPr="000E4C61">
        <w:rPr>
          <w:i/>
          <w:color w:val="0033CC"/>
        </w:rPr>
        <w:t>…</w:t>
      </w:r>
    </w:p>
    <w:p w14:paraId="62132E42" w14:textId="77777777" w:rsidR="00FC68DB" w:rsidRDefault="00FC68DB" w:rsidP="00B202D2">
      <w:pPr>
        <w:spacing w:after="0"/>
        <w:ind w:left="709"/>
        <w:rPr>
          <w:i/>
          <w:color w:val="0033CC"/>
        </w:rPr>
      </w:pPr>
      <w:r>
        <w:rPr>
          <w:i/>
          <w:color w:val="0033CC"/>
        </w:rPr>
        <w:tab/>
      </w:r>
      <w:r w:rsidRPr="000E4C61">
        <w:rPr>
          <w:i/>
          <w:color w:val="0033CC"/>
        </w:rPr>
        <w:t>&lt;value</w:t>
      </w:r>
      <w:r>
        <w:rPr>
          <w:i/>
          <w:color w:val="0033CC"/>
        </w:rPr>
        <w:t xml:space="preserve"> index="N"&gt; </w:t>
      </w:r>
      <w:proofErr w:type="spellStart"/>
      <w:r>
        <w:rPr>
          <w:i/>
          <w:color w:val="0033CC"/>
        </w:rPr>
        <w:t>valueN</w:t>
      </w:r>
      <w:proofErr w:type="spellEnd"/>
      <w:r>
        <w:rPr>
          <w:i/>
          <w:color w:val="0033CC"/>
        </w:rPr>
        <w:t xml:space="preserve"> &lt;/value&gt;</w:t>
      </w:r>
    </w:p>
    <w:p w14:paraId="14E27F95" w14:textId="77777777" w:rsidR="00FC68DB" w:rsidRPr="000E4C61" w:rsidRDefault="00FC68DB" w:rsidP="00B202D2">
      <w:pPr>
        <w:spacing w:after="240"/>
        <w:ind w:left="709"/>
        <w:rPr>
          <w:i/>
          <w:color w:val="0033CC"/>
        </w:rPr>
      </w:pPr>
      <w:r w:rsidRPr="000E4C61">
        <w:rPr>
          <w:i/>
          <w:color w:val="0033CC"/>
        </w:rPr>
        <w:t>&lt;/</w:t>
      </w:r>
      <w:proofErr w:type="spellStart"/>
      <w:r w:rsidRPr="000E4C61">
        <w:rPr>
          <w:i/>
          <w:color w:val="0033CC"/>
        </w:rPr>
        <w:t>int_list</w:t>
      </w:r>
      <w:proofErr w:type="spellEnd"/>
      <w:r w:rsidRPr="000E4C61">
        <w:rPr>
          <w:i/>
          <w:color w:val="0033CC"/>
        </w:rPr>
        <w:t>&gt;</w:t>
      </w:r>
    </w:p>
    <w:p w14:paraId="5045364B" w14:textId="77777777" w:rsidR="00FC68DB" w:rsidRPr="000E4C61" w:rsidRDefault="00FC68DB" w:rsidP="00B202D2">
      <w:pPr>
        <w:spacing w:before="120"/>
        <w:ind w:left="709"/>
        <w:rPr>
          <w:i/>
          <w:color w:val="0033CC"/>
        </w:rPr>
      </w:pPr>
      <w:r w:rsidRPr="000E4C61">
        <w:rPr>
          <w:i/>
          <w:color w:val="0033CC"/>
        </w:rPr>
        <w:t>&lt;real key=</w:t>
      </w:r>
      <w:r>
        <w:rPr>
          <w:i/>
          <w:color w:val="0033CC"/>
        </w:rPr>
        <w:t>"</w:t>
      </w:r>
      <w:proofErr w:type="spellStart"/>
      <w:r w:rsidRPr="000E4C61">
        <w:rPr>
          <w:i/>
          <w:color w:val="0033CC"/>
        </w:rPr>
        <w:t>Nameof</w:t>
      </w:r>
      <w:r>
        <w:rPr>
          <w:i/>
          <w:color w:val="0033CC"/>
        </w:rPr>
        <w:t>Real</w:t>
      </w:r>
      <w:r w:rsidRPr="000E4C61">
        <w:rPr>
          <w:i/>
          <w:color w:val="0033CC"/>
        </w:rPr>
        <w:t>Value</w:t>
      </w:r>
      <w:proofErr w:type="spellEnd"/>
      <w:r>
        <w:rPr>
          <w:i/>
          <w:color w:val="0033CC"/>
        </w:rPr>
        <w:t>"</w:t>
      </w:r>
      <w:r w:rsidRPr="000E4C61">
        <w:rPr>
          <w:i/>
          <w:color w:val="0033CC"/>
        </w:rPr>
        <w:t xml:space="preserve">&gt; </w:t>
      </w:r>
      <w:r w:rsidRPr="00181FA9">
        <w:rPr>
          <w:i/>
          <w:color w:val="0033CC"/>
        </w:rPr>
        <w:t>value</w:t>
      </w:r>
      <w:r w:rsidRPr="000E4C61">
        <w:rPr>
          <w:i/>
          <w:color w:val="0033CC"/>
        </w:rPr>
        <w:t xml:space="preserve"> &lt;/real&gt;</w:t>
      </w:r>
    </w:p>
    <w:p w14:paraId="0A40B9CF" w14:textId="77777777" w:rsidR="00FC68DB" w:rsidRDefault="00FC68DB" w:rsidP="00B202D2">
      <w:pPr>
        <w:spacing w:after="0"/>
        <w:ind w:left="709"/>
        <w:rPr>
          <w:i/>
          <w:color w:val="0033CC"/>
        </w:rPr>
      </w:pPr>
      <w:r w:rsidRPr="000E4C61">
        <w:rPr>
          <w:i/>
          <w:color w:val="0033CC"/>
        </w:rPr>
        <w:t>&lt;</w:t>
      </w:r>
      <w:proofErr w:type="spellStart"/>
      <w:r w:rsidRPr="000E4C61">
        <w:rPr>
          <w:i/>
          <w:color w:val="0033CC"/>
        </w:rPr>
        <w:t>real_list</w:t>
      </w:r>
      <w:proofErr w:type="spellEnd"/>
      <w:r w:rsidRPr="000E4C61">
        <w:rPr>
          <w:i/>
          <w:color w:val="0033CC"/>
        </w:rPr>
        <w:t xml:space="preserve"> key=</w:t>
      </w:r>
      <w:r>
        <w:rPr>
          <w:i/>
          <w:color w:val="0033CC"/>
        </w:rPr>
        <w:t>"</w:t>
      </w:r>
      <w:proofErr w:type="spellStart"/>
      <w:r w:rsidRPr="000E4C61">
        <w:rPr>
          <w:i/>
          <w:color w:val="0033CC"/>
        </w:rPr>
        <w:t>Nameof</w:t>
      </w:r>
      <w:r>
        <w:rPr>
          <w:i/>
          <w:color w:val="0033CC"/>
        </w:rPr>
        <w:t>RealListValue</w:t>
      </w:r>
      <w:proofErr w:type="spellEnd"/>
      <w:r>
        <w:rPr>
          <w:i/>
          <w:color w:val="0033CC"/>
        </w:rPr>
        <w:t>"&gt;</w:t>
      </w:r>
    </w:p>
    <w:p w14:paraId="7024F684" w14:textId="77777777" w:rsidR="00FC68DB" w:rsidRDefault="00FC68DB" w:rsidP="00B202D2">
      <w:pPr>
        <w:spacing w:after="0"/>
        <w:ind w:left="709"/>
        <w:rPr>
          <w:i/>
          <w:color w:val="0033CC"/>
        </w:rPr>
      </w:pPr>
      <w:r>
        <w:rPr>
          <w:i/>
          <w:color w:val="0033CC"/>
        </w:rPr>
        <w:tab/>
      </w:r>
      <w:r w:rsidRPr="000E4C61">
        <w:rPr>
          <w:i/>
          <w:color w:val="0033CC"/>
        </w:rPr>
        <w:t>&lt;value</w:t>
      </w:r>
      <w:r>
        <w:rPr>
          <w:i/>
          <w:color w:val="0033CC"/>
        </w:rPr>
        <w:t xml:space="preserve"> index="1"</w:t>
      </w:r>
      <w:r w:rsidRPr="000E4C61">
        <w:rPr>
          <w:i/>
          <w:color w:val="0033CC"/>
        </w:rPr>
        <w:t>&gt; value1 &lt;/value&gt;</w:t>
      </w:r>
    </w:p>
    <w:p w14:paraId="55120842" w14:textId="77777777" w:rsidR="00FC68DB" w:rsidRDefault="00FC68DB" w:rsidP="00B202D2">
      <w:pPr>
        <w:spacing w:after="0"/>
        <w:ind w:left="709"/>
        <w:rPr>
          <w:i/>
          <w:color w:val="0033CC"/>
        </w:rPr>
      </w:pPr>
      <w:r>
        <w:rPr>
          <w:i/>
          <w:color w:val="0033CC"/>
        </w:rPr>
        <w:tab/>
      </w:r>
      <w:r w:rsidRPr="000E4C61">
        <w:rPr>
          <w:i/>
          <w:color w:val="0033CC"/>
        </w:rPr>
        <w:t>…</w:t>
      </w:r>
    </w:p>
    <w:p w14:paraId="2FD3B1CE" w14:textId="77777777" w:rsidR="00FC68DB" w:rsidRDefault="00FC68DB" w:rsidP="00B202D2">
      <w:pPr>
        <w:spacing w:after="0"/>
        <w:ind w:left="709"/>
        <w:rPr>
          <w:i/>
          <w:color w:val="0033CC"/>
        </w:rPr>
      </w:pPr>
      <w:r>
        <w:rPr>
          <w:i/>
          <w:color w:val="0033CC"/>
        </w:rPr>
        <w:tab/>
      </w:r>
      <w:r w:rsidRPr="000E4C61">
        <w:rPr>
          <w:i/>
          <w:color w:val="0033CC"/>
        </w:rPr>
        <w:t>&lt;value</w:t>
      </w:r>
      <w:r>
        <w:rPr>
          <w:i/>
          <w:color w:val="0033CC"/>
        </w:rPr>
        <w:t xml:space="preserve"> index="N"</w:t>
      </w:r>
      <w:r w:rsidRPr="000E4C61">
        <w:rPr>
          <w:i/>
          <w:color w:val="0033CC"/>
        </w:rPr>
        <w:t xml:space="preserve">&gt; </w:t>
      </w:r>
      <w:proofErr w:type="spellStart"/>
      <w:r w:rsidRPr="000E4C61">
        <w:rPr>
          <w:i/>
          <w:color w:val="0033CC"/>
        </w:rPr>
        <w:t>valueN</w:t>
      </w:r>
      <w:proofErr w:type="spellEnd"/>
      <w:r w:rsidRPr="000E4C61">
        <w:rPr>
          <w:i/>
          <w:color w:val="0033CC"/>
        </w:rPr>
        <w:t xml:space="preserve"> &lt;/value&gt;</w:t>
      </w:r>
    </w:p>
    <w:p w14:paraId="6758FFE7" w14:textId="77777777" w:rsidR="00FC68DB" w:rsidRPr="000E4C61" w:rsidRDefault="00FC68DB" w:rsidP="00B202D2">
      <w:pPr>
        <w:spacing w:after="240"/>
        <w:ind w:left="709"/>
        <w:rPr>
          <w:i/>
          <w:color w:val="0033CC"/>
        </w:rPr>
      </w:pPr>
      <w:r w:rsidRPr="000E4C61">
        <w:rPr>
          <w:i/>
          <w:color w:val="0033CC"/>
        </w:rPr>
        <w:t>&lt;/</w:t>
      </w:r>
      <w:proofErr w:type="spellStart"/>
      <w:r w:rsidRPr="000E4C61">
        <w:rPr>
          <w:i/>
          <w:color w:val="0033CC"/>
        </w:rPr>
        <w:t>real_list</w:t>
      </w:r>
      <w:proofErr w:type="spellEnd"/>
      <w:r w:rsidRPr="000E4C61">
        <w:rPr>
          <w:i/>
          <w:color w:val="0033CC"/>
        </w:rPr>
        <w:t>&gt;</w:t>
      </w:r>
    </w:p>
    <w:p w14:paraId="5C5E397A" w14:textId="77777777" w:rsidR="00FC68DB" w:rsidRPr="000E4C61" w:rsidRDefault="00FC68DB" w:rsidP="00B202D2">
      <w:pPr>
        <w:ind w:left="709"/>
        <w:rPr>
          <w:i/>
          <w:color w:val="0033CC"/>
        </w:rPr>
      </w:pPr>
      <w:r w:rsidRPr="000E4C61">
        <w:rPr>
          <w:i/>
          <w:color w:val="0033CC"/>
        </w:rPr>
        <w:t>&lt;string key=</w:t>
      </w:r>
      <w:r>
        <w:rPr>
          <w:i/>
          <w:color w:val="0033CC"/>
        </w:rPr>
        <w:t>"</w:t>
      </w:r>
      <w:proofErr w:type="spellStart"/>
      <w:r w:rsidRPr="000E4C61">
        <w:rPr>
          <w:i/>
          <w:color w:val="0033CC"/>
        </w:rPr>
        <w:t>Nameof</w:t>
      </w:r>
      <w:r>
        <w:rPr>
          <w:i/>
          <w:color w:val="0033CC"/>
        </w:rPr>
        <w:t>String</w:t>
      </w:r>
      <w:r w:rsidRPr="000E4C61">
        <w:rPr>
          <w:i/>
          <w:color w:val="0033CC"/>
        </w:rPr>
        <w:t>Value</w:t>
      </w:r>
      <w:proofErr w:type="spellEnd"/>
      <w:r>
        <w:rPr>
          <w:i/>
          <w:color w:val="0033CC"/>
        </w:rPr>
        <w:t>"</w:t>
      </w:r>
      <w:r w:rsidRPr="000E4C61">
        <w:rPr>
          <w:i/>
          <w:color w:val="0033CC"/>
        </w:rPr>
        <w:t xml:space="preserve">&gt; </w:t>
      </w:r>
      <w:r w:rsidRPr="00181FA9">
        <w:rPr>
          <w:i/>
          <w:color w:val="0033CC"/>
        </w:rPr>
        <w:t>value</w:t>
      </w:r>
      <w:r w:rsidRPr="000E4C61">
        <w:rPr>
          <w:i/>
          <w:color w:val="0033CC"/>
        </w:rPr>
        <w:t xml:space="preserve"> &lt;/string&gt;</w:t>
      </w:r>
    </w:p>
    <w:p w14:paraId="25CFE120" w14:textId="77777777" w:rsidR="00FC68DB" w:rsidRDefault="00FC68DB" w:rsidP="00B202D2">
      <w:pPr>
        <w:spacing w:after="0"/>
        <w:ind w:left="709"/>
        <w:rPr>
          <w:i/>
          <w:color w:val="0033CC"/>
        </w:rPr>
      </w:pPr>
      <w:r w:rsidRPr="000E4C61">
        <w:rPr>
          <w:i/>
          <w:color w:val="0033CC"/>
        </w:rPr>
        <w:t>&lt;</w:t>
      </w:r>
      <w:proofErr w:type="spellStart"/>
      <w:r w:rsidRPr="000E4C61">
        <w:rPr>
          <w:i/>
          <w:color w:val="0033CC"/>
        </w:rPr>
        <w:t>string_list</w:t>
      </w:r>
      <w:proofErr w:type="spellEnd"/>
      <w:r w:rsidRPr="000E4C61">
        <w:rPr>
          <w:i/>
          <w:color w:val="0033CC"/>
        </w:rPr>
        <w:t xml:space="preserve"> key=</w:t>
      </w:r>
      <w:r>
        <w:rPr>
          <w:i/>
          <w:color w:val="0033CC"/>
        </w:rPr>
        <w:t>"</w:t>
      </w:r>
      <w:proofErr w:type="spellStart"/>
      <w:r w:rsidRPr="000E4C61">
        <w:rPr>
          <w:i/>
          <w:color w:val="0033CC"/>
        </w:rPr>
        <w:t>Nameof</w:t>
      </w:r>
      <w:r>
        <w:rPr>
          <w:i/>
          <w:color w:val="0033CC"/>
        </w:rPr>
        <w:t>StringList</w:t>
      </w:r>
      <w:r w:rsidRPr="000E4C61">
        <w:rPr>
          <w:i/>
          <w:color w:val="0033CC"/>
        </w:rPr>
        <w:t>Value</w:t>
      </w:r>
      <w:proofErr w:type="spellEnd"/>
      <w:r>
        <w:rPr>
          <w:i/>
          <w:color w:val="0033CC"/>
        </w:rPr>
        <w:t>"&gt;</w:t>
      </w:r>
    </w:p>
    <w:p w14:paraId="32FC605E" w14:textId="77777777" w:rsidR="00FC68DB" w:rsidRDefault="00FC68DB" w:rsidP="00B202D2">
      <w:pPr>
        <w:spacing w:after="0"/>
        <w:ind w:left="709"/>
        <w:rPr>
          <w:i/>
          <w:color w:val="0033CC"/>
        </w:rPr>
      </w:pPr>
      <w:r>
        <w:rPr>
          <w:i/>
          <w:color w:val="0033CC"/>
        </w:rPr>
        <w:tab/>
      </w:r>
      <w:r w:rsidRPr="000E4C61">
        <w:rPr>
          <w:i/>
          <w:color w:val="0033CC"/>
        </w:rPr>
        <w:t>&lt;value</w:t>
      </w:r>
      <w:r>
        <w:rPr>
          <w:i/>
          <w:color w:val="0033CC"/>
        </w:rPr>
        <w:t xml:space="preserve"> index="1"</w:t>
      </w:r>
      <w:r w:rsidRPr="000E4C61">
        <w:rPr>
          <w:i/>
          <w:color w:val="0033CC"/>
        </w:rPr>
        <w:t>&gt; value1 &lt;/value&gt;</w:t>
      </w:r>
    </w:p>
    <w:p w14:paraId="1709C487" w14:textId="77777777" w:rsidR="00FC68DB" w:rsidRDefault="00FC68DB" w:rsidP="00B202D2">
      <w:pPr>
        <w:spacing w:after="0"/>
        <w:ind w:left="709"/>
        <w:rPr>
          <w:i/>
          <w:color w:val="0033CC"/>
        </w:rPr>
      </w:pPr>
      <w:r>
        <w:rPr>
          <w:i/>
          <w:color w:val="0033CC"/>
        </w:rPr>
        <w:tab/>
      </w:r>
      <w:r w:rsidRPr="000E4C61">
        <w:rPr>
          <w:i/>
          <w:color w:val="0033CC"/>
        </w:rPr>
        <w:t>…</w:t>
      </w:r>
    </w:p>
    <w:p w14:paraId="6CC5225E" w14:textId="77777777" w:rsidR="00FC68DB" w:rsidRDefault="00FC68DB" w:rsidP="00B202D2">
      <w:pPr>
        <w:spacing w:after="0"/>
        <w:ind w:left="709"/>
        <w:rPr>
          <w:i/>
          <w:color w:val="0033CC"/>
        </w:rPr>
      </w:pPr>
      <w:r>
        <w:rPr>
          <w:i/>
          <w:color w:val="0033CC"/>
        </w:rPr>
        <w:tab/>
      </w:r>
      <w:r w:rsidRPr="000E4C61">
        <w:rPr>
          <w:i/>
          <w:color w:val="0033CC"/>
        </w:rPr>
        <w:t xml:space="preserve"> &lt;value</w:t>
      </w:r>
      <w:r>
        <w:rPr>
          <w:i/>
          <w:color w:val="0033CC"/>
        </w:rPr>
        <w:t xml:space="preserve"> index="N"&gt; </w:t>
      </w:r>
      <w:proofErr w:type="spellStart"/>
      <w:r>
        <w:rPr>
          <w:i/>
          <w:color w:val="0033CC"/>
        </w:rPr>
        <w:t>valueN</w:t>
      </w:r>
      <w:proofErr w:type="spellEnd"/>
      <w:r>
        <w:rPr>
          <w:i/>
          <w:color w:val="0033CC"/>
        </w:rPr>
        <w:t xml:space="preserve"> &lt;/value&gt;</w:t>
      </w:r>
    </w:p>
    <w:p w14:paraId="61C45A3F" w14:textId="77777777" w:rsidR="00FC68DB" w:rsidRPr="000E4C61" w:rsidRDefault="00FC68DB" w:rsidP="00B202D2">
      <w:pPr>
        <w:spacing w:after="0"/>
        <w:ind w:left="709"/>
        <w:rPr>
          <w:i/>
          <w:color w:val="0033CC"/>
        </w:rPr>
      </w:pPr>
      <w:r w:rsidRPr="000E4C61">
        <w:rPr>
          <w:i/>
          <w:color w:val="0033CC"/>
        </w:rPr>
        <w:t>&lt;/</w:t>
      </w:r>
      <w:proofErr w:type="spellStart"/>
      <w:r w:rsidRPr="000E4C61">
        <w:rPr>
          <w:i/>
          <w:color w:val="0033CC"/>
        </w:rPr>
        <w:t>string_list</w:t>
      </w:r>
      <w:proofErr w:type="spellEnd"/>
      <w:r w:rsidRPr="000E4C61">
        <w:rPr>
          <w:i/>
          <w:color w:val="0033CC"/>
        </w:rPr>
        <w:t>&gt;.</w:t>
      </w:r>
    </w:p>
    <w:p w14:paraId="44C70485" w14:textId="77777777" w:rsidR="00FC68DB" w:rsidRDefault="00FC68DB" w:rsidP="00B202D2">
      <w:pPr>
        <w:spacing w:before="240" w:after="0"/>
      </w:pPr>
      <w:proofErr w:type="gramStart"/>
      <w:r>
        <w:t>I.e.</w:t>
      </w:r>
      <w:proofErr w:type="gramEnd"/>
      <w:r>
        <w:t xml:space="preserve"> the name of the elements specifies the </w:t>
      </w:r>
      <w:r w:rsidRPr="00181FA9">
        <w:rPr>
          <w:i/>
          <w:color w:val="0033CC"/>
        </w:rPr>
        <w:t>value-type</w:t>
      </w:r>
      <w:r>
        <w:t xml:space="preserve"> while the </w:t>
      </w:r>
      <w:r w:rsidRPr="00181FA9">
        <w:rPr>
          <w:i/>
          <w:color w:val="0033CC"/>
        </w:rPr>
        <w:t>value(s)</w:t>
      </w:r>
      <w:r>
        <w:rPr>
          <w:i/>
          <w:color w:val="0033CC"/>
        </w:rPr>
        <w:t xml:space="preserve"> </w:t>
      </w:r>
      <w:r>
        <w:t xml:space="preserve">is/are hold in one or several element(s) </w:t>
      </w:r>
      <w:r w:rsidRPr="000E4C61">
        <w:rPr>
          <w:i/>
          <w:color w:val="0033CC"/>
        </w:rPr>
        <w:t>&lt;value</w:t>
      </w:r>
      <w:r>
        <w:rPr>
          <w:i/>
          <w:color w:val="0033CC"/>
        </w:rPr>
        <w:t>/</w:t>
      </w:r>
      <w:r w:rsidRPr="000E4C61">
        <w:rPr>
          <w:i/>
          <w:color w:val="0033CC"/>
        </w:rPr>
        <w:t>&gt;</w:t>
      </w:r>
      <w:r>
        <w:t xml:space="preserve">. A list is </w:t>
      </w:r>
      <w:r w:rsidRPr="00D32A5C">
        <w:t>signif</w:t>
      </w:r>
      <w:r>
        <w:t xml:space="preserve">ied by the </w:t>
      </w:r>
      <w:r w:rsidRPr="00D32A5C">
        <w:t>suffix</w:t>
      </w:r>
      <w:r>
        <w:t xml:space="preserve"> </w:t>
      </w:r>
      <w:r w:rsidRPr="00D32A5C">
        <w:rPr>
          <w:i/>
          <w:color w:val="0033CC"/>
        </w:rPr>
        <w:t>_list</w:t>
      </w:r>
      <w:r>
        <w:t xml:space="preserve">. All elements </w:t>
      </w:r>
      <w:r w:rsidRPr="00D32A5C">
        <w:t>own</w:t>
      </w:r>
      <w:r>
        <w:t xml:space="preserve"> the attribute </w:t>
      </w:r>
      <w:r w:rsidRPr="000E4C61">
        <w:rPr>
          <w:i/>
          <w:color w:val="0033CC"/>
        </w:rPr>
        <w:t>key</w:t>
      </w:r>
      <w:r>
        <w:t>.</w:t>
      </w:r>
    </w:p>
    <w:p w14:paraId="22052FCB" w14:textId="77777777" w:rsidR="00FC68DB" w:rsidRDefault="00FC68DB" w:rsidP="00B202D2">
      <w:pPr>
        <w:spacing w:before="240" w:after="0"/>
      </w:pPr>
      <w:r>
        <w:t xml:space="preserve">Often 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 xml:space="preserve">has an </w:t>
      </w:r>
      <w:r>
        <w:rPr>
          <w:i/>
          <w:color w:val="0033CC"/>
        </w:rPr>
        <w:t>owner</w:t>
      </w:r>
      <w:r>
        <w:t xml:space="preserve"> and is needed </w:t>
      </w:r>
      <w:r>
        <w:rPr>
          <w:i/>
          <w:color w:val="0033CC"/>
        </w:rPr>
        <w:t>for</w:t>
      </w:r>
      <w:r>
        <w:t xml:space="preserve"> a special purpose. For example, Mr. Brown needs for one and the same joint element an integer valued attribute named </w:t>
      </w:r>
      <w:r w:rsidRPr="00C65300">
        <w:rPr>
          <w:i/>
          <w:color w:val="0033CC"/>
        </w:rPr>
        <w:t>priority</w:t>
      </w:r>
      <w:r>
        <w:t xml:space="preserve"> which should assume different values for two applications </w:t>
      </w:r>
      <w:r>
        <w:rPr>
          <w:i/>
          <w:color w:val="0033CC"/>
        </w:rPr>
        <w:t>"</w:t>
      </w:r>
      <w:r w:rsidRPr="00C65300">
        <w:rPr>
          <w:i/>
          <w:color w:val="0033CC"/>
        </w:rPr>
        <w:t>Fatigue</w:t>
      </w:r>
      <w:r>
        <w:rPr>
          <w:i/>
          <w:color w:val="0033CC"/>
        </w:rPr>
        <w:t>"</w:t>
      </w:r>
      <w:r w:rsidRPr="00D007EF">
        <w:t xml:space="preserve"> </w:t>
      </w:r>
      <w:r>
        <w:t xml:space="preserve">(1) and </w:t>
      </w:r>
      <w:r>
        <w:rPr>
          <w:i/>
          <w:color w:val="0033CC"/>
        </w:rPr>
        <w:t>"Statics"</w:t>
      </w:r>
      <w:r w:rsidRPr="00D007EF">
        <w:t xml:space="preserve"> </w:t>
      </w:r>
      <w:r>
        <w:t xml:space="preserve">(22). These could be specified in a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r>
        <w:rPr>
          <w:rFonts w:ascii="Courier New" w:hAnsi="Courier New" w:cs="Courier New"/>
          <w:b/>
          <w:i/>
          <w:sz w:val="18"/>
          <w:szCs w:val="18"/>
        </w:rPr>
        <w:t>_list</w:t>
      </w:r>
      <w:proofErr w:type="spellEnd"/>
      <w:r w:rsidRPr="008F0942">
        <w:rPr>
          <w:rFonts w:ascii="Courier New" w:hAnsi="Courier New" w:cs="Courier New"/>
          <w:b/>
          <w:i/>
          <w:sz w:val="18"/>
          <w:szCs w:val="18"/>
        </w:rPr>
        <w:t>/&gt;</w:t>
      </w:r>
      <w:r>
        <w:t xml:space="preserve"> as follows:</w:t>
      </w:r>
    </w:p>
    <w:p w14:paraId="3C07518B" w14:textId="77777777" w:rsidR="00FC68DB" w:rsidRPr="007055D9" w:rsidRDefault="00FC68DB" w:rsidP="00B202D2">
      <w:pPr>
        <w:keepNext/>
        <w:spacing w:before="240"/>
        <w:rPr>
          <w:b/>
        </w:rPr>
      </w:pPr>
      <w:r w:rsidRPr="007055D9">
        <w:rPr>
          <w:b/>
          <w:sz w:val="24"/>
        </w:rPr>
        <w:t>Example</w:t>
      </w:r>
    </w:p>
    <w:p w14:paraId="7FD01051" w14:textId="77777777" w:rsidR="00FC68DB" w:rsidRDefault="00FC68DB" w:rsidP="002B3B7D">
      <w:pPr>
        <w:pStyle w:val="XMLCode"/>
        <w:keepNext/>
      </w:pPr>
    </w:p>
    <w:p w14:paraId="6C0EF6EC" w14:textId="77777777" w:rsidR="00FC68DB" w:rsidRDefault="00FC68DB" w:rsidP="002B3B7D">
      <w:pPr>
        <w:pStyle w:val="XMLCode"/>
        <w:keepNext/>
      </w:pPr>
      <w:r>
        <w:t>&lt;</w:t>
      </w:r>
      <w:proofErr w:type="spellStart"/>
      <w:r>
        <w:t>custom_attributes_list</w:t>
      </w:r>
      <w:proofErr w:type="spellEnd"/>
      <w:r>
        <w:t>&gt;</w:t>
      </w:r>
    </w:p>
    <w:p w14:paraId="1523B38C" w14:textId="77777777" w:rsidR="00FC68DB" w:rsidRDefault="00FC68DB" w:rsidP="002B3B7D">
      <w:pPr>
        <w:pStyle w:val="XMLCode"/>
        <w:keepNext/>
      </w:pPr>
      <w:r>
        <w:tab/>
        <w:t>&lt;</w:t>
      </w:r>
      <w:proofErr w:type="spellStart"/>
      <w:r>
        <w:t>custom_attributes</w:t>
      </w:r>
      <w:proofErr w:type="spellEnd"/>
      <w:r>
        <w:t xml:space="preserve"> owner="</w:t>
      </w:r>
      <w:proofErr w:type="spellStart"/>
      <w:r w:rsidRPr="00B15C81">
        <w:rPr>
          <w:color w:val="0070C0"/>
        </w:rPr>
        <w:t>Mr</w:t>
      </w:r>
      <w:proofErr w:type="spellEnd"/>
      <w:r w:rsidRPr="00B15C81">
        <w:rPr>
          <w:color w:val="0070C0"/>
        </w:rPr>
        <w:t xml:space="preserve"> Brown</w:t>
      </w:r>
      <w:r>
        <w:t>" for="</w:t>
      </w:r>
      <w:r w:rsidRPr="00B15C81">
        <w:rPr>
          <w:color w:val="0070C0"/>
        </w:rPr>
        <w:t>Fatigue</w:t>
      </w:r>
      <w:r>
        <w:t>"&gt;</w:t>
      </w:r>
    </w:p>
    <w:p w14:paraId="15ABC66C" w14:textId="77777777" w:rsidR="00FC68DB" w:rsidRDefault="00FC68DB" w:rsidP="00B202D2">
      <w:pPr>
        <w:pStyle w:val="XMLCode"/>
      </w:pPr>
      <w:r>
        <w:tab/>
      </w:r>
      <w:r>
        <w:tab/>
        <w:t xml:space="preserve">&lt;int key="priority"&gt; </w:t>
      </w:r>
      <w:r w:rsidRPr="00B15C81">
        <w:rPr>
          <w:color w:val="0070C0"/>
        </w:rPr>
        <w:t>1</w:t>
      </w:r>
      <w:r>
        <w:t xml:space="preserve"> &lt;/int&gt;</w:t>
      </w:r>
    </w:p>
    <w:p w14:paraId="79E7D86D" w14:textId="77777777" w:rsidR="00FC68DB" w:rsidRDefault="00FC68DB" w:rsidP="00B202D2">
      <w:pPr>
        <w:pStyle w:val="XMLCode"/>
      </w:pPr>
      <w:r>
        <w:tab/>
        <w:t>&lt;/</w:t>
      </w:r>
      <w:proofErr w:type="spellStart"/>
      <w:r>
        <w:t>custom_attributes</w:t>
      </w:r>
      <w:proofErr w:type="spellEnd"/>
      <w:r>
        <w:t>&gt;</w:t>
      </w:r>
    </w:p>
    <w:p w14:paraId="4E66BA78" w14:textId="77777777" w:rsidR="00FC68DB" w:rsidRDefault="00FC68DB" w:rsidP="00B202D2">
      <w:pPr>
        <w:pStyle w:val="XMLCode"/>
      </w:pPr>
      <w:r>
        <w:tab/>
        <w:t>&lt;</w:t>
      </w:r>
      <w:proofErr w:type="spellStart"/>
      <w:r>
        <w:t>custom_attributes</w:t>
      </w:r>
      <w:proofErr w:type="spellEnd"/>
      <w:r>
        <w:t xml:space="preserve"> owner="</w:t>
      </w:r>
      <w:proofErr w:type="spellStart"/>
      <w:r w:rsidRPr="00B15C81">
        <w:rPr>
          <w:color w:val="0070C0"/>
        </w:rPr>
        <w:t>Mr</w:t>
      </w:r>
      <w:proofErr w:type="spellEnd"/>
      <w:r w:rsidRPr="00B15C81">
        <w:rPr>
          <w:color w:val="0070C0"/>
        </w:rPr>
        <w:t xml:space="preserve"> Brown</w:t>
      </w:r>
      <w:r>
        <w:t>" for="</w:t>
      </w:r>
      <w:r w:rsidRPr="00B15C81">
        <w:rPr>
          <w:color w:val="0070C0"/>
        </w:rPr>
        <w:t>Statics</w:t>
      </w:r>
      <w:r>
        <w:t>"&gt;</w:t>
      </w:r>
    </w:p>
    <w:p w14:paraId="560C6496" w14:textId="77777777" w:rsidR="00FC68DB" w:rsidRDefault="00FC68DB" w:rsidP="00B202D2">
      <w:pPr>
        <w:pStyle w:val="XMLCode"/>
      </w:pPr>
      <w:r>
        <w:tab/>
      </w:r>
      <w:r>
        <w:tab/>
        <w:t xml:space="preserve">&lt;int key="priority"&gt; </w:t>
      </w:r>
      <w:r w:rsidRPr="00B15C81">
        <w:rPr>
          <w:color w:val="0070C0"/>
        </w:rPr>
        <w:t xml:space="preserve">22 </w:t>
      </w:r>
      <w:r>
        <w:t>&lt;/int&gt;</w:t>
      </w:r>
    </w:p>
    <w:p w14:paraId="347BA3E9" w14:textId="77777777" w:rsidR="00FC68DB" w:rsidRDefault="00FC68DB" w:rsidP="00B202D2">
      <w:pPr>
        <w:pStyle w:val="XMLCode"/>
      </w:pPr>
      <w:r>
        <w:tab/>
        <w:t>&lt;/</w:t>
      </w:r>
      <w:proofErr w:type="spellStart"/>
      <w:r>
        <w:t>custom_attributes</w:t>
      </w:r>
      <w:proofErr w:type="spellEnd"/>
      <w:r>
        <w:t>&gt;</w:t>
      </w:r>
    </w:p>
    <w:p w14:paraId="064BFE2F" w14:textId="77777777" w:rsidR="00FC68DB" w:rsidRDefault="00FC68DB" w:rsidP="00B202D2">
      <w:pPr>
        <w:pStyle w:val="XMLCode"/>
      </w:pPr>
      <w:r>
        <w:t>&lt;/</w:t>
      </w:r>
      <w:proofErr w:type="spellStart"/>
      <w:r>
        <w:t>custom_attributes_list</w:t>
      </w:r>
      <w:proofErr w:type="spellEnd"/>
      <w:r>
        <w:t>&gt;</w:t>
      </w:r>
    </w:p>
    <w:p w14:paraId="2C631111" w14:textId="77777777" w:rsidR="00FC68DB" w:rsidRDefault="00FC68DB" w:rsidP="00B202D2">
      <w:pPr>
        <w:pStyle w:val="XMLCode"/>
      </w:pPr>
    </w:p>
    <w:p w14:paraId="6F92714B" w14:textId="77777777" w:rsidR="00FC68DB" w:rsidRDefault="00FC68DB" w:rsidP="00B202D2">
      <w:r>
        <w:t xml:space="preserve">In the above example, the </w:t>
      </w:r>
      <w:r>
        <w:rPr>
          <w:i/>
          <w:color w:val="0033CC"/>
        </w:rPr>
        <w:t xml:space="preserve">owner </w:t>
      </w:r>
      <w:r>
        <w:t xml:space="preserve">is in both cases </w:t>
      </w:r>
      <w:r>
        <w:rPr>
          <w:i/>
          <w:color w:val="0033CC"/>
        </w:rPr>
        <w:t>"</w:t>
      </w:r>
      <w:r w:rsidRPr="00C65300">
        <w:rPr>
          <w:i/>
          <w:color w:val="0033CC"/>
        </w:rPr>
        <w:t>Mr Brown</w:t>
      </w:r>
      <w:r>
        <w:rPr>
          <w:i/>
          <w:color w:val="0033CC"/>
        </w:rPr>
        <w:t>"</w:t>
      </w:r>
      <w:r>
        <w:t xml:space="preserve"> while the applications can be distinguished by the attributes </w:t>
      </w:r>
      <w:r w:rsidRPr="00C65300">
        <w:rPr>
          <w:i/>
          <w:color w:val="0033CC"/>
        </w:rPr>
        <w:t>for=</w:t>
      </w:r>
      <w:r>
        <w:rPr>
          <w:i/>
          <w:color w:val="0033CC"/>
        </w:rPr>
        <w:t>"</w:t>
      </w:r>
      <w:r w:rsidRPr="00C65300">
        <w:rPr>
          <w:i/>
          <w:color w:val="0033CC"/>
        </w:rPr>
        <w:t>Fatigue</w:t>
      </w:r>
      <w:r>
        <w:rPr>
          <w:i/>
          <w:color w:val="0033CC"/>
        </w:rPr>
        <w:t xml:space="preserve">" </w:t>
      </w:r>
      <w:r>
        <w:t xml:space="preserve">and </w:t>
      </w:r>
      <w:r w:rsidRPr="00C65300">
        <w:rPr>
          <w:i/>
          <w:color w:val="0033CC"/>
        </w:rPr>
        <w:t>for=</w:t>
      </w:r>
      <w:r>
        <w:rPr>
          <w:i/>
          <w:color w:val="0033CC"/>
        </w:rPr>
        <w:t>"</w:t>
      </w:r>
      <w:r w:rsidRPr="00C65300">
        <w:rPr>
          <w:i/>
          <w:color w:val="0033CC"/>
        </w:rPr>
        <w:t>Statics</w:t>
      </w:r>
      <w:r>
        <w:rPr>
          <w:i/>
          <w:color w:val="0033CC"/>
        </w:rPr>
        <w:t>"</w:t>
      </w:r>
      <w:r>
        <w:t xml:space="preserve">, respectively. </w:t>
      </w:r>
    </w:p>
    <w:p w14:paraId="60114C52" w14:textId="77777777" w:rsidR="00FC68DB" w:rsidRDefault="00FC68DB" w:rsidP="00B202D2">
      <w:pPr>
        <w:spacing w:before="240" w:after="0"/>
      </w:pPr>
      <w:r>
        <w:t xml:space="preserve">The more general case that several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 xml:space="preserve">with different ownerships and for different purposes is considered by the element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r>
        <w:rPr>
          <w:rFonts w:ascii="Courier New" w:hAnsi="Courier New" w:cs="Courier New"/>
          <w:b/>
          <w:i/>
          <w:sz w:val="18"/>
          <w:szCs w:val="18"/>
        </w:rPr>
        <w:t>_list</w:t>
      </w:r>
      <w:proofErr w:type="spellEnd"/>
      <w:r w:rsidRPr="008F0942">
        <w:rPr>
          <w:rFonts w:ascii="Courier New" w:hAnsi="Courier New" w:cs="Courier New"/>
          <w:b/>
          <w:i/>
          <w:sz w:val="18"/>
          <w:szCs w:val="18"/>
        </w:rPr>
        <w:t>/&gt;</w:t>
      </w:r>
      <w:r w:rsidRPr="00EB3F9C">
        <w:t xml:space="preserve"> </w:t>
      </w:r>
      <w:r>
        <w:t xml:space="preserve">with all 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sidRPr="00260FA0">
        <w:rPr>
          <w:rFonts w:ascii="Courier New" w:hAnsi="Courier New" w:cs="Courier New"/>
          <w:b/>
          <w:sz w:val="18"/>
          <w:szCs w:val="18"/>
        </w:rPr>
        <w:t>’s</w:t>
      </w:r>
      <w:r>
        <w:rPr>
          <w:rFonts w:ascii="Courier New" w:hAnsi="Courier New" w:cs="Courier New"/>
          <w:b/>
          <w:i/>
          <w:sz w:val="18"/>
          <w:szCs w:val="18"/>
        </w:rPr>
        <w:t xml:space="preserve"> </w:t>
      </w:r>
      <w:r>
        <w:t xml:space="preserve">as child-elements. No attributes are associated to the element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r>
        <w:rPr>
          <w:rFonts w:ascii="Courier New" w:hAnsi="Courier New" w:cs="Courier New"/>
          <w:b/>
          <w:i/>
          <w:sz w:val="18"/>
          <w:szCs w:val="18"/>
        </w:rPr>
        <w:t>_list</w:t>
      </w:r>
      <w:proofErr w:type="spellEnd"/>
      <w:r w:rsidRPr="008F0942">
        <w:rPr>
          <w:rFonts w:ascii="Courier New" w:hAnsi="Courier New" w:cs="Courier New"/>
          <w:b/>
          <w:i/>
          <w:sz w:val="18"/>
          <w:szCs w:val="18"/>
        </w:rPr>
        <w:t>/&gt;</w:t>
      </w:r>
      <w:r>
        <w:t>.</w:t>
      </w:r>
    </w:p>
    <w:p w14:paraId="12A9CC38" w14:textId="77777777" w:rsidR="00FC68DB" w:rsidRDefault="00FC68DB" w:rsidP="00B202D2">
      <w:pPr>
        <w:spacing w:before="240" w:after="0"/>
      </w:pPr>
      <w:r>
        <w:lastRenderedPageBreak/>
        <w:t xml:space="preserve">Existence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 xml:space="preserve"> inside a connection is optional. There can be up to one element inside each connection.</w:t>
      </w:r>
    </w:p>
    <w:p w14:paraId="170C3F70" w14:textId="77777777" w:rsidR="00FC68DB" w:rsidRDefault="00FC68DB" w:rsidP="00B202D2">
      <w:pPr>
        <w:keepNext/>
        <w:spacing w:before="120"/>
      </w:pPr>
      <w:r>
        <w:t xml:space="preserve">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 xml:space="preserve"> contains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7055D9" w14:paraId="0A5F88CB"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EA5CEA" w14:textId="77777777" w:rsidR="00FC68DB" w:rsidRPr="007055D9" w:rsidRDefault="00FC68DB" w:rsidP="00B202D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B63CE" w14:textId="77777777" w:rsidR="00FC68DB" w:rsidRPr="007055D9" w:rsidRDefault="00FC68DB" w:rsidP="00B202D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30DE21" w14:textId="77777777" w:rsidR="00FC68DB" w:rsidRPr="007055D9" w:rsidRDefault="00FC68DB" w:rsidP="00B202D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C68169" w14:textId="77777777" w:rsidR="00FC68DB" w:rsidRPr="007055D9" w:rsidRDefault="00FC68DB" w:rsidP="00B202D2">
            <w:pPr>
              <w:keepNext/>
              <w:rPr>
                <w:b/>
                <w:i/>
              </w:rPr>
            </w:pPr>
            <w:r w:rsidRPr="007055D9">
              <w:rPr>
                <w:b/>
                <w:i/>
              </w:rPr>
              <w:t>Constraint</w:t>
            </w:r>
          </w:p>
        </w:tc>
      </w:tr>
      <w:tr w:rsidR="00FC68DB" w:rsidRPr="007055D9" w14:paraId="0CF24BD2" w14:textId="77777777" w:rsidTr="00FC68DB">
        <w:trPr>
          <w:jc w:val="center"/>
        </w:trPr>
        <w:tc>
          <w:tcPr>
            <w:tcW w:w="2411" w:type="dxa"/>
            <w:shd w:val="clear" w:color="auto" w:fill="auto"/>
            <w:vAlign w:val="bottom"/>
          </w:tcPr>
          <w:p w14:paraId="0E0F79BD" w14:textId="77777777" w:rsidR="00FC68DB" w:rsidRPr="00702EBE" w:rsidRDefault="00FC68DB" w:rsidP="00B202D2">
            <w:pPr>
              <w:rPr>
                <w:sz w:val="20"/>
                <w:szCs w:val="20"/>
              </w:rPr>
            </w:pPr>
            <w:proofErr w:type="spellStart"/>
            <w:r>
              <w:rPr>
                <w:sz w:val="20"/>
                <w:szCs w:val="20"/>
              </w:rPr>
              <w:t>custom_attributes</w:t>
            </w:r>
            <w:proofErr w:type="spellEnd"/>
          </w:p>
        </w:tc>
        <w:tc>
          <w:tcPr>
            <w:tcW w:w="1620" w:type="dxa"/>
            <w:shd w:val="clear" w:color="auto" w:fill="auto"/>
            <w:vAlign w:val="bottom"/>
          </w:tcPr>
          <w:p w14:paraId="02BDFEA9"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4DDF594F" w14:textId="77777777" w:rsidR="00FC68DB" w:rsidRPr="00702EBE" w:rsidRDefault="00FC68DB" w:rsidP="00B202D2">
            <w:pPr>
              <w:rPr>
                <w:sz w:val="20"/>
                <w:szCs w:val="20"/>
              </w:rPr>
            </w:pPr>
            <w:r>
              <w:rPr>
                <w:sz w:val="20"/>
                <w:szCs w:val="20"/>
              </w:rPr>
              <w:t>Required</w:t>
            </w:r>
          </w:p>
        </w:tc>
        <w:tc>
          <w:tcPr>
            <w:tcW w:w="2520" w:type="dxa"/>
            <w:shd w:val="clear" w:color="auto" w:fill="auto"/>
          </w:tcPr>
          <w:p w14:paraId="0C720339" w14:textId="77777777" w:rsidR="00FC68DB" w:rsidRPr="00F40597" w:rsidRDefault="00FC68DB" w:rsidP="00B202D2">
            <w:pPr>
              <w:autoSpaceDE w:val="0"/>
              <w:autoSpaceDN w:val="0"/>
              <w:adjustRightInd w:val="0"/>
              <w:spacing w:after="0"/>
              <w:rPr>
                <w:rFonts w:cs="Calibri"/>
                <w:sz w:val="20"/>
                <w:szCs w:val="20"/>
                <w:lang w:eastAsia="en-GB"/>
              </w:rPr>
            </w:pPr>
            <w:r>
              <w:rPr>
                <w:rFonts w:cs="Calibri"/>
                <w:sz w:val="20"/>
                <w:szCs w:val="20"/>
                <w:lang w:eastAsia="en-GB"/>
              </w:rPr>
              <w:t>-</w:t>
            </w:r>
          </w:p>
        </w:tc>
      </w:tr>
    </w:tbl>
    <w:p w14:paraId="46536DE9" w14:textId="73633185" w:rsidR="00FC68DB" w:rsidRDefault="00FC68DB" w:rsidP="00B202D2">
      <w:pPr>
        <w:pStyle w:val="Beschriftung"/>
        <w:spacing w:before="120"/>
        <w:rPr>
          <w:rFonts w:ascii="Courier New" w:hAnsi="Courier New" w:cs="Courier New"/>
          <w:b/>
          <w:i w:val="0"/>
        </w:rPr>
      </w:pPr>
      <w:bookmarkStart w:id="472" w:name="_Toc440039075"/>
      <w:bookmarkStart w:id="473" w:name="_Toc3566426"/>
      <w:bookmarkStart w:id="474" w:name="_Toc34747429"/>
      <w:bookmarkStart w:id="475" w:name="_Toc77095877"/>
      <w:r>
        <w:t xml:space="preserve">Table </w:t>
      </w:r>
      <w:r>
        <w:fldChar w:fldCharType="begin"/>
      </w:r>
      <w:r>
        <w:instrText xml:space="preserve"> SEQ Table \* ARABIC </w:instrText>
      </w:r>
      <w:r>
        <w:fldChar w:fldCharType="separate"/>
      </w:r>
      <w:r w:rsidR="008116BB">
        <w:rPr>
          <w:noProof/>
        </w:rPr>
        <w:t>19</w:t>
      </w:r>
      <w:r>
        <w:fldChar w:fldCharType="end"/>
      </w:r>
      <w:r w:rsidRPr="006509A7">
        <w:t xml:space="preserve">: Nested elements of element </w:t>
      </w:r>
      <w:r w:rsidRPr="006509A7">
        <w:rPr>
          <w:rFonts w:ascii="Courier New" w:hAnsi="Courier New" w:cs="Courier New"/>
        </w:rPr>
        <w:t>&lt;</w:t>
      </w:r>
      <w:proofErr w:type="spellStart"/>
      <w:r w:rsidRPr="006509A7">
        <w:rPr>
          <w:rFonts w:ascii="Courier New" w:hAnsi="Courier New" w:cs="Courier New"/>
        </w:rPr>
        <w:t>custom_attributes</w:t>
      </w:r>
      <w:r>
        <w:rPr>
          <w:rFonts w:ascii="Courier New" w:hAnsi="Courier New" w:cs="Courier New"/>
        </w:rPr>
        <w:t>_list</w:t>
      </w:r>
      <w:proofErr w:type="spellEnd"/>
      <w:r>
        <w:rPr>
          <w:rFonts w:ascii="Courier New" w:hAnsi="Courier New" w:cs="Courier New"/>
        </w:rPr>
        <w:t>/</w:t>
      </w:r>
      <w:r w:rsidRPr="006509A7">
        <w:rPr>
          <w:rFonts w:ascii="Courier New" w:hAnsi="Courier New" w:cs="Courier New"/>
        </w:rPr>
        <w:t>&gt;</w:t>
      </w:r>
      <w:bookmarkEnd w:id="472"/>
      <w:bookmarkEnd w:id="473"/>
      <w:bookmarkEnd w:id="474"/>
      <w:bookmarkEnd w:id="475"/>
    </w:p>
    <w:p w14:paraId="09AC6D72" w14:textId="77777777" w:rsidR="00FC68DB" w:rsidRDefault="00FC68DB" w:rsidP="00B202D2">
      <w:pPr>
        <w:spacing w:before="120"/>
      </w:pPr>
      <w:r>
        <w:t xml:space="preserve">Existence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 xml:space="preserve"> inside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 xml:space="preserve"> is required. There must be at least one element inside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w:t>
      </w:r>
    </w:p>
    <w:p w14:paraId="36EF742C" w14:textId="77777777" w:rsidR="00FC68DB" w:rsidRDefault="00FC68DB" w:rsidP="00B202D2">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63FADD11"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B4899F2"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B46AA36"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0FCB687"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9F33BE0"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34CCA54"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58E65F08" w14:textId="77777777" w:rsidTr="00FC68DB">
        <w:trPr>
          <w:jc w:val="center"/>
        </w:trPr>
        <w:tc>
          <w:tcPr>
            <w:tcW w:w="1526" w:type="dxa"/>
            <w:tcBorders>
              <w:top w:val="dotted" w:sz="4" w:space="0" w:color="000000"/>
              <w:left w:val="single" w:sz="8" w:space="0" w:color="000000"/>
              <w:bottom w:val="dotted" w:sz="4" w:space="0" w:color="000000"/>
              <w:right w:val="nil"/>
            </w:tcBorders>
          </w:tcPr>
          <w:p w14:paraId="29FFCC63" w14:textId="77777777" w:rsidR="00FC68DB" w:rsidRDefault="00FC68DB" w:rsidP="00B202D2">
            <w:pPr>
              <w:suppressAutoHyphens/>
              <w:rPr>
                <w:rFonts w:cs="Calibri"/>
                <w:sz w:val="20"/>
                <w:szCs w:val="20"/>
                <w:lang w:eastAsia="zh-CN"/>
              </w:rPr>
            </w:pPr>
            <w:r>
              <w:rPr>
                <w:sz w:val="20"/>
                <w:szCs w:val="20"/>
              </w:rPr>
              <w:t>owner</w:t>
            </w:r>
          </w:p>
        </w:tc>
        <w:tc>
          <w:tcPr>
            <w:tcW w:w="1538" w:type="dxa"/>
            <w:tcBorders>
              <w:top w:val="dotted" w:sz="4" w:space="0" w:color="000000"/>
              <w:left w:val="single" w:sz="4" w:space="0" w:color="000000"/>
              <w:bottom w:val="dotted" w:sz="4" w:space="0" w:color="000000"/>
              <w:right w:val="nil"/>
            </w:tcBorders>
          </w:tcPr>
          <w:p w14:paraId="5550CB6E" w14:textId="77777777" w:rsidR="00FC68DB" w:rsidRPr="00226A3F" w:rsidRDefault="00FC68DB" w:rsidP="00B202D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17991028" w14:textId="77777777" w:rsidR="00FC68DB" w:rsidRDefault="00FC68DB" w:rsidP="00B202D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60D9629" w14:textId="77777777" w:rsidR="00FC68DB" w:rsidRPr="00226A3F" w:rsidRDefault="00FC68DB" w:rsidP="00B202D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246959C" w14:textId="77777777" w:rsidR="00FC68DB" w:rsidRPr="00226A3F" w:rsidRDefault="00FC68DB" w:rsidP="00B202D2">
            <w:pPr>
              <w:suppressAutoHyphens/>
              <w:rPr>
                <w:sz w:val="20"/>
                <w:szCs w:val="20"/>
              </w:rPr>
            </w:pPr>
            <w:r>
              <w:rPr>
                <w:sz w:val="20"/>
                <w:szCs w:val="20"/>
              </w:rPr>
              <w:t>Non-empty string</w:t>
            </w:r>
          </w:p>
        </w:tc>
      </w:tr>
      <w:tr w:rsidR="00FC68DB" w:rsidRPr="00397AE8" w14:paraId="0C8AAF4D" w14:textId="77777777" w:rsidTr="00FC68DB">
        <w:trPr>
          <w:jc w:val="center"/>
        </w:trPr>
        <w:tc>
          <w:tcPr>
            <w:tcW w:w="1526" w:type="dxa"/>
            <w:tcBorders>
              <w:top w:val="dotted" w:sz="4" w:space="0" w:color="000000"/>
              <w:left w:val="single" w:sz="8" w:space="0" w:color="000000"/>
              <w:bottom w:val="dotted" w:sz="4" w:space="0" w:color="000000"/>
              <w:right w:val="nil"/>
            </w:tcBorders>
          </w:tcPr>
          <w:p w14:paraId="18D89C30" w14:textId="77777777" w:rsidR="00FC68DB" w:rsidRDefault="00FC68DB" w:rsidP="00B202D2">
            <w:pPr>
              <w:suppressAutoHyphens/>
              <w:rPr>
                <w:sz w:val="20"/>
                <w:szCs w:val="20"/>
              </w:rPr>
            </w:pPr>
            <w:r>
              <w:rPr>
                <w:sz w:val="20"/>
                <w:szCs w:val="20"/>
              </w:rPr>
              <w:t>for</w:t>
            </w:r>
          </w:p>
        </w:tc>
        <w:tc>
          <w:tcPr>
            <w:tcW w:w="1538" w:type="dxa"/>
            <w:tcBorders>
              <w:top w:val="dotted" w:sz="4" w:space="0" w:color="000000"/>
              <w:left w:val="single" w:sz="4" w:space="0" w:color="000000"/>
              <w:bottom w:val="dotted" w:sz="4" w:space="0" w:color="000000"/>
              <w:right w:val="nil"/>
            </w:tcBorders>
          </w:tcPr>
          <w:p w14:paraId="48EC8E97" w14:textId="77777777" w:rsidR="00FC68DB" w:rsidRPr="003103A4" w:rsidRDefault="00FC68DB" w:rsidP="00B202D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62716B1" w14:textId="77777777" w:rsidR="00FC68DB" w:rsidRPr="003103A4" w:rsidRDefault="00FC68DB" w:rsidP="00B202D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149E43FE" w14:textId="77777777" w:rsidR="00FC68DB" w:rsidRDefault="00FC68DB" w:rsidP="00B202D2">
            <w:pPr>
              <w:suppressAutoHyphens/>
              <w:rPr>
                <w:sz w:val="20"/>
                <w:szCs w:val="20"/>
              </w:rPr>
            </w:pPr>
            <w:r>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6A329E3" w14:textId="77777777" w:rsidR="00FC68DB" w:rsidRDefault="00FC68DB" w:rsidP="00B202D2">
            <w:pPr>
              <w:suppressAutoHyphens/>
              <w:rPr>
                <w:sz w:val="20"/>
                <w:szCs w:val="20"/>
              </w:rPr>
            </w:pPr>
            <w:r>
              <w:rPr>
                <w:sz w:val="20"/>
                <w:szCs w:val="20"/>
              </w:rPr>
              <w:t>Non-empty string</w:t>
            </w:r>
          </w:p>
        </w:tc>
      </w:tr>
    </w:tbl>
    <w:p w14:paraId="3F73DB8A" w14:textId="004B3D95" w:rsidR="00FC68DB" w:rsidRDefault="00FC68DB" w:rsidP="00B202D2">
      <w:pPr>
        <w:pStyle w:val="Beschriftung"/>
        <w:spacing w:before="120"/>
      </w:pPr>
      <w:bookmarkStart w:id="476" w:name="_Toc440039076"/>
      <w:bookmarkStart w:id="477" w:name="_Toc3566427"/>
      <w:bookmarkStart w:id="478" w:name="_Toc34747430"/>
      <w:bookmarkStart w:id="479" w:name="_Toc77095878"/>
      <w:r>
        <w:t xml:space="preserve">Table </w:t>
      </w:r>
      <w:r>
        <w:fldChar w:fldCharType="begin"/>
      </w:r>
      <w:r>
        <w:instrText xml:space="preserve"> SEQ Table \* ARABIC </w:instrText>
      </w:r>
      <w:r>
        <w:fldChar w:fldCharType="separate"/>
      </w:r>
      <w:r w:rsidR="008116BB">
        <w:rPr>
          <w:noProof/>
        </w:rPr>
        <w:t>20</w:t>
      </w:r>
      <w:r>
        <w:fldChar w:fldCharType="end"/>
      </w:r>
      <w:r>
        <w:t xml:space="preserve">: Attributes of </w:t>
      </w:r>
      <w:r w:rsidRPr="00503746">
        <w:rPr>
          <w:rStyle w:val="elementdeftypeChar"/>
          <w:rFonts w:eastAsia="Calibri"/>
          <w:b w:val="0"/>
        </w:rPr>
        <w:t>&lt;</w:t>
      </w:r>
      <w:proofErr w:type="spellStart"/>
      <w:r w:rsidRPr="008F0942">
        <w:rPr>
          <w:rFonts w:ascii="Courier New" w:hAnsi="Courier New" w:cs="Courier New"/>
        </w:rPr>
        <w:t>custom_attributes</w:t>
      </w:r>
      <w:proofErr w:type="spellEnd"/>
      <w:r>
        <w:rPr>
          <w:rFonts w:ascii="Courier New" w:hAnsi="Courier New" w:cs="Courier New"/>
        </w:rPr>
        <w:t>/</w:t>
      </w:r>
      <w:r w:rsidRPr="00503746">
        <w:rPr>
          <w:rStyle w:val="elementdeftypeChar"/>
          <w:rFonts w:eastAsia="Calibri"/>
          <w:b w:val="0"/>
        </w:rPr>
        <w:t>&gt;</w:t>
      </w:r>
      <w:r>
        <w:t xml:space="preserve"> element</w:t>
      </w:r>
      <w:bookmarkEnd w:id="476"/>
      <w:bookmarkEnd w:id="477"/>
      <w:bookmarkEnd w:id="478"/>
      <w:bookmarkEnd w:id="479"/>
    </w:p>
    <w:p w14:paraId="5ABA0A4F" w14:textId="77777777" w:rsidR="00FC68DB" w:rsidRDefault="00FC68DB" w:rsidP="00B202D2">
      <w:r>
        <w:t xml:space="preserve">The attributes </w:t>
      </w:r>
      <w:r>
        <w:rPr>
          <w:i/>
        </w:rPr>
        <w:t>owner</w:t>
      </w:r>
      <w:r>
        <w:t xml:space="preserve"> and </w:t>
      </w:r>
      <w:r>
        <w:rPr>
          <w:i/>
        </w:rPr>
        <w:t xml:space="preserve">for </w:t>
      </w:r>
      <w:r>
        <w:t xml:space="preserve">together of each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sidRPr="007B1F0C">
        <w:t xml:space="preserve"> </w:t>
      </w:r>
      <w:r>
        <w:t xml:space="preserve">element must be unique within each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rPr>
          <w:rFonts w:ascii="Courier New" w:hAnsi="Courier New" w:cs="Courier New"/>
          <w:b/>
          <w:i/>
          <w:sz w:val="18"/>
          <w:szCs w:val="18"/>
        </w:rPr>
        <w:t>.</w:t>
      </w:r>
    </w:p>
    <w:p w14:paraId="2E2A55FD" w14:textId="77777777" w:rsidR="00FC68DB" w:rsidRDefault="00FC68DB" w:rsidP="00B202D2">
      <w:pPr>
        <w:keepNext/>
      </w:pPr>
      <w:r>
        <w:t xml:space="preserve">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 xml:space="preserve"> element may contain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7055D9" w14:paraId="55597C33" w14:textId="77777777" w:rsidTr="00FC68DB">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3183DB" w14:textId="77777777" w:rsidR="00FC68DB" w:rsidRPr="007055D9" w:rsidRDefault="00FC68DB" w:rsidP="00B202D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9C4432" w14:textId="77777777" w:rsidR="00FC68DB" w:rsidRPr="007055D9" w:rsidRDefault="00FC68DB" w:rsidP="00B202D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F1119F" w14:textId="77777777" w:rsidR="00FC68DB" w:rsidRPr="007055D9" w:rsidRDefault="00FC68DB" w:rsidP="00B202D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DEA7D" w14:textId="77777777" w:rsidR="00FC68DB" w:rsidRPr="007055D9" w:rsidRDefault="00FC68DB" w:rsidP="00B202D2">
            <w:pPr>
              <w:keepNext/>
              <w:rPr>
                <w:b/>
                <w:i/>
              </w:rPr>
            </w:pPr>
            <w:r w:rsidRPr="00226A3F">
              <w:rPr>
                <w:b/>
                <w:i/>
              </w:rPr>
              <w:t>Constraint</w:t>
            </w:r>
            <w:r>
              <w:rPr>
                <w:b/>
                <w:i/>
              </w:rPr>
              <w:t>s / Remarks</w:t>
            </w:r>
          </w:p>
        </w:tc>
      </w:tr>
      <w:tr w:rsidR="00FC68DB" w:rsidRPr="007055D9" w14:paraId="5073ECBB" w14:textId="77777777" w:rsidTr="00FC68DB">
        <w:trPr>
          <w:jc w:val="center"/>
        </w:trPr>
        <w:tc>
          <w:tcPr>
            <w:tcW w:w="2411" w:type="dxa"/>
            <w:shd w:val="clear" w:color="auto" w:fill="auto"/>
            <w:vAlign w:val="bottom"/>
          </w:tcPr>
          <w:p w14:paraId="64FE929B" w14:textId="77777777" w:rsidR="00FC68DB" w:rsidRPr="00702EBE" w:rsidRDefault="00FC68DB" w:rsidP="00B202D2">
            <w:pPr>
              <w:rPr>
                <w:sz w:val="20"/>
                <w:szCs w:val="20"/>
              </w:rPr>
            </w:pPr>
            <w:r>
              <w:rPr>
                <w:sz w:val="20"/>
                <w:szCs w:val="20"/>
              </w:rPr>
              <w:t>string</w:t>
            </w:r>
          </w:p>
        </w:tc>
        <w:tc>
          <w:tcPr>
            <w:tcW w:w="1620" w:type="dxa"/>
            <w:shd w:val="clear" w:color="auto" w:fill="auto"/>
            <w:vAlign w:val="bottom"/>
          </w:tcPr>
          <w:p w14:paraId="154B3B99"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023A16A8" w14:textId="77777777" w:rsidR="00FC68DB" w:rsidRPr="00702EBE" w:rsidRDefault="00FC68DB" w:rsidP="00B202D2">
            <w:pPr>
              <w:rPr>
                <w:sz w:val="20"/>
                <w:szCs w:val="20"/>
              </w:rPr>
            </w:pPr>
            <w:r w:rsidRPr="00702EBE">
              <w:rPr>
                <w:sz w:val="20"/>
                <w:szCs w:val="20"/>
              </w:rPr>
              <w:t>optional</w:t>
            </w:r>
          </w:p>
        </w:tc>
        <w:tc>
          <w:tcPr>
            <w:tcW w:w="2520" w:type="dxa"/>
            <w:vMerge w:val="restart"/>
            <w:shd w:val="clear" w:color="auto" w:fill="auto"/>
          </w:tcPr>
          <w:p w14:paraId="0983D5BE" w14:textId="77777777" w:rsidR="00FC68DB" w:rsidRDefault="00FC68DB" w:rsidP="00B202D2">
            <w:pPr>
              <w:autoSpaceDE w:val="0"/>
              <w:autoSpaceDN w:val="0"/>
              <w:adjustRightInd w:val="0"/>
              <w:spacing w:after="0"/>
              <w:rPr>
                <w:rFonts w:cs="Calibri"/>
                <w:sz w:val="20"/>
                <w:szCs w:val="20"/>
                <w:lang w:eastAsia="en-GB"/>
              </w:rPr>
            </w:pPr>
            <w:r>
              <w:rPr>
                <w:rFonts w:cs="Calibri"/>
                <w:sz w:val="20"/>
                <w:szCs w:val="20"/>
                <w:lang w:eastAsia="en-GB"/>
              </w:rPr>
              <w:t>At least one of these nested elements.</w:t>
            </w:r>
          </w:p>
          <w:p w14:paraId="21ABA209" w14:textId="77777777" w:rsidR="00FC68DB" w:rsidRPr="00702EBE" w:rsidRDefault="00FC68DB" w:rsidP="00B202D2">
            <w:pPr>
              <w:rPr>
                <w:sz w:val="20"/>
                <w:szCs w:val="20"/>
              </w:rPr>
            </w:pPr>
          </w:p>
        </w:tc>
      </w:tr>
      <w:tr w:rsidR="00FC68DB" w:rsidRPr="007055D9" w14:paraId="64513B00" w14:textId="77777777" w:rsidTr="00FC68DB">
        <w:trPr>
          <w:jc w:val="center"/>
        </w:trPr>
        <w:tc>
          <w:tcPr>
            <w:tcW w:w="2411" w:type="dxa"/>
            <w:shd w:val="clear" w:color="auto" w:fill="auto"/>
            <w:vAlign w:val="bottom"/>
          </w:tcPr>
          <w:p w14:paraId="0A4D98BE" w14:textId="77777777" w:rsidR="00FC68DB" w:rsidRPr="00702EBE" w:rsidRDefault="00FC68DB" w:rsidP="00B202D2">
            <w:pPr>
              <w:rPr>
                <w:sz w:val="20"/>
                <w:szCs w:val="20"/>
              </w:rPr>
            </w:pPr>
            <w:r>
              <w:rPr>
                <w:sz w:val="20"/>
                <w:szCs w:val="20"/>
              </w:rPr>
              <w:t>real</w:t>
            </w:r>
          </w:p>
        </w:tc>
        <w:tc>
          <w:tcPr>
            <w:tcW w:w="1620" w:type="dxa"/>
            <w:shd w:val="clear" w:color="auto" w:fill="auto"/>
            <w:vAlign w:val="bottom"/>
          </w:tcPr>
          <w:p w14:paraId="5DE961E0"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5D5CB8B2" w14:textId="77777777" w:rsidR="00FC68DB" w:rsidRPr="00702EBE" w:rsidRDefault="00FC68DB" w:rsidP="00B202D2">
            <w:pPr>
              <w:rPr>
                <w:sz w:val="20"/>
                <w:szCs w:val="20"/>
              </w:rPr>
            </w:pPr>
            <w:r w:rsidRPr="00702EBE">
              <w:rPr>
                <w:sz w:val="20"/>
                <w:szCs w:val="20"/>
              </w:rPr>
              <w:t>optional</w:t>
            </w:r>
          </w:p>
        </w:tc>
        <w:tc>
          <w:tcPr>
            <w:tcW w:w="2520" w:type="dxa"/>
            <w:vMerge/>
            <w:shd w:val="clear" w:color="auto" w:fill="auto"/>
            <w:vAlign w:val="bottom"/>
          </w:tcPr>
          <w:p w14:paraId="49267B33" w14:textId="77777777" w:rsidR="00FC68DB" w:rsidRPr="00702EBE" w:rsidRDefault="00FC68DB" w:rsidP="00B202D2">
            <w:pPr>
              <w:rPr>
                <w:sz w:val="20"/>
                <w:szCs w:val="20"/>
              </w:rPr>
            </w:pPr>
          </w:p>
        </w:tc>
      </w:tr>
      <w:tr w:rsidR="00FC68DB" w:rsidRPr="007055D9" w14:paraId="066B8E01" w14:textId="77777777" w:rsidTr="00FC68DB">
        <w:trPr>
          <w:jc w:val="center"/>
        </w:trPr>
        <w:tc>
          <w:tcPr>
            <w:tcW w:w="2411" w:type="dxa"/>
            <w:shd w:val="clear" w:color="auto" w:fill="auto"/>
            <w:vAlign w:val="bottom"/>
          </w:tcPr>
          <w:p w14:paraId="1B516949" w14:textId="77777777" w:rsidR="00FC68DB" w:rsidRPr="00702EBE" w:rsidRDefault="00FC68DB" w:rsidP="00B202D2">
            <w:pPr>
              <w:rPr>
                <w:sz w:val="20"/>
                <w:szCs w:val="20"/>
              </w:rPr>
            </w:pPr>
            <w:r>
              <w:rPr>
                <w:sz w:val="20"/>
                <w:szCs w:val="20"/>
              </w:rPr>
              <w:t>int</w:t>
            </w:r>
          </w:p>
        </w:tc>
        <w:tc>
          <w:tcPr>
            <w:tcW w:w="1620" w:type="dxa"/>
            <w:shd w:val="clear" w:color="auto" w:fill="auto"/>
            <w:vAlign w:val="bottom"/>
          </w:tcPr>
          <w:p w14:paraId="1D40D9C8"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5BEF9357" w14:textId="77777777" w:rsidR="00FC68DB" w:rsidRPr="00702EBE" w:rsidRDefault="00FC68DB" w:rsidP="00B202D2">
            <w:pPr>
              <w:rPr>
                <w:sz w:val="20"/>
                <w:szCs w:val="20"/>
              </w:rPr>
            </w:pPr>
            <w:r w:rsidRPr="00702EBE">
              <w:rPr>
                <w:sz w:val="20"/>
                <w:szCs w:val="20"/>
              </w:rPr>
              <w:t>optional</w:t>
            </w:r>
          </w:p>
        </w:tc>
        <w:tc>
          <w:tcPr>
            <w:tcW w:w="2520" w:type="dxa"/>
            <w:vMerge/>
            <w:shd w:val="clear" w:color="auto" w:fill="auto"/>
            <w:vAlign w:val="bottom"/>
          </w:tcPr>
          <w:p w14:paraId="10F4479A" w14:textId="77777777" w:rsidR="00FC68DB" w:rsidRPr="00702EBE" w:rsidRDefault="00FC68DB" w:rsidP="00B202D2">
            <w:pPr>
              <w:rPr>
                <w:sz w:val="20"/>
                <w:szCs w:val="20"/>
              </w:rPr>
            </w:pPr>
          </w:p>
        </w:tc>
      </w:tr>
      <w:tr w:rsidR="00FC68DB" w:rsidRPr="007055D9" w14:paraId="10506783" w14:textId="77777777" w:rsidTr="00FC68DB">
        <w:trPr>
          <w:jc w:val="center"/>
        </w:trPr>
        <w:tc>
          <w:tcPr>
            <w:tcW w:w="2411" w:type="dxa"/>
            <w:shd w:val="clear" w:color="auto" w:fill="auto"/>
            <w:vAlign w:val="bottom"/>
          </w:tcPr>
          <w:p w14:paraId="67337289" w14:textId="77777777" w:rsidR="00FC68DB" w:rsidRDefault="00FC68DB" w:rsidP="00B202D2">
            <w:pPr>
              <w:rPr>
                <w:sz w:val="20"/>
                <w:szCs w:val="20"/>
              </w:rPr>
            </w:pPr>
            <w:proofErr w:type="spellStart"/>
            <w:r>
              <w:rPr>
                <w:sz w:val="20"/>
                <w:szCs w:val="20"/>
              </w:rPr>
              <w:t>string_list</w:t>
            </w:r>
            <w:proofErr w:type="spellEnd"/>
          </w:p>
        </w:tc>
        <w:tc>
          <w:tcPr>
            <w:tcW w:w="1620" w:type="dxa"/>
            <w:shd w:val="clear" w:color="auto" w:fill="auto"/>
            <w:vAlign w:val="bottom"/>
          </w:tcPr>
          <w:p w14:paraId="3BBDD81F" w14:textId="77777777" w:rsidR="00FC68DB"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7D18FBBE" w14:textId="77777777" w:rsidR="00FC68DB" w:rsidRPr="00702EBE" w:rsidRDefault="00FC68DB" w:rsidP="00B202D2">
            <w:pPr>
              <w:rPr>
                <w:sz w:val="20"/>
                <w:szCs w:val="20"/>
              </w:rPr>
            </w:pPr>
            <w:r w:rsidRPr="00702EBE">
              <w:rPr>
                <w:sz w:val="20"/>
                <w:szCs w:val="20"/>
              </w:rPr>
              <w:t>optional</w:t>
            </w:r>
          </w:p>
        </w:tc>
        <w:tc>
          <w:tcPr>
            <w:tcW w:w="2520" w:type="dxa"/>
            <w:vMerge/>
            <w:shd w:val="clear" w:color="auto" w:fill="auto"/>
            <w:vAlign w:val="bottom"/>
          </w:tcPr>
          <w:p w14:paraId="427EAA19" w14:textId="77777777" w:rsidR="00FC68DB" w:rsidRPr="00702EBE" w:rsidRDefault="00FC68DB" w:rsidP="00B202D2">
            <w:pPr>
              <w:rPr>
                <w:sz w:val="20"/>
                <w:szCs w:val="20"/>
              </w:rPr>
            </w:pPr>
          </w:p>
        </w:tc>
      </w:tr>
      <w:tr w:rsidR="00FC68DB" w:rsidRPr="007055D9" w14:paraId="244FC3AA" w14:textId="77777777" w:rsidTr="00FC68DB">
        <w:trPr>
          <w:jc w:val="center"/>
        </w:trPr>
        <w:tc>
          <w:tcPr>
            <w:tcW w:w="2411" w:type="dxa"/>
            <w:shd w:val="clear" w:color="auto" w:fill="auto"/>
            <w:vAlign w:val="bottom"/>
          </w:tcPr>
          <w:p w14:paraId="779FCBAD" w14:textId="77777777" w:rsidR="00FC68DB" w:rsidRDefault="00FC68DB" w:rsidP="00B202D2">
            <w:pPr>
              <w:rPr>
                <w:sz w:val="20"/>
                <w:szCs w:val="20"/>
              </w:rPr>
            </w:pPr>
            <w:proofErr w:type="spellStart"/>
            <w:r>
              <w:rPr>
                <w:sz w:val="20"/>
                <w:szCs w:val="20"/>
              </w:rPr>
              <w:t>real_list</w:t>
            </w:r>
            <w:proofErr w:type="spellEnd"/>
          </w:p>
        </w:tc>
        <w:tc>
          <w:tcPr>
            <w:tcW w:w="1620" w:type="dxa"/>
            <w:shd w:val="clear" w:color="auto" w:fill="auto"/>
            <w:vAlign w:val="bottom"/>
          </w:tcPr>
          <w:p w14:paraId="4855A9CD" w14:textId="77777777" w:rsidR="00FC68DB"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1960045A" w14:textId="77777777" w:rsidR="00FC68DB" w:rsidRPr="00702EBE" w:rsidRDefault="00FC68DB" w:rsidP="00B202D2">
            <w:pPr>
              <w:rPr>
                <w:sz w:val="20"/>
                <w:szCs w:val="20"/>
              </w:rPr>
            </w:pPr>
            <w:r w:rsidRPr="00702EBE">
              <w:rPr>
                <w:sz w:val="20"/>
                <w:szCs w:val="20"/>
              </w:rPr>
              <w:t>optional</w:t>
            </w:r>
          </w:p>
        </w:tc>
        <w:tc>
          <w:tcPr>
            <w:tcW w:w="2520" w:type="dxa"/>
            <w:vMerge/>
            <w:shd w:val="clear" w:color="auto" w:fill="auto"/>
            <w:vAlign w:val="bottom"/>
          </w:tcPr>
          <w:p w14:paraId="1393B33C" w14:textId="77777777" w:rsidR="00FC68DB" w:rsidRPr="00702EBE" w:rsidRDefault="00FC68DB" w:rsidP="00B202D2">
            <w:pPr>
              <w:rPr>
                <w:sz w:val="20"/>
                <w:szCs w:val="20"/>
              </w:rPr>
            </w:pPr>
          </w:p>
        </w:tc>
      </w:tr>
      <w:tr w:rsidR="00FC68DB" w:rsidRPr="007055D9" w14:paraId="08C8AFAB" w14:textId="77777777" w:rsidTr="00FC68DB">
        <w:trPr>
          <w:jc w:val="center"/>
        </w:trPr>
        <w:tc>
          <w:tcPr>
            <w:tcW w:w="2411" w:type="dxa"/>
            <w:shd w:val="clear" w:color="auto" w:fill="auto"/>
            <w:vAlign w:val="bottom"/>
          </w:tcPr>
          <w:p w14:paraId="23121372" w14:textId="77777777" w:rsidR="00FC68DB" w:rsidRDefault="00FC68DB" w:rsidP="00B202D2">
            <w:pPr>
              <w:rPr>
                <w:sz w:val="20"/>
                <w:szCs w:val="20"/>
              </w:rPr>
            </w:pPr>
            <w:proofErr w:type="spellStart"/>
            <w:r>
              <w:rPr>
                <w:sz w:val="20"/>
                <w:szCs w:val="20"/>
              </w:rPr>
              <w:t>int_list</w:t>
            </w:r>
            <w:proofErr w:type="spellEnd"/>
          </w:p>
        </w:tc>
        <w:tc>
          <w:tcPr>
            <w:tcW w:w="1620" w:type="dxa"/>
            <w:shd w:val="clear" w:color="auto" w:fill="auto"/>
            <w:vAlign w:val="bottom"/>
          </w:tcPr>
          <w:p w14:paraId="0780C938" w14:textId="77777777" w:rsidR="00FC68DB"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72B423C9" w14:textId="77777777" w:rsidR="00FC68DB" w:rsidRPr="00702EBE" w:rsidRDefault="00FC68DB" w:rsidP="00B202D2">
            <w:pPr>
              <w:rPr>
                <w:sz w:val="20"/>
                <w:szCs w:val="20"/>
              </w:rPr>
            </w:pPr>
            <w:r w:rsidRPr="00702EBE">
              <w:rPr>
                <w:sz w:val="20"/>
                <w:szCs w:val="20"/>
              </w:rPr>
              <w:t>optional</w:t>
            </w:r>
          </w:p>
        </w:tc>
        <w:tc>
          <w:tcPr>
            <w:tcW w:w="2520" w:type="dxa"/>
            <w:vMerge/>
            <w:shd w:val="clear" w:color="auto" w:fill="auto"/>
            <w:vAlign w:val="bottom"/>
          </w:tcPr>
          <w:p w14:paraId="03CDC9F0" w14:textId="77777777" w:rsidR="00FC68DB" w:rsidRPr="00702EBE" w:rsidRDefault="00FC68DB" w:rsidP="00B202D2">
            <w:pPr>
              <w:rPr>
                <w:sz w:val="20"/>
                <w:szCs w:val="20"/>
              </w:rPr>
            </w:pPr>
          </w:p>
        </w:tc>
      </w:tr>
    </w:tbl>
    <w:p w14:paraId="1607DE6F" w14:textId="7AF72F74" w:rsidR="00FC68DB" w:rsidRDefault="00FC68DB" w:rsidP="00B202D2">
      <w:pPr>
        <w:pStyle w:val="Beschriftung"/>
        <w:spacing w:before="120"/>
        <w:rPr>
          <w:rFonts w:ascii="Courier New" w:hAnsi="Courier New" w:cs="Courier New"/>
          <w:b/>
          <w:i w:val="0"/>
        </w:rPr>
      </w:pPr>
      <w:bookmarkStart w:id="480" w:name="_Toc440039077"/>
      <w:bookmarkStart w:id="481" w:name="_Toc3566428"/>
      <w:bookmarkStart w:id="482" w:name="_Toc34747431"/>
      <w:bookmarkStart w:id="483" w:name="_Toc77095879"/>
      <w:r>
        <w:t xml:space="preserve">Table </w:t>
      </w:r>
      <w:r>
        <w:fldChar w:fldCharType="begin"/>
      </w:r>
      <w:r>
        <w:instrText xml:space="preserve"> SEQ Table \* ARABIC </w:instrText>
      </w:r>
      <w:r>
        <w:fldChar w:fldCharType="separate"/>
      </w:r>
      <w:r w:rsidR="008116BB">
        <w:rPr>
          <w:noProof/>
        </w:rPr>
        <w:t>21</w:t>
      </w:r>
      <w:r>
        <w:fldChar w:fldCharType="end"/>
      </w:r>
      <w:r w:rsidRPr="006509A7">
        <w:t xml:space="preserve">: Nested elements of element </w:t>
      </w:r>
      <w:r w:rsidRPr="006509A7">
        <w:rPr>
          <w:rFonts w:ascii="Courier New" w:hAnsi="Courier New" w:cs="Courier New"/>
        </w:rPr>
        <w:t>&lt;</w:t>
      </w:r>
      <w:proofErr w:type="spellStart"/>
      <w:r w:rsidRPr="006509A7">
        <w:rPr>
          <w:rFonts w:ascii="Courier New" w:hAnsi="Courier New" w:cs="Courier New"/>
        </w:rPr>
        <w:t>custom_attributes</w:t>
      </w:r>
      <w:proofErr w:type="spellEnd"/>
      <w:r>
        <w:rPr>
          <w:rFonts w:ascii="Courier New" w:hAnsi="Courier New" w:cs="Courier New"/>
        </w:rPr>
        <w:t>/</w:t>
      </w:r>
      <w:r w:rsidRPr="006509A7">
        <w:rPr>
          <w:rFonts w:ascii="Courier New" w:hAnsi="Courier New" w:cs="Courier New"/>
        </w:rPr>
        <w:t>&gt;</w:t>
      </w:r>
      <w:bookmarkEnd w:id="480"/>
      <w:bookmarkEnd w:id="481"/>
      <w:bookmarkEnd w:id="482"/>
      <w:bookmarkEnd w:id="483"/>
    </w:p>
    <w:p w14:paraId="46ECFB5A" w14:textId="77777777" w:rsidR="00FC68DB" w:rsidRDefault="00FC68DB" w:rsidP="00B202D2">
      <w:pPr>
        <w:keepNext/>
        <w:spacing w:before="120"/>
      </w:pPr>
      <w:r>
        <w:t xml:space="preserve">The elements </w:t>
      </w:r>
      <w:r w:rsidRPr="00866978">
        <w:rPr>
          <w:rFonts w:ascii="Courier New" w:hAnsi="Courier New" w:cs="Courier New"/>
          <w:b/>
          <w:i/>
          <w:sz w:val="18"/>
          <w:szCs w:val="18"/>
        </w:rPr>
        <w:t>&lt;string/&gt;</w:t>
      </w:r>
      <w:r>
        <w:t xml:space="preserve">, </w:t>
      </w:r>
      <w:r w:rsidRPr="00866978">
        <w:rPr>
          <w:rFonts w:ascii="Courier New" w:hAnsi="Courier New" w:cs="Courier New"/>
          <w:b/>
          <w:i/>
          <w:sz w:val="18"/>
          <w:szCs w:val="18"/>
        </w:rPr>
        <w:t>&lt;real/&gt;</w:t>
      </w:r>
      <w:r>
        <w:t xml:space="preserve"> and </w:t>
      </w:r>
      <w:r w:rsidRPr="00866978">
        <w:rPr>
          <w:rFonts w:ascii="Courier New" w:hAnsi="Courier New" w:cs="Courier New"/>
          <w:b/>
          <w:i/>
          <w:sz w:val="18"/>
          <w:szCs w:val="18"/>
        </w:rPr>
        <w:t>&lt;integer/&gt;</w:t>
      </w:r>
      <w:r>
        <w:t xml:space="preserve"> are allowed to have the following data type assignments for their value:</w:t>
      </w:r>
    </w:p>
    <w:p w14:paraId="0C7379ED" w14:textId="77777777" w:rsidR="00FC68DB" w:rsidRDefault="00FC68DB" w:rsidP="00BA04B6">
      <w:pPr>
        <w:pStyle w:val="Listenabsatz"/>
        <w:keepNext/>
        <w:numPr>
          <w:ilvl w:val="0"/>
          <w:numId w:val="47"/>
        </w:numPr>
        <w:tabs>
          <w:tab w:val="clear" w:pos="403"/>
        </w:tabs>
        <w:spacing w:before="120" w:after="0" w:line="240" w:lineRule="auto"/>
        <w:contextualSpacing w:val="0"/>
        <w:rPr>
          <w:lang w:val="en-US"/>
        </w:rPr>
      </w:pPr>
      <w:r w:rsidRPr="00B15804">
        <w:rPr>
          <w:b/>
          <w:lang w:val="en-US"/>
        </w:rPr>
        <w:t>string element:</w:t>
      </w:r>
      <w:r w:rsidRPr="00866978">
        <w:rPr>
          <w:lang w:val="en-US"/>
        </w:rPr>
        <w:t xml:space="preserve"> </w:t>
      </w:r>
      <w:r>
        <w:rPr>
          <w:lang w:val="en-US"/>
        </w:rPr>
        <w:t xml:space="preserve">alphanumeric that is covered by string data type in </w:t>
      </w:r>
      <w:proofErr w:type="spellStart"/>
      <w:r>
        <w:rPr>
          <w:lang w:val="en-US"/>
        </w:rPr>
        <w:t>xsd</w:t>
      </w:r>
      <w:proofErr w:type="spellEnd"/>
      <w:r>
        <w:rPr>
          <w:lang w:val="en-US"/>
        </w:rPr>
        <w:t>, which</w:t>
      </w:r>
      <w:r w:rsidRPr="00866978">
        <w:rPr>
          <w:lang w:val="en-US"/>
        </w:rPr>
        <w:t xml:space="preserve"> can contain characters, line feeds, carriage returns, and tab characters.</w:t>
      </w:r>
      <w:r>
        <w:rPr>
          <w:lang w:val="en-US"/>
        </w:rPr>
        <w:t xml:space="preserve"> </w:t>
      </w:r>
    </w:p>
    <w:p w14:paraId="45191E7D" w14:textId="77777777" w:rsidR="00FC68DB" w:rsidRDefault="00FC68DB" w:rsidP="00B202D2">
      <w:pPr>
        <w:pStyle w:val="Listenabsatz"/>
        <w:keepNext/>
        <w:spacing w:before="120"/>
        <w:rPr>
          <w:lang w:val="en-US"/>
        </w:rPr>
      </w:pPr>
      <w:r w:rsidRPr="00B15804">
        <w:rPr>
          <w:i/>
          <w:u w:val="single"/>
          <w:lang w:val="en-US"/>
        </w:rPr>
        <w:t>Remark:</w:t>
      </w:r>
      <w:r w:rsidRPr="00866978">
        <w:rPr>
          <w:lang w:val="en-US"/>
        </w:rPr>
        <w:t xml:space="preserve"> If required to handle not needed items </w:t>
      </w:r>
      <w:proofErr w:type="gramStart"/>
      <w:r w:rsidRPr="00866978">
        <w:rPr>
          <w:lang w:val="en-US"/>
        </w:rPr>
        <w:t>e.g.</w:t>
      </w:r>
      <w:proofErr w:type="gramEnd"/>
      <w:r w:rsidRPr="00866978">
        <w:rPr>
          <w:lang w:val="en-US"/>
        </w:rPr>
        <w:t xml:space="preserve"> line feeds or tab characters another data type should be used in XML Schema Defin</w:t>
      </w:r>
      <w:r>
        <w:rPr>
          <w:lang w:val="en-US"/>
        </w:rPr>
        <w:t>i</w:t>
      </w:r>
      <w:r w:rsidRPr="00866978">
        <w:rPr>
          <w:lang w:val="en-US"/>
        </w:rPr>
        <w:t>tion</w:t>
      </w:r>
      <w:r>
        <w:rPr>
          <w:lang w:val="en-US"/>
        </w:rPr>
        <w:t xml:space="preserve"> </w:t>
      </w:r>
      <w:r w:rsidRPr="00866978">
        <w:rPr>
          <w:lang w:val="en-US"/>
        </w:rPr>
        <w:t>that is the so called normalized</w:t>
      </w:r>
      <w:r>
        <w:rPr>
          <w:lang w:val="en-US"/>
        </w:rPr>
        <w:t xml:space="preserve"> s</w:t>
      </w:r>
      <w:r w:rsidRPr="00866978">
        <w:rPr>
          <w:lang w:val="en-US"/>
        </w:rPr>
        <w:t>tring data type. The normalized</w:t>
      </w:r>
      <w:r>
        <w:rPr>
          <w:lang w:val="en-US"/>
        </w:rPr>
        <w:t xml:space="preserve"> s</w:t>
      </w:r>
      <w:r w:rsidRPr="00866978">
        <w:rPr>
          <w:lang w:val="en-US"/>
        </w:rPr>
        <w:t xml:space="preserve">tring data </w:t>
      </w:r>
      <w:r>
        <w:rPr>
          <w:lang w:val="en-US"/>
        </w:rPr>
        <w:t>t</w:t>
      </w:r>
      <w:r w:rsidRPr="00866978">
        <w:rPr>
          <w:lang w:val="en-US"/>
        </w:rPr>
        <w:t xml:space="preserve">ype is derived from the String data type. </w:t>
      </w:r>
      <w:r>
        <w:rPr>
          <w:lang w:val="en-US"/>
        </w:rPr>
        <w:t>The normalized s</w:t>
      </w:r>
      <w:r w:rsidRPr="00866978">
        <w:rPr>
          <w:lang w:val="en-US"/>
        </w:rPr>
        <w:t>tring data type also contains characters, but the XML processor will remove line feeds, carriage returns, and tab characters.)</w:t>
      </w:r>
    </w:p>
    <w:p w14:paraId="6FB36D63" w14:textId="77777777" w:rsidR="00FC68DB" w:rsidRPr="00B15804" w:rsidRDefault="00FC68DB" w:rsidP="00BA04B6">
      <w:pPr>
        <w:pStyle w:val="Listenabsatz"/>
        <w:numPr>
          <w:ilvl w:val="0"/>
          <w:numId w:val="47"/>
        </w:numPr>
        <w:tabs>
          <w:tab w:val="clear" w:pos="403"/>
        </w:tabs>
        <w:spacing w:before="120" w:after="0" w:line="240" w:lineRule="auto"/>
        <w:contextualSpacing w:val="0"/>
        <w:rPr>
          <w:b/>
          <w:lang w:val="en-US"/>
        </w:rPr>
      </w:pPr>
      <w:r w:rsidRPr="00B15804">
        <w:rPr>
          <w:b/>
          <w:lang w:val="en-US"/>
        </w:rPr>
        <w:t xml:space="preserve">real element: </w:t>
      </w:r>
      <w:r>
        <w:rPr>
          <w:lang w:val="en-US"/>
        </w:rPr>
        <w:t xml:space="preserve">floating point that is covered by decimal data type is </w:t>
      </w:r>
      <w:proofErr w:type="spellStart"/>
      <w:r>
        <w:rPr>
          <w:lang w:val="en-US"/>
        </w:rPr>
        <w:t>xsd</w:t>
      </w:r>
      <w:proofErr w:type="spellEnd"/>
      <w:r>
        <w:rPr>
          <w:lang w:val="en-US"/>
        </w:rPr>
        <w:t xml:space="preserve">, which can contain a numeric value. </w:t>
      </w:r>
      <w:r w:rsidRPr="00B15804">
        <w:rPr>
          <w:lang w:val="en-US"/>
        </w:rPr>
        <w:t>The maximum number of decimal digits you can specify is 18.</w:t>
      </w:r>
    </w:p>
    <w:p w14:paraId="51784FD9" w14:textId="77777777" w:rsidR="00FC68DB" w:rsidRPr="00B15804" w:rsidRDefault="00FC68DB" w:rsidP="00BA04B6">
      <w:pPr>
        <w:pStyle w:val="Listenabsatz"/>
        <w:numPr>
          <w:ilvl w:val="0"/>
          <w:numId w:val="47"/>
        </w:numPr>
        <w:tabs>
          <w:tab w:val="clear" w:pos="403"/>
        </w:tabs>
        <w:spacing w:before="120" w:after="0" w:line="240" w:lineRule="auto"/>
        <w:contextualSpacing w:val="0"/>
        <w:rPr>
          <w:b/>
          <w:lang w:val="en-US"/>
        </w:rPr>
      </w:pPr>
      <w:r>
        <w:rPr>
          <w:b/>
          <w:lang w:val="en-US"/>
        </w:rPr>
        <w:t>integer element:</w:t>
      </w:r>
      <w:r>
        <w:rPr>
          <w:lang w:val="en-US"/>
        </w:rPr>
        <w:t xml:space="preserve"> integer that is covered by integer data type in </w:t>
      </w:r>
      <w:proofErr w:type="spellStart"/>
      <w:r>
        <w:rPr>
          <w:lang w:val="en-US"/>
        </w:rPr>
        <w:t>xsd</w:t>
      </w:r>
      <w:proofErr w:type="spellEnd"/>
      <w:r>
        <w:rPr>
          <w:lang w:val="en-US"/>
        </w:rPr>
        <w:t xml:space="preserve">, which can contain </w:t>
      </w:r>
      <w:r w:rsidRPr="006C0FB7">
        <w:rPr>
          <w:lang w:val="en-US"/>
        </w:rPr>
        <w:t>a numeric value without a fractional component.</w:t>
      </w:r>
    </w:p>
    <w:p w14:paraId="0F9C0C6E" w14:textId="77777777" w:rsidR="00FC68DB" w:rsidRDefault="00FC68DB" w:rsidP="00B202D2">
      <w:pPr>
        <w:keepNext/>
        <w:spacing w:before="120"/>
      </w:pPr>
      <w:r>
        <w:lastRenderedPageBreak/>
        <w:t xml:space="preserve">XML specification of </w:t>
      </w:r>
      <w:r w:rsidRPr="008F0942">
        <w:rPr>
          <w:rFonts w:ascii="Courier New" w:hAnsi="Courier New" w:cs="Courier New"/>
          <w:b/>
          <w:i/>
          <w:sz w:val="18"/>
          <w:szCs w:val="18"/>
        </w:rPr>
        <w:t>&lt;string/&gt;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1A684770"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958E35"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47D7493"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BEE05D7"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2EC2A"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0ABFAE"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297C17D4" w14:textId="77777777" w:rsidTr="00FC68DB">
        <w:trPr>
          <w:jc w:val="center"/>
        </w:trPr>
        <w:tc>
          <w:tcPr>
            <w:tcW w:w="1526" w:type="dxa"/>
            <w:tcBorders>
              <w:top w:val="dotted" w:sz="4" w:space="0" w:color="000000"/>
              <w:left w:val="single" w:sz="8" w:space="0" w:color="000000"/>
              <w:bottom w:val="dotted" w:sz="4" w:space="0" w:color="000000"/>
              <w:right w:val="nil"/>
            </w:tcBorders>
          </w:tcPr>
          <w:p w14:paraId="2D894345" w14:textId="77777777" w:rsidR="00FC68DB" w:rsidRDefault="00FC68DB" w:rsidP="00B202D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05E66EA9" w14:textId="77777777" w:rsidR="00FC68DB" w:rsidRPr="00226A3F" w:rsidRDefault="00FC68DB" w:rsidP="00B202D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742FEC88" w14:textId="77777777" w:rsidR="00FC68DB" w:rsidRDefault="00FC68DB" w:rsidP="00B202D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D9224E0" w14:textId="77777777" w:rsidR="00FC68DB" w:rsidRPr="00226A3F" w:rsidRDefault="00FC68DB" w:rsidP="00B202D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1A9D8ECD" w14:textId="77777777" w:rsidR="00FC68DB" w:rsidRPr="00226A3F" w:rsidRDefault="00FC68DB" w:rsidP="00B202D2">
            <w:pPr>
              <w:suppressAutoHyphens/>
              <w:rPr>
                <w:sz w:val="20"/>
                <w:szCs w:val="20"/>
              </w:rPr>
            </w:pPr>
            <w:r>
              <w:rPr>
                <w:sz w:val="20"/>
                <w:szCs w:val="20"/>
              </w:rPr>
              <w:t>Non-empty string</w:t>
            </w:r>
          </w:p>
        </w:tc>
      </w:tr>
    </w:tbl>
    <w:p w14:paraId="18AAF330" w14:textId="182565B7" w:rsidR="00FC68DB" w:rsidRDefault="00FC68DB" w:rsidP="00B202D2">
      <w:pPr>
        <w:pStyle w:val="Beschriftung"/>
        <w:spacing w:before="120"/>
      </w:pPr>
      <w:bookmarkStart w:id="484" w:name="_Toc440039078"/>
      <w:bookmarkStart w:id="485" w:name="_Toc3566429"/>
      <w:bookmarkStart w:id="486" w:name="_Toc34747432"/>
      <w:bookmarkStart w:id="487" w:name="_Toc77095880"/>
      <w:r>
        <w:t xml:space="preserve">Table </w:t>
      </w:r>
      <w:r>
        <w:fldChar w:fldCharType="begin"/>
      </w:r>
      <w:r>
        <w:instrText xml:space="preserve"> SEQ Table \* ARABIC </w:instrText>
      </w:r>
      <w:r>
        <w:fldChar w:fldCharType="separate"/>
      </w:r>
      <w:r w:rsidR="008116BB">
        <w:rPr>
          <w:noProof/>
        </w:rPr>
        <w:t>22</w:t>
      </w:r>
      <w:r>
        <w:fldChar w:fldCharType="end"/>
      </w:r>
      <w:r>
        <w:t xml:space="preserve">: Attributes of </w:t>
      </w:r>
      <w:r w:rsidRPr="00503746">
        <w:rPr>
          <w:rStyle w:val="elementdeftypeChar"/>
          <w:rFonts w:eastAsia="Calibri"/>
          <w:b w:val="0"/>
        </w:rPr>
        <w:t>&lt;string</w:t>
      </w:r>
      <w:r>
        <w:rPr>
          <w:rStyle w:val="elementdeftypeChar"/>
          <w:rFonts w:eastAsia="Calibri"/>
          <w:b w:val="0"/>
        </w:rPr>
        <w:t>/</w:t>
      </w:r>
      <w:r w:rsidRPr="00503746">
        <w:rPr>
          <w:rStyle w:val="elementdeftypeChar"/>
          <w:rFonts w:eastAsia="Calibri"/>
          <w:b w:val="0"/>
        </w:rPr>
        <w:t>&gt;</w:t>
      </w:r>
      <w:r>
        <w:t xml:space="preserve"> element</w:t>
      </w:r>
      <w:bookmarkEnd w:id="484"/>
      <w:bookmarkEnd w:id="485"/>
      <w:bookmarkEnd w:id="486"/>
      <w:bookmarkEnd w:id="487"/>
    </w:p>
    <w:p w14:paraId="714043BD" w14:textId="77777777" w:rsidR="00FC68DB" w:rsidRDefault="00FC68DB" w:rsidP="00B202D2">
      <w:pPr>
        <w:keepNext/>
        <w:spacing w:before="240"/>
      </w:pPr>
      <w:r>
        <w:t xml:space="preserve">XML specification of </w:t>
      </w:r>
      <w:r w:rsidRPr="008F0942">
        <w:rPr>
          <w:rFonts w:ascii="Courier New" w:hAnsi="Courier New" w:cs="Courier New"/>
          <w:b/>
          <w:i/>
          <w:sz w:val="18"/>
          <w:szCs w:val="18"/>
        </w:rPr>
        <w:t>&lt;real/&gt;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67ADD6D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973988E"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2B052D4"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6687A6"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ED63B"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81D50B5"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51B54F86" w14:textId="77777777" w:rsidTr="00FC68DB">
        <w:trPr>
          <w:jc w:val="center"/>
        </w:trPr>
        <w:tc>
          <w:tcPr>
            <w:tcW w:w="1526" w:type="dxa"/>
            <w:tcBorders>
              <w:top w:val="dotted" w:sz="4" w:space="0" w:color="000000"/>
              <w:left w:val="single" w:sz="8" w:space="0" w:color="000000"/>
              <w:bottom w:val="dotted" w:sz="4" w:space="0" w:color="000000"/>
              <w:right w:val="nil"/>
            </w:tcBorders>
          </w:tcPr>
          <w:p w14:paraId="1318D573" w14:textId="77777777" w:rsidR="00FC68DB" w:rsidRDefault="00FC68DB" w:rsidP="00B202D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3AC1453D" w14:textId="77777777" w:rsidR="00FC68DB" w:rsidRPr="00226A3F" w:rsidRDefault="00FC68DB" w:rsidP="00B202D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238A124C" w14:textId="77777777" w:rsidR="00FC68DB" w:rsidRDefault="00FC68DB" w:rsidP="00B202D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02ECBEFC" w14:textId="77777777" w:rsidR="00FC68DB" w:rsidRPr="00226A3F" w:rsidRDefault="00FC68DB" w:rsidP="00B202D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4F678710" w14:textId="77777777" w:rsidR="00FC68DB" w:rsidRPr="00226A3F" w:rsidRDefault="00FC68DB" w:rsidP="00B202D2">
            <w:pPr>
              <w:suppressAutoHyphens/>
              <w:rPr>
                <w:sz w:val="20"/>
                <w:szCs w:val="20"/>
              </w:rPr>
            </w:pPr>
            <w:r>
              <w:rPr>
                <w:sz w:val="20"/>
                <w:szCs w:val="20"/>
              </w:rPr>
              <w:t>Non-empty string</w:t>
            </w:r>
          </w:p>
        </w:tc>
      </w:tr>
    </w:tbl>
    <w:p w14:paraId="33B8A8F0" w14:textId="0A2A8975" w:rsidR="00FC68DB" w:rsidRDefault="00FC68DB" w:rsidP="00B202D2">
      <w:pPr>
        <w:pStyle w:val="Beschriftung"/>
        <w:spacing w:before="120"/>
      </w:pPr>
      <w:bookmarkStart w:id="488" w:name="_Toc440039079"/>
      <w:bookmarkStart w:id="489" w:name="_Toc3566430"/>
      <w:bookmarkStart w:id="490" w:name="_Toc34747433"/>
      <w:bookmarkStart w:id="491" w:name="_Toc77095881"/>
      <w:r>
        <w:t xml:space="preserve">Table </w:t>
      </w:r>
      <w:r>
        <w:fldChar w:fldCharType="begin"/>
      </w:r>
      <w:r>
        <w:instrText xml:space="preserve"> SEQ Table \* ARABIC </w:instrText>
      </w:r>
      <w:r>
        <w:fldChar w:fldCharType="separate"/>
      </w:r>
      <w:r w:rsidR="008116BB">
        <w:rPr>
          <w:noProof/>
        </w:rPr>
        <w:t>23</w:t>
      </w:r>
      <w:r>
        <w:fldChar w:fldCharType="end"/>
      </w:r>
      <w:r>
        <w:t xml:space="preserve">: Attributes of </w:t>
      </w:r>
      <w:r w:rsidRPr="00503746">
        <w:rPr>
          <w:rStyle w:val="elementdeftypeChar"/>
          <w:rFonts w:eastAsia="Calibri"/>
          <w:b w:val="0"/>
        </w:rPr>
        <w:t>&lt;</w:t>
      </w:r>
      <w:r>
        <w:rPr>
          <w:rStyle w:val="elementdeftypeChar"/>
          <w:rFonts w:eastAsia="Calibri"/>
          <w:b w:val="0"/>
        </w:rPr>
        <w:t>real/</w:t>
      </w:r>
      <w:r w:rsidRPr="00503746">
        <w:rPr>
          <w:rStyle w:val="elementdeftypeChar"/>
          <w:rFonts w:eastAsia="Calibri"/>
          <w:b w:val="0"/>
        </w:rPr>
        <w:t>&gt;</w:t>
      </w:r>
      <w:r>
        <w:t xml:space="preserve"> element</w:t>
      </w:r>
      <w:bookmarkEnd w:id="488"/>
      <w:bookmarkEnd w:id="489"/>
      <w:bookmarkEnd w:id="490"/>
      <w:bookmarkEnd w:id="491"/>
    </w:p>
    <w:p w14:paraId="4E35D02F" w14:textId="77777777" w:rsidR="00FC68DB" w:rsidRDefault="00FC68DB" w:rsidP="00B202D2">
      <w:pPr>
        <w:keepNext/>
        <w:spacing w:before="240"/>
      </w:pPr>
      <w:r>
        <w:t xml:space="preserve">XML specification of </w:t>
      </w:r>
      <w:r w:rsidRPr="008F0942">
        <w:rPr>
          <w:rFonts w:ascii="Courier New" w:hAnsi="Courier New" w:cs="Courier New"/>
          <w:b/>
          <w:i/>
          <w:sz w:val="18"/>
          <w:szCs w:val="18"/>
        </w:rPr>
        <w:t>&lt;integer/&gt;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1092A0FA"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180827B"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A1A4F46"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E5FF8D0"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2D91455"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EDF9BD"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774B8CA9" w14:textId="77777777" w:rsidTr="00FC68DB">
        <w:trPr>
          <w:jc w:val="center"/>
        </w:trPr>
        <w:tc>
          <w:tcPr>
            <w:tcW w:w="1526" w:type="dxa"/>
            <w:tcBorders>
              <w:top w:val="dotted" w:sz="4" w:space="0" w:color="000000"/>
              <w:left w:val="single" w:sz="8" w:space="0" w:color="000000"/>
              <w:bottom w:val="dotted" w:sz="4" w:space="0" w:color="000000"/>
              <w:right w:val="nil"/>
            </w:tcBorders>
          </w:tcPr>
          <w:p w14:paraId="64365E13" w14:textId="77777777" w:rsidR="00FC68DB" w:rsidRDefault="00FC68DB" w:rsidP="00B202D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14C3F524" w14:textId="77777777" w:rsidR="00FC68DB" w:rsidRPr="00226A3F" w:rsidRDefault="00FC68DB" w:rsidP="00B202D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CA031AE" w14:textId="77777777" w:rsidR="00FC68DB" w:rsidRDefault="00FC68DB" w:rsidP="00B202D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89EC49D" w14:textId="77777777" w:rsidR="00FC68DB" w:rsidRPr="00226A3F" w:rsidRDefault="00FC68DB" w:rsidP="00B202D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2DE9A429" w14:textId="77777777" w:rsidR="00FC68DB" w:rsidRPr="00226A3F" w:rsidRDefault="00FC68DB" w:rsidP="00B202D2">
            <w:pPr>
              <w:suppressAutoHyphens/>
              <w:rPr>
                <w:sz w:val="20"/>
                <w:szCs w:val="20"/>
              </w:rPr>
            </w:pPr>
            <w:r>
              <w:rPr>
                <w:sz w:val="20"/>
                <w:szCs w:val="20"/>
              </w:rPr>
              <w:t>Non-empty string</w:t>
            </w:r>
          </w:p>
        </w:tc>
      </w:tr>
    </w:tbl>
    <w:p w14:paraId="28603272" w14:textId="7C2563E4" w:rsidR="00FC68DB" w:rsidRDefault="00FC68DB" w:rsidP="00B202D2">
      <w:pPr>
        <w:pStyle w:val="Beschriftung"/>
        <w:spacing w:before="120"/>
      </w:pPr>
      <w:bookmarkStart w:id="492" w:name="_Toc440039080"/>
      <w:bookmarkStart w:id="493" w:name="_Toc3566431"/>
      <w:bookmarkStart w:id="494" w:name="_Toc34747434"/>
      <w:bookmarkStart w:id="495" w:name="_Toc77095882"/>
      <w:r>
        <w:t xml:space="preserve">Table </w:t>
      </w:r>
      <w:r>
        <w:fldChar w:fldCharType="begin"/>
      </w:r>
      <w:r>
        <w:instrText xml:space="preserve"> SEQ Table \* ARABIC </w:instrText>
      </w:r>
      <w:r>
        <w:fldChar w:fldCharType="separate"/>
      </w:r>
      <w:r w:rsidR="008116BB">
        <w:rPr>
          <w:noProof/>
        </w:rPr>
        <w:t>24</w:t>
      </w:r>
      <w:r>
        <w:fldChar w:fldCharType="end"/>
      </w:r>
      <w:r>
        <w:t xml:space="preserve">: Attributes of </w:t>
      </w:r>
      <w:r w:rsidRPr="00503746">
        <w:rPr>
          <w:rStyle w:val="elementdeftypeChar"/>
          <w:rFonts w:eastAsia="Calibri"/>
          <w:b w:val="0"/>
        </w:rPr>
        <w:t>&lt;</w:t>
      </w:r>
      <w:r>
        <w:rPr>
          <w:rStyle w:val="elementdeftypeChar"/>
          <w:rFonts w:eastAsia="Calibri"/>
          <w:b w:val="0"/>
        </w:rPr>
        <w:t>integer/</w:t>
      </w:r>
      <w:r w:rsidRPr="00503746">
        <w:rPr>
          <w:rStyle w:val="elementdeftypeChar"/>
          <w:rFonts w:eastAsia="Calibri"/>
          <w:b w:val="0"/>
        </w:rPr>
        <w:t>&gt;</w:t>
      </w:r>
      <w:r>
        <w:t xml:space="preserve"> element</w:t>
      </w:r>
      <w:bookmarkEnd w:id="492"/>
      <w:bookmarkEnd w:id="493"/>
      <w:bookmarkEnd w:id="494"/>
      <w:bookmarkEnd w:id="495"/>
    </w:p>
    <w:p w14:paraId="0D7C0D6B" w14:textId="77777777" w:rsidR="00FC68DB" w:rsidRDefault="00FC68DB" w:rsidP="00B202D2">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string_list</w:t>
      </w:r>
      <w:proofErr w:type="spellEnd"/>
      <w:r w:rsidRPr="008F0942">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48B90764"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B1B78B7"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7F30330"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0CE01E8"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5A2C0755"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2230DA"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581BCC5F" w14:textId="77777777" w:rsidTr="00FC68DB">
        <w:trPr>
          <w:jc w:val="center"/>
        </w:trPr>
        <w:tc>
          <w:tcPr>
            <w:tcW w:w="1526" w:type="dxa"/>
            <w:tcBorders>
              <w:top w:val="single" w:sz="8" w:space="0" w:color="000000"/>
              <w:left w:val="single" w:sz="8" w:space="0" w:color="000000"/>
              <w:bottom w:val="single" w:sz="4" w:space="0" w:color="auto"/>
              <w:right w:val="nil"/>
            </w:tcBorders>
          </w:tcPr>
          <w:p w14:paraId="7D5D6C41" w14:textId="77777777" w:rsidR="00FC68DB" w:rsidRDefault="00FC68DB" w:rsidP="00B202D2">
            <w:pPr>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040EED28" w14:textId="77777777" w:rsidR="00FC68DB" w:rsidRPr="00226A3F" w:rsidRDefault="00FC68DB" w:rsidP="00B202D2">
            <w:pPr>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BACCE9A" w14:textId="77777777" w:rsidR="00FC68DB" w:rsidRDefault="00FC68DB" w:rsidP="00B202D2">
            <w:pPr>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3F7ED731" w14:textId="77777777" w:rsidR="00FC68DB" w:rsidRPr="00226A3F" w:rsidRDefault="00FC68DB" w:rsidP="00B202D2">
            <w:pPr>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00124633" w14:textId="77777777" w:rsidR="00FC68DB" w:rsidRPr="00226A3F" w:rsidRDefault="00FC68DB" w:rsidP="00B202D2">
            <w:pPr>
              <w:suppressAutoHyphens/>
              <w:rPr>
                <w:sz w:val="20"/>
                <w:szCs w:val="20"/>
              </w:rPr>
            </w:pPr>
            <w:r>
              <w:rPr>
                <w:sz w:val="20"/>
                <w:szCs w:val="20"/>
              </w:rPr>
              <w:t>Non-empty string</w:t>
            </w:r>
          </w:p>
        </w:tc>
      </w:tr>
    </w:tbl>
    <w:p w14:paraId="3D7C3B0B" w14:textId="2F26AE6F" w:rsidR="00FC68DB" w:rsidRDefault="00FC68DB" w:rsidP="00B202D2">
      <w:pPr>
        <w:pStyle w:val="Beschriftung"/>
        <w:spacing w:before="120"/>
      </w:pPr>
      <w:bookmarkStart w:id="496" w:name="_Toc440039081"/>
      <w:bookmarkStart w:id="497" w:name="_Toc3566432"/>
      <w:bookmarkStart w:id="498" w:name="_Toc34747435"/>
      <w:bookmarkStart w:id="499" w:name="_Toc77095883"/>
      <w:r>
        <w:t xml:space="preserve">Table </w:t>
      </w:r>
      <w:r>
        <w:fldChar w:fldCharType="begin"/>
      </w:r>
      <w:r>
        <w:instrText xml:space="preserve"> SEQ Table \* ARABIC </w:instrText>
      </w:r>
      <w:r>
        <w:fldChar w:fldCharType="separate"/>
      </w:r>
      <w:r w:rsidR="008116BB">
        <w:rPr>
          <w:noProof/>
        </w:rPr>
        <w:t>25</w:t>
      </w:r>
      <w:r>
        <w:fldChar w:fldCharType="end"/>
      </w:r>
      <w:r>
        <w:t xml:space="preserve">: Attributes of </w:t>
      </w:r>
      <w:r w:rsidRPr="00503746">
        <w:rPr>
          <w:rStyle w:val="elementdeftypeChar"/>
          <w:rFonts w:eastAsia="Calibri"/>
          <w:b w:val="0"/>
        </w:rPr>
        <w:t>&lt;</w:t>
      </w:r>
      <w:proofErr w:type="spellStart"/>
      <w:r w:rsidRPr="00503746">
        <w:rPr>
          <w:rStyle w:val="elementdeftypeChar"/>
          <w:rFonts w:eastAsia="Calibri"/>
          <w:b w:val="0"/>
        </w:rPr>
        <w:t>string</w:t>
      </w:r>
      <w:r>
        <w:rPr>
          <w:rStyle w:val="elementdeftypeChar"/>
          <w:rFonts w:eastAsia="Calibri"/>
          <w:b w:val="0"/>
        </w:rPr>
        <w:t>_list</w:t>
      </w:r>
      <w:proofErr w:type="spellEnd"/>
      <w:r>
        <w:rPr>
          <w:rStyle w:val="elementdeftypeChar"/>
          <w:rFonts w:eastAsia="Calibri"/>
          <w:b w:val="0"/>
        </w:rPr>
        <w:t>/</w:t>
      </w:r>
      <w:r w:rsidRPr="00503746">
        <w:rPr>
          <w:rStyle w:val="elementdeftypeChar"/>
          <w:rFonts w:eastAsia="Calibri"/>
          <w:b w:val="0"/>
        </w:rPr>
        <w:t>&gt;</w:t>
      </w:r>
      <w:r>
        <w:t xml:space="preserve"> element</w:t>
      </w:r>
      <w:bookmarkEnd w:id="496"/>
      <w:bookmarkEnd w:id="497"/>
      <w:bookmarkEnd w:id="498"/>
      <w:bookmarkEnd w:id="499"/>
    </w:p>
    <w:p w14:paraId="61F1F700" w14:textId="77777777" w:rsidR="00FC68DB" w:rsidRDefault="00FC68DB" w:rsidP="00B202D2">
      <w:pPr>
        <w:keepNext/>
        <w:spacing w:before="120"/>
      </w:pPr>
      <w:r w:rsidRPr="008F0942">
        <w:rPr>
          <w:rFonts w:ascii="Courier New" w:hAnsi="Courier New" w:cs="Courier New"/>
          <w:b/>
          <w:i/>
          <w:sz w:val="18"/>
          <w:szCs w:val="18"/>
        </w:rPr>
        <w:t>&lt;</w:t>
      </w:r>
      <w:proofErr w:type="spellStart"/>
      <w:r w:rsidRPr="008F0942">
        <w:rPr>
          <w:rFonts w:ascii="Courier New" w:hAnsi="Courier New" w:cs="Courier New"/>
          <w:b/>
          <w:i/>
          <w:sz w:val="18"/>
          <w:szCs w:val="18"/>
        </w:rPr>
        <w:t>string_list</w:t>
      </w:r>
      <w:proofErr w:type="spellEnd"/>
      <w:r w:rsidRPr="008F0942">
        <w:rPr>
          <w:rFonts w:ascii="Courier New" w:hAnsi="Courier New" w:cs="Courier New"/>
          <w:b/>
          <w:i/>
          <w:sz w:val="18"/>
          <w:szCs w:val="18"/>
        </w:rPr>
        <w: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C68DB" w:rsidRPr="007055D9" w14:paraId="53850BFB" w14:textId="77777777" w:rsidTr="00FC68DB">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A9DAB52" w14:textId="77777777" w:rsidR="00FC68DB" w:rsidRPr="007055D9" w:rsidRDefault="00FC68DB" w:rsidP="00B202D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DC226FB" w14:textId="77777777" w:rsidR="00FC68DB" w:rsidRPr="007055D9" w:rsidRDefault="00FC68DB" w:rsidP="00B202D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5E3BE3" w14:textId="77777777" w:rsidR="00FC68DB" w:rsidRPr="007055D9" w:rsidRDefault="00FC68DB" w:rsidP="00B202D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2C18A2" w14:textId="77777777" w:rsidR="00FC68DB" w:rsidRPr="007055D9" w:rsidRDefault="00FC68DB" w:rsidP="00B202D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B9B5ED" w14:textId="77777777" w:rsidR="00FC68DB" w:rsidRPr="007055D9" w:rsidRDefault="00FC68DB" w:rsidP="00B202D2">
            <w:pPr>
              <w:keepNext/>
              <w:rPr>
                <w:b/>
                <w:i/>
              </w:rPr>
            </w:pPr>
            <w:r w:rsidRPr="00226A3F">
              <w:rPr>
                <w:b/>
                <w:i/>
              </w:rPr>
              <w:t>Constraint</w:t>
            </w:r>
            <w:r>
              <w:rPr>
                <w:b/>
                <w:i/>
              </w:rPr>
              <w:t>s / Remarks</w:t>
            </w:r>
          </w:p>
        </w:tc>
      </w:tr>
      <w:tr w:rsidR="00FC68DB" w:rsidRPr="00702EBE" w14:paraId="1A6D705F" w14:textId="77777777" w:rsidTr="00FC68DB">
        <w:trPr>
          <w:jc w:val="center"/>
        </w:trPr>
        <w:tc>
          <w:tcPr>
            <w:tcW w:w="1849" w:type="dxa"/>
            <w:shd w:val="clear" w:color="auto" w:fill="auto"/>
            <w:vAlign w:val="bottom"/>
          </w:tcPr>
          <w:p w14:paraId="32296F94" w14:textId="77777777" w:rsidR="00FC68DB" w:rsidRPr="00702EBE" w:rsidRDefault="00FC68DB" w:rsidP="00B202D2">
            <w:pPr>
              <w:rPr>
                <w:sz w:val="20"/>
                <w:szCs w:val="20"/>
              </w:rPr>
            </w:pPr>
            <w:r>
              <w:rPr>
                <w:sz w:val="20"/>
                <w:szCs w:val="20"/>
              </w:rPr>
              <w:t>value</w:t>
            </w:r>
          </w:p>
        </w:tc>
        <w:tc>
          <w:tcPr>
            <w:tcW w:w="1620" w:type="dxa"/>
          </w:tcPr>
          <w:p w14:paraId="7AAA60F8" w14:textId="77777777" w:rsidR="00FC68DB" w:rsidRDefault="00FC68DB" w:rsidP="00B202D2">
            <w:pPr>
              <w:rPr>
                <w:sz w:val="20"/>
                <w:szCs w:val="20"/>
              </w:rPr>
            </w:pPr>
            <w:r w:rsidRPr="003103A4">
              <w:rPr>
                <w:sz w:val="20"/>
                <w:szCs w:val="20"/>
              </w:rPr>
              <w:t>Alphanumeric</w:t>
            </w:r>
          </w:p>
        </w:tc>
        <w:tc>
          <w:tcPr>
            <w:tcW w:w="1620" w:type="dxa"/>
            <w:shd w:val="clear" w:color="auto" w:fill="auto"/>
            <w:vAlign w:val="bottom"/>
          </w:tcPr>
          <w:p w14:paraId="755712FC"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2880485B" w14:textId="77777777" w:rsidR="00FC68DB" w:rsidRPr="00702EBE" w:rsidRDefault="00FC68DB" w:rsidP="00B202D2">
            <w:pPr>
              <w:rPr>
                <w:sz w:val="20"/>
                <w:szCs w:val="20"/>
              </w:rPr>
            </w:pPr>
            <w:r>
              <w:rPr>
                <w:sz w:val="20"/>
                <w:szCs w:val="20"/>
              </w:rPr>
              <w:t>required</w:t>
            </w:r>
          </w:p>
        </w:tc>
        <w:tc>
          <w:tcPr>
            <w:tcW w:w="2520" w:type="dxa"/>
            <w:shd w:val="clear" w:color="auto" w:fill="auto"/>
          </w:tcPr>
          <w:p w14:paraId="5C6499CF" w14:textId="77777777" w:rsidR="00FC68DB" w:rsidRPr="00590219" w:rsidRDefault="00FC68DB" w:rsidP="00B202D2">
            <w:pPr>
              <w:autoSpaceDE w:val="0"/>
              <w:autoSpaceDN w:val="0"/>
              <w:adjustRightInd w:val="0"/>
              <w:spacing w:after="0"/>
              <w:rPr>
                <w:rFonts w:cs="Calibri"/>
                <w:sz w:val="20"/>
                <w:szCs w:val="20"/>
                <w:lang w:eastAsia="en-GB"/>
              </w:rPr>
            </w:pPr>
            <w:r>
              <w:rPr>
                <w:rFonts w:cs="Calibri"/>
                <w:sz w:val="20"/>
                <w:szCs w:val="20"/>
                <w:lang w:eastAsia="en-GB"/>
              </w:rPr>
              <w:t>-</w:t>
            </w:r>
          </w:p>
        </w:tc>
      </w:tr>
    </w:tbl>
    <w:p w14:paraId="737C9BA4" w14:textId="77777777" w:rsidR="00FC68DB" w:rsidRDefault="00FC68DB" w:rsidP="00B202D2">
      <w:pPr>
        <w:keepNext/>
        <w:spacing w:before="120"/>
      </w:pPr>
      <w:r>
        <w:t xml:space="preserve">Where </w:t>
      </w:r>
      <w:r w:rsidRPr="008F0942">
        <w:rPr>
          <w:rFonts w:ascii="Courier New" w:hAnsi="Courier New" w:cs="Courier New"/>
          <w:b/>
          <w:i/>
          <w:sz w:val="18"/>
          <w:szCs w:val="18"/>
        </w:rPr>
        <w:t>&lt;value/&gt;</w:t>
      </w:r>
      <w:r>
        <w:t xml:space="preserve"> within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string_list</w:t>
      </w:r>
      <w:proofErr w:type="spellEnd"/>
      <w:r w:rsidRPr="008F0942">
        <w:rPr>
          <w:rFonts w:ascii="Courier New" w:hAnsi="Courier New" w:cs="Courier New"/>
          <w:b/>
          <w:i/>
          <w:sz w:val="18"/>
          <w:szCs w:val="18"/>
        </w:rPr>
        <w:t>/&gt;</w:t>
      </w:r>
      <w:r w:rsidRPr="005D6524">
        <w:t xml:space="preserve"> </w:t>
      </w:r>
      <w:r>
        <w:t>is specified as:</w:t>
      </w:r>
    </w:p>
    <w:tbl>
      <w:tblPr>
        <w:tblW w:w="8301" w:type="dxa"/>
        <w:jc w:val="center"/>
        <w:tblLayout w:type="fixed"/>
        <w:tblLook w:val="04A0" w:firstRow="1" w:lastRow="0" w:firstColumn="1" w:lastColumn="0" w:noHBand="0" w:noVBand="1"/>
      </w:tblPr>
      <w:tblGrid>
        <w:gridCol w:w="1247"/>
        <w:gridCol w:w="1453"/>
        <w:gridCol w:w="1433"/>
        <w:gridCol w:w="1055"/>
        <w:gridCol w:w="3113"/>
      </w:tblGrid>
      <w:tr w:rsidR="00FC68DB" w:rsidRPr="000F7EEA" w14:paraId="0CBC8EDE" w14:textId="77777777" w:rsidTr="00FC68DB">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0E6BC616" w14:textId="77777777" w:rsidR="00FC68DB" w:rsidRPr="00226A3F" w:rsidRDefault="00FC68DB" w:rsidP="00B202D2">
            <w:pPr>
              <w:keepNext/>
              <w:suppressAutoHyphens/>
              <w:rPr>
                <w:rFonts w:cs="Calibri"/>
                <w:b/>
                <w:i/>
                <w:lang w:eastAsia="zh-CN"/>
              </w:rPr>
            </w:pPr>
            <w:r w:rsidRPr="00226A3F">
              <w:rPr>
                <w:b/>
                <w:i/>
              </w:rPr>
              <w:t>Attributes</w:t>
            </w:r>
          </w:p>
        </w:tc>
        <w:tc>
          <w:tcPr>
            <w:tcW w:w="1453" w:type="dxa"/>
            <w:tcBorders>
              <w:top w:val="single" w:sz="8" w:space="0" w:color="000000"/>
              <w:left w:val="single" w:sz="4" w:space="0" w:color="000000"/>
              <w:bottom w:val="single" w:sz="8" w:space="0" w:color="000000"/>
              <w:right w:val="nil"/>
            </w:tcBorders>
            <w:shd w:val="clear" w:color="auto" w:fill="F3F3F3"/>
            <w:vAlign w:val="bottom"/>
            <w:hideMark/>
          </w:tcPr>
          <w:p w14:paraId="579AF5DC" w14:textId="77777777" w:rsidR="00FC68DB" w:rsidRPr="00226A3F" w:rsidRDefault="00FC68DB" w:rsidP="00B202D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ED6D7C7" w14:textId="77777777" w:rsidR="00FC68DB" w:rsidRPr="00226A3F" w:rsidRDefault="00FC68DB" w:rsidP="00B202D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4320EBD9" w14:textId="77777777" w:rsidR="00FC68DB" w:rsidRPr="00226A3F" w:rsidRDefault="00FC68DB" w:rsidP="00B202D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4B5BA"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01A4A090" w14:textId="77777777" w:rsidTr="00FC68DB">
        <w:trPr>
          <w:jc w:val="center"/>
        </w:trPr>
        <w:tc>
          <w:tcPr>
            <w:tcW w:w="1247" w:type="dxa"/>
            <w:tcBorders>
              <w:top w:val="dotted" w:sz="4" w:space="0" w:color="000000"/>
              <w:left w:val="single" w:sz="8" w:space="0" w:color="000000"/>
              <w:bottom w:val="dotted" w:sz="4" w:space="0" w:color="000000"/>
              <w:right w:val="nil"/>
            </w:tcBorders>
          </w:tcPr>
          <w:p w14:paraId="38C19C83" w14:textId="77777777" w:rsidR="00FC68DB" w:rsidRDefault="00FC68DB" w:rsidP="00B202D2">
            <w:pPr>
              <w:suppressAutoHyphens/>
              <w:rPr>
                <w:rFonts w:cs="Calibri"/>
                <w:sz w:val="20"/>
                <w:szCs w:val="20"/>
                <w:lang w:eastAsia="zh-CN"/>
              </w:rPr>
            </w:pPr>
            <w:r>
              <w:rPr>
                <w:sz w:val="20"/>
                <w:szCs w:val="20"/>
              </w:rPr>
              <w:t>index</w:t>
            </w:r>
          </w:p>
        </w:tc>
        <w:tc>
          <w:tcPr>
            <w:tcW w:w="1453" w:type="dxa"/>
            <w:tcBorders>
              <w:top w:val="dotted" w:sz="4" w:space="0" w:color="000000"/>
              <w:left w:val="single" w:sz="4" w:space="0" w:color="000000"/>
              <w:bottom w:val="dotted" w:sz="4" w:space="0" w:color="000000"/>
              <w:right w:val="nil"/>
            </w:tcBorders>
          </w:tcPr>
          <w:p w14:paraId="769E1A77" w14:textId="77777777" w:rsidR="00FC68DB" w:rsidRPr="00226A3F" w:rsidRDefault="00FC68DB" w:rsidP="00B202D2">
            <w:pPr>
              <w:suppressAutoHyphens/>
              <w:rPr>
                <w:sz w:val="20"/>
                <w:szCs w:val="20"/>
              </w:rPr>
            </w:pPr>
            <w:r>
              <w:rPr>
                <w:sz w:val="20"/>
                <w:szCs w:val="20"/>
              </w:rPr>
              <w:t>Integer</w:t>
            </w:r>
          </w:p>
        </w:tc>
        <w:tc>
          <w:tcPr>
            <w:tcW w:w="1433" w:type="dxa"/>
            <w:tcBorders>
              <w:top w:val="dotted" w:sz="4" w:space="0" w:color="000000"/>
              <w:left w:val="single" w:sz="4" w:space="0" w:color="000000"/>
              <w:bottom w:val="dotted" w:sz="4" w:space="0" w:color="000000"/>
              <w:right w:val="nil"/>
            </w:tcBorders>
          </w:tcPr>
          <w:p w14:paraId="2A6A2F02" w14:textId="77777777" w:rsidR="00FC68DB" w:rsidRDefault="00FC68DB" w:rsidP="00B202D2">
            <w:pPr>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469A293B" w14:textId="77777777" w:rsidR="00FC68DB" w:rsidRPr="00226A3F" w:rsidRDefault="00FC68DB" w:rsidP="00B202D2">
            <w:pPr>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232C9D8B" w14:textId="77777777" w:rsidR="00FC68DB" w:rsidRPr="00226A3F" w:rsidRDefault="00FC68DB" w:rsidP="00B202D2">
            <w:pPr>
              <w:suppressAutoHyphens/>
              <w:rPr>
                <w:sz w:val="20"/>
                <w:szCs w:val="20"/>
              </w:rPr>
            </w:pPr>
            <w:r>
              <w:rPr>
                <w:sz w:val="20"/>
                <w:szCs w:val="20"/>
              </w:rPr>
              <w:t>unique within the parent element</w:t>
            </w:r>
          </w:p>
        </w:tc>
      </w:tr>
    </w:tbl>
    <w:p w14:paraId="23B0573B" w14:textId="31DB028D" w:rsidR="00FC68DB" w:rsidRDefault="00FC68DB" w:rsidP="00B202D2">
      <w:pPr>
        <w:pStyle w:val="Beschriftung"/>
        <w:spacing w:before="120"/>
      </w:pPr>
      <w:bookmarkStart w:id="500" w:name="_Toc440039082"/>
      <w:bookmarkStart w:id="501" w:name="_Toc3566433"/>
      <w:bookmarkStart w:id="502" w:name="_Toc34747436"/>
      <w:bookmarkStart w:id="503" w:name="_Toc77095884"/>
      <w:r>
        <w:t xml:space="preserve">Table </w:t>
      </w:r>
      <w:r>
        <w:fldChar w:fldCharType="begin"/>
      </w:r>
      <w:r>
        <w:instrText xml:space="preserve"> SEQ Table \* ARABIC </w:instrText>
      </w:r>
      <w:r>
        <w:fldChar w:fldCharType="separate"/>
      </w:r>
      <w:r w:rsidR="008116BB">
        <w:rPr>
          <w:noProof/>
        </w:rPr>
        <w:t>26</w:t>
      </w:r>
      <w:r>
        <w:fldChar w:fldCharType="end"/>
      </w:r>
      <w:r>
        <w:t xml:space="preserve">: Attributes of </w:t>
      </w:r>
      <w:r w:rsidRPr="00503746">
        <w:rPr>
          <w:rStyle w:val="elementdeftypeChar"/>
          <w:rFonts w:eastAsia="Calibri"/>
          <w:b w:val="0"/>
        </w:rPr>
        <w:t>&lt;</w:t>
      </w:r>
      <w:r>
        <w:rPr>
          <w:rStyle w:val="elementdeftypeChar"/>
          <w:rFonts w:eastAsia="Calibri"/>
          <w:b w:val="0"/>
        </w:rPr>
        <w:t>value/</w:t>
      </w:r>
      <w:r w:rsidRPr="00503746">
        <w:rPr>
          <w:rStyle w:val="elementdeftypeChar"/>
          <w:rFonts w:eastAsia="Calibri"/>
          <w:b w:val="0"/>
        </w:rPr>
        <w:t>&gt;</w:t>
      </w:r>
      <w:r>
        <w:t xml:space="preserve"> element inside &lt;</w:t>
      </w:r>
      <w:proofErr w:type="spellStart"/>
      <w:r w:rsidRPr="008F0942">
        <w:rPr>
          <w:rFonts w:ascii="Courier New" w:hAnsi="Courier New" w:cs="Courier New"/>
        </w:rPr>
        <w:t>string_list</w:t>
      </w:r>
      <w:proofErr w:type="spellEnd"/>
      <w:r>
        <w:t>/&gt;</w:t>
      </w:r>
      <w:bookmarkEnd w:id="500"/>
      <w:bookmarkEnd w:id="501"/>
      <w:bookmarkEnd w:id="502"/>
      <w:bookmarkEnd w:id="503"/>
    </w:p>
    <w:p w14:paraId="3F0F3EA3" w14:textId="77777777" w:rsidR="00FC68DB" w:rsidRDefault="00FC68DB" w:rsidP="00B202D2">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real_list</w:t>
      </w:r>
      <w:proofErr w:type="spellEnd"/>
      <w:r w:rsidRPr="008F0942">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0FE871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6E2CE24"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60B11D9"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B87258"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C0782DE"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73463E0"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7D58AEF8" w14:textId="77777777" w:rsidTr="00FC68DB">
        <w:trPr>
          <w:jc w:val="center"/>
        </w:trPr>
        <w:tc>
          <w:tcPr>
            <w:tcW w:w="1526" w:type="dxa"/>
            <w:tcBorders>
              <w:top w:val="single" w:sz="8" w:space="0" w:color="000000"/>
              <w:left w:val="single" w:sz="8" w:space="0" w:color="000000"/>
              <w:bottom w:val="single" w:sz="4" w:space="0" w:color="auto"/>
              <w:right w:val="nil"/>
            </w:tcBorders>
          </w:tcPr>
          <w:p w14:paraId="63542F66" w14:textId="77777777" w:rsidR="00FC68DB" w:rsidRDefault="00FC68DB" w:rsidP="00B202D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2FAB3CDD" w14:textId="77777777" w:rsidR="00FC68DB" w:rsidRPr="00226A3F" w:rsidRDefault="00FC68DB" w:rsidP="00B202D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574AB7D6" w14:textId="77777777" w:rsidR="00FC68DB" w:rsidRDefault="00FC68DB" w:rsidP="00B202D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687B6681" w14:textId="77777777" w:rsidR="00FC68DB" w:rsidRPr="00226A3F" w:rsidRDefault="00FC68DB" w:rsidP="00B202D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611853EE" w14:textId="77777777" w:rsidR="00FC68DB" w:rsidRPr="00226A3F" w:rsidRDefault="00FC68DB" w:rsidP="00B202D2">
            <w:pPr>
              <w:keepNext/>
              <w:suppressAutoHyphens/>
              <w:rPr>
                <w:sz w:val="20"/>
                <w:szCs w:val="20"/>
              </w:rPr>
            </w:pPr>
            <w:r>
              <w:rPr>
                <w:sz w:val="20"/>
                <w:szCs w:val="20"/>
              </w:rPr>
              <w:t>Non-empty string</w:t>
            </w:r>
          </w:p>
        </w:tc>
      </w:tr>
    </w:tbl>
    <w:p w14:paraId="4E3D544F" w14:textId="59FB529E" w:rsidR="00FC68DB" w:rsidRDefault="00FC68DB" w:rsidP="00B202D2">
      <w:pPr>
        <w:pStyle w:val="Beschriftung"/>
        <w:spacing w:before="120"/>
      </w:pPr>
      <w:bookmarkStart w:id="504" w:name="_Toc440039083"/>
      <w:bookmarkStart w:id="505" w:name="_Toc3566434"/>
      <w:bookmarkStart w:id="506" w:name="_Toc34747437"/>
      <w:bookmarkStart w:id="507" w:name="_Toc77095885"/>
      <w:r>
        <w:t xml:space="preserve">Table </w:t>
      </w:r>
      <w:r>
        <w:fldChar w:fldCharType="begin"/>
      </w:r>
      <w:r>
        <w:instrText xml:space="preserve"> SEQ Table \* ARABIC </w:instrText>
      </w:r>
      <w:r>
        <w:fldChar w:fldCharType="separate"/>
      </w:r>
      <w:r w:rsidR="008116BB">
        <w:rPr>
          <w:noProof/>
        </w:rPr>
        <w:t>27</w:t>
      </w:r>
      <w:r>
        <w:fldChar w:fldCharType="end"/>
      </w:r>
      <w:r>
        <w:t xml:space="preserve">: Attributes of </w:t>
      </w:r>
      <w:r w:rsidRPr="00503746">
        <w:rPr>
          <w:rStyle w:val="elementdeftypeChar"/>
          <w:rFonts w:eastAsia="Calibri"/>
          <w:b w:val="0"/>
        </w:rPr>
        <w:t>&lt;</w:t>
      </w:r>
      <w:proofErr w:type="spellStart"/>
      <w:r>
        <w:rPr>
          <w:rStyle w:val="elementdeftypeChar"/>
          <w:rFonts w:eastAsia="Calibri"/>
          <w:b w:val="0"/>
        </w:rPr>
        <w:t>real_list</w:t>
      </w:r>
      <w:proofErr w:type="spellEnd"/>
      <w:r>
        <w:rPr>
          <w:rStyle w:val="elementdeftypeChar"/>
          <w:rFonts w:eastAsia="Calibri"/>
          <w:b w:val="0"/>
        </w:rPr>
        <w:t>/</w:t>
      </w:r>
      <w:r w:rsidRPr="00503746">
        <w:rPr>
          <w:rStyle w:val="elementdeftypeChar"/>
          <w:rFonts w:eastAsia="Calibri"/>
          <w:b w:val="0"/>
        </w:rPr>
        <w:t>&gt;</w:t>
      </w:r>
      <w:r>
        <w:t xml:space="preserve"> element</w:t>
      </w:r>
      <w:bookmarkEnd w:id="504"/>
      <w:bookmarkEnd w:id="505"/>
      <w:bookmarkEnd w:id="506"/>
      <w:bookmarkEnd w:id="507"/>
    </w:p>
    <w:p w14:paraId="21D82A0D" w14:textId="77777777" w:rsidR="00FC68DB" w:rsidRDefault="00FC68DB" w:rsidP="00B202D2">
      <w:pPr>
        <w:spacing w:before="120"/>
      </w:pPr>
      <w:r w:rsidRPr="008F0942">
        <w:rPr>
          <w:rFonts w:ascii="Courier New" w:hAnsi="Courier New" w:cs="Courier New"/>
          <w:b/>
          <w:i/>
          <w:sz w:val="18"/>
          <w:szCs w:val="18"/>
        </w:rPr>
        <w:t>&lt;</w:t>
      </w:r>
      <w:proofErr w:type="spellStart"/>
      <w:r w:rsidRPr="008F0942">
        <w:rPr>
          <w:rFonts w:ascii="Courier New" w:hAnsi="Courier New" w:cs="Courier New"/>
          <w:b/>
          <w:i/>
          <w:sz w:val="18"/>
          <w:szCs w:val="18"/>
        </w:rPr>
        <w:t>real_list</w:t>
      </w:r>
      <w:proofErr w:type="spellEnd"/>
      <w:r w:rsidRPr="008F0942">
        <w:rPr>
          <w:rFonts w:ascii="Courier New" w:hAnsi="Courier New" w:cs="Courier New"/>
          <w:b/>
          <w:i/>
          <w:sz w:val="18"/>
          <w:szCs w:val="18"/>
        </w:rPr>
        <w: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C68DB" w:rsidRPr="007055D9" w14:paraId="1C45844E" w14:textId="77777777" w:rsidTr="00FC68DB">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CD1F5E8" w14:textId="77777777" w:rsidR="00FC68DB" w:rsidRPr="007055D9" w:rsidRDefault="00FC68DB" w:rsidP="00A11911">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D3C689" w14:textId="77777777" w:rsidR="00FC68DB" w:rsidRPr="007055D9" w:rsidRDefault="00FC68DB" w:rsidP="00A11911">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7435FB" w14:textId="77777777" w:rsidR="00FC68DB" w:rsidRPr="007055D9" w:rsidRDefault="00FC68DB" w:rsidP="00A11911">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47D192" w14:textId="77777777" w:rsidR="00FC68DB" w:rsidRPr="007055D9" w:rsidRDefault="00FC68DB" w:rsidP="00A11911">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FC3C1" w14:textId="77777777" w:rsidR="00FC68DB" w:rsidRPr="007055D9" w:rsidRDefault="00FC68DB" w:rsidP="00A11911">
            <w:pPr>
              <w:keepNext/>
              <w:rPr>
                <w:b/>
                <w:i/>
              </w:rPr>
            </w:pPr>
            <w:r w:rsidRPr="00226A3F">
              <w:rPr>
                <w:b/>
                <w:i/>
              </w:rPr>
              <w:t>Constraint</w:t>
            </w:r>
            <w:r>
              <w:rPr>
                <w:b/>
                <w:i/>
              </w:rPr>
              <w:t>s / Remarks</w:t>
            </w:r>
          </w:p>
        </w:tc>
      </w:tr>
      <w:tr w:rsidR="00FC68DB" w:rsidRPr="00702EBE" w14:paraId="4B3EA942" w14:textId="77777777" w:rsidTr="00FC68DB">
        <w:trPr>
          <w:jc w:val="center"/>
        </w:trPr>
        <w:tc>
          <w:tcPr>
            <w:tcW w:w="1849" w:type="dxa"/>
            <w:shd w:val="clear" w:color="auto" w:fill="auto"/>
            <w:vAlign w:val="bottom"/>
          </w:tcPr>
          <w:p w14:paraId="31F158DD" w14:textId="77777777" w:rsidR="00FC68DB" w:rsidRPr="00702EBE" w:rsidRDefault="00FC68DB" w:rsidP="00B202D2">
            <w:pPr>
              <w:rPr>
                <w:sz w:val="20"/>
                <w:szCs w:val="20"/>
              </w:rPr>
            </w:pPr>
            <w:r>
              <w:rPr>
                <w:sz w:val="20"/>
                <w:szCs w:val="20"/>
              </w:rPr>
              <w:t>value</w:t>
            </w:r>
          </w:p>
        </w:tc>
        <w:tc>
          <w:tcPr>
            <w:tcW w:w="1620" w:type="dxa"/>
          </w:tcPr>
          <w:p w14:paraId="12EAD66D" w14:textId="77777777" w:rsidR="00FC68DB" w:rsidRDefault="00FC68DB" w:rsidP="00B202D2">
            <w:pPr>
              <w:rPr>
                <w:sz w:val="20"/>
                <w:szCs w:val="20"/>
              </w:rPr>
            </w:pPr>
            <w:r>
              <w:rPr>
                <w:sz w:val="20"/>
                <w:szCs w:val="20"/>
              </w:rPr>
              <w:t>Floating point</w:t>
            </w:r>
          </w:p>
        </w:tc>
        <w:tc>
          <w:tcPr>
            <w:tcW w:w="1620" w:type="dxa"/>
            <w:shd w:val="clear" w:color="auto" w:fill="auto"/>
            <w:vAlign w:val="bottom"/>
          </w:tcPr>
          <w:p w14:paraId="5630D9A8"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2B1AD581" w14:textId="77777777" w:rsidR="00FC68DB" w:rsidRPr="00702EBE" w:rsidRDefault="00FC68DB" w:rsidP="00B202D2">
            <w:pPr>
              <w:rPr>
                <w:sz w:val="20"/>
                <w:szCs w:val="20"/>
              </w:rPr>
            </w:pPr>
            <w:r>
              <w:rPr>
                <w:sz w:val="20"/>
                <w:szCs w:val="20"/>
              </w:rPr>
              <w:t>Required</w:t>
            </w:r>
          </w:p>
        </w:tc>
        <w:tc>
          <w:tcPr>
            <w:tcW w:w="2520" w:type="dxa"/>
            <w:shd w:val="clear" w:color="auto" w:fill="auto"/>
          </w:tcPr>
          <w:p w14:paraId="3F7D76AD" w14:textId="77777777" w:rsidR="00FC68DB" w:rsidRPr="00590219" w:rsidRDefault="00FC68DB" w:rsidP="00B202D2">
            <w:pPr>
              <w:autoSpaceDE w:val="0"/>
              <w:autoSpaceDN w:val="0"/>
              <w:adjustRightInd w:val="0"/>
              <w:spacing w:after="0"/>
              <w:rPr>
                <w:rFonts w:cs="Calibri"/>
                <w:sz w:val="20"/>
                <w:szCs w:val="20"/>
                <w:lang w:eastAsia="en-GB"/>
              </w:rPr>
            </w:pPr>
            <w:r>
              <w:rPr>
                <w:rFonts w:cs="Calibri"/>
                <w:sz w:val="20"/>
                <w:szCs w:val="20"/>
                <w:lang w:eastAsia="en-GB"/>
              </w:rPr>
              <w:t>-</w:t>
            </w:r>
          </w:p>
        </w:tc>
      </w:tr>
    </w:tbl>
    <w:p w14:paraId="3DF01DB9" w14:textId="77777777" w:rsidR="00FC68DB" w:rsidRDefault="00FC68DB" w:rsidP="00B202D2">
      <w:pPr>
        <w:keepNext/>
        <w:spacing w:before="120"/>
      </w:pPr>
      <w:r>
        <w:lastRenderedPageBreak/>
        <w:t xml:space="preserve">Where </w:t>
      </w:r>
      <w:r w:rsidRPr="008F0942">
        <w:rPr>
          <w:rFonts w:ascii="Courier New" w:hAnsi="Courier New" w:cs="Courier New"/>
          <w:b/>
          <w:i/>
          <w:sz w:val="18"/>
          <w:szCs w:val="18"/>
        </w:rPr>
        <w:t>&lt;</w:t>
      </w:r>
      <w:r w:rsidRPr="00916E1F">
        <w:rPr>
          <w:rFonts w:ascii="Courier New" w:hAnsi="Courier New" w:cs="Courier New"/>
          <w:b/>
          <w:i/>
          <w:sz w:val="18"/>
          <w:szCs w:val="18"/>
        </w:rPr>
        <w:t>value/</w:t>
      </w:r>
      <w:r w:rsidRPr="008F0942">
        <w:rPr>
          <w:rFonts w:ascii="Courier New" w:hAnsi="Courier New" w:cs="Courier New"/>
          <w:b/>
          <w:i/>
          <w:sz w:val="18"/>
          <w:szCs w:val="18"/>
        </w:rPr>
        <w:t>&gt;</w:t>
      </w:r>
      <w:r>
        <w:t xml:space="preserve"> within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real_list</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is specified as:</w:t>
      </w:r>
    </w:p>
    <w:tbl>
      <w:tblPr>
        <w:tblW w:w="8402" w:type="dxa"/>
        <w:jc w:val="center"/>
        <w:tblLayout w:type="fixed"/>
        <w:tblLook w:val="04A0" w:firstRow="1" w:lastRow="0" w:firstColumn="1" w:lastColumn="0" w:noHBand="0" w:noVBand="1"/>
      </w:tblPr>
      <w:tblGrid>
        <w:gridCol w:w="1247"/>
        <w:gridCol w:w="1554"/>
        <w:gridCol w:w="1433"/>
        <w:gridCol w:w="1055"/>
        <w:gridCol w:w="3113"/>
      </w:tblGrid>
      <w:tr w:rsidR="00FC68DB" w:rsidRPr="000F7EEA" w14:paraId="45A23427" w14:textId="77777777" w:rsidTr="00FC68DB">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3FB10664" w14:textId="77777777" w:rsidR="00FC68DB" w:rsidRPr="00226A3F" w:rsidRDefault="00FC68DB" w:rsidP="00B202D2">
            <w:pPr>
              <w:keepNext/>
              <w:suppressAutoHyphens/>
              <w:rPr>
                <w:rFonts w:cs="Calibri"/>
                <w:b/>
                <w:i/>
                <w:lang w:eastAsia="zh-CN"/>
              </w:rPr>
            </w:pPr>
            <w:r w:rsidRPr="00226A3F">
              <w:rPr>
                <w:b/>
                <w:i/>
              </w:rPr>
              <w:t>Attributes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054F0F69" w14:textId="77777777" w:rsidR="00FC68DB" w:rsidRPr="00226A3F" w:rsidRDefault="00FC68DB" w:rsidP="00B202D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450EE3E5" w14:textId="77777777" w:rsidR="00FC68DB" w:rsidRPr="00226A3F" w:rsidRDefault="00FC68DB" w:rsidP="00B202D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7499D3C" w14:textId="77777777" w:rsidR="00FC68DB" w:rsidRPr="00226A3F" w:rsidRDefault="00FC68DB" w:rsidP="00B202D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E21E6DC"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2B31B27D" w14:textId="77777777" w:rsidTr="00FC68DB">
        <w:trPr>
          <w:jc w:val="center"/>
        </w:trPr>
        <w:tc>
          <w:tcPr>
            <w:tcW w:w="1247" w:type="dxa"/>
            <w:tcBorders>
              <w:top w:val="dotted" w:sz="4" w:space="0" w:color="000000"/>
              <w:left w:val="single" w:sz="8" w:space="0" w:color="000000"/>
              <w:bottom w:val="dotted" w:sz="4" w:space="0" w:color="000000"/>
              <w:right w:val="nil"/>
            </w:tcBorders>
          </w:tcPr>
          <w:p w14:paraId="7AB798C7" w14:textId="77777777" w:rsidR="00FC68DB" w:rsidRDefault="00FC68DB" w:rsidP="00B202D2">
            <w:pPr>
              <w:keepNext/>
              <w:suppressAutoHyphens/>
              <w:rPr>
                <w:rFonts w:cs="Calibri"/>
                <w:sz w:val="20"/>
                <w:szCs w:val="20"/>
                <w:lang w:eastAsia="zh-CN"/>
              </w:rPr>
            </w:pPr>
            <w:r>
              <w:rPr>
                <w:sz w:val="20"/>
                <w:szCs w:val="20"/>
              </w:rPr>
              <w:t>index</w:t>
            </w:r>
          </w:p>
        </w:tc>
        <w:tc>
          <w:tcPr>
            <w:tcW w:w="1554" w:type="dxa"/>
            <w:tcBorders>
              <w:top w:val="dotted" w:sz="4" w:space="0" w:color="000000"/>
              <w:left w:val="single" w:sz="4" w:space="0" w:color="000000"/>
              <w:bottom w:val="dotted" w:sz="4" w:space="0" w:color="000000"/>
              <w:right w:val="nil"/>
            </w:tcBorders>
          </w:tcPr>
          <w:p w14:paraId="706CF79C" w14:textId="77777777" w:rsidR="00FC68DB" w:rsidRPr="00226A3F" w:rsidRDefault="00FC68DB" w:rsidP="00B202D2">
            <w:pPr>
              <w:keepNext/>
              <w:suppressAutoHyphens/>
              <w:rPr>
                <w:sz w:val="20"/>
                <w:szCs w:val="20"/>
              </w:rPr>
            </w:pPr>
            <w:r>
              <w:rPr>
                <w:sz w:val="20"/>
                <w:szCs w:val="20"/>
              </w:rPr>
              <w:t>integer</w:t>
            </w:r>
          </w:p>
        </w:tc>
        <w:tc>
          <w:tcPr>
            <w:tcW w:w="1433" w:type="dxa"/>
            <w:tcBorders>
              <w:top w:val="dotted" w:sz="4" w:space="0" w:color="000000"/>
              <w:left w:val="single" w:sz="4" w:space="0" w:color="000000"/>
              <w:bottom w:val="dotted" w:sz="4" w:space="0" w:color="000000"/>
              <w:right w:val="nil"/>
            </w:tcBorders>
          </w:tcPr>
          <w:p w14:paraId="1F641C7A" w14:textId="77777777" w:rsidR="00FC68DB" w:rsidRDefault="00FC68DB" w:rsidP="00B202D2">
            <w:pPr>
              <w:keepNext/>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5EA53116" w14:textId="77777777" w:rsidR="00FC68DB" w:rsidRPr="00226A3F" w:rsidRDefault="00FC68DB" w:rsidP="00B202D2">
            <w:pPr>
              <w:keepNext/>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0258FEC0" w14:textId="77777777" w:rsidR="00FC68DB" w:rsidRPr="00226A3F" w:rsidRDefault="00FC68DB" w:rsidP="00B202D2">
            <w:pPr>
              <w:keepNext/>
              <w:suppressAutoHyphens/>
              <w:rPr>
                <w:sz w:val="20"/>
                <w:szCs w:val="20"/>
              </w:rPr>
            </w:pPr>
            <w:r>
              <w:rPr>
                <w:sz w:val="20"/>
                <w:szCs w:val="20"/>
              </w:rPr>
              <w:t>unique within the parent element</w:t>
            </w:r>
          </w:p>
        </w:tc>
      </w:tr>
    </w:tbl>
    <w:p w14:paraId="2C993BBB" w14:textId="0DBE09FB" w:rsidR="00FC68DB" w:rsidRDefault="00FC68DB" w:rsidP="00B202D2">
      <w:pPr>
        <w:pStyle w:val="Beschriftung"/>
        <w:spacing w:before="120"/>
      </w:pPr>
      <w:bookmarkStart w:id="508" w:name="_Toc440039084"/>
      <w:bookmarkStart w:id="509" w:name="_Toc3566435"/>
      <w:bookmarkStart w:id="510" w:name="_Toc34747438"/>
      <w:bookmarkStart w:id="511" w:name="_Toc77095886"/>
      <w:r>
        <w:t xml:space="preserve">Table </w:t>
      </w:r>
      <w:r>
        <w:fldChar w:fldCharType="begin"/>
      </w:r>
      <w:r>
        <w:instrText xml:space="preserve"> SEQ Table \* ARABIC </w:instrText>
      </w:r>
      <w:r>
        <w:fldChar w:fldCharType="separate"/>
      </w:r>
      <w:r w:rsidR="008116BB">
        <w:rPr>
          <w:noProof/>
        </w:rPr>
        <w:t>28</w:t>
      </w:r>
      <w:r>
        <w:fldChar w:fldCharType="end"/>
      </w:r>
      <w:r>
        <w:t xml:space="preserve">: Attributes of </w:t>
      </w:r>
      <w:r w:rsidRPr="00503746">
        <w:rPr>
          <w:rStyle w:val="elementdeftypeChar"/>
          <w:rFonts w:eastAsia="Calibri"/>
          <w:b w:val="0"/>
        </w:rPr>
        <w:t>&lt;</w:t>
      </w:r>
      <w:r>
        <w:rPr>
          <w:rStyle w:val="elementdeftypeChar"/>
          <w:rFonts w:eastAsia="Calibri"/>
          <w:b w:val="0"/>
        </w:rPr>
        <w:t>value</w:t>
      </w:r>
      <w:r w:rsidRPr="00503746">
        <w:rPr>
          <w:rStyle w:val="elementdeftypeChar"/>
          <w:rFonts w:eastAsia="Calibri"/>
          <w:b w:val="0"/>
        </w:rPr>
        <w:t>&gt;</w:t>
      </w:r>
      <w:r>
        <w:t xml:space="preserve"> element inside &lt;</w:t>
      </w:r>
      <w:proofErr w:type="spellStart"/>
      <w:r w:rsidRPr="008F0942">
        <w:rPr>
          <w:rFonts w:ascii="Courier New" w:hAnsi="Courier New" w:cs="Courier New"/>
        </w:rPr>
        <w:t>real_list</w:t>
      </w:r>
      <w:proofErr w:type="spellEnd"/>
      <w:r>
        <w:t>/&gt;</w:t>
      </w:r>
      <w:bookmarkEnd w:id="508"/>
      <w:bookmarkEnd w:id="509"/>
      <w:bookmarkEnd w:id="510"/>
      <w:bookmarkEnd w:id="511"/>
    </w:p>
    <w:p w14:paraId="0D954902" w14:textId="77777777" w:rsidR="00FC68DB" w:rsidRDefault="00FC68DB" w:rsidP="00B202D2">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int_</w:t>
      </w:r>
      <w:r>
        <w:rPr>
          <w:rFonts w:ascii="Courier New" w:hAnsi="Courier New" w:cs="Courier New"/>
          <w:b/>
          <w:i/>
          <w:sz w:val="18"/>
          <w:szCs w:val="18"/>
        </w:rPr>
        <w:t>l</w:t>
      </w:r>
      <w:r w:rsidRPr="008F0942">
        <w:rPr>
          <w:rFonts w:ascii="Courier New" w:hAnsi="Courier New" w:cs="Courier New"/>
          <w:b/>
          <w:i/>
          <w:sz w:val="18"/>
          <w:szCs w:val="18"/>
        </w:rPr>
        <w:t>ist</w:t>
      </w:r>
      <w:proofErr w:type="spellEnd"/>
      <w:r w:rsidRPr="008F0942">
        <w:rPr>
          <w:rFonts w:ascii="Courier New" w:hAnsi="Courier New" w:cs="Courier New"/>
          <w:b/>
          <w:i/>
          <w:sz w:val="18"/>
          <w:szCs w:val="18"/>
        </w:rPr>
        <w:t>/</w:t>
      </w:r>
      <w:r w:rsidRPr="00BF11F3">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7F0E8D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31E7D90"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3C3BAC1"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6E055DA"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74A80F0"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0412AAA"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37D2C338" w14:textId="77777777" w:rsidTr="00FC68DB">
        <w:trPr>
          <w:jc w:val="center"/>
        </w:trPr>
        <w:tc>
          <w:tcPr>
            <w:tcW w:w="1526" w:type="dxa"/>
            <w:tcBorders>
              <w:top w:val="single" w:sz="8" w:space="0" w:color="000000"/>
              <w:left w:val="single" w:sz="8" w:space="0" w:color="000000"/>
              <w:bottom w:val="single" w:sz="4" w:space="0" w:color="auto"/>
              <w:right w:val="nil"/>
            </w:tcBorders>
          </w:tcPr>
          <w:p w14:paraId="6C548E59" w14:textId="77777777" w:rsidR="00FC68DB" w:rsidRDefault="00FC68DB" w:rsidP="00B202D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02E5E100" w14:textId="77777777" w:rsidR="00FC68DB" w:rsidRPr="00226A3F" w:rsidRDefault="00FC68DB" w:rsidP="00B202D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7F5696F" w14:textId="77777777" w:rsidR="00FC68DB" w:rsidRDefault="00FC68DB" w:rsidP="00B202D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2CDA9627" w14:textId="77777777" w:rsidR="00FC68DB" w:rsidRPr="00226A3F" w:rsidRDefault="00FC68DB" w:rsidP="00B202D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8BF23F1" w14:textId="77777777" w:rsidR="00FC68DB" w:rsidRPr="00226A3F" w:rsidRDefault="00FC68DB" w:rsidP="00B202D2">
            <w:pPr>
              <w:keepNext/>
              <w:suppressAutoHyphens/>
              <w:rPr>
                <w:sz w:val="20"/>
                <w:szCs w:val="20"/>
              </w:rPr>
            </w:pPr>
            <w:r>
              <w:rPr>
                <w:sz w:val="20"/>
                <w:szCs w:val="20"/>
              </w:rPr>
              <w:t>Non-empty string</w:t>
            </w:r>
          </w:p>
        </w:tc>
      </w:tr>
    </w:tbl>
    <w:p w14:paraId="2B98200D" w14:textId="04A2FA69" w:rsidR="00FC68DB" w:rsidRDefault="00FC68DB" w:rsidP="00B202D2">
      <w:pPr>
        <w:pStyle w:val="Beschriftung"/>
        <w:spacing w:before="120"/>
      </w:pPr>
      <w:bookmarkStart w:id="512" w:name="_Toc440039085"/>
      <w:bookmarkStart w:id="513" w:name="_Toc3566436"/>
      <w:bookmarkStart w:id="514" w:name="_Toc34747439"/>
      <w:bookmarkStart w:id="515" w:name="_Toc77095887"/>
      <w:r>
        <w:t xml:space="preserve">Table </w:t>
      </w:r>
      <w:r>
        <w:fldChar w:fldCharType="begin"/>
      </w:r>
      <w:r>
        <w:instrText xml:space="preserve"> SEQ Table \* ARABIC </w:instrText>
      </w:r>
      <w:r>
        <w:fldChar w:fldCharType="separate"/>
      </w:r>
      <w:r w:rsidR="008116BB">
        <w:rPr>
          <w:noProof/>
        </w:rPr>
        <w:t>29</w:t>
      </w:r>
      <w:r>
        <w:fldChar w:fldCharType="end"/>
      </w:r>
      <w:r>
        <w:t xml:space="preserve">: Attributes of </w:t>
      </w:r>
      <w:r w:rsidRPr="00503746">
        <w:rPr>
          <w:rStyle w:val="elementdeftypeChar"/>
          <w:rFonts w:eastAsia="Calibri"/>
          <w:b w:val="0"/>
        </w:rPr>
        <w:t>&lt;</w:t>
      </w:r>
      <w:proofErr w:type="spellStart"/>
      <w:r>
        <w:rPr>
          <w:rStyle w:val="elementdeftypeChar"/>
          <w:rFonts w:eastAsia="Calibri"/>
          <w:b w:val="0"/>
        </w:rPr>
        <w:t>int_list</w:t>
      </w:r>
      <w:proofErr w:type="spellEnd"/>
      <w:r>
        <w:rPr>
          <w:rStyle w:val="elementdeftypeChar"/>
          <w:rFonts w:eastAsia="Calibri"/>
          <w:b w:val="0"/>
        </w:rPr>
        <w:t>/</w:t>
      </w:r>
      <w:r w:rsidRPr="00503746">
        <w:rPr>
          <w:rStyle w:val="elementdeftypeChar"/>
          <w:rFonts w:eastAsia="Calibri"/>
          <w:b w:val="0"/>
        </w:rPr>
        <w:t>&gt;</w:t>
      </w:r>
      <w:r>
        <w:t xml:space="preserve"> element</w:t>
      </w:r>
      <w:bookmarkEnd w:id="512"/>
      <w:bookmarkEnd w:id="513"/>
      <w:bookmarkEnd w:id="514"/>
      <w:bookmarkEnd w:id="515"/>
    </w:p>
    <w:p w14:paraId="06124AFF" w14:textId="77777777" w:rsidR="00FC68DB" w:rsidRDefault="00FC68DB" w:rsidP="00B202D2">
      <w:pPr>
        <w:keepNext/>
        <w:spacing w:before="120"/>
      </w:pPr>
      <w:r w:rsidRPr="00BF11F3">
        <w:rPr>
          <w:rFonts w:ascii="Courier New" w:hAnsi="Courier New" w:cs="Courier New"/>
          <w:b/>
          <w:i/>
          <w:sz w:val="18"/>
          <w:szCs w:val="18"/>
        </w:rPr>
        <w:t>&lt;</w:t>
      </w:r>
      <w:proofErr w:type="spellStart"/>
      <w:r w:rsidRPr="00BF11F3">
        <w:rPr>
          <w:rFonts w:ascii="Courier New" w:hAnsi="Courier New" w:cs="Courier New"/>
          <w:b/>
          <w:i/>
          <w:sz w:val="18"/>
          <w:szCs w:val="18"/>
        </w:rPr>
        <w:t>int_list</w:t>
      </w:r>
      <w:proofErr w:type="spellEnd"/>
      <w:r w:rsidRPr="00BF11F3">
        <w:rPr>
          <w:rFonts w:ascii="Courier New" w:hAnsi="Courier New" w:cs="Courier New"/>
          <w:b/>
          <w:i/>
          <w:sz w:val="18"/>
          <w:szCs w:val="18"/>
        </w:rPr>
        <w: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C68DB" w:rsidRPr="007055D9" w14:paraId="7E545D1C" w14:textId="77777777" w:rsidTr="00FC68DB">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6D3DBED" w14:textId="77777777" w:rsidR="00FC68DB" w:rsidRPr="007055D9" w:rsidRDefault="00FC68DB" w:rsidP="00B202D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8CAEC" w14:textId="77777777" w:rsidR="00FC68DB" w:rsidRPr="007055D9" w:rsidRDefault="00FC68DB" w:rsidP="00B202D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7D7F93" w14:textId="77777777" w:rsidR="00FC68DB" w:rsidRPr="007055D9" w:rsidRDefault="00FC68DB" w:rsidP="00B202D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93FAF3" w14:textId="77777777" w:rsidR="00FC68DB" w:rsidRPr="007055D9" w:rsidRDefault="00FC68DB" w:rsidP="00B202D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B0F203C" w14:textId="77777777" w:rsidR="00FC68DB" w:rsidRPr="007055D9" w:rsidRDefault="00FC68DB" w:rsidP="00B202D2">
            <w:pPr>
              <w:keepNext/>
              <w:rPr>
                <w:b/>
                <w:i/>
              </w:rPr>
            </w:pPr>
            <w:r w:rsidRPr="00226A3F">
              <w:rPr>
                <w:b/>
                <w:i/>
              </w:rPr>
              <w:t>Constraint</w:t>
            </w:r>
            <w:r>
              <w:rPr>
                <w:b/>
                <w:i/>
              </w:rPr>
              <w:t>s / Remarks</w:t>
            </w:r>
          </w:p>
        </w:tc>
      </w:tr>
      <w:tr w:rsidR="00FC68DB" w:rsidRPr="00702EBE" w14:paraId="7C47505A" w14:textId="77777777" w:rsidTr="00FC68DB">
        <w:trPr>
          <w:jc w:val="center"/>
        </w:trPr>
        <w:tc>
          <w:tcPr>
            <w:tcW w:w="1849" w:type="dxa"/>
            <w:shd w:val="clear" w:color="auto" w:fill="auto"/>
            <w:vAlign w:val="bottom"/>
          </w:tcPr>
          <w:p w14:paraId="0584E7AC" w14:textId="77777777" w:rsidR="00FC68DB" w:rsidRPr="00702EBE" w:rsidRDefault="00FC68DB" w:rsidP="00B202D2">
            <w:pPr>
              <w:rPr>
                <w:sz w:val="20"/>
                <w:szCs w:val="20"/>
              </w:rPr>
            </w:pPr>
            <w:r>
              <w:rPr>
                <w:sz w:val="20"/>
                <w:szCs w:val="20"/>
              </w:rPr>
              <w:t>value</w:t>
            </w:r>
          </w:p>
        </w:tc>
        <w:tc>
          <w:tcPr>
            <w:tcW w:w="1620" w:type="dxa"/>
          </w:tcPr>
          <w:p w14:paraId="56B8658F" w14:textId="77777777" w:rsidR="00FC68DB" w:rsidRDefault="00FC68DB" w:rsidP="00B202D2">
            <w:pPr>
              <w:rPr>
                <w:sz w:val="20"/>
                <w:szCs w:val="20"/>
              </w:rPr>
            </w:pPr>
            <w:r>
              <w:rPr>
                <w:sz w:val="20"/>
                <w:szCs w:val="20"/>
              </w:rPr>
              <w:t>Integer</w:t>
            </w:r>
          </w:p>
        </w:tc>
        <w:tc>
          <w:tcPr>
            <w:tcW w:w="1620" w:type="dxa"/>
            <w:shd w:val="clear" w:color="auto" w:fill="auto"/>
            <w:vAlign w:val="bottom"/>
          </w:tcPr>
          <w:p w14:paraId="7B1D0200"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22E2BF26" w14:textId="77777777" w:rsidR="00FC68DB" w:rsidRPr="00702EBE" w:rsidRDefault="00FC68DB" w:rsidP="00B202D2">
            <w:pPr>
              <w:rPr>
                <w:sz w:val="20"/>
                <w:szCs w:val="20"/>
              </w:rPr>
            </w:pPr>
            <w:r>
              <w:rPr>
                <w:sz w:val="20"/>
                <w:szCs w:val="20"/>
              </w:rPr>
              <w:t>Required</w:t>
            </w:r>
          </w:p>
        </w:tc>
        <w:tc>
          <w:tcPr>
            <w:tcW w:w="2520" w:type="dxa"/>
            <w:shd w:val="clear" w:color="auto" w:fill="auto"/>
          </w:tcPr>
          <w:p w14:paraId="6FCBE619" w14:textId="77777777" w:rsidR="00FC68DB" w:rsidRPr="00590219" w:rsidRDefault="00FC68DB" w:rsidP="00B202D2">
            <w:pPr>
              <w:autoSpaceDE w:val="0"/>
              <w:autoSpaceDN w:val="0"/>
              <w:adjustRightInd w:val="0"/>
              <w:spacing w:after="0"/>
              <w:rPr>
                <w:rFonts w:cs="Calibri"/>
                <w:sz w:val="20"/>
                <w:szCs w:val="20"/>
                <w:lang w:eastAsia="en-GB"/>
              </w:rPr>
            </w:pPr>
            <w:r>
              <w:rPr>
                <w:rFonts w:cs="Calibri"/>
                <w:sz w:val="20"/>
                <w:szCs w:val="20"/>
                <w:lang w:eastAsia="en-GB"/>
              </w:rPr>
              <w:t>-</w:t>
            </w:r>
          </w:p>
        </w:tc>
      </w:tr>
    </w:tbl>
    <w:p w14:paraId="56E295E3" w14:textId="77777777" w:rsidR="00FC68DB" w:rsidRDefault="00FC68DB" w:rsidP="00B202D2">
      <w:pPr>
        <w:keepNext/>
        <w:spacing w:before="120"/>
      </w:pPr>
      <w:r>
        <w:t xml:space="preserve">Where </w:t>
      </w:r>
      <w:r w:rsidRPr="00BF11F3">
        <w:rPr>
          <w:rFonts w:ascii="Courier New" w:hAnsi="Courier New" w:cs="Courier New"/>
          <w:b/>
          <w:i/>
          <w:sz w:val="18"/>
          <w:szCs w:val="18"/>
        </w:rPr>
        <w:t>&lt;</w:t>
      </w:r>
      <w:r w:rsidRPr="00916E1F">
        <w:rPr>
          <w:rFonts w:ascii="Courier New" w:hAnsi="Courier New" w:cs="Courier New"/>
          <w:b/>
          <w:i/>
          <w:sz w:val="18"/>
          <w:szCs w:val="18"/>
        </w:rPr>
        <w:t>value/</w:t>
      </w:r>
      <w:r w:rsidRPr="00BF11F3">
        <w:rPr>
          <w:rFonts w:ascii="Courier New" w:hAnsi="Courier New" w:cs="Courier New"/>
          <w:b/>
          <w:i/>
          <w:sz w:val="18"/>
          <w:szCs w:val="18"/>
        </w:rPr>
        <w:t>&gt;</w:t>
      </w:r>
      <w:r>
        <w:t xml:space="preserve"> within </w:t>
      </w:r>
      <w:r w:rsidRPr="00BF11F3">
        <w:rPr>
          <w:rFonts w:ascii="Courier New" w:hAnsi="Courier New" w:cs="Courier New"/>
          <w:b/>
          <w:i/>
          <w:sz w:val="18"/>
          <w:szCs w:val="18"/>
        </w:rPr>
        <w:t>&lt;</w:t>
      </w:r>
      <w:proofErr w:type="spellStart"/>
      <w:r w:rsidRPr="00BF11F3">
        <w:rPr>
          <w:rFonts w:ascii="Courier New" w:hAnsi="Courier New" w:cs="Courier New"/>
          <w:b/>
          <w:i/>
          <w:sz w:val="18"/>
          <w:szCs w:val="18"/>
        </w:rPr>
        <w:t>int_list</w:t>
      </w:r>
      <w:proofErr w:type="spellEnd"/>
      <w:r w:rsidRPr="00BF11F3">
        <w:rPr>
          <w:rFonts w:ascii="Courier New" w:hAnsi="Courier New" w:cs="Courier New"/>
          <w:b/>
          <w:i/>
          <w:sz w:val="18"/>
          <w:szCs w:val="18"/>
        </w:rPr>
        <w:t>/&gt;</w:t>
      </w:r>
      <w:r>
        <w:rPr>
          <w:rFonts w:ascii="Courier New" w:hAnsi="Courier New" w:cs="Courier New"/>
          <w:b/>
          <w:i/>
          <w:sz w:val="18"/>
          <w:szCs w:val="18"/>
        </w:rPr>
        <w:t xml:space="preserve"> </w:t>
      </w:r>
      <w:r>
        <w:t>is specified as:</w:t>
      </w:r>
    </w:p>
    <w:tbl>
      <w:tblPr>
        <w:tblW w:w="0" w:type="auto"/>
        <w:jc w:val="center"/>
        <w:tblLayout w:type="fixed"/>
        <w:tblLook w:val="04A0" w:firstRow="1" w:lastRow="0" w:firstColumn="1" w:lastColumn="0" w:noHBand="0" w:noVBand="1"/>
      </w:tblPr>
      <w:tblGrid>
        <w:gridCol w:w="1247"/>
        <w:gridCol w:w="955"/>
        <w:gridCol w:w="1433"/>
        <w:gridCol w:w="1128"/>
        <w:gridCol w:w="3113"/>
      </w:tblGrid>
      <w:tr w:rsidR="00FC68DB" w:rsidRPr="000F7EEA" w14:paraId="300C0039" w14:textId="77777777" w:rsidTr="00FC68DB">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4D9D15C8" w14:textId="77777777" w:rsidR="00FC68DB" w:rsidRPr="00226A3F" w:rsidRDefault="00FC68DB" w:rsidP="00B202D2">
            <w:pPr>
              <w:keepNext/>
              <w:suppressAutoHyphens/>
              <w:rPr>
                <w:rFonts w:cs="Calibri"/>
                <w:b/>
                <w:i/>
                <w:lang w:eastAsia="zh-CN"/>
              </w:rPr>
            </w:pPr>
            <w:r w:rsidRPr="00226A3F">
              <w:rPr>
                <w:b/>
                <w:i/>
              </w:rPr>
              <w:t>Attributes</w:t>
            </w:r>
          </w:p>
        </w:tc>
        <w:tc>
          <w:tcPr>
            <w:tcW w:w="955" w:type="dxa"/>
            <w:tcBorders>
              <w:top w:val="single" w:sz="8" w:space="0" w:color="000000"/>
              <w:left w:val="single" w:sz="4" w:space="0" w:color="000000"/>
              <w:bottom w:val="single" w:sz="8" w:space="0" w:color="000000"/>
              <w:right w:val="nil"/>
            </w:tcBorders>
            <w:shd w:val="clear" w:color="auto" w:fill="F3F3F3"/>
            <w:vAlign w:val="bottom"/>
            <w:hideMark/>
          </w:tcPr>
          <w:p w14:paraId="1E597E36" w14:textId="77777777" w:rsidR="00FC68DB" w:rsidRPr="00226A3F" w:rsidRDefault="00FC68DB" w:rsidP="00B202D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A4BAE50" w14:textId="77777777" w:rsidR="00FC68DB" w:rsidRPr="00226A3F" w:rsidRDefault="00FC68DB" w:rsidP="00B202D2">
            <w:pPr>
              <w:keepNext/>
              <w:suppressAutoHyphens/>
              <w:rPr>
                <w:rFonts w:cs="Calibri"/>
                <w:b/>
                <w:i/>
                <w:lang w:eastAsia="zh-CN"/>
              </w:rPr>
            </w:pPr>
            <w:r w:rsidRPr="00226A3F">
              <w:rPr>
                <w:b/>
                <w:i/>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746B24F3" w14:textId="77777777" w:rsidR="00FC68DB" w:rsidRPr="00226A3F" w:rsidRDefault="00FC68DB" w:rsidP="00B202D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758213"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75238ED4" w14:textId="77777777" w:rsidTr="00FC68DB">
        <w:trPr>
          <w:jc w:val="center"/>
        </w:trPr>
        <w:tc>
          <w:tcPr>
            <w:tcW w:w="1247" w:type="dxa"/>
            <w:tcBorders>
              <w:top w:val="dotted" w:sz="4" w:space="0" w:color="000000"/>
              <w:left w:val="single" w:sz="8" w:space="0" w:color="000000"/>
              <w:bottom w:val="dotted" w:sz="4" w:space="0" w:color="000000"/>
              <w:right w:val="nil"/>
            </w:tcBorders>
          </w:tcPr>
          <w:p w14:paraId="57716512" w14:textId="77777777" w:rsidR="00FC68DB" w:rsidRPr="00DC6547" w:rsidRDefault="00FC68DB" w:rsidP="00B202D2">
            <w:pPr>
              <w:suppressAutoHyphens/>
              <w:rPr>
                <w:rFonts w:cs="Calibri"/>
                <w:sz w:val="20"/>
                <w:lang w:eastAsia="zh-CN"/>
              </w:rPr>
            </w:pPr>
            <w:r w:rsidRPr="00DC6547">
              <w:rPr>
                <w:sz w:val="20"/>
              </w:rPr>
              <w:t>index</w:t>
            </w:r>
          </w:p>
        </w:tc>
        <w:tc>
          <w:tcPr>
            <w:tcW w:w="955" w:type="dxa"/>
            <w:tcBorders>
              <w:top w:val="dotted" w:sz="4" w:space="0" w:color="000000"/>
              <w:left w:val="single" w:sz="4" w:space="0" w:color="000000"/>
              <w:bottom w:val="dotted" w:sz="4" w:space="0" w:color="000000"/>
              <w:right w:val="nil"/>
            </w:tcBorders>
          </w:tcPr>
          <w:p w14:paraId="343F3FA1" w14:textId="77777777" w:rsidR="00FC68DB" w:rsidRPr="00DC6547" w:rsidRDefault="00FC68DB" w:rsidP="00B202D2">
            <w:pPr>
              <w:suppressAutoHyphens/>
              <w:rPr>
                <w:sz w:val="20"/>
              </w:rPr>
            </w:pPr>
            <w:r w:rsidRPr="00DC6547">
              <w:rPr>
                <w:sz w:val="20"/>
              </w:rPr>
              <w:t>integer</w:t>
            </w:r>
          </w:p>
        </w:tc>
        <w:tc>
          <w:tcPr>
            <w:tcW w:w="1433" w:type="dxa"/>
            <w:tcBorders>
              <w:top w:val="dotted" w:sz="4" w:space="0" w:color="000000"/>
              <w:left w:val="single" w:sz="4" w:space="0" w:color="000000"/>
              <w:bottom w:val="dotted" w:sz="4" w:space="0" w:color="000000"/>
              <w:right w:val="nil"/>
            </w:tcBorders>
          </w:tcPr>
          <w:p w14:paraId="7978C007" w14:textId="77777777" w:rsidR="00FC68DB" w:rsidRPr="00DC6547" w:rsidRDefault="00FC68DB" w:rsidP="00B202D2">
            <w:pPr>
              <w:suppressAutoHyphens/>
              <w:rPr>
                <w:sz w:val="20"/>
              </w:rPr>
            </w:pPr>
            <w:r w:rsidRPr="00DC6547">
              <w:rPr>
                <w:sz w:val="20"/>
              </w:rPr>
              <w:t>&gt;0</w:t>
            </w:r>
          </w:p>
        </w:tc>
        <w:tc>
          <w:tcPr>
            <w:tcW w:w="1128" w:type="dxa"/>
            <w:tcBorders>
              <w:top w:val="dotted" w:sz="4" w:space="0" w:color="000000"/>
              <w:left w:val="single" w:sz="4" w:space="0" w:color="000000"/>
              <w:bottom w:val="dotted" w:sz="4" w:space="0" w:color="000000"/>
              <w:right w:val="nil"/>
            </w:tcBorders>
          </w:tcPr>
          <w:p w14:paraId="286BC3C1" w14:textId="77777777" w:rsidR="00FC68DB" w:rsidRPr="00DC6547" w:rsidRDefault="00FC68DB" w:rsidP="00B202D2">
            <w:pPr>
              <w:suppressAutoHyphens/>
              <w:rPr>
                <w:sz w:val="20"/>
              </w:rPr>
            </w:pPr>
            <w:r w:rsidRPr="00DC6547">
              <w:rPr>
                <w:sz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49419CA7" w14:textId="77777777" w:rsidR="00FC68DB" w:rsidRPr="00DC6547" w:rsidRDefault="00FC68DB" w:rsidP="00B202D2">
            <w:pPr>
              <w:suppressAutoHyphens/>
              <w:rPr>
                <w:sz w:val="20"/>
              </w:rPr>
            </w:pPr>
            <w:r w:rsidRPr="00DC6547">
              <w:rPr>
                <w:sz w:val="20"/>
              </w:rPr>
              <w:t>unique within the parent element</w:t>
            </w:r>
          </w:p>
        </w:tc>
      </w:tr>
    </w:tbl>
    <w:p w14:paraId="702B44E3" w14:textId="0A13016C" w:rsidR="00FC68DB" w:rsidRDefault="00FC68DB" w:rsidP="00B202D2">
      <w:pPr>
        <w:pStyle w:val="Beschriftung"/>
        <w:spacing w:before="120"/>
      </w:pPr>
      <w:bookmarkStart w:id="516" w:name="_Toc440039086"/>
      <w:bookmarkStart w:id="517" w:name="_Toc3566437"/>
      <w:bookmarkStart w:id="518" w:name="_Toc34747440"/>
      <w:bookmarkStart w:id="519" w:name="_Toc77095888"/>
      <w:r>
        <w:t xml:space="preserve">Table </w:t>
      </w:r>
      <w:r>
        <w:fldChar w:fldCharType="begin"/>
      </w:r>
      <w:r>
        <w:instrText xml:space="preserve"> SEQ Table \* ARABIC </w:instrText>
      </w:r>
      <w:r>
        <w:fldChar w:fldCharType="separate"/>
      </w:r>
      <w:r w:rsidR="008116BB">
        <w:rPr>
          <w:noProof/>
        </w:rPr>
        <w:t>30</w:t>
      </w:r>
      <w:r>
        <w:fldChar w:fldCharType="end"/>
      </w:r>
      <w:r>
        <w:t xml:space="preserve">: Attributes of </w:t>
      </w:r>
      <w:r w:rsidRPr="00503746">
        <w:rPr>
          <w:rStyle w:val="elementdeftypeChar"/>
          <w:rFonts w:eastAsia="Calibri"/>
          <w:b w:val="0"/>
        </w:rPr>
        <w:t>&lt;</w:t>
      </w:r>
      <w:r>
        <w:rPr>
          <w:rStyle w:val="elementdeftypeChar"/>
          <w:rFonts w:eastAsia="Calibri"/>
          <w:b w:val="0"/>
        </w:rPr>
        <w:t>value/</w:t>
      </w:r>
      <w:r w:rsidRPr="00503746">
        <w:rPr>
          <w:rStyle w:val="elementdeftypeChar"/>
          <w:rFonts w:eastAsia="Calibri"/>
          <w:b w:val="0"/>
        </w:rPr>
        <w:t>&gt;</w:t>
      </w:r>
      <w:r>
        <w:t xml:space="preserve"> element inside &lt;</w:t>
      </w:r>
      <w:proofErr w:type="spellStart"/>
      <w:r w:rsidRPr="00BF11F3">
        <w:rPr>
          <w:rFonts w:ascii="Courier New" w:hAnsi="Courier New" w:cs="Courier New"/>
        </w:rPr>
        <w:t>real_list</w:t>
      </w:r>
      <w:proofErr w:type="spellEnd"/>
      <w:r>
        <w:rPr>
          <w:rFonts w:ascii="Courier New" w:hAnsi="Courier New" w:cs="Courier New"/>
        </w:rPr>
        <w:t>/</w:t>
      </w:r>
      <w:r>
        <w:t>&gt;</w:t>
      </w:r>
      <w:bookmarkEnd w:id="516"/>
      <w:bookmarkEnd w:id="517"/>
      <w:bookmarkEnd w:id="518"/>
      <w:bookmarkEnd w:id="519"/>
    </w:p>
    <w:p w14:paraId="46FEABA1" w14:textId="28303EBD" w:rsidR="00FC68DB" w:rsidRPr="003C3D20" w:rsidRDefault="00FC68DB" w:rsidP="00B202D2">
      <w:pPr>
        <w:spacing w:before="240"/>
        <w:rPr>
          <w:b/>
        </w:rPr>
      </w:pPr>
      <w:r w:rsidRPr="003C3D20">
        <w:rPr>
          <w:b/>
        </w:rPr>
        <w:t>Remarks:</w:t>
      </w:r>
    </w:p>
    <w:p w14:paraId="330B205F" w14:textId="77777777" w:rsidR="00FC68DB" w:rsidRDefault="00FC68DB" w:rsidP="00BA04B6">
      <w:pPr>
        <w:numPr>
          <w:ilvl w:val="0"/>
          <w:numId w:val="48"/>
        </w:numPr>
        <w:tabs>
          <w:tab w:val="clear" w:pos="403"/>
        </w:tabs>
        <w:spacing w:before="240" w:line="240" w:lineRule="auto"/>
      </w:pPr>
      <w:r>
        <w:t xml:space="preserve">Values of </w:t>
      </w:r>
      <w:r w:rsidRPr="009C05D0">
        <w:rPr>
          <w:rFonts w:ascii="Courier New" w:hAnsi="Courier New" w:cs="Courier New"/>
          <w:b/>
          <w:i/>
          <w:sz w:val="18"/>
          <w:szCs w:val="18"/>
        </w:rPr>
        <w:t>key</w:t>
      </w:r>
      <w:r w:rsidRPr="0089001F">
        <w:t xml:space="preserve">'s </w:t>
      </w:r>
      <w:r>
        <w:t>must be unique within their common parent element.</w:t>
      </w:r>
    </w:p>
    <w:p w14:paraId="4CE5B108" w14:textId="77777777" w:rsidR="00FC68DB" w:rsidRDefault="00FC68DB" w:rsidP="00BA04B6">
      <w:pPr>
        <w:numPr>
          <w:ilvl w:val="0"/>
          <w:numId w:val="48"/>
        </w:numPr>
        <w:tabs>
          <w:tab w:val="clear" w:pos="403"/>
        </w:tabs>
        <w:spacing w:before="240" w:line="240" w:lineRule="auto"/>
      </w:pPr>
      <w:r w:rsidRPr="0089001F">
        <w:t>The order of the values in the corresponding list is identified by the numerical value of the</w:t>
      </w:r>
      <w:r>
        <w:t>ir</w:t>
      </w:r>
      <w:r w:rsidRPr="0089001F">
        <w:t xml:space="preserve"> </w:t>
      </w:r>
      <w:r>
        <w:t xml:space="preserve">attribute </w:t>
      </w:r>
      <w:r w:rsidRPr="009C05D0">
        <w:rPr>
          <w:rFonts w:ascii="Courier New" w:hAnsi="Courier New" w:cs="Courier New"/>
          <w:b/>
          <w:i/>
          <w:sz w:val="18"/>
          <w:szCs w:val="18"/>
        </w:rPr>
        <w:t>index</w:t>
      </w:r>
      <w:r>
        <w:t>, in ascending order</w:t>
      </w:r>
      <w:r w:rsidRPr="0089001F">
        <w:t>.</w:t>
      </w:r>
      <w:r>
        <w:t xml:space="preserve"> Hence, indices must be unique within one list. </w:t>
      </w:r>
    </w:p>
    <w:p w14:paraId="22C5558D" w14:textId="77777777" w:rsidR="00FC68DB" w:rsidRDefault="00FC68DB" w:rsidP="00BA04B6">
      <w:pPr>
        <w:numPr>
          <w:ilvl w:val="0"/>
          <w:numId w:val="48"/>
        </w:numPr>
        <w:tabs>
          <w:tab w:val="clear" w:pos="403"/>
        </w:tabs>
        <w:spacing w:before="240" w:line="240" w:lineRule="auto"/>
      </w:pPr>
      <w:r w:rsidRPr="0089001F">
        <w:t>In case of strings the whitespaces deserve extra mention: To avoid mistakes</w:t>
      </w:r>
      <w:r>
        <w:t>,</w:t>
      </w:r>
      <w:r w:rsidRPr="0089001F">
        <w:t xml:space="preserve"> whitespaces are </w:t>
      </w:r>
      <w:r w:rsidRPr="00316556">
        <w:rPr>
          <w:i/>
        </w:rPr>
        <w:t>not</w:t>
      </w:r>
      <w:r>
        <w:t xml:space="preserve"> to be </w:t>
      </w:r>
      <w:r w:rsidRPr="0089001F">
        <w:t>used at begin</w:t>
      </w:r>
      <w:r>
        <w:t>ning</w:t>
      </w:r>
      <w:r w:rsidRPr="0089001F">
        <w:t xml:space="preserve"> and </w:t>
      </w:r>
      <w:r>
        <w:t>end</w:t>
      </w:r>
      <w:r w:rsidRPr="0089001F">
        <w:t xml:space="preserve"> of a string.</w:t>
      </w:r>
    </w:p>
    <w:p w14:paraId="076FCD4E" w14:textId="5DE3A469" w:rsidR="00FC68DB" w:rsidRPr="00BA647F" w:rsidRDefault="00FC68DB" w:rsidP="00B202D2">
      <w:pPr>
        <w:keepNext/>
        <w:spacing w:before="120"/>
        <w:rPr>
          <w:b/>
          <w:sz w:val="24"/>
        </w:rPr>
      </w:pPr>
      <w:r w:rsidRPr="00BA647F">
        <w:rPr>
          <w:b/>
          <w:sz w:val="24"/>
        </w:rPr>
        <w:t>Example:</w:t>
      </w:r>
    </w:p>
    <w:p w14:paraId="6723DCF6" w14:textId="77777777" w:rsidR="00FC68DB" w:rsidRDefault="00FC68DB" w:rsidP="00A11911">
      <w:pPr>
        <w:pStyle w:val="XMLCode"/>
        <w:keepNext/>
      </w:pPr>
    </w:p>
    <w:p w14:paraId="65E0A8F9" w14:textId="77777777" w:rsidR="00FC68DB" w:rsidRDefault="00FC68DB" w:rsidP="00A11911">
      <w:pPr>
        <w:pStyle w:val="XMLCode"/>
        <w:keepNext/>
      </w:pPr>
      <w:r>
        <w:t>&lt;</w:t>
      </w:r>
      <w:proofErr w:type="spellStart"/>
      <w:r>
        <w:t>custom_attributes_list</w:t>
      </w:r>
      <w:proofErr w:type="spellEnd"/>
      <w:r>
        <w:t>&gt;</w:t>
      </w:r>
    </w:p>
    <w:p w14:paraId="76BF4FF7" w14:textId="77777777" w:rsidR="00FC68DB" w:rsidRDefault="00FC68DB" w:rsidP="00A11911">
      <w:pPr>
        <w:pStyle w:val="XMLCode"/>
        <w:keepNext/>
      </w:pPr>
      <w:r>
        <w:tab/>
        <w:t>&lt;</w:t>
      </w:r>
      <w:proofErr w:type="spellStart"/>
      <w:r>
        <w:t>custom_attributes</w:t>
      </w:r>
      <w:proofErr w:type="spellEnd"/>
      <w:r>
        <w:t xml:space="preserve"> owner="</w:t>
      </w:r>
      <w:proofErr w:type="spellStart"/>
      <w:r>
        <w:t>DepartmentA</w:t>
      </w:r>
      <w:proofErr w:type="spellEnd"/>
      <w:r>
        <w:t>" for="Fatigue"&gt;</w:t>
      </w:r>
    </w:p>
    <w:p w14:paraId="246BAC12" w14:textId="77777777" w:rsidR="00FC68DB" w:rsidRDefault="00FC68DB" w:rsidP="00B202D2">
      <w:pPr>
        <w:pStyle w:val="XMLCode"/>
      </w:pPr>
      <w:r>
        <w:tab/>
      </w:r>
      <w:r>
        <w:tab/>
        <w:t>&lt;int key="priority"&gt; 1 &lt;/int&gt;</w:t>
      </w:r>
    </w:p>
    <w:p w14:paraId="51B4F366" w14:textId="77777777" w:rsidR="00FC68DB" w:rsidRDefault="00FC68DB" w:rsidP="00B202D2">
      <w:pPr>
        <w:pStyle w:val="XMLCode"/>
      </w:pPr>
      <w:r>
        <w:tab/>
      </w:r>
      <w:r>
        <w:tab/>
        <w:t>&lt;string key="used S-N curve"&gt;Steel_225_ISO&lt;/string&gt;</w:t>
      </w:r>
    </w:p>
    <w:p w14:paraId="25EA6720" w14:textId="77777777" w:rsidR="00FC68DB" w:rsidRDefault="00FC68DB" w:rsidP="00B202D2">
      <w:pPr>
        <w:pStyle w:val="XMLCode"/>
      </w:pPr>
      <w:r>
        <w:tab/>
      </w:r>
      <w:r>
        <w:tab/>
        <w:t>&lt;real key="</w:t>
      </w:r>
      <w:proofErr w:type="spellStart"/>
      <w:r>
        <w:t>fatigue_limit</w:t>
      </w:r>
      <w:proofErr w:type="spellEnd"/>
      <w:r>
        <w:t>"&gt; 223.1 &lt;/real&gt;</w:t>
      </w:r>
    </w:p>
    <w:p w14:paraId="2C82ECA6" w14:textId="77777777" w:rsidR="00FC68DB" w:rsidRDefault="00FC68DB" w:rsidP="00B202D2">
      <w:pPr>
        <w:pStyle w:val="XMLCode"/>
      </w:pPr>
      <w:r>
        <w:tab/>
        <w:t>&lt;/</w:t>
      </w:r>
      <w:proofErr w:type="spellStart"/>
      <w:r>
        <w:t>custom_attributes</w:t>
      </w:r>
      <w:proofErr w:type="spellEnd"/>
      <w:r>
        <w:t>&gt;</w:t>
      </w:r>
    </w:p>
    <w:p w14:paraId="35BD74B9" w14:textId="77777777" w:rsidR="00FC68DB" w:rsidRDefault="00FC68DB" w:rsidP="00B202D2">
      <w:pPr>
        <w:pStyle w:val="XMLCode"/>
      </w:pPr>
      <w:r>
        <w:tab/>
        <w:t>&lt;</w:t>
      </w:r>
      <w:proofErr w:type="spellStart"/>
      <w:r>
        <w:t>custom_attributes</w:t>
      </w:r>
      <w:proofErr w:type="spellEnd"/>
      <w:r>
        <w:t xml:space="preserve"> owner="</w:t>
      </w:r>
      <w:proofErr w:type="spellStart"/>
      <w:r>
        <w:t>DepartmentA</w:t>
      </w:r>
      <w:proofErr w:type="spellEnd"/>
      <w:r>
        <w:t>" for="Statics"&gt;</w:t>
      </w:r>
    </w:p>
    <w:p w14:paraId="40339D92" w14:textId="77777777" w:rsidR="00FC68DB" w:rsidRDefault="00FC68DB" w:rsidP="00B202D2">
      <w:pPr>
        <w:pStyle w:val="XMLCode"/>
      </w:pPr>
      <w:r>
        <w:tab/>
      </w:r>
      <w:r>
        <w:tab/>
        <w:t>&lt;int key="priority"&gt; 2 &lt;/int&gt;</w:t>
      </w:r>
    </w:p>
    <w:p w14:paraId="1730C501" w14:textId="77777777" w:rsidR="00FC68DB" w:rsidRDefault="00FC68DB" w:rsidP="00B202D2">
      <w:pPr>
        <w:pStyle w:val="XMLCode"/>
      </w:pPr>
      <w:r>
        <w:tab/>
        <w:t>&lt;/</w:t>
      </w:r>
      <w:proofErr w:type="spellStart"/>
      <w:r>
        <w:t>custom_attributes</w:t>
      </w:r>
      <w:proofErr w:type="spellEnd"/>
      <w:r>
        <w:t>&gt;</w:t>
      </w:r>
    </w:p>
    <w:p w14:paraId="45027E78" w14:textId="77777777" w:rsidR="00FC68DB" w:rsidRDefault="00FC68DB" w:rsidP="00B202D2">
      <w:pPr>
        <w:pStyle w:val="XMLCode"/>
      </w:pPr>
      <w:r>
        <w:tab/>
        <w:t>&lt;</w:t>
      </w:r>
      <w:proofErr w:type="spellStart"/>
      <w:r>
        <w:t>custom_attributes</w:t>
      </w:r>
      <w:proofErr w:type="spellEnd"/>
      <w:r>
        <w:t xml:space="preserve"> owner="</w:t>
      </w:r>
      <w:proofErr w:type="spellStart"/>
      <w:r>
        <w:t>DepartmentB</w:t>
      </w:r>
      <w:proofErr w:type="spellEnd"/>
      <w:r>
        <w:t>"&gt;</w:t>
      </w:r>
    </w:p>
    <w:p w14:paraId="0BBAA9E6" w14:textId="77777777" w:rsidR="00FC68DB" w:rsidRDefault="00FC68DB" w:rsidP="00B202D2">
      <w:pPr>
        <w:pStyle w:val="XMLCode"/>
      </w:pPr>
      <w:r>
        <w:tab/>
      </w:r>
      <w:r>
        <w:tab/>
        <w:t>&lt;string key="priority"&gt;high&lt;/string&gt;</w:t>
      </w:r>
    </w:p>
    <w:p w14:paraId="13148A0A" w14:textId="77777777" w:rsidR="00FC68DB" w:rsidRDefault="00FC68DB" w:rsidP="00B202D2">
      <w:pPr>
        <w:pStyle w:val="XMLCode"/>
      </w:pPr>
      <w:r>
        <w:tab/>
      </w:r>
      <w:r>
        <w:tab/>
        <w:t>&lt;</w:t>
      </w:r>
      <w:proofErr w:type="spellStart"/>
      <w:r>
        <w:t>real_list</w:t>
      </w:r>
      <w:proofErr w:type="spellEnd"/>
      <w:r>
        <w:t xml:space="preserve"> key="direction vector"&gt;</w:t>
      </w:r>
    </w:p>
    <w:p w14:paraId="16005EED" w14:textId="77777777" w:rsidR="00FC68DB" w:rsidRDefault="00FC68DB" w:rsidP="00B202D2">
      <w:pPr>
        <w:pStyle w:val="XMLCode"/>
      </w:pPr>
      <w:r>
        <w:tab/>
      </w:r>
      <w:r>
        <w:tab/>
      </w:r>
      <w:r>
        <w:tab/>
        <w:t>&lt;value index="1"&gt;10.3 &lt;/value&gt;</w:t>
      </w:r>
    </w:p>
    <w:p w14:paraId="274673E7" w14:textId="77777777" w:rsidR="00FC68DB" w:rsidRDefault="00FC68DB" w:rsidP="00B202D2">
      <w:pPr>
        <w:pStyle w:val="XMLCode"/>
      </w:pPr>
      <w:r>
        <w:tab/>
      </w:r>
      <w:r>
        <w:tab/>
      </w:r>
      <w:r>
        <w:tab/>
        <w:t>&lt;value index="2"&gt; -2.1&lt;/value&gt;</w:t>
      </w:r>
    </w:p>
    <w:p w14:paraId="54D93B89" w14:textId="77777777" w:rsidR="00FC68DB" w:rsidRDefault="00FC68DB" w:rsidP="00B202D2">
      <w:pPr>
        <w:pStyle w:val="XMLCode"/>
      </w:pPr>
      <w:r>
        <w:tab/>
      </w:r>
      <w:r>
        <w:tab/>
      </w:r>
      <w:r>
        <w:tab/>
        <w:t>&lt;value index="3"&gt;-1.5&lt;/value&gt;</w:t>
      </w:r>
    </w:p>
    <w:p w14:paraId="2CCDCFB6" w14:textId="77777777" w:rsidR="00FC68DB" w:rsidRDefault="00FC68DB" w:rsidP="00B202D2">
      <w:pPr>
        <w:pStyle w:val="XMLCode"/>
      </w:pPr>
      <w:r>
        <w:tab/>
      </w:r>
      <w:r>
        <w:tab/>
        <w:t>&lt;/</w:t>
      </w:r>
      <w:proofErr w:type="spellStart"/>
      <w:r>
        <w:t>real_list</w:t>
      </w:r>
      <w:proofErr w:type="spellEnd"/>
      <w:r>
        <w:t>&gt;</w:t>
      </w:r>
    </w:p>
    <w:p w14:paraId="6EA643E5" w14:textId="77777777" w:rsidR="00FC68DB" w:rsidRDefault="00FC68DB" w:rsidP="00B202D2">
      <w:pPr>
        <w:pStyle w:val="XMLCode"/>
      </w:pPr>
      <w:r>
        <w:tab/>
      </w:r>
      <w:r>
        <w:tab/>
        <w:t>&lt;</w:t>
      </w:r>
      <w:proofErr w:type="spellStart"/>
      <w:r>
        <w:t>string_list</w:t>
      </w:r>
      <w:proofErr w:type="spellEnd"/>
      <w:r>
        <w:t xml:space="preserve"> key="</w:t>
      </w:r>
      <w:proofErr w:type="spellStart"/>
      <w:r>
        <w:t>verifiedby</w:t>
      </w:r>
      <w:proofErr w:type="spellEnd"/>
      <w:r>
        <w:t>" &gt;</w:t>
      </w:r>
    </w:p>
    <w:p w14:paraId="7B878CAB" w14:textId="77777777" w:rsidR="00FC68DB" w:rsidRDefault="00FC68DB" w:rsidP="00B202D2">
      <w:pPr>
        <w:pStyle w:val="XMLCode"/>
      </w:pPr>
      <w:r>
        <w:tab/>
      </w:r>
      <w:r>
        <w:tab/>
      </w:r>
      <w:r>
        <w:tab/>
        <w:t>&lt;value index="1"&gt;john&lt;/value&gt;</w:t>
      </w:r>
    </w:p>
    <w:p w14:paraId="1A2C6C4B" w14:textId="77777777" w:rsidR="00FC68DB" w:rsidRDefault="00FC68DB" w:rsidP="00B202D2">
      <w:pPr>
        <w:pStyle w:val="XMLCode"/>
      </w:pPr>
      <w:r>
        <w:lastRenderedPageBreak/>
        <w:tab/>
      </w:r>
      <w:r>
        <w:tab/>
      </w:r>
      <w:r>
        <w:tab/>
        <w:t>&lt;value index="2"&gt;Smith&lt;/value&gt;</w:t>
      </w:r>
    </w:p>
    <w:p w14:paraId="35432993" w14:textId="77777777" w:rsidR="00FC68DB" w:rsidRDefault="00FC68DB" w:rsidP="00B202D2">
      <w:pPr>
        <w:pStyle w:val="XMLCode"/>
      </w:pPr>
      <w:r>
        <w:tab/>
      </w:r>
      <w:r>
        <w:tab/>
        <w:t>&lt;/</w:t>
      </w:r>
      <w:proofErr w:type="spellStart"/>
      <w:r>
        <w:t>string_list</w:t>
      </w:r>
      <w:proofErr w:type="spellEnd"/>
      <w:r>
        <w:t>&gt;</w:t>
      </w:r>
    </w:p>
    <w:p w14:paraId="6C9ECC4F" w14:textId="77777777" w:rsidR="00FC68DB" w:rsidRDefault="00FC68DB" w:rsidP="00B202D2">
      <w:pPr>
        <w:pStyle w:val="XMLCode"/>
      </w:pPr>
      <w:r>
        <w:tab/>
        <w:t>&lt;/</w:t>
      </w:r>
      <w:proofErr w:type="spellStart"/>
      <w:r>
        <w:t>custom_attributes</w:t>
      </w:r>
      <w:proofErr w:type="spellEnd"/>
      <w:r>
        <w:t>&gt;</w:t>
      </w:r>
    </w:p>
    <w:p w14:paraId="2310DFB9" w14:textId="77777777" w:rsidR="00FC68DB" w:rsidRDefault="00FC68DB" w:rsidP="00B202D2">
      <w:pPr>
        <w:pStyle w:val="XMLCode"/>
      </w:pPr>
      <w:r>
        <w:t>&lt;/</w:t>
      </w:r>
      <w:proofErr w:type="spellStart"/>
      <w:r>
        <w:t>custom_attributes_list</w:t>
      </w:r>
      <w:proofErr w:type="spellEnd"/>
      <w:r>
        <w:t>&gt;</w:t>
      </w:r>
    </w:p>
    <w:p w14:paraId="59637AC5" w14:textId="77777777" w:rsidR="00FC68DB" w:rsidRPr="007055D9" w:rsidRDefault="00FC68DB" w:rsidP="00B202D2">
      <w:pPr>
        <w:pStyle w:val="XMLCode"/>
      </w:pPr>
    </w:p>
    <w:p w14:paraId="5869CB1B" w14:textId="77777777" w:rsidR="00FC68DB" w:rsidRDefault="00FC68DB" w:rsidP="00B202D2">
      <w:pPr>
        <w:pStyle w:val="berschrift2"/>
      </w:pPr>
      <w:bookmarkStart w:id="520" w:name="_Toc440038865"/>
      <w:bookmarkStart w:id="521" w:name="_Toc3556965"/>
      <w:bookmarkStart w:id="522" w:name="_Toc34747215"/>
      <w:bookmarkStart w:id="523" w:name="_Toc77102030"/>
      <w:bookmarkStart w:id="524" w:name="_Toc86863811"/>
      <w:r w:rsidRPr="00A2560C">
        <w:t xml:space="preserve">Distinction between </w:t>
      </w:r>
      <w:r w:rsidRPr="004F4C2F">
        <w:rPr>
          <w:rFonts w:ascii="Courier New" w:hAnsi="Courier New" w:cs="Courier New"/>
        </w:rPr>
        <w:t>&lt;</w:t>
      </w:r>
      <w:proofErr w:type="spellStart"/>
      <w:r w:rsidRPr="004F4C2F">
        <w:rPr>
          <w:rFonts w:ascii="Courier New" w:hAnsi="Courier New" w:cs="Courier New"/>
        </w:rPr>
        <w:t>custom_attributes</w:t>
      </w:r>
      <w:proofErr w:type="spellEnd"/>
      <w:r w:rsidRPr="004F4C2F">
        <w:rPr>
          <w:rFonts w:ascii="Courier New" w:hAnsi="Courier New" w:cs="Courier New"/>
        </w:rPr>
        <w:t>/&gt;</w:t>
      </w:r>
      <w:r w:rsidRPr="004F4C2F">
        <w:rPr>
          <w:sz w:val="32"/>
        </w:rPr>
        <w:t xml:space="preserve"> </w:t>
      </w:r>
      <w:r w:rsidRPr="00A2560C">
        <w:t xml:space="preserve">and </w:t>
      </w:r>
      <w:r w:rsidRPr="004F4C2F">
        <w:rPr>
          <w:rFonts w:ascii="Courier New" w:hAnsi="Courier New" w:cs="Courier New"/>
        </w:rPr>
        <w:t>&lt;appdata/&gt;</w:t>
      </w:r>
      <w:bookmarkEnd w:id="520"/>
      <w:bookmarkEnd w:id="521"/>
      <w:bookmarkEnd w:id="522"/>
      <w:bookmarkEnd w:id="523"/>
      <w:bookmarkEnd w:id="524"/>
    </w:p>
    <w:p w14:paraId="6DA1A818" w14:textId="77777777" w:rsidR="00FC68DB" w:rsidRDefault="00FC68DB" w:rsidP="00B202D2">
      <w:r>
        <w:t>At first glance,</w:t>
      </w:r>
      <w:r w:rsidRPr="00BF11F3">
        <w:rPr>
          <w:rFonts w:ascii="Courier New" w:hAnsi="Courier New" w:cs="Courier New"/>
          <w:b/>
          <w:i/>
          <w:sz w:val="18"/>
          <w:szCs w:val="18"/>
        </w:rPr>
        <w:t xml:space="preserve"> &lt;</w:t>
      </w:r>
      <w:proofErr w:type="spellStart"/>
      <w:r w:rsidRPr="00BF11F3">
        <w:rPr>
          <w:rFonts w:ascii="Courier New" w:hAnsi="Courier New" w:cs="Courier New"/>
          <w:b/>
          <w:i/>
          <w:sz w:val="18"/>
          <w:szCs w:val="18"/>
        </w:rPr>
        <w:t>custom_attributes</w:t>
      </w:r>
      <w:proofErr w:type="spellEnd"/>
      <w:r w:rsidRPr="00BF11F3">
        <w:rPr>
          <w:rFonts w:ascii="Courier New" w:hAnsi="Courier New" w:cs="Courier New"/>
          <w:b/>
          <w:i/>
          <w:sz w:val="18"/>
          <w:szCs w:val="18"/>
        </w:rPr>
        <w:t>/&gt;</w:t>
      </w:r>
      <w:r>
        <w:t xml:space="preserve"> and </w:t>
      </w:r>
      <w:r w:rsidRPr="00AC2B0C">
        <w:rPr>
          <w:rFonts w:ascii="Courier New" w:hAnsi="Courier New" w:cs="Courier New"/>
          <w:b/>
          <w:i/>
          <w:sz w:val="18"/>
          <w:szCs w:val="18"/>
        </w:rPr>
        <w:t>&lt;appdata</w:t>
      </w:r>
      <w:r>
        <w:rPr>
          <w:rFonts w:ascii="Courier New" w:hAnsi="Courier New" w:cs="Courier New"/>
          <w:b/>
          <w:i/>
          <w:sz w:val="18"/>
          <w:szCs w:val="18"/>
        </w:rPr>
        <w:t>/</w:t>
      </w:r>
      <w:r w:rsidRPr="00AC2B0C">
        <w:rPr>
          <w:rFonts w:ascii="Courier New" w:hAnsi="Courier New" w:cs="Courier New"/>
          <w:b/>
          <w:i/>
          <w:sz w:val="18"/>
          <w:szCs w:val="18"/>
        </w:rPr>
        <w:t>&gt;</w:t>
      </w:r>
      <w:r>
        <w:t xml:space="preserve"> seem to address similar purpose or even to be redundant.</w:t>
      </w:r>
      <w:r w:rsidRPr="001D7F75">
        <w:t xml:space="preserve"> This is deceptive, as evidenced by the following</w:t>
      </w:r>
      <w:r>
        <w:t xml:space="preserve"> subsections. </w:t>
      </w:r>
    </w:p>
    <w:p w14:paraId="6DBA8006" w14:textId="77777777" w:rsidR="00FC68DB" w:rsidRDefault="00FC68DB" w:rsidP="00B202D2">
      <w:pPr>
        <w:pStyle w:val="berschrift3"/>
      </w:pPr>
      <w:bookmarkStart w:id="525" w:name="_Toc440038866"/>
      <w:bookmarkStart w:id="526" w:name="_Toc3556966"/>
      <w:bookmarkStart w:id="527" w:name="_Toc34747216"/>
      <w:bookmarkStart w:id="528" w:name="_Toc77102031"/>
      <w:bookmarkStart w:id="529" w:name="_Toc86863812"/>
      <w:r>
        <w:t xml:space="preserve">Needs of different process roles, addressed by </w:t>
      </w:r>
      <w:r w:rsidRPr="00575FF1">
        <w:rPr>
          <w:rFonts w:ascii="Courier New" w:hAnsi="Courier New" w:cs="Courier New"/>
          <w:i/>
          <w:iCs/>
          <w:sz w:val="24"/>
        </w:rPr>
        <w:t>&lt;</w:t>
      </w:r>
      <w:proofErr w:type="spellStart"/>
      <w:r w:rsidRPr="00575FF1">
        <w:rPr>
          <w:rFonts w:ascii="Courier New" w:hAnsi="Courier New" w:cs="Courier New"/>
          <w:i/>
          <w:iCs/>
          <w:sz w:val="24"/>
        </w:rPr>
        <w:t>custom_attributes</w:t>
      </w:r>
      <w:proofErr w:type="spellEnd"/>
      <w:r w:rsidRPr="00575FF1">
        <w:rPr>
          <w:rFonts w:ascii="Courier New" w:hAnsi="Courier New" w:cs="Courier New"/>
          <w:i/>
          <w:iCs/>
          <w:sz w:val="24"/>
        </w:rPr>
        <w:t>/&gt;</w:t>
      </w:r>
      <w:r w:rsidRPr="00A2560C">
        <w:t xml:space="preserve"> and </w:t>
      </w:r>
      <w:r w:rsidRPr="00575FF1">
        <w:rPr>
          <w:rFonts w:ascii="Courier New" w:hAnsi="Courier New" w:cs="Courier New"/>
          <w:i/>
          <w:iCs/>
          <w:sz w:val="24"/>
        </w:rPr>
        <w:t>&lt;appdata/&gt;</w:t>
      </w:r>
      <w:bookmarkEnd w:id="525"/>
      <w:bookmarkEnd w:id="526"/>
      <w:bookmarkEnd w:id="527"/>
      <w:bookmarkEnd w:id="528"/>
      <w:bookmarkEnd w:id="529"/>
      <w:r>
        <w:t xml:space="preserve"> </w:t>
      </w:r>
    </w:p>
    <w:p w14:paraId="26CE682F" w14:textId="77777777" w:rsidR="00FC68DB" w:rsidRDefault="00FC68DB" w:rsidP="00B202D2">
      <w:r>
        <w:t>In context of χMCF, at least two different roles can be clearly identified: The programmer of an application and the engineer using this application.</w:t>
      </w:r>
      <w:r w:rsidRPr="00415437">
        <w:t xml:space="preserve"> </w:t>
      </w:r>
      <w:r>
        <w:t>The programmer needs to store extra data that are specific to the application. The engineer needs to store extra data that are specific to the process that the connections are involved.</w:t>
      </w:r>
      <w:r w:rsidRPr="00415437">
        <w:t xml:space="preserve"> </w:t>
      </w:r>
    </w:p>
    <w:p w14:paraId="577F8C3E" w14:textId="77777777" w:rsidR="00FC68DB" w:rsidRDefault="00FC68DB" w:rsidP="00B202D2">
      <w:r w:rsidRPr="009C29E3">
        <w:t xml:space="preserve">As its name implies, </w:t>
      </w:r>
      <w:r w:rsidRPr="00402B6A">
        <w:rPr>
          <w:rFonts w:ascii="Courier New" w:hAnsi="Courier New" w:cs="Courier New"/>
          <w:b/>
          <w:i/>
          <w:sz w:val="18"/>
          <w:szCs w:val="18"/>
        </w:rPr>
        <w:t>&lt;appdata/&gt;</w:t>
      </w:r>
      <w:r w:rsidRPr="009C29E3">
        <w:t xml:space="preserve"> is used to store application-specific data, whose structure and purpose is known only by the application </w:t>
      </w:r>
      <w:proofErr w:type="gramStart"/>
      <w:r w:rsidRPr="009C29E3">
        <w:t>itself, or</w:t>
      </w:r>
      <w:proofErr w:type="gramEnd"/>
      <w:r w:rsidRPr="009C29E3">
        <w:t xml:space="preserve"> applies to this application alone. The software vendor may choose to standardize</w:t>
      </w:r>
      <w:r>
        <w:t xml:space="preserve"> and publish</w:t>
      </w:r>
      <w:r w:rsidRPr="009C29E3">
        <w:t xml:space="preserve"> the format of this data </w:t>
      </w:r>
      <w:proofErr w:type="gramStart"/>
      <w:r w:rsidRPr="009C29E3">
        <w:t>in order to</w:t>
      </w:r>
      <w:proofErr w:type="gramEnd"/>
      <w:r w:rsidRPr="009C29E3">
        <w:t xml:space="preserve"> allow other applications to port data to it, and/or may choose to use </w:t>
      </w:r>
      <w:r w:rsidRPr="00402B6A">
        <w:rPr>
          <w:rFonts w:ascii="Courier New" w:hAnsi="Courier New" w:cs="Courier New"/>
          <w:b/>
          <w:i/>
          <w:sz w:val="18"/>
          <w:szCs w:val="18"/>
        </w:rPr>
        <w:t>&lt;appdata/&gt;</w:t>
      </w:r>
      <w:r w:rsidRPr="009C29E3">
        <w:t xml:space="preserve"> as a private storage of internal state.</w:t>
      </w:r>
      <w:r w:rsidRPr="00415437">
        <w:t xml:space="preserve"> </w:t>
      </w:r>
    </w:p>
    <w:p w14:paraId="53341711" w14:textId="77777777" w:rsidR="00FC68DB" w:rsidRDefault="00FC68DB" w:rsidP="00B202D2">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 xml:space="preserve"> represent OEM- or process-specific data, whose purpose is known by the engineers, but may not be known by the application. </w:t>
      </w:r>
    </w:p>
    <w:p w14:paraId="1065BA46" w14:textId="77777777" w:rsidR="00FC68DB" w:rsidRDefault="00FC68DB" w:rsidP="00B202D2">
      <w:r w:rsidRPr="009C29E3">
        <w:t xml:space="preserve">Engineers store connection-related information in </w:t>
      </w: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 xml:space="preserve">. Engineers choose which attributes they need to store and designate the corresponding data in </w:t>
      </w: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w:t>
      </w:r>
      <w:r>
        <w:t xml:space="preserve"> </w:t>
      </w:r>
    </w:p>
    <w:p w14:paraId="29A7D3C4" w14:textId="77777777" w:rsidR="00FC68DB" w:rsidRDefault="00FC68DB" w:rsidP="00B202D2">
      <w:r w:rsidRPr="009C29E3">
        <w:t xml:space="preserve">Applications store auxiliary data in </w:t>
      </w:r>
      <w:r w:rsidRPr="00402B6A">
        <w:rPr>
          <w:rFonts w:ascii="Courier New" w:hAnsi="Courier New" w:cs="Courier New"/>
          <w:b/>
          <w:i/>
          <w:sz w:val="18"/>
          <w:szCs w:val="18"/>
        </w:rPr>
        <w:t>&lt;appdata/&gt;</w:t>
      </w:r>
      <w:r w:rsidRPr="009C29E3">
        <w:t xml:space="preserve">. These data </w:t>
      </w:r>
      <w:r>
        <w:t xml:space="preserve">possibly </w:t>
      </w:r>
      <w:r w:rsidRPr="009C29E3">
        <w:t xml:space="preserve">may be data that the engineers </w:t>
      </w:r>
      <w:r>
        <w:t xml:space="preserve">do not </w:t>
      </w:r>
      <w:r w:rsidRPr="009C29E3">
        <w:t>know</w:t>
      </w:r>
      <w:r>
        <w:t xml:space="preserve"> of</w:t>
      </w:r>
      <w:r w:rsidRPr="009C29E3">
        <w:t xml:space="preserve">. </w:t>
      </w:r>
      <w:r w:rsidRPr="00402B6A">
        <w:rPr>
          <w:rFonts w:ascii="Courier New" w:hAnsi="Courier New" w:cs="Courier New"/>
          <w:b/>
          <w:i/>
          <w:sz w:val="18"/>
          <w:szCs w:val="18"/>
        </w:rPr>
        <w:t>&lt;appdata/&gt;</w:t>
      </w:r>
      <w:r w:rsidRPr="009C29E3">
        <w:t xml:space="preserve"> may include information about </w:t>
      </w:r>
      <w:r>
        <w:t xml:space="preserve">the </w:t>
      </w:r>
      <w:r w:rsidRPr="009C29E3">
        <w:t>internal state</w:t>
      </w:r>
      <w:r>
        <w:t xml:space="preserve"> of the application specific data model</w:t>
      </w:r>
      <w:r w:rsidRPr="009C29E3">
        <w:t xml:space="preserve">. </w:t>
      </w:r>
    </w:p>
    <w:p w14:paraId="2673D2DB" w14:textId="77777777" w:rsidR="00FC68DB" w:rsidRDefault="00FC68DB" w:rsidP="00B202D2">
      <w:r w:rsidRPr="009C29E3">
        <w:t xml:space="preserve">Engineers know the purpose and representation of </w:t>
      </w: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 The software may not know what each custom attribute represents</w:t>
      </w:r>
      <w:r>
        <w:t>, but it must nevertheless be able to transport these data unchanged, or to offer a (generic) GUI for accessing it</w:t>
      </w:r>
      <w:r w:rsidRPr="009C29E3">
        <w:t>.</w:t>
      </w:r>
      <w:r>
        <w:t xml:space="preserve"> </w:t>
      </w:r>
    </w:p>
    <w:p w14:paraId="446CEE6E" w14:textId="77777777" w:rsidR="00FC68DB" w:rsidRDefault="00FC68DB" w:rsidP="00B202D2">
      <w:pPr>
        <w:pStyle w:val="berschrift3"/>
      </w:pPr>
      <w:bookmarkStart w:id="530" w:name="_Toc440038867"/>
      <w:bookmarkStart w:id="531" w:name="_Toc3556967"/>
      <w:bookmarkStart w:id="532" w:name="_Toc34747217"/>
      <w:bookmarkStart w:id="533" w:name="_Toc77102032"/>
      <w:bookmarkStart w:id="534" w:name="_Toc86863813"/>
      <w:r>
        <w:t xml:space="preserve">Needs of different applications, addressed by </w:t>
      </w:r>
      <w:r w:rsidRPr="00575FF1">
        <w:rPr>
          <w:rFonts w:ascii="Courier New" w:hAnsi="Courier New" w:cs="Courier New"/>
          <w:i/>
          <w:iCs/>
          <w:sz w:val="24"/>
        </w:rPr>
        <w:t>&lt;</w:t>
      </w:r>
      <w:proofErr w:type="spellStart"/>
      <w:r w:rsidRPr="00575FF1">
        <w:rPr>
          <w:rFonts w:ascii="Courier New" w:hAnsi="Courier New" w:cs="Courier New"/>
          <w:i/>
          <w:iCs/>
          <w:sz w:val="24"/>
        </w:rPr>
        <w:t>custom_attributes</w:t>
      </w:r>
      <w:proofErr w:type="spellEnd"/>
      <w:r w:rsidRPr="00575FF1">
        <w:rPr>
          <w:rFonts w:ascii="Courier New" w:hAnsi="Courier New" w:cs="Courier New"/>
          <w:i/>
          <w:iCs/>
          <w:sz w:val="24"/>
        </w:rPr>
        <w:t>/&gt;</w:t>
      </w:r>
      <w:r w:rsidRPr="00A2560C">
        <w:t xml:space="preserve"> and </w:t>
      </w:r>
      <w:r w:rsidRPr="00575FF1">
        <w:rPr>
          <w:rFonts w:ascii="Courier New" w:hAnsi="Courier New" w:cs="Courier New"/>
          <w:i/>
          <w:iCs/>
          <w:sz w:val="24"/>
        </w:rPr>
        <w:t>&lt;appdata/&gt;</w:t>
      </w:r>
      <w:bookmarkEnd w:id="530"/>
      <w:bookmarkEnd w:id="531"/>
      <w:bookmarkEnd w:id="532"/>
      <w:bookmarkEnd w:id="533"/>
      <w:bookmarkEnd w:id="534"/>
      <w:r>
        <w:t xml:space="preserve"> </w:t>
      </w:r>
    </w:p>
    <w:p w14:paraId="2203C7C2" w14:textId="77777777" w:rsidR="00FC68DB" w:rsidRDefault="00FC68DB" w:rsidP="00B202D2">
      <w:r w:rsidRPr="00402B6A">
        <w:rPr>
          <w:rFonts w:ascii="Courier New" w:hAnsi="Courier New" w:cs="Courier New"/>
          <w:b/>
          <w:i/>
          <w:sz w:val="18"/>
          <w:szCs w:val="18"/>
        </w:rPr>
        <w:t>&lt;appdata/&gt;</w:t>
      </w:r>
      <w:r w:rsidRPr="009C29E3">
        <w:t xml:space="preserve"> may be used as means of intercommunication between different applications. In this case, the format of </w:t>
      </w:r>
      <w:r w:rsidRPr="00402B6A">
        <w:rPr>
          <w:rFonts w:ascii="Courier New" w:hAnsi="Courier New" w:cs="Courier New"/>
          <w:b/>
          <w:i/>
          <w:sz w:val="18"/>
          <w:szCs w:val="18"/>
        </w:rPr>
        <w:t>&lt;appdata/&gt;</w:t>
      </w:r>
      <w:r w:rsidRPr="009C29E3">
        <w:t xml:space="preserve"> needs to be standardized and publi</w:t>
      </w:r>
      <w:r>
        <w:t>sh</w:t>
      </w:r>
      <w:r w:rsidRPr="009C29E3">
        <w:t xml:space="preserve">ed by the </w:t>
      </w:r>
      <w:r w:rsidRPr="00402B6A">
        <w:rPr>
          <w:rFonts w:ascii="Courier New" w:hAnsi="Courier New" w:cs="Courier New"/>
          <w:b/>
          <w:i/>
          <w:sz w:val="18"/>
          <w:szCs w:val="18"/>
        </w:rPr>
        <w:t>&lt;appdata/&gt;</w:t>
      </w:r>
      <w:r w:rsidRPr="009C29E3">
        <w:t xml:space="preserve"> owner. Of course, information stored in </w:t>
      </w:r>
      <w:r w:rsidRPr="00402B6A">
        <w:rPr>
          <w:rFonts w:ascii="Courier New" w:hAnsi="Courier New" w:cs="Courier New"/>
          <w:b/>
          <w:i/>
          <w:sz w:val="18"/>
          <w:szCs w:val="18"/>
        </w:rPr>
        <w:t>&lt;appdata/&gt;</w:t>
      </w:r>
      <w:r w:rsidRPr="009C29E3">
        <w:t xml:space="preserve"> </w:t>
      </w:r>
      <w:r>
        <w:t xml:space="preserve">does </w:t>
      </w:r>
      <w:r w:rsidRPr="009C29E3">
        <w:t xml:space="preserve">not </w:t>
      </w:r>
      <w:r>
        <w:t xml:space="preserve">necessarily </w:t>
      </w:r>
      <w:r w:rsidRPr="009C29E3">
        <w:t xml:space="preserve">need </w:t>
      </w:r>
      <w:r>
        <w:t xml:space="preserve">to </w:t>
      </w:r>
      <w:r w:rsidRPr="009C29E3">
        <w:t>be handled or maintained by 3</w:t>
      </w:r>
      <w:r w:rsidRPr="009C29E3">
        <w:rPr>
          <w:vertAlign w:val="superscript"/>
        </w:rPr>
        <w:t>rd</w:t>
      </w:r>
      <w:r w:rsidRPr="009C29E3">
        <w:t xml:space="preserve"> party software. Therefore, </w:t>
      </w:r>
      <w:r w:rsidRPr="00402B6A">
        <w:rPr>
          <w:rFonts w:ascii="Courier New" w:hAnsi="Courier New" w:cs="Courier New"/>
          <w:b/>
          <w:i/>
          <w:sz w:val="18"/>
          <w:szCs w:val="18"/>
        </w:rPr>
        <w:t>&lt;appdata/&gt;</w:t>
      </w:r>
      <w:r w:rsidRPr="009C29E3">
        <w:t xml:space="preserve"> should be considered as data that can be disregarded or thrown away by a 3</w:t>
      </w:r>
      <w:r w:rsidRPr="009C29E3">
        <w:rPr>
          <w:vertAlign w:val="superscript"/>
        </w:rPr>
        <w:t>rd</w:t>
      </w:r>
      <w:r w:rsidRPr="009C29E3">
        <w:t xml:space="preserve"> party software.</w:t>
      </w:r>
      <w:r>
        <w:t xml:space="preserve"> Hence, applications must not rely on preservation of </w:t>
      </w:r>
      <w:r w:rsidRPr="00402B6A">
        <w:rPr>
          <w:rFonts w:ascii="Courier New" w:hAnsi="Courier New" w:cs="Courier New"/>
          <w:b/>
          <w:i/>
          <w:sz w:val="18"/>
          <w:szCs w:val="18"/>
        </w:rPr>
        <w:t>&lt;appdata/&gt;</w:t>
      </w:r>
      <w:r>
        <w:t xml:space="preserve"> in a way that cause </w:t>
      </w:r>
      <w:proofErr w:type="gramStart"/>
      <w:r>
        <w:t>e.g.</w:t>
      </w:r>
      <w:proofErr w:type="gramEnd"/>
      <w:r>
        <w:t xml:space="preserve"> data corruption or crash, if this data gets lost. </w:t>
      </w:r>
    </w:p>
    <w:p w14:paraId="06131022" w14:textId="77777777" w:rsidR="00FC68DB" w:rsidRDefault="00FC68DB" w:rsidP="00B202D2">
      <w:pPr>
        <w:spacing w:before="240"/>
      </w:pPr>
      <w:r w:rsidRPr="00740225">
        <w:t xml:space="preserve">Internal structure of </w:t>
      </w:r>
      <w:r w:rsidRPr="00740225">
        <w:rPr>
          <w:rFonts w:ascii="Courier New" w:hAnsi="Courier New" w:cs="Courier New"/>
          <w:b/>
          <w:i/>
          <w:sz w:val="18"/>
          <w:szCs w:val="18"/>
        </w:rPr>
        <w:t>&lt;</w:t>
      </w:r>
      <w:proofErr w:type="spellStart"/>
      <w:r w:rsidRPr="00740225">
        <w:rPr>
          <w:rFonts w:ascii="Courier New" w:hAnsi="Courier New" w:cs="Courier New"/>
          <w:b/>
          <w:i/>
          <w:sz w:val="18"/>
          <w:szCs w:val="18"/>
        </w:rPr>
        <w:t>custom_attributes_list</w:t>
      </w:r>
      <w:proofErr w:type="spellEnd"/>
      <w:r w:rsidRPr="00740225">
        <w:rPr>
          <w:rFonts w:ascii="Courier New" w:hAnsi="Courier New" w:cs="Courier New"/>
          <w:b/>
          <w:i/>
          <w:sz w:val="18"/>
          <w:szCs w:val="18"/>
        </w:rPr>
        <w:t>/&gt;</w:t>
      </w:r>
      <w:r w:rsidRPr="00740225">
        <w:t xml:space="preserve"> is completely standardized, whereas internal structure of </w:t>
      </w:r>
      <w:r w:rsidRPr="00740225">
        <w:rPr>
          <w:rFonts w:ascii="Courier New" w:hAnsi="Courier New" w:cs="Courier New"/>
          <w:b/>
          <w:i/>
          <w:sz w:val="18"/>
          <w:szCs w:val="18"/>
        </w:rPr>
        <w:t>&lt;appdata/&gt;</w:t>
      </w:r>
      <w:r w:rsidRPr="00740225">
        <w:t xml:space="preserve"> is arbitrary and can for instance be described by a software specific XML schema. </w:t>
      </w:r>
      <w:r>
        <w:t xml:space="preserve">(But this is optional.) </w:t>
      </w:r>
      <w:r w:rsidRPr="00740225">
        <w:t xml:space="preserve">Hence, </w:t>
      </w:r>
      <w:r w:rsidRPr="00740225">
        <w:rPr>
          <w:rFonts w:ascii="Courier New" w:hAnsi="Courier New" w:cs="Courier New"/>
          <w:b/>
          <w:i/>
          <w:sz w:val="18"/>
          <w:szCs w:val="18"/>
        </w:rPr>
        <w:t>&lt;</w:t>
      </w:r>
      <w:proofErr w:type="spellStart"/>
      <w:r w:rsidRPr="00740225">
        <w:rPr>
          <w:rFonts w:ascii="Courier New" w:hAnsi="Courier New" w:cs="Courier New"/>
          <w:b/>
          <w:i/>
          <w:sz w:val="18"/>
          <w:szCs w:val="18"/>
        </w:rPr>
        <w:t>custom_attributes_list</w:t>
      </w:r>
      <w:proofErr w:type="spellEnd"/>
      <w:r w:rsidRPr="00740225">
        <w:rPr>
          <w:rFonts w:ascii="Courier New" w:hAnsi="Courier New" w:cs="Courier New"/>
          <w:b/>
          <w:i/>
          <w:sz w:val="18"/>
          <w:szCs w:val="18"/>
        </w:rPr>
        <w:t>/&gt;</w:t>
      </w:r>
      <w:r w:rsidRPr="00740225">
        <w:t xml:space="preserve"> cannot be used as flexible as </w:t>
      </w:r>
      <w:r w:rsidRPr="00740225">
        <w:rPr>
          <w:rFonts w:ascii="Courier New" w:hAnsi="Courier New" w:cs="Courier New"/>
          <w:b/>
          <w:i/>
          <w:sz w:val="18"/>
          <w:szCs w:val="18"/>
        </w:rPr>
        <w:t>&lt;appdata/&gt;</w:t>
      </w:r>
      <w:r w:rsidRPr="00740225">
        <w:t>, but its content is easier to be preserved across system boundaries.</w:t>
      </w:r>
    </w:p>
    <w:p w14:paraId="245E93BD" w14:textId="77777777" w:rsidR="00FC68DB" w:rsidRDefault="00FC68DB" w:rsidP="00B202D2">
      <w:pPr>
        <w:pStyle w:val="berschrift3"/>
      </w:pPr>
      <w:bookmarkStart w:id="535" w:name="_Toc440038868"/>
      <w:bookmarkStart w:id="536" w:name="_Toc3556968"/>
      <w:bookmarkStart w:id="537" w:name="_Toc34747218"/>
      <w:bookmarkStart w:id="538" w:name="_Toc77102033"/>
      <w:bookmarkStart w:id="539" w:name="_Toc86863814"/>
      <w:r>
        <w:lastRenderedPageBreak/>
        <w:t xml:space="preserve">Different levels of </w:t>
      </w:r>
      <w:r w:rsidRPr="00575FF1">
        <w:rPr>
          <w:rFonts w:ascii="Courier New" w:hAnsi="Courier New" w:cs="Courier New"/>
          <w:i/>
          <w:iCs/>
          <w:sz w:val="24"/>
        </w:rPr>
        <w:t>&lt;</w:t>
      </w:r>
      <w:proofErr w:type="spellStart"/>
      <w:r w:rsidRPr="00575FF1">
        <w:rPr>
          <w:rFonts w:ascii="Courier New" w:hAnsi="Courier New" w:cs="Courier New"/>
          <w:i/>
          <w:iCs/>
          <w:sz w:val="24"/>
        </w:rPr>
        <w:t>custom_attributes</w:t>
      </w:r>
      <w:proofErr w:type="spellEnd"/>
      <w:r w:rsidRPr="00575FF1">
        <w:rPr>
          <w:rFonts w:ascii="Courier New" w:hAnsi="Courier New" w:cs="Courier New"/>
          <w:i/>
          <w:iCs/>
          <w:sz w:val="24"/>
        </w:rPr>
        <w:t>/&gt;</w:t>
      </w:r>
      <w:r w:rsidRPr="00A2560C">
        <w:t xml:space="preserve"> and </w:t>
      </w:r>
      <w:r w:rsidRPr="00575FF1">
        <w:rPr>
          <w:rFonts w:ascii="Courier New" w:hAnsi="Courier New" w:cs="Courier New"/>
          <w:i/>
          <w:iCs/>
          <w:sz w:val="24"/>
        </w:rPr>
        <w:t>&lt;appdata/&gt;</w:t>
      </w:r>
      <w:r>
        <w:t xml:space="preserve"> within </w:t>
      </w:r>
      <w:r w:rsidRPr="00BC64D4">
        <w:t>χ</w:t>
      </w:r>
      <w:r>
        <w:t>MCF data model</w:t>
      </w:r>
      <w:bookmarkEnd w:id="535"/>
      <w:bookmarkEnd w:id="536"/>
      <w:bookmarkEnd w:id="537"/>
      <w:bookmarkEnd w:id="538"/>
      <w:bookmarkEnd w:id="539"/>
      <w:r>
        <w:t xml:space="preserve"> </w:t>
      </w:r>
    </w:p>
    <w:p w14:paraId="5B5673A7" w14:textId="77777777" w:rsidR="00FC68DB" w:rsidRDefault="00FC68DB" w:rsidP="00B202D2">
      <w:pPr>
        <w:keepNext/>
        <w:keepLines/>
        <w:spacing w:before="240"/>
      </w:pPr>
      <w:r w:rsidRPr="00055F54">
        <w:rPr>
          <w:rFonts w:ascii="Courier New" w:hAnsi="Courier New" w:cs="Courier New"/>
          <w:b/>
          <w:i/>
          <w:sz w:val="18"/>
          <w:szCs w:val="18"/>
        </w:rPr>
        <w:t>&lt;appdata/&gt;</w:t>
      </w:r>
      <w:r w:rsidRPr="00055F54">
        <w:t xml:space="preserve"> may be used on d</w:t>
      </w:r>
      <w:r>
        <w:t>ifferent levels of a χMCF file:</w:t>
      </w:r>
    </w:p>
    <w:p w14:paraId="1E9FBE23" w14:textId="77777777" w:rsidR="00FC68DB" w:rsidRPr="00CF44EB" w:rsidRDefault="00FC68DB" w:rsidP="00BA04B6">
      <w:pPr>
        <w:pStyle w:val="Listenabsatz"/>
        <w:keepNext/>
        <w:keepLines/>
        <w:numPr>
          <w:ilvl w:val="0"/>
          <w:numId w:val="45"/>
        </w:numPr>
        <w:tabs>
          <w:tab w:val="clear" w:pos="403"/>
        </w:tabs>
        <w:spacing w:line="240" w:lineRule="auto"/>
        <w:ind w:left="714" w:hanging="357"/>
        <w:contextualSpacing w:val="0"/>
        <w:rPr>
          <w:lang w:val="en-US"/>
        </w:rPr>
      </w:pPr>
      <w:r w:rsidRPr="00CF44EB">
        <w:rPr>
          <w:lang w:val="en-US"/>
        </w:rPr>
        <w:t xml:space="preserve">It may appear on root level (directly within </w:t>
      </w:r>
      <w:r w:rsidRPr="00CF44EB">
        <w:rPr>
          <w:rFonts w:ascii="Courier New" w:hAnsi="Courier New" w:cs="Courier New"/>
          <w:b/>
          <w:i/>
          <w:sz w:val="18"/>
          <w:szCs w:val="18"/>
          <w:lang w:val="en-US"/>
        </w:rPr>
        <w:t>&lt;</w:t>
      </w:r>
      <w:proofErr w:type="spellStart"/>
      <w:r w:rsidRPr="00CF44EB">
        <w:rPr>
          <w:rFonts w:ascii="Courier New" w:hAnsi="Courier New" w:cs="Courier New"/>
          <w:b/>
          <w:i/>
          <w:sz w:val="18"/>
          <w:szCs w:val="18"/>
          <w:lang w:val="en-US"/>
        </w:rPr>
        <w:t>xmcf</w:t>
      </w:r>
      <w:proofErr w:type="spellEnd"/>
      <w:r w:rsidRPr="00CF44EB">
        <w:rPr>
          <w:rFonts w:ascii="Courier New" w:hAnsi="Courier New" w:cs="Courier New"/>
          <w:b/>
          <w:i/>
          <w:sz w:val="18"/>
          <w:szCs w:val="18"/>
          <w:lang w:val="en-US"/>
        </w:rPr>
        <w:t>/&gt;</w:t>
      </w:r>
      <w:r w:rsidRPr="00CF44EB">
        <w:rPr>
          <w:lang w:val="en-US"/>
        </w:rPr>
        <w:t xml:space="preserve"> tag)</w:t>
      </w:r>
    </w:p>
    <w:p w14:paraId="714E10D7" w14:textId="77777777" w:rsidR="00FC68DB" w:rsidRPr="00CF44EB" w:rsidRDefault="00FC68DB" w:rsidP="00BA04B6">
      <w:pPr>
        <w:pStyle w:val="Listenabsatz"/>
        <w:numPr>
          <w:ilvl w:val="0"/>
          <w:numId w:val="45"/>
        </w:numPr>
        <w:tabs>
          <w:tab w:val="clear" w:pos="403"/>
        </w:tabs>
        <w:spacing w:line="240" w:lineRule="auto"/>
        <w:ind w:left="714" w:hanging="357"/>
        <w:contextualSpacing w:val="0"/>
        <w:rPr>
          <w:lang w:val="en-US"/>
        </w:rPr>
      </w:pPr>
      <w:r w:rsidRPr="00CF44EB">
        <w:rPr>
          <w:lang w:val="en-US"/>
        </w:rPr>
        <w:t xml:space="preserve">and within any single connector (tags </w:t>
      </w:r>
      <w:r w:rsidRPr="00CF44EB">
        <w:rPr>
          <w:rFonts w:ascii="Courier New" w:hAnsi="Courier New" w:cs="Courier New"/>
          <w:b/>
          <w:i/>
          <w:sz w:val="18"/>
          <w:szCs w:val="18"/>
          <w:lang w:val="en-US"/>
        </w:rPr>
        <w:t>&lt;connection_0d/&gt;</w:t>
      </w:r>
      <w:r w:rsidRPr="00CF44EB">
        <w:rPr>
          <w:lang w:val="en-US"/>
        </w:rPr>
        <w:t xml:space="preserve">, </w:t>
      </w:r>
      <w:r w:rsidRPr="00CF44EB">
        <w:rPr>
          <w:rFonts w:ascii="Courier New" w:hAnsi="Courier New" w:cs="Courier New"/>
          <w:b/>
          <w:i/>
          <w:sz w:val="18"/>
          <w:szCs w:val="18"/>
          <w:lang w:val="en-US"/>
        </w:rPr>
        <w:t>&lt;connection_1d/&gt;</w:t>
      </w:r>
      <w:r w:rsidRPr="00CF44EB">
        <w:rPr>
          <w:rFonts w:cs="Courier New"/>
          <w:lang w:val="en-US"/>
        </w:rPr>
        <w:t xml:space="preserve"> and </w:t>
      </w:r>
      <w:r w:rsidRPr="00CF44EB">
        <w:rPr>
          <w:rFonts w:ascii="Courier New" w:hAnsi="Courier New" w:cs="Courier New"/>
          <w:b/>
          <w:i/>
          <w:sz w:val="18"/>
          <w:szCs w:val="18"/>
          <w:lang w:val="en-US"/>
        </w:rPr>
        <w:t>&lt;connection_2d/&gt;</w:t>
      </w:r>
      <w:r>
        <w:rPr>
          <w:lang w:val="en-US"/>
        </w:rPr>
        <w:t>)</w:t>
      </w:r>
    </w:p>
    <w:p w14:paraId="5AE8F6EC" w14:textId="77777777" w:rsidR="00FC68DB" w:rsidRPr="00055F54" w:rsidRDefault="00FC68DB" w:rsidP="00B202D2">
      <w:r w:rsidRPr="00055F54">
        <w:t xml:space="preserve">In contrast to this, </w:t>
      </w:r>
      <w:r w:rsidRPr="00055F54">
        <w:rPr>
          <w:rFonts w:ascii="Courier New" w:hAnsi="Courier New" w:cs="Courier New"/>
          <w:b/>
          <w:i/>
          <w:sz w:val="18"/>
          <w:szCs w:val="18"/>
        </w:rPr>
        <w:t>&lt;</w:t>
      </w:r>
      <w:proofErr w:type="spellStart"/>
      <w:r w:rsidRPr="00055F54">
        <w:rPr>
          <w:rFonts w:ascii="Courier New" w:hAnsi="Courier New" w:cs="Courier New"/>
          <w:b/>
          <w:i/>
          <w:sz w:val="18"/>
          <w:szCs w:val="18"/>
        </w:rPr>
        <w:t>custom_attributes_list</w:t>
      </w:r>
      <w:proofErr w:type="spellEnd"/>
      <w:r w:rsidRPr="00055F54">
        <w:rPr>
          <w:rFonts w:ascii="Courier New" w:hAnsi="Courier New" w:cs="Courier New"/>
          <w:b/>
          <w:i/>
          <w:sz w:val="18"/>
          <w:szCs w:val="18"/>
        </w:rPr>
        <w:t>/&gt;</w:t>
      </w:r>
      <w:r w:rsidRPr="00055F54">
        <w:t xml:space="preserve"> can only be used within any single connector, but not at root level. There are good reasons for this: </w:t>
      </w:r>
    </w:p>
    <w:p w14:paraId="3655AE73" w14:textId="77777777" w:rsidR="00FC68DB" w:rsidRPr="00BF1CAA" w:rsidRDefault="00FC68DB" w:rsidP="00B202D2">
      <w:r w:rsidRPr="00BF1CAA">
        <w:t>Consider the common scenario, where many χMCF files each containing connections of subsystems are to be read in an application. The application will have to deal with conflicts between root level data</w:t>
      </w:r>
      <w:r w:rsidRPr="00F0793E">
        <w:rPr>
          <w:vanish/>
        </w:rPr>
        <w:t>, connection group level data</w:t>
      </w:r>
      <w:r>
        <w:t xml:space="preserve"> </w:t>
      </w:r>
      <w:r w:rsidRPr="00BF1CAA">
        <w:t>and conflicts with data at connector level.</w:t>
      </w:r>
    </w:p>
    <w:p w14:paraId="10124F24" w14:textId="77777777" w:rsidR="00FC68DB" w:rsidRPr="00561192" w:rsidRDefault="00FC68DB" w:rsidP="00BA04B6">
      <w:pPr>
        <w:pStyle w:val="Listenabsatz"/>
        <w:numPr>
          <w:ilvl w:val="0"/>
          <w:numId w:val="44"/>
        </w:numPr>
        <w:tabs>
          <w:tab w:val="clear" w:pos="403"/>
        </w:tabs>
        <w:spacing w:after="0" w:line="240" w:lineRule="auto"/>
        <w:ind w:left="720"/>
        <w:contextualSpacing w:val="0"/>
        <w:rPr>
          <w:lang w:val="en-US"/>
        </w:rPr>
      </w:pPr>
      <w:r w:rsidRPr="00BF1CAA">
        <w:rPr>
          <w:lang w:val="en-US"/>
        </w:rPr>
        <w:t xml:space="preserve">At root level (within </w:t>
      </w:r>
      <w:r w:rsidRPr="00BF1CAA">
        <w:rPr>
          <w:rFonts w:ascii="Courier New" w:hAnsi="Courier New" w:cs="Courier New"/>
          <w:i/>
          <w:sz w:val="18"/>
          <w:szCs w:val="18"/>
          <w:lang w:val="en-US"/>
        </w:rPr>
        <w:t>&lt;</w:t>
      </w:r>
      <w:proofErr w:type="spellStart"/>
      <w:r w:rsidRPr="00BF1CAA">
        <w:rPr>
          <w:rFonts w:ascii="Courier New" w:hAnsi="Courier New" w:cs="Courier New"/>
          <w:i/>
          <w:sz w:val="18"/>
          <w:szCs w:val="18"/>
          <w:lang w:val="en-US"/>
        </w:rPr>
        <w:t>xmcf</w:t>
      </w:r>
      <w:proofErr w:type="spellEnd"/>
      <w:r w:rsidRPr="00BF1CAA">
        <w:rPr>
          <w:rFonts w:ascii="Courier New" w:hAnsi="Courier New" w:cs="Courier New"/>
          <w:i/>
          <w:sz w:val="18"/>
          <w:szCs w:val="18"/>
          <w:lang w:val="en-US"/>
        </w:rPr>
        <w:t>/&gt;</w:t>
      </w:r>
      <w:r w:rsidRPr="00BF1CAA">
        <w:rPr>
          <w:lang w:val="en-US"/>
        </w:rPr>
        <w:t xml:space="preserve"> </w:t>
      </w:r>
      <w:r>
        <w:rPr>
          <w:lang w:val="en-US"/>
        </w:rPr>
        <w:t>element</w:t>
      </w:r>
      <w:r w:rsidRPr="00BF1CAA">
        <w:rPr>
          <w:lang w:val="en-US"/>
        </w:rPr>
        <w:t xml:space="preserve">), any application should be able to deal with conflicts of its </w:t>
      </w:r>
      <w:r w:rsidRPr="00561192">
        <w:rPr>
          <w:lang w:val="en-US"/>
        </w:rPr>
        <w:t xml:space="preserve">own </w:t>
      </w:r>
      <w:r w:rsidRPr="00561192">
        <w:rPr>
          <w:rFonts w:ascii="Courier New" w:eastAsia="Times New Roman" w:hAnsi="Courier New" w:cs="Courier New"/>
          <w:i/>
          <w:sz w:val="18"/>
          <w:szCs w:val="18"/>
          <w:lang w:val="en-US"/>
        </w:rPr>
        <w:t>&lt;appdata/&gt;</w:t>
      </w:r>
      <w:r w:rsidRPr="00561192">
        <w:rPr>
          <w:lang w:val="en-US"/>
        </w:rPr>
        <w:t xml:space="preserve">, because their nature is known by the application. On the other hand, the purpose of a possible </w:t>
      </w:r>
      <w:r w:rsidRPr="00561192">
        <w:rPr>
          <w:rFonts w:ascii="Courier New" w:eastAsia="Times New Roman" w:hAnsi="Courier New" w:cs="Courier New"/>
          <w:i/>
          <w:sz w:val="18"/>
          <w:szCs w:val="18"/>
          <w:lang w:val="en-US"/>
        </w:rPr>
        <w:t>&lt;</w:t>
      </w:r>
      <w:proofErr w:type="spellStart"/>
      <w:r w:rsidRPr="00561192">
        <w:rPr>
          <w:rFonts w:ascii="Courier New" w:eastAsia="Times New Roman" w:hAnsi="Courier New" w:cs="Courier New"/>
          <w:i/>
          <w:sz w:val="18"/>
          <w:szCs w:val="18"/>
          <w:lang w:val="en-US"/>
        </w:rPr>
        <w:t>custom_attributes</w:t>
      </w:r>
      <w:proofErr w:type="spellEnd"/>
      <w:r w:rsidRPr="00561192">
        <w:rPr>
          <w:rFonts w:ascii="Courier New" w:eastAsia="Times New Roman" w:hAnsi="Courier New" w:cs="Courier New"/>
          <w:i/>
          <w:sz w:val="18"/>
          <w:szCs w:val="18"/>
          <w:lang w:val="en-US"/>
        </w:rPr>
        <w:t>/&gt;</w:t>
      </w:r>
      <w:r w:rsidRPr="00561192">
        <w:rPr>
          <w:lang w:val="en-US"/>
        </w:rPr>
        <w:t xml:space="preserve"> element is not known by the application. The application </w:t>
      </w:r>
      <w:r>
        <w:rPr>
          <w:lang w:val="en-US"/>
        </w:rPr>
        <w:t>would</w:t>
      </w:r>
      <w:r w:rsidRPr="00561192">
        <w:rPr>
          <w:lang w:val="en-US"/>
        </w:rPr>
        <w:t xml:space="preserve"> therefore have to pass the task of resolving </w:t>
      </w:r>
      <w:r w:rsidRPr="00561192">
        <w:rPr>
          <w:rFonts w:ascii="Courier New" w:eastAsia="Times New Roman" w:hAnsi="Courier New" w:cs="Courier New"/>
          <w:i/>
          <w:sz w:val="18"/>
          <w:szCs w:val="18"/>
          <w:lang w:val="en-US"/>
        </w:rPr>
        <w:t>&lt;</w:t>
      </w:r>
      <w:proofErr w:type="spellStart"/>
      <w:r w:rsidRPr="00561192">
        <w:rPr>
          <w:rFonts w:ascii="Courier New" w:eastAsia="Times New Roman" w:hAnsi="Courier New" w:cs="Courier New"/>
          <w:i/>
          <w:sz w:val="18"/>
          <w:szCs w:val="18"/>
          <w:lang w:val="en-US"/>
        </w:rPr>
        <w:t>custom_attributes</w:t>
      </w:r>
      <w:proofErr w:type="spellEnd"/>
      <w:r w:rsidRPr="00561192">
        <w:rPr>
          <w:rFonts w:ascii="Courier New" w:eastAsia="Times New Roman" w:hAnsi="Courier New" w:cs="Courier New"/>
          <w:i/>
          <w:sz w:val="18"/>
          <w:szCs w:val="18"/>
          <w:lang w:val="en-US"/>
        </w:rPr>
        <w:t>/&gt;</w:t>
      </w:r>
      <w:r w:rsidRPr="00561192">
        <w:rPr>
          <w:lang w:val="en-US"/>
        </w:rPr>
        <w:t xml:space="preserve"> conflicts to the engineer. This is undesirable.</w:t>
      </w:r>
    </w:p>
    <w:p w14:paraId="2972D7FE" w14:textId="77777777" w:rsidR="00FC68DB" w:rsidRPr="00F0793E" w:rsidRDefault="00FC68DB" w:rsidP="00BA04B6">
      <w:pPr>
        <w:pStyle w:val="Listenabsatz"/>
        <w:numPr>
          <w:ilvl w:val="0"/>
          <w:numId w:val="44"/>
        </w:numPr>
        <w:tabs>
          <w:tab w:val="clear" w:pos="403"/>
        </w:tabs>
        <w:spacing w:after="0" w:line="240" w:lineRule="auto"/>
        <w:ind w:left="720"/>
        <w:contextualSpacing w:val="0"/>
        <w:rPr>
          <w:vanish/>
          <w:lang w:val="en-US"/>
        </w:rPr>
      </w:pPr>
      <w:r w:rsidRPr="00F0793E">
        <w:rPr>
          <w:vanish/>
          <w:lang w:val="en-US"/>
        </w:rPr>
        <w:t xml:space="preserve">At connection group level (within </w:t>
      </w:r>
      <w:r w:rsidRPr="00F0793E">
        <w:rPr>
          <w:rFonts w:ascii="Courier New" w:hAnsi="Courier New" w:cs="Courier New"/>
          <w:i/>
          <w:vanish/>
          <w:sz w:val="18"/>
          <w:szCs w:val="18"/>
          <w:lang w:val="en-US"/>
        </w:rPr>
        <w:t>&lt;connection_group/&gt;</w:t>
      </w:r>
      <w:r w:rsidRPr="00F0793E">
        <w:rPr>
          <w:vanish/>
          <w:lang w:val="en-US"/>
        </w:rPr>
        <w:t xml:space="preserve"> element), same considerations apply. </w:t>
      </w:r>
    </w:p>
    <w:p w14:paraId="35D502CA" w14:textId="77777777" w:rsidR="00FC68DB" w:rsidRPr="00561192" w:rsidRDefault="00FC68DB" w:rsidP="00BA04B6">
      <w:pPr>
        <w:pStyle w:val="Listenabsatz"/>
        <w:numPr>
          <w:ilvl w:val="0"/>
          <w:numId w:val="44"/>
        </w:numPr>
        <w:tabs>
          <w:tab w:val="clear" w:pos="403"/>
        </w:tabs>
        <w:spacing w:after="0" w:line="240" w:lineRule="auto"/>
        <w:ind w:left="720"/>
        <w:contextualSpacing w:val="0"/>
        <w:rPr>
          <w:lang w:val="en-US"/>
        </w:rPr>
      </w:pPr>
      <w:r w:rsidRPr="00561192">
        <w:rPr>
          <w:lang w:val="en-US"/>
        </w:rPr>
        <w:t xml:space="preserve">At the connector level (within </w:t>
      </w:r>
      <w:r w:rsidRPr="00561192">
        <w:rPr>
          <w:rFonts w:ascii="Courier New" w:hAnsi="Courier New" w:cs="Courier New"/>
          <w:i/>
          <w:sz w:val="18"/>
          <w:szCs w:val="18"/>
          <w:lang w:val="en-US"/>
        </w:rPr>
        <w:t>&lt;</w:t>
      </w:r>
      <w:proofErr w:type="spellStart"/>
      <w:r w:rsidRPr="00561192">
        <w:rPr>
          <w:rFonts w:ascii="Courier New" w:hAnsi="Courier New" w:cs="Courier New"/>
          <w:i/>
          <w:sz w:val="18"/>
          <w:szCs w:val="18"/>
          <w:lang w:val="en-US"/>
        </w:rPr>
        <w:t>connection_xd</w:t>
      </w:r>
      <w:proofErr w:type="spellEnd"/>
      <w:r w:rsidRPr="00561192">
        <w:rPr>
          <w:rFonts w:ascii="Courier New" w:hAnsi="Courier New" w:cs="Courier New"/>
          <w:i/>
          <w:sz w:val="18"/>
          <w:szCs w:val="18"/>
          <w:lang w:val="en-US"/>
        </w:rPr>
        <w:t>/&gt;</w:t>
      </w:r>
      <w:r w:rsidRPr="00561192">
        <w:rPr>
          <w:lang w:val="en-US"/>
        </w:rPr>
        <w:t xml:space="preserve"> </w:t>
      </w:r>
      <w:r>
        <w:rPr>
          <w:lang w:val="en-US"/>
        </w:rPr>
        <w:t>element</w:t>
      </w:r>
      <w:r w:rsidRPr="00561192">
        <w:rPr>
          <w:lang w:val="en-US"/>
        </w:rPr>
        <w:t>s), any application should be able to handle conflicts between connectors. This is because connectors are domain objects</w:t>
      </w:r>
      <w:r>
        <w:rPr>
          <w:lang w:val="en-US"/>
        </w:rPr>
        <w:t>:</w:t>
      </w:r>
      <w:r w:rsidRPr="00561192">
        <w:rPr>
          <w:lang w:val="en-US"/>
        </w:rPr>
        <w:t xml:space="preserve"> both</w:t>
      </w:r>
      <w:r>
        <w:rPr>
          <w:lang w:val="en-US"/>
        </w:rPr>
        <w:t>,</w:t>
      </w:r>
      <w:r w:rsidRPr="00561192">
        <w:rPr>
          <w:lang w:val="en-US"/>
        </w:rPr>
        <w:t xml:space="preserve"> the </w:t>
      </w:r>
      <w:proofErr w:type="gramStart"/>
      <w:r w:rsidRPr="00561192">
        <w:rPr>
          <w:lang w:val="en-US"/>
        </w:rPr>
        <w:t>application</w:t>
      </w:r>
      <w:proofErr w:type="gramEnd"/>
      <w:r w:rsidRPr="00561192">
        <w:rPr>
          <w:lang w:val="en-US"/>
        </w:rPr>
        <w:t xml:space="preserve"> and the engineer</w:t>
      </w:r>
      <w:r>
        <w:rPr>
          <w:lang w:val="en-US"/>
        </w:rPr>
        <w:t>,</w:t>
      </w:r>
      <w:r w:rsidRPr="00561192">
        <w:rPr>
          <w:lang w:val="en-US"/>
        </w:rPr>
        <w:t xml:space="preserve"> are aware of the connectors' role and existence. So, both the application and the engineer can resolve connector conflicts if needed. After such a conflict has been resolved, there is no conflict of </w:t>
      </w:r>
      <w:r w:rsidRPr="00561192">
        <w:rPr>
          <w:rFonts w:ascii="Courier New" w:eastAsia="Times New Roman" w:hAnsi="Courier New" w:cs="Courier New"/>
          <w:i/>
          <w:sz w:val="18"/>
          <w:szCs w:val="18"/>
          <w:lang w:val="en-US"/>
        </w:rPr>
        <w:t>&lt;appdata/&gt;</w:t>
      </w:r>
      <w:r w:rsidRPr="00561192">
        <w:rPr>
          <w:lang w:val="en-US"/>
        </w:rPr>
        <w:t xml:space="preserve"> or </w:t>
      </w:r>
      <w:r w:rsidRPr="00561192">
        <w:rPr>
          <w:rFonts w:ascii="Courier New" w:eastAsia="Times New Roman" w:hAnsi="Courier New" w:cs="Courier New"/>
          <w:i/>
          <w:sz w:val="18"/>
          <w:szCs w:val="18"/>
          <w:lang w:val="en-US"/>
        </w:rPr>
        <w:t>&lt;</w:t>
      </w:r>
      <w:proofErr w:type="spellStart"/>
      <w:r w:rsidRPr="00561192">
        <w:rPr>
          <w:rFonts w:ascii="Courier New" w:eastAsia="Times New Roman" w:hAnsi="Courier New" w:cs="Courier New"/>
          <w:i/>
          <w:sz w:val="18"/>
          <w:szCs w:val="18"/>
          <w:lang w:val="en-US"/>
        </w:rPr>
        <w:t>custom_attributes</w:t>
      </w:r>
      <w:proofErr w:type="spellEnd"/>
      <w:r w:rsidRPr="00561192">
        <w:rPr>
          <w:rFonts w:ascii="Courier New" w:eastAsia="Times New Roman" w:hAnsi="Courier New" w:cs="Courier New"/>
          <w:i/>
          <w:sz w:val="18"/>
          <w:szCs w:val="18"/>
          <w:lang w:val="en-US"/>
        </w:rPr>
        <w:t>/&gt;</w:t>
      </w:r>
      <w:r w:rsidRPr="00561192">
        <w:rPr>
          <w:lang w:val="en-US"/>
        </w:rPr>
        <w:t xml:space="preserve"> left to be solved by the engineer or the application, because these data have a limited scope; they live within the confines of the connector. This is very convenient.</w:t>
      </w:r>
    </w:p>
    <w:p w14:paraId="47D8DF37" w14:textId="77777777" w:rsidR="00FC68DB" w:rsidRPr="008E55AD" w:rsidRDefault="00FC68DB" w:rsidP="00B202D2"/>
    <w:p w14:paraId="65F82708" w14:textId="77777777" w:rsidR="00FC68DB" w:rsidRPr="007055D9" w:rsidRDefault="00FC68DB" w:rsidP="00B202D2">
      <w:pPr>
        <w:pStyle w:val="berschrift1"/>
      </w:pPr>
      <w:bookmarkStart w:id="540" w:name="_Toc3556969"/>
      <w:bookmarkStart w:id="541" w:name="_Toc34747219"/>
      <w:bookmarkStart w:id="542" w:name="_Toc77102034"/>
      <w:bookmarkStart w:id="543" w:name="_Toc86863815"/>
      <w:r w:rsidRPr="007055D9">
        <w:t>0D connections</w:t>
      </w:r>
      <w:bookmarkEnd w:id="540"/>
      <w:bookmarkEnd w:id="541"/>
      <w:bookmarkEnd w:id="542"/>
      <w:bookmarkEnd w:id="543"/>
    </w:p>
    <w:p w14:paraId="7BFE46E1" w14:textId="77777777" w:rsidR="00FC68DB" w:rsidRPr="00226A3F" w:rsidRDefault="00FC68DB" w:rsidP="00B202D2">
      <w:pPr>
        <w:pStyle w:val="berschrift2"/>
      </w:pPr>
      <w:bookmarkStart w:id="544" w:name="_Toc413359578"/>
      <w:bookmarkStart w:id="545" w:name="_Toc3556970"/>
      <w:bookmarkStart w:id="546" w:name="_Toc34747220"/>
      <w:bookmarkStart w:id="547" w:name="_Toc77102035"/>
      <w:bookmarkStart w:id="548" w:name="_Toc86863816"/>
      <w:r w:rsidRPr="00226A3F">
        <w:t>Generic Definitions</w:t>
      </w:r>
      <w:bookmarkEnd w:id="544"/>
      <w:bookmarkEnd w:id="545"/>
      <w:bookmarkEnd w:id="546"/>
      <w:bookmarkEnd w:id="547"/>
      <w:bookmarkEnd w:id="548"/>
    </w:p>
    <w:p w14:paraId="64F211EF" w14:textId="77777777" w:rsidR="00FC68DB" w:rsidRPr="00226A3F" w:rsidRDefault="00FC68DB" w:rsidP="00B202D2">
      <w:pPr>
        <w:pStyle w:val="berschrift3"/>
      </w:pPr>
      <w:bookmarkStart w:id="549" w:name="_Toc413359579"/>
      <w:bookmarkStart w:id="550" w:name="_Ref428958711"/>
      <w:bookmarkStart w:id="551" w:name="_Toc3556971"/>
      <w:bookmarkStart w:id="552" w:name="_Toc34747221"/>
      <w:bookmarkStart w:id="553" w:name="_Toc77102036"/>
      <w:bookmarkStart w:id="554" w:name="_Toc86863817"/>
      <w:r w:rsidRPr="00226A3F">
        <w:t>Identification</w:t>
      </w:r>
      <w:bookmarkEnd w:id="549"/>
      <w:bookmarkEnd w:id="550"/>
      <w:bookmarkEnd w:id="551"/>
      <w:bookmarkEnd w:id="552"/>
      <w:bookmarkEnd w:id="553"/>
      <w:bookmarkEnd w:id="554"/>
    </w:p>
    <w:p w14:paraId="35A6E2C1" w14:textId="1D25F8EB" w:rsidR="00FC68DB" w:rsidRDefault="00FC68DB" w:rsidP="00B202D2">
      <w:r w:rsidRPr="007055D9">
        <w:t xml:space="preserve">Each point connection is optionally identified by its </w:t>
      </w:r>
      <w:r w:rsidRPr="00A91A7B">
        <w:rPr>
          <w:rFonts w:ascii="Courier New" w:hAnsi="Courier New" w:cs="Courier New"/>
          <w:b/>
          <w:i/>
          <w:sz w:val="18"/>
          <w:szCs w:val="18"/>
        </w:rPr>
        <w:t>label</w:t>
      </w:r>
      <w:r>
        <w:t xml:space="preserve"> </w:t>
      </w:r>
      <w:r w:rsidR="00BD4F32">
        <w:t xml:space="preserve">or its </w:t>
      </w:r>
      <w:r w:rsidR="00BD4F32" w:rsidRPr="008B5A82">
        <w:rPr>
          <w:rFonts w:ascii="Courier New" w:hAnsi="Courier New" w:cs="Courier New"/>
          <w:b/>
          <w:i/>
          <w:sz w:val="18"/>
          <w:szCs w:val="18"/>
        </w:rPr>
        <w:t>ident</w:t>
      </w:r>
      <w:r w:rsidR="00BD4F32">
        <w:t xml:space="preserve">. </w:t>
      </w:r>
      <w:r>
        <w:t xml:space="preserve">This </w:t>
      </w:r>
      <w:r>
        <w:t xml:space="preserve">identification can be made at the element called </w:t>
      </w:r>
      <w:r>
        <w:rPr>
          <w:rFonts w:ascii="Courier New" w:hAnsi="Courier New" w:cs="Courier New"/>
          <w:b/>
          <w:i/>
          <w:sz w:val="18"/>
        </w:rPr>
        <w:t>&lt;</w:t>
      </w:r>
      <w:r w:rsidRPr="00B85BB2">
        <w:rPr>
          <w:rFonts w:ascii="Courier New" w:hAnsi="Courier New" w:cs="Courier New"/>
          <w:b/>
          <w:i/>
          <w:sz w:val="18"/>
        </w:rPr>
        <w:t>connection_0d</w:t>
      </w:r>
      <w:r>
        <w:rPr>
          <w:rFonts w:ascii="Courier New" w:hAnsi="Courier New" w:cs="Courier New"/>
          <w:b/>
          <w:i/>
          <w:sz w:val="18"/>
        </w:rPr>
        <w:t>/&gt;</w:t>
      </w:r>
      <w:r>
        <w:t>.</w:t>
      </w:r>
    </w:p>
    <w:p w14:paraId="5E55D34A" w14:textId="77777777" w:rsidR="00FC68DB" w:rsidRPr="007055D9" w:rsidRDefault="00FC68DB" w:rsidP="00B202D2">
      <w:r w:rsidRPr="007055D9">
        <w:t>The XML definitions of all 0D connections</w:t>
      </w:r>
      <w:r>
        <w:t xml:space="preserve"> </w:t>
      </w:r>
      <w:proofErr w:type="gramStart"/>
      <w:r>
        <w:t>i.e.</w:t>
      </w:r>
      <w:proofErr w:type="gramEnd"/>
      <w:r>
        <w:t xml:space="preserve"> </w:t>
      </w:r>
      <w:r>
        <w:rPr>
          <w:rFonts w:ascii="Courier New" w:hAnsi="Courier New" w:cs="Courier New"/>
          <w:b/>
          <w:i/>
          <w:sz w:val="18"/>
        </w:rPr>
        <w:t>&lt;</w:t>
      </w:r>
      <w:r w:rsidRPr="00B85BB2">
        <w:rPr>
          <w:rFonts w:ascii="Courier New" w:hAnsi="Courier New" w:cs="Courier New"/>
          <w:b/>
          <w:i/>
          <w:sz w:val="18"/>
          <w:szCs w:val="18"/>
        </w:rPr>
        <w:t>connection_0d</w:t>
      </w:r>
      <w:r>
        <w:rPr>
          <w:rFonts w:ascii="Courier New" w:hAnsi="Courier New" w:cs="Courier New"/>
          <w:b/>
          <w:i/>
          <w:sz w:val="18"/>
        </w:rPr>
        <w:t>/&gt;</w:t>
      </w:r>
      <w:r w:rsidRPr="007055D9">
        <w:t xml:space="preserve"> </w:t>
      </w:r>
      <w:r>
        <w:t xml:space="preserve">elements </w:t>
      </w:r>
      <w:r w:rsidRPr="007055D9">
        <w:t>are containing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FC68DB" w:rsidRPr="007055D9" w14:paraId="23A94EB5" w14:textId="77777777" w:rsidTr="005D5977">
        <w:trPr>
          <w:cantSplit/>
          <w:tblHeade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979B2C" w14:textId="77777777" w:rsidR="00FC68DB" w:rsidRPr="007055D9" w:rsidRDefault="00FC68DB" w:rsidP="00B202D2">
            <w:pPr>
              <w:keepNext/>
              <w:rPr>
                <w:b/>
                <w:i/>
              </w:rPr>
            </w:pPr>
            <w:r w:rsidRPr="007055D9">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289FEE" w14:textId="77777777" w:rsidR="00FC68DB" w:rsidRPr="007055D9" w:rsidRDefault="00FC68DB" w:rsidP="00B202D2">
            <w:pPr>
              <w:keepNext/>
              <w:rPr>
                <w:b/>
                <w:i/>
              </w:rPr>
            </w:pPr>
            <w:r w:rsidRPr="007055D9">
              <w:rPr>
                <w:b/>
                <w:i/>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8C491A" w14:textId="77777777" w:rsidR="00FC68DB" w:rsidRPr="007055D9" w:rsidRDefault="00FC68DB" w:rsidP="00B202D2">
            <w:pPr>
              <w:keepNext/>
              <w:rPr>
                <w:b/>
                <w:i/>
              </w:rPr>
            </w:pPr>
            <w:r>
              <w:rPr>
                <w:b/>
                <w:i/>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DD238B" w14:textId="77777777" w:rsidR="00FC68DB" w:rsidRPr="007055D9" w:rsidRDefault="00FC68DB" w:rsidP="00B202D2">
            <w:pPr>
              <w:keepNext/>
              <w:rPr>
                <w:b/>
                <w:i/>
              </w:rPr>
            </w:pPr>
            <w:r w:rsidRPr="007055D9">
              <w:rPr>
                <w:b/>
                <w:i/>
              </w:rPr>
              <w:t>Constraint</w:t>
            </w:r>
          </w:p>
        </w:tc>
      </w:tr>
      <w:tr w:rsidR="00FC68DB" w:rsidRPr="007055D9" w14:paraId="156AFFE1" w14:textId="77777777" w:rsidTr="00FC68DB">
        <w:trPr>
          <w:jc w:val="center"/>
        </w:trPr>
        <w:tc>
          <w:tcPr>
            <w:tcW w:w="1716" w:type="dxa"/>
            <w:shd w:val="clear" w:color="auto" w:fill="auto"/>
            <w:vAlign w:val="bottom"/>
          </w:tcPr>
          <w:p w14:paraId="313D4CF9" w14:textId="77777777" w:rsidR="00FC68DB" w:rsidRPr="00A04202" w:rsidRDefault="00FC68DB" w:rsidP="00B202D2">
            <w:pPr>
              <w:rPr>
                <w:sz w:val="20"/>
                <w:szCs w:val="20"/>
              </w:rPr>
            </w:pPr>
            <w:r w:rsidRPr="00A04202">
              <w:rPr>
                <w:sz w:val="20"/>
                <w:szCs w:val="20"/>
              </w:rPr>
              <w:t>label</w:t>
            </w:r>
          </w:p>
        </w:tc>
        <w:tc>
          <w:tcPr>
            <w:tcW w:w="1559" w:type="dxa"/>
            <w:shd w:val="clear" w:color="auto" w:fill="auto"/>
            <w:vAlign w:val="bottom"/>
          </w:tcPr>
          <w:p w14:paraId="17BEB06B" w14:textId="77777777" w:rsidR="00FC68DB" w:rsidRPr="00A04202" w:rsidRDefault="00FC68DB" w:rsidP="00B202D2">
            <w:pPr>
              <w:rPr>
                <w:sz w:val="20"/>
                <w:szCs w:val="20"/>
              </w:rPr>
            </w:pPr>
            <w:r w:rsidRPr="00A04202">
              <w:rPr>
                <w:sz w:val="20"/>
                <w:szCs w:val="20"/>
              </w:rPr>
              <w:t>Alphanumeric</w:t>
            </w:r>
          </w:p>
        </w:tc>
        <w:tc>
          <w:tcPr>
            <w:tcW w:w="1276" w:type="dxa"/>
            <w:shd w:val="clear" w:color="auto" w:fill="auto"/>
            <w:vAlign w:val="bottom"/>
          </w:tcPr>
          <w:p w14:paraId="0982C90C" w14:textId="77777777" w:rsidR="00FC68DB" w:rsidRPr="00A04202" w:rsidRDefault="00FC68DB" w:rsidP="00B202D2">
            <w:pPr>
              <w:rPr>
                <w:sz w:val="20"/>
                <w:szCs w:val="20"/>
              </w:rPr>
            </w:pPr>
            <w:r w:rsidRPr="00A04202">
              <w:rPr>
                <w:sz w:val="20"/>
                <w:szCs w:val="20"/>
              </w:rPr>
              <w:t>Optional</w:t>
            </w:r>
          </w:p>
        </w:tc>
        <w:tc>
          <w:tcPr>
            <w:tcW w:w="3980" w:type="dxa"/>
            <w:shd w:val="clear" w:color="auto" w:fill="auto"/>
            <w:vAlign w:val="bottom"/>
          </w:tcPr>
          <w:p w14:paraId="79679278" w14:textId="77777777" w:rsidR="00FC68DB" w:rsidRPr="00A04202" w:rsidRDefault="00FC68DB" w:rsidP="00B202D2">
            <w:pPr>
              <w:rPr>
                <w:sz w:val="20"/>
                <w:szCs w:val="20"/>
              </w:rPr>
            </w:pPr>
            <w:r w:rsidRPr="00A04202">
              <w:rPr>
                <w:sz w:val="20"/>
                <w:szCs w:val="20"/>
              </w:rPr>
              <w:t>-</w:t>
            </w:r>
          </w:p>
        </w:tc>
      </w:tr>
      <w:tr w:rsidR="00BD4F32" w:rsidRPr="007055D9" w14:paraId="071D371E" w14:textId="77777777" w:rsidTr="008B5A82">
        <w:trPr>
          <w:jc w:val="center"/>
        </w:trPr>
        <w:tc>
          <w:tcPr>
            <w:tcW w:w="1716" w:type="dxa"/>
            <w:shd w:val="clear" w:color="auto" w:fill="auto"/>
            <w:vAlign w:val="bottom"/>
          </w:tcPr>
          <w:p w14:paraId="7C81823D" w14:textId="5C6EB35A" w:rsidR="00BD4F32" w:rsidRPr="00A04202" w:rsidRDefault="00BD4F32" w:rsidP="00B202D2">
            <w:pPr>
              <w:rPr>
                <w:sz w:val="20"/>
                <w:szCs w:val="20"/>
              </w:rPr>
            </w:pPr>
            <w:r>
              <w:rPr>
                <w:sz w:val="20"/>
                <w:szCs w:val="20"/>
              </w:rPr>
              <w:t>ident</w:t>
            </w:r>
          </w:p>
        </w:tc>
        <w:tc>
          <w:tcPr>
            <w:tcW w:w="1559" w:type="dxa"/>
            <w:shd w:val="clear" w:color="auto" w:fill="auto"/>
            <w:vAlign w:val="bottom"/>
          </w:tcPr>
          <w:p w14:paraId="0F6E591F" w14:textId="39F3299E" w:rsidR="00BD4F32" w:rsidRPr="00A04202" w:rsidRDefault="00BD4F32" w:rsidP="00B202D2">
            <w:pPr>
              <w:rPr>
                <w:sz w:val="20"/>
                <w:szCs w:val="20"/>
              </w:rPr>
            </w:pPr>
            <w:r>
              <w:rPr>
                <w:sz w:val="20"/>
                <w:szCs w:val="20"/>
              </w:rPr>
              <w:t>Integer</w:t>
            </w:r>
          </w:p>
        </w:tc>
        <w:tc>
          <w:tcPr>
            <w:tcW w:w="1276" w:type="dxa"/>
            <w:shd w:val="clear" w:color="auto" w:fill="auto"/>
            <w:vAlign w:val="bottom"/>
          </w:tcPr>
          <w:p w14:paraId="175DB096" w14:textId="002527C7" w:rsidR="00BD4F32" w:rsidRPr="005D5977" w:rsidRDefault="00BD4F32" w:rsidP="00B202D2">
            <w:pPr>
              <w:rPr>
                <w:sz w:val="20"/>
                <w:szCs w:val="20"/>
              </w:rPr>
            </w:pPr>
            <w:r w:rsidRPr="005D5977">
              <w:rPr>
                <w:sz w:val="20"/>
                <w:szCs w:val="20"/>
              </w:rPr>
              <w:t>Optional</w:t>
            </w:r>
          </w:p>
        </w:tc>
        <w:tc>
          <w:tcPr>
            <w:tcW w:w="3980" w:type="dxa"/>
            <w:shd w:val="clear" w:color="auto" w:fill="auto"/>
          </w:tcPr>
          <w:p w14:paraId="004C386C" w14:textId="02382AA6" w:rsidR="00BD4F32" w:rsidRPr="005D5977" w:rsidRDefault="00BD4F32" w:rsidP="00B202D2">
            <w:pPr>
              <w:rPr>
                <w:sz w:val="20"/>
                <w:szCs w:val="20"/>
              </w:rPr>
            </w:pPr>
            <w:r w:rsidRPr="005D5977">
              <w:rPr>
                <w:sz w:val="20"/>
                <w:szCs w:val="20"/>
              </w:rPr>
              <w:t>positive, unique within a χMCF file</w:t>
            </w:r>
          </w:p>
        </w:tc>
      </w:tr>
      <w:tr w:rsidR="00BD4F32" w:rsidRPr="007055D9" w14:paraId="2ECE5D21" w14:textId="77777777" w:rsidTr="00FC68DB">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44E71EFF" w14:textId="77777777" w:rsidR="00BD4F32" w:rsidRPr="00A04202" w:rsidRDefault="00BD4F32" w:rsidP="00B202D2">
            <w:pPr>
              <w:rPr>
                <w:sz w:val="20"/>
                <w:szCs w:val="20"/>
              </w:rPr>
            </w:pPr>
            <w:proofErr w:type="spellStart"/>
            <w:r>
              <w:rPr>
                <w:sz w:val="20"/>
                <w:szCs w:val="20"/>
              </w:rPr>
              <w:t>quality_control</w:t>
            </w:r>
            <w:proofErr w:type="spellEnd"/>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9D08AE" w14:textId="77777777" w:rsidR="00BD4F32" w:rsidRPr="00A04202" w:rsidRDefault="00BD4F32" w:rsidP="00B202D2">
            <w:pPr>
              <w:rPr>
                <w:sz w:val="20"/>
                <w:szCs w:val="20"/>
              </w:rPr>
            </w:pPr>
            <w:r w:rsidRPr="00A04202">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3062F891" w14:textId="77777777" w:rsidR="00BD4F32" w:rsidRPr="00A04202" w:rsidRDefault="00BD4F32" w:rsidP="00B202D2">
            <w:pPr>
              <w:rPr>
                <w:sz w:val="20"/>
                <w:szCs w:val="20"/>
              </w:rPr>
            </w:pPr>
            <w:r w:rsidRPr="00A04202">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5FE6A82B" w14:textId="3D7BC1A2" w:rsidR="00BD4F32" w:rsidRPr="00A04202" w:rsidRDefault="00BD4F32" w:rsidP="00B202D2">
            <w:pPr>
              <w:keepNext/>
              <w:rPr>
                <w:sz w:val="20"/>
                <w:szCs w:val="20"/>
              </w:rPr>
            </w:pPr>
            <w:r>
              <w:rPr>
                <w:sz w:val="20"/>
                <w:szCs w:val="20"/>
              </w:rPr>
              <w:t xml:space="preserve">See section </w:t>
            </w:r>
            <w:r>
              <w:rPr>
                <w:sz w:val="20"/>
                <w:szCs w:val="20"/>
              </w:rPr>
              <w:fldChar w:fldCharType="begin"/>
            </w:r>
            <w:r>
              <w:rPr>
                <w:sz w:val="20"/>
                <w:szCs w:val="20"/>
              </w:rPr>
              <w:instrText xml:space="preserve"> REF _Ref440360308 \r \h </w:instrText>
            </w:r>
            <w:r>
              <w:rPr>
                <w:sz w:val="20"/>
                <w:szCs w:val="20"/>
              </w:rPr>
            </w:r>
            <w:r>
              <w:rPr>
                <w:sz w:val="20"/>
                <w:szCs w:val="20"/>
              </w:rPr>
              <w:fldChar w:fldCharType="separate"/>
            </w:r>
            <w:r w:rsidR="008116BB">
              <w:rPr>
                <w:sz w:val="20"/>
                <w:szCs w:val="20"/>
              </w:rPr>
              <w:t>8.4</w:t>
            </w:r>
            <w:r>
              <w:rPr>
                <w:sz w:val="20"/>
                <w:szCs w:val="20"/>
              </w:rPr>
              <w:fldChar w:fldCharType="end"/>
            </w:r>
            <w:r>
              <w:rPr>
                <w:sz w:val="20"/>
                <w:szCs w:val="20"/>
              </w:rPr>
              <w:t xml:space="preserve"> </w:t>
            </w:r>
            <w:r>
              <w:rPr>
                <w:sz w:val="20"/>
                <w:szCs w:val="20"/>
              </w:rPr>
              <w:fldChar w:fldCharType="begin"/>
            </w:r>
            <w:r>
              <w:rPr>
                <w:sz w:val="20"/>
                <w:szCs w:val="20"/>
              </w:rPr>
              <w:instrText xml:space="preserve"> REF _Ref440360312 \h  \* MERGEFORMAT </w:instrText>
            </w:r>
            <w:r>
              <w:rPr>
                <w:sz w:val="20"/>
                <w:szCs w:val="20"/>
              </w:rPr>
            </w:r>
            <w:r>
              <w:rPr>
                <w:sz w:val="20"/>
                <w:szCs w:val="20"/>
              </w:rPr>
              <w:fldChar w:fldCharType="separate"/>
            </w:r>
            <w:r w:rsidR="008116BB" w:rsidRPr="00BD20ED">
              <w:rPr>
                <w:szCs w:val="34"/>
              </w:rPr>
              <w:t xml:space="preserve">Attribute </w:t>
            </w:r>
            <w:proofErr w:type="spellStart"/>
            <w:r w:rsidR="008116BB" w:rsidRPr="008116BB">
              <w:rPr>
                <w:rFonts w:ascii="Courier New" w:hAnsi="Courier New" w:cs="Courier New"/>
                <w:b/>
                <w:sz w:val="18"/>
                <w:szCs w:val="34"/>
                <w:highlight w:val="white"/>
              </w:rPr>
              <w:t>quality_control</w:t>
            </w:r>
            <w:proofErr w:type="spellEnd"/>
            <w:r>
              <w:rPr>
                <w:sz w:val="20"/>
                <w:szCs w:val="20"/>
              </w:rPr>
              <w:fldChar w:fldCharType="end"/>
            </w:r>
          </w:p>
        </w:tc>
      </w:tr>
    </w:tbl>
    <w:p w14:paraId="3DD776DB" w14:textId="5F7D004D" w:rsidR="00FC68DB" w:rsidRDefault="00FC68DB" w:rsidP="00B202D2">
      <w:pPr>
        <w:pStyle w:val="Beschriftung"/>
        <w:spacing w:before="120"/>
      </w:pPr>
      <w:bookmarkStart w:id="555" w:name="_Toc3566438"/>
      <w:bookmarkStart w:id="556" w:name="_Toc34747441"/>
      <w:bookmarkStart w:id="557" w:name="_Toc77095889"/>
      <w:r>
        <w:t xml:space="preserve">Table </w:t>
      </w:r>
      <w:r>
        <w:fldChar w:fldCharType="begin"/>
      </w:r>
      <w:r>
        <w:instrText xml:space="preserve"> SEQ Table \* ARABIC </w:instrText>
      </w:r>
      <w:r>
        <w:fldChar w:fldCharType="separate"/>
      </w:r>
      <w:r w:rsidR="008116BB">
        <w:rPr>
          <w:noProof/>
        </w:rPr>
        <w:t>31</w:t>
      </w:r>
      <w:r>
        <w:fldChar w:fldCharType="end"/>
      </w:r>
      <w:r>
        <w:t xml:space="preserve">: Attributes of element </w:t>
      </w:r>
      <w:r>
        <w:rPr>
          <w:rFonts w:ascii="Courier New" w:hAnsi="Courier New" w:cs="Courier New"/>
        </w:rPr>
        <w:t>&lt;</w:t>
      </w:r>
      <w:r w:rsidRPr="00B85BB2">
        <w:rPr>
          <w:rFonts w:ascii="Courier New" w:hAnsi="Courier New" w:cs="Courier New"/>
        </w:rPr>
        <w:t>connection_0d</w:t>
      </w:r>
      <w:r>
        <w:rPr>
          <w:rFonts w:ascii="Courier New" w:hAnsi="Courier New" w:cs="Courier New"/>
        </w:rPr>
        <w:t>/&gt;</w:t>
      </w:r>
      <w:bookmarkEnd w:id="555"/>
      <w:bookmarkEnd w:id="556"/>
      <w:bookmarkEnd w:id="557"/>
    </w:p>
    <w:p w14:paraId="0DF78E6C" w14:textId="77777777" w:rsidR="00FC68DB" w:rsidRPr="007055D9" w:rsidRDefault="00FC68DB" w:rsidP="00B202D2">
      <w:pPr>
        <w:pStyle w:val="berschrift5"/>
      </w:pPr>
      <w:r w:rsidRPr="007055D9">
        <w:t xml:space="preserve">Attribute </w:t>
      </w:r>
      <w:r>
        <w:t>"</w:t>
      </w:r>
      <w:r w:rsidRPr="007055D9">
        <w:t>label</w:t>
      </w:r>
      <w:r>
        <w:t>"</w:t>
      </w:r>
    </w:p>
    <w:p w14:paraId="6D1F770F" w14:textId="5BA156F0" w:rsidR="00FC68DB" w:rsidRDefault="00FC68DB" w:rsidP="00B202D2">
      <w:r w:rsidRPr="007055D9">
        <w:t xml:space="preserve">The label defines the human readable identification of </w:t>
      </w:r>
      <w:r w:rsidR="0023324B">
        <w:t xml:space="preserve">a </w:t>
      </w:r>
      <w:r w:rsidRPr="007055D9">
        <w:t>connection.</w:t>
      </w:r>
      <w:r>
        <w:t xml:space="preserve"> It might contain a description of the connection or simply an index as an integer.</w:t>
      </w:r>
    </w:p>
    <w:p w14:paraId="6B2772A2" w14:textId="77777777" w:rsidR="00FC68DB" w:rsidRPr="00497FD8" w:rsidRDefault="00FC68DB" w:rsidP="005D5977">
      <w:pPr>
        <w:keepNext/>
        <w:rPr>
          <w:b/>
          <w:sz w:val="24"/>
        </w:rPr>
      </w:pPr>
      <w:r w:rsidRPr="00497FD8">
        <w:rPr>
          <w:b/>
          <w:sz w:val="24"/>
        </w:rPr>
        <w:lastRenderedPageBreak/>
        <w:t xml:space="preserve">Example A </w:t>
      </w:r>
      <w:r w:rsidRPr="00497FD8">
        <w:rPr>
          <w:b/>
        </w:rPr>
        <w:t>(</w:t>
      </w:r>
      <w:r w:rsidRPr="00497FD8">
        <w:t>minimum definition</w:t>
      </w:r>
      <w:r w:rsidRPr="00497FD8">
        <w:rPr>
          <w:b/>
        </w:rPr>
        <w:t>)</w:t>
      </w:r>
      <w:r w:rsidRPr="00497FD8">
        <w:rPr>
          <w:b/>
          <w:sz w:val="24"/>
        </w:rPr>
        <w:t>:</w:t>
      </w:r>
    </w:p>
    <w:p w14:paraId="6365982D" w14:textId="77777777" w:rsidR="00FC68DB" w:rsidRPr="00D977AB" w:rsidRDefault="00FC68DB" w:rsidP="00B202D2">
      <w:pPr>
        <w:pStyle w:val="XMLCode"/>
      </w:pPr>
    </w:p>
    <w:p w14:paraId="4B8BE2C5" w14:textId="77777777" w:rsidR="00FC68DB" w:rsidRPr="00D977AB" w:rsidRDefault="00FC68DB" w:rsidP="00B202D2">
      <w:pPr>
        <w:pStyle w:val="XMLCode"/>
      </w:pPr>
      <w:r w:rsidRPr="00D977AB">
        <w:t>&lt;</w:t>
      </w:r>
      <w:proofErr w:type="spellStart"/>
      <w:r w:rsidRPr="00D977AB">
        <w:t>connection_list</w:t>
      </w:r>
      <w:proofErr w:type="spellEnd"/>
      <w:r w:rsidRPr="00D977AB">
        <w:t>&gt;</w:t>
      </w:r>
    </w:p>
    <w:p w14:paraId="50877309" w14:textId="77777777" w:rsidR="00FC68DB" w:rsidRPr="00D977AB" w:rsidRDefault="00FC68DB" w:rsidP="00B202D2">
      <w:pPr>
        <w:pStyle w:val="XMLCode"/>
        <w:rPr>
          <w:b/>
          <w:color w:val="0070C0"/>
        </w:rPr>
      </w:pPr>
      <w:r w:rsidRPr="00D977AB">
        <w:t xml:space="preserve">    </w:t>
      </w:r>
      <w:r w:rsidRPr="00D977AB">
        <w:rPr>
          <w:b/>
          <w:color w:val="0070C0"/>
        </w:rPr>
        <w:t>&lt;connection_0d&gt;</w:t>
      </w:r>
    </w:p>
    <w:p w14:paraId="77550771" w14:textId="77777777" w:rsidR="00FC68DB" w:rsidRPr="00D977AB" w:rsidRDefault="00FC68DB" w:rsidP="00B202D2">
      <w:pPr>
        <w:pStyle w:val="XMLCode"/>
      </w:pPr>
      <w:r w:rsidRPr="00D977AB">
        <w:t xml:space="preserve">        &lt;loc&gt;</w:t>
      </w:r>
    </w:p>
    <w:p w14:paraId="140B7ED4" w14:textId="77777777" w:rsidR="00FC68DB" w:rsidRPr="00D977AB" w:rsidRDefault="00FC68DB" w:rsidP="00B202D2">
      <w:pPr>
        <w:pStyle w:val="XMLCode"/>
      </w:pPr>
      <w:r w:rsidRPr="00D977AB">
        <w:t xml:space="preserve">            ...</w:t>
      </w:r>
    </w:p>
    <w:p w14:paraId="180D3966" w14:textId="77777777" w:rsidR="00FC68DB" w:rsidRPr="00D977AB" w:rsidRDefault="00FC68DB" w:rsidP="00B202D2">
      <w:pPr>
        <w:pStyle w:val="XMLCode"/>
      </w:pPr>
      <w:r w:rsidRPr="00D977AB">
        <w:t xml:space="preserve">        &lt;/loc&gt;</w:t>
      </w:r>
    </w:p>
    <w:p w14:paraId="4E5FC23D" w14:textId="77777777" w:rsidR="00FC68DB" w:rsidRPr="00D977AB" w:rsidRDefault="00FC68DB" w:rsidP="00B202D2">
      <w:pPr>
        <w:pStyle w:val="XMLCode"/>
      </w:pPr>
      <w:r w:rsidRPr="00D977AB">
        <w:t xml:space="preserve">        &lt;spotweld&gt;</w:t>
      </w:r>
    </w:p>
    <w:p w14:paraId="4AAB833D" w14:textId="77777777" w:rsidR="00FC68DB" w:rsidRPr="00D977AB" w:rsidRDefault="00FC68DB" w:rsidP="00B202D2">
      <w:pPr>
        <w:pStyle w:val="XMLCode"/>
      </w:pPr>
      <w:r w:rsidRPr="00D977AB">
        <w:t xml:space="preserve">            ...</w:t>
      </w:r>
    </w:p>
    <w:p w14:paraId="30D69646" w14:textId="77777777" w:rsidR="00FC68DB" w:rsidRPr="00D977AB" w:rsidRDefault="00FC68DB" w:rsidP="00B202D2">
      <w:pPr>
        <w:pStyle w:val="XMLCode"/>
      </w:pPr>
      <w:r w:rsidRPr="00D977AB">
        <w:t xml:space="preserve">        &lt;/spotweld&gt;</w:t>
      </w:r>
    </w:p>
    <w:p w14:paraId="334FD079" w14:textId="77777777" w:rsidR="00FC68DB" w:rsidRPr="00497FD8" w:rsidRDefault="00FC68DB" w:rsidP="00B202D2">
      <w:pPr>
        <w:pStyle w:val="XMLCode"/>
        <w:rPr>
          <w:b/>
          <w:color w:val="0070C0"/>
        </w:rPr>
      </w:pPr>
      <w:r>
        <w:t xml:space="preserve">    </w:t>
      </w:r>
      <w:r w:rsidRPr="00497FD8">
        <w:rPr>
          <w:b/>
          <w:color w:val="0070C0"/>
        </w:rPr>
        <w:t>&lt;/connection_0d&gt;</w:t>
      </w:r>
    </w:p>
    <w:p w14:paraId="17FD9205" w14:textId="77777777" w:rsidR="00FC68DB" w:rsidRPr="007055D9" w:rsidRDefault="00FC68DB" w:rsidP="00B202D2">
      <w:pPr>
        <w:pStyle w:val="XMLCode"/>
      </w:pPr>
      <w:r>
        <w:t>&lt;/</w:t>
      </w:r>
      <w:proofErr w:type="spellStart"/>
      <w:r>
        <w:t>connection_list</w:t>
      </w:r>
      <w:proofErr w:type="spellEnd"/>
      <w:r>
        <w:t>&gt;</w:t>
      </w:r>
    </w:p>
    <w:p w14:paraId="75D7780B" w14:textId="77777777" w:rsidR="00FC68DB" w:rsidRPr="007055D9" w:rsidRDefault="00FC68DB" w:rsidP="00B202D2">
      <w:pPr>
        <w:pStyle w:val="XMLCode"/>
      </w:pPr>
    </w:p>
    <w:p w14:paraId="662540F8" w14:textId="77777777" w:rsidR="00FC68DB" w:rsidRPr="00497FD8" w:rsidRDefault="00FC68DB" w:rsidP="005D5977">
      <w:pPr>
        <w:keepNext/>
        <w:rPr>
          <w:b/>
          <w:sz w:val="24"/>
        </w:rPr>
      </w:pPr>
      <w:r w:rsidRPr="00497FD8">
        <w:rPr>
          <w:b/>
          <w:sz w:val="24"/>
        </w:rPr>
        <w:t xml:space="preserve">Example B </w:t>
      </w:r>
      <w:r w:rsidRPr="00497FD8">
        <w:rPr>
          <w:b/>
        </w:rPr>
        <w:t>(</w:t>
      </w:r>
      <w:r w:rsidRPr="00497FD8">
        <w:t xml:space="preserve">within assigned text to </w:t>
      </w:r>
      <w:r w:rsidRPr="008C08CA">
        <w:rPr>
          <w:rFonts w:ascii="Courier New" w:hAnsi="Courier New" w:cs="Courier New"/>
          <w:b/>
          <w:i/>
          <w:sz w:val="18"/>
          <w:szCs w:val="18"/>
        </w:rPr>
        <w:t>label</w:t>
      </w:r>
      <w:r w:rsidRPr="00497FD8">
        <w:rPr>
          <w:b/>
        </w:rPr>
        <w:t>)</w:t>
      </w:r>
      <w:r w:rsidRPr="00497FD8">
        <w:rPr>
          <w:b/>
          <w:sz w:val="24"/>
        </w:rPr>
        <w:t>:</w:t>
      </w:r>
    </w:p>
    <w:p w14:paraId="3E3A576A" w14:textId="77777777" w:rsidR="00FC68DB" w:rsidRPr="00D977AB" w:rsidRDefault="00FC68DB" w:rsidP="00B202D2">
      <w:pPr>
        <w:pStyle w:val="XMLCode"/>
      </w:pPr>
    </w:p>
    <w:p w14:paraId="5F3857DF" w14:textId="77777777" w:rsidR="00FC68DB" w:rsidRPr="00D977AB" w:rsidRDefault="00FC68DB" w:rsidP="00B202D2">
      <w:pPr>
        <w:pStyle w:val="XMLCode"/>
      </w:pPr>
      <w:r w:rsidRPr="00D977AB">
        <w:t>&lt;</w:t>
      </w:r>
      <w:proofErr w:type="spellStart"/>
      <w:r w:rsidRPr="00D977AB">
        <w:t>connection_list</w:t>
      </w:r>
      <w:proofErr w:type="spellEnd"/>
      <w:r w:rsidRPr="00D977AB">
        <w:t>&gt;</w:t>
      </w:r>
    </w:p>
    <w:p w14:paraId="0F8FE21A" w14:textId="77777777" w:rsidR="00FC68DB" w:rsidRPr="00D977AB" w:rsidRDefault="00FC68DB" w:rsidP="00B202D2">
      <w:pPr>
        <w:pStyle w:val="XMLCode"/>
        <w:rPr>
          <w:b/>
          <w:color w:val="0070C0"/>
        </w:rPr>
      </w:pPr>
      <w:r w:rsidRPr="00D977AB">
        <w:t xml:space="preserve">    </w:t>
      </w:r>
      <w:r w:rsidRPr="00D977AB">
        <w:rPr>
          <w:b/>
          <w:color w:val="0070C0"/>
        </w:rPr>
        <w:t>&lt;connection_0d label="SPOT_3490"&gt;</w:t>
      </w:r>
    </w:p>
    <w:p w14:paraId="1DE1BBFD" w14:textId="77777777" w:rsidR="00FC68DB" w:rsidRPr="00D977AB" w:rsidRDefault="00FC68DB" w:rsidP="00B202D2">
      <w:pPr>
        <w:pStyle w:val="XMLCode"/>
      </w:pPr>
      <w:r w:rsidRPr="00D977AB">
        <w:t xml:space="preserve">        &lt;loc&gt;</w:t>
      </w:r>
    </w:p>
    <w:p w14:paraId="77F5A9C1" w14:textId="77777777" w:rsidR="00FC68DB" w:rsidRPr="00D977AB" w:rsidRDefault="00FC68DB" w:rsidP="00B202D2">
      <w:pPr>
        <w:pStyle w:val="XMLCode"/>
      </w:pPr>
      <w:r w:rsidRPr="00D977AB">
        <w:t xml:space="preserve">            ...</w:t>
      </w:r>
    </w:p>
    <w:p w14:paraId="267E50F1" w14:textId="77777777" w:rsidR="00FC68DB" w:rsidRPr="00D977AB" w:rsidRDefault="00FC68DB" w:rsidP="00B202D2">
      <w:pPr>
        <w:pStyle w:val="XMLCode"/>
      </w:pPr>
      <w:r w:rsidRPr="00D977AB">
        <w:t xml:space="preserve">        &lt;/loc&gt;</w:t>
      </w:r>
    </w:p>
    <w:p w14:paraId="56F402E5" w14:textId="77777777" w:rsidR="00FC68DB" w:rsidRPr="00D977AB" w:rsidRDefault="00FC68DB" w:rsidP="00B202D2">
      <w:pPr>
        <w:pStyle w:val="XMLCode"/>
      </w:pPr>
      <w:r w:rsidRPr="00D977AB">
        <w:t xml:space="preserve">        &lt;spotweld&gt;</w:t>
      </w:r>
    </w:p>
    <w:p w14:paraId="6A1FE0C2" w14:textId="77777777" w:rsidR="00FC68DB" w:rsidRPr="00D977AB" w:rsidRDefault="00FC68DB" w:rsidP="00B202D2">
      <w:pPr>
        <w:pStyle w:val="XMLCode"/>
      </w:pPr>
      <w:r w:rsidRPr="00D977AB">
        <w:t xml:space="preserve">            ...</w:t>
      </w:r>
    </w:p>
    <w:p w14:paraId="63FE5CF3" w14:textId="77777777" w:rsidR="00FC68DB" w:rsidRPr="00D977AB" w:rsidRDefault="00FC68DB" w:rsidP="00B202D2">
      <w:pPr>
        <w:pStyle w:val="XMLCode"/>
      </w:pPr>
      <w:r w:rsidRPr="00D977AB">
        <w:t xml:space="preserve">        &lt;/spotweld&gt;</w:t>
      </w:r>
    </w:p>
    <w:p w14:paraId="3040B463" w14:textId="77777777" w:rsidR="00FC68DB" w:rsidRPr="00497FD8" w:rsidRDefault="00FC68DB" w:rsidP="00B202D2">
      <w:pPr>
        <w:pStyle w:val="XMLCode"/>
        <w:rPr>
          <w:b/>
          <w:color w:val="0070C0"/>
        </w:rPr>
      </w:pPr>
      <w:r>
        <w:t xml:space="preserve">   </w:t>
      </w:r>
      <w:r w:rsidRPr="00497FD8">
        <w:rPr>
          <w:b/>
          <w:color w:val="0070C0"/>
        </w:rPr>
        <w:t xml:space="preserve"> &lt;/connection_0d&gt;</w:t>
      </w:r>
    </w:p>
    <w:p w14:paraId="3D551933" w14:textId="1EEB7C97" w:rsidR="00FC68DB" w:rsidRDefault="00FC68DB" w:rsidP="00B202D2">
      <w:pPr>
        <w:pStyle w:val="XMLCode"/>
      </w:pPr>
      <w:r>
        <w:t>&lt;/</w:t>
      </w:r>
      <w:proofErr w:type="spellStart"/>
      <w:r>
        <w:t>connection_list</w:t>
      </w:r>
      <w:proofErr w:type="spellEnd"/>
      <w:r>
        <w:t>&gt;</w:t>
      </w:r>
      <w:ins w:id="558" w:author="nick" w:date="2021-10-27T09:35:00Z">
        <w:r w:rsidR="00BD4F32">
          <w:br/>
        </w:r>
      </w:ins>
    </w:p>
    <w:p w14:paraId="79295975" w14:textId="5E07C9D2" w:rsidR="00BD4F32" w:rsidRPr="007055D9" w:rsidRDefault="00BD4F32" w:rsidP="00BD4F32">
      <w:pPr>
        <w:pStyle w:val="berschrift5"/>
      </w:pPr>
      <w:r w:rsidRPr="007055D9">
        <w:t xml:space="preserve">Attribute </w:t>
      </w:r>
      <w:r>
        <w:t>"ident"</w:t>
      </w:r>
    </w:p>
    <w:p w14:paraId="1F7A2436" w14:textId="0A13B60B" w:rsidR="00BD4F32" w:rsidRPr="00226A3F" w:rsidRDefault="00BD4F32" w:rsidP="00BD4F32">
      <w:r w:rsidRPr="00226A3F">
        <w:t>The</w:t>
      </w:r>
      <w:r w:rsidR="008B5A82">
        <w:t xml:space="preserve"> attribute</w:t>
      </w:r>
      <w:r w:rsidRPr="00226A3F">
        <w:t xml:space="preserve"> </w:t>
      </w:r>
      <w:r w:rsidRPr="004076DC">
        <w:rPr>
          <w:rStyle w:val="elementdeftypeChar"/>
          <w:rFonts w:eastAsia="Calibri"/>
        </w:rPr>
        <w:t>ident</w:t>
      </w:r>
      <w:r w:rsidRPr="00226A3F">
        <w:t xml:space="preserve"> </w:t>
      </w:r>
      <w:r w:rsidR="00B33791">
        <w:t>provides</w:t>
      </w:r>
      <w:r w:rsidRPr="00226A3F">
        <w:t xml:space="preserve"> </w:t>
      </w:r>
      <w:r>
        <w:t xml:space="preserve">an alternative </w:t>
      </w:r>
      <w:r w:rsidRPr="00226A3F">
        <w:t xml:space="preserve">identification </w:t>
      </w:r>
      <w:r w:rsidR="00B33791">
        <w:t xml:space="preserve">to </w:t>
      </w:r>
      <w:r w:rsidRPr="00226A3F">
        <w:t>the connection</w:t>
      </w:r>
      <w:r>
        <w:t xml:space="preserve">. The value of </w:t>
      </w:r>
      <w:r w:rsidRPr="004076DC">
        <w:rPr>
          <w:rStyle w:val="elementdeftypeChar"/>
          <w:rFonts w:eastAsia="Calibri"/>
        </w:rPr>
        <w:t>ident</w:t>
      </w:r>
      <w:r>
        <w:t xml:space="preserve"> is a positive integer</w:t>
      </w:r>
      <w:r w:rsidR="004076DC">
        <w:t xml:space="preserve"> and</w:t>
      </w:r>
      <w:r>
        <w:t xml:space="preserve"> unique within the </w:t>
      </w:r>
      <w:r>
        <w:rPr>
          <w:lang w:val="el-GR"/>
        </w:rPr>
        <w:t>χ</w:t>
      </w:r>
      <w:r>
        <w:rPr>
          <w:lang w:val="en-US"/>
        </w:rPr>
        <w:t xml:space="preserve">MCF </w:t>
      </w:r>
      <w:ins w:id="559" w:author="nick" w:date="2021-10-27T09:49:00Z">
        <w:r>
          <w:rPr>
            <w:lang w:val="en-US"/>
          </w:rPr>
          <w:t>file</w:t>
        </w:r>
        <w:commentRangeStart w:id="560"/>
        <w:del w:id="561" w:author="Dr. Carsten Franke" w:date="2021-10-29T01:56:00Z">
          <w:r w:rsidDel="004076DC">
            <w:rPr>
              <w:lang w:val="en-US"/>
            </w:rPr>
            <w:delText xml:space="preserve">, </w:delText>
          </w:r>
        </w:del>
      </w:ins>
      <w:ins w:id="562" w:author="nick" w:date="2021-10-27T09:40:00Z">
        <w:del w:id="563" w:author="Dr. Carsten Franke" w:date="2021-10-29T01:56:00Z">
          <w:r w:rsidDel="004076DC">
            <w:delText>and can be automatically generated</w:delText>
          </w:r>
        </w:del>
      </w:ins>
      <w:commentRangeEnd w:id="560"/>
      <w:r w:rsidR="004076DC">
        <w:rPr>
          <w:rStyle w:val="Kommentarzeichen"/>
          <w:rFonts w:ascii="Calibri" w:eastAsia="Times New Roman" w:hAnsi="Calibri"/>
          <w:lang w:val="en-US" w:eastAsia="x-none"/>
        </w:rPr>
        <w:commentReference w:id="560"/>
      </w:r>
      <w:ins w:id="564" w:author="nick" w:date="2021-10-27T09:40:00Z">
        <w:r w:rsidRPr="00226A3F">
          <w:t xml:space="preserve">. </w:t>
        </w:r>
      </w:ins>
    </w:p>
    <w:p w14:paraId="6C2D4B34" w14:textId="48BF57D9" w:rsidR="00BD4F32" w:rsidRPr="002F65DE" w:rsidRDefault="00BD4F32" w:rsidP="004076DC">
      <w:pPr>
        <w:keepNext/>
        <w:rPr>
          <w:b/>
          <w:sz w:val="24"/>
        </w:rPr>
      </w:pPr>
      <w:r w:rsidRPr="002F65DE">
        <w:rPr>
          <w:b/>
          <w:sz w:val="24"/>
        </w:rPr>
        <w:t>Example:</w:t>
      </w:r>
    </w:p>
    <w:p w14:paraId="20AAF890" w14:textId="77777777" w:rsidR="00BD4F32" w:rsidRPr="00D977AB" w:rsidRDefault="00BD4F32" w:rsidP="004076DC">
      <w:pPr>
        <w:pStyle w:val="XMLCode"/>
        <w:keepNext/>
      </w:pPr>
    </w:p>
    <w:p w14:paraId="5A0E6ABA" w14:textId="77777777" w:rsidR="00BD4F32" w:rsidRPr="00D977AB" w:rsidRDefault="00BD4F32" w:rsidP="004076DC">
      <w:pPr>
        <w:pStyle w:val="XMLCode"/>
        <w:keepNext/>
      </w:pPr>
      <w:r w:rsidRPr="00D977AB">
        <w:t>&lt;</w:t>
      </w:r>
      <w:proofErr w:type="spellStart"/>
      <w:r w:rsidRPr="00D977AB">
        <w:t>connection_list</w:t>
      </w:r>
      <w:proofErr w:type="spellEnd"/>
      <w:r w:rsidRPr="00D977AB">
        <w:t>&gt;</w:t>
      </w:r>
    </w:p>
    <w:p w14:paraId="7621472C" w14:textId="49FAADB5" w:rsidR="00BD4F32" w:rsidRPr="00D977AB" w:rsidRDefault="00BD4F32" w:rsidP="004076DC">
      <w:pPr>
        <w:pStyle w:val="XMLCode"/>
        <w:keepNext/>
        <w:rPr>
          <w:b/>
          <w:color w:val="0070C0"/>
        </w:rPr>
      </w:pPr>
      <w:r w:rsidRPr="00D977AB">
        <w:t xml:space="preserve">    </w:t>
      </w:r>
      <w:r w:rsidRPr="00D977AB">
        <w:rPr>
          <w:b/>
          <w:color w:val="0070C0"/>
        </w:rPr>
        <w:t xml:space="preserve">&lt;connection_0d </w:t>
      </w:r>
      <w:r>
        <w:rPr>
          <w:b/>
          <w:color w:val="0070C0"/>
        </w:rPr>
        <w:t>ident</w:t>
      </w:r>
      <w:r w:rsidRPr="00D977AB">
        <w:rPr>
          <w:b/>
          <w:color w:val="0070C0"/>
        </w:rPr>
        <w:t>="</w:t>
      </w:r>
      <w:r>
        <w:rPr>
          <w:b/>
          <w:color w:val="0070C0"/>
        </w:rPr>
        <w:t>3490</w:t>
      </w:r>
      <w:r w:rsidRPr="00D977AB">
        <w:rPr>
          <w:b/>
          <w:color w:val="0070C0"/>
        </w:rPr>
        <w:t>"&gt;</w:t>
      </w:r>
    </w:p>
    <w:p w14:paraId="75B44882" w14:textId="77777777" w:rsidR="00BD4F32" w:rsidRPr="00D977AB" w:rsidRDefault="00BD4F32" w:rsidP="00BD4F32">
      <w:pPr>
        <w:pStyle w:val="XMLCode"/>
      </w:pPr>
      <w:r w:rsidRPr="00D977AB">
        <w:t xml:space="preserve">        &lt;loc&gt;</w:t>
      </w:r>
    </w:p>
    <w:p w14:paraId="204EA83A" w14:textId="77777777" w:rsidR="00BD4F32" w:rsidRPr="00D977AB" w:rsidRDefault="00BD4F32" w:rsidP="00BD4F32">
      <w:pPr>
        <w:pStyle w:val="XMLCode"/>
      </w:pPr>
      <w:r w:rsidRPr="00D977AB">
        <w:t xml:space="preserve">            ...</w:t>
      </w:r>
    </w:p>
    <w:p w14:paraId="04987C6F" w14:textId="77777777" w:rsidR="00BD4F32" w:rsidRPr="00D977AB" w:rsidRDefault="00BD4F32" w:rsidP="00BD4F32">
      <w:pPr>
        <w:pStyle w:val="XMLCode"/>
      </w:pPr>
      <w:r w:rsidRPr="00D977AB">
        <w:t xml:space="preserve">        &lt;/loc&gt;</w:t>
      </w:r>
    </w:p>
    <w:p w14:paraId="68EA6D1D" w14:textId="77777777" w:rsidR="00BD4F32" w:rsidRPr="00D977AB" w:rsidRDefault="00BD4F32" w:rsidP="00BD4F32">
      <w:pPr>
        <w:pStyle w:val="XMLCode"/>
      </w:pPr>
      <w:r w:rsidRPr="00D977AB">
        <w:t xml:space="preserve">        &lt;spotweld&gt;</w:t>
      </w:r>
    </w:p>
    <w:p w14:paraId="0468D39F" w14:textId="77777777" w:rsidR="00BD4F32" w:rsidRPr="00D977AB" w:rsidRDefault="00BD4F32" w:rsidP="00BD4F32">
      <w:pPr>
        <w:pStyle w:val="XMLCode"/>
      </w:pPr>
      <w:r w:rsidRPr="00D977AB">
        <w:t xml:space="preserve">            ...</w:t>
      </w:r>
    </w:p>
    <w:p w14:paraId="448B2552" w14:textId="77777777" w:rsidR="00BD4F32" w:rsidRPr="00D977AB" w:rsidRDefault="00BD4F32" w:rsidP="00BD4F32">
      <w:pPr>
        <w:pStyle w:val="XMLCode"/>
      </w:pPr>
      <w:r w:rsidRPr="00D977AB">
        <w:t xml:space="preserve">        &lt;/spotweld&gt;</w:t>
      </w:r>
    </w:p>
    <w:p w14:paraId="29239B39" w14:textId="77777777" w:rsidR="00BD4F32" w:rsidRPr="00497FD8" w:rsidRDefault="00BD4F32" w:rsidP="00BD4F32">
      <w:pPr>
        <w:pStyle w:val="XMLCode"/>
        <w:rPr>
          <w:b/>
          <w:color w:val="0070C0"/>
        </w:rPr>
      </w:pPr>
      <w:r>
        <w:t xml:space="preserve">   </w:t>
      </w:r>
      <w:r w:rsidRPr="00497FD8">
        <w:rPr>
          <w:b/>
          <w:color w:val="0070C0"/>
        </w:rPr>
        <w:t xml:space="preserve"> &lt;/connection_0d&gt;</w:t>
      </w:r>
    </w:p>
    <w:p w14:paraId="58D282A9" w14:textId="313B7D3E" w:rsidR="00BD4F32" w:rsidRPr="007055D9" w:rsidRDefault="00BD4F32" w:rsidP="00BD4F32">
      <w:pPr>
        <w:pStyle w:val="XMLCode"/>
      </w:pPr>
      <w:r>
        <w:t>&lt;/</w:t>
      </w:r>
      <w:proofErr w:type="spellStart"/>
      <w:r>
        <w:t>connection_list</w:t>
      </w:r>
      <w:proofErr w:type="spellEnd"/>
      <w:r>
        <w:t>&gt;</w:t>
      </w:r>
    </w:p>
    <w:p w14:paraId="04B48E33" w14:textId="77777777" w:rsidR="00FC68DB" w:rsidRPr="007055D9" w:rsidRDefault="00FC68DB" w:rsidP="00B202D2">
      <w:pPr>
        <w:pStyle w:val="XMLCode"/>
      </w:pPr>
    </w:p>
    <w:p w14:paraId="1DBFF7BF" w14:textId="77777777" w:rsidR="00FC68DB" w:rsidRPr="007055D9" w:rsidRDefault="00FC68DB" w:rsidP="00B202D2">
      <w:pPr>
        <w:pStyle w:val="berschrift3"/>
      </w:pPr>
      <w:bookmarkStart w:id="565" w:name="_Ref414563154"/>
      <w:bookmarkStart w:id="566" w:name="_Toc3556972"/>
      <w:bookmarkStart w:id="567" w:name="_Toc34747222"/>
      <w:bookmarkStart w:id="568" w:name="_Toc77102037"/>
      <w:bookmarkStart w:id="569" w:name="_Toc86863818"/>
      <w:r w:rsidRPr="007055D9">
        <w:t>Location</w:t>
      </w:r>
      <w:bookmarkEnd w:id="565"/>
      <w:bookmarkEnd w:id="566"/>
      <w:bookmarkEnd w:id="567"/>
      <w:bookmarkEnd w:id="568"/>
      <w:bookmarkEnd w:id="569"/>
    </w:p>
    <w:p w14:paraId="68901D38" w14:textId="77777777" w:rsidR="00FC68DB" w:rsidRDefault="00FC68DB" w:rsidP="00B202D2">
      <w:pPr>
        <w:keepLines/>
      </w:pPr>
      <w:r w:rsidRPr="007055D9">
        <w:t xml:space="preserve">The definition of the connection location is described by the element </w:t>
      </w:r>
      <w:r>
        <w:rPr>
          <w:rStyle w:val="XMLElement"/>
        </w:rPr>
        <w:t>&lt;</w:t>
      </w:r>
      <w:proofErr w:type="spellStart"/>
      <w:r>
        <w:rPr>
          <w:rStyle w:val="XMLElement"/>
        </w:rPr>
        <w:t>l</w:t>
      </w:r>
      <w:r w:rsidRPr="007055D9">
        <w:rPr>
          <w:rStyle w:val="XMLElement"/>
        </w:rPr>
        <w:t>oc</w:t>
      </w:r>
      <w:proofErr w:type="spellEnd"/>
      <w:r>
        <w:rPr>
          <w:rStyle w:val="XMLElement"/>
        </w:rPr>
        <w:t>&gt;</w:t>
      </w:r>
      <w:r>
        <w:t xml:space="preserve">. This element is nested below the parent element </w:t>
      </w:r>
      <w:r>
        <w:rPr>
          <w:rFonts w:ascii="Courier New" w:hAnsi="Courier New" w:cs="Courier New"/>
          <w:b/>
          <w:i/>
          <w:sz w:val="18"/>
        </w:rPr>
        <w:t>&lt;c</w:t>
      </w:r>
      <w:r w:rsidRPr="005C2CC0">
        <w:rPr>
          <w:rFonts w:ascii="Courier New" w:hAnsi="Courier New" w:cs="Courier New"/>
          <w:b/>
          <w:i/>
          <w:sz w:val="18"/>
        </w:rPr>
        <w:t>onnection_0d</w:t>
      </w:r>
      <w:r>
        <w:rPr>
          <w:rFonts w:ascii="Courier New" w:hAnsi="Courier New" w:cs="Courier New"/>
          <w:b/>
          <w:i/>
          <w:sz w:val="18"/>
        </w:rPr>
        <w:t>/&gt;</w:t>
      </w:r>
      <w:r>
        <w:t>.</w:t>
      </w:r>
      <w:r w:rsidRPr="007055D9">
        <w:t xml:space="preserve"> </w:t>
      </w:r>
      <w:r>
        <w:t xml:space="preserve">It </w:t>
      </w:r>
      <w:r w:rsidRPr="007055D9">
        <w:t xml:space="preserve">contains three values specifying the x, </w:t>
      </w:r>
      <w:proofErr w:type="gramStart"/>
      <w:r w:rsidRPr="007055D9">
        <w:t>y</w:t>
      </w:r>
      <w:proofErr w:type="gramEnd"/>
      <w:r w:rsidRPr="007055D9">
        <w:t xml:space="preserve"> and z coordinates of the location</w:t>
      </w:r>
      <w:r>
        <w:t xml:space="preserve"> as text content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7055D9" w14:paraId="532F72E5" w14:textId="77777777" w:rsidTr="00FC68DB">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BDEE71" w14:textId="77777777" w:rsidR="00FC68DB" w:rsidRPr="007055D9" w:rsidRDefault="00FC68DB" w:rsidP="00B202D2">
            <w:pPr>
              <w:keepNext/>
              <w:rPr>
                <w:b/>
                <w:i/>
              </w:rPr>
            </w:pPr>
            <w:r>
              <w:rPr>
                <w:b/>
                <w:i/>
              </w:rPr>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7163FB" w14:textId="77777777" w:rsidR="00FC68DB" w:rsidRPr="007055D9" w:rsidRDefault="00FC68DB" w:rsidP="00B202D2">
            <w:pPr>
              <w:keepNext/>
              <w:rPr>
                <w:b/>
                <w:i/>
              </w:rPr>
            </w:pPr>
            <w:r w:rsidRPr="007055D9">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1562A2" w14:textId="77777777" w:rsidR="00FC68DB" w:rsidRPr="007055D9" w:rsidRDefault="00FC68DB" w:rsidP="00B202D2">
            <w:pPr>
              <w:keepNext/>
              <w:rPr>
                <w:b/>
                <w:i/>
              </w:rPr>
            </w:pPr>
            <w:r w:rsidRPr="007055D9">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75C183" w14:textId="77777777" w:rsidR="00FC68DB" w:rsidRPr="007055D9" w:rsidRDefault="00FC68DB" w:rsidP="00B202D2">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48D7E34" w14:textId="77777777" w:rsidR="00FC68DB" w:rsidRPr="007055D9" w:rsidRDefault="00FC68DB" w:rsidP="00B202D2">
            <w:pPr>
              <w:keepNext/>
              <w:rPr>
                <w:b/>
                <w:i/>
              </w:rPr>
            </w:pPr>
            <w:r w:rsidRPr="007055D9">
              <w:rPr>
                <w:b/>
                <w:i/>
              </w:rPr>
              <w:t>Constraint</w:t>
            </w:r>
          </w:p>
        </w:tc>
      </w:tr>
      <w:tr w:rsidR="00FC68DB" w:rsidRPr="007055D9" w14:paraId="31293558" w14:textId="77777777" w:rsidTr="00FC68DB">
        <w:tc>
          <w:tcPr>
            <w:tcW w:w="1271" w:type="dxa"/>
            <w:shd w:val="clear" w:color="auto" w:fill="auto"/>
          </w:tcPr>
          <w:p w14:paraId="5E57AB82" w14:textId="77777777" w:rsidR="00FC68DB" w:rsidRPr="001D234A" w:rsidRDefault="00FC68DB" w:rsidP="00B202D2">
            <w:pPr>
              <w:keepNext/>
              <w:rPr>
                <w:sz w:val="20"/>
                <w:szCs w:val="20"/>
              </w:rPr>
            </w:pPr>
            <w:r>
              <w:rPr>
                <w:sz w:val="20"/>
                <w:szCs w:val="20"/>
              </w:rPr>
              <w:t>x</w:t>
            </w:r>
          </w:p>
        </w:tc>
        <w:tc>
          <w:tcPr>
            <w:tcW w:w="1559" w:type="dxa"/>
            <w:shd w:val="clear" w:color="auto" w:fill="auto"/>
          </w:tcPr>
          <w:p w14:paraId="645B7EC7" w14:textId="77777777" w:rsidR="00FC68DB" w:rsidRPr="001D234A" w:rsidRDefault="00FC68DB" w:rsidP="00B202D2">
            <w:pPr>
              <w:keepNext/>
              <w:rPr>
                <w:sz w:val="20"/>
                <w:szCs w:val="20"/>
              </w:rPr>
            </w:pPr>
            <w:r>
              <w:rPr>
                <w:sz w:val="20"/>
                <w:szCs w:val="20"/>
              </w:rPr>
              <w:t>F</w:t>
            </w:r>
            <w:r w:rsidRPr="001D234A">
              <w:rPr>
                <w:sz w:val="20"/>
                <w:szCs w:val="20"/>
              </w:rPr>
              <w:t>loating point</w:t>
            </w:r>
          </w:p>
        </w:tc>
        <w:tc>
          <w:tcPr>
            <w:tcW w:w="1559" w:type="dxa"/>
            <w:vAlign w:val="bottom"/>
          </w:tcPr>
          <w:p w14:paraId="251B8F5B" w14:textId="77777777" w:rsidR="00FC68DB" w:rsidRPr="001D234A" w:rsidRDefault="00FC68DB" w:rsidP="00B202D2">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2D576196" w14:textId="77777777" w:rsidR="00FC68DB" w:rsidRPr="001D234A" w:rsidRDefault="00FC68DB" w:rsidP="00B202D2">
            <w:pPr>
              <w:keepNext/>
              <w:rPr>
                <w:sz w:val="20"/>
                <w:szCs w:val="20"/>
              </w:rPr>
            </w:pPr>
            <w:r>
              <w:rPr>
                <w:sz w:val="20"/>
                <w:szCs w:val="20"/>
              </w:rPr>
              <w:t>Required</w:t>
            </w:r>
          </w:p>
        </w:tc>
        <w:tc>
          <w:tcPr>
            <w:tcW w:w="2835" w:type="dxa"/>
            <w:shd w:val="clear" w:color="auto" w:fill="auto"/>
          </w:tcPr>
          <w:p w14:paraId="0C4794EE" w14:textId="77777777" w:rsidR="00FC68DB" w:rsidRPr="001D234A" w:rsidRDefault="00FC68DB" w:rsidP="00B202D2">
            <w:pPr>
              <w:keepNext/>
              <w:rPr>
                <w:sz w:val="20"/>
                <w:szCs w:val="20"/>
              </w:rPr>
            </w:pPr>
            <w:r w:rsidRPr="001D234A">
              <w:rPr>
                <w:sz w:val="20"/>
                <w:szCs w:val="20"/>
              </w:rPr>
              <w:t>-</w:t>
            </w:r>
          </w:p>
        </w:tc>
      </w:tr>
      <w:tr w:rsidR="00FC68DB" w:rsidRPr="007055D9" w14:paraId="4C1E806E" w14:textId="77777777" w:rsidTr="00FC68DB">
        <w:tc>
          <w:tcPr>
            <w:tcW w:w="1271" w:type="dxa"/>
            <w:shd w:val="clear" w:color="auto" w:fill="auto"/>
          </w:tcPr>
          <w:p w14:paraId="14F0445E" w14:textId="77777777" w:rsidR="00FC68DB" w:rsidRPr="001D234A" w:rsidRDefault="00FC68DB" w:rsidP="00B202D2">
            <w:pPr>
              <w:keepNext/>
              <w:rPr>
                <w:sz w:val="20"/>
                <w:szCs w:val="20"/>
              </w:rPr>
            </w:pPr>
            <w:r>
              <w:rPr>
                <w:sz w:val="20"/>
                <w:szCs w:val="20"/>
              </w:rPr>
              <w:t>y</w:t>
            </w:r>
          </w:p>
        </w:tc>
        <w:tc>
          <w:tcPr>
            <w:tcW w:w="1559" w:type="dxa"/>
            <w:shd w:val="clear" w:color="auto" w:fill="auto"/>
          </w:tcPr>
          <w:p w14:paraId="607B83FE" w14:textId="77777777" w:rsidR="00FC68DB" w:rsidRPr="001D234A" w:rsidRDefault="00FC68DB" w:rsidP="00B202D2">
            <w:pPr>
              <w:keepNext/>
              <w:rPr>
                <w:sz w:val="20"/>
                <w:szCs w:val="20"/>
              </w:rPr>
            </w:pPr>
            <w:r>
              <w:rPr>
                <w:sz w:val="20"/>
                <w:szCs w:val="20"/>
              </w:rPr>
              <w:t>F</w:t>
            </w:r>
            <w:r w:rsidRPr="001D234A">
              <w:rPr>
                <w:sz w:val="20"/>
                <w:szCs w:val="20"/>
              </w:rPr>
              <w:t>loating point</w:t>
            </w:r>
          </w:p>
        </w:tc>
        <w:tc>
          <w:tcPr>
            <w:tcW w:w="1559" w:type="dxa"/>
            <w:vAlign w:val="bottom"/>
          </w:tcPr>
          <w:p w14:paraId="7D8389CD" w14:textId="77777777" w:rsidR="00FC68DB" w:rsidRPr="005A7483" w:rsidRDefault="00FC68DB" w:rsidP="00B202D2">
            <w:pPr>
              <w:keepNext/>
              <w:rPr>
                <w:rFonts w:ascii="Courier Std" w:hAnsi="Courier Std"/>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3A4A7835" w14:textId="77777777" w:rsidR="00FC68DB" w:rsidRPr="001D234A" w:rsidRDefault="00FC68DB" w:rsidP="00B202D2">
            <w:pPr>
              <w:keepNext/>
              <w:rPr>
                <w:sz w:val="20"/>
                <w:szCs w:val="20"/>
              </w:rPr>
            </w:pPr>
            <w:r>
              <w:rPr>
                <w:sz w:val="20"/>
                <w:szCs w:val="20"/>
              </w:rPr>
              <w:t>Required</w:t>
            </w:r>
          </w:p>
        </w:tc>
        <w:tc>
          <w:tcPr>
            <w:tcW w:w="2835" w:type="dxa"/>
            <w:shd w:val="clear" w:color="auto" w:fill="auto"/>
          </w:tcPr>
          <w:p w14:paraId="55F2511C" w14:textId="77777777" w:rsidR="00FC68DB" w:rsidRPr="001D234A" w:rsidRDefault="00FC68DB" w:rsidP="00B202D2">
            <w:pPr>
              <w:keepNext/>
              <w:rPr>
                <w:sz w:val="20"/>
                <w:szCs w:val="20"/>
              </w:rPr>
            </w:pPr>
            <w:r w:rsidRPr="001D234A">
              <w:rPr>
                <w:sz w:val="20"/>
                <w:szCs w:val="20"/>
              </w:rPr>
              <w:t>-</w:t>
            </w:r>
          </w:p>
        </w:tc>
      </w:tr>
      <w:tr w:rsidR="00FC68DB" w:rsidRPr="007055D9" w14:paraId="38B498D5" w14:textId="77777777" w:rsidTr="00FC68DB">
        <w:tc>
          <w:tcPr>
            <w:tcW w:w="1271" w:type="dxa"/>
            <w:shd w:val="clear" w:color="auto" w:fill="auto"/>
          </w:tcPr>
          <w:p w14:paraId="4931CCF5" w14:textId="77777777" w:rsidR="00FC68DB" w:rsidRPr="001D234A" w:rsidRDefault="00FC68DB" w:rsidP="00B202D2">
            <w:pPr>
              <w:keepNext/>
              <w:rPr>
                <w:sz w:val="20"/>
                <w:szCs w:val="20"/>
              </w:rPr>
            </w:pPr>
            <w:r>
              <w:rPr>
                <w:sz w:val="20"/>
                <w:szCs w:val="20"/>
              </w:rPr>
              <w:t>z</w:t>
            </w:r>
          </w:p>
        </w:tc>
        <w:tc>
          <w:tcPr>
            <w:tcW w:w="1559" w:type="dxa"/>
            <w:shd w:val="clear" w:color="auto" w:fill="auto"/>
          </w:tcPr>
          <w:p w14:paraId="1690BA68" w14:textId="77777777" w:rsidR="00FC68DB" w:rsidRPr="001D234A" w:rsidRDefault="00FC68DB" w:rsidP="00B202D2">
            <w:pPr>
              <w:keepNext/>
              <w:rPr>
                <w:sz w:val="20"/>
                <w:szCs w:val="20"/>
              </w:rPr>
            </w:pPr>
            <w:r>
              <w:rPr>
                <w:sz w:val="20"/>
                <w:szCs w:val="20"/>
              </w:rPr>
              <w:t>F</w:t>
            </w:r>
            <w:r w:rsidRPr="001D234A">
              <w:rPr>
                <w:sz w:val="20"/>
                <w:szCs w:val="20"/>
              </w:rPr>
              <w:t>loating point</w:t>
            </w:r>
          </w:p>
        </w:tc>
        <w:tc>
          <w:tcPr>
            <w:tcW w:w="1559" w:type="dxa"/>
            <w:vAlign w:val="bottom"/>
          </w:tcPr>
          <w:p w14:paraId="494BF4BB" w14:textId="77777777" w:rsidR="00FC68DB" w:rsidRPr="001D234A" w:rsidRDefault="00FC68DB" w:rsidP="00B202D2">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01F898AF" w14:textId="77777777" w:rsidR="00FC68DB" w:rsidRPr="001D234A" w:rsidRDefault="00FC68DB" w:rsidP="00B202D2">
            <w:pPr>
              <w:keepNext/>
              <w:rPr>
                <w:sz w:val="20"/>
                <w:szCs w:val="20"/>
              </w:rPr>
            </w:pPr>
            <w:r>
              <w:rPr>
                <w:sz w:val="20"/>
                <w:szCs w:val="20"/>
              </w:rPr>
              <w:t>Required</w:t>
            </w:r>
          </w:p>
        </w:tc>
        <w:tc>
          <w:tcPr>
            <w:tcW w:w="2835" w:type="dxa"/>
            <w:shd w:val="clear" w:color="auto" w:fill="auto"/>
          </w:tcPr>
          <w:p w14:paraId="39061085" w14:textId="77777777" w:rsidR="00FC68DB" w:rsidRPr="001D234A" w:rsidRDefault="00FC68DB" w:rsidP="00B202D2">
            <w:pPr>
              <w:keepNext/>
              <w:rPr>
                <w:sz w:val="20"/>
                <w:szCs w:val="20"/>
              </w:rPr>
            </w:pPr>
            <w:r w:rsidRPr="001D234A">
              <w:rPr>
                <w:sz w:val="20"/>
                <w:szCs w:val="20"/>
              </w:rPr>
              <w:t>-</w:t>
            </w:r>
          </w:p>
        </w:tc>
      </w:tr>
    </w:tbl>
    <w:p w14:paraId="0357FE0C" w14:textId="6F68DA6C" w:rsidR="00FC68DB" w:rsidRDefault="00FC68DB" w:rsidP="00B202D2">
      <w:pPr>
        <w:pStyle w:val="Beschriftung"/>
        <w:spacing w:before="120"/>
      </w:pPr>
      <w:bookmarkStart w:id="570" w:name="_Toc3566439"/>
      <w:bookmarkStart w:id="571" w:name="_Toc34747442"/>
      <w:bookmarkStart w:id="572" w:name="_Toc77095890"/>
      <w:r>
        <w:t xml:space="preserve">Table </w:t>
      </w:r>
      <w:r>
        <w:fldChar w:fldCharType="begin"/>
      </w:r>
      <w:r>
        <w:instrText xml:space="preserve"> SEQ Table \* ARABIC </w:instrText>
      </w:r>
      <w:r>
        <w:fldChar w:fldCharType="separate"/>
      </w:r>
      <w:r w:rsidR="008116BB">
        <w:rPr>
          <w:noProof/>
        </w:rPr>
        <w:t>32</w:t>
      </w:r>
      <w:r>
        <w:fldChar w:fldCharType="end"/>
      </w:r>
      <w:r>
        <w:t xml:space="preserve">: Text values of element </w:t>
      </w:r>
      <w:r w:rsidRPr="00431993">
        <w:rPr>
          <w:rStyle w:val="elementdeftypeChar"/>
          <w:rFonts w:eastAsia="Calibri"/>
          <w:b w:val="0"/>
          <w:i/>
        </w:rPr>
        <w:t>&lt;</w:t>
      </w:r>
      <w:proofErr w:type="spellStart"/>
      <w:r w:rsidRPr="00431993">
        <w:rPr>
          <w:rStyle w:val="elementdeftypeChar"/>
          <w:rFonts w:eastAsia="Calibri"/>
          <w:b w:val="0"/>
          <w:i/>
        </w:rPr>
        <w:t>loc</w:t>
      </w:r>
      <w:proofErr w:type="spellEnd"/>
      <w:r w:rsidRPr="00431993">
        <w:rPr>
          <w:rStyle w:val="elementdeftypeChar"/>
          <w:rFonts w:eastAsia="Calibri"/>
          <w:b w:val="0"/>
          <w:i/>
        </w:rPr>
        <w:t>&gt;</w:t>
      </w:r>
      <w:bookmarkEnd w:id="570"/>
      <w:bookmarkEnd w:id="571"/>
      <w:bookmarkEnd w:id="572"/>
    </w:p>
    <w:p w14:paraId="61B9BD97" w14:textId="77777777" w:rsidR="00FC68DB" w:rsidRPr="007055D9" w:rsidRDefault="00FC68DB" w:rsidP="00B202D2">
      <w:pPr>
        <w:pStyle w:val="Example"/>
        <w:keepNext/>
      </w:pPr>
      <w:r w:rsidRPr="004076DC">
        <w:rPr>
          <w:sz w:val="22"/>
          <w:szCs w:val="22"/>
        </w:rPr>
        <w:lastRenderedPageBreak/>
        <w:t>Example (with minimum</w:t>
      </w:r>
      <w:r w:rsidRPr="008C08CA">
        <w:rPr>
          <w:sz w:val="22"/>
          <w:szCs w:val="22"/>
        </w:rPr>
        <w:t xml:space="preserve"> definition for </w:t>
      </w:r>
      <w:r>
        <w:rPr>
          <w:rFonts w:ascii="Courier New" w:hAnsi="Courier New" w:cs="Courier New"/>
          <w:i/>
          <w:sz w:val="18"/>
          <w:szCs w:val="22"/>
        </w:rPr>
        <w:t>&lt;c</w:t>
      </w:r>
      <w:r w:rsidRPr="008C08CA">
        <w:rPr>
          <w:rFonts w:ascii="Courier New" w:hAnsi="Courier New" w:cs="Courier New"/>
          <w:i/>
          <w:sz w:val="18"/>
          <w:szCs w:val="22"/>
        </w:rPr>
        <w:t>onnection_0d</w:t>
      </w:r>
      <w:r>
        <w:rPr>
          <w:rFonts w:ascii="Courier New" w:hAnsi="Courier New" w:cs="Courier New"/>
          <w:i/>
          <w:sz w:val="18"/>
          <w:szCs w:val="22"/>
        </w:rPr>
        <w:t>&gt;</w:t>
      </w:r>
      <w:r w:rsidRPr="008C08CA">
        <w:rPr>
          <w:sz w:val="22"/>
          <w:szCs w:val="22"/>
        </w:rPr>
        <w:t>)</w:t>
      </w:r>
      <w:r w:rsidRPr="007055D9">
        <w:t>:</w:t>
      </w:r>
    </w:p>
    <w:p w14:paraId="2DAB42A4" w14:textId="77777777" w:rsidR="00FC68DB" w:rsidRPr="007055D9" w:rsidRDefault="00FC68DB" w:rsidP="00B202D2">
      <w:pPr>
        <w:pStyle w:val="XMLCode"/>
        <w:keepNext/>
      </w:pPr>
    </w:p>
    <w:p w14:paraId="1E285FED" w14:textId="77777777" w:rsidR="00FC68DB" w:rsidRPr="007055D9" w:rsidRDefault="00FC68DB" w:rsidP="00B202D2">
      <w:pPr>
        <w:pStyle w:val="XMLCode"/>
        <w:keepNext/>
      </w:pPr>
      <w:r w:rsidRPr="007055D9">
        <w:t>&lt;connection_0d&gt;</w:t>
      </w:r>
    </w:p>
    <w:p w14:paraId="0DF4D27B" w14:textId="77777777" w:rsidR="00FC68DB" w:rsidRDefault="00FC68DB" w:rsidP="00B202D2">
      <w:pPr>
        <w:pStyle w:val="XMLCode"/>
        <w:keepNext/>
        <w:rPr>
          <w:b/>
          <w:color w:val="0070C0"/>
        </w:rPr>
      </w:pPr>
      <w:r>
        <w:t xml:space="preserve">    </w:t>
      </w:r>
      <w:r w:rsidRPr="008C08CA">
        <w:rPr>
          <w:b/>
          <w:color w:val="0070C0"/>
        </w:rPr>
        <w:t>&lt;loc&gt; 2581.21 -708.408 31.6532 &lt;/loc&gt;</w:t>
      </w:r>
    </w:p>
    <w:p w14:paraId="043B61D3" w14:textId="77777777" w:rsidR="00FC68DB" w:rsidRPr="00F63EB0" w:rsidRDefault="00FC68DB" w:rsidP="00B202D2">
      <w:pPr>
        <w:pStyle w:val="XMLCode"/>
        <w:keepNext/>
      </w:pPr>
      <w:r>
        <w:rPr>
          <w:b/>
          <w:color w:val="0070C0"/>
        </w:rPr>
        <w:t xml:space="preserve">    </w:t>
      </w:r>
      <w:r w:rsidRPr="00F63EB0">
        <w:t>...</w:t>
      </w:r>
    </w:p>
    <w:p w14:paraId="75248469" w14:textId="77777777" w:rsidR="00FC68DB" w:rsidRDefault="00FC68DB" w:rsidP="00B202D2">
      <w:pPr>
        <w:pStyle w:val="XMLCode"/>
        <w:keepNext/>
      </w:pPr>
      <w:r w:rsidRPr="007055D9">
        <w:t>&lt;/connection_0d&gt;</w:t>
      </w:r>
    </w:p>
    <w:p w14:paraId="14F8A928" w14:textId="77777777" w:rsidR="00FC68DB" w:rsidRPr="007055D9" w:rsidRDefault="00FC68DB" w:rsidP="00B202D2">
      <w:pPr>
        <w:pStyle w:val="XMLCode"/>
      </w:pPr>
    </w:p>
    <w:p w14:paraId="227E247F" w14:textId="77777777" w:rsidR="00FC68DB" w:rsidRPr="00226A3F" w:rsidRDefault="00FC68DB" w:rsidP="00B202D2">
      <w:pPr>
        <w:pStyle w:val="berschrift3"/>
      </w:pPr>
      <w:bookmarkStart w:id="573" w:name="_Toc428279359"/>
      <w:bookmarkStart w:id="574" w:name="_Toc428456096"/>
      <w:bookmarkStart w:id="575" w:name="_Toc428537060"/>
      <w:bookmarkStart w:id="576" w:name="_Toc428969379"/>
      <w:bookmarkStart w:id="577" w:name="_Toc429052770"/>
      <w:bookmarkStart w:id="578" w:name="_Direction"/>
      <w:bookmarkStart w:id="579" w:name="_Ref400880511"/>
      <w:bookmarkStart w:id="580" w:name="_Toc413359581"/>
      <w:bookmarkStart w:id="581" w:name="_Toc3556973"/>
      <w:bookmarkStart w:id="582" w:name="_Toc34747223"/>
      <w:bookmarkStart w:id="583" w:name="_Toc77102038"/>
      <w:bookmarkStart w:id="584" w:name="_Toc86863819"/>
      <w:bookmarkEnd w:id="573"/>
      <w:bookmarkEnd w:id="574"/>
      <w:bookmarkEnd w:id="575"/>
      <w:bookmarkEnd w:id="576"/>
      <w:bookmarkEnd w:id="577"/>
      <w:bookmarkEnd w:id="578"/>
      <w:r>
        <w:t>Direc</w:t>
      </w:r>
      <w:r w:rsidRPr="00226A3F">
        <w:t>tion</w:t>
      </w:r>
      <w:bookmarkEnd w:id="579"/>
      <w:bookmarkEnd w:id="580"/>
      <w:bookmarkEnd w:id="581"/>
      <w:bookmarkEnd w:id="582"/>
      <w:bookmarkEnd w:id="583"/>
      <w:bookmarkEnd w:id="584"/>
    </w:p>
    <w:p w14:paraId="5C4AE21E" w14:textId="77777777" w:rsidR="00FC68DB" w:rsidRDefault="00FC68DB" w:rsidP="00B202D2">
      <w:r>
        <w:t xml:space="preserve">The definition of connection directions, where applicable, is described by the elements </w:t>
      </w:r>
      <w:r>
        <w:rPr>
          <w:rFonts w:ascii="Courier New" w:hAnsi="Courier New" w:cs="Courier New"/>
          <w:b/>
          <w:bCs/>
          <w:i/>
          <w:sz w:val="18"/>
          <w:szCs w:val="18"/>
          <w:highlight w:val="white"/>
        </w:rPr>
        <w:t>&lt;</w:t>
      </w:r>
      <w:proofErr w:type="spellStart"/>
      <w:r>
        <w:rPr>
          <w:rFonts w:ascii="Courier New" w:hAnsi="Courier New" w:cs="Courier New"/>
          <w:b/>
          <w:bCs/>
          <w:i/>
          <w:sz w:val="18"/>
          <w:szCs w:val="18"/>
          <w:highlight w:val="white"/>
        </w:rPr>
        <w:t>n</w:t>
      </w:r>
      <w:r w:rsidRPr="001074B9">
        <w:rPr>
          <w:rFonts w:ascii="Courier New" w:hAnsi="Courier New" w:cs="Courier New"/>
          <w:b/>
          <w:bCs/>
          <w:i/>
          <w:sz w:val="18"/>
          <w:szCs w:val="18"/>
          <w:highlight w:val="white"/>
        </w:rPr>
        <w:t>ormal_direction</w:t>
      </w:r>
      <w:proofErr w:type="spellEnd"/>
      <w:r>
        <w:rPr>
          <w:rFonts w:ascii="Courier New" w:hAnsi="Courier New" w:cs="Courier New"/>
          <w:b/>
          <w:bCs/>
          <w:i/>
          <w:sz w:val="18"/>
          <w:szCs w:val="18"/>
        </w:rPr>
        <w:t>/&gt;</w:t>
      </w:r>
      <w:r>
        <w:t xml:space="preserve"> and </w:t>
      </w:r>
      <w:r>
        <w:rPr>
          <w:rFonts w:ascii="Courier New" w:hAnsi="Courier New" w:cs="Courier New"/>
          <w:b/>
          <w:bCs/>
          <w:i/>
          <w:sz w:val="18"/>
          <w:szCs w:val="18"/>
          <w:highlight w:val="white"/>
        </w:rPr>
        <w:t>&lt;</w:t>
      </w:r>
      <w:proofErr w:type="spellStart"/>
      <w:r>
        <w:rPr>
          <w:rFonts w:ascii="Courier New" w:hAnsi="Courier New" w:cs="Courier New"/>
          <w:b/>
          <w:bCs/>
          <w:i/>
          <w:sz w:val="18"/>
          <w:szCs w:val="18"/>
          <w:highlight w:val="white"/>
        </w:rPr>
        <w:t>t</w:t>
      </w:r>
      <w:r w:rsidRPr="001074B9">
        <w:rPr>
          <w:rFonts w:ascii="Courier New" w:hAnsi="Courier New" w:cs="Courier New"/>
          <w:b/>
          <w:bCs/>
          <w:i/>
          <w:sz w:val="18"/>
          <w:szCs w:val="18"/>
          <w:highlight w:val="white"/>
        </w:rPr>
        <w:t>angential_direction</w:t>
      </w:r>
      <w:proofErr w:type="spellEnd"/>
      <w:r>
        <w:rPr>
          <w:rFonts w:ascii="Courier New" w:hAnsi="Courier New" w:cs="Courier New"/>
          <w:b/>
          <w:bCs/>
          <w:i/>
          <w:sz w:val="18"/>
          <w:szCs w:val="18"/>
        </w:rPr>
        <w:t>/&gt;</w:t>
      </w:r>
      <w:r>
        <w:t xml:space="preserve">. They both specify a direction vector. </w:t>
      </w:r>
      <w:r w:rsidRPr="0086296D">
        <w:t xml:space="preserve">Lengths of both </w:t>
      </w:r>
      <w:r>
        <w:t xml:space="preserve">vectors </w:t>
      </w:r>
      <w:r w:rsidRPr="0086296D">
        <w:t xml:space="preserve">are not relevant, </w:t>
      </w:r>
      <w:proofErr w:type="gramStart"/>
      <w:r w:rsidRPr="0086296D">
        <w:t>as long as</w:t>
      </w:r>
      <w:proofErr w:type="gramEnd"/>
      <w:r w:rsidRPr="0086296D">
        <w:t xml:space="preserve"> they are &gt; 0.0</w:t>
      </w:r>
      <w:r>
        <w:t>.</w:t>
      </w:r>
    </w:p>
    <w:p w14:paraId="3FD18BC4" w14:textId="77777777" w:rsidR="00FC68DB" w:rsidRDefault="00FC68DB" w:rsidP="00B202D2">
      <w:r>
        <w:t>Their XML definition is the same. If some definition requires both vectors, then their names signify their usage:</w:t>
      </w:r>
    </w:p>
    <w:p w14:paraId="64EBA323" w14:textId="77777777" w:rsidR="00FC68DB" w:rsidRPr="00226A3F" w:rsidRDefault="00FC68DB" w:rsidP="00B202D2">
      <w:pPr>
        <w:pStyle w:val="elementdeftype"/>
      </w:pPr>
      <w:r w:rsidRPr="003C2D79">
        <w:rPr>
          <w:rFonts w:ascii="Calibri" w:hAnsi="Calibri" w:cs="Times New Roman"/>
          <w:b w:val="0"/>
          <w:bCs w:val="0"/>
          <w:i w:val="0"/>
          <w:sz w:val="22"/>
          <w:szCs w:val="24"/>
        </w:rPr>
        <w:t xml:space="preserve">Element </w:t>
      </w:r>
      <w:r>
        <w:t>&lt;</w:t>
      </w:r>
      <w:proofErr w:type="spellStart"/>
      <w:r w:rsidRPr="001074B9">
        <w:rPr>
          <w:highlight w:val="white"/>
        </w:rPr>
        <w:t>normal_direction</w:t>
      </w:r>
      <w:proofErr w:type="spellEnd"/>
      <w:r>
        <w:t>/&gt;</w:t>
      </w:r>
      <w:r w:rsidRPr="003C2D79">
        <w:rPr>
          <w:rFonts w:ascii="Calibri" w:hAnsi="Calibri" w:cs="Times New Roman"/>
          <w:b w:val="0"/>
          <w:bCs w:val="0"/>
          <w:i w:val="0"/>
          <w:sz w:val="22"/>
          <w:szCs w:val="24"/>
        </w:rPr>
        <w:t xml:space="preserve"> denotes a direction of a local z axis. </w:t>
      </w:r>
    </w:p>
    <w:p w14:paraId="3EDE53C0" w14:textId="77777777" w:rsidR="00FC68DB" w:rsidRPr="00226A3F" w:rsidRDefault="00FC68DB" w:rsidP="00B202D2">
      <w:r w:rsidRPr="00226A3F">
        <w:t xml:space="preserve">Element </w:t>
      </w:r>
      <w:r w:rsidRPr="003C2D79">
        <w:rPr>
          <w:rStyle w:val="elementdeftypeChar"/>
          <w:rFonts w:eastAsia="Calibri"/>
        </w:rPr>
        <w:t>&lt;</w:t>
      </w:r>
      <w:proofErr w:type="spellStart"/>
      <w:r w:rsidRPr="001074B9">
        <w:rPr>
          <w:rFonts w:ascii="Courier New" w:hAnsi="Courier New" w:cs="Courier New"/>
          <w:b/>
          <w:bCs/>
          <w:i/>
          <w:sz w:val="18"/>
          <w:szCs w:val="18"/>
          <w:highlight w:val="white"/>
        </w:rPr>
        <w:t>tangential_direction</w:t>
      </w:r>
      <w:proofErr w:type="spellEnd"/>
      <w:r>
        <w:rPr>
          <w:rFonts w:ascii="Courier New" w:hAnsi="Courier New" w:cs="Courier New"/>
          <w:b/>
          <w:bCs/>
          <w:i/>
          <w:sz w:val="18"/>
          <w:szCs w:val="18"/>
        </w:rPr>
        <w:t>/&gt;</w:t>
      </w:r>
      <w:r>
        <w:t xml:space="preserve"> denotes</w:t>
      </w:r>
      <w:r w:rsidRPr="00226A3F">
        <w:t xml:space="preserve"> </w:t>
      </w:r>
      <w:r>
        <w:t xml:space="preserve">the </w:t>
      </w:r>
      <w:r w:rsidRPr="00226A3F">
        <w:t xml:space="preserve">direction of </w:t>
      </w:r>
      <w:r>
        <w:t xml:space="preserve">an </w:t>
      </w:r>
      <w:r w:rsidRPr="00226A3F">
        <w:t>axis</w:t>
      </w:r>
      <w:r>
        <w:t xml:space="preserve"> tangential to (base) part surface next to the point given in </w:t>
      </w:r>
      <w:r w:rsidRPr="003C2D79">
        <w:rPr>
          <w:rStyle w:val="elementdeftypeChar"/>
          <w:rFonts w:eastAsia="Calibri"/>
        </w:rPr>
        <w:t>&lt;</w:t>
      </w:r>
      <w:proofErr w:type="spellStart"/>
      <w:r w:rsidRPr="004C7B37">
        <w:rPr>
          <w:rFonts w:ascii="Courier New" w:hAnsi="Courier New" w:cs="Courier New"/>
          <w:b/>
          <w:bCs/>
          <w:i/>
          <w:sz w:val="18"/>
          <w:szCs w:val="18"/>
          <w:highlight w:val="white"/>
        </w:rPr>
        <w:t>loc</w:t>
      </w:r>
      <w:proofErr w:type="spellEnd"/>
      <w:r>
        <w:rPr>
          <w:rFonts w:ascii="Courier New" w:hAnsi="Courier New" w:cs="Courier New"/>
          <w:b/>
          <w:bCs/>
          <w:i/>
          <w:sz w:val="18"/>
          <w:szCs w:val="18"/>
        </w:rPr>
        <w:t>/&gt;</w:t>
      </w:r>
      <w:r>
        <w:t>, giving</w:t>
      </w:r>
      <w:r w:rsidRPr="00226A3F">
        <w:t xml:space="preserve"> locale x axis</w:t>
      </w:r>
      <w:r>
        <w:t>.</w:t>
      </w:r>
      <w:r w:rsidRPr="00226A3F">
        <w:t xml:space="preserve"> </w:t>
      </w:r>
      <w:r>
        <w:t>Its orthogonalization</w:t>
      </w:r>
      <w:r>
        <w:rPr>
          <w:rStyle w:val="Funotenzeichen"/>
        </w:rPr>
        <w:footnoteReference w:id="11"/>
      </w:r>
      <w:r>
        <w:t xml:space="preserve"> relative to </w:t>
      </w:r>
      <w:r w:rsidRPr="003C2D79">
        <w:rPr>
          <w:rStyle w:val="elementdeftypeChar"/>
          <w:rFonts w:eastAsia="Calibri"/>
        </w:rPr>
        <w:t>&lt;</w:t>
      </w:r>
      <w:proofErr w:type="spellStart"/>
      <w:r w:rsidRPr="001074B9">
        <w:rPr>
          <w:rFonts w:ascii="Courier New" w:hAnsi="Courier New" w:cs="Courier New"/>
          <w:b/>
          <w:bCs/>
          <w:i/>
          <w:sz w:val="18"/>
          <w:szCs w:val="18"/>
          <w:highlight w:val="white"/>
        </w:rPr>
        <w:t>normal_direction</w:t>
      </w:r>
      <w:proofErr w:type="spellEnd"/>
      <w:r>
        <w:rPr>
          <w:rFonts w:ascii="Courier New" w:hAnsi="Courier New" w:cs="Courier New"/>
          <w:b/>
          <w:bCs/>
          <w:i/>
          <w:sz w:val="18"/>
          <w:szCs w:val="18"/>
        </w:rPr>
        <w:t>/&gt;</w:t>
      </w:r>
      <w:r>
        <w:t xml:space="preserve"> must not vanish, </w:t>
      </w:r>
      <w:proofErr w:type="spellStart"/>
      <w:r>
        <w:t>i</w:t>
      </w:r>
      <w:proofErr w:type="spellEnd"/>
      <w:r>
        <w:t>. e. both vectors m</w:t>
      </w:r>
      <w:r w:rsidRPr="00226A3F">
        <w:t>ust not be collinear</w:t>
      </w:r>
      <w:r>
        <w:t xml:space="preserve">. </w:t>
      </w:r>
    </w:p>
    <w:p w14:paraId="723FC503" w14:textId="77777777" w:rsidR="00FC68DB" w:rsidRDefault="00FC68DB" w:rsidP="00B202D2">
      <w:pPr>
        <w:spacing w:before="120"/>
      </w:pPr>
      <w:r>
        <w:t xml:space="preserve">If both elements are given, a right-handed coordinate system is uniquely defined: </w:t>
      </w:r>
    </w:p>
    <w:p w14:paraId="1376033F" w14:textId="77777777" w:rsidR="00FC68DB" w:rsidRDefault="00FC68DB" w:rsidP="00BA04B6">
      <w:pPr>
        <w:numPr>
          <w:ilvl w:val="0"/>
          <w:numId w:val="19"/>
        </w:numPr>
        <w:tabs>
          <w:tab w:val="clear" w:pos="403"/>
        </w:tabs>
        <w:spacing w:line="240" w:lineRule="auto"/>
        <w:ind w:left="714" w:hanging="357"/>
        <w:contextualSpacing/>
        <w:jc w:val="left"/>
      </w:pPr>
      <w:r>
        <w:t xml:space="preserve">Origin is in </w:t>
      </w:r>
      <w:r w:rsidRPr="003C2D79">
        <w:rPr>
          <w:rStyle w:val="elementdeftypeChar"/>
          <w:rFonts w:eastAsia="Calibri"/>
        </w:rPr>
        <w:t>&lt;</w:t>
      </w:r>
      <w:proofErr w:type="spellStart"/>
      <w:r w:rsidRPr="004C7B37">
        <w:rPr>
          <w:rFonts w:ascii="Courier New" w:hAnsi="Courier New" w:cs="Courier New"/>
          <w:b/>
          <w:bCs/>
          <w:i/>
          <w:sz w:val="18"/>
          <w:szCs w:val="18"/>
          <w:highlight w:val="white"/>
        </w:rPr>
        <w:t>loc</w:t>
      </w:r>
      <w:proofErr w:type="spellEnd"/>
      <w:r>
        <w:rPr>
          <w:rFonts w:ascii="Courier New" w:hAnsi="Courier New" w:cs="Courier New"/>
          <w:b/>
          <w:bCs/>
          <w:i/>
          <w:sz w:val="18"/>
          <w:szCs w:val="18"/>
        </w:rPr>
        <w:t>/&gt;</w:t>
      </w:r>
      <w:r>
        <w:t>.</w:t>
      </w:r>
    </w:p>
    <w:p w14:paraId="316744CE" w14:textId="77777777" w:rsidR="00FC68DB" w:rsidRDefault="00FC68DB" w:rsidP="00BA04B6">
      <w:pPr>
        <w:numPr>
          <w:ilvl w:val="0"/>
          <w:numId w:val="19"/>
        </w:numPr>
        <w:tabs>
          <w:tab w:val="clear" w:pos="403"/>
        </w:tabs>
        <w:spacing w:line="240" w:lineRule="auto"/>
        <w:ind w:left="714" w:hanging="357"/>
        <w:contextualSpacing/>
        <w:jc w:val="left"/>
      </w:pPr>
      <w:r>
        <w:t xml:space="preserve">z-axis is in direction of </w:t>
      </w:r>
      <w:r w:rsidRPr="003C2D79">
        <w:rPr>
          <w:rStyle w:val="elementdeftypeChar"/>
          <w:rFonts w:eastAsia="Calibri"/>
        </w:rPr>
        <w:t>&lt;</w:t>
      </w:r>
      <w:proofErr w:type="spellStart"/>
      <w:r w:rsidRPr="001074B9">
        <w:rPr>
          <w:rFonts w:ascii="Courier New" w:hAnsi="Courier New" w:cs="Courier New"/>
          <w:b/>
          <w:bCs/>
          <w:i/>
          <w:sz w:val="18"/>
          <w:szCs w:val="18"/>
          <w:highlight w:val="white"/>
        </w:rPr>
        <w:t>normal_direction</w:t>
      </w:r>
      <w:proofErr w:type="spellEnd"/>
      <w:r>
        <w:rPr>
          <w:rFonts w:ascii="Courier New" w:hAnsi="Courier New" w:cs="Courier New"/>
          <w:b/>
          <w:bCs/>
          <w:i/>
          <w:sz w:val="18"/>
          <w:szCs w:val="18"/>
        </w:rPr>
        <w:t>/&gt;</w:t>
      </w:r>
      <w:r>
        <w:t>.</w:t>
      </w:r>
    </w:p>
    <w:p w14:paraId="61C76029" w14:textId="77777777" w:rsidR="00FC68DB" w:rsidRDefault="00FC68DB" w:rsidP="00BA04B6">
      <w:pPr>
        <w:numPr>
          <w:ilvl w:val="0"/>
          <w:numId w:val="19"/>
        </w:numPr>
        <w:tabs>
          <w:tab w:val="clear" w:pos="403"/>
        </w:tabs>
        <w:spacing w:line="240" w:lineRule="auto"/>
        <w:ind w:left="714" w:hanging="357"/>
        <w:contextualSpacing/>
        <w:jc w:val="left"/>
      </w:pPr>
      <w:r>
        <w:t xml:space="preserve">x-axis is the orthogonalization of </w:t>
      </w:r>
      <w:r w:rsidRPr="009366C1">
        <w:rPr>
          <w:rStyle w:val="elementdeftypeChar"/>
          <w:rFonts w:eastAsia="Calibri"/>
        </w:rPr>
        <w:t>&lt;</w:t>
      </w:r>
      <w:proofErr w:type="spellStart"/>
      <w:r w:rsidRPr="001074B9">
        <w:rPr>
          <w:rFonts w:ascii="Courier New" w:hAnsi="Courier New" w:cs="Courier New"/>
          <w:b/>
          <w:bCs/>
          <w:i/>
          <w:sz w:val="18"/>
          <w:szCs w:val="18"/>
          <w:highlight w:val="white"/>
        </w:rPr>
        <w:t>tangential_direction</w:t>
      </w:r>
      <w:proofErr w:type="spellEnd"/>
      <w:r>
        <w:rPr>
          <w:rFonts w:ascii="Courier New" w:hAnsi="Courier New" w:cs="Courier New"/>
          <w:b/>
          <w:bCs/>
          <w:i/>
          <w:sz w:val="18"/>
          <w:szCs w:val="18"/>
        </w:rPr>
        <w:t>/&gt;</w:t>
      </w:r>
      <w:r>
        <w:t xml:space="preserve"> relative to </w:t>
      </w:r>
      <w:r w:rsidRPr="009366C1">
        <w:rPr>
          <w:rStyle w:val="elementdeftypeChar"/>
          <w:rFonts w:eastAsia="Calibri"/>
        </w:rPr>
        <w:t>&lt;</w:t>
      </w:r>
      <w:proofErr w:type="spellStart"/>
      <w:r w:rsidRPr="001074B9">
        <w:rPr>
          <w:rFonts w:ascii="Courier New" w:hAnsi="Courier New" w:cs="Courier New"/>
          <w:b/>
          <w:bCs/>
          <w:i/>
          <w:sz w:val="18"/>
          <w:szCs w:val="18"/>
          <w:highlight w:val="white"/>
        </w:rPr>
        <w:t>normal_direction</w:t>
      </w:r>
      <w:proofErr w:type="spellEnd"/>
      <w:r>
        <w:rPr>
          <w:rFonts w:ascii="Courier New" w:hAnsi="Courier New" w:cs="Courier New"/>
          <w:b/>
          <w:bCs/>
          <w:i/>
          <w:sz w:val="18"/>
          <w:szCs w:val="18"/>
        </w:rPr>
        <w:t>/&gt;</w:t>
      </w:r>
      <w:r>
        <w:t>.</w:t>
      </w:r>
    </w:p>
    <w:p w14:paraId="38C0F01E" w14:textId="77777777" w:rsidR="00FC68DB" w:rsidRDefault="00FC68DB" w:rsidP="00BA04B6">
      <w:pPr>
        <w:numPr>
          <w:ilvl w:val="0"/>
          <w:numId w:val="19"/>
        </w:numPr>
        <w:tabs>
          <w:tab w:val="clear" w:pos="403"/>
        </w:tabs>
        <w:spacing w:line="240" w:lineRule="auto"/>
        <w:ind w:left="714" w:hanging="357"/>
        <w:contextualSpacing/>
        <w:jc w:val="left"/>
      </w:pPr>
      <w:r>
        <w:t>y-axis is given by cross product</w:t>
      </w:r>
      <w:r>
        <w:rPr>
          <w:rStyle w:val="Funotenzeichen"/>
        </w:rPr>
        <w:footnoteReference w:id="12"/>
      </w:r>
      <w:r>
        <w:t xml:space="preserve"> z-axis × x-axis.</w:t>
      </w:r>
    </w:p>
    <w:p w14:paraId="5CC885F7" w14:textId="77777777" w:rsidR="00FC68DB" w:rsidRPr="00226A3F" w:rsidRDefault="00FC68DB" w:rsidP="00B202D2">
      <w:pPr>
        <w:keepNext/>
        <w:spacing w:before="240"/>
        <w:rPr>
          <w:rFonts w:cs="Courier New"/>
        </w:rPr>
      </w:pPr>
      <w:r w:rsidRPr="00226A3F">
        <w:t xml:space="preserve">XML specification of </w:t>
      </w:r>
      <w:r>
        <w:t>&lt;</w:t>
      </w:r>
      <w:proofErr w:type="spellStart"/>
      <w:r w:rsidRPr="001074B9">
        <w:rPr>
          <w:rFonts w:ascii="Courier New" w:hAnsi="Courier New" w:cs="Courier New"/>
          <w:b/>
          <w:bCs/>
          <w:i/>
          <w:sz w:val="18"/>
          <w:szCs w:val="18"/>
          <w:highlight w:val="white"/>
        </w:rPr>
        <w:t>normal_direction</w:t>
      </w:r>
      <w:proofErr w:type="spellEnd"/>
      <w:r>
        <w:rPr>
          <w:rFonts w:ascii="Courier New" w:hAnsi="Courier New" w:cs="Courier New"/>
          <w:b/>
          <w:bCs/>
          <w:i/>
          <w:sz w:val="18"/>
          <w:szCs w:val="18"/>
        </w:rPr>
        <w:t>/&gt;</w:t>
      </w:r>
      <w:r>
        <w:t xml:space="preserve"> and &lt;</w:t>
      </w:r>
      <w:proofErr w:type="spellStart"/>
      <w:r w:rsidRPr="001074B9">
        <w:rPr>
          <w:rFonts w:ascii="Courier New" w:hAnsi="Courier New" w:cs="Courier New"/>
          <w:b/>
          <w:bCs/>
          <w:i/>
          <w:sz w:val="18"/>
          <w:szCs w:val="18"/>
          <w:highlight w:val="white"/>
        </w:rPr>
        <w:t>tangential_direction</w:t>
      </w:r>
      <w:proofErr w:type="spellEnd"/>
      <w:r>
        <w:rPr>
          <w:rFonts w:ascii="Courier New" w:hAnsi="Courier New" w:cs="Courier New"/>
          <w:b/>
          <w:bCs/>
          <w:i/>
          <w:sz w:val="18"/>
          <w:szCs w:val="18"/>
        </w:rPr>
        <w:t>/&gt;</w:t>
      </w:r>
      <w:r w:rsidRPr="00226A3F" w:rsidDel="000F6131">
        <w:rPr>
          <w:rFonts w:ascii="Courier New" w:hAnsi="Courier New" w:cs="Courier New"/>
          <w:b/>
          <w:i/>
          <w:sz w:val="18"/>
          <w:szCs w:val="18"/>
        </w:rPr>
        <w:t xml:space="preserve"> </w:t>
      </w:r>
      <w:r w:rsidRPr="00226A3F">
        <w:rPr>
          <w:rFonts w:cs="Courier New"/>
        </w:rPr>
        <w:t>element</w:t>
      </w:r>
      <w:r>
        <w:rPr>
          <w:rFonts w:cs="Courier New"/>
        </w:rPr>
        <w:t>s</w:t>
      </w:r>
      <w:r w:rsidRPr="00226A3F">
        <w:rPr>
          <w:rFonts w:cs="Courier New"/>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226A3F" w14:paraId="0A25A54A" w14:textId="77777777" w:rsidTr="00FC68DB">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3C8311F" w14:textId="77777777" w:rsidR="00FC68DB" w:rsidRPr="00226A3F" w:rsidRDefault="00FC68DB" w:rsidP="00B202D2">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12451" w14:textId="77777777" w:rsidR="00FC68DB" w:rsidRPr="00226A3F" w:rsidRDefault="00FC68DB" w:rsidP="00B202D2">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AAF7CA" w14:textId="77777777" w:rsidR="00FC68DB" w:rsidRPr="00226A3F" w:rsidRDefault="00FC68DB" w:rsidP="00B202D2">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F0DB59" w14:textId="77777777" w:rsidR="00FC68DB" w:rsidRPr="00226A3F" w:rsidRDefault="00FC68DB" w:rsidP="00B202D2">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1BC370" w14:textId="77777777" w:rsidR="00FC68DB" w:rsidRPr="00226A3F" w:rsidRDefault="00FC68DB" w:rsidP="00B202D2">
            <w:pPr>
              <w:keepNext/>
              <w:rPr>
                <w:b/>
                <w:i/>
              </w:rPr>
            </w:pPr>
            <w:r w:rsidRPr="00226A3F">
              <w:rPr>
                <w:b/>
                <w:i/>
              </w:rPr>
              <w:t>Constraint</w:t>
            </w:r>
          </w:p>
        </w:tc>
      </w:tr>
      <w:tr w:rsidR="00FC68DB" w:rsidRPr="00226A3F" w14:paraId="63193389" w14:textId="77777777" w:rsidTr="00FC68DB">
        <w:trPr>
          <w:jc w:val="center"/>
        </w:trPr>
        <w:tc>
          <w:tcPr>
            <w:tcW w:w="1271" w:type="dxa"/>
            <w:shd w:val="clear" w:color="auto" w:fill="auto"/>
            <w:vAlign w:val="bottom"/>
          </w:tcPr>
          <w:p w14:paraId="6142B643" w14:textId="77777777" w:rsidR="00FC68DB" w:rsidRPr="00226A3F" w:rsidRDefault="00FC68DB" w:rsidP="00B202D2">
            <w:pPr>
              <w:rPr>
                <w:sz w:val="20"/>
                <w:szCs w:val="20"/>
              </w:rPr>
            </w:pPr>
            <w:r>
              <w:rPr>
                <w:sz w:val="20"/>
                <w:szCs w:val="20"/>
              </w:rPr>
              <w:t>x</w:t>
            </w:r>
          </w:p>
        </w:tc>
        <w:tc>
          <w:tcPr>
            <w:tcW w:w="1559" w:type="dxa"/>
            <w:shd w:val="clear" w:color="auto" w:fill="auto"/>
          </w:tcPr>
          <w:p w14:paraId="575712E3" w14:textId="77777777" w:rsidR="00FC68DB" w:rsidRPr="00226A3F" w:rsidRDefault="00FC68DB" w:rsidP="00B202D2">
            <w:pPr>
              <w:rPr>
                <w:sz w:val="20"/>
                <w:szCs w:val="20"/>
              </w:rPr>
            </w:pPr>
            <w:r w:rsidRPr="00226A3F">
              <w:rPr>
                <w:sz w:val="20"/>
                <w:szCs w:val="20"/>
              </w:rPr>
              <w:t>Floating point</w:t>
            </w:r>
          </w:p>
        </w:tc>
        <w:tc>
          <w:tcPr>
            <w:tcW w:w="1559" w:type="dxa"/>
            <w:vAlign w:val="bottom"/>
          </w:tcPr>
          <w:p w14:paraId="427C738B" w14:textId="77777777" w:rsidR="00FC68DB" w:rsidRPr="00226A3F" w:rsidRDefault="00FC68DB" w:rsidP="00B202D2">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3B69769C" w14:textId="77777777" w:rsidR="00FC68DB" w:rsidRPr="00226A3F" w:rsidRDefault="00FC68DB" w:rsidP="00B202D2">
            <w:pPr>
              <w:rPr>
                <w:sz w:val="20"/>
                <w:szCs w:val="20"/>
              </w:rPr>
            </w:pPr>
            <w:r w:rsidRPr="00226A3F">
              <w:rPr>
                <w:sz w:val="20"/>
                <w:szCs w:val="20"/>
              </w:rPr>
              <w:t>Required</w:t>
            </w:r>
          </w:p>
        </w:tc>
        <w:tc>
          <w:tcPr>
            <w:tcW w:w="2835" w:type="dxa"/>
            <w:shd w:val="clear" w:color="auto" w:fill="auto"/>
            <w:vAlign w:val="bottom"/>
          </w:tcPr>
          <w:p w14:paraId="57F813B7" w14:textId="77777777" w:rsidR="00FC68DB" w:rsidRPr="00226A3F" w:rsidRDefault="00FC68DB" w:rsidP="00B202D2">
            <w:pPr>
              <w:rPr>
                <w:sz w:val="20"/>
                <w:szCs w:val="20"/>
              </w:rPr>
            </w:pPr>
            <w:r w:rsidRPr="0001308F">
              <w:rPr>
                <w:sz w:val="20"/>
                <w:szCs w:val="20"/>
              </w:rPr>
              <w:t>-</w:t>
            </w:r>
          </w:p>
        </w:tc>
      </w:tr>
      <w:tr w:rsidR="00FC68DB" w:rsidRPr="00226A3F" w14:paraId="196F6213" w14:textId="77777777" w:rsidTr="00FC68DB">
        <w:trPr>
          <w:trHeight w:val="221"/>
          <w:jc w:val="center"/>
        </w:trPr>
        <w:tc>
          <w:tcPr>
            <w:tcW w:w="1271" w:type="dxa"/>
            <w:shd w:val="clear" w:color="auto" w:fill="auto"/>
            <w:vAlign w:val="bottom"/>
          </w:tcPr>
          <w:p w14:paraId="58DB09BA" w14:textId="77777777" w:rsidR="00FC68DB" w:rsidRDefault="00FC68DB" w:rsidP="00B202D2">
            <w:pPr>
              <w:rPr>
                <w:sz w:val="20"/>
                <w:szCs w:val="20"/>
              </w:rPr>
            </w:pPr>
            <w:r>
              <w:rPr>
                <w:sz w:val="20"/>
                <w:szCs w:val="20"/>
              </w:rPr>
              <w:t>y</w:t>
            </w:r>
          </w:p>
        </w:tc>
        <w:tc>
          <w:tcPr>
            <w:tcW w:w="1559" w:type="dxa"/>
            <w:shd w:val="clear" w:color="auto" w:fill="auto"/>
          </w:tcPr>
          <w:p w14:paraId="6611012E" w14:textId="77777777" w:rsidR="00FC68DB" w:rsidRDefault="00FC68DB" w:rsidP="00B202D2">
            <w:pPr>
              <w:rPr>
                <w:sz w:val="20"/>
                <w:szCs w:val="20"/>
              </w:rPr>
            </w:pPr>
            <w:r w:rsidRPr="00226A3F">
              <w:rPr>
                <w:sz w:val="20"/>
                <w:szCs w:val="20"/>
              </w:rPr>
              <w:t>Floating point</w:t>
            </w:r>
          </w:p>
        </w:tc>
        <w:tc>
          <w:tcPr>
            <w:tcW w:w="1559" w:type="dxa"/>
            <w:vAlign w:val="bottom"/>
          </w:tcPr>
          <w:p w14:paraId="35672F08" w14:textId="77777777" w:rsidR="00FC68DB" w:rsidRDefault="00FC68DB" w:rsidP="00B202D2">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52842045" w14:textId="77777777" w:rsidR="00FC68DB" w:rsidRDefault="00FC68DB" w:rsidP="00B202D2">
            <w:pPr>
              <w:rPr>
                <w:sz w:val="20"/>
                <w:szCs w:val="20"/>
              </w:rPr>
            </w:pPr>
            <w:r w:rsidRPr="00226A3F">
              <w:rPr>
                <w:sz w:val="20"/>
                <w:szCs w:val="20"/>
              </w:rPr>
              <w:t>Required</w:t>
            </w:r>
          </w:p>
        </w:tc>
        <w:tc>
          <w:tcPr>
            <w:tcW w:w="2835" w:type="dxa"/>
            <w:shd w:val="clear" w:color="auto" w:fill="auto"/>
            <w:vAlign w:val="bottom"/>
          </w:tcPr>
          <w:p w14:paraId="31D6D328" w14:textId="77777777" w:rsidR="00FC68DB" w:rsidRDefault="00FC68DB" w:rsidP="00B202D2">
            <w:pPr>
              <w:rPr>
                <w:sz w:val="20"/>
                <w:szCs w:val="20"/>
              </w:rPr>
            </w:pPr>
            <w:r w:rsidRPr="0001308F">
              <w:rPr>
                <w:sz w:val="20"/>
                <w:szCs w:val="20"/>
              </w:rPr>
              <w:t>-</w:t>
            </w:r>
          </w:p>
        </w:tc>
      </w:tr>
      <w:tr w:rsidR="00FC68DB" w:rsidRPr="00226A3F" w14:paraId="22DD2C22" w14:textId="77777777" w:rsidTr="00FC68DB">
        <w:trPr>
          <w:jc w:val="center"/>
        </w:trPr>
        <w:tc>
          <w:tcPr>
            <w:tcW w:w="1271" w:type="dxa"/>
            <w:shd w:val="clear" w:color="auto" w:fill="auto"/>
            <w:vAlign w:val="bottom"/>
          </w:tcPr>
          <w:p w14:paraId="611243C0" w14:textId="77777777" w:rsidR="00FC68DB" w:rsidRDefault="00FC68DB" w:rsidP="00B202D2">
            <w:pPr>
              <w:keepNext/>
              <w:rPr>
                <w:sz w:val="20"/>
                <w:szCs w:val="20"/>
              </w:rPr>
            </w:pPr>
            <w:r>
              <w:rPr>
                <w:sz w:val="20"/>
                <w:szCs w:val="20"/>
              </w:rPr>
              <w:t>z</w:t>
            </w:r>
          </w:p>
        </w:tc>
        <w:tc>
          <w:tcPr>
            <w:tcW w:w="1559" w:type="dxa"/>
            <w:shd w:val="clear" w:color="auto" w:fill="auto"/>
          </w:tcPr>
          <w:p w14:paraId="14BDF638" w14:textId="77777777" w:rsidR="00FC68DB" w:rsidRDefault="00FC68DB" w:rsidP="00B202D2">
            <w:pPr>
              <w:keepNext/>
              <w:rPr>
                <w:sz w:val="20"/>
                <w:szCs w:val="20"/>
              </w:rPr>
            </w:pPr>
            <w:r w:rsidRPr="00226A3F">
              <w:rPr>
                <w:sz w:val="20"/>
                <w:szCs w:val="20"/>
              </w:rPr>
              <w:t>Floating point</w:t>
            </w:r>
          </w:p>
        </w:tc>
        <w:tc>
          <w:tcPr>
            <w:tcW w:w="1559" w:type="dxa"/>
            <w:vAlign w:val="bottom"/>
          </w:tcPr>
          <w:p w14:paraId="569B712C" w14:textId="77777777" w:rsidR="00FC68DB" w:rsidRDefault="00FC68DB" w:rsidP="00B202D2">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245192FB" w14:textId="77777777" w:rsidR="00FC68DB" w:rsidRDefault="00FC68DB" w:rsidP="00B202D2">
            <w:pPr>
              <w:keepNext/>
              <w:rPr>
                <w:sz w:val="20"/>
                <w:szCs w:val="20"/>
              </w:rPr>
            </w:pPr>
            <w:r w:rsidRPr="00226A3F">
              <w:rPr>
                <w:sz w:val="20"/>
                <w:szCs w:val="20"/>
              </w:rPr>
              <w:t>Required</w:t>
            </w:r>
          </w:p>
        </w:tc>
        <w:tc>
          <w:tcPr>
            <w:tcW w:w="2835" w:type="dxa"/>
            <w:shd w:val="clear" w:color="auto" w:fill="auto"/>
            <w:vAlign w:val="bottom"/>
          </w:tcPr>
          <w:p w14:paraId="68807389" w14:textId="77777777" w:rsidR="00FC68DB" w:rsidRDefault="00FC68DB" w:rsidP="00B202D2">
            <w:pPr>
              <w:keepNext/>
              <w:rPr>
                <w:sz w:val="20"/>
                <w:szCs w:val="20"/>
              </w:rPr>
            </w:pPr>
            <w:r w:rsidRPr="0001308F">
              <w:rPr>
                <w:sz w:val="20"/>
                <w:szCs w:val="20"/>
              </w:rPr>
              <w:t>-</w:t>
            </w:r>
          </w:p>
        </w:tc>
      </w:tr>
    </w:tbl>
    <w:p w14:paraId="19F2D445" w14:textId="472E24E6" w:rsidR="00FC68DB" w:rsidRPr="009366C1" w:rsidRDefault="00FC68DB" w:rsidP="00B202D2">
      <w:pPr>
        <w:pStyle w:val="Beschriftung"/>
        <w:spacing w:before="120"/>
      </w:pPr>
      <w:bookmarkStart w:id="585" w:name="_Toc3566440"/>
      <w:bookmarkStart w:id="586" w:name="_Toc34747443"/>
      <w:bookmarkStart w:id="587" w:name="_Toc77095891"/>
      <w:r w:rsidRPr="009366C1">
        <w:t xml:space="preserve">Table </w:t>
      </w:r>
      <w:r>
        <w:fldChar w:fldCharType="begin"/>
      </w:r>
      <w:r>
        <w:instrText xml:space="preserve"> SEQ Table \* ARABIC </w:instrText>
      </w:r>
      <w:r>
        <w:fldChar w:fldCharType="separate"/>
      </w:r>
      <w:r w:rsidR="008116BB">
        <w:rPr>
          <w:noProof/>
        </w:rPr>
        <w:t>33</w:t>
      </w:r>
      <w:r>
        <w:fldChar w:fldCharType="end"/>
      </w:r>
      <w:r w:rsidRPr="009366C1">
        <w:t xml:space="preserve">: Attributes of elements </w:t>
      </w:r>
      <w:r w:rsidRPr="009366C1">
        <w:rPr>
          <w:rFonts w:ascii="Courier New" w:hAnsi="Courier New" w:cs="Courier New"/>
          <w:highlight w:val="white"/>
        </w:rPr>
        <w:t>&lt;</w:t>
      </w:r>
      <w:proofErr w:type="spellStart"/>
      <w:r w:rsidRPr="009366C1">
        <w:rPr>
          <w:rFonts w:ascii="Courier New" w:hAnsi="Courier New" w:cs="Courier New"/>
          <w:highlight w:val="white"/>
        </w:rPr>
        <w:t>normal_direction</w:t>
      </w:r>
      <w:proofErr w:type="spellEnd"/>
      <w:r w:rsidRPr="009366C1">
        <w:rPr>
          <w:rFonts w:ascii="Courier New" w:hAnsi="Courier New" w:cs="Courier New"/>
        </w:rPr>
        <w:t>/&gt;</w:t>
      </w:r>
      <w:r w:rsidRPr="009366C1">
        <w:t xml:space="preserve"> &amp; </w:t>
      </w:r>
      <w:r w:rsidRPr="009366C1">
        <w:rPr>
          <w:rFonts w:ascii="Courier New" w:hAnsi="Courier New" w:cs="Courier New"/>
          <w:highlight w:val="white"/>
        </w:rPr>
        <w:t>&lt;</w:t>
      </w:r>
      <w:proofErr w:type="spellStart"/>
      <w:r w:rsidRPr="009366C1">
        <w:rPr>
          <w:rFonts w:ascii="Courier New" w:hAnsi="Courier New" w:cs="Courier New"/>
          <w:highlight w:val="white"/>
        </w:rPr>
        <w:t>tangential_direction</w:t>
      </w:r>
      <w:proofErr w:type="spellEnd"/>
      <w:r w:rsidRPr="009366C1">
        <w:rPr>
          <w:rFonts w:ascii="Courier New" w:hAnsi="Courier New" w:cs="Courier New"/>
        </w:rPr>
        <w:t>/&gt;</w:t>
      </w:r>
      <w:bookmarkEnd w:id="585"/>
      <w:bookmarkEnd w:id="586"/>
      <w:bookmarkEnd w:id="587"/>
      <w:r w:rsidRPr="009366C1">
        <w:t xml:space="preserve"> </w:t>
      </w:r>
    </w:p>
    <w:p w14:paraId="13C60C39" w14:textId="77777777" w:rsidR="00FC68DB" w:rsidRPr="00337162" w:rsidRDefault="00FC68DB" w:rsidP="00B202D2">
      <w:pPr>
        <w:spacing w:before="120"/>
      </w:pPr>
      <w:r w:rsidRPr="00337162">
        <w:t xml:space="preserve">Both elements do </w:t>
      </w:r>
      <w:r w:rsidRPr="00337162">
        <w:rPr>
          <w:i/>
        </w:rPr>
        <w:t>not</w:t>
      </w:r>
      <w:r w:rsidRPr="00337162">
        <w:t xml:space="preserve"> allow for any nested elements. </w:t>
      </w:r>
    </w:p>
    <w:p w14:paraId="2FCFA02E" w14:textId="77777777" w:rsidR="00FC68DB" w:rsidRDefault="00FC68DB" w:rsidP="00B202D2">
      <w:r>
        <w:t>Unless otherwise stated, direction e</w:t>
      </w:r>
      <w:r w:rsidRPr="00226A3F">
        <w:t>lement</w:t>
      </w:r>
      <w:r>
        <w:t>s</w:t>
      </w:r>
      <w:r w:rsidRPr="00226A3F">
        <w:t xml:space="preserve"> </w:t>
      </w:r>
      <w:r>
        <w:t>are</w:t>
      </w:r>
      <w:r w:rsidRPr="00226A3F">
        <w:t xml:space="preserve"> optional.</w:t>
      </w:r>
      <w:r>
        <w:t xml:space="preserve"> </w:t>
      </w:r>
      <w:r w:rsidRPr="00226A3F">
        <w:t xml:space="preserve">However, if omitted, importing systems may use a geometric search </w:t>
      </w:r>
      <w:r>
        <w:t xml:space="preserve">for determining </w:t>
      </w:r>
      <w:r>
        <w:rPr>
          <w:rFonts w:ascii="Courier New" w:hAnsi="Courier New" w:cs="Courier New"/>
          <w:b/>
          <w:bCs/>
          <w:i/>
          <w:sz w:val="18"/>
          <w:szCs w:val="18"/>
          <w:highlight w:val="white"/>
        </w:rPr>
        <w:t>&lt;</w:t>
      </w:r>
      <w:proofErr w:type="spellStart"/>
      <w:r>
        <w:rPr>
          <w:rFonts w:ascii="Courier New" w:hAnsi="Courier New" w:cs="Courier New"/>
          <w:b/>
          <w:bCs/>
          <w:i/>
          <w:sz w:val="18"/>
          <w:szCs w:val="18"/>
          <w:highlight w:val="white"/>
        </w:rPr>
        <w:t>n</w:t>
      </w:r>
      <w:r w:rsidRPr="001074B9">
        <w:rPr>
          <w:rFonts w:ascii="Courier New" w:hAnsi="Courier New" w:cs="Courier New"/>
          <w:b/>
          <w:bCs/>
          <w:i/>
          <w:sz w:val="18"/>
          <w:szCs w:val="18"/>
          <w:highlight w:val="white"/>
        </w:rPr>
        <w:t>ormal_direction</w:t>
      </w:r>
      <w:proofErr w:type="spellEnd"/>
      <w:r>
        <w:rPr>
          <w:rFonts w:ascii="Courier New" w:hAnsi="Courier New" w:cs="Courier New"/>
          <w:b/>
          <w:bCs/>
          <w:i/>
          <w:sz w:val="18"/>
          <w:szCs w:val="18"/>
        </w:rPr>
        <w:t>/&gt;</w:t>
      </w:r>
      <w:r>
        <w:t xml:space="preserve">, using </w:t>
      </w:r>
      <w:r w:rsidRPr="00226A3F">
        <w:t xml:space="preserve">a spherical characteristic, which may not be very reliable. </w:t>
      </w:r>
      <w:r>
        <w:rPr>
          <w:rFonts w:ascii="Courier New" w:hAnsi="Courier New" w:cs="Courier New"/>
          <w:b/>
          <w:bCs/>
          <w:i/>
          <w:sz w:val="18"/>
          <w:szCs w:val="18"/>
          <w:highlight w:val="white"/>
        </w:rPr>
        <w:t>&lt;</w:t>
      </w:r>
      <w:proofErr w:type="spellStart"/>
      <w:r>
        <w:rPr>
          <w:rFonts w:ascii="Courier New" w:hAnsi="Courier New" w:cs="Courier New"/>
          <w:b/>
          <w:bCs/>
          <w:i/>
          <w:sz w:val="18"/>
          <w:szCs w:val="18"/>
          <w:highlight w:val="white"/>
        </w:rPr>
        <w:t>tangenti</w:t>
      </w:r>
      <w:r w:rsidRPr="001074B9">
        <w:rPr>
          <w:rFonts w:ascii="Courier New" w:hAnsi="Courier New" w:cs="Courier New"/>
          <w:b/>
          <w:bCs/>
          <w:i/>
          <w:sz w:val="18"/>
          <w:szCs w:val="18"/>
          <w:highlight w:val="white"/>
        </w:rPr>
        <w:t>al_direction</w:t>
      </w:r>
      <w:proofErr w:type="spellEnd"/>
      <w:r>
        <w:rPr>
          <w:rFonts w:ascii="Courier New" w:hAnsi="Courier New" w:cs="Courier New"/>
          <w:b/>
          <w:bCs/>
          <w:i/>
          <w:sz w:val="18"/>
          <w:szCs w:val="18"/>
        </w:rPr>
        <w:t>/&gt;</w:t>
      </w:r>
      <w:r>
        <w:t xml:space="preserve"> can then only be guessed, implying a random orientation of the connection (e. g. a Robscan) in receiving system. Hence, it is recommended for a receiving system to issue a warning, at least. </w:t>
      </w:r>
    </w:p>
    <w:p w14:paraId="4B40C466" w14:textId="3A7F3357" w:rsidR="00FC68DB" w:rsidRPr="00D613A8" w:rsidRDefault="001E635D" w:rsidP="00B202D2">
      <w:pPr>
        <w:pStyle w:val="Example"/>
        <w:keepNext/>
        <w:rPr>
          <w:b/>
          <w:sz w:val="24"/>
          <w:szCs w:val="24"/>
          <w:lang w:val="fr-FR"/>
        </w:rPr>
      </w:pPr>
      <w:proofErr w:type="gramStart"/>
      <w:r w:rsidRPr="00D613A8">
        <w:rPr>
          <w:b/>
          <w:sz w:val="24"/>
          <w:szCs w:val="24"/>
          <w:lang w:val="fr-FR"/>
        </w:rPr>
        <w:t>Example</w:t>
      </w:r>
      <w:r w:rsidR="00FC68DB" w:rsidRPr="00D613A8">
        <w:rPr>
          <w:b/>
          <w:sz w:val="24"/>
          <w:szCs w:val="24"/>
          <w:lang w:val="fr-FR"/>
        </w:rPr>
        <w:t>:</w:t>
      </w:r>
      <w:proofErr w:type="gramEnd"/>
      <w:r w:rsidR="00FC68DB" w:rsidRPr="00D613A8">
        <w:rPr>
          <w:b/>
          <w:sz w:val="24"/>
          <w:szCs w:val="24"/>
          <w:lang w:val="fr-FR"/>
        </w:rPr>
        <w:t xml:space="preserve"> </w:t>
      </w:r>
    </w:p>
    <w:p w14:paraId="0EBB6608" w14:textId="77777777" w:rsidR="00FC68DB" w:rsidRPr="00795D4D" w:rsidRDefault="00FC68DB" w:rsidP="001E635D">
      <w:pPr>
        <w:pStyle w:val="XMLCode"/>
        <w:keepNext/>
        <w:rPr>
          <w:lang w:val="fr-FR"/>
        </w:rPr>
      </w:pPr>
    </w:p>
    <w:p w14:paraId="464606BD" w14:textId="77777777" w:rsidR="00FC68DB" w:rsidRPr="0033379A" w:rsidRDefault="00FC68DB" w:rsidP="001E635D">
      <w:pPr>
        <w:pStyle w:val="XMLCode"/>
        <w:keepNext/>
        <w:rPr>
          <w:lang w:val="fr-FR"/>
        </w:rPr>
      </w:pPr>
      <w:r w:rsidRPr="0033379A">
        <w:rPr>
          <w:b/>
          <w:bCs/>
          <w:lang w:val="fr-FR"/>
        </w:rPr>
        <w:t>&lt;</w:t>
      </w:r>
      <w:proofErr w:type="spellStart"/>
      <w:proofErr w:type="gramStart"/>
      <w:r w:rsidRPr="0033379A">
        <w:rPr>
          <w:b/>
          <w:bCs/>
          <w:lang w:val="fr-FR"/>
        </w:rPr>
        <w:t>normal</w:t>
      </w:r>
      <w:proofErr w:type="gramEnd"/>
      <w:r w:rsidRPr="0033379A">
        <w:rPr>
          <w:b/>
          <w:bCs/>
          <w:lang w:val="fr-FR"/>
        </w:rPr>
        <w:t>_direction</w:t>
      </w:r>
      <w:proofErr w:type="spellEnd"/>
      <w:r w:rsidRPr="0033379A">
        <w:rPr>
          <w:b/>
          <w:bCs/>
          <w:lang w:val="fr-FR"/>
        </w:rPr>
        <w:t xml:space="preserve">     x="0.0"  y="0.0"  z="-1.0" /&gt;</w:t>
      </w:r>
    </w:p>
    <w:p w14:paraId="077D6598" w14:textId="77777777" w:rsidR="00FC68DB" w:rsidRPr="0033379A" w:rsidRDefault="00FC68DB" w:rsidP="001E635D">
      <w:pPr>
        <w:pStyle w:val="XMLCode"/>
        <w:keepNext/>
        <w:rPr>
          <w:lang w:val="fr-FR"/>
        </w:rPr>
      </w:pPr>
      <w:r w:rsidRPr="0033379A">
        <w:rPr>
          <w:b/>
          <w:bCs/>
          <w:lang w:val="fr-FR"/>
        </w:rPr>
        <w:t>&lt;</w:t>
      </w:r>
      <w:proofErr w:type="spellStart"/>
      <w:proofErr w:type="gramStart"/>
      <w:r w:rsidRPr="0033379A">
        <w:rPr>
          <w:b/>
          <w:bCs/>
          <w:lang w:val="fr-FR"/>
        </w:rPr>
        <w:t>tangential</w:t>
      </w:r>
      <w:proofErr w:type="gramEnd"/>
      <w:r w:rsidRPr="0033379A">
        <w:rPr>
          <w:b/>
          <w:bCs/>
          <w:lang w:val="fr-FR"/>
        </w:rPr>
        <w:t>_direction</w:t>
      </w:r>
      <w:proofErr w:type="spellEnd"/>
      <w:r w:rsidRPr="0033379A">
        <w:rPr>
          <w:b/>
          <w:bCs/>
          <w:lang w:val="fr-FR"/>
        </w:rPr>
        <w:t xml:space="preserve"> x="70.7" y="70.7" z="0.0"  /&gt;</w:t>
      </w:r>
      <w:r w:rsidRPr="0033379A">
        <w:rPr>
          <w:lang w:val="fr-FR"/>
        </w:rPr>
        <w:t xml:space="preserve"> </w:t>
      </w:r>
    </w:p>
    <w:p w14:paraId="70AF1F07" w14:textId="77777777" w:rsidR="00FC68DB" w:rsidRPr="0033379A" w:rsidRDefault="00FC68DB" w:rsidP="00B202D2">
      <w:pPr>
        <w:pStyle w:val="XMLCode"/>
        <w:rPr>
          <w:lang w:val="fr-FR"/>
        </w:rPr>
      </w:pPr>
    </w:p>
    <w:p w14:paraId="09465332" w14:textId="77777777" w:rsidR="00FC68DB" w:rsidRPr="007055D9" w:rsidRDefault="00FC68DB" w:rsidP="00B202D2">
      <w:pPr>
        <w:pStyle w:val="berschrift3"/>
      </w:pPr>
      <w:bookmarkStart w:id="588" w:name="_Toc428279361"/>
      <w:bookmarkStart w:id="589" w:name="_Toc428456098"/>
      <w:bookmarkStart w:id="590" w:name="_Toc3556974"/>
      <w:bookmarkStart w:id="591" w:name="_Toc34747224"/>
      <w:bookmarkStart w:id="592" w:name="_Toc77102039"/>
      <w:bookmarkStart w:id="593" w:name="_Toc86863820"/>
      <w:bookmarkEnd w:id="588"/>
      <w:bookmarkEnd w:id="589"/>
      <w:r w:rsidRPr="00736820">
        <w:lastRenderedPageBreak/>
        <w:t>Type</w:t>
      </w:r>
      <w:r w:rsidRPr="007055D9">
        <w:t xml:space="preserve"> Specification</w:t>
      </w:r>
      <w:bookmarkEnd w:id="590"/>
      <w:bookmarkEnd w:id="591"/>
      <w:bookmarkEnd w:id="592"/>
      <w:bookmarkEnd w:id="593"/>
      <w:r>
        <w:t xml:space="preserve"> </w:t>
      </w:r>
    </w:p>
    <w:p w14:paraId="69F25E2F" w14:textId="77777777" w:rsidR="00FC68DB" w:rsidRPr="00226A3F" w:rsidRDefault="00FC68DB" w:rsidP="00B202D2">
      <w:pPr>
        <w:keepNext/>
      </w:pPr>
      <w:r w:rsidRPr="00226A3F">
        <w:t>Each connection is identified by its type. The XML definitions of all 0D connections are containing the following elements:</w:t>
      </w:r>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FC68DB" w:rsidRPr="00226A3F" w14:paraId="3CD7CBFC" w14:textId="77777777" w:rsidTr="00FC68DB">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1413AF" w14:textId="77777777" w:rsidR="00FC68DB" w:rsidRPr="00226A3F" w:rsidRDefault="00FC68DB" w:rsidP="00B202D2">
            <w:pPr>
              <w:keepNext/>
              <w:rPr>
                <w:b/>
                <w:i/>
              </w:rPr>
            </w:pPr>
            <w:r w:rsidRPr="00226A3F">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3D58D" w14:textId="77777777" w:rsidR="00FC68DB" w:rsidRPr="00226A3F" w:rsidRDefault="00FC68DB" w:rsidP="00B202D2">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445CE" w14:textId="77777777" w:rsidR="00FC68DB" w:rsidRPr="00226A3F" w:rsidRDefault="00FC68DB" w:rsidP="00B202D2">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6E9E5" w14:textId="77777777" w:rsidR="00FC68DB" w:rsidRPr="00226A3F" w:rsidRDefault="00FC68DB" w:rsidP="00B202D2">
            <w:pPr>
              <w:keepNext/>
              <w:rPr>
                <w:b/>
                <w:i/>
              </w:rPr>
            </w:pPr>
            <w:r w:rsidRPr="00226A3F">
              <w:rPr>
                <w:b/>
                <w:i/>
              </w:rPr>
              <w:t>Constraint</w:t>
            </w:r>
          </w:p>
        </w:tc>
      </w:tr>
      <w:tr w:rsidR="00FC68DB" w:rsidRPr="00226A3F" w14:paraId="55CB4F76" w14:textId="77777777" w:rsidTr="00FC68DB">
        <w:trPr>
          <w:jc w:val="center"/>
        </w:trPr>
        <w:tc>
          <w:tcPr>
            <w:tcW w:w="2397" w:type="dxa"/>
            <w:shd w:val="clear" w:color="auto" w:fill="auto"/>
            <w:vAlign w:val="bottom"/>
          </w:tcPr>
          <w:p w14:paraId="3DB95B90" w14:textId="77777777" w:rsidR="00FC68DB" w:rsidRPr="00226A3F" w:rsidRDefault="00FC68DB" w:rsidP="00B202D2">
            <w:pPr>
              <w:rPr>
                <w:sz w:val="20"/>
                <w:szCs w:val="20"/>
              </w:rPr>
            </w:pPr>
            <w:r>
              <w:rPr>
                <w:sz w:val="20"/>
                <w:szCs w:val="20"/>
              </w:rPr>
              <w:t>clinch</w:t>
            </w:r>
          </w:p>
        </w:tc>
        <w:tc>
          <w:tcPr>
            <w:tcW w:w="1810" w:type="dxa"/>
            <w:shd w:val="clear" w:color="auto" w:fill="auto"/>
            <w:vAlign w:val="bottom"/>
          </w:tcPr>
          <w:p w14:paraId="0AFA7510"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4569A0CF"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004AEF4F" w14:textId="77777777" w:rsidR="00FC68DB" w:rsidRPr="00226A3F" w:rsidRDefault="00FC68DB" w:rsidP="00B202D2">
            <w:pPr>
              <w:rPr>
                <w:sz w:val="20"/>
                <w:szCs w:val="20"/>
              </w:rPr>
            </w:pPr>
            <w:r w:rsidRPr="00226A3F">
              <w:rPr>
                <w:sz w:val="20"/>
                <w:szCs w:val="20"/>
              </w:rPr>
              <w:t>-</w:t>
            </w:r>
          </w:p>
        </w:tc>
      </w:tr>
      <w:tr w:rsidR="00FC68DB" w:rsidRPr="00226A3F" w14:paraId="79536AA5" w14:textId="77777777" w:rsidTr="00FC68DB">
        <w:trPr>
          <w:jc w:val="center"/>
        </w:trPr>
        <w:tc>
          <w:tcPr>
            <w:tcW w:w="2397" w:type="dxa"/>
            <w:shd w:val="clear" w:color="auto" w:fill="auto"/>
            <w:vAlign w:val="bottom"/>
          </w:tcPr>
          <w:p w14:paraId="73B450AF" w14:textId="77777777" w:rsidR="00FC68DB" w:rsidRPr="00226A3F" w:rsidRDefault="00FC68DB" w:rsidP="00B202D2">
            <w:pPr>
              <w:rPr>
                <w:sz w:val="20"/>
                <w:szCs w:val="20"/>
              </w:rPr>
            </w:pPr>
            <w:r>
              <w:rPr>
                <w:sz w:val="20"/>
                <w:szCs w:val="20"/>
              </w:rPr>
              <w:t>clip</w:t>
            </w:r>
          </w:p>
        </w:tc>
        <w:tc>
          <w:tcPr>
            <w:tcW w:w="1810" w:type="dxa"/>
            <w:shd w:val="clear" w:color="auto" w:fill="auto"/>
            <w:vAlign w:val="bottom"/>
          </w:tcPr>
          <w:p w14:paraId="67884A99"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72A2C7B0"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69D3B1A8" w14:textId="77777777" w:rsidR="00FC68DB" w:rsidRPr="00226A3F" w:rsidRDefault="00FC68DB" w:rsidP="00B202D2">
            <w:pPr>
              <w:rPr>
                <w:sz w:val="20"/>
                <w:szCs w:val="20"/>
              </w:rPr>
            </w:pPr>
            <w:r w:rsidRPr="00226A3F">
              <w:rPr>
                <w:sz w:val="20"/>
                <w:szCs w:val="20"/>
              </w:rPr>
              <w:t>-</w:t>
            </w:r>
          </w:p>
        </w:tc>
      </w:tr>
      <w:tr w:rsidR="00FC68DB" w:rsidRPr="00226A3F" w14:paraId="01B8322A" w14:textId="77777777" w:rsidTr="00FC68DB">
        <w:trPr>
          <w:jc w:val="center"/>
        </w:trPr>
        <w:tc>
          <w:tcPr>
            <w:tcW w:w="2397" w:type="dxa"/>
            <w:shd w:val="clear" w:color="auto" w:fill="auto"/>
            <w:vAlign w:val="bottom"/>
          </w:tcPr>
          <w:p w14:paraId="102F3C5F" w14:textId="77777777" w:rsidR="00FC68DB" w:rsidRPr="00226A3F" w:rsidRDefault="00FC68DB" w:rsidP="00B202D2">
            <w:pPr>
              <w:rPr>
                <w:sz w:val="20"/>
                <w:szCs w:val="20"/>
              </w:rPr>
            </w:pPr>
            <w:proofErr w:type="spellStart"/>
            <w:r>
              <w:rPr>
                <w:sz w:val="20"/>
                <w:szCs w:val="20"/>
              </w:rPr>
              <w:t>heat_stake</w:t>
            </w:r>
            <w:proofErr w:type="spellEnd"/>
          </w:p>
        </w:tc>
        <w:tc>
          <w:tcPr>
            <w:tcW w:w="1810" w:type="dxa"/>
            <w:shd w:val="clear" w:color="auto" w:fill="auto"/>
            <w:vAlign w:val="bottom"/>
          </w:tcPr>
          <w:p w14:paraId="7F2BC8DF"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4DC61456"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430714DD" w14:textId="77777777" w:rsidR="00FC68DB" w:rsidRPr="00226A3F" w:rsidRDefault="00FC68DB" w:rsidP="00B202D2">
            <w:pPr>
              <w:rPr>
                <w:sz w:val="20"/>
                <w:szCs w:val="20"/>
              </w:rPr>
            </w:pPr>
            <w:r w:rsidRPr="00226A3F">
              <w:rPr>
                <w:sz w:val="20"/>
                <w:szCs w:val="20"/>
              </w:rPr>
              <w:t>-</w:t>
            </w:r>
          </w:p>
        </w:tc>
      </w:tr>
      <w:tr w:rsidR="00FC68DB" w:rsidRPr="00226A3F" w14:paraId="60235881" w14:textId="77777777" w:rsidTr="00FC68DB">
        <w:trPr>
          <w:jc w:val="center"/>
        </w:trPr>
        <w:tc>
          <w:tcPr>
            <w:tcW w:w="2397" w:type="dxa"/>
            <w:shd w:val="clear" w:color="auto" w:fill="auto"/>
            <w:vAlign w:val="bottom"/>
          </w:tcPr>
          <w:p w14:paraId="12691A80" w14:textId="77777777" w:rsidR="00FC68DB" w:rsidRDefault="00FC68DB" w:rsidP="00B202D2">
            <w:pPr>
              <w:rPr>
                <w:sz w:val="20"/>
                <w:szCs w:val="20"/>
              </w:rPr>
            </w:pPr>
            <w:r>
              <w:rPr>
                <w:sz w:val="20"/>
                <w:szCs w:val="20"/>
              </w:rPr>
              <w:t>nail</w:t>
            </w:r>
          </w:p>
        </w:tc>
        <w:tc>
          <w:tcPr>
            <w:tcW w:w="1810" w:type="dxa"/>
            <w:shd w:val="clear" w:color="auto" w:fill="auto"/>
            <w:vAlign w:val="bottom"/>
          </w:tcPr>
          <w:p w14:paraId="652A5E8B" w14:textId="77777777" w:rsidR="00FC68DB" w:rsidRDefault="00FC68DB" w:rsidP="00B202D2">
            <w:pPr>
              <w:rPr>
                <w:sz w:val="20"/>
                <w:szCs w:val="20"/>
              </w:rPr>
            </w:pPr>
            <w:r>
              <w:rPr>
                <w:sz w:val="20"/>
                <w:szCs w:val="20"/>
              </w:rPr>
              <w:t>1</w:t>
            </w:r>
          </w:p>
        </w:tc>
        <w:tc>
          <w:tcPr>
            <w:tcW w:w="1701" w:type="dxa"/>
            <w:shd w:val="clear" w:color="auto" w:fill="auto"/>
            <w:vAlign w:val="bottom"/>
          </w:tcPr>
          <w:p w14:paraId="2579D443"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4DD0D90B" w14:textId="77777777" w:rsidR="00FC68DB" w:rsidRPr="00226A3F" w:rsidRDefault="00FC68DB" w:rsidP="00B202D2">
            <w:pPr>
              <w:rPr>
                <w:sz w:val="20"/>
                <w:szCs w:val="20"/>
              </w:rPr>
            </w:pPr>
            <w:r>
              <w:rPr>
                <w:sz w:val="20"/>
                <w:szCs w:val="20"/>
              </w:rPr>
              <w:t>-</w:t>
            </w:r>
          </w:p>
        </w:tc>
      </w:tr>
      <w:tr w:rsidR="00FC68DB" w:rsidRPr="00226A3F" w14:paraId="2B685569" w14:textId="77777777" w:rsidTr="00FC68DB">
        <w:trPr>
          <w:jc w:val="center"/>
        </w:trPr>
        <w:tc>
          <w:tcPr>
            <w:tcW w:w="2397" w:type="dxa"/>
            <w:shd w:val="clear" w:color="auto" w:fill="auto"/>
            <w:vAlign w:val="bottom"/>
          </w:tcPr>
          <w:p w14:paraId="47074114" w14:textId="77777777" w:rsidR="00FC68DB" w:rsidRPr="00226A3F" w:rsidRDefault="00FC68DB" w:rsidP="00B202D2">
            <w:pPr>
              <w:rPr>
                <w:sz w:val="20"/>
                <w:szCs w:val="20"/>
              </w:rPr>
            </w:pPr>
            <w:r w:rsidRPr="00226A3F">
              <w:rPr>
                <w:sz w:val="20"/>
                <w:szCs w:val="20"/>
              </w:rPr>
              <w:t>gumdrop</w:t>
            </w:r>
          </w:p>
        </w:tc>
        <w:tc>
          <w:tcPr>
            <w:tcW w:w="1810" w:type="dxa"/>
            <w:shd w:val="clear" w:color="auto" w:fill="auto"/>
            <w:vAlign w:val="bottom"/>
          </w:tcPr>
          <w:p w14:paraId="7C586B89"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67226DB7"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2ED7E491" w14:textId="77777777" w:rsidR="00FC68DB" w:rsidRPr="00226A3F" w:rsidRDefault="00FC68DB" w:rsidP="00B202D2">
            <w:pPr>
              <w:rPr>
                <w:sz w:val="20"/>
                <w:szCs w:val="20"/>
              </w:rPr>
            </w:pPr>
            <w:r w:rsidRPr="00226A3F">
              <w:rPr>
                <w:sz w:val="20"/>
                <w:szCs w:val="20"/>
              </w:rPr>
              <w:t>-</w:t>
            </w:r>
          </w:p>
        </w:tc>
      </w:tr>
      <w:tr w:rsidR="00FC68DB" w:rsidRPr="00226A3F" w14:paraId="29A10211" w14:textId="77777777" w:rsidTr="00FC68DB">
        <w:trPr>
          <w:jc w:val="center"/>
        </w:trPr>
        <w:tc>
          <w:tcPr>
            <w:tcW w:w="2397" w:type="dxa"/>
            <w:shd w:val="clear" w:color="auto" w:fill="auto"/>
            <w:vAlign w:val="bottom"/>
          </w:tcPr>
          <w:p w14:paraId="5CA1629A" w14:textId="77777777" w:rsidR="00FC68DB" w:rsidRPr="00226A3F" w:rsidRDefault="00FC68DB" w:rsidP="00B202D2">
            <w:pPr>
              <w:rPr>
                <w:sz w:val="20"/>
                <w:szCs w:val="20"/>
              </w:rPr>
            </w:pPr>
            <w:r w:rsidRPr="00226A3F">
              <w:rPr>
                <w:sz w:val="20"/>
                <w:szCs w:val="20"/>
              </w:rPr>
              <w:t>rivet</w:t>
            </w:r>
          </w:p>
        </w:tc>
        <w:tc>
          <w:tcPr>
            <w:tcW w:w="1810" w:type="dxa"/>
            <w:shd w:val="clear" w:color="auto" w:fill="auto"/>
            <w:vAlign w:val="bottom"/>
          </w:tcPr>
          <w:p w14:paraId="36509665"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4CA68279"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2AE8375F" w14:textId="77777777" w:rsidR="00FC68DB" w:rsidRPr="00226A3F" w:rsidRDefault="00FC68DB" w:rsidP="00B202D2">
            <w:pPr>
              <w:rPr>
                <w:sz w:val="20"/>
                <w:szCs w:val="20"/>
              </w:rPr>
            </w:pPr>
            <w:r w:rsidRPr="00226A3F">
              <w:rPr>
                <w:sz w:val="20"/>
                <w:szCs w:val="20"/>
              </w:rPr>
              <w:t>-</w:t>
            </w:r>
          </w:p>
        </w:tc>
      </w:tr>
      <w:tr w:rsidR="00FC68DB" w:rsidRPr="00226A3F" w14:paraId="23E5CC6A" w14:textId="77777777" w:rsidTr="00FC68DB">
        <w:trPr>
          <w:jc w:val="center"/>
        </w:trPr>
        <w:tc>
          <w:tcPr>
            <w:tcW w:w="2397" w:type="dxa"/>
            <w:shd w:val="clear" w:color="auto" w:fill="auto"/>
            <w:vAlign w:val="bottom"/>
          </w:tcPr>
          <w:p w14:paraId="20D915C0" w14:textId="77777777" w:rsidR="00FC68DB" w:rsidRPr="00226A3F" w:rsidRDefault="00FC68DB" w:rsidP="00B202D2">
            <w:pPr>
              <w:rPr>
                <w:sz w:val="20"/>
                <w:szCs w:val="20"/>
              </w:rPr>
            </w:pPr>
            <w:proofErr w:type="spellStart"/>
            <w:r w:rsidRPr="00226A3F">
              <w:rPr>
                <w:sz w:val="20"/>
                <w:szCs w:val="20"/>
              </w:rPr>
              <w:t>robscan</w:t>
            </w:r>
            <w:proofErr w:type="spellEnd"/>
          </w:p>
        </w:tc>
        <w:tc>
          <w:tcPr>
            <w:tcW w:w="1810" w:type="dxa"/>
            <w:shd w:val="clear" w:color="auto" w:fill="auto"/>
            <w:vAlign w:val="bottom"/>
          </w:tcPr>
          <w:p w14:paraId="43243CD8"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603EF8FE"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6AE30FE6" w14:textId="77777777" w:rsidR="00FC68DB" w:rsidRPr="00226A3F" w:rsidRDefault="00FC68DB" w:rsidP="00B202D2">
            <w:pPr>
              <w:rPr>
                <w:sz w:val="20"/>
                <w:szCs w:val="20"/>
              </w:rPr>
            </w:pPr>
            <w:r w:rsidRPr="00226A3F">
              <w:rPr>
                <w:sz w:val="20"/>
                <w:szCs w:val="20"/>
              </w:rPr>
              <w:t>-</w:t>
            </w:r>
          </w:p>
        </w:tc>
      </w:tr>
      <w:tr w:rsidR="00FC68DB" w:rsidRPr="00226A3F" w14:paraId="46F2983C" w14:textId="77777777" w:rsidTr="00FC68DB">
        <w:trPr>
          <w:jc w:val="center"/>
        </w:trPr>
        <w:tc>
          <w:tcPr>
            <w:tcW w:w="2397" w:type="dxa"/>
            <w:shd w:val="clear" w:color="auto" w:fill="auto"/>
            <w:vAlign w:val="bottom"/>
          </w:tcPr>
          <w:p w14:paraId="41DFBAAD" w14:textId="77777777" w:rsidR="00FC68DB" w:rsidRPr="00226A3F" w:rsidRDefault="00FC68DB" w:rsidP="00B202D2">
            <w:pPr>
              <w:rPr>
                <w:sz w:val="20"/>
                <w:szCs w:val="20"/>
              </w:rPr>
            </w:pPr>
            <w:proofErr w:type="spellStart"/>
            <w:r>
              <w:rPr>
                <w:sz w:val="20"/>
                <w:szCs w:val="20"/>
              </w:rPr>
              <w:t>rotation_joint</w:t>
            </w:r>
            <w:proofErr w:type="spellEnd"/>
          </w:p>
        </w:tc>
        <w:tc>
          <w:tcPr>
            <w:tcW w:w="1810" w:type="dxa"/>
            <w:shd w:val="clear" w:color="auto" w:fill="auto"/>
            <w:vAlign w:val="bottom"/>
          </w:tcPr>
          <w:p w14:paraId="3F095338"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63CA530C" w14:textId="77777777" w:rsidR="00FC68DB" w:rsidRPr="00226A3F" w:rsidRDefault="00FC68DB" w:rsidP="00B202D2">
            <w:pPr>
              <w:rPr>
                <w:sz w:val="20"/>
                <w:szCs w:val="20"/>
              </w:rPr>
            </w:pPr>
            <w:r>
              <w:rPr>
                <w:sz w:val="20"/>
                <w:szCs w:val="20"/>
              </w:rPr>
              <w:t>Optional</w:t>
            </w:r>
          </w:p>
        </w:tc>
        <w:tc>
          <w:tcPr>
            <w:tcW w:w="2708" w:type="dxa"/>
            <w:shd w:val="clear" w:color="auto" w:fill="auto"/>
            <w:vAlign w:val="bottom"/>
          </w:tcPr>
          <w:p w14:paraId="63E0ED0B" w14:textId="77777777" w:rsidR="00FC68DB" w:rsidRPr="00226A3F" w:rsidRDefault="00FC68DB" w:rsidP="00B202D2">
            <w:pPr>
              <w:rPr>
                <w:sz w:val="20"/>
                <w:szCs w:val="20"/>
              </w:rPr>
            </w:pPr>
            <w:r>
              <w:rPr>
                <w:sz w:val="20"/>
                <w:szCs w:val="20"/>
              </w:rPr>
              <w:t>-</w:t>
            </w:r>
          </w:p>
        </w:tc>
      </w:tr>
      <w:tr w:rsidR="00FC68DB" w:rsidRPr="00226A3F" w14:paraId="287283DF" w14:textId="77777777" w:rsidTr="00FC68DB">
        <w:trPr>
          <w:jc w:val="center"/>
        </w:trPr>
        <w:tc>
          <w:tcPr>
            <w:tcW w:w="2397" w:type="dxa"/>
            <w:shd w:val="clear" w:color="auto" w:fill="auto"/>
            <w:vAlign w:val="bottom"/>
          </w:tcPr>
          <w:p w14:paraId="63C71C72" w14:textId="77777777" w:rsidR="00FC68DB" w:rsidRPr="00226A3F" w:rsidRDefault="00FC68DB" w:rsidP="00B202D2">
            <w:pPr>
              <w:rPr>
                <w:sz w:val="20"/>
                <w:szCs w:val="20"/>
              </w:rPr>
            </w:pPr>
            <w:r w:rsidRPr="00226A3F">
              <w:rPr>
                <w:sz w:val="20"/>
                <w:szCs w:val="20"/>
              </w:rPr>
              <w:t>spotweld</w:t>
            </w:r>
          </w:p>
        </w:tc>
        <w:tc>
          <w:tcPr>
            <w:tcW w:w="1810" w:type="dxa"/>
            <w:shd w:val="clear" w:color="auto" w:fill="auto"/>
            <w:vAlign w:val="bottom"/>
          </w:tcPr>
          <w:p w14:paraId="689B3BC5"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2650E629"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089A7476" w14:textId="77777777" w:rsidR="00FC68DB" w:rsidRPr="00226A3F" w:rsidRDefault="00FC68DB" w:rsidP="00B202D2">
            <w:pPr>
              <w:keepNext/>
              <w:rPr>
                <w:sz w:val="20"/>
                <w:szCs w:val="20"/>
              </w:rPr>
            </w:pPr>
            <w:r w:rsidRPr="00226A3F">
              <w:rPr>
                <w:sz w:val="20"/>
                <w:szCs w:val="20"/>
              </w:rPr>
              <w:t>-</w:t>
            </w:r>
          </w:p>
        </w:tc>
      </w:tr>
      <w:tr w:rsidR="00FC68DB" w:rsidRPr="00226A3F" w14:paraId="3CAC5490" w14:textId="77777777" w:rsidTr="00FC68DB">
        <w:trPr>
          <w:jc w:val="center"/>
        </w:trPr>
        <w:tc>
          <w:tcPr>
            <w:tcW w:w="2397" w:type="dxa"/>
            <w:shd w:val="clear" w:color="auto" w:fill="auto"/>
            <w:vAlign w:val="bottom"/>
          </w:tcPr>
          <w:p w14:paraId="4C39D3E8" w14:textId="77777777" w:rsidR="00FC68DB" w:rsidRPr="00226A3F" w:rsidRDefault="00FC68DB" w:rsidP="00B202D2">
            <w:pPr>
              <w:rPr>
                <w:sz w:val="20"/>
                <w:szCs w:val="20"/>
              </w:rPr>
            </w:pPr>
            <w:proofErr w:type="spellStart"/>
            <w:r>
              <w:rPr>
                <w:sz w:val="20"/>
                <w:szCs w:val="20"/>
              </w:rPr>
              <w:t>threaded_connection</w:t>
            </w:r>
            <w:proofErr w:type="spellEnd"/>
          </w:p>
        </w:tc>
        <w:tc>
          <w:tcPr>
            <w:tcW w:w="1810" w:type="dxa"/>
            <w:shd w:val="clear" w:color="auto" w:fill="auto"/>
            <w:vAlign w:val="bottom"/>
          </w:tcPr>
          <w:p w14:paraId="61835993"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071044A2" w14:textId="77777777" w:rsidR="00FC68DB" w:rsidRPr="00226A3F" w:rsidRDefault="00FC68DB" w:rsidP="00B202D2">
            <w:pPr>
              <w:rPr>
                <w:sz w:val="20"/>
                <w:szCs w:val="20"/>
              </w:rPr>
            </w:pPr>
            <w:r>
              <w:rPr>
                <w:sz w:val="20"/>
                <w:szCs w:val="20"/>
              </w:rPr>
              <w:t>Optional</w:t>
            </w:r>
          </w:p>
        </w:tc>
        <w:tc>
          <w:tcPr>
            <w:tcW w:w="2708" w:type="dxa"/>
            <w:shd w:val="clear" w:color="auto" w:fill="auto"/>
            <w:vAlign w:val="bottom"/>
          </w:tcPr>
          <w:p w14:paraId="1625A15E" w14:textId="77777777" w:rsidR="00FC68DB" w:rsidRPr="00226A3F" w:rsidRDefault="00FC68DB" w:rsidP="00B202D2">
            <w:pPr>
              <w:keepNext/>
              <w:rPr>
                <w:sz w:val="20"/>
                <w:szCs w:val="20"/>
              </w:rPr>
            </w:pPr>
            <w:r>
              <w:rPr>
                <w:sz w:val="20"/>
                <w:szCs w:val="20"/>
              </w:rPr>
              <w:t>-</w:t>
            </w:r>
          </w:p>
        </w:tc>
      </w:tr>
      <w:tr w:rsidR="00FC68DB" w:rsidRPr="00226A3F" w14:paraId="47C373BA" w14:textId="77777777" w:rsidTr="00FC68DB">
        <w:trPr>
          <w:jc w:val="center"/>
        </w:trPr>
        <w:tc>
          <w:tcPr>
            <w:tcW w:w="2397" w:type="dxa"/>
            <w:shd w:val="clear" w:color="auto" w:fill="auto"/>
            <w:vAlign w:val="bottom"/>
          </w:tcPr>
          <w:p w14:paraId="3A34E1BE" w14:textId="77777777" w:rsidR="00FC68DB" w:rsidRPr="00226A3F" w:rsidRDefault="00FC68DB" w:rsidP="00B202D2">
            <w:pPr>
              <w:rPr>
                <w:sz w:val="20"/>
                <w:szCs w:val="20"/>
              </w:rPr>
            </w:pPr>
            <w:proofErr w:type="spellStart"/>
            <w:r>
              <w:rPr>
                <w:sz w:val="20"/>
                <w:szCs w:val="20"/>
              </w:rPr>
              <w:t>contact_list</w:t>
            </w:r>
            <w:proofErr w:type="spellEnd"/>
          </w:p>
        </w:tc>
        <w:tc>
          <w:tcPr>
            <w:tcW w:w="1810" w:type="dxa"/>
            <w:shd w:val="clear" w:color="auto" w:fill="auto"/>
            <w:vAlign w:val="bottom"/>
          </w:tcPr>
          <w:p w14:paraId="19C5102A"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3809E271"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6E40D1F4" w14:textId="51ECBC2E" w:rsidR="00FC68DB" w:rsidRPr="00226A3F" w:rsidRDefault="00FC68DB" w:rsidP="00B202D2">
            <w:pPr>
              <w:keepNext/>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8116BB">
              <w:rPr>
                <w:sz w:val="20"/>
                <w:szCs w:val="20"/>
              </w:rPr>
              <w:t>7.3.2.5</w:t>
            </w:r>
            <w:r>
              <w:rPr>
                <w:sz w:val="20"/>
                <w:szCs w:val="20"/>
              </w:rPr>
              <w:fldChar w:fldCharType="end"/>
            </w:r>
            <w:r>
              <w:rPr>
                <w:sz w:val="20"/>
                <w:szCs w:val="20"/>
              </w:rPr>
              <w:t xml:space="preserve">. </w:t>
            </w:r>
          </w:p>
        </w:tc>
      </w:tr>
      <w:tr w:rsidR="00FC68DB" w:rsidRPr="00226A3F" w14:paraId="10A7AD7A" w14:textId="77777777" w:rsidTr="00FC68DB">
        <w:trPr>
          <w:jc w:val="center"/>
        </w:trPr>
        <w:tc>
          <w:tcPr>
            <w:tcW w:w="2397" w:type="dxa"/>
            <w:shd w:val="clear" w:color="auto" w:fill="auto"/>
            <w:vAlign w:val="bottom"/>
          </w:tcPr>
          <w:p w14:paraId="303B8A9A" w14:textId="77777777" w:rsidR="00FC68DB" w:rsidRDefault="00FC68DB" w:rsidP="00B202D2">
            <w:pPr>
              <w:rPr>
                <w:sz w:val="20"/>
                <w:szCs w:val="20"/>
              </w:rPr>
            </w:pPr>
            <w:r>
              <w:rPr>
                <w:sz w:val="20"/>
                <w:szCs w:val="20"/>
              </w:rPr>
              <w:t>stacking</w:t>
            </w:r>
          </w:p>
        </w:tc>
        <w:tc>
          <w:tcPr>
            <w:tcW w:w="1810" w:type="dxa"/>
            <w:shd w:val="clear" w:color="auto" w:fill="auto"/>
            <w:vAlign w:val="bottom"/>
          </w:tcPr>
          <w:p w14:paraId="7740FC3A"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13192573" w14:textId="77777777" w:rsidR="00FC68DB" w:rsidRPr="00226A3F" w:rsidRDefault="00FC68DB" w:rsidP="00B202D2">
            <w:pPr>
              <w:rPr>
                <w:sz w:val="20"/>
                <w:szCs w:val="20"/>
              </w:rPr>
            </w:pPr>
            <w:r>
              <w:rPr>
                <w:sz w:val="20"/>
                <w:szCs w:val="20"/>
              </w:rPr>
              <w:t>Optional</w:t>
            </w:r>
          </w:p>
        </w:tc>
        <w:tc>
          <w:tcPr>
            <w:tcW w:w="2708" w:type="dxa"/>
            <w:shd w:val="clear" w:color="auto" w:fill="auto"/>
            <w:vAlign w:val="bottom"/>
          </w:tcPr>
          <w:p w14:paraId="46BE614D" w14:textId="3F415CF8" w:rsidR="00FC68DB" w:rsidRDefault="00FC68DB" w:rsidP="00B202D2">
            <w:pPr>
              <w:keepNext/>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8116BB">
              <w:rPr>
                <w:sz w:val="20"/>
                <w:szCs w:val="20"/>
              </w:rPr>
              <w:t>7.3.1.3</w:t>
            </w:r>
            <w:r>
              <w:rPr>
                <w:sz w:val="20"/>
                <w:szCs w:val="20"/>
              </w:rPr>
              <w:fldChar w:fldCharType="end"/>
            </w:r>
          </w:p>
        </w:tc>
      </w:tr>
    </w:tbl>
    <w:p w14:paraId="0BB6E762" w14:textId="549E9BBD" w:rsidR="00FC68DB" w:rsidRPr="00226A3F" w:rsidRDefault="00FC68DB" w:rsidP="00B202D2">
      <w:pPr>
        <w:pStyle w:val="Beschriftung"/>
        <w:spacing w:before="120"/>
      </w:pPr>
      <w:bookmarkStart w:id="594" w:name="_Toc3566441"/>
      <w:bookmarkStart w:id="595" w:name="_Toc34747444"/>
      <w:bookmarkStart w:id="596" w:name="_Toc77095892"/>
      <w:r>
        <w:t xml:space="preserve">Table </w:t>
      </w:r>
      <w:r>
        <w:fldChar w:fldCharType="begin"/>
      </w:r>
      <w:r>
        <w:instrText xml:space="preserve"> SEQ Table \* ARABIC </w:instrText>
      </w:r>
      <w:r>
        <w:fldChar w:fldCharType="separate"/>
      </w:r>
      <w:r w:rsidR="008116BB">
        <w:rPr>
          <w:noProof/>
        </w:rPr>
        <w:t>34</w:t>
      </w:r>
      <w:r>
        <w:fldChar w:fldCharType="end"/>
      </w:r>
      <w:r>
        <w:t xml:space="preserve">: Nested elements of element </w:t>
      </w:r>
      <w:r w:rsidRPr="00226A3F">
        <w:rPr>
          <w:rFonts w:ascii="Courier New" w:hAnsi="Courier New" w:cs="Courier New"/>
        </w:rPr>
        <w:t>&lt;connection_0d</w:t>
      </w:r>
      <w:r>
        <w:rPr>
          <w:rFonts w:ascii="Courier New" w:hAnsi="Courier New" w:cs="Courier New"/>
        </w:rPr>
        <w:t>/</w:t>
      </w:r>
      <w:r w:rsidRPr="00226A3F">
        <w:rPr>
          <w:rFonts w:ascii="Courier New" w:hAnsi="Courier New" w:cs="Courier New"/>
        </w:rPr>
        <w:t>&gt;</w:t>
      </w:r>
      <w:bookmarkEnd w:id="594"/>
      <w:bookmarkEnd w:id="595"/>
      <w:bookmarkEnd w:id="596"/>
    </w:p>
    <w:p w14:paraId="17E6D1EF" w14:textId="5ABCCADC" w:rsidR="00FC68DB" w:rsidRPr="00226A3F" w:rsidRDefault="00FC68DB" w:rsidP="00D613A8">
      <w:pPr>
        <w:keepNext/>
        <w:rPr>
          <w:noProof/>
        </w:rPr>
      </w:pPr>
      <w:r w:rsidRPr="00126F30">
        <w:t xml:space="preserve">Note: </w:t>
      </w:r>
      <w:r>
        <w:t>Exactl</w:t>
      </w:r>
      <w:r w:rsidRPr="00126F30">
        <w:t xml:space="preserve">y </w:t>
      </w:r>
      <w:r w:rsidRPr="003038C9">
        <w:rPr>
          <w:i/>
        </w:rPr>
        <w:t>one</w:t>
      </w:r>
      <w:r w:rsidRPr="00126F30">
        <w:t xml:space="preserve"> of the type elements (</w:t>
      </w:r>
      <w:proofErr w:type="spellStart"/>
      <w:r>
        <w:rPr>
          <w:rFonts w:ascii="Courier New" w:hAnsi="Courier New" w:cs="Courier New"/>
          <w:b/>
          <w:i/>
          <w:sz w:val="18"/>
          <w:szCs w:val="18"/>
        </w:rPr>
        <w:t>clinchclinch</w:t>
      </w:r>
      <w:proofErr w:type="spellEnd"/>
      <w:r>
        <w:rPr>
          <w:rFonts w:ascii="Courier New" w:hAnsi="Courier New" w:cs="Courier New"/>
          <w:b/>
          <w:i/>
          <w:sz w:val="18"/>
          <w:szCs w:val="18"/>
        </w:rPr>
        <w:t xml:space="preserve">, clip, </w:t>
      </w:r>
      <w:proofErr w:type="spellStart"/>
      <w:r>
        <w:rPr>
          <w:rFonts w:ascii="Courier New" w:hAnsi="Courier New" w:cs="Courier New"/>
          <w:b/>
          <w:i/>
          <w:sz w:val="18"/>
          <w:szCs w:val="18"/>
        </w:rPr>
        <w:t>heat_stake</w:t>
      </w:r>
      <w:proofErr w:type="spellEnd"/>
      <w:r w:rsidRPr="00126F30">
        <w:rPr>
          <w:rFonts w:ascii="Courier New" w:hAnsi="Courier New" w:cs="Courier New"/>
          <w:b/>
          <w:i/>
          <w:sz w:val="18"/>
          <w:szCs w:val="18"/>
        </w:rPr>
        <w:t xml:space="preserve">, gumdrop, </w:t>
      </w:r>
      <w:r>
        <w:rPr>
          <w:rFonts w:ascii="Courier New" w:hAnsi="Courier New" w:cs="Courier New"/>
          <w:b/>
          <w:i/>
          <w:sz w:val="18"/>
          <w:szCs w:val="18"/>
        </w:rPr>
        <w:t xml:space="preserve">nail, </w:t>
      </w:r>
      <w:r w:rsidRPr="00126F30">
        <w:rPr>
          <w:rFonts w:ascii="Courier New" w:hAnsi="Courier New" w:cs="Courier New"/>
          <w:b/>
          <w:i/>
          <w:sz w:val="18"/>
          <w:szCs w:val="18"/>
        </w:rPr>
        <w:t xml:space="preserve">rivet, </w:t>
      </w:r>
      <w:proofErr w:type="spellStart"/>
      <w:r w:rsidRPr="00126F30">
        <w:rPr>
          <w:rFonts w:ascii="Courier New" w:hAnsi="Courier New" w:cs="Courier New"/>
          <w:b/>
          <w:i/>
          <w:sz w:val="18"/>
          <w:szCs w:val="18"/>
        </w:rPr>
        <w:t>robscan</w:t>
      </w:r>
      <w:proofErr w:type="spellEnd"/>
      <w:r w:rsidRPr="00126F30">
        <w:rPr>
          <w:rFonts w:ascii="Courier New" w:hAnsi="Courier New" w:cs="Courier New"/>
          <w:b/>
          <w:i/>
          <w:sz w:val="18"/>
          <w:szCs w:val="18"/>
        </w:rPr>
        <w:t>, spotweld</w:t>
      </w:r>
      <w:r>
        <w:rPr>
          <w:rFonts w:ascii="Courier New" w:hAnsi="Courier New" w:cs="Courier New"/>
          <w:b/>
          <w:i/>
          <w:sz w:val="18"/>
          <w:szCs w:val="18"/>
        </w:rPr>
        <w:t xml:space="preserve">, or </w:t>
      </w:r>
      <w:proofErr w:type="spellStart"/>
      <w:r>
        <w:rPr>
          <w:rFonts w:ascii="Courier New" w:hAnsi="Courier New" w:cs="Courier New"/>
          <w:b/>
          <w:i/>
          <w:sz w:val="18"/>
          <w:szCs w:val="18"/>
        </w:rPr>
        <w:t>threaded_connection</w:t>
      </w:r>
      <w:proofErr w:type="spellEnd"/>
      <w:r w:rsidRPr="00126F30">
        <w:t xml:space="preserve">) must exist in </w:t>
      </w:r>
      <w:r w:rsidRPr="00D803E1">
        <w:rPr>
          <w:rStyle w:val="elementdeftypeChar"/>
          <w:rFonts w:eastAsia="Calibri"/>
        </w:rPr>
        <w:t>&lt;connection_0d</w:t>
      </w:r>
      <w:r>
        <w:rPr>
          <w:rStyle w:val="elementdeftypeChar"/>
          <w:rFonts w:eastAsia="Calibri"/>
        </w:rPr>
        <w:t>/&gt;</w:t>
      </w:r>
      <w:r w:rsidRPr="00126F30">
        <w:t>.</w:t>
      </w:r>
      <w:r>
        <w:t xml:space="preserve"> There is </w:t>
      </w:r>
      <w:r w:rsidRPr="00D969AA">
        <w:rPr>
          <w:i/>
        </w:rPr>
        <w:t>no</w:t>
      </w:r>
      <w:r>
        <w:t xml:space="preserve"> default type. </w:t>
      </w:r>
    </w:p>
    <w:p w14:paraId="0D1075E0" w14:textId="77777777" w:rsidR="00FC68DB" w:rsidRPr="007055D9" w:rsidRDefault="00FC68DB" w:rsidP="00B202D2">
      <w:pPr>
        <w:pStyle w:val="berschrift2"/>
      </w:pPr>
      <w:bookmarkStart w:id="597" w:name="_Ref428355238"/>
      <w:bookmarkStart w:id="598" w:name="_Toc3556975"/>
      <w:bookmarkStart w:id="599" w:name="_Toc34747225"/>
      <w:bookmarkStart w:id="600" w:name="_Toc77102040"/>
      <w:bookmarkStart w:id="601" w:name="_Toc86863821"/>
      <w:r w:rsidRPr="007055D9">
        <w:t xml:space="preserve">Spot </w:t>
      </w:r>
      <w:r>
        <w:t>W</w:t>
      </w:r>
      <w:r w:rsidRPr="007055D9">
        <w:t>elds</w:t>
      </w:r>
      <w:bookmarkEnd w:id="597"/>
      <w:bookmarkEnd w:id="598"/>
      <w:bookmarkEnd w:id="599"/>
      <w:bookmarkEnd w:id="600"/>
      <w:bookmarkEnd w:id="601"/>
      <w:r>
        <w:t xml:space="preserve"> </w:t>
      </w:r>
    </w:p>
    <w:p w14:paraId="4B86D7C2" w14:textId="77777777" w:rsidR="00FC68DB" w:rsidRPr="00226A3F" w:rsidRDefault="00FC68DB" w:rsidP="00B202D2">
      <w:pPr>
        <w:rPr>
          <w:noProof/>
        </w:rPr>
      </w:pPr>
      <w:r w:rsidRPr="00226A3F">
        <w:t xml:space="preserve">A spot weld is denoted by an element </w:t>
      </w:r>
      <w:r w:rsidRPr="00226A3F">
        <w:rPr>
          <w:rFonts w:ascii="Courier New" w:hAnsi="Courier New" w:cs="Courier New"/>
          <w:b/>
          <w:i/>
          <w:sz w:val="18"/>
          <w:szCs w:val="18"/>
        </w:rPr>
        <w:t>&lt;spotweld</w:t>
      </w:r>
      <w:r>
        <w:rPr>
          <w:rFonts w:ascii="Courier New" w:hAnsi="Courier New" w:cs="Courier New"/>
          <w:b/>
          <w:i/>
          <w:sz w:val="18"/>
          <w:szCs w:val="18"/>
        </w:rPr>
        <w:t>/</w:t>
      </w:r>
      <w:r w:rsidRPr="00226A3F">
        <w:rPr>
          <w:rFonts w:ascii="Courier New" w:hAnsi="Courier New" w:cs="Courier New"/>
          <w:b/>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2026"/>
        <w:gridCol w:w="1417"/>
        <w:gridCol w:w="3321"/>
      </w:tblGrid>
      <w:tr w:rsidR="00FC68DB" w:rsidRPr="00226A3F" w14:paraId="2E148E69" w14:textId="77777777" w:rsidTr="00FC68DB">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100EF6" w14:textId="77777777" w:rsidR="00FC68DB" w:rsidRPr="00226A3F" w:rsidRDefault="00FC68DB" w:rsidP="00B202D2">
            <w:pPr>
              <w:keepNext/>
              <w:rPr>
                <w:b/>
                <w:i/>
              </w:rPr>
            </w:pPr>
            <w:r w:rsidRPr="00226A3F">
              <w:rPr>
                <w:b/>
                <w:i/>
              </w:rPr>
              <w:t>Nested Elements</w:t>
            </w:r>
          </w:p>
        </w:tc>
        <w:tc>
          <w:tcPr>
            <w:tcW w:w="202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1AB2E7" w14:textId="77777777" w:rsidR="00FC68DB" w:rsidRPr="00226A3F" w:rsidRDefault="00FC68DB" w:rsidP="00B202D2">
            <w:pPr>
              <w:keepNext/>
              <w:rPr>
                <w:b/>
                <w:i/>
              </w:rPr>
            </w:pPr>
            <w:r w:rsidRPr="00226A3F">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E4951" w14:textId="77777777" w:rsidR="00FC68DB" w:rsidRPr="00226A3F" w:rsidRDefault="00FC68DB" w:rsidP="00B202D2">
            <w:pPr>
              <w:keepNext/>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5F9CF0" w14:textId="77777777" w:rsidR="00FC68DB" w:rsidRPr="00226A3F" w:rsidRDefault="00FC68DB" w:rsidP="00B202D2">
            <w:pPr>
              <w:keepNext/>
              <w:rPr>
                <w:b/>
                <w:i/>
              </w:rPr>
            </w:pPr>
            <w:r w:rsidRPr="00226A3F">
              <w:rPr>
                <w:b/>
                <w:i/>
              </w:rPr>
              <w:t>Constraint</w:t>
            </w:r>
          </w:p>
        </w:tc>
      </w:tr>
      <w:tr w:rsidR="00FC68DB" w:rsidRPr="00226A3F" w14:paraId="70937AC7" w14:textId="77777777" w:rsidTr="00FC68DB">
        <w:trPr>
          <w:jc w:val="center"/>
        </w:trPr>
        <w:tc>
          <w:tcPr>
            <w:tcW w:w="2148" w:type="dxa"/>
            <w:shd w:val="clear" w:color="auto" w:fill="auto"/>
            <w:vAlign w:val="bottom"/>
          </w:tcPr>
          <w:p w14:paraId="65A82936" w14:textId="77777777" w:rsidR="00FC68DB" w:rsidRPr="00226A3F" w:rsidRDefault="00FC68DB" w:rsidP="00B202D2">
            <w:pPr>
              <w:rPr>
                <w:sz w:val="20"/>
                <w:szCs w:val="20"/>
              </w:rPr>
            </w:pPr>
            <w:r w:rsidRPr="00226A3F">
              <w:rPr>
                <w:sz w:val="20"/>
                <w:szCs w:val="20"/>
              </w:rPr>
              <w:t>spotweld</w:t>
            </w:r>
          </w:p>
        </w:tc>
        <w:tc>
          <w:tcPr>
            <w:tcW w:w="2026" w:type="dxa"/>
            <w:shd w:val="clear" w:color="auto" w:fill="auto"/>
            <w:vAlign w:val="bottom"/>
          </w:tcPr>
          <w:p w14:paraId="7F41D900" w14:textId="77777777" w:rsidR="00FC68DB" w:rsidRPr="00226A3F" w:rsidRDefault="00FC68DB" w:rsidP="00B202D2">
            <w:pPr>
              <w:rPr>
                <w:sz w:val="20"/>
                <w:szCs w:val="20"/>
              </w:rPr>
            </w:pPr>
            <w:r w:rsidRPr="00226A3F">
              <w:rPr>
                <w:sz w:val="20"/>
                <w:szCs w:val="20"/>
              </w:rPr>
              <w:t>1</w:t>
            </w:r>
          </w:p>
        </w:tc>
        <w:tc>
          <w:tcPr>
            <w:tcW w:w="1417" w:type="dxa"/>
            <w:shd w:val="clear" w:color="auto" w:fill="auto"/>
            <w:vAlign w:val="bottom"/>
          </w:tcPr>
          <w:p w14:paraId="1C2ED3C8" w14:textId="77777777" w:rsidR="00FC68DB" w:rsidRPr="00226A3F" w:rsidRDefault="00FC68DB" w:rsidP="00B202D2">
            <w:pPr>
              <w:rPr>
                <w:sz w:val="20"/>
                <w:szCs w:val="20"/>
              </w:rPr>
            </w:pPr>
            <w:r w:rsidRPr="00226A3F">
              <w:rPr>
                <w:sz w:val="20"/>
                <w:szCs w:val="20"/>
              </w:rPr>
              <w:t>Optional</w:t>
            </w:r>
          </w:p>
        </w:tc>
        <w:tc>
          <w:tcPr>
            <w:tcW w:w="3321" w:type="dxa"/>
            <w:shd w:val="clear" w:color="auto" w:fill="auto"/>
            <w:vAlign w:val="bottom"/>
          </w:tcPr>
          <w:p w14:paraId="4B7F6005" w14:textId="77777777" w:rsidR="00FC68DB" w:rsidRPr="00226A3F" w:rsidRDefault="00FC68DB" w:rsidP="00B202D2">
            <w:pPr>
              <w:keepNext/>
              <w:rPr>
                <w:sz w:val="20"/>
                <w:szCs w:val="20"/>
              </w:rPr>
            </w:pPr>
            <w:r w:rsidRPr="00226A3F">
              <w:rPr>
                <w:sz w:val="20"/>
                <w:szCs w:val="20"/>
              </w:rPr>
              <w:t>-</w:t>
            </w:r>
          </w:p>
        </w:tc>
      </w:tr>
      <w:tr w:rsidR="00FC68DB" w:rsidRPr="00226A3F" w14:paraId="7CB53155" w14:textId="77777777" w:rsidTr="00FC68DB">
        <w:trPr>
          <w:jc w:val="center"/>
        </w:trPr>
        <w:tc>
          <w:tcPr>
            <w:tcW w:w="2148" w:type="dxa"/>
            <w:shd w:val="clear" w:color="auto" w:fill="auto"/>
            <w:vAlign w:val="bottom"/>
          </w:tcPr>
          <w:p w14:paraId="64DA11C3" w14:textId="77777777" w:rsidR="00FC68DB" w:rsidRPr="00226A3F" w:rsidRDefault="00FC68DB" w:rsidP="00B202D2">
            <w:pPr>
              <w:rPr>
                <w:sz w:val="20"/>
                <w:szCs w:val="20"/>
              </w:rPr>
            </w:pPr>
            <w:proofErr w:type="spellStart"/>
            <w:r w:rsidRPr="00226A3F">
              <w:rPr>
                <w:sz w:val="20"/>
                <w:szCs w:val="20"/>
              </w:rPr>
              <w:t>loc</w:t>
            </w:r>
            <w:proofErr w:type="spellEnd"/>
          </w:p>
        </w:tc>
        <w:tc>
          <w:tcPr>
            <w:tcW w:w="2026" w:type="dxa"/>
            <w:shd w:val="clear" w:color="auto" w:fill="auto"/>
            <w:vAlign w:val="bottom"/>
          </w:tcPr>
          <w:p w14:paraId="1CE84E38" w14:textId="77777777" w:rsidR="00FC68DB" w:rsidRPr="00226A3F" w:rsidRDefault="00FC68DB" w:rsidP="00B202D2">
            <w:pPr>
              <w:rPr>
                <w:sz w:val="20"/>
                <w:szCs w:val="20"/>
              </w:rPr>
            </w:pPr>
            <w:r w:rsidRPr="00226A3F">
              <w:rPr>
                <w:sz w:val="20"/>
                <w:szCs w:val="20"/>
              </w:rPr>
              <w:t>1</w:t>
            </w:r>
          </w:p>
        </w:tc>
        <w:tc>
          <w:tcPr>
            <w:tcW w:w="1417" w:type="dxa"/>
            <w:shd w:val="clear" w:color="auto" w:fill="auto"/>
            <w:vAlign w:val="bottom"/>
          </w:tcPr>
          <w:p w14:paraId="170D6ECC" w14:textId="77777777" w:rsidR="00FC68DB" w:rsidRPr="00226A3F" w:rsidRDefault="00FC68DB" w:rsidP="00B202D2">
            <w:pPr>
              <w:rPr>
                <w:sz w:val="20"/>
                <w:szCs w:val="20"/>
              </w:rPr>
            </w:pPr>
            <w:r w:rsidRPr="00226A3F">
              <w:rPr>
                <w:sz w:val="20"/>
                <w:szCs w:val="20"/>
              </w:rPr>
              <w:t>Required</w:t>
            </w:r>
          </w:p>
        </w:tc>
        <w:tc>
          <w:tcPr>
            <w:tcW w:w="3321" w:type="dxa"/>
            <w:shd w:val="clear" w:color="auto" w:fill="auto"/>
            <w:vAlign w:val="bottom"/>
          </w:tcPr>
          <w:p w14:paraId="79604147" w14:textId="77777777" w:rsidR="00FC68DB" w:rsidRPr="00226A3F" w:rsidRDefault="00FC68DB" w:rsidP="00B202D2">
            <w:pPr>
              <w:rPr>
                <w:sz w:val="20"/>
                <w:szCs w:val="20"/>
              </w:rPr>
            </w:pPr>
            <w:r w:rsidRPr="00226A3F">
              <w:rPr>
                <w:sz w:val="20"/>
                <w:szCs w:val="20"/>
              </w:rPr>
              <w:t>-</w:t>
            </w:r>
          </w:p>
        </w:tc>
      </w:tr>
      <w:tr w:rsidR="00FC68DB" w:rsidRPr="00226A3F" w14:paraId="4E47DB93" w14:textId="77777777" w:rsidTr="00FC68DB">
        <w:trPr>
          <w:jc w:val="center"/>
        </w:trPr>
        <w:tc>
          <w:tcPr>
            <w:tcW w:w="2148" w:type="dxa"/>
            <w:shd w:val="clear" w:color="auto" w:fill="auto"/>
            <w:vAlign w:val="bottom"/>
          </w:tcPr>
          <w:p w14:paraId="4E32837D" w14:textId="77777777" w:rsidR="00FC68DB" w:rsidRPr="00226A3F" w:rsidRDefault="00FC68DB" w:rsidP="00B202D2">
            <w:pPr>
              <w:rPr>
                <w:sz w:val="20"/>
                <w:szCs w:val="20"/>
              </w:rPr>
            </w:pPr>
            <w:r w:rsidRPr="00226A3F">
              <w:rPr>
                <w:sz w:val="20"/>
                <w:szCs w:val="20"/>
              </w:rPr>
              <w:t>appdata</w:t>
            </w:r>
          </w:p>
        </w:tc>
        <w:tc>
          <w:tcPr>
            <w:tcW w:w="2026" w:type="dxa"/>
            <w:shd w:val="clear" w:color="auto" w:fill="auto"/>
            <w:vAlign w:val="bottom"/>
          </w:tcPr>
          <w:p w14:paraId="02EB24C3" w14:textId="77777777" w:rsidR="00FC68DB" w:rsidRPr="00226A3F" w:rsidRDefault="00FC68DB" w:rsidP="00B202D2">
            <w:pPr>
              <w:rPr>
                <w:sz w:val="20"/>
                <w:szCs w:val="20"/>
              </w:rPr>
            </w:pPr>
            <w:r w:rsidRPr="00226A3F">
              <w:rPr>
                <w:sz w:val="20"/>
                <w:szCs w:val="20"/>
              </w:rPr>
              <w:t>1</w:t>
            </w:r>
          </w:p>
        </w:tc>
        <w:tc>
          <w:tcPr>
            <w:tcW w:w="1417" w:type="dxa"/>
            <w:shd w:val="clear" w:color="auto" w:fill="auto"/>
            <w:vAlign w:val="bottom"/>
          </w:tcPr>
          <w:p w14:paraId="11EDF1DC" w14:textId="77777777" w:rsidR="00FC68DB" w:rsidRPr="00226A3F" w:rsidRDefault="00FC68DB" w:rsidP="00B202D2">
            <w:pPr>
              <w:rPr>
                <w:sz w:val="20"/>
                <w:szCs w:val="20"/>
              </w:rPr>
            </w:pPr>
            <w:r w:rsidRPr="00226A3F">
              <w:rPr>
                <w:sz w:val="20"/>
                <w:szCs w:val="20"/>
              </w:rPr>
              <w:t>Optional</w:t>
            </w:r>
          </w:p>
        </w:tc>
        <w:tc>
          <w:tcPr>
            <w:tcW w:w="3321" w:type="dxa"/>
            <w:shd w:val="clear" w:color="auto" w:fill="auto"/>
            <w:vAlign w:val="bottom"/>
          </w:tcPr>
          <w:p w14:paraId="70642E0F" w14:textId="77777777" w:rsidR="00FC68DB" w:rsidRPr="00226A3F" w:rsidRDefault="00FC68DB" w:rsidP="00B202D2">
            <w:pPr>
              <w:keepNext/>
              <w:rPr>
                <w:sz w:val="20"/>
                <w:szCs w:val="20"/>
              </w:rPr>
            </w:pPr>
            <w:r w:rsidRPr="00226A3F">
              <w:rPr>
                <w:sz w:val="20"/>
                <w:szCs w:val="20"/>
              </w:rPr>
              <w:t>-</w:t>
            </w:r>
          </w:p>
        </w:tc>
      </w:tr>
      <w:tr w:rsidR="00FC68DB" w:rsidRPr="00226A3F" w14:paraId="2880E88A" w14:textId="77777777" w:rsidTr="00FC68DB">
        <w:trPr>
          <w:jc w:val="center"/>
        </w:trPr>
        <w:tc>
          <w:tcPr>
            <w:tcW w:w="2148" w:type="dxa"/>
            <w:shd w:val="clear" w:color="auto" w:fill="auto"/>
            <w:vAlign w:val="bottom"/>
          </w:tcPr>
          <w:p w14:paraId="35BF866C" w14:textId="77777777" w:rsidR="00FC68DB" w:rsidRPr="00226A3F" w:rsidRDefault="00FC68DB" w:rsidP="00B202D2">
            <w:pPr>
              <w:rPr>
                <w:sz w:val="20"/>
                <w:szCs w:val="20"/>
              </w:rPr>
            </w:pPr>
            <w:proofErr w:type="spellStart"/>
            <w:r>
              <w:rPr>
                <w:sz w:val="20"/>
                <w:szCs w:val="20"/>
              </w:rPr>
              <w:t>femdata</w:t>
            </w:r>
            <w:proofErr w:type="spellEnd"/>
          </w:p>
        </w:tc>
        <w:tc>
          <w:tcPr>
            <w:tcW w:w="2026" w:type="dxa"/>
            <w:shd w:val="clear" w:color="auto" w:fill="auto"/>
            <w:vAlign w:val="bottom"/>
          </w:tcPr>
          <w:p w14:paraId="0F94A5EB" w14:textId="77777777" w:rsidR="00FC68DB" w:rsidDel="001704BA" w:rsidRDefault="00FC68DB" w:rsidP="00B202D2">
            <w:pPr>
              <w:rPr>
                <w:sz w:val="20"/>
                <w:szCs w:val="20"/>
              </w:rPr>
            </w:pPr>
            <w:r>
              <w:rPr>
                <w:sz w:val="20"/>
                <w:szCs w:val="20"/>
              </w:rPr>
              <w:t>1</w:t>
            </w:r>
          </w:p>
        </w:tc>
        <w:tc>
          <w:tcPr>
            <w:tcW w:w="1417" w:type="dxa"/>
            <w:shd w:val="clear" w:color="auto" w:fill="auto"/>
            <w:vAlign w:val="bottom"/>
          </w:tcPr>
          <w:p w14:paraId="54ADE330" w14:textId="77777777" w:rsidR="00FC68DB" w:rsidRPr="00226A3F" w:rsidRDefault="00FC68DB" w:rsidP="00B202D2">
            <w:pPr>
              <w:rPr>
                <w:sz w:val="20"/>
                <w:szCs w:val="20"/>
              </w:rPr>
            </w:pPr>
            <w:r>
              <w:rPr>
                <w:sz w:val="20"/>
                <w:szCs w:val="20"/>
              </w:rPr>
              <w:t>Optional</w:t>
            </w:r>
          </w:p>
        </w:tc>
        <w:tc>
          <w:tcPr>
            <w:tcW w:w="3321" w:type="dxa"/>
            <w:shd w:val="clear" w:color="auto" w:fill="auto"/>
            <w:vAlign w:val="bottom"/>
          </w:tcPr>
          <w:p w14:paraId="2DF198D5" w14:textId="77777777" w:rsidR="00FC68DB" w:rsidRPr="00226A3F" w:rsidRDefault="00FC68DB" w:rsidP="00B202D2">
            <w:pPr>
              <w:keepNext/>
              <w:rPr>
                <w:sz w:val="20"/>
                <w:szCs w:val="20"/>
              </w:rPr>
            </w:pPr>
            <w:r>
              <w:rPr>
                <w:sz w:val="20"/>
                <w:szCs w:val="20"/>
              </w:rPr>
              <w:t>-</w:t>
            </w:r>
          </w:p>
        </w:tc>
      </w:tr>
      <w:tr w:rsidR="00FC68DB" w:rsidRPr="00226A3F" w14:paraId="4AD4A96F" w14:textId="77777777" w:rsidTr="00FC68DB">
        <w:trPr>
          <w:jc w:val="center"/>
        </w:trPr>
        <w:tc>
          <w:tcPr>
            <w:tcW w:w="2148" w:type="dxa"/>
            <w:shd w:val="clear" w:color="auto" w:fill="auto"/>
          </w:tcPr>
          <w:p w14:paraId="7465C2B5" w14:textId="77777777" w:rsidR="00FC68DB" w:rsidRPr="00226A3F" w:rsidRDefault="00FC68DB" w:rsidP="00B202D2">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2026" w:type="dxa"/>
            <w:shd w:val="clear" w:color="auto" w:fill="auto"/>
          </w:tcPr>
          <w:p w14:paraId="7EEB8C04" w14:textId="77777777" w:rsidR="00FC68DB" w:rsidRPr="00226A3F" w:rsidRDefault="00FC68DB" w:rsidP="00B202D2">
            <w:pPr>
              <w:rPr>
                <w:sz w:val="20"/>
                <w:szCs w:val="20"/>
              </w:rPr>
            </w:pPr>
            <w:r>
              <w:rPr>
                <w:sz w:val="20"/>
                <w:szCs w:val="20"/>
              </w:rPr>
              <w:t>1</w:t>
            </w:r>
          </w:p>
        </w:tc>
        <w:tc>
          <w:tcPr>
            <w:tcW w:w="1417" w:type="dxa"/>
            <w:shd w:val="clear" w:color="auto" w:fill="auto"/>
          </w:tcPr>
          <w:p w14:paraId="2D6775CF" w14:textId="77777777" w:rsidR="00FC68DB" w:rsidRPr="00226A3F" w:rsidRDefault="00FC68DB" w:rsidP="00B202D2">
            <w:pPr>
              <w:rPr>
                <w:sz w:val="20"/>
                <w:szCs w:val="20"/>
              </w:rPr>
            </w:pPr>
            <w:r>
              <w:rPr>
                <w:rFonts w:cs="Calibri"/>
                <w:sz w:val="20"/>
                <w:szCs w:val="20"/>
                <w:lang w:eastAsia="en-GB"/>
              </w:rPr>
              <w:t>Optional</w:t>
            </w:r>
          </w:p>
        </w:tc>
        <w:tc>
          <w:tcPr>
            <w:tcW w:w="3321" w:type="dxa"/>
            <w:shd w:val="clear" w:color="auto" w:fill="auto"/>
          </w:tcPr>
          <w:p w14:paraId="751F3F84" w14:textId="0FAC5884" w:rsidR="00FC68DB" w:rsidRPr="00226A3F" w:rsidRDefault="00FC68DB" w:rsidP="00B202D2">
            <w:pPr>
              <w:keepNext/>
              <w:rPr>
                <w:sz w:val="20"/>
                <w:szCs w:val="20"/>
              </w:rPr>
            </w:pPr>
            <w:r w:rsidRPr="0011095E">
              <w:rPr>
                <w:rFonts w:cs="Calibri"/>
                <w:sz w:val="20"/>
                <w:szCs w:val="20"/>
                <w:lang w:eastAsia="en-GB"/>
              </w:rPr>
              <w:t xml:space="preserve">See section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8116BB">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8116BB" w:rsidRPr="008116BB">
              <w:rPr>
                <w:sz w:val="20"/>
                <w:szCs w:val="20"/>
              </w:rPr>
              <w:t xml:space="preserve">Custom Attributes </w:t>
            </w:r>
            <w:r w:rsidR="008116BB" w:rsidRPr="007331A4">
              <w:t>list</w:t>
            </w:r>
            <w:r w:rsidRPr="0011095E">
              <w:rPr>
                <w:rFonts w:cs="Calibri"/>
                <w:sz w:val="20"/>
                <w:szCs w:val="20"/>
                <w:lang w:eastAsia="en-GB"/>
              </w:rPr>
              <w:fldChar w:fldCharType="end"/>
            </w:r>
          </w:p>
        </w:tc>
      </w:tr>
    </w:tbl>
    <w:p w14:paraId="5B74D22D" w14:textId="669EC6D5" w:rsidR="00FC68DB" w:rsidRPr="00226A3F" w:rsidRDefault="00FC68DB" w:rsidP="00B202D2">
      <w:pPr>
        <w:pStyle w:val="Beschriftung"/>
        <w:spacing w:before="120"/>
      </w:pPr>
      <w:bookmarkStart w:id="602" w:name="_Toc3566442"/>
      <w:bookmarkStart w:id="603" w:name="_Toc34747445"/>
      <w:bookmarkStart w:id="604" w:name="_Toc77095893"/>
      <w:r>
        <w:t xml:space="preserve">Table </w:t>
      </w:r>
      <w:r>
        <w:fldChar w:fldCharType="begin"/>
      </w:r>
      <w:r>
        <w:instrText xml:space="preserve"> SEQ Table \* ARABIC </w:instrText>
      </w:r>
      <w:r>
        <w:fldChar w:fldCharType="separate"/>
      </w:r>
      <w:r w:rsidR="008116BB">
        <w:rPr>
          <w:noProof/>
        </w:rPr>
        <w:t>35</w:t>
      </w:r>
      <w:r>
        <w:fldChar w:fldCharType="end"/>
      </w:r>
      <w:r>
        <w:t>: Nested elements of</w:t>
      </w:r>
      <w:r w:rsidRPr="002D3000">
        <w:rPr>
          <w:rStyle w:val="elementdeftypeChar"/>
          <w:rFonts w:eastAsia="Calibri"/>
          <w:b w:val="0"/>
        </w:rPr>
        <w:t xml:space="preserve"> &lt;connection_0d/&gt;</w:t>
      </w:r>
      <w:r w:rsidRPr="00D06BDF">
        <w:rPr>
          <w:rStyle w:val="elementdeftypeChar"/>
          <w:rFonts w:asciiTheme="minorHAnsi" w:eastAsia="Calibri" w:hAnsiTheme="minorHAnsi" w:cstheme="minorHAnsi"/>
          <w:b w:val="0"/>
          <w:i/>
          <w:sz w:val="20"/>
        </w:rPr>
        <w:t xml:space="preserve"> for </w:t>
      </w:r>
      <w:r w:rsidRPr="00D06BDF">
        <w:rPr>
          <w:rStyle w:val="elementdeftypeChar"/>
          <w:rFonts w:eastAsia="Calibri"/>
          <w:b w:val="0"/>
        </w:rPr>
        <w:t>&lt;spotweld/&gt;</w:t>
      </w:r>
      <w:bookmarkEnd w:id="602"/>
      <w:bookmarkEnd w:id="603"/>
      <w:bookmarkEnd w:id="604"/>
    </w:p>
    <w:p w14:paraId="2BAFF3CC"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&lt;spotweld</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rPr>
        <w:t xml:space="preserve"> element</w:t>
      </w:r>
      <w:r w:rsidRPr="00226A3F">
        <w:rPr>
          <w:rFonts w:ascii="Courier New" w:hAnsi="Courier New" w:cs="Courier New"/>
          <w:b/>
          <w:i/>
          <w:sz w:val="20"/>
          <w:szCs w:val="18"/>
        </w:rPr>
        <w:t xml:space="preserve"> </w:t>
      </w:r>
      <w:r w:rsidRPr="00226A3F">
        <w:rPr>
          <w:rFonts w:ascii="Courier New" w:hAnsi="Courier New" w:cs="Courier New"/>
          <w:b/>
          <w:i/>
          <w:sz w:val="18"/>
          <w:szCs w:val="18"/>
        </w:rPr>
        <w:t>diameter:</w:t>
      </w:r>
      <w:r w:rsidRPr="00226A3F">
        <w:t xml:space="preserve"> </w:t>
      </w:r>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FC68DB" w:rsidRPr="00226A3F" w14:paraId="16C3833C" w14:textId="77777777" w:rsidTr="00FC68DB">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289EB8" w14:textId="77777777" w:rsidR="00FC68DB" w:rsidRPr="00226A3F" w:rsidRDefault="00FC68DB" w:rsidP="00B202D2">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5DC8DD" w14:textId="77777777" w:rsidR="00FC68DB" w:rsidRPr="00226A3F" w:rsidRDefault="00FC68DB" w:rsidP="00B202D2">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EFC630" w14:textId="77777777" w:rsidR="00FC68DB" w:rsidRPr="00226A3F" w:rsidRDefault="00FC68DB" w:rsidP="00B202D2">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92FB9A" w14:textId="77777777" w:rsidR="00FC68DB" w:rsidRPr="00226A3F" w:rsidRDefault="00FC68DB" w:rsidP="00B202D2">
            <w:pPr>
              <w:keepNext/>
              <w:rPr>
                <w:b/>
                <w:i/>
              </w:rPr>
            </w:pPr>
            <w:r>
              <w:rPr>
                <w:b/>
                <w:i/>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CB0674" w14:textId="77777777" w:rsidR="00FC68DB" w:rsidRPr="00226A3F" w:rsidRDefault="00FC68DB" w:rsidP="00B202D2">
            <w:pPr>
              <w:keepNext/>
              <w:rPr>
                <w:b/>
                <w:i/>
              </w:rPr>
            </w:pPr>
            <w:r w:rsidRPr="00226A3F">
              <w:rPr>
                <w:b/>
                <w:i/>
              </w:rPr>
              <w:t>Constraint</w:t>
            </w:r>
          </w:p>
        </w:tc>
      </w:tr>
      <w:tr w:rsidR="00FC68DB" w:rsidRPr="00226A3F" w14:paraId="175E8217" w14:textId="77777777" w:rsidTr="00FC68DB">
        <w:trPr>
          <w:jc w:val="center"/>
        </w:trPr>
        <w:tc>
          <w:tcPr>
            <w:tcW w:w="1418" w:type="dxa"/>
            <w:shd w:val="clear" w:color="auto" w:fill="auto"/>
          </w:tcPr>
          <w:p w14:paraId="658E5F46" w14:textId="77777777" w:rsidR="00FC68DB" w:rsidRPr="00226A3F" w:rsidRDefault="00FC68DB" w:rsidP="00B202D2">
            <w:pPr>
              <w:rPr>
                <w:sz w:val="20"/>
                <w:szCs w:val="20"/>
              </w:rPr>
            </w:pPr>
            <w:r w:rsidRPr="00226A3F">
              <w:rPr>
                <w:sz w:val="20"/>
                <w:szCs w:val="20"/>
              </w:rPr>
              <w:t>diameter</w:t>
            </w:r>
          </w:p>
        </w:tc>
        <w:tc>
          <w:tcPr>
            <w:tcW w:w="1559" w:type="dxa"/>
            <w:shd w:val="clear" w:color="auto" w:fill="auto"/>
          </w:tcPr>
          <w:p w14:paraId="21E9EF67" w14:textId="77777777" w:rsidR="00FC68DB" w:rsidRPr="00226A3F" w:rsidRDefault="00FC68DB" w:rsidP="00B202D2">
            <w:pPr>
              <w:rPr>
                <w:sz w:val="20"/>
                <w:szCs w:val="20"/>
              </w:rPr>
            </w:pPr>
            <w:r w:rsidRPr="00226A3F">
              <w:rPr>
                <w:sz w:val="20"/>
                <w:szCs w:val="20"/>
              </w:rPr>
              <w:t>Floating point</w:t>
            </w:r>
          </w:p>
        </w:tc>
        <w:tc>
          <w:tcPr>
            <w:tcW w:w="1559" w:type="dxa"/>
          </w:tcPr>
          <w:p w14:paraId="2691F645" w14:textId="77777777" w:rsidR="00FC68DB" w:rsidRPr="00226A3F" w:rsidRDefault="00FC68DB" w:rsidP="00B202D2">
            <w:pPr>
              <w:rPr>
                <w:sz w:val="20"/>
                <w:szCs w:val="20"/>
              </w:rPr>
            </w:pPr>
            <w:r w:rsidRPr="00226A3F">
              <w:rPr>
                <w:sz w:val="20"/>
                <w:szCs w:val="20"/>
              </w:rPr>
              <w:t>&gt; 0.0</w:t>
            </w:r>
          </w:p>
        </w:tc>
        <w:tc>
          <w:tcPr>
            <w:tcW w:w="1276" w:type="dxa"/>
            <w:shd w:val="clear" w:color="auto" w:fill="auto"/>
          </w:tcPr>
          <w:p w14:paraId="48A18337" w14:textId="77777777" w:rsidR="00FC68DB" w:rsidRPr="00226A3F" w:rsidRDefault="00FC68DB" w:rsidP="00B202D2">
            <w:pPr>
              <w:rPr>
                <w:sz w:val="20"/>
                <w:szCs w:val="20"/>
              </w:rPr>
            </w:pPr>
            <w:r w:rsidRPr="00226A3F">
              <w:rPr>
                <w:sz w:val="20"/>
                <w:szCs w:val="20"/>
              </w:rPr>
              <w:t>Optional</w:t>
            </w:r>
          </w:p>
        </w:tc>
        <w:tc>
          <w:tcPr>
            <w:tcW w:w="3118" w:type="dxa"/>
            <w:shd w:val="clear" w:color="auto" w:fill="auto"/>
          </w:tcPr>
          <w:p w14:paraId="7733C020" w14:textId="77777777" w:rsidR="00FC68DB" w:rsidRPr="00226A3F" w:rsidRDefault="00FC68DB" w:rsidP="00B202D2">
            <w:pPr>
              <w:rPr>
                <w:sz w:val="20"/>
                <w:szCs w:val="20"/>
              </w:rPr>
            </w:pPr>
            <w:r w:rsidRPr="00226A3F">
              <w:rPr>
                <w:sz w:val="20"/>
                <w:szCs w:val="20"/>
              </w:rPr>
              <w:t>-</w:t>
            </w:r>
          </w:p>
        </w:tc>
      </w:tr>
      <w:tr w:rsidR="00FC68DB" w:rsidRPr="00226A3F" w14:paraId="10F208AB" w14:textId="77777777" w:rsidTr="00FC68DB">
        <w:trPr>
          <w:jc w:val="center"/>
        </w:trPr>
        <w:tc>
          <w:tcPr>
            <w:tcW w:w="1418" w:type="dxa"/>
            <w:shd w:val="clear" w:color="auto" w:fill="auto"/>
          </w:tcPr>
          <w:p w14:paraId="1FB16694" w14:textId="77777777" w:rsidR="00FC68DB" w:rsidRPr="00226A3F" w:rsidRDefault="00FC68DB" w:rsidP="00D613A8">
            <w:pPr>
              <w:keepNext/>
              <w:rPr>
                <w:sz w:val="20"/>
                <w:szCs w:val="20"/>
              </w:rPr>
            </w:pPr>
            <w:r w:rsidRPr="00137032">
              <w:rPr>
                <w:sz w:val="20"/>
                <w:szCs w:val="20"/>
              </w:rPr>
              <w:lastRenderedPageBreak/>
              <w:t>technology</w:t>
            </w:r>
          </w:p>
        </w:tc>
        <w:tc>
          <w:tcPr>
            <w:tcW w:w="1559" w:type="dxa"/>
            <w:shd w:val="clear" w:color="auto" w:fill="auto"/>
          </w:tcPr>
          <w:p w14:paraId="73B8F469" w14:textId="77777777" w:rsidR="00FC68DB" w:rsidRPr="00226A3F" w:rsidRDefault="00FC68DB" w:rsidP="00D613A8">
            <w:pPr>
              <w:keepNext/>
              <w:rPr>
                <w:sz w:val="20"/>
                <w:szCs w:val="20"/>
              </w:rPr>
            </w:pPr>
            <w:r w:rsidRPr="00137032">
              <w:rPr>
                <w:sz w:val="20"/>
                <w:szCs w:val="20"/>
              </w:rPr>
              <w:t>Selection</w:t>
            </w:r>
          </w:p>
        </w:tc>
        <w:tc>
          <w:tcPr>
            <w:tcW w:w="1559" w:type="dxa"/>
          </w:tcPr>
          <w:p w14:paraId="19854646" w14:textId="77777777" w:rsidR="00FC68DB" w:rsidRPr="00226A3F" w:rsidRDefault="00FC68DB" w:rsidP="00D613A8">
            <w:pPr>
              <w:keepNext/>
              <w:rPr>
                <w:sz w:val="20"/>
                <w:szCs w:val="20"/>
              </w:rPr>
            </w:pPr>
            <w:r w:rsidRPr="007C0ECE">
              <w:rPr>
                <w:sz w:val="20"/>
                <w:szCs w:val="20"/>
              </w:rPr>
              <w:t xml:space="preserve">resistance, </w:t>
            </w:r>
            <w:r>
              <w:rPr>
                <w:sz w:val="20"/>
                <w:szCs w:val="20"/>
              </w:rPr>
              <w:br/>
            </w:r>
            <w:r w:rsidRPr="007C0ECE">
              <w:rPr>
                <w:sz w:val="20"/>
                <w:szCs w:val="20"/>
              </w:rPr>
              <w:t>laser</w:t>
            </w:r>
            <w:r>
              <w:rPr>
                <w:sz w:val="20"/>
                <w:szCs w:val="20"/>
              </w:rPr>
              <w:t>,</w:t>
            </w:r>
            <w:r w:rsidRPr="007C0ECE">
              <w:rPr>
                <w:sz w:val="20"/>
                <w:szCs w:val="20"/>
              </w:rPr>
              <w:t xml:space="preserve"> </w:t>
            </w:r>
            <w:r>
              <w:rPr>
                <w:sz w:val="20"/>
                <w:szCs w:val="20"/>
              </w:rPr>
              <w:br/>
            </w:r>
            <w:r w:rsidRPr="007C0ECE">
              <w:rPr>
                <w:sz w:val="20"/>
                <w:szCs w:val="20"/>
              </w:rPr>
              <w:t>projection</w:t>
            </w:r>
            <w:r>
              <w:rPr>
                <w:sz w:val="20"/>
                <w:szCs w:val="20"/>
              </w:rPr>
              <w:t xml:space="preserve">, </w:t>
            </w:r>
            <w:r>
              <w:rPr>
                <w:sz w:val="20"/>
                <w:szCs w:val="20"/>
              </w:rPr>
              <w:br/>
              <w:t xml:space="preserve">friction </w:t>
            </w:r>
          </w:p>
        </w:tc>
        <w:tc>
          <w:tcPr>
            <w:tcW w:w="1276" w:type="dxa"/>
            <w:shd w:val="clear" w:color="auto" w:fill="auto"/>
          </w:tcPr>
          <w:p w14:paraId="28E5B516" w14:textId="77777777" w:rsidR="00FC68DB" w:rsidRPr="00226A3F" w:rsidRDefault="00FC68DB" w:rsidP="00D613A8">
            <w:pPr>
              <w:keepNext/>
              <w:rPr>
                <w:sz w:val="20"/>
                <w:szCs w:val="20"/>
              </w:rPr>
            </w:pPr>
            <w:r w:rsidRPr="00137032">
              <w:rPr>
                <w:sz w:val="20"/>
                <w:szCs w:val="20"/>
              </w:rPr>
              <w:t>Optional</w:t>
            </w:r>
          </w:p>
        </w:tc>
        <w:tc>
          <w:tcPr>
            <w:tcW w:w="3118" w:type="dxa"/>
            <w:shd w:val="clear" w:color="auto" w:fill="auto"/>
          </w:tcPr>
          <w:p w14:paraId="0F60D5AD" w14:textId="77777777" w:rsidR="00FC68DB" w:rsidRPr="00226A3F" w:rsidRDefault="00FC68DB" w:rsidP="00D613A8">
            <w:pPr>
              <w:keepNext/>
              <w:rPr>
                <w:sz w:val="20"/>
                <w:szCs w:val="20"/>
              </w:rPr>
            </w:pPr>
            <w:r w:rsidRPr="00226A3F">
              <w:rPr>
                <w:sz w:val="20"/>
                <w:szCs w:val="20"/>
              </w:rPr>
              <w:t>-</w:t>
            </w:r>
          </w:p>
        </w:tc>
      </w:tr>
    </w:tbl>
    <w:p w14:paraId="30435227" w14:textId="3AE86F58" w:rsidR="00FC68DB" w:rsidRDefault="00FC68DB" w:rsidP="00B202D2">
      <w:pPr>
        <w:pStyle w:val="Beschriftung"/>
        <w:spacing w:before="120"/>
      </w:pPr>
      <w:bookmarkStart w:id="605" w:name="_Toc3566443"/>
      <w:bookmarkStart w:id="606" w:name="_Toc34747446"/>
      <w:bookmarkStart w:id="607" w:name="_Toc77095894"/>
      <w:r>
        <w:t xml:space="preserve">Table </w:t>
      </w:r>
      <w:r>
        <w:fldChar w:fldCharType="begin"/>
      </w:r>
      <w:r>
        <w:instrText xml:space="preserve"> SEQ Table \* ARABIC </w:instrText>
      </w:r>
      <w:r>
        <w:fldChar w:fldCharType="separate"/>
      </w:r>
      <w:r w:rsidR="008116BB">
        <w:rPr>
          <w:noProof/>
        </w:rPr>
        <w:t>36</w:t>
      </w:r>
      <w:r>
        <w:fldChar w:fldCharType="end"/>
      </w:r>
      <w:r>
        <w:t>: Attributes of element</w:t>
      </w:r>
      <w:r w:rsidRPr="00226A3F">
        <w:rPr>
          <w:rFonts w:ascii="Courier New" w:hAnsi="Courier New" w:cs="Courier New"/>
        </w:rPr>
        <w:t>&lt;spotweld</w:t>
      </w:r>
      <w:r>
        <w:rPr>
          <w:rFonts w:ascii="Courier New" w:hAnsi="Courier New" w:cs="Courier New"/>
        </w:rPr>
        <w:t>/</w:t>
      </w:r>
      <w:r w:rsidRPr="00226A3F">
        <w:rPr>
          <w:rFonts w:ascii="Courier New" w:hAnsi="Courier New" w:cs="Courier New"/>
        </w:rPr>
        <w:t>&gt;</w:t>
      </w:r>
      <w:bookmarkEnd w:id="605"/>
      <w:bookmarkEnd w:id="606"/>
      <w:bookmarkEnd w:id="607"/>
    </w:p>
    <w:p w14:paraId="21B36754" w14:textId="77777777" w:rsidR="00FC68DB" w:rsidRPr="007055D9" w:rsidRDefault="00FC68DB" w:rsidP="00B202D2">
      <w:pPr>
        <w:pStyle w:val="berschrift5"/>
      </w:pPr>
      <w:r w:rsidRPr="007055D9">
        <w:t xml:space="preserve">Attribute </w:t>
      </w:r>
      <w:r>
        <w:t>"</w:t>
      </w:r>
      <w:r w:rsidRPr="00ED1615">
        <w:rPr>
          <w:lang w:val="en-US"/>
        </w:rPr>
        <w:t>diameter</w:t>
      </w:r>
      <w:r>
        <w:t>"</w:t>
      </w:r>
    </w:p>
    <w:p w14:paraId="7A8FCE17" w14:textId="77777777" w:rsidR="00FC68DB" w:rsidRDefault="00FC68DB" w:rsidP="00B202D2">
      <w:pPr>
        <w:spacing w:before="120"/>
      </w:pPr>
      <w:r w:rsidRPr="00226A3F">
        <w:t xml:space="preserve">The diameter of a spotweld is specified by the attribute </w:t>
      </w:r>
      <w:r w:rsidRPr="00D06BDF">
        <w:rPr>
          <w:rStyle w:val="elementdeftypeChar"/>
          <w:rFonts w:eastAsia="Calibri"/>
        </w:rPr>
        <w:t>diameter</w:t>
      </w:r>
      <w:r w:rsidRPr="00226A3F">
        <w:t xml:space="preserve"> for the child element of </w:t>
      </w:r>
      <w:r w:rsidRPr="00226A3F">
        <w:rPr>
          <w:rFonts w:ascii="Courier New" w:hAnsi="Courier New" w:cs="Courier New"/>
          <w:b/>
          <w:i/>
          <w:sz w:val="18"/>
          <w:szCs w:val="18"/>
        </w:rPr>
        <w:t>&lt;connection_0d</w:t>
      </w:r>
      <w:r>
        <w:rPr>
          <w:rFonts w:ascii="Courier New" w:hAnsi="Courier New" w:cs="Courier New"/>
          <w:b/>
          <w:i/>
          <w:sz w:val="18"/>
          <w:szCs w:val="18"/>
        </w:rPr>
        <w:t>/</w:t>
      </w:r>
      <w:r w:rsidRPr="00226A3F">
        <w:rPr>
          <w:rFonts w:ascii="Courier New" w:hAnsi="Courier New" w:cs="Courier New"/>
          <w:b/>
          <w:i/>
          <w:sz w:val="18"/>
          <w:szCs w:val="18"/>
        </w:rPr>
        <w:t>&gt;</w:t>
      </w:r>
      <w:r w:rsidRPr="00226A3F">
        <w:t>.</w:t>
      </w:r>
    </w:p>
    <w:p w14:paraId="79E23A9E" w14:textId="77777777" w:rsidR="00FC68DB" w:rsidRPr="007055D9" w:rsidRDefault="00FC68DB" w:rsidP="00B202D2">
      <w:pPr>
        <w:pStyle w:val="berschrift5"/>
      </w:pPr>
      <w:r w:rsidRPr="007055D9">
        <w:t xml:space="preserve">Attribute </w:t>
      </w:r>
      <w:r>
        <w:t>"</w:t>
      </w:r>
      <w:r w:rsidRPr="007055D9">
        <w:t>technology</w:t>
      </w:r>
      <w:r>
        <w:t>"</w:t>
      </w:r>
    </w:p>
    <w:p w14:paraId="76EFBFBF" w14:textId="77777777" w:rsidR="00FC68DB" w:rsidRPr="007055D9" w:rsidRDefault="00FC68DB" w:rsidP="00B202D2">
      <w:r w:rsidRPr="007055D9">
        <w:t xml:space="preserve">The technology used to weld the connection can be specified for each of the </w:t>
      </w:r>
      <w:r>
        <w:t xml:space="preserve">spot </w:t>
      </w:r>
      <w:r w:rsidRPr="007055D9">
        <w:t>welds of a connection separately.</w:t>
      </w:r>
    </w:p>
    <w:p w14:paraId="669C086E" w14:textId="77777777" w:rsidR="00FC68DB" w:rsidRPr="007055D9" w:rsidRDefault="00FC68DB" w:rsidP="00B202D2">
      <w:r w:rsidRPr="007055D9">
        <w:t>This technology can be one of</w:t>
      </w:r>
    </w:p>
    <w:p w14:paraId="0AFC6285" w14:textId="77777777" w:rsidR="00FC68DB" w:rsidRPr="002E74A6" w:rsidRDefault="00FC68DB" w:rsidP="00BA04B6">
      <w:pPr>
        <w:pStyle w:val="Aufzhlungszeichen"/>
        <w:numPr>
          <w:ilvl w:val="0"/>
          <w:numId w:val="11"/>
        </w:numPr>
      </w:pPr>
      <w:r w:rsidRPr="002E74A6">
        <w:t>Resistance welding</w:t>
      </w:r>
    </w:p>
    <w:p w14:paraId="0F5C33C7" w14:textId="77777777" w:rsidR="00FC68DB" w:rsidRPr="002E74A6" w:rsidRDefault="00FC68DB" w:rsidP="00BA04B6">
      <w:pPr>
        <w:pStyle w:val="Aufzhlungszeichen"/>
        <w:numPr>
          <w:ilvl w:val="0"/>
          <w:numId w:val="11"/>
        </w:numPr>
      </w:pPr>
      <w:r>
        <w:t>Laser</w:t>
      </w:r>
      <w:r w:rsidRPr="002E74A6">
        <w:t xml:space="preserve"> welding</w:t>
      </w:r>
    </w:p>
    <w:p w14:paraId="5F3B1A41" w14:textId="77777777" w:rsidR="00FC68DB" w:rsidRDefault="00FC68DB" w:rsidP="00BA04B6">
      <w:pPr>
        <w:pStyle w:val="Aufzhlungszeichen"/>
        <w:numPr>
          <w:ilvl w:val="0"/>
          <w:numId w:val="11"/>
        </w:numPr>
      </w:pPr>
      <w:r>
        <w:t>Projection</w:t>
      </w:r>
      <w:r w:rsidRPr="002E74A6">
        <w:t xml:space="preserve"> welding </w:t>
      </w:r>
    </w:p>
    <w:p w14:paraId="796B1BF5" w14:textId="77777777" w:rsidR="00FC68DB" w:rsidRPr="002E74A6" w:rsidRDefault="00FC68DB" w:rsidP="00BA04B6">
      <w:pPr>
        <w:pStyle w:val="Aufzhlungszeichen"/>
        <w:numPr>
          <w:ilvl w:val="0"/>
          <w:numId w:val="11"/>
        </w:numPr>
      </w:pPr>
      <w:r>
        <w:t xml:space="preserve">Friction </w:t>
      </w:r>
      <w:r w:rsidRPr="002E74A6">
        <w:t>welding</w:t>
      </w:r>
      <w:r>
        <w:t xml:space="preserve"> </w:t>
      </w:r>
    </w:p>
    <w:p w14:paraId="1D1C78DF" w14:textId="77777777" w:rsidR="00FC68DB" w:rsidRPr="00D613A8" w:rsidRDefault="00FC68DB" w:rsidP="00B202D2">
      <w:pPr>
        <w:rPr>
          <w:rFonts w:cs="Calibri"/>
          <w:lang w:eastAsia="en-GB"/>
        </w:rPr>
      </w:pPr>
      <w:r w:rsidRPr="00D613A8">
        <w:rPr>
          <w:rFonts w:cs="Calibri"/>
          <w:lang w:eastAsia="en-GB"/>
        </w:rPr>
        <w:t xml:space="preserve">The element </w:t>
      </w:r>
      <w:r w:rsidRPr="00D613A8">
        <w:rPr>
          <w:rStyle w:val="elementdeftypeChar"/>
          <w:rFonts w:eastAsia="Calibri"/>
        </w:rPr>
        <w:t>&lt;spotweld/&gt;</w:t>
      </w:r>
      <w:r w:rsidRPr="00D613A8">
        <w:rPr>
          <w:rFonts w:ascii="Courier" w:hAnsi="Courier" w:cs="Courier"/>
          <w:b/>
          <w:bCs/>
          <w:i/>
          <w:iCs/>
          <w:sz w:val="18"/>
          <w:szCs w:val="18"/>
          <w:lang w:eastAsia="en-GB"/>
        </w:rPr>
        <w:t xml:space="preserve"> </w:t>
      </w:r>
      <w:r w:rsidRPr="00D613A8">
        <w:rPr>
          <w:rFonts w:cs="Calibri"/>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E1367D" w14:paraId="1FDF723F"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55C805" w14:textId="77777777" w:rsidR="00FC68DB" w:rsidRPr="00D613A8" w:rsidRDefault="00FC68DB" w:rsidP="00B202D2">
            <w:pPr>
              <w:keepNext/>
              <w:rPr>
                <w:b/>
                <w:i/>
              </w:rPr>
            </w:pPr>
            <w:r w:rsidRPr="00D613A8">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E74CD2" w14:textId="77777777" w:rsidR="00FC68DB" w:rsidRPr="00D613A8" w:rsidRDefault="00FC68DB" w:rsidP="00B202D2">
            <w:pPr>
              <w:keepNext/>
              <w:rPr>
                <w:b/>
                <w:i/>
              </w:rPr>
            </w:pPr>
            <w:r w:rsidRPr="00D613A8">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7AE86E" w14:textId="77777777" w:rsidR="00FC68DB" w:rsidRPr="00D613A8" w:rsidRDefault="00FC68DB" w:rsidP="00B202D2">
            <w:pPr>
              <w:keepNext/>
              <w:rPr>
                <w:b/>
                <w:i/>
              </w:rPr>
            </w:pPr>
            <w:r w:rsidRPr="00D613A8">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F33C37E" w14:textId="77777777" w:rsidR="00FC68DB" w:rsidRPr="00D613A8" w:rsidRDefault="00FC68DB" w:rsidP="00B202D2">
            <w:pPr>
              <w:keepNext/>
              <w:rPr>
                <w:b/>
                <w:i/>
              </w:rPr>
            </w:pPr>
            <w:r w:rsidRPr="00D613A8">
              <w:rPr>
                <w:b/>
                <w:i/>
              </w:rPr>
              <w:t>Constraint</w:t>
            </w:r>
          </w:p>
        </w:tc>
      </w:tr>
      <w:tr w:rsidR="00FC68DB" w:rsidRPr="00E1367D" w14:paraId="662714C5" w14:textId="77777777" w:rsidTr="00FC68DB">
        <w:trPr>
          <w:jc w:val="center"/>
        </w:trPr>
        <w:tc>
          <w:tcPr>
            <w:tcW w:w="2111" w:type="dxa"/>
            <w:shd w:val="clear" w:color="auto" w:fill="auto"/>
            <w:vAlign w:val="bottom"/>
          </w:tcPr>
          <w:p w14:paraId="5A2E9A93" w14:textId="77777777" w:rsidR="00FC68DB" w:rsidRPr="00D613A8" w:rsidRDefault="00FC68DB" w:rsidP="00B202D2">
            <w:pPr>
              <w:rPr>
                <w:sz w:val="20"/>
                <w:szCs w:val="20"/>
              </w:rPr>
            </w:pPr>
            <w:proofErr w:type="spellStart"/>
            <w:r w:rsidRPr="00D613A8">
              <w:rPr>
                <w:sz w:val="20"/>
                <w:szCs w:val="20"/>
              </w:rPr>
              <w:t>normal_direction</w:t>
            </w:r>
            <w:proofErr w:type="spellEnd"/>
          </w:p>
        </w:tc>
        <w:tc>
          <w:tcPr>
            <w:tcW w:w="1559" w:type="dxa"/>
            <w:shd w:val="clear" w:color="auto" w:fill="auto"/>
            <w:vAlign w:val="bottom"/>
          </w:tcPr>
          <w:p w14:paraId="48ECE260" w14:textId="77777777" w:rsidR="00FC68DB" w:rsidRPr="00D613A8" w:rsidRDefault="00FC68DB" w:rsidP="00B202D2">
            <w:pPr>
              <w:rPr>
                <w:sz w:val="20"/>
                <w:szCs w:val="20"/>
              </w:rPr>
            </w:pPr>
            <w:r w:rsidRPr="00D613A8">
              <w:rPr>
                <w:sz w:val="20"/>
                <w:szCs w:val="20"/>
              </w:rPr>
              <w:t>1</w:t>
            </w:r>
          </w:p>
        </w:tc>
        <w:tc>
          <w:tcPr>
            <w:tcW w:w="1276" w:type="dxa"/>
            <w:shd w:val="clear" w:color="auto" w:fill="auto"/>
            <w:vAlign w:val="bottom"/>
          </w:tcPr>
          <w:p w14:paraId="42B56912" w14:textId="77777777" w:rsidR="00FC68DB" w:rsidRPr="00D613A8" w:rsidRDefault="00FC68DB" w:rsidP="00B202D2">
            <w:pPr>
              <w:rPr>
                <w:sz w:val="20"/>
                <w:szCs w:val="20"/>
              </w:rPr>
            </w:pPr>
            <w:r w:rsidRPr="00D613A8">
              <w:rPr>
                <w:sz w:val="20"/>
                <w:szCs w:val="20"/>
              </w:rPr>
              <w:t>Optional</w:t>
            </w:r>
          </w:p>
        </w:tc>
        <w:tc>
          <w:tcPr>
            <w:tcW w:w="3526" w:type="dxa"/>
            <w:shd w:val="clear" w:color="auto" w:fill="auto"/>
            <w:vAlign w:val="bottom"/>
          </w:tcPr>
          <w:p w14:paraId="448CBC78" w14:textId="77777777" w:rsidR="00FC68DB" w:rsidRPr="00D613A8" w:rsidRDefault="00FC68DB" w:rsidP="00B202D2">
            <w:pPr>
              <w:rPr>
                <w:sz w:val="20"/>
                <w:szCs w:val="20"/>
              </w:rPr>
            </w:pPr>
            <w:r w:rsidRPr="00D613A8">
              <w:rPr>
                <w:sz w:val="20"/>
                <w:szCs w:val="20"/>
              </w:rPr>
              <w:t>-</w:t>
            </w:r>
          </w:p>
        </w:tc>
      </w:tr>
      <w:tr w:rsidR="00FC68DB" w:rsidRPr="00E1367D" w14:paraId="491341BA" w14:textId="77777777" w:rsidTr="00FC68DB">
        <w:trPr>
          <w:jc w:val="center"/>
        </w:trPr>
        <w:tc>
          <w:tcPr>
            <w:tcW w:w="2111" w:type="dxa"/>
            <w:shd w:val="clear" w:color="auto" w:fill="auto"/>
            <w:vAlign w:val="bottom"/>
          </w:tcPr>
          <w:p w14:paraId="0454A6DB" w14:textId="77777777" w:rsidR="00FC68DB" w:rsidRPr="00D613A8" w:rsidRDefault="00FC68DB" w:rsidP="00B202D2">
            <w:pPr>
              <w:rPr>
                <w:sz w:val="20"/>
                <w:szCs w:val="20"/>
              </w:rPr>
            </w:pPr>
            <w:proofErr w:type="spellStart"/>
            <w:r w:rsidRPr="00D613A8">
              <w:rPr>
                <w:sz w:val="20"/>
                <w:szCs w:val="20"/>
              </w:rPr>
              <w:t>tangential_direction</w:t>
            </w:r>
            <w:proofErr w:type="spellEnd"/>
          </w:p>
        </w:tc>
        <w:tc>
          <w:tcPr>
            <w:tcW w:w="1559" w:type="dxa"/>
            <w:shd w:val="clear" w:color="auto" w:fill="auto"/>
            <w:vAlign w:val="bottom"/>
          </w:tcPr>
          <w:p w14:paraId="3E91D881" w14:textId="77777777" w:rsidR="00FC68DB" w:rsidRPr="00D613A8" w:rsidRDefault="00FC68DB" w:rsidP="00B202D2">
            <w:pPr>
              <w:rPr>
                <w:sz w:val="20"/>
                <w:szCs w:val="20"/>
              </w:rPr>
            </w:pPr>
            <w:r w:rsidRPr="00D613A8">
              <w:rPr>
                <w:sz w:val="20"/>
                <w:szCs w:val="20"/>
              </w:rPr>
              <w:t>1</w:t>
            </w:r>
          </w:p>
        </w:tc>
        <w:tc>
          <w:tcPr>
            <w:tcW w:w="1276" w:type="dxa"/>
            <w:shd w:val="clear" w:color="auto" w:fill="auto"/>
            <w:vAlign w:val="bottom"/>
          </w:tcPr>
          <w:p w14:paraId="7C2BA87F" w14:textId="77777777" w:rsidR="00FC68DB" w:rsidRPr="00D613A8" w:rsidRDefault="00FC68DB" w:rsidP="00B202D2">
            <w:pPr>
              <w:rPr>
                <w:sz w:val="20"/>
                <w:szCs w:val="20"/>
              </w:rPr>
            </w:pPr>
            <w:r w:rsidRPr="00D613A8">
              <w:rPr>
                <w:sz w:val="20"/>
                <w:szCs w:val="20"/>
              </w:rPr>
              <w:t>Optional</w:t>
            </w:r>
          </w:p>
        </w:tc>
        <w:tc>
          <w:tcPr>
            <w:tcW w:w="3526" w:type="dxa"/>
            <w:shd w:val="clear" w:color="auto" w:fill="auto"/>
            <w:vAlign w:val="bottom"/>
          </w:tcPr>
          <w:p w14:paraId="31EC15F6" w14:textId="77777777" w:rsidR="00FC68DB" w:rsidRPr="00D613A8" w:rsidRDefault="00FC68DB" w:rsidP="00B202D2">
            <w:pPr>
              <w:rPr>
                <w:sz w:val="20"/>
                <w:szCs w:val="20"/>
              </w:rPr>
            </w:pPr>
            <w:r w:rsidRPr="00D613A8">
              <w:rPr>
                <w:sz w:val="20"/>
                <w:szCs w:val="20"/>
              </w:rPr>
              <w:t>-</w:t>
            </w:r>
          </w:p>
        </w:tc>
      </w:tr>
    </w:tbl>
    <w:p w14:paraId="02CD61BA" w14:textId="77755288" w:rsidR="00FC68DB" w:rsidRDefault="00FC68DB" w:rsidP="00B202D2">
      <w:pPr>
        <w:pStyle w:val="Beschriftung"/>
        <w:tabs>
          <w:tab w:val="center" w:pos="4535"/>
          <w:tab w:val="left" w:pos="7349"/>
        </w:tabs>
        <w:spacing w:before="120"/>
        <w:jc w:val="left"/>
        <w:rPr>
          <w:rStyle w:val="elementdeftypeChar"/>
          <w:rFonts w:eastAsia="Calibri"/>
          <w:b w:val="0"/>
        </w:rPr>
      </w:pPr>
      <w:r w:rsidRPr="00D613A8">
        <w:tab/>
      </w:r>
      <w:bookmarkStart w:id="608" w:name="_Toc77095895"/>
      <w:r w:rsidRPr="00D613A8">
        <w:t xml:space="preserve">Table </w:t>
      </w:r>
      <w:r w:rsidRPr="00D613A8">
        <w:fldChar w:fldCharType="begin"/>
      </w:r>
      <w:r w:rsidRPr="00D613A8">
        <w:instrText xml:space="preserve"> SEQ Table \* ARABIC </w:instrText>
      </w:r>
      <w:r w:rsidRPr="00D613A8">
        <w:fldChar w:fldCharType="separate"/>
      </w:r>
      <w:r w:rsidR="008116BB">
        <w:rPr>
          <w:noProof/>
        </w:rPr>
        <w:t>37</w:t>
      </w:r>
      <w:r w:rsidRPr="00D613A8">
        <w:fldChar w:fldCharType="end"/>
      </w:r>
      <w:r w:rsidRPr="00D613A8">
        <w:t xml:space="preserve">: Nested elements of element </w:t>
      </w:r>
      <w:r w:rsidRPr="00D613A8">
        <w:rPr>
          <w:rStyle w:val="elementdeftypeChar"/>
          <w:rFonts w:eastAsia="Calibri"/>
          <w:b w:val="0"/>
        </w:rPr>
        <w:t>&lt;spotweld/&gt;</w:t>
      </w:r>
      <w:bookmarkEnd w:id="608"/>
    </w:p>
    <w:p w14:paraId="1C2AD84A" w14:textId="77777777" w:rsidR="00FC68DB" w:rsidRDefault="00FC68DB" w:rsidP="00D613A8">
      <w:pPr>
        <w:pStyle w:val="Example"/>
        <w:spacing w:before="120"/>
      </w:pPr>
    </w:p>
    <w:p w14:paraId="32B85FCF" w14:textId="77777777" w:rsidR="00FC68DB" w:rsidRPr="00D613A8" w:rsidRDefault="00FC68DB" w:rsidP="00B202D2">
      <w:pPr>
        <w:pStyle w:val="Example"/>
        <w:keepNext/>
        <w:spacing w:before="120"/>
        <w:rPr>
          <w:sz w:val="24"/>
          <w:szCs w:val="24"/>
        </w:rPr>
      </w:pPr>
      <w:r w:rsidRPr="00D613A8">
        <w:rPr>
          <w:sz w:val="24"/>
          <w:szCs w:val="24"/>
        </w:rPr>
        <w:t xml:space="preserve">Example: </w:t>
      </w:r>
    </w:p>
    <w:p w14:paraId="66405945" w14:textId="77777777" w:rsidR="00FC68DB" w:rsidRPr="00226A3F" w:rsidRDefault="00FC68DB" w:rsidP="00B202D2">
      <w:pPr>
        <w:pStyle w:val="XMLCode"/>
        <w:keepNext/>
      </w:pPr>
    </w:p>
    <w:p w14:paraId="4DAD9A6F" w14:textId="77777777" w:rsidR="00FC68DB" w:rsidRPr="00226A3F" w:rsidRDefault="00FC68DB" w:rsidP="00B202D2">
      <w:pPr>
        <w:pStyle w:val="XMLCode"/>
        <w:keepNext/>
      </w:pPr>
      <w:r w:rsidRPr="00226A3F">
        <w:t>&lt;connection_0d label=</w:t>
      </w:r>
      <w:r>
        <w:t>"SPOT</w:t>
      </w:r>
      <w:r w:rsidRPr="00226A3F">
        <w:t>_</w:t>
      </w:r>
      <w:r>
        <w:t>L</w:t>
      </w:r>
      <w:r w:rsidRPr="00226A3F">
        <w:t>eft_Gh_2123921</w:t>
      </w:r>
      <w:r>
        <w:t>"</w:t>
      </w:r>
      <w:r w:rsidRPr="00226A3F">
        <w:t>&gt;</w:t>
      </w:r>
    </w:p>
    <w:p w14:paraId="180A8385" w14:textId="77777777" w:rsidR="00FC68DB" w:rsidRPr="00226A3F" w:rsidRDefault="00FC68DB" w:rsidP="00B202D2">
      <w:pPr>
        <w:pStyle w:val="XMLCode"/>
        <w:keepNext/>
        <w:rPr>
          <w:b/>
          <w:color w:val="0070C0"/>
        </w:rPr>
      </w:pPr>
      <w:r w:rsidRPr="00226A3F">
        <w:t xml:space="preserve">    </w:t>
      </w:r>
      <w:r w:rsidRPr="00226A3F">
        <w:rPr>
          <w:b/>
          <w:color w:val="0070C0"/>
        </w:rPr>
        <w:t>&lt;spotweld diameter=</w:t>
      </w:r>
      <w:r>
        <w:rPr>
          <w:b/>
          <w:color w:val="0070C0"/>
        </w:rPr>
        <w:t>"</w:t>
      </w:r>
      <w:r w:rsidRPr="00226A3F">
        <w:rPr>
          <w:b/>
          <w:color w:val="0070C0"/>
        </w:rPr>
        <w:t>5.0</w:t>
      </w:r>
      <w:r>
        <w:rPr>
          <w:b/>
          <w:color w:val="0070C0"/>
        </w:rPr>
        <w:t>"</w:t>
      </w:r>
      <w:r w:rsidRPr="00226A3F">
        <w:rPr>
          <w:b/>
          <w:color w:val="0070C0"/>
        </w:rPr>
        <w:t>/&gt;</w:t>
      </w:r>
    </w:p>
    <w:p w14:paraId="66644E12" w14:textId="77777777" w:rsidR="00FC68DB" w:rsidRPr="00226A3F" w:rsidRDefault="00FC68DB" w:rsidP="00B202D2">
      <w:pPr>
        <w:pStyle w:val="XMLCode"/>
        <w:keepNext/>
      </w:pPr>
      <w:r w:rsidRPr="00226A3F">
        <w:t xml:space="preserve">    &lt;loc&gt; 1645.83 821.145 616.585 &lt;/loc&gt;</w:t>
      </w:r>
    </w:p>
    <w:p w14:paraId="3113F0B1" w14:textId="77777777" w:rsidR="00FC68DB" w:rsidRPr="00226A3F" w:rsidRDefault="00FC68DB" w:rsidP="00B202D2">
      <w:pPr>
        <w:pStyle w:val="XMLCode"/>
        <w:keepNext/>
      </w:pPr>
      <w:r w:rsidRPr="00226A3F">
        <w:t xml:space="preserve">    &lt;appdata&gt;</w:t>
      </w:r>
    </w:p>
    <w:p w14:paraId="65057C35" w14:textId="77777777" w:rsidR="00FC68DB" w:rsidRPr="00226A3F" w:rsidRDefault="00FC68DB" w:rsidP="00B202D2">
      <w:pPr>
        <w:pStyle w:val="XMLCode"/>
        <w:keepNext/>
      </w:pPr>
      <w:r w:rsidRPr="00226A3F">
        <w:t xml:space="preserve">        ...</w:t>
      </w:r>
    </w:p>
    <w:p w14:paraId="1E7AE927" w14:textId="77777777" w:rsidR="00FC68DB" w:rsidRPr="00226A3F" w:rsidRDefault="00FC68DB" w:rsidP="00B202D2">
      <w:pPr>
        <w:pStyle w:val="XMLCode"/>
        <w:keepNext/>
      </w:pPr>
      <w:r w:rsidRPr="00226A3F">
        <w:t xml:space="preserve">    &lt;/appdata&gt;</w:t>
      </w:r>
    </w:p>
    <w:p w14:paraId="6C4F4638" w14:textId="77777777" w:rsidR="00FC68DB" w:rsidRPr="00226A3F" w:rsidRDefault="00FC68DB" w:rsidP="00B202D2">
      <w:pPr>
        <w:pStyle w:val="XMLCode"/>
        <w:keepNext/>
      </w:pPr>
      <w:r w:rsidRPr="00226A3F">
        <w:t>&lt;/connection_0d&gt;</w:t>
      </w:r>
    </w:p>
    <w:p w14:paraId="3845D65E" w14:textId="77777777" w:rsidR="00FC68DB" w:rsidRPr="00226A3F" w:rsidRDefault="00FC68DB" w:rsidP="00B202D2">
      <w:pPr>
        <w:pStyle w:val="XMLCode"/>
      </w:pPr>
    </w:p>
    <w:p w14:paraId="6A3DB015" w14:textId="77777777" w:rsidR="00FC68DB" w:rsidRPr="007055D9" w:rsidRDefault="00FC68DB" w:rsidP="00B202D2">
      <w:pPr>
        <w:pStyle w:val="berschrift2"/>
      </w:pPr>
      <w:bookmarkStart w:id="609" w:name="_Toc3556976"/>
      <w:bookmarkStart w:id="610" w:name="_Toc34747226"/>
      <w:bookmarkStart w:id="611" w:name="_Toc77102041"/>
      <w:bookmarkStart w:id="612" w:name="_Toc86863822"/>
      <w:r w:rsidRPr="007055D9">
        <w:t>Robscans</w:t>
      </w:r>
      <w:bookmarkEnd w:id="609"/>
      <w:bookmarkEnd w:id="610"/>
      <w:bookmarkEnd w:id="611"/>
      <w:bookmarkEnd w:id="612"/>
    </w:p>
    <w:bookmarkEnd w:id="435"/>
    <w:bookmarkEnd w:id="436"/>
    <w:p w14:paraId="5B9910F6" w14:textId="77777777" w:rsidR="00FC68DB" w:rsidRPr="00226A3F" w:rsidRDefault="00FC68DB" w:rsidP="00B202D2">
      <w:r w:rsidRPr="00226A3F">
        <w:t>A Robscan is a pattern of arbitrary shape, drawn onto the flange partners by a laser optic. Such a shape has a length and width significantly larger than the diameter of the laser focus. The laser beam defines a local z-axis and is assumed to be perpendicular to the flange partners. However, the pattern can be rotated around this z-axis, and it can be mirrored at its x-axis. This is depicted in following figure:</w:t>
      </w:r>
    </w:p>
    <w:p w14:paraId="1A2C8676" w14:textId="77777777" w:rsidR="00FC68DB" w:rsidRPr="00226A3F" w:rsidRDefault="00FC68DB" w:rsidP="00B202D2">
      <w:pPr>
        <w:keepNext/>
        <w:jc w:val="center"/>
      </w:pPr>
      <w:r>
        <w:rPr>
          <w:noProof/>
          <w:lang w:val="en-US"/>
        </w:rPr>
        <w:lastRenderedPageBreak/>
        <w:drawing>
          <wp:inline distT="0" distB="0" distL="0" distR="0" wp14:anchorId="5144DAB3" wp14:editId="5986D845">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75"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392F0F38" w14:textId="006EA067" w:rsidR="00FC68DB" w:rsidRPr="00226A3F" w:rsidRDefault="00FC68DB" w:rsidP="00B202D2">
      <w:pPr>
        <w:pStyle w:val="Beschriftung"/>
      </w:pPr>
      <w:bookmarkStart w:id="613" w:name="_Ref401160011"/>
      <w:bookmarkStart w:id="614" w:name="_Toc413359628"/>
      <w:bookmarkStart w:id="615" w:name="_Toc3557087"/>
      <w:bookmarkStart w:id="616" w:name="_Toc34747338"/>
      <w:bookmarkStart w:id="617" w:name="_Toc76030529"/>
      <w:bookmarkStart w:id="618" w:name="_Toc86863485"/>
      <w:bookmarkStart w:id="619" w:name="_Toc86863574"/>
      <w:r w:rsidRPr="00226A3F">
        <w:t xml:space="preserve">Figure </w:t>
      </w:r>
      <w:r>
        <w:fldChar w:fldCharType="begin"/>
      </w:r>
      <w:r>
        <w:instrText xml:space="preserve"> SEQ Figure \* ARABIC </w:instrText>
      </w:r>
      <w:r>
        <w:fldChar w:fldCharType="separate"/>
      </w:r>
      <w:r w:rsidR="008116BB">
        <w:rPr>
          <w:noProof/>
        </w:rPr>
        <w:t>8</w:t>
      </w:r>
      <w:r>
        <w:fldChar w:fldCharType="end"/>
      </w:r>
      <w:bookmarkEnd w:id="613"/>
      <w:r w:rsidRPr="00226A3F">
        <w:t xml:space="preserve">: Robscans with </w:t>
      </w:r>
      <w:r>
        <w:t>D</w:t>
      </w:r>
      <w:r w:rsidRPr="00226A3F">
        <w:t xml:space="preserve">ifferent </w:t>
      </w:r>
      <w:r>
        <w:t>R</w:t>
      </w:r>
      <w:r w:rsidRPr="00226A3F">
        <w:t xml:space="preserve">otation </w:t>
      </w:r>
      <w:r>
        <w:t>A</w:t>
      </w:r>
      <w:r w:rsidRPr="00226A3F">
        <w:t xml:space="preserve">ngles; </w:t>
      </w:r>
      <w:r>
        <w:t>T</w:t>
      </w:r>
      <w:r w:rsidRPr="00226A3F">
        <w:t xml:space="preserve">wo of them </w:t>
      </w:r>
      <w:r>
        <w:t>M</w:t>
      </w:r>
      <w:r w:rsidRPr="00226A3F">
        <w:t>irrored</w:t>
      </w:r>
      <w:bookmarkEnd w:id="614"/>
      <w:bookmarkEnd w:id="615"/>
      <w:bookmarkEnd w:id="616"/>
      <w:bookmarkEnd w:id="617"/>
      <w:bookmarkEnd w:id="618"/>
      <w:bookmarkEnd w:id="619"/>
    </w:p>
    <w:p w14:paraId="5D67B394" w14:textId="77777777" w:rsidR="00FC68DB" w:rsidRDefault="00FC68DB" w:rsidP="00B202D2">
      <w:r w:rsidRPr="00226A3F">
        <w:t xml:space="preserve">The pattern </w:t>
      </w:r>
      <w:r>
        <w:t xml:space="preserve">of the </w:t>
      </w:r>
      <w:r w:rsidRPr="00226A3F">
        <w:t xml:space="preserve">bottom left Robscan is oriented with no rotation and no mirroring with respect to its own coordinate system (yellow). The next instance has 30° rotation. The two Robscans, top right in the figure, have </w:t>
      </w:r>
      <w:r>
        <w:t xml:space="preserve">a </w:t>
      </w:r>
      <w:r w:rsidRPr="00226A3F">
        <w:t xml:space="preserve">mirrored pattern; the uppermost having again 30° rotation. </w:t>
      </w:r>
    </w:p>
    <w:p w14:paraId="6E61259B" w14:textId="77777777" w:rsidR="00FC68DB" w:rsidRDefault="00FC68DB" w:rsidP="00B202D2">
      <w:r>
        <w:t xml:space="preserve">There is a continuum of patterns for Robscans. Each one which shall be used at assembly line needs to be verified (by simulation plus test) in advance. This is expensive. Some implications are: </w:t>
      </w:r>
    </w:p>
    <w:p w14:paraId="1FEC9A48" w14:textId="77777777" w:rsidR="00FC68DB" w:rsidRDefault="00FC68DB" w:rsidP="00BA04B6">
      <w:pPr>
        <w:numPr>
          <w:ilvl w:val="0"/>
          <w:numId w:val="22"/>
        </w:numPr>
        <w:tabs>
          <w:tab w:val="clear" w:pos="403"/>
        </w:tabs>
        <w:spacing w:line="240" w:lineRule="auto"/>
        <w:ind w:left="709" w:hanging="349"/>
      </w:pPr>
      <w:r>
        <w:t xml:space="preserve">Companies regard this information to be their own intellectual property. </w:t>
      </w:r>
    </w:p>
    <w:p w14:paraId="52E77015" w14:textId="77777777" w:rsidR="00FC68DB" w:rsidRDefault="00FC68DB" w:rsidP="00BA04B6">
      <w:pPr>
        <w:numPr>
          <w:ilvl w:val="0"/>
          <w:numId w:val="22"/>
        </w:numPr>
        <w:tabs>
          <w:tab w:val="clear" w:pos="403"/>
        </w:tabs>
        <w:spacing w:line="240" w:lineRule="auto"/>
        <w:ind w:left="709" w:hanging="349"/>
      </w:pPr>
      <w:r>
        <w:t xml:space="preserve">A pattern must not simply be stretched etc. It would need a new validation. </w:t>
      </w:r>
    </w:p>
    <w:p w14:paraId="13C3AAC0" w14:textId="77777777" w:rsidR="00FC68DB" w:rsidRDefault="00FC68DB" w:rsidP="00BA04B6">
      <w:pPr>
        <w:numPr>
          <w:ilvl w:val="0"/>
          <w:numId w:val="22"/>
        </w:numPr>
        <w:tabs>
          <w:tab w:val="clear" w:pos="403"/>
        </w:tabs>
        <w:spacing w:line="240" w:lineRule="auto"/>
        <w:ind w:left="709" w:hanging="349"/>
      </w:pPr>
      <w:r>
        <w:t xml:space="preserve">Validated Robscan patterns are usually not part of distributions of FE processors. </w:t>
      </w:r>
    </w:p>
    <w:p w14:paraId="547A486A" w14:textId="111407F9" w:rsidR="00FC68DB" w:rsidRDefault="00FC68DB" w:rsidP="00BA04B6">
      <w:pPr>
        <w:numPr>
          <w:ilvl w:val="0"/>
          <w:numId w:val="22"/>
        </w:numPr>
        <w:tabs>
          <w:tab w:val="clear" w:pos="403"/>
        </w:tabs>
        <w:spacing w:line="240" w:lineRule="auto"/>
        <w:ind w:left="709" w:hanging="349"/>
      </w:pPr>
      <w:r>
        <w:t>However, subcontractors shall have access to the position and "bounding box" of the Robscan, e</w:t>
      </w:r>
      <w:r w:rsidR="0049420D">
        <w:t>. </w:t>
      </w:r>
      <w:r>
        <w:t>g.</w:t>
      </w:r>
    </w:p>
    <w:p w14:paraId="7238DAFA" w14:textId="77777777" w:rsidR="00FC68DB" w:rsidRDefault="00FC68DB" w:rsidP="00BA04B6">
      <w:pPr>
        <w:numPr>
          <w:ilvl w:val="0"/>
          <w:numId w:val="22"/>
        </w:numPr>
        <w:tabs>
          <w:tab w:val="clear" w:pos="403"/>
        </w:tabs>
        <w:spacing w:line="240" w:lineRule="auto"/>
        <w:ind w:left="709" w:hanging="349"/>
      </w:pPr>
      <w:r>
        <w:t xml:space="preserve">Hence, </w:t>
      </w:r>
      <w:r w:rsidRPr="00C10429">
        <w:t>χ</w:t>
      </w:r>
      <w:r w:rsidRPr="00226A3F">
        <w:t>MCF definition</w:t>
      </w:r>
      <w:r>
        <w:t xml:space="preserve"> shall contain some "abstract" data. </w:t>
      </w:r>
    </w:p>
    <w:p w14:paraId="0A35AC2C" w14:textId="77777777" w:rsidR="00FC68DB" w:rsidRDefault="00FC68DB" w:rsidP="00BA04B6">
      <w:pPr>
        <w:numPr>
          <w:ilvl w:val="0"/>
          <w:numId w:val="22"/>
        </w:numPr>
        <w:tabs>
          <w:tab w:val="clear" w:pos="403"/>
        </w:tabs>
        <w:spacing w:line="240" w:lineRule="auto"/>
        <w:ind w:left="709" w:hanging="349"/>
      </w:pPr>
      <w:r>
        <w:t>FE processors may address the danger of inconsistency by taking both levels of information from the same configuration file. So, it is at the responsibility of the companies’ admins to have consistent data in that file.</w:t>
      </w:r>
    </w:p>
    <w:p w14:paraId="481AD77F" w14:textId="77777777" w:rsidR="00FC68DB" w:rsidRDefault="00FC68DB" w:rsidP="00B202D2">
      <w:r>
        <w:t>Since t</w:t>
      </w:r>
      <w:r w:rsidRPr="00226A3F">
        <w:t>he exact shape of the Robscan pattern is 3</w:t>
      </w:r>
      <w:r w:rsidRPr="00261505">
        <w:rPr>
          <w:vertAlign w:val="superscript"/>
        </w:rPr>
        <w:t>rd</w:t>
      </w:r>
      <w:r w:rsidRPr="00226A3F">
        <w:t xml:space="preserve"> party intellectual property</w:t>
      </w:r>
      <w:r>
        <w:t>, it</w:t>
      </w:r>
      <w:r w:rsidRPr="00226A3F">
        <w:t xml:space="preserve"> cannot be part of </w:t>
      </w:r>
      <w:r w:rsidRPr="00C10429">
        <w:t>χ</w:t>
      </w:r>
      <w:r w:rsidRPr="00226A3F">
        <w:t xml:space="preserve">MCF definition. It is referred to by just a string </w:t>
      </w:r>
      <w:r>
        <w:t>attribute "</w:t>
      </w:r>
      <w:r w:rsidRPr="00226A3F">
        <w:t>pattern</w:t>
      </w:r>
      <w:r>
        <w:t>"</w:t>
      </w:r>
      <w:r w:rsidRPr="00226A3F">
        <w:t xml:space="preserve">. Possible values of attribute </w:t>
      </w:r>
      <w:r>
        <w:t>"</w:t>
      </w:r>
      <w:r w:rsidRPr="00226A3F">
        <w:t>pattern</w:t>
      </w:r>
      <w:r>
        <w:t>"</w:t>
      </w:r>
      <w:r w:rsidRPr="00226A3F">
        <w:t xml:space="preserve"> are </w:t>
      </w:r>
      <w:r w:rsidRPr="00261505">
        <w:rPr>
          <w:i/>
        </w:rPr>
        <w:t>not</w:t>
      </w:r>
      <w:r w:rsidRPr="00226A3F">
        <w:t xml:space="preserve"> subject of standard: In general, they are very OEM specific. However, to provide a minimum amount of information, width and length of the pattern are given by attributes </w:t>
      </w:r>
      <w:r>
        <w:t>"</w:t>
      </w:r>
      <w:proofErr w:type="spellStart"/>
      <w:r w:rsidRPr="00226A3F">
        <w:t>pattern_width</w:t>
      </w:r>
      <w:proofErr w:type="spellEnd"/>
      <w:r>
        <w:t>"</w:t>
      </w:r>
      <w:r w:rsidRPr="00226A3F">
        <w:t xml:space="preserve"> and </w:t>
      </w:r>
      <w:r>
        <w:t>"</w:t>
      </w:r>
      <w:proofErr w:type="spellStart"/>
      <w:r w:rsidRPr="00226A3F">
        <w:t>pattern_length</w:t>
      </w:r>
      <w:proofErr w:type="spellEnd"/>
      <w:r>
        <w:t>"</w:t>
      </w:r>
      <w:r w:rsidRPr="00226A3F">
        <w:t>.</w:t>
      </w:r>
      <w:r>
        <w:t xml:space="preserve"> </w:t>
      </w:r>
    </w:p>
    <w:p w14:paraId="48C9EFDD" w14:textId="77777777" w:rsidR="00FC68DB" w:rsidRDefault="00FC68DB" w:rsidP="00B202D2">
      <w:pPr>
        <w:rPr>
          <w:noProof/>
        </w:rPr>
      </w:pPr>
      <w:r w:rsidRPr="00226A3F">
        <w:t xml:space="preserve">A Robscan is denoted by an element </w:t>
      </w:r>
      <w:r>
        <w:rPr>
          <w:rFonts w:ascii="Courier New" w:hAnsi="Courier New" w:cs="Courier New"/>
          <w:b/>
          <w:bCs/>
          <w:i/>
          <w:sz w:val="18"/>
          <w:szCs w:val="18"/>
        </w:rPr>
        <w:t>&lt;</w:t>
      </w:r>
      <w:proofErr w:type="spellStart"/>
      <w:r>
        <w:rPr>
          <w:rFonts w:ascii="Courier New" w:hAnsi="Courier New" w:cs="Courier New"/>
          <w:b/>
          <w:bCs/>
          <w:i/>
          <w:sz w:val="18"/>
          <w:szCs w:val="18"/>
        </w:rPr>
        <w:t>robscan</w:t>
      </w:r>
      <w:proofErr w:type="spellEnd"/>
      <w:r>
        <w:rPr>
          <w:rFonts w:ascii="Courier New" w:hAnsi="Courier New" w:cs="Courier New"/>
          <w:b/>
          <w:bCs/>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w:t>
      </w:r>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FC68DB" w:rsidRPr="00226A3F" w14:paraId="042703D4" w14:textId="77777777" w:rsidTr="00FC68DB">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03CB21" w14:textId="77777777" w:rsidR="00FC68DB" w:rsidRPr="00226A3F" w:rsidRDefault="00FC68DB" w:rsidP="00B202D2">
            <w:pPr>
              <w:rPr>
                <w:b/>
                <w:i/>
              </w:rPr>
            </w:pPr>
            <w:r w:rsidRPr="00226A3F">
              <w:rPr>
                <w:b/>
                <w:i/>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945C4C" w14:textId="77777777" w:rsidR="00FC68DB" w:rsidRPr="00226A3F" w:rsidRDefault="00FC68DB" w:rsidP="00B202D2">
            <w:pPr>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5A901" w14:textId="77777777" w:rsidR="00FC68DB" w:rsidRPr="00226A3F" w:rsidRDefault="00FC68DB" w:rsidP="00B202D2">
            <w:pPr>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6513339" w14:textId="77777777" w:rsidR="00FC68DB" w:rsidRPr="00226A3F" w:rsidRDefault="00FC68DB" w:rsidP="00B202D2">
            <w:pPr>
              <w:rPr>
                <w:b/>
                <w:i/>
              </w:rPr>
            </w:pPr>
            <w:r w:rsidRPr="00A20C5C">
              <w:rPr>
                <w:b/>
                <w:i/>
              </w:rPr>
              <w:t>Constraint</w:t>
            </w:r>
            <w:r>
              <w:rPr>
                <w:b/>
                <w:i/>
              </w:rPr>
              <w:t xml:space="preserve"> / Remarks</w:t>
            </w:r>
          </w:p>
        </w:tc>
      </w:tr>
      <w:tr w:rsidR="00FC68DB" w:rsidRPr="00226A3F" w14:paraId="10F3834E" w14:textId="77777777" w:rsidTr="00FC68DB">
        <w:trPr>
          <w:jc w:val="center"/>
        </w:trPr>
        <w:tc>
          <w:tcPr>
            <w:tcW w:w="2552" w:type="dxa"/>
            <w:shd w:val="clear" w:color="auto" w:fill="auto"/>
            <w:vAlign w:val="bottom"/>
          </w:tcPr>
          <w:p w14:paraId="67CA81A1" w14:textId="77777777" w:rsidR="00FC68DB" w:rsidRPr="00226A3F" w:rsidRDefault="00FC68DB" w:rsidP="00B202D2">
            <w:pPr>
              <w:rPr>
                <w:sz w:val="20"/>
                <w:szCs w:val="20"/>
              </w:rPr>
            </w:pPr>
            <w:proofErr w:type="spellStart"/>
            <w:r>
              <w:rPr>
                <w:sz w:val="20"/>
                <w:szCs w:val="20"/>
              </w:rPr>
              <w:t>r</w:t>
            </w:r>
            <w:r w:rsidRPr="00226A3F">
              <w:rPr>
                <w:sz w:val="20"/>
                <w:szCs w:val="20"/>
              </w:rPr>
              <w:t>obscan</w:t>
            </w:r>
            <w:proofErr w:type="spellEnd"/>
          </w:p>
        </w:tc>
        <w:tc>
          <w:tcPr>
            <w:tcW w:w="1765" w:type="dxa"/>
            <w:shd w:val="clear" w:color="auto" w:fill="auto"/>
            <w:vAlign w:val="bottom"/>
          </w:tcPr>
          <w:p w14:paraId="5EDBDE5E" w14:textId="77777777" w:rsidR="00FC68DB" w:rsidRPr="00226A3F" w:rsidRDefault="00FC68DB" w:rsidP="00B202D2">
            <w:pPr>
              <w:rPr>
                <w:sz w:val="20"/>
                <w:szCs w:val="20"/>
              </w:rPr>
            </w:pPr>
            <w:r w:rsidRPr="00226A3F">
              <w:rPr>
                <w:sz w:val="20"/>
                <w:szCs w:val="20"/>
              </w:rPr>
              <w:t>1</w:t>
            </w:r>
          </w:p>
        </w:tc>
        <w:tc>
          <w:tcPr>
            <w:tcW w:w="1275" w:type="dxa"/>
            <w:shd w:val="clear" w:color="auto" w:fill="auto"/>
            <w:vAlign w:val="bottom"/>
          </w:tcPr>
          <w:p w14:paraId="33EEB708" w14:textId="77777777" w:rsidR="00FC68DB" w:rsidRPr="00226A3F" w:rsidRDefault="00FC68DB" w:rsidP="00B202D2">
            <w:pPr>
              <w:rPr>
                <w:sz w:val="20"/>
                <w:szCs w:val="20"/>
              </w:rPr>
            </w:pPr>
            <w:r w:rsidRPr="00226A3F">
              <w:rPr>
                <w:sz w:val="20"/>
                <w:szCs w:val="20"/>
              </w:rPr>
              <w:t>Optional</w:t>
            </w:r>
          </w:p>
        </w:tc>
        <w:tc>
          <w:tcPr>
            <w:tcW w:w="3321" w:type="dxa"/>
            <w:shd w:val="clear" w:color="auto" w:fill="auto"/>
            <w:vAlign w:val="bottom"/>
          </w:tcPr>
          <w:p w14:paraId="67F0838C" w14:textId="77777777" w:rsidR="00FC68DB" w:rsidRPr="00226A3F" w:rsidRDefault="00FC68DB" w:rsidP="00B202D2">
            <w:pPr>
              <w:rPr>
                <w:sz w:val="20"/>
                <w:szCs w:val="20"/>
              </w:rPr>
            </w:pPr>
            <w:r w:rsidRPr="00226A3F">
              <w:rPr>
                <w:sz w:val="20"/>
                <w:szCs w:val="20"/>
              </w:rPr>
              <w:t>-</w:t>
            </w:r>
          </w:p>
        </w:tc>
      </w:tr>
      <w:tr w:rsidR="00FC68DB" w:rsidRPr="00226A3F" w14:paraId="0E4C7140" w14:textId="77777777" w:rsidTr="00FC68DB">
        <w:trPr>
          <w:jc w:val="center"/>
        </w:trPr>
        <w:tc>
          <w:tcPr>
            <w:tcW w:w="2552" w:type="dxa"/>
            <w:shd w:val="clear" w:color="auto" w:fill="auto"/>
            <w:vAlign w:val="bottom"/>
          </w:tcPr>
          <w:p w14:paraId="6900FAF6" w14:textId="77777777" w:rsidR="00FC68DB" w:rsidRPr="00226A3F" w:rsidRDefault="00FC68DB" w:rsidP="00B202D2">
            <w:pPr>
              <w:rPr>
                <w:sz w:val="20"/>
                <w:szCs w:val="20"/>
              </w:rPr>
            </w:pPr>
            <w:proofErr w:type="spellStart"/>
            <w:r>
              <w:rPr>
                <w:sz w:val="20"/>
                <w:szCs w:val="20"/>
              </w:rPr>
              <w:t>l</w:t>
            </w:r>
            <w:r w:rsidRPr="00226A3F">
              <w:rPr>
                <w:sz w:val="20"/>
                <w:szCs w:val="20"/>
              </w:rPr>
              <w:t>oc</w:t>
            </w:r>
            <w:proofErr w:type="spellEnd"/>
          </w:p>
        </w:tc>
        <w:tc>
          <w:tcPr>
            <w:tcW w:w="1765" w:type="dxa"/>
            <w:shd w:val="clear" w:color="auto" w:fill="auto"/>
            <w:vAlign w:val="bottom"/>
          </w:tcPr>
          <w:p w14:paraId="65A88EF9" w14:textId="77777777" w:rsidR="00FC68DB" w:rsidRPr="00226A3F" w:rsidRDefault="00FC68DB" w:rsidP="00B202D2">
            <w:pPr>
              <w:rPr>
                <w:sz w:val="20"/>
                <w:szCs w:val="20"/>
              </w:rPr>
            </w:pPr>
            <w:r w:rsidRPr="00226A3F">
              <w:rPr>
                <w:sz w:val="20"/>
                <w:szCs w:val="20"/>
              </w:rPr>
              <w:t>1</w:t>
            </w:r>
          </w:p>
        </w:tc>
        <w:tc>
          <w:tcPr>
            <w:tcW w:w="1275" w:type="dxa"/>
            <w:shd w:val="clear" w:color="auto" w:fill="auto"/>
            <w:vAlign w:val="bottom"/>
          </w:tcPr>
          <w:p w14:paraId="0E81DDF9" w14:textId="77777777" w:rsidR="00FC68DB" w:rsidRPr="00226A3F" w:rsidRDefault="00FC68DB" w:rsidP="00B202D2">
            <w:pPr>
              <w:rPr>
                <w:sz w:val="20"/>
                <w:szCs w:val="20"/>
              </w:rPr>
            </w:pPr>
            <w:r w:rsidRPr="00226A3F">
              <w:rPr>
                <w:sz w:val="20"/>
                <w:szCs w:val="20"/>
              </w:rPr>
              <w:t>Required</w:t>
            </w:r>
          </w:p>
        </w:tc>
        <w:tc>
          <w:tcPr>
            <w:tcW w:w="3321" w:type="dxa"/>
            <w:shd w:val="clear" w:color="auto" w:fill="auto"/>
            <w:vAlign w:val="bottom"/>
          </w:tcPr>
          <w:p w14:paraId="272D4212" w14:textId="77777777" w:rsidR="00FC68DB" w:rsidRPr="00226A3F" w:rsidRDefault="00FC68DB" w:rsidP="00B202D2">
            <w:pPr>
              <w:rPr>
                <w:sz w:val="20"/>
                <w:szCs w:val="20"/>
              </w:rPr>
            </w:pPr>
            <w:r w:rsidRPr="00226A3F">
              <w:rPr>
                <w:sz w:val="20"/>
                <w:szCs w:val="20"/>
              </w:rPr>
              <w:t>-</w:t>
            </w:r>
          </w:p>
        </w:tc>
      </w:tr>
      <w:tr w:rsidR="00FC68DB" w:rsidRPr="00226A3F" w14:paraId="032BE531" w14:textId="77777777" w:rsidTr="00FC68DB">
        <w:trPr>
          <w:jc w:val="center"/>
        </w:trPr>
        <w:tc>
          <w:tcPr>
            <w:tcW w:w="2552" w:type="dxa"/>
            <w:shd w:val="clear" w:color="auto" w:fill="auto"/>
            <w:vAlign w:val="bottom"/>
          </w:tcPr>
          <w:p w14:paraId="25A16D62" w14:textId="77777777" w:rsidR="00FC68DB" w:rsidRPr="00226A3F" w:rsidRDefault="00FC68DB" w:rsidP="00B202D2">
            <w:pPr>
              <w:rPr>
                <w:sz w:val="20"/>
                <w:szCs w:val="20"/>
              </w:rPr>
            </w:pPr>
            <w:r>
              <w:rPr>
                <w:sz w:val="20"/>
                <w:szCs w:val="20"/>
              </w:rPr>
              <w:t>a</w:t>
            </w:r>
            <w:r w:rsidRPr="00226A3F">
              <w:rPr>
                <w:sz w:val="20"/>
                <w:szCs w:val="20"/>
              </w:rPr>
              <w:t>ppdata</w:t>
            </w:r>
          </w:p>
        </w:tc>
        <w:tc>
          <w:tcPr>
            <w:tcW w:w="1765" w:type="dxa"/>
            <w:shd w:val="clear" w:color="auto" w:fill="auto"/>
            <w:vAlign w:val="bottom"/>
          </w:tcPr>
          <w:p w14:paraId="3CEE06DE" w14:textId="77777777" w:rsidR="00FC68DB" w:rsidRPr="00226A3F" w:rsidRDefault="00FC68DB" w:rsidP="00B202D2">
            <w:pPr>
              <w:rPr>
                <w:sz w:val="20"/>
                <w:szCs w:val="20"/>
              </w:rPr>
            </w:pPr>
            <w:r w:rsidRPr="00226A3F">
              <w:rPr>
                <w:sz w:val="20"/>
                <w:szCs w:val="20"/>
              </w:rPr>
              <w:t>1</w:t>
            </w:r>
          </w:p>
        </w:tc>
        <w:tc>
          <w:tcPr>
            <w:tcW w:w="1275" w:type="dxa"/>
            <w:shd w:val="clear" w:color="auto" w:fill="auto"/>
            <w:vAlign w:val="bottom"/>
          </w:tcPr>
          <w:p w14:paraId="128A4A51" w14:textId="77777777" w:rsidR="00FC68DB" w:rsidRPr="00226A3F" w:rsidRDefault="00FC68DB" w:rsidP="00B202D2">
            <w:pPr>
              <w:rPr>
                <w:sz w:val="20"/>
                <w:szCs w:val="20"/>
              </w:rPr>
            </w:pPr>
            <w:r w:rsidRPr="00226A3F">
              <w:rPr>
                <w:sz w:val="20"/>
                <w:szCs w:val="20"/>
              </w:rPr>
              <w:t>Optional</w:t>
            </w:r>
          </w:p>
        </w:tc>
        <w:tc>
          <w:tcPr>
            <w:tcW w:w="3321" w:type="dxa"/>
            <w:shd w:val="clear" w:color="auto" w:fill="auto"/>
            <w:vAlign w:val="bottom"/>
          </w:tcPr>
          <w:p w14:paraId="5E51CCD5" w14:textId="77777777" w:rsidR="00FC68DB" w:rsidRPr="00226A3F" w:rsidRDefault="00FC68DB" w:rsidP="00B202D2">
            <w:pPr>
              <w:keepNext/>
              <w:rPr>
                <w:sz w:val="20"/>
                <w:szCs w:val="20"/>
              </w:rPr>
            </w:pPr>
            <w:r w:rsidRPr="00226A3F">
              <w:rPr>
                <w:sz w:val="20"/>
                <w:szCs w:val="20"/>
              </w:rPr>
              <w:t>-</w:t>
            </w:r>
          </w:p>
        </w:tc>
      </w:tr>
      <w:tr w:rsidR="00FC68DB" w:rsidRPr="00226A3F" w14:paraId="0E0D6C54" w14:textId="77777777" w:rsidTr="00FC68DB">
        <w:trPr>
          <w:jc w:val="center"/>
        </w:trPr>
        <w:tc>
          <w:tcPr>
            <w:tcW w:w="2552" w:type="dxa"/>
            <w:shd w:val="clear" w:color="auto" w:fill="auto"/>
            <w:vAlign w:val="bottom"/>
          </w:tcPr>
          <w:p w14:paraId="46044C29" w14:textId="77777777" w:rsidR="00FC68DB" w:rsidRPr="00226A3F" w:rsidRDefault="00FC68DB" w:rsidP="00B202D2">
            <w:pPr>
              <w:rPr>
                <w:sz w:val="20"/>
                <w:szCs w:val="20"/>
              </w:rPr>
            </w:pPr>
            <w:proofErr w:type="spellStart"/>
            <w:r>
              <w:rPr>
                <w:sz w:val="20"/>
                <w:szCs w:val="20"/>
              </w:rPr>
              <w:t>femdata</w:t>
            </w:r>
            <w:proofErr w:type="spellEnd"/>
          </w:p>
        </w:tc>
        <w:tc>
          <w:tcPr>
            <w:tcW w:w="1765" w:type="dxa"/>
            <w:shd w:val="clear" w:color="auto" w:fill="auto"/>
            <w:vAlign w:val="bottom"/>
          </w:tcPr>
          <w:p w14:paraId="2DEAA60D" w14:textId="77777777" w:rsidR="00FC68DB" w:rsidDel="009050D3" w:rsidRDefault="00FC68DB" w:rsidP="00B202D2">
            <w:pPr>
              <w:rPr>
                <w:sz w:val="20"/>
                <w:szCs w:val="20"/>
              </w:rPr>
            </w:pPr>
            <w:r>
              <w:rPr>
                <w:sz w:val="20"/>
                <w:szCs w:val="20"/>
              </w:rPr>
              <w:t>1</w:t>
            </w:r>
          </w:p>
        </w:tc>
        <w:tc>
          <w:tcPr>
            <w:tcW w:w="1275" w:type="dxa"/>
            <w:shd w:val="clear" w:color="auto" w:fill="auto"/>
            <w:vAlign w:val="bottom"/>
          </w:tcPr>
          <w:p w14:paraId="1DF11372" w14:textId="77777777" w:rsidR="00FC68DB" w:rsidRPr="00226A3F" w:rsidRDefault="00FC68DB" w:rsidP="00B202D2">
            <w:pPr>
              <w:rPr>
                <w:sz w:val="20"/>
                <w:szCs w:val="20"/>
              </w:rPr>
            </w:pPr>
            <w:r w:rsidRPr="00226A3F">
              <w:rPr>
                <w:sz w:val="20"/>
                <w:szCs w:val="20"/>
              </w:rPr>
              <w:t>Optional</w:t>
            </w:r>
          </w:p>
        </w:tc>
        <w:tc>
          <w:tcPr>
            <w:tcW w:w="3321" w:type="dxa"/>
            <w:shd w:val="clear" w:color="auto" w:fill="auto"/>
            <w:vAlign w:val="bottom"/>
          </w:tcPr>
          <w:p w14:paraId="4483C445" w14:textId="77777777" w:rsidR="00FC68DB" w:rsidRPr="00226A3F" w:rsidRDefault="00FC68DB" w:rsidP="00B202D2">
            <w:pPr>
              <w:keepNext/>
              <w:rPr>
                <w:sz w:val="20"/>
                <w:szCs w:val="20"/>
              </w:rPr>
            </w:pPr>
            <w:r>
              <w:rPr>
                <w:sz w:val="20"/>
                <w:szCs w:val="20"/>
              </w:rPr>
              <w:t>-</w:t>
            </w:r>
          </w:p>
        </w:tc>
      </w:tr>
      <w:tr w:rsidR="00FC68DB" w:rsidRPr="00226A3F" w14:paraId="33189F86" w14:textId="77777777" w:rsidTr="00FC68DB">
        <w:trPr>
          <w:jc w:val="center"/>
        </w:trPr>
        <w:tc>
          <w:tcPr>
            <w:tcW w:w="2552" w:type="dxa"/>
            <w:shd w:val="clear" w:color="auto" w:fill="auto"/>
          </w:tcPr>
          <w:p w14:paraId="34017D27" w14:textId="77777777" w:rsidR="00FC68DB" w:rsidRPr="00226A3F" w:rsidRDefault="00FC68DB" w:rsidP="00B202D2">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65" w:type="dxa"/>
            <w:shd w:val="clear" w:color="auto" w:fill="auto"/>
          </w:tcPr>
          <w:p w14:paraId="382B0235" w14:textId="77777777" w:rsidR="00FC68DB" w:rsidRPr="00226A3F" w:rsidRDefault="00FC68DB" w:rsidP="00B202D2">
            <w:pPr>
              <w:rPr>
                <w:sz w:val="20"/>
                <w:szCs w:val="20"/>
              </w:rPr>
            </w:pPr>
            <w:r>
              <w:rPr>
                <w:sz w:val="20"/>
                <w:szCs w:val="20"/>
              </w:rPr>
              <w:t>1</w:t>
            </w:r>
          </w:p>
        </w:tc>
        <w:tc>
          <w:tcPr>
            <w:tcW w:w="1275" w:type="dxa"/>
            <w:shd w:val="clear" w:color="auto" w:fill="auto"/>
          </w:tcPr>
          <w:p w14:paraId="65007834" w14:textId="77777777" w:rsidR="00FC68DB" w:rsidRPr="00226A3F" w:rsidRDefault="00FC68DB" w:rsidP="00B202D2">
            <w:pPr>
              <w:rPr>
                <w:sz w:val="20"/>
                <w:szCs w:val="20"/>
              </w:rPr>
            </w:pPr>
            <w:r>
              <w:rPr>
                <w:rFonts w:cs="Calibri"/>
                <w:sz w:val="20"/>
                <w:szCs w:val="20"/>
                <w:lang w:eastAsia="en-GB"/>
              </w:rPr>
              <w:t>Optional</w:t>
            </w:r>
          </w:p>
        </w:tc>
        <w:tc>
          <w:tcPr>
            <w:tcW w:w="3321" w:type="dxa"/>
            <w:shd w:val="clear" w:color="auto" w:fill="auto"/>
          </w:tcPr>
          <w:p w14:paraId="5E1051A2" w14:textId="5DC3005E" w:rsidR="00FC68DB" w:rsidRPr="00226A3F" w:rsidRDefault="00FC68DB" w:rsidP="00B202D2">
            <w:pPr>
              <w:keepNext/>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8116BB">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8116BB" w:rsidRPr="008116BB">
              <w:rPr>
                <w:sz w:val="20"/>
                <w:szCs w:val="20"/>
              </w:rPr>
              <w:t xml:space="preserve">Custom Attributes </w:t>
            </w:r>
            <w:r w:rsidR="008116BB" w:rsidRPr="007331A4">
              <w:t>list</w:t>
            </w:r>
            <w:r w:rsidRPr="0011095E">
              <w:rPr>
                <w:rFonts w:cs="Calibri"/>
                <w:sz w:val="20"/>
                <w:szCs w:val="20"/>
                <w:lang w:eastAsia="en-GB"/>
              </w:rPr>
              <w:fldChar w:fldCharType="end"/>
            </w:r>
          </w:p>
        </w:tc>
      </w:tr>
    </w:tbl>
    <w:p w14:paraId="52ACB231" w14:textId="558B6645" w:rsidR="00FC68DB" w:rsidRPr="00226A3F" w:rsidRDefault="00FC68DB" w:rsidP="00B202D2">
      <w:pPr>
        <w:pStyle w:val="Beschriftung"/>
        <w:spacing w:before="120"/>
      </w:pPr>
      <w:bookmarkStart w:id="620" w:name="_Toc3566444"/>
      <w:bookmarkStart w:id="621" w:name="_Toc34747447"/>
      <w:bookmarkStart w:id="622" w:name="_Toc77095896"/>
      <w:r>
        <w:t xml:space="preserve">Table </w:t>
      </w:r>
      <w:r>
        <w:fldChar w:fldCharType="begin"/>
      </w:r>
      <w:r>
        <w:instrText xml:space="preserve"> SEQ Table \* ARABIC </w:instrText>
      </w:r>
      <w:r>
        <w:fldChar w:fldCharType="separate"/>
      </w:r>
      <w:r w:rsidR="008116BB">
        <w:rPr>
          <w:noProof/>
        </w:rPr>
        <w:t>38</w:t>
      </w:r>
      <w:r>
        <w:fldChar w:fldCharType="end"/>
      </w:r>
      <w:r>
        <w:t>: Nested elements of</w:t>
      </w:r>
      <w:r w:rsidRPr="002D3000">
        <w:rPr>
          <w:rStyle w:val="elementdeftypeChar"/>
          <w:rFonts w:eastAsia="Calibri"/>
          <w:b w:val="0"/>
        </w:rPr>
        <w:t xml:space="preserve"> &lt;connection_0d/&gt;</w:t>
      </w:r>
      <w:r w:rsidRPr="00D06BDF">
        <w:rPr>
          <w:rStyle w:val="elementdeftypeChar"/>
          <w:rFonts w:asciiTheme="minorHAnsi" w:eastAsia="Calibri" w:hAnsiTheme="minorHAnsi" w:cstheme="minorHAnsi"/>
          <w:b w:val="0"/>
          <w:i/>
          <w:sz w:val="20"/>
        </w:rPr>
        <w:t xml:space="preserve"> for </w:t>
      </w:r>
      <w:r w:rsidRPr="00D06BDF">
        <w:rPr>
          <w:rStyle w:val="elementdeftypeChar"/>
          <w:rFonts w:eastAsia="Calibri"/>
          <w:b w:val="0"/>
        </w:rPr>
        <w:t>&lt;</w:t>
      </w:r>
      <w:proofErr w:type="spellStart"/>
      <w:r>
        <w:rPr>
          <w:rStyle w:val="elementdeftypeChar"/>
          <w:rFonts w:eastAsia="Calibri"/>
          <w:b w:val="0"/>
        </w:rPr>
        <w:t>robscan</w:t>
      </w:r>
      <w:proofErr w:type="spellEnd"/>
      <w:r w:rsidRPr="00D06BDF">
        <w:rPr>
          <w:rStyle w:val="elementdeftypeChar"/>
          <w:rFonts w:eastAsia="Calibri"/>
          <w:b w:val="0"/>
        </w:rPr>
        <w:t>/&gt;</w:t>
      </w:r>
      <w:bookmarkEnd w:id="620"/>
      <w:bookmarkEnd w:id="621"/>
      <w:bookmarkEnd w:id="622"/>
    </w:p>
    <w:p w14:paraId="463CEBD3" w14:textId="77777777" w:rsidR="00FC68DB" w:rsidRPr="00226A3F" w:rsidRDefault="00FC68DB" w:rsidP="00B202D2">
      <w:pPr>
        <w:keepNext/>
        <w:spacing w:before="120"/>
        <w:rPr>
          <w:rFonts w:cs="Courier New"/>
        </w:rPr>
      </w:pPr>
      <w:r w:rsidRPr="00226A3F">
        <w:lastRenderedPageBreak/>
        <w:t xml:space="preserve">XML specification of </w:t>
      </w:r>
      <w:r w:rsidRPr="00226A3F">
        <w:rPr>
          <w:rFonts w:ascii="Courier New" w:hAnsi="Courier New" w:cs="Courier New"/>
          <w:b/>
          <w:i/>
          <w:sz w:val="18"/>
          <w:szCs w:val="18"/>
        </w:rPr>
        <w:t>&lt;</w:t>
      </w:r>
      <w:proofErr w:type="spellStart"/>
      <w:r>
        <w:rPr>
          <w:rFonts w:ascii="Courier New" w:hAnsi="Courier New" w:cs="Courier New"/>
          <w:b/>
          <w:i/>
          <w:sz w:val="18"/>
          <w:szCs w:val="18"/>
        </w:rPr>
        <w:t>robscan</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 xml:space="preserve">element: </w:t>
      </w:r>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681"/>
        <w:gridCol w:w="1540"/>
        <w:gridCol w:w="1600"/>
        <w:gridCol w:w="1134"/>
        <w:gridCol w:w="3117"/>
      </w:tblGrid>
      <w:tr w:rsidR="00FC68DB" w:rsidRPr="0028002A" w14:paraId="1FEFDCA0" w14:textId="77777777" w:rsidTr="00FC68DB">
        <w:trPr>
          <w:cantSplit/>
          <w:tblHeader/>
          <w:jc w:val="center"/>
        </w:trPr>
        <w:tc>
          <w:tcPr>
            <w:tcW w:w="1681"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2A2FD851" w14:textId="77777777" w:rsidR="00FC68DB" w:rsidRPr="00A20C5C" w:rsidRDefault="00FC68DB" w:rsidP="00B202D2">
            <w:pPr>
              <w:keepNext/>
              <w:rPr>
                <w:b/>
                <w:i/>
              </w:rPr>
            </w:pPr>
            <w:r w:rsidRPr="00A20C5C">
              <w:rPr>
                <w:b/>
                <w:i/>
              </w:rPr>
              <w:t>Attributes</w:t>
            </w:r>
          </w:p>
        </w:tc>
        <w:tc>
          <w:tcPr>
            <w:tcW w:w="154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88A6D07" w14:textId="77777777" w:rsidR="00FC68DB" w:rsidRPr="00A20C5C" w:rsidRDefault="00FC68DB" w:rsidP="00B202D2">
            <w:pPr>
              <w:keepNext/>
              <w:rPr>
                <w:b/>
                <w:i/>
              </w:rPr>
            </w:pPr>
            <w:r w:rsidRPr="00A20C5C">
              <w:rPr>
                <w:b/>
                <w:i/>
              </w:rPr>
              <w:t>Type</w:t>
            </w:r>
          </w:p>
        </w:tc>
        <w:tc>
          <w:tcPr>
            <w:tcW w:w="160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85519A" w14:textId="77777777" w:rsidR="00FC68DB" w:rsidRPr="00A20C5C" w:rsidRDefault="00FC68DB" w:rsidP="00B202D2">
            <w:pPr>
              <w:keepNext/>
              <w:rPr>
                <w:b/>
                <w:i/>
              </w:rPr>
            </w:pPr>
            <w:r w:rsidRPr="00A20C5C">
              <w:rPr>
                <w:b/>
                <w:i/>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298534B" w14:textId="77777777" w:rsidR="00FC68DB" w:rsidRPr="00A20C5C" w:rsidRDefault="00FC68DB" w:rsidP="00B202D2">
            <w:pPr>
              <w:keepNext/>
              <w:rPr>
                <w:b/>
                <w:i/>
              </w:rPr>
            </w:pPr>
            <w:r>
              <w:rPr>
                <w:b/>
                <w:i/>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18C02FA0" w14:textId="77777777" w:rsidR="00FC68DB" w:rsidRPr="00A20C5C" w:rsidRDefault="00FC68DB" w:rsidP="00B202D2">
            <w:pPr>
              <w:keepNext/>
              <w:rPr>
                <w:b/>
                <w:i/>
              </w:rPr>
            </w:pPr>
            <w:r w:rsidRPr="00A20C5C">
              <w:rPr>
                <w:b/>
                <w:i/>
              </w:rPr>
              <w:t>Constraint</w:t>
            </w:r>
            <w:r>
              <w:rPr>
                <w:b/>
                <w:i/>
              </w:rPr>
              <w:t xml:space="preserve"> / Remarks</w:t>
            </w:r>
          </w:p>
        </w:tc>
      </w:tr>
      <w:tr w:rsidR="00FC68DB" w:rsidRPr="00A20C5C" w14:paraId="2F0CB10E" w14:textId="77777777" w:rsidTr="00FC68DB">
        <w:trPr>
          <w:cantSplit/>
          <w:jc w:val="center"/>
        </w:trPr>
        <w:tc>
          <w:tcPr>
            <w:tcW w:w="1681" w:type="dxa"/>
            <w:tcBorders>
              <w:top w:val="single" w:sz="4" w:space="0" w:color="auto"/>
              <w:bottom w:val="dotted" w:sz="4" w:space="0" w:color="auto"/>
            </w:tcBorders>
          </w:tcPr>
          <w:p w14:paraId="4FEFB540" w14:textId="77777777" w:rsidR="00FC68DB" w:rsidRPr="00A20C5C" w:rsidRDefault="00FC68DB" w:rsidP="00B202D2">
            <w:pPr>
              <w:rPr>
                <w:sz w:val="20"/>
                <w:szCs w:val="20"/>
              </w:rPr>
            </w:pPr>
            <w:r w:rsidRPr="00A20C5C">
              <w:rPr>
                <w:sz w:val="20"/>
                <w:szCs w:val="20"/>
              </w:rPr>
              <w:t>base</w:t>
            </w:r>
          </w:p>
        </w:tc>
        <w:tc>
          <w:tcPr>
            <w:tcW w:w="1540" w:type="dxa"/>
            <w:tcBorders>
              <w:top w:val="single" w:sz="4" w:space="0" w:color="auto"/>
              <w:bottom w:val="dotted" w:sz="4" w:space="0" w:color="auto"/>
            </w:tcBorders>
          </w:tcPr>
          <w:p w14:paraId="3A092AE6" w14:textId="77777777" w:rsidR="00FC68DB" w:rsidRPr="00A20C5C" w:rsidRDefault="00FC68DB" w:rsidP="00B202D2">
            <w:pPr>
              <w:rPr>
                <w:sz w:val="20"/>
                <w:szCs w:val="20"/>
              </w:rPr>
            </w:pPr>
            <w:r w:rsidRPr="00A20C5C">
              <w:rPr>
                <w:sz w:val="20"/>
                <w:szCs w:val="20"/>
              </w:rPr>
              <w:t xml:space="preserve">Integer </w:t>
            </w:r>
          </w:p>
        </w:tc>
        <w:tc>
          <w:tcPr>
            <w:tcW w:w="1600" w:type="dxa"/>
            <w:tcBorders>
              <w:top w:val="single" w:sz="4" w:space="0" w:color="auto"/>
              <w:bottom w:val="dotted" w:sz="4" w:space="0" w:color="auto"/>
            </w:tcBorders>
          </w:tcPr>
          <w:p w14:paraId="0CBF7A72" w14:textId="77777777" w:rsidR="00FC68DB" w:rsidRPr="00A20C5C" w:rsidRDefault="00FC68DB" w:rsidP="00B202D2">
            <w:pPr>
              <w:rPr>
                <w:sz w:val="20"/>
                <w:szCs w:val="20"/>
              </w:rPr>
            </w:pPr>
            <w:r w:rsidRPr="00A20C5C">
              <w:rPr>
                <w:sz w:val="20"/>
                <w:szCs w:val="20"/>
              </w:rPr>
              <w:t>&gt; 0</w:t>
            </w:r>
          </w:p>
        </w:tc>
        <w:tc>
          <w:tcPr>
            <w:tcW w:w="1134" w:type="dxa"/>
            <w:tcBorders>
              <w:top w:val="single" w:sz="4" w:space="0" w:color="auto"/>
              <w:bottom w:val="dotted" w:sz="4" w:space="0" w:color="auto"/>
            </w:tcBorders>
          </w:tcPr>
          <w:p w14:paraId="28C9266E" w14:textId="77777777" w:rsidR="00FC68DB" w:rsidRPr="00A20C5C" w:rsidRDefault="00FC68DB" w:rsidP="00B202D2">
            <w:pPr>
              <w:rPr>
                <w:sz w:val="20"/>
                <w:szCs w:val="20"/>
              </w:rPr>
            </w:pPr>
            <w:r w:rsidRPr="00A20C5C">
              <w:rPr>
                <w:sz w:val="20"/>
                <w:szCs w:val="20"/>
              </w:rPr>
              <w:t>Optional</w:t>
            </w:r>
          </w:p>
        </w:tc>
        <w:tc>
          <w:tcPr>
            <w:tcW w:w="3117" w:type="dxa"/>
            <w:tcBorders>
              <w:top w:val="single" w:sz="4" w:space="0" w:color="auto"/>
              <w:bottom w:val="dotted" w:sz="4" w:space="0" w:color="auto"/>
            </w:tcBorders>
          </w:tcPr>
          <w:p w14:paraId="47D41A95" w14:textId="77777777" w:rsidR="00FC68DB" w:rsidRPr="00A20C5C" w:rsidRDefault="00FC68DB" w:rsidP="00B202D2">
            <w:pPr>
              <w:rPr>
                <w:sz w:val="20"/>
                <w:szCs w:val="20"/>
              </w:rPr>
            </w:pPr>
            <w:r w:rsidRPr="00A20C5C">
              <w:rPr>
                <w:sz w:val="20"/>
                <w:szCs w:val="20"/>
              </w:rPr>
              <w:t>-</w:t>
            </w:r>
          </w:p>
        </w:tc>
      </w:tr>
      <w:tr w:rsidR="00FC68DB" w:rsidRPr="00A20C5C" w14:paraId="621486CA" w14:textId="77777777" w:rsidTr="00FC68DB">
        <w:trPr>
          <w:cantSplit/>
          <w:jc w:val="center"/>
        </w:trPr>
        <w:tc>
          <w:tcPr>
            <w:tcW w:w="1681" w:type="dxa"/>
            <w:tcBorders>
              <w:top w:val="dotted" w:sz="4" w:space="0" w:color="auto"/>
              <w:bottom w:val="dotted" w:sz="4" w:space="0" w:color="auto"/>
            </w:tcBorders>
          </w:tcPr>
          <w:p w14:paraId="14F12148" w14:textId="77777777" w:rsidR="00FC68DB" w:rsidRPr="00A20C5C" w:rsidRDefault="00FC68DB" w:rsidP="00B202D2">
            <w:pPr>
              <w:rPr>
                <w:sz w:val="20"/>
                <w:szCs w:val="20"/>
              </w:rPr>
            </w:pPr>
            <w:r w:rsidRPr="00A20C5C">
              <w:rPr>
                <w:sz w:val="20"/>
                <w:szCs w:val="20"/>
              </w:rPr>
              <w:t>pattern</w:t>
            </w:r>
          </w:p>
        </w:tc>
        <w:tc>
          <w:tcPr>
            <w:tcW w:w="1540" w:type="dxa"/>
            <w:tcBorders>
              <w:top w:val="dotted" w:sz="4" w:space="0" w:color="auto"/>
              <w:bottom w:val="dotted" w:sz="4" w:space="0" w:color="auto"/>
            </w:tcBorders>
          </w:tcPr>
          <w:p w14:paraId="01968DAB" w14:textId="77777777" w:rsidR="00FC68DB" w:rsidRPr="00A20C5C" w:rsidRDefault="00FC68DB" w:rsidP="00B202D2">
            <w:pPr>
              <w:rPr>
                <w:sz w:val="20"/>
                <w:szCs w:val="20"/>
              </w:rPr>
            </w:pPr>
            <w:r w:rsidRPr="00A20C5C">
              <w:rPr>
                <w:sz w:val="20"/>
                <w:szCs w:val="20"/>
              </w:rPr>
              <w:t>Alphanumeric</w:t>
            </w:r>
          </w:p>
        </w:tc>
        <w:tc>
          <w:tcPr>
            <w:tcW w:w="1600" w:type="dxa"/>
            <w:tcBorders>
              <w:top w:val="dotted" w:sz="4" w:space="0" w:color="auto"/>
              <w:bottom w:val="dotted" w:sz="4" w:space="0" w:color="auto"/>
            </w:tcBorders>
          </w:tcPr>
          <w:p w14:paraId="07C589AE" w14:textId="77777777" w:rsidR="00FC68DB" w:rsidRPr="00A20C5C" w:rsidRDefault="00FC68DB" w:rsidP="00B202D2">
            <w:pPr>
              <w:rPr>
                <w:sz w:val="20"/>
                <w:szCs w:val="20"/>
              </w:rPr>
            </w:pPr>
            <w:r w:rsidRPr="00A20C5C">
              <w:rPr>
                <w:sz w:val="20"/>
                <w:szCs w:val="20"/>
              </w:rPr>
              <w:t>Alphanumeric</w:t>
            </w:r>
          </w:p>
        </w:tc>
        <w:tc>
          <w:tcPr>
            <w:tcW w:w="1134" w:type="dxa"/>
            <w:tcBorders>
              <w:top w:val="dotted" w:sz="4" w:space="0" w:color="auto"/>
              <w:bottom w:val="dotted" w:sz="4" w:space="0" w:color="auto"/>
            </w:tcBorders>
          </w:tcPr>
          <w:p w14:paraId="403F804D"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5F29CFC4" w14:textId="77777777" w:rsidR="00FC68DB" w:rsidRPr="00A20C5C" w:rsidRDefault="00FC68DB" w:rsidP="00B202D2">
            <w:pPr>
              <w:rPr>
                <w:sz w:val="20"/>
                <w:szCs w:val="20"/>
              </w:rPr>
            </w:pPr>
            <w:r w:rsidRPr="00A20C5C">
              <w:rPr>
                <w:sz w:val="20"/>
                <w:szCs w:val="20"/>
              </w:rPr>
              <w:t xml:space="preserve">Non-empty, if present. </w:t>
            </w:r>
          </w:p>
        </w:tc>
      </w:tr>
      <w:tr w:rsidR="00FC68DB" w:rsidRPr="00A20C5C" w14:paraId="61417C76" w14:textId="77777777" w:rsidTr="00FC68DB">
        <w:trPr>
          <w:cantSplit/>
          <w:jc w:val="center"/>
        </w:trPr>
        <w:tc>
          <w:tcPr>
            <w:tcW w:w="1681" w:type="dxa"/>
            <w:tcBorders>
              <w:top w:val="dotted" w:sz="4" w:space="0" w:color="auto"/>
              <w:bottom w:val="dotted" w:sz="4" w:space="0" w:color="auto"/>
            </w:tcBorders>
          </w:tcPr>
          <w:p w14:paraId="4883E580" w14:textId="77777777" w:rsidR="00FC68DB" w:rsidRPr="00A20C5C" w:rsidRDefault="00FC68DB" w:rsidP="00B202D2">
            <w:pPr>
              <w:rPr>
                <w:sz w:val="20"/>
                <w:szCs w:val="20"/>
              </w:rPr>
            </w:pPr>
            <w:r w:rsidRPr="00A20C5C">
              <w:rPr>
                <w:sz w:val="20"/>
                <w:szCs w:val="20"/>
              </w:rPr>
              <w:t>gap</w:t>
            </w:r>
          </w:p>
        </w:tc>
        <w:tc>
          <w:tcPr>
            <w:tcW w:w="1540" w:type="dxa"/>
            <w:tcBorders>
              <w:top w:val="dotted" w:sz="4" w:space="0" w:color="auto"/>
              <w:bottom w:val="dotted" w:sz="4" w:space="0" w:color="auto"/>
            </w:tcBorders>
          </w:tcPr>
          <w:p w14:paraId="07082B7B" w14:textId="77777777" w:rsidR="00FC68DB" w:rsidRPr="00A20C5C" w:rsidRDefault="00FC68DB" w:rsidP="00B202D2">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5F78C833" w14:textId="77777777" w:rsidR="00FC68DB" w:rsidRPr="00A20C5C" w:rsidRDefault="00FC68DB" w:rsidP="00B202D2">
            <w:pPr>
              <w:rPr>
                <w:sz w:val="20"/>
                <w:szCs w:val="20"/>
              </w:rPr>
            </w:pPr>
            <w:r w:rsidRPr="00A20C5C">
              <w:rPr>
                <w:sz w:val="20"/>
                <w:szCs w:val="20"/>
              </w:rPr>
              <w:t>&gt;= 0.0</w:t>
            </w:r>
          </w:p>
        </w:tc>
        <w:tc>
          <w:tcPr>
            <w:tcW w:w="1134" w:type="dxa"/>
            <w:tcBorders>
              <w:top w:val="dotted" w:sz="4" w:space="0" w:color="auto"/>
              <w:bottom w:val="dotted" w:sz="4" w:space="0" w:color="auto"/>
            </w:tcBorders>
          </w:tcPr>
          <w:p w14:paraId="37A54769"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5AB15CC9" w14:textId="77777777" w:rsidR="00FC68DB" w:rsidRPr="00A20C5C" w:rsidRDefault="00FC68DB" w:rsidP="00B202D2">
            <w:pPr>
              <w:rPr>
                <w:sz w:val="20"/>
                <w:szCs w:val="20"/>
              </w:rPr>
            </w:pPr>
            <w:r w:rsidRPr="00A20C5C">
              <w:rPr>
                <w:sz w:val="20"/>
                <w:szCs w:val="20"/>
              </w:rPr>
              <w:t>-</w:t>
            </w:r>
          </w:p>
        </w:tc>
      </w:tr>
      <w:tr w:rsidR="00FC68DB" w:rsidRPr="00A20C5C" w14:paraId="75FD1262" w14:textId="77777777" w:rsidTr="00FC68DB">
        <w:trPr>
          <w:cantSplit/>
          <w:jc w:val="center"/>
        </w:trPr>
        <w:tc>
          <w:tcPr>
            <w:tcW w:w="1681" w:type="dxa"/>
            <w:tcBorders>
              <w:top w:val="dotted" w:sz="4" w:space="0" w:color="auto"/>
              <w:bottom w:val="dotted" w:sz="4" w:space="0" w:color="auto"/>
            </w:tcBorders>
          </w:tcPr>
          <w:p w14:paraId="285094DC" w14:textId="77777777" w:rsidR="00FC68DB" w:rsidRPr="00A20C5C" w:rsidRDefault="00FC68DB" w:rsidP="00B202D2">
            <w:pPr>
              <w:rPr>
                <w:sz w:val="20"/>
                <w:szCs w:val="20"/>
              </w:rPr>
            </w:pPr>
            <w:r w:rsidRPr="00A20C5C">
              <w:rPr>
                <w:sz w:val="20"/>
                <w:szCs w:val="20"/>
              </w:rPr>
              <w:t>width</w:t>
            </w:r>
          </w:p>
        </w:tc>
        <w:tc>
          <w:tcPr>
            <w:tcW w:w="1540" w:type="dxa"/>
            <w:tcBorders>
              <w:top w:val="dotted" w:sz="4" w:space="0" w:color="auto"/>
              <w:bottom w:val="dotted" w:sz="4" w:space="0" w:color="auto"/>
            </w:tcBorders>
          </w:tcPr>
          <w:p w14:paraId="366B752B" w14:textId="77777777" w:rsidR="00FC68DB" w:rsidRPr="00A20C5C" w:rsidRDefault="00FC68DB" w:rsidP="00B202D2">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537AC3C4" w14:textId="77777777" w:rsidR="00FC68DB" w:rsidRPr="00A20C5C" w:rsidRDefault="00FC68DB" w:rsidP="00B202D2">
            <w:pPr>
              <w:rPr>
                <w:sz w:val="20"/>
                <w:szCs w:val="20"/>
              </w:rPr>
            </w:pPr>
            <w:r w:rsidRPr="00A20C5C">
              <w:rPr>
                <w:sz w:val="20"/>
                <w:szCs w:val="20"/>
              </w:rPr>
              <w:t>&gt; 0.0</w:t>
            </w:r>
          </w:p>
        </w:tc>
        <w:tc>
          <w:tcPr>
            <w:tcW w:w="1134" w:type="dxa"/>
            <w:tcBorders>
              <w:top w:val="dotted" w:sz="4" w:space="0" w:color="auto"/>
              <w:bottom w:val="dotted" w:sz="4" w:space="0" w:color="auto"/>
            </w:tcBorders>
          </w:tcPr>
          <w:p w14:paraId="27B52B8B"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6C543834" w14:textId="77777777" w:rsidR="00FC68DB" w:rsidRPr="00A20C5C" w:rsidRDefault="00FC68DB" w:rsidP="00B202D2">
            <w:pPr>
              <w:rPr>
                <w:sz w:val="20"/>
                <w:szCs w:val="20"/>
              </w:rPr>
            </w:pPr>
            <w:r w:rsidRPr="00A20C5C">
              <w:rPr>
                <w:sz w:val="20"/>
                <w:szCs w:val="20"/>
              </w:rPr>
              <w:t>-</w:t>
            </w:r>
          </w:p>
        </w:tc>
      </w:tr>
      <w:tr w:rsidR="00FC68DB" w:rsidRPr="00A20C5C" w14:paraId="65A13E4B" w14:textId="77777777" w:rsidTr="00FC68DB">
        <w:trPr>
          <w:cantSplit/>
          <w:jc w:val="center"/>
        </w:trPr>
        <w:tc>
          <w:tcPr>
            <w:tcW w:w="1681" w:type="dxa"/>
            <w:tcBorders>
              <w:top w:val="dotted" w:sz="4" w:space="0" w:color="auto"/>
              <w:bottom w:val="dotted" w:sz="4" w:space="0" w:color="auto"/>
            </w:tcBorders>
          </w:tcPr>
          <w:p w14:paraId="08B71E3C" w14:textId="77777777" w:rsidR="00FC68DB" w:rsidRPr="00A20C5C" w:rsidRDefault="00FC68DB" w:rsidP="00B202D2">
            <w:pPr>
              <w:rPr>
                <w:sz w:val="20"/>
                <w:szCs w:val="20"/>
              </w:rPr>
            </w:pPr>
            <w:proofErr w:type="spellStart"/>
            <w:r w:rsidRPr="00A20C5C">
              <w:rPr>
                <w:sz w:val="20"/>
                <w:szCs w:val="20"/>
              </w:rPr>
              <w:t>pattern_width</w:t>
            </w:r>
            <w:proofErr w:type="spellEnd"/>
          </w:p>
        </w:tc>
        <w:tc>
          <w:tcPr>
            <w:tcW w:w="1540" w:type="dxa"/>
            <w:tcBorders>
              <w:top w:val="dotted" w:sz="4" w:space="0" w:color="auto"/>
              <w:bottom w:val="dotted" w:sz="4" w:space="0" w:color="auto"/>
            </w:tcBorders>
          </w:tcPr>
          <w:p w14:paraId="740F952C" w14:textId="77777777" w:rsidR="00FC68DB" w:rsidRPr="00A20C5C" w:rsidRDefault="00FC68DB" w:rsidP="00B202D2">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14DAADBA" w14:textId="77777777" w:rsidR="00FC68DB" w:rsidRPr="00A20C5C" w:rsidRDefault="00FC68DB" w:rsidP="00B202D2">
            <w:pPr>
              <w:rPr>
                <w:sz w:val="20"/>
                <w:szCs w:val="20"/>
              </w:rPr>
            </w:pPr>
            <w:r w:rsidRPr="00A20C5C">
              <w:rPr>
                <w:sz w:val="20"/>
                <w:szCs w:val="20"/>
              </w:rPr>
              <w:t>&gt; 0.0</w:t>
            </w:r>
          </w:p>
        </w:tc>
        <w:tc>
          <w:tcPr>
            <w:tcW w:w="1134" w:type="dxa"/>
            <w:tcBorders>
              <w:top w:val="dotted" w:sz="4" w:space="0" w:color="auto"/>
              <w:bottom w:val="dotted" w:sz="4" w:space="0" w:color="auto"/>
            </w:tcBorders>
          </w:tcPr>
          <w:p w14:paraId="24476C0C"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6308DA08" w14:textId="77777777" w:rsidR="00FC68DB" w:rsidRPr="00A20C5C" w:rsidRDefault="00FC68DB" w:rsidP="00B202D2">
            <w:pPr>
              <w:rPr>
                <w:sz w:val="20"/>
                <w:szCs w:val="20"/>
              </w:rPr>
            </w:pPr>
            <w:r w:rsidRPr="00A20C5C">
              <w:rPr>
                <w:sz w:val="20"/>
                <w:szCs w:val="20"/>
              </w:rPr>
              <w:t>-</w:t>
            </w:r>
          </w:p>
        </w:tc>
      </w:tr>
      <w:tr w:rsidR="00FC68DB" w:rsidRPr="00A20C5C" w14:paraId="09982841" w14:textId="77777777" w:rsidTr="00FC68DB">
        <w:trPr>
          <w:cantSplit/>
          <w:jc w:val="center"/>
        </w:trPr>
        <w:tc>
          <w:tcPr>
            <w:tcW w:w="1681" w:type="dxa"/>
            <w:tcBorders>
              <w:top w:val="dotted" w:sz="4" w:space="0" w:color="auto"/>
              <w:bottom w:val="dotted" w:sz="4" w:space="0" w:color="auto"/>
            </w:tcBorders>
          </w:tcPr>
          <w:p w14:paraId="75DFB7D5" w14:textId="77777777" w:rsidR="00FC68DB" w:rsidRPr="00A20C5C" w:rsidRDefault="00FC68DB" w:rsidP="00B202D2">
            <w:pPr>
              <w:rPr>
                <w:sz w:val="20"/>
                <w:szCs w:val="20"/>
              </w:rPr>
            </w:pPr>
            <w:proofErr w:type="spellStart"/>
            <w:r w:rsidRPr="00A20C5C">
              <w:rPr>
                <w:sz w:val="20"/>
                <w:szCs w:val="20"/>
              </w:rPr>
              <w:t>pattern_length</w:t>
            </w:r>
            <w:proofErr w:type="spellEnd"/>
          </w:p>
        </w:tc>
        <w:tc>
          <w:tcPr>
            <w:tcW w:w="1540" w:type="dxa"/>
            <w:tcBorders>
              <w:top w:val="dotted" w:sz="4" w:space="0" w:color="auto"/>
              <w:bottom w:val="dotted" w:sz="4" w:space="0" w:color="auto"/>
            </w:tcBorders>
          </w:tcPr>
          <w:p w14:paraId="229C587F" w14:textId="77777777" w:rsidR="00FC68DB" w:rsidRPr="00A20C5C" w:rsidRDefault="00FC68DB" w:rsidP="00B202D2">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62FBCC30" w14:textId="77777777" w:rsidR="00FC68DB" w:rsidRPr="00A20C5C" w:rsidRDefault="00FC68DB" w:rsidP="00B202D2">
            <w:pPr>
              <w:rPr>
                <w:sz w:val="20"/>
                <w:szCs w:val="20"/>
              </w:rPr>
            </w:pPr>
            <w:r w:rsidRPr="00A20C5C">
              <w:rPr>
                <w:sz w:val="20"/>
                <w:szCs w:val="20"/>
              </w:rPr>
              <w:t>&gt; 0.0</w:t>
            </w:r>
          </w:p>
        </w:tc>
        <w:tc>
          <w:tcPr>
            <w:tcW w:w="1134" w:type="dxa"/>
            <w:tcBorders>
              <w:top w:val="dotted" w:sz="4" w:space="0" w:color="auto"/>
              <w:bottom w:val="dotted" w:sz="4" w:space="0" w:color="auto"/>
            </w:tcBorders>
          </w:tcPr>
          <w:p w14:paraId="70D53549"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3E6A2848" w14:textId="77777777" w:rsidR="00FC68DB" w:rsidRPr="00A20C5C" w:rsidRDefault="00FC68DB" w:rsidP="00B202D2">
            <w:pPr>
              <w:rPr>
                <w:sz w:val="20"/>
                <w:szCs w:val="20"/>
              </w:rPr>
            </w:pPr>
            <w:r w:rsidRPr="00A20C5C">
              <w:rPr>
                <w:sz w:val="20"/>
                <w:szCs w:val="20"/>
              </w:rPr>
              <w:t>-</w:t>
            </w:r>
          </w:p>
        </w:tc>
      </w:tr>
      <w:tr w:rsidR="00FC68DB" w:rsidRPr="00A20C5C" w14:paraId="216BB014" w14:textId="77777777" w:rsidTr="00FC68DB">
        <w:trPr>
          <w:cantSplit/>
          <w:jc w:val="center"/>
        </w:trPr>
        <w:tc>
          <w:tcPr>
            <w:tcW w:w="1681" w:type="dxa"/>
            <w:tcBorders>
              <w:top w:val="dotted" w:sz="4" w:space="0" w:color="auto"/>
              <w:bottom w:val="dotted" w:sz="4" w:space="0" w:color="auto"/>
            </w:tcBorders>
          </w:tcPr>
          <w:p w14:paraId="2D4CEDC7" w14:textId="77777777" w:rsidR="00FC68DB" w:rsidRPr="00A20C5C" w:rsidRDefault="00FC68DB" w:rsidP="00B202D2">
            <w:pPr>
              <w:rPr>
                <w:sz w:val="20"/>
                <w:szCs w:val="20"/>
              </w:rPr>
            </w:pPr>
            <w:r w:rsidRPr="00A20C5C">
              <w:rPr>
                <w:sz w:val="20"/>
                <w:szCs w:val="20"/>
              </w:rPr>
              <w:t>mirrored</w:t>
            </w:r>
          </w:p>
        </w:tc>
        <w:tc>
          <w:tcPr>
            <w:tcW w:w="1540" w:type="dxa"/>
            <w:tcBorders>
              <w:top w:val="dotted" w:sz="4" w:space="0" w:color="auto"/>
              <w:bottom w:val="dotted" w:sz="4" w:space="0" w:color="auto"/>
            </w:tcBorders>
          </w:tcPr>
          <w:p w14:paraId="7B4AAC8D" w14:textId="77777777" w:rsidR="00FC68DB" w:rsidRPr="00A20C5C" w:rsidRDefault="00FC68DB" w:rsidP="00B202D2">
            <w:pPr>
              <w:rPr>
                <w:sz w:val="20"/>
                <w:szCs w:val="20"/>
              </w:rPr>
            </w:pPr>
            <w:r w:rsidRPr="00A20C5C">
              <w:rPr>
                <w:sz w:val="20"/>
                <w:szCs w:val="20"/>
              </w:rPr>
              <w:t>Boolean</w:t>
            </w:r>
          </w:p>
        </w:tc>
        <w:tc>
          <w:tcPr>
            <w:tcW w:w="1600" w:type="dxa"/>
            <w:tcBorders>
              <w:top w:val="dotted" w:sz="4" w:space="0" w:color="auto"/>
              <w:bottom w:val="dotted" w:sz="4" w:space="0" w:color="auto"/>
            </w:tcBorders>
          </w:tcPr>
          <w:p w14:paraId="7ACAA570" w14:textId="77777777" w:rsidR="00FC68DB" w:rsidRPr="00A20C5C" w:rsidRDefault="00FC68DB" w:rsidP="00B202D2">
            <w:pPr>
              <w:rPr>
                <w:sz w:val="20"/>
                <w:szCs w:val="20"/>
              </w:rPr>
            </w:pPr>
            <w:r>
              <w:rPr>
                <w:sz w:val="20"/>
                <w:szCs w:val="20"/>
              </w:rPr>
              <w:t>"</w:t>
            </w:r>
            <w:r w:rsidRPr="00A20C5C">
              <w:rPr>
                <w:sz w:val="20"/>
                <w:szCs w:val="20"/>
              </w:rPr>
              <w:t>false</w:t>
            </w:r>
            <w:r>
              <w:rPr>
                <w:sz w:val="20"/>
                <w:szCs w:val="20"/>
              </w:rPr>
              <w:t>"</w:t>
            </w:r>
            <w:r w:rsidRPr="00A20C5C">
              <w:rPr>
                <w:sz w:val="20"/>
                <w:szCs w:val="20"/>
              </w:rPr>
              <w:t xml:space="preserve"> (default),</w:t>
            </w:r>
            <w:r w:rsidRPr="00A20C5C">
              <w:rPr>
                <w:sz w:val="20"/>
                <w:szCs w:val="20"/>
              </w:rPr>
              <w:br/>
            </w:r>
            <w:r>
              <w:rPr>
                <w:sz w:val="20"/>
                <w:szCs w:val="20"/>
              </w:rPr>
              <w:t>"</w:t>
            </w:r>
            <w:r w:rsidRPr="00A20C5C">
              <w:rPr>
                <w:sz w:val="20"/>
                <w:szCs w:val="20"/>
              </w:rPr>
              <w:t>true</w:t>
            </w:r>
            <w:r>
              <w:rPr>
                <w:sz w:val="20"/>
                <w:szCs w:val="20"/>
              </w:rPr>
              <w:t>"</w:t>
            </w:r>
          </w:p>
        </w:tc>
        <w:tc>
          <w:tcPr>
            <w:tcW w:w="1134" w:type="dxa"/>
            <w:tcBorders>
              <w:top w:val="dotted" w:sz="4" w:space="0" w:color="auto"/>
              <w:bottom w:val="dotted" w:sz="4" w:space="0" w:color="auto"/>
            </w:tcBorders>
          </w:tcPr>
          <w:p w14:paraId="4B39C295"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01EAA294" w14:textId="77777777" w:rsidR="00FC68DB" w:rsidRPr="00A20C5C" w:rsidRDefault="00FC68DB" w:rsidP="00B202D2">
            <w:pPr>
              <w:rPr>
                <w:sz w:val="20"/>
                <w:szCs w:val="20"/>
              </w:rPr>
            </w:pPr>
            <w:r w:rsidRPr="00A20C5C">
              <w:rPr>
                <w:sz w:val="20"/>
                <w:szCs w:val="20"/>
              </w:rPr>
              <w:t>-</w:t>
            </w:r>
          </w:p>
        </w:tc>
      </w:tr>
      <w:tr w:rsidR="00FC68DB" w:rsidRPr="00226A3F" w14:paraId="76820083" w14:textId="77777777" w:rsidTr="00FC68DB">
        <w:trPr>
          <w:cantSplit/>
          <w:jc w:val="center"/>
        </w:trPr>
        <w:tc>
          <w:tcPr>
            <w:tcW w:w="1681" w:type="dxa"/>
            <w:tcBorders>
              <w:top w:val="dotted" w:sz="4" w:space="0" w:color="auto"/>
              <w:bottom w:val="dotted" w:sz="4" w:space="0" w:color="auto"/>
            </w:tcBorders>
          </w:tcPr>
          <w:p w14:paraId="3B4EBE78" w14:textId="77777777" w:rsidR="00FC68DB" w:rsidRPr="00A20C5C" w:rsidRDefault="00FC68DB" w:rsidP="00B202D2">
            <w:pPr>
              <w:rPr>
                <w:sz w:val="20"/>
                <w:szCs w:val="20"/>
              </w:rPr>
            </w:pPr>
            <w:proofErr w:type="spellStart"/>
            <w:r w:rsidRPr="00A20C5C">
              <w:rPr>
                <w:sz w:val="20"/>
                <w:szCs w:val="20"/>
              </w:rPr>
              <w:t>orientation_angle</w:t>
            </w:r>
            <w:proofErr w:type="spellEnd"/>
          </w:p>
        </w:tc>
        <w:tc>
          <w:tcPr>
            <w:tcW w:w="1540" w:type="dxa"/>
            <w:tcBorders>
              <w:top w:val="dotted" w:sz="4" w:space="0" w:color="auto"/>
              <w:bottom w:val="dotted" w:sz="4" w:space="0" w:color="auto"/>
            </w:tcBorders>
          </w:tcPr>
          <w:p w14:paraId="56EDCBD9" w14:textId="77777777" w:rsidR="00FC68DB" w:rsidRPr="00A20C5C" w:rsidRDefault="00FC68DB" w:rsidP="00B202D2">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7BB21DE4" w14:textId="77777777" w:rsidR="00FC68DB" w:rsidRPr="00A20C5C" w:rsidRDefault="00FC68DB" w:rsidP="00B202D2">
            <w:pPr>
              <w:rPr>
                <w:sz w:val="20"/>
                <w:szCs w:val="20"/>
              </w:rPr>
            </w:pPr>
            <w:r>
              <w:rPr>
                <w:sz w:val="20"/>
                <w:szCs w:val="20"/>
              </w:rPr>
              <w:t>[-180°, 180°]</w:t>
            </w:r>
          </w:p>
        </w:tc>
        <w:tc>
          <w:tcPr>
            <w:tcW w:w="1134" w:type="dxa"/>
            <w:tcBorders>
              <w:top w:val="dotted" w:sz="4" w:space="0" w:color="auto"/>
              <w:bottom w:val="dotted" w:sz="4" w:space="0" w:color="auto"/>
            </w:tcBorders>
          </w:tcPr>
          <w:p w14:paraId="7B31C0C4"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3EBD12AB" w14:textId="77777777" w:rsidR="00FC68DB" w:rsidRPr="00A20C5C" w:rsidRDefault="00FC68DB" w:rsidP="00B202D2">
            <w:pPr>
              <w:keepNext/>
              <w:rPr>
                <w:sz w:val="20"/>
                <w:szCs w:val="20"/>
              </w:rPr>
            </w:pPr>
            <w:r w:rsidRPr="00A20C5C">
              <w:rPr>
                <w:sz w:val="20"/>
                <w:szCs w:val="20"/>
              </w:rPr>
              <w:t>According to the unit of angles, defined in element &lt;units/&gt;.</w:t>
            </w:r>
          </w:p>
        </w:tc>
      </w:tr>
      <w:tr w:rsidR="00FC68DB" w:rsidRPr="00226A3F" w14:paraId="5E22D41B" w14:textId="77777777" w:rsidTr="00FC68DB">
        <w:trPr>
          <w:cantSplit/>
          <w:jc w:val="center"/>
        </w:trPr>
        <w:tc>
          <w:tcPr>
            <w:tcW w:w="1681" w:type="dxa"/>
            <w:tcBorders>
              <w:top w:val="dotted" w:sz="4" w:space="0" w:color="auto"/>
              <w:bottom w:val="single" w:sz="4" w:space="0" w:color="auto"/>
            </w:tcBorders>
          </w:tcPr>
          <w:p w14:paraId="745A8BFC" w14:textId="77777777" w:rsidR="00FC68DB" w:rsidRPr="00A20C5C" w:rsidRDefault="00FC68DB" w:rsidP="0050777B">
            <w:pPr>
              <w:keepNext/>
              <w:rPr>
                <w:sz w:val="20"/>
                <w:szCs w:val="20"/>
              </w:rPr>
            </w:pPr>
            <w:proofErr w:type="spellStart"/>
            <w:r>
              <w:rPr>
                <w:sz w:val="20"/>
                <w:szCs w:val="20"/>
              </w:rPr>
              <w:t>filler_material</w:t>
            </w:r>
            <w:proofErr w:type="spellEnd"/>
          </w:p>
        </w:tc>
        <w:tc>
          <w:tcPr>
            <w:tcW w:w="1540" w:type="dxa"/>
            <w:tcBorders>
              <w:top w:val="dotted" w:sz="4" w:space="0" w:color="auto"/>
              <w:bottom w:val="single" w:sz="4" w:space="0" w:color="auto"/>
            </w:tcBorders>
          </w:tcPr>
          <w:p w14:paraId="50B9400D" w14:textId="77777777" w:rsidR="00FC68DB" w:rsidRPr="00A20C5C" w:rsidRDefault="00FC68DB" w:rsidP="0050777B">
            <w:pPr>
              <w:keepNext/>
              <w:rPr>
                <w:sz w:val="20"/>
                <w:szCs w:val="20"/>
              </w:rPr>
            </w:pPr>
            <w:r w:rsidRPr="00A20C5C">
              <w:rPr>
                <w:sz w:val="20"/>
                <w:szCs w:val="20"/>
              </w:rPr>
              <w:t>Alphanumeric</w:t>
            </w:r>
          </w:p>
        </w:tc>
        <w:tc>
          <w:tcPr>
            <w:tcW w:w="1600" w:type="dxa"/>
            <w:tcBorders>
              <w:top w:val="dotted" w:sz="4" w:space="0" w:color="auto"/>
              <w:bottom w:val="single" w:sz="4" w:space="0" w:color="auto"/>
            </w:tcBorders>
          </w:tcPr>
          <w:p w14:paraId="6DDB1626" w14:textId="77777777" w:rsidR="00FC68DB" w:rsidRPr="00A20C5C" w:rsidRDefault="00FC68DB" w:rsidP="0050777B">
            <w:pPr>
              <w:keepNext/>
              <w:rPr>
                <w:sz w:val="20"/>
                <w:szCs w:val="20"/>
              </w:rPr>
            </w:pPr>
            <w:r w:rsidRPr="00A20C5C">
              <w:rPr>
                <w:sz w:val="20"/>
                <w:szCs w:val="20"/>
              </w:rPr>
              <w:t>Alphanumeric</w:t>
            </w:r>
          </w:p>
        </w:tc>
        <w:tc>
          <w:tcPr>
            <w:tcW w:w="1134" w:type="dxa"/>
            <w:tcBorders>
              <w:top w:val="dotted" w:sz="4" w:space="0" w:color="auto"/>
              <w:bottom w:val="single" w:sz="4" w:space="0" w:color="auto"/>
            </w:tcBorders>
          </w:tcPr>
          <w:p w14:paraId="08EDB16F" w14:textId="77777777" w:rsidR="00FC68DB" w:rsidRPr="00A20C5C" w:rsidRDefault="00FC68DB" w:rsidP="0050777B">
            <w:pPr>
              <w:keepNext/>
              <w:rPr>
                <w:sz w:val="20"/>
                <w:szCs w:val="20"/>
              </w:rPr>
            </w:pPr>
            <w:r w:rsidRPr="00A20C5C">
              <w:rPr>
                <w:sz w:val="20"/>
                <w:szCs w:val="20"/>
              </w:rPr>
              <w:t>Optional</w:t>
            </w:r>
          </w:p>
        </w:tc>
        <w:tc>
          <w:tcPr>
            <w:tcW w:w="3117" w:type="dxa"/>
            <w:tcBorders>
              <w:top w:val="dotted" w:sz="4" w:space="0" w:color="auto"/>
              <w:bottom w:val="single" w:sz="4" w:space="0" w:color="auto"/>
            </w:tcBorders>
          </w:tcPr>
          <w:p w14:paraId="21BCAC18" w14:textId="77777777" w:rsidR="00FC68DB" w:rsidRPr="00A20C5C" w:rsidRDefault="00FC68DB" w:rsidP="0050777B">
            <w:pPr>
              <w:keepNext/>
              <w:rPr>
                <w:sz w:val="20"/>
                <w:szCs w:val="20"/>
              </w:rPr>
            </w:pPr>
            <w:r w:rsidRPr="00A20C5C">
              <w:rPr>
                <w:sz w:val="20"/>
                <w:szCs w:val="20"/>
              </w:rPr>
              <w:t>-</w:t>
            </w:r>
          </w:p>
        </w:tc>
      </w:tr>
    </w:tbl>
    <w:p w14:paraId="79300345" w14:textId="075388CA" w:rsidR="00FC68DB" w:rsidRDefault="00FC68DB" w:rsidP="00B202D2">
      <w:pPr>
        <w:pStyle w:val="Beschriftung"/>
        <w:spacing w:before="120"/>
      </w:pPr>
      <w:bookmarkStart w:id="623" w:name="_Toc3566445"/>
      <w:bookmarkStart w:id="624" w:name="_Toc34747448"/>
      <w:bookmarkStart w:id="625" w:name="_Toc77095897"/>
      <w:r>
        <w:t xml:space="preserve">Table </w:t>
      </w:r>
      <w:r>
        <w:fldChar w:fldCharType="begin"/>
      </w:r>
      <w:r>
        <w:instrText xml:space="preserve"> SEQ Table \* ARABIC </w:instrText>
      </w:r>
      <w:r>
        <w:fldChar w:fldCharType="separate"/>
      </w:r>
      <w:r w:rsidR="008116BB">
        <w:rPr>
          <w:noProof/>
        </w:rPr>
        <w:t>39</w:t>
      </w:r>
      <w:r>
        <w:fldChar w:fldCharType="end"/>
      </w:r>
      <w:r>
        <w:t xml:space="preserve">: Attributes of </w:t>
      </w:r>
      <w:r w:rsidRPr="00FE6880">
        <w:t xml:space="preserve">element </w:t>
      </w:r>
      <w:r w:rsidRPr="002437F7">
        <w:rPr>
          <w:rFonts w:ascii="Courier New" w:hAnsi="Courier New" w:cs="Courier New"/>
        </w:rPr>
        <w:t>&lt;</w:t>
      </w:r>
      <w:proofErr w:type="spellStart"/>
      <w:r w:rsidRPr="002437F7">
        <w:rPr>
          <w:rFonts w:ascii="Courier New" w:hAnsi="Courier New" w:cs="Courier New"/>
        </w:rPr>
        <w:t>robscan</w:t>
      </w:r>
      <w:proofErr w:type="spellEnd"/>
      <w:r w:rsidRPr="002437F7">
        <w:rPr>
          <w:rFonts w:ascii="Courier New" w:hAnsi="Courier New" w:cs="Courier New"/>
        </w:rPr>
        <w:t>/&gt;</w:t>
      </w:r>
      <w:bookmarkEnd w:id="623"/>
      <w:bookmarkEnd w:id="624"/>
      <w:bookmarkEnd w:id="625"/>
    </w:p>
    <w:p w14:paraId="41FA6ABF" w14:textId="77777777" w:rsidR="00FC68DB" w:rsidRPr="00226A3F" w:rsidRDefault="00FC68DB" w:rsidP="00B202D2">
      <w:r w:rsidRPr="00226A3F">
        <w:t>All attributes of element &lt;</w:t>
      </w:r>
      <w:proofErr w:type="spellStart"/>
      <w:r w:rsidRPr="00CC2EFA">
        <w:rPr>
          <w:rFonts w:ascii="Courier New" w:hAnsi="Courier New" w:cs="Courier New"/>
          <w:b/>
          <w:bCs/>
          <w:i/>
          <w:sz w:val="18"/>
          <w:szCs w:val="18"/>
          <w:highlight w:val="white"/>
        </w:rPr>
        <w:t>robscan</w:t>
      </w:r>
      <w:proofErr w:type="spellEnd"/>
      <w:r w:rsidRPr="00226A3F">
        <w:t>/&gt; are optional for import to CAD or CAE processors. However, specific FE solvers may declare some of them to be mandatory.</w:t>
      </w:r>
      <w:r>
        <w:t xml:space="preserve"> </w:t>
      </w:r>
    </w:p>
    <w:p w14:paraId="3EDE04D1" w14:textId="77777777" w:rsidR="00FC68DB" w:rsidRDefault="00FC68DB" w:rsidP="00B202D2">
      <w:r>
        <w:t>General d</w:t>
      </w:r>
      <w:r w:rsidRPr="00226A3F">
        <w:t>efaults</w:t>
      </w:r>
      <w:r>
        <w:t xml:space="preserve"> </w:t>
      </w:r>
      <w:proofErr w:type="gramStart"/>
      <w:r>
        <w:t>are</w:t>
      </w:r>
      <w:r w:rsidRPr="00226A3F">
        <w:t>:</w:t>
      </w:r>
      <w:proofErr w:type="gramEnd"/>
      <w:r w:rsidRPr="00226A3F">
        <w:t xml:space="preserve"> false for </w:t>
      </w:r>
      <w:proofErr w:type="spellStart"/>
      <w:r w:rsidRPr="00226A3F">
        <w:t>boolean</w:t>
      </w:r>
      <w:proofErr w:type="spellEnd"/>
      <w:r w:rsidRPr="00226A3F">
        <w:t xml:space="preserve"> values, 0 for numeric values, </w:t>
      </w:r>
      <w:r>
        <w:t>""</w:t>
      </w:r>
      <w:r w:rsidRPr="00226A3F">
        <w:t xml:space="preserve"> for strings. However, these defaults are not </w:t>
      </w:r>
      <w:r>
        <w:t xml:space="preserve">always </w:t>
      </w:r>
      <w:r w:rsidRPr="00226A3F">
        <w:t>useful for CAE.</w:t>
      </w:r>
    </w:p>
    <w:p w14:paraId="666BA130" w14:textId="77777777" w:rsidR="00FC68DB" w:rsidRDefault="00FC68DB" w:rsidP="00BA04B6">
      <w:pPr>
        <w:numPr>
          <w:ilvl w:val="0"/>
          <w:numId w:val="23"/>
        </w:numPr>
        <w:tabs>
          <w:tab w:val="clear" w:pos="403"/>
        </w:tabs>
        <w:spacing w:before="120" w:line="240" w:lineRule="auto"/>
      </w:pPr>
      <w:r w:rsidRPr="007B28CA">
        <w:rPr>
          <w:rStyle w:val="elementdeftypeChar"/>
          <w:rFonts w:eastAsia="Calibri"/>
        </w:rPr>
        <w:t>gap</w:t>
      </w:r>
      <w:r>
        <w:t>:</w:t>
      </w:r>
      <w:r w:rsidRPr="00226A3F">
        <w:t xml:space="preserve"> is the gap between both </w:t>
      </w:r>
      <w:r>
        <w:t>flange partner</w:t>
      </w:r>
      <w:r w:rsidRPr="00226A3F">
        <w:t xml:space="preserve">s, probably defined by so-called </w:t>
      </w:r>
      <w:r>
        <w:t>"</w:t>
      </w:r>
      <w:r w:rsidRPr="00226A3F">
        <w:t>spacers</w:t>
      </w:r>
      <w:r>
        <w:t>"</w:t>
      </w:r>
      <w:r w:rsidRPr="00226A3F">
        <w:t>.</w:t>
      </w:r>
    </w:p>
    <w:p w14:paraId="4A13916B" w14:textId="77777777" w:rsidR="00FC68DB" w:rsidRDefault="00FC68DB" w:rsidP="00BA04B6">
      <w:pPr>
        <w:numPr>
          <w:ilvl w:val="0"/>
          <w:numId w:val="23"/>
        </w:numPr>
        <w:tabs>
          <w:tab w:val="clear" w:pos="403"/>
        </w:tabs>
        <w:spacing w:before="120" w:line="240" w:lineRule="auto"/>
      </w:pPr>
      <w:r w:rsidRPr="007B28CA">
        <w:rPr>
          <w:rStyle w:val="elementdeftypeChar"/>
          <w:rFonts w:eastAsia="Calibri"/>
        </w:rPr>
        <w:t>width</w:t>
      </w:r>
      <w:r>
        <w:t xml:space="preserve">: </w:t>
      </w:r>
      <w:r w:rsidRPr="00226A3F">
        <w:t>is the width of the laser beam.</w:t>
      </w:r>
      <w:r w:rsidRPr="0038208C">
        <w:t xml:space="preserve"> </w:t>
      </w:r>
    </w:p>
    <w:p w14:paraId="6BBE8DAF" w14:textId="77777777" w:rsidR="00FC68DB" w:rsidRDefault="00FC68DB" w:rsidP="00BA04B6">
      <w:pPr>
        <w:numPr>
          <w:ilvl w:val="0"/>
          <w:numId w:val="23"/>
        </w:numPr>
        <w:tabs>
          <w:tab w:val="clear" w:pos="403"/>
        </w:tabs>
        <w:spacing w:before="120" w:line="240" w:lineRule="auto"/>
      </w:pPr>
      <w:r>
        <w:t>W</w:t>
      </w:r>
      <w:r w:rsidRPr="00226A3F">
        <w:t xml:space="preserve">idth and length of the pattern are given by </w:t>
      </w:r>
      <w:r>
        <w:t xml:space="preserve">attributes </w:t>
      </w:r>
      <w:proofErr w:type="spellStart"/>
      <w:r w:rsidRPr="00174031">
        <w:rPr>
          <w:rStyle w:val="elementdeftypeChar"/>
          <w:rFonts w:eastAsia="Calibri"/>
        </w:rPr>
        <w:t>pattern_width</w:t>
      </w:r>
      <w:proofErr w:type="spellEnd"/>
      <w:r>
        <w:t xml:space="preserve"> and </w:t>
      </w:r>
      <w:proofErr w:type="spellStart"/>
      <w:r w:rsidRPr="00174031">
        <w:rPr>
          <w:rStyle w:val="elementdeftypeChar"/>
          <w:rFonts w:eastAsia="Calibri"/>
        </w:rPr>
        <w:t>pattern_length</w:t>
      </w:r>
      <w:proofErr w:type="spellEnd"/>
      <w:r w:rsidRPr="00226A3F">
        <w:t>.</w:t>
      </w:r>
    </w:p>
    <w:p w14:paraId="084E6E49" w14:textId="77777777" w:rsidR="00FC68DB" w:rsidRDefault="00FC68DB" w:rsidP="00BA04B6">
      <w:pPr>
        <w:numPr>
          <w:ilvl w:val="0"/>
          <w:numId w:val="23"/>
        </w:numPr>
        <w:tabs>
          <w:tab w:val="clear" w:pos="403"/>
        </w:tabs>
        <w:spacing w:before="120" w:line="240" w:lineRule="auto"/>
      </w:pPr>
      <w:r w:rsidRPr="00174031">
        <w:rPr>
          <w:rStyle w:val="elementdeftypeChar"/>
          <w:rFonts w:eastAsia="Calibri"/>
        </w:rPr>
        <w:t>mirrored</w:t>
      </w:r>
      <w:r>
        <w:t>:</w:t>
      </w:r>
      <w:r w:rsidRPr="00226A3F">
        <w:t xml:space="preserve"> denotes</w:t>
      </w:r>
      <w:r>
        <w:t>,</w:t>
      </w:r>
      <w:r w:rsidRPr="00226A3F">
        <w:t xml:space="preserve"> whether pattern </w:t>
      </w:r>
      <w:proofErr w:type="gramStart"/>
      <w:r w:rsidRPr="00226A3F">
        <w:t>has to</w:t>
      </w:r>
      <w:proofErr w:type="gramEnd"/>
      <w:r w:rsidRPr="00226A3F">
        <w:t xml:space="preserve"> be mirrored along its length-axis x, </w:t>
      </w:r>
      <w:proofErr w:type="spellStart"/>
      <w:r w:rsidRPr="00226A3F">
        <w:t>i</w:t>
      </w:r>
      <w:proofErr w:type="spellEnd"/>
      <w:r w:rsidRPr="00226A3F">
        <w:t>. e. local y coordinate has to be inverted.</w:t>
      </w:r>
      <w:r w:rsidRPr="0038208C">
        <w:t xml:space="preserve"> </w:t>
      </w:r>
    </w:p>
    <w:p w14:paraId="43E995CD" w14:textId="7E7E37EE" w:rsidR="00FC68DB" w:rsidRDefault="00FC68DB" w:rsidP="00BA04B6">
      <w:pPr>
        <w:numPr>
          <w:ilvl w:val="0"/>
          <w:numId w:val="23"/>
        </w:numPr>
        <w:tabs>
          <w:tab w:val="clear" w:pos="403"/>
        </w:tabs>
        <w:spacing w:before="120" w:line="240" w:lineRule="auto"/>
      </w:pPr>
      <w:proofErr w:type="spellStart"/>
      <w:r w:rsidRPr="00174031">
        <w:rPr>
          <w:rStyle w:val="elementdeftypeChar"/>
          <w:rFonts w:eastAsia="Calibri"/>
        </w:rPr>
        <w:t>orientation_</w:t>
      </w:r>
      <w:proofErr w:type="gramStart"/>
      <w:r w:rsidRPr="00174031">
        <w:rPr>
          <w:rStyle w:val="elementdeftypeChar"/>
          <w:rFonts w:eastAsia="Calibri"/>
        </w:rPr>
        <w:t>angle</w:t>
      </w:r>
      <w:proofErr w:type="spellEnd"/>
      <w:r>
        <w:t>:</w:t>
      </w:r>
      <w:proofErr w:type="gramEnd"/>
      <w:r w:rsidRPr="00226A3F">
        <w:t xml:space="preserve"> allows a rotation around z axis, following right-hands-rule. Angle is measured in </w:t>
      </w:r>
      <w:r w:rsidRPr="0075027D">
        <w:t xml:space="preserve">the unit of angles, defined in element </w:t>
      </w:r>
      <w:r w:rsidRPr="00174031">
        <w:rPr>
          <w:rStyle w:val="elementdeftypeChar"/>
          <w:rFonts w:eastAsia="Calibri"/>
        </w:rPr>
        <w:t>&lt;units/&gt;</w:t>
      </w:r>
      <w:r w:rsidRPr="00226A3F">
        <w:t>, within range [-180</w:t>
      </w:r>
      <w:r>
        <w:t>°</w:t>
      </w:r>
      <w:r w:rsidRPr="00226A3F">
        <w:t>, 180</w:t>
      </w:r>
      <w:r>
        <w:t>°</w:t>
      </w:r>
      <w:r w:rsidRPr="00226A3F">
        <w:t>]. -180</w:t>
      </w:r>
      <w:r>
        <w:t>°</w:t>
      </w:r>
      <w:r w:rsidRPr="00226A3F">
        <w:t xml:space="preserve"> and +180</w:t>
      </w:r>
      <w:r>
        <w:t>°</w:t>
      </w:r>
      <w:r w:rsidRPr="00226A3F">
        <w:t xml:space="preserve"> degree are regarded to be identical.</w:t>
      </w:r>
      <w:r>
        <w:t xml:space="preserve"> (Ranges can be defined in</w:t>
      </w:r>
      <w:r w:rsidRPr="001C0495">
        <w:t xml:space="preserve"> equivalent range in </w:t>
      </w:r>
      <w:r w:rsidR="0050777B">
        <w:t>an</w:t>
      </w:r>
      <w:r w:rsidRPr="001C0495">
        <w:t>other unit</w:t>
      </w:r>
      <w:r>
        <w:t>.)</w:t>
      </w:r>
    </w:p>
    <w:p w14:paraId="7324A48C" w14:textId="77777777" w:rsidR="00FC68DB" w:rsidRPr="00E3398E" w:rsidRDefault="00FC68DB" w:rsidP="00B202D2">
      <w:pPr>
        <w:rPr>
          <w:rFonts w:cs="Arial"/>
        </w:rPr>
      </w:pPr>
      <w:r>
        <w:t xml:space="preserve">Both parameters, </w:t>
      </w:r>
      <w:r w:rsidRPr="00174031">
        <w:rPr>
          <w:rStyle w:val="elementdeftypeChar"/>
          <w:rFonts w:eastAsia="Calibri"/>
        </w:rPr>
        <w:t>mirrored</w:t>
      </w:r>
      <w:r w:rsidRPr="00E3398E">
        <w:t xml:space="preserve"> </w:t>
      </w:r>
      <w:r>
        <w:t xml:space="preserve">and </w:t>
      </w:r>
      <w:proofErr w:type="spellStart"/>
      <w:r w:rsidRPr="00174031">
        <w:rPr>
          <w:rStyle w:val="elementdeftypeChar"/>
          <w:rFonts w:eastAsia="Calibri"/>
        </w:rPr>
        <w:t>orientation_angle</w:t>
      </w:r>
      <w:proofErr w:type="spellEnd"/>
      <w:r w:rsidRPr="00E3398E">
        <w:t xml:space="preserve"> address o</w:t>
      </w:r>
      <w:r w:rsidRPr="00E3398E">
        <w:rPr>
          <w:rFonts w:cs="Arial"/>
        </w:rPr>
        <w:t xml:space="preserve">ptimization simulations: They allow to vary their parameters more easily, if it is just an angle and a </w:t>
      </w:r>
      <w:proofErr w:type="spellStart"/>
      <w:r w:rsidRPr="00E3398E">
        <w:rPr>
          <w:rFonts w:cs="Arial"/>
        </w:rPr>
        <w:t>boolean</w:t>
      </w:r>
      <w:proofErr w:type="spellEnd"/>
      <w:r w:rsidRPr="00E3398E">
        <w:rPr>
          <w:rFonts w:cs="Arial"/>
        </w:rPr>
        <w:t xml:space="preserve">, compared with calculating completely new orientation vectors.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01308F" w14:paraId="66FF89B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FC98F36" w14:textId="77777777" w:rsidR="00FC68DB" w:rsidRPr="0001308F" w:rsidRDefault="00FC68DB" w:rsidP="00B202D2">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87EA4D" w14:textId="77777777" w:rsidR="00FC68DB" w:rsidRPr="0001308F" w:rsidRDefault="00FC68DB" w:rsidP="00B202D2">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346417" w14:textId="77777777" w:rsidR="00FC68DB" w:rsidRPr="0001308F" w:rsidRDefault="00FC68DB" w:rsidP="00B202D2">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F09135" w14:textId="77777777" w:rsidR="00FC68DB" w:rsidRPr="0001308F" w:rsidRDefault="00FC68DB" w:rsidP="00B202D2">
            <w:pPr>
              <w:keepNext/>
              <w:rPr>
                <w:b/>
                <w:i/>
              </w:rPr>
            </w:pPr>
            <w:r w:rsidRPr="0001308F">
              <w:rPr>
                <w:b/>
                <w:i/>
              </w:rPr>
              <w:t>Constraint</w:t>
            </w:r>
          </w:p>
        </w:tc>
      </w:tr>
      <w:tr w:rsidR="00FC68DB" w:rsidRPr="00226A3F" w14:paraId="023F2E3E" w14:textId="77777777" w:rsidTr="00FC68DB">
        <w:trPr>
          <w:jc w:val="center"/>
        </w:trPr>
        <w:tc>
          <w:tcPr>
            <w:tcW w:w="2111" w:type="dxa"/>
            <w:shd w:val="clear" w:color="auto" w:fill="auto"/>
            <w:vAlign w:val="bottom"/>
          </w:tcPr>
          <w:p w14:paraId="745283FF" w14:textId="77777777" w:rsidR="00FC68DB" w:rsidRPr="0001308F" w:rsidRDefault="00FC68DB" w:rsidP="00B202D2">
            <w:pPr>
              <w:rPr>
                <w:sz w:val="20"/>
                <w:szCs w:val="20"/>
              </w:rPr>
            </w:pPr>
            <w:proofErr w:type="spellStart"/>
            <w:r>
              <w:rPr>
                <w:sz w:val="20"/>
                <w:szCs w:val="20"/>
              </w:rPr>
              <w:t>normal_direction</w:t>
            </w:r>
            <w:proofErr w:type="spellEnd"/>
          </w:p>
        </w:tc>
        <w:tc>
          <w:tcPr>
            <w:tcW w:w="2268" w:type="dxa"/>
            <w:shd w:val="clear" w:color="auto" w:fill="auto"/>
            <w:vAlign w:val="bottom"/>
          </w:tcPr>
          <w:p w14:paraId="1C9EC407" w14:textId="77777777" w:rsidR="00FC68DB" w:rsidRPr="0001308F" w:rsidRDefault="00FC68DB" w:rsidP="00B202D2">
            <w:pPr>
              <w:rPr>
                <w:sz w:val="20"/>
                <w:szCs w:val="20"/>
              </w:rPr>
            </w:pPr>
            <w:r>
              <w:rPr>
                <w:sz w:val="20"/>
                <w:szCs w:val="20"/>
              </w:rPr>
              <w:t>1</w:t>
            </w:r>
          </w:p>
        </w:tc>
        <w:tc>
          <w:tcPr>
            <w:tcW w:w="1276" w:type="dxa"/>
            <w:shd w:val="clear" w:color="auto" w:fill="auto"/>
            <w:vAlign w:val="bottom"/>
          </w:tcPr>
          <w:p w14:paraId="11D2F3B9" w14:textId="77777777" w:rsidR="00FC68DB" w:rsidRPr="0001308F" w:rsidRDefault="00FC68DB" w:rsidP="00B202D2">
            <w:pPr>
              <w:rPr>
                <w:sz w:val="20"/>
                <w:szCs w:val="20"/>
              </w:rPr>
            </w:pPr>
            <w:r>
              <w:rPr>
                <w:sz w:val="20"/>
                <w:szCs w:val="20"/>
              </w:rPr>
              <w:t>Optional</w:t>
            </w:r>
          </w:p>
        </w:tc>
        <w:tc>
          <w:tcPr>
            <w:tcW w:w="2817" w:type="dxa"/>
            <w:shd w:val="clear" w:color="auto" w:fill="auto"/>
            <w:vAlign w:val="bottom"/>
          </w:tcPr>
          <w:p w14:paraId="64DCB601" w14:textId="77777777" w:rsidR="00FC68DB" w:rsidRPr="0001308F" w:rsidRDefault="00FC68DB" w:rsidP="00B202D2">
            <w:pPr>
              <w:rPr>
                <w:sz w:val="20"/>
                <w:szCs w:val="20"/>
              </w:rPr>
            </w:pPr>
            <w:r>
              <w:rPr>
                <w:sz w:val="20"/>
                <w:szCs w:val="20"/>
              </w:rPr>
              <w:t>-</w:t>
            </w:r>
          </w:p>
        </w:tc>
      </w:tr>
      <w:tr w:rsidR="00FC68DB" w:rsidRPr="00226A3F" w14:paraId="4B40E56D" w14:textId="77777777" w:rsidTr="00FC68DB">
        <w:trPr>
          <w:jc w:val="center"/>
        </w:trPr>
        <w:tc>
          <w:tcPr>
            <w:tcW w:w="2111" w:type="dxa"/>
            <w:shd w:val="clear" w:color="auto" w:fill="auto"/>
            <w:vAlign w:val="bottom"/>
          </w:tcPr>
          <w:p w14:paraId="4CDDA6E3" w14:textId="77777777" w:rsidR="00FC68DB" w:rsidRPr="0001308F" w:rsidRDefault="00FC68DB" w:rsidP="0050777B">
            <w:pPr>
              <w:keepNext/>
              <w:rPr>
                <w:sz w:val="20"/>
                <w:szCs w:val="20"/>
              </w:rPr>
            </w:pPr>
            <w:proofErr w:type="spellStart"/>
            <w:r>
              <w:rPr>
                <w:sz w:val="20"/>
                <w:szCs w:val="20"/>
              </w:rPr>
              <w:t>tangential_direction</w:t>
            </w:r>
            <w:proofErr w:type="spellEnd"/>
          </w:p>
        </w:tc>
        <w:tc>
          <w:tcPr>
            <w:tcW w:w="2268" w:type="dxa"/>
            <w:shd w:val="clear" w:color="auto" w:fill="auto"/>
            <w:vAlign w:val="bottom"/>
          </w:tcPr>
          <w:p w14:paraId="6E582C4E" w14:textId="77777777" w:rsidR="00FC68DB" w:rsidRPr="0001308F" w:rsidRDefault="00FC68DB" w:rsidP="0050777B">
            <w:pPr>
              <w:keepNext/>
              <w:rPr>
                <w:sz w:val="20"/>
                <w:szCs w:val="20"/>
              </w:rPr>
            </w:pPr>
            <w:r>
              <w:rPr>
                <w:sz w:val="20"/>
                <w:szCs w:val="20"/>
              </w:rPr>
              <w:t>1</w:t>
            </w:r>
          </w:p>
        </w:tc>
        <w:tc>
          <w:tcPr>
            <w:tcW w:w="1276" w:type="dxa"/>
            <w:shd w:val="clear" w:color="auto" w:fill="auto"/>
            <w:vAlign w:val="bottom"/>
          </w:tcPr>
          <w:p w14:paraId="47A89503" w14:textId="77777777" w:rsidR="00FC68DB" w:rsidRPr="0001308F" w:rsidRDefault="00FC68DB" w:rsidP="0050777B">
            <w:pPr>
              <w:keepNext/>
              <w:rPr>
                <w:sz w:val="20"/>
                <w:szCs w:val="20"/>
              </w:rPr>
            </w:pPr>
            <w:r>
              <w:rPr>
                <w:sz w:val="20"/>
                <w:szCs w:val="20"/>
              </w:rPr>
              <w:t>Optional</w:t>
            </w:r>
          </w:p>
        </w:tc>
        <w:tc>
          <w:tcPr>
            <w:tcW w:w="2817" w:type="dxa"/>
            <w:shd w:val="clear" w:color="auto" w:fill="auto"/>
            <w:vAlign w:val="bottom"/>
          </w:tcPr>
          <w:p w14:paraId="2969647D" w14:textId="77777777" w:rsidR="00FC68DB" w:rsidRPr="0001308F" w:rsidRDefault="00FC68DB" w:rsidP="0050777B">
            <w:pPr>
              <w:keepNext/>
              <w:rPr>
                <w:sz w:val="20"/>
                <w:szCs w:val="20"/>
              </w:rPr>
            </w:pPr>
            <w:r>
              <w:rPr>
                <w:sz w:val="20"/>
                <w:szCs w:val="20"/>
              </w:rPr>
              <w:t>-</w:t>
            </w:r>
          </w:p>
        </w:tc>
      </w:tr>
    </w:tbl>
    <w:p w14:paraId="13AE7485" w14:textId="314C135D" w:rsidR="00FC68DB" w:rsidRDefault="00FC68DB" w:rsidP="00B202D2">
      <w:pPr>
        <w:pStyle w:val="Beschriftung"/>
        <w:spacing w:before="120"/>
      </w:pPr>
      <w:bookmarkStart w:id="626" w:name="_Toc3566446"/>
      <w:bookmarkStart w:id="627" w:name="_Toc34747449"/>
      <w:bookmarkStart w:id="628" w:name="_Toc77095898"/>
      <w:r>
        <w:t xml:space="preserve">Table </w:t>
      </w:r>
      <w:r>
        <w:fldChar w:fldCharType="begin"/>
      </w:r>
      <w:r>
        <w:instrText xml:space="preserve"> SEQ Table \* ARABIC </w:instrText>
      </w:r>
      <w:r>
        <w:fldChar w:fldCharType="separate"/>
      </w:r>
      <w:r w:rsidR="008116BB">
        <w:rPr>
          <w:noProof/>
        </w:rPr>
        <w:t>40</w:t>
      </w:r>
      <w:r>
        <w:fldChar w:fldCharType="end"/>
      </w:r>
      <w:r>
        <w:t>: Nested elements of element</w:t>
      </w:r>
      <w:r w:rsidRPr="00FE6880">
        <w:t xml:space="preserve"> </w:t>
      </w:r>
      <w:r w:rsidRPr="002437F7">
        <w:rPr>
          <w:rFonts w:ascii="Courier New" w:hAnsi="Courier New" w:cs="Courier New"/>
        </w:rPr>
        <w:t>&lt;</w:t>
      </w:r>
      <w:proofErr w:type="spellStart"/>
      <w:r w:rsidRPr="002437F7">
        <w:rPr>
          <w:rFonts w:ascii="Courier New" w:hAnsi="Courier New" w:cs="Courier New"/>
        </w:rPr>
        <w:t>robscan</w:t>
      </w:r>
      <w:proofErr w:type="spellEnd"/>
      <w:r w:rsidRPr="002437F7">
        <w:rPr>
          <w:rFonts w:ascii="Courier New" w:hAnsi="Courier New" w:cs="Courier New"/>
        </w:rPr>
        <w:t>/&gt;</w:t>
      </w:r>
      <w:bookmarkEnd w:id="626"/>
      <w:bookmarkEnd w:id="627"/>
      <w:bookmarkEnd w:id="628"/>
    </w:p>
    <w:p w14:paraId="26B8D7B4" w14:textId="77777777" w:rsidR="00FC68DB" w:rsidRPr="00226A3F" w:rsidRDefault="00FC68DB" w:rsidP="00BA04B6">
      <w:pPr>
        <w:keepNext/>
        <w:keepLines/>
        <w:numPr>
          <w:ilvl w:val="0"/>
          <w:numId w:val="23"/>
        </w:numPr>
        <w:tabs>
          <w:tab w:val="clear" w:pos="403"/>
        </w:tabs>
        <w:spacing w:before="120" w:line="240" w:lineRule="auto"/>
      </w:pPr>
      <w:r w:rsidRPr="00226A3F">
        <w:lastRenderedPageBreak/>
        <w:t xml:space="preserve">Element </w:t>
      </w: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normal_direction</w:t>
      </w:r>
      <w:proofErr w:type="spellEnd"/>
      <w:r w:rsidRPr="00F2783A">
        <w:rPr>
          <w:rFonts w:ascii="Courier New" w:hAnsi="Courier New" w:cs="Courier New"/>
          <w:b/>
          <w:i/>
          <w:kern w:val="22"/>
          <w:sz w:val="18"/>
          <w:szCs w:val="18"/>
        </w:rPr>
        <w:t>/&gt;</w:t>
      </w:r>
      <w:r>
        <w:t xml:space="preserve"> denotes</w:t>
      </w:r>
      <w:r w:rsidRPr="00226A3F">
        <w:t xml:space="preserve"> direction of laser beam</w:t>
      </w:r>
      <w:r>
        <w:t>, giving</w:t>
      </w:r>
      <w:r w:rsidRPr="00226A3F">
        <w:t xml:space="preserve"> locale z axis</w:t>
      </w:r>
      <w:r>
        <w:t xml:space="preserve">. </w:t>
      </w:r>
    </w:p>
    <w:p w14:paraId="1C37CF83" w14:textId="77777777" w:rsidR="00FC68DB" w:rsidRPr="00226A3F" w:rsidRDefault="00FC68DB" w:rsidP="00BA04B6">
      <w:pPr>
        <w:keepNext/>
        <w:keepLines/>
        <w:numPr>
          <w:ilvl w:val="0"/>
          <w:numId w:val="23"/>
        </w:numPr>
        <w:tabs>
          <w:tab w:val="clear" w:pos="403"/>
        </w:tabs>
        <w:spacing w:before="120" w:line="240" w:lineRule="auto"/>
      </w:pPr>
      <w:r w:rsidRPr="00226A3F">
        <w:t xml:space="preserve">Element </w:t>
      </w: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tangential_direction</w:t>
      </w:r>
      <w:proofErr w:type="spellEnd"/>
      <w:r w:rsidRPr="00F2783A">
        <w:rPr>
          <w:rFonts w:ascii="Courier New" w:hAnsi="Courier New" w:cs="Courier New"/>
          <w:b/>
          <w:i/>
          <w:kern w:val="22"/>
          <w:sz w:val="18"/>
          <w:szCs w:val="18"/>
        </w:rPr>
        <w:t>/&gt;</w:t>
      </w:r>
      <w:r>
        <w:t xml:space="preserve"> denotes</w:t>
      </w:r>
      <w:r w:rsidRPr="00226A3F">
        <w:t xml:space="preserve"> direction of length-axis</w:t>
      </w:r>
      <w:r>
        <w:t>, giving</w:t>
      </w:r>
      <w:r w:rsidRPr="00226A3F">
        <w:t xml:space="preserve"> locale x axis</w:t>
      </w:r>
      <w:r>
        <w:t>.</w:t>
      </w:r>
      <w:r w:rsidRPr="00226A3F">
        <w:t xml:space="preserve"> </w:t>
      </w:r>
    </w:p>
    <w:p w14:paraId="24209422" w14:textId="786F47B1" w:rsidR="00FC68DB" w:rsidRDefault="00FC68DB" w:rsidP="00084345">
      <w:pPr>
        <w:spacing w:before="120"/>
      </w:pP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normal_direction</w:t>
      </w:r>
      <w:proofErr w:type="spellEnd"/>
      <w:r w:rsidRPr="00F2783A">
        <w:rPr>
          <w:rFonts w:ascii="Courier New" w:hAnsi="Courier New" w:cs="Courier New"/>
          <w:b/>
          <w:i/>
          <w:kern w:val="22"/>
          <w:sz w:val="18"/>
          <w:szCs w:val="18"/>
        </w:rPr>
        <w:t>&gt;</w:t>
      </w:r>
      <w:r>
        <w:t xml:space="preserve"> and </w:t>
      </w: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tangential_direction</w:t>
      </w:r>
      <w:proofErr w:type="spellEnd"/>
      <w:r w:rsidRPr="00F2783A">
        <w:rPr>
          <w:rFonts w:ascii="Courier New" w:hAnsi="Courier New" w:cs="Courier New"/>
          <w:b/>
          <w:i/>
          <w:kern w:val="22"/>
          <w:sz w:val="18"/>
          <w:szCs w:val="18"/>
        </w:rPr>
        <w:t>&gt;</w:t>
      </w:r>
      <w:r>
        <w:t xml:space="preserve"> elements are described in section </w:t>
      </w:r>
      <w:r>
        <w:fldChar w:fldCharType="begin"/>
      </w:r>
      <w:r>
        <w:instrText xml:space="preserve"> REF _Ref400880511 \r \h  \* MERGEFORMAT </w:instrText>
      </w:r>
      <w:r>
        <w:fldChar w:fldCharType="separate"/>
      </w:r>
      <w:r w:rsidR="008116BB">
        <w:t>9.1.3</w:t>
      </w:r>
      <w:r>
        <w:fldChar w:fldCharType="end"/>
      </w:r>
      <w:r>
        <w:t>.</w:t>
      </w:r>
    </w:p>
    <w:p w14:paraId="10DF9108" w14:textId="77777777" w:rsidR="00FC68DB" w:rsidRPr="00084345" w:rsidRDefault="00FC68DB" w:rsidP="00B202D2">
      <w:pPr>
        <w:pStyle w:val="Example"/>
        <w:keepNext/>
        <w:rPr>
          <w:sz w:val="24"/>
          <w:szCs w:val="24"/>
        </w:rPr>
      </w:pPr>
      <w:r w:rsidRPr="00084345">
        <w:rPr>
          <w:sz w:val="24"/>
          <w:szCs w:val="24"/>
        </w:rPr>
        <w:t xml:space="preserve">Example: </w:t>
      </w:r>
    </w:p>
    <w:p w14:paraId="6BCB879E" w14:textId="77777777" w:rsidR="00FC68DB" w:rsidRPr="00226A3F" w:rsidRDefault="00FC68DB" w:rsidP="00B202D2">
      <w:pPr>
        <w:pStyle w:val="XMLCode"/>
        <w:keepNext/>
      </w:pPr>
    </w:p>
    <w:p w14:paraId="7A1E9C93" w14:textId="77777777" w:rsidR="00FC68DB" w:rsidRPr="00226A3F" w:rsidRDefault="00FC68DB" w:rsidP="00B202D2">
      <w:pPr>
        <w:pStyle w:val="XMLCode"/>
        <w:keepNext/>
      </w:pPr>
      <w:r w:rsidRPr="00226A3F">
        <w:t>&lt;connection_0d label=</w:t>
      </w:r>
      <w:r>
        <w:t>"RSC_</w:t>
      </w:r>
      <w:r w:rsidRPr="00226A3F">
        <w:t>1272360</w:t>
      </w:r>
      <w:r>
        <w:t>"</w:t>
      </w:r>
      <w:r w:rsidRPr="00226A3F">
        <w:t>&gt;</w:t>
      </w:r>
    </w:p>
    <w:p w14:paraId="0369AE10" w14:textId="77777777" w:rsidR="00FC68DB" w:rsidRPr="00226A3F" w:rsidRDefault="00FC68DB" w:rsidP="00B202D2">
      <w:pPr>
        <w:pStyle w:val="XMLCode"/>
        <w:keepNext/>
      </w:pPr>
      <w:r w:rsidRPr="00226A3F">
        <w:t xml:space="preserve">    &lt;loc&gt; 507 1 0.8 &lt;/loc&gt;</w:t>
      </w:r>
    </w:p>
    <w:p w14:paraId="08475CA1" w14:textId="77777777" w:rsidR="00FC68DB" w:rsidRPr="00390D3C" w:rsidRDefault="00FC68DB" w:rsidP="00B202D2">
      <w:pPr>
        <w:pStyle w:val="XMLCode"/>
        <w:keepNext/>
        <w:rPr>
          <w:color w:val="0070C0"/>
        </w:rPr>
      </w:pPr>
      <w:r w:rsidRPr="00226A3F">
        <w:t xml:space="preserve">    </w:t>
      </w:r>
      <w:r w:rsidRPr="00390D3C">
        <w:rPr>
          <w:color w:val="0070C0"/>
        </w:rPr>
        <w:t>&lt;</w:t>
      </w:r>
      <w:proofErr w:type="spellStart"/>
      <w:r w:rsidRPr="00390D3C">
        <w:rPr>
          <w:color w:val="0070C0"/>
        </w:rPr>
        <w:t>robscan</w:t>
      </w:r>
      <w:proofErr w:type="spellEnd"/>
      <w:r w:rsidRPr="00390D3C">
        <w:rPr>
          <w:color w:val="0070C0"/>
        </w:rPr>
        <w:t xml:space="preserve"> base=</w:t>
      </w:r>
      <w:r>
        <w:rPr>
          <w:color w:val="0070C0"/>
        </w:rPr>
        <w:t>"</w:t>
      </w:r>
      <w:r w:rsidRPr="00390D3C">
        <w:rPr>
          <w:color w:val="0070C0"/>
        </w:rPr>
        <w:t>1</w:t>
      </w:r>
      <w:r>
        <w:rPr>
          <w:color w:val="0070C0"/>
        </w:rPr>
        <w:t>"</w:t>
      </w:r>
      <w:r w:rsidRPr="00390D3C">
        <w:rPr>
          <w:color w:val="0070C0"/>
        </w:rPr>
        <w:t xml:space="preserve"> pattern=</w:t>
      </w:r>
      <w:r>
        <w:rPr>
          <w:color w:val="0070C0"/>
        </w:rPr>
        <w:t>"KL_ST"</w:t>
      </w:r>
      <w:r w:rsidRPr="00390D3C">
        <w:rPr>
          <w:color w:val="0070C0"/>
        </w:rPr>
        <w:t xml:space="preserve"> gap=</w:t>
      </w:r>
      <w:r>
        <w:rPr>
          <w:color w:val="0070C0"/>
        </w:rPr>
        <w:t>"</w:t>
      </w:r>
      <w:r w:rsidRPr="00390D3C">
        <w:rPr>
          <w:color w:val="0070C0"/>
        </w:rPr>
        <w:t>0.15</w:t>
      </w:r>
      <w:r>
        <w:rPr>
          <w:color w:val="0070C0"/>
        </w:rPr>
        <w:t>"</w:t>
      </w:r>
      <w:r w:rsidRPr="00390D3C">
        <w:rPr>
          <w:color w:val="0070C0"/>
        </w:rPr>
        <w:t xml:space="preserve"> width=</w:t>
      </w:r>
      <w:r>
        <w:rPr>
          <w:color w:val="0070C0"/>
        </w:rPr>
        <w:t>"</w:t>
      </w:r>
      <w:r w:rsidRPr="00390D3C">
        <w:rPr>
          <w:color w:val="0070C0"/>
        </w:rPr>
        <w:t>0.4</w:t>
      </w:r>
      <w:r>
        <w:rPr>
          <w:color w:val="0070C0"/>
        </w:rPr>
        <w:t>"</w:t>
      </w:r>
      <w:r w:rsidRPr="00390D3C">
        <w:rPr>
          <w:color w:val="0070C0"/>
        </w:rPr>
        <w:t xml:space="preserve"> </w:t>
      </w:r>
      <w:r w:rsidRPr="00390D3C">
        <w:rPr>
          <w:color w:val="0070C0"/>
        </w:rPr>
        <w:br/>
        <w:t xml:space="preserve">         mirrored=</w:t>
      </w:r>
      <w:r>
        <w:rPr>
          <w:color w:val="0070C0"/>
        </w:rPr>
        <w:t>"</w:t>
      </w:r>
      <w:r w:rsidRPr="00390D3C">
        <w:rPr>
          <w:color w:val="0070C0"/>
        </w:rPr>
        <w:t>false</w:t>
      </w:r>
      <w:r>
        <w:rPr>
          <w:color w:val="0070C0"/>
        </w:rPr>
        <w:t>"</w:t>
      </w:r>
      <w:r w:rsidRPr="00390D3C">
        <w:rPr>
          <w:color w:val="0070C0"/>
        </w:rPr>
        <w:t xml:space="preserve"> </w:t>
      </w:r>
      <w:proofErr w:type="spellStart"/>
      <w:r w:rsidRPr="00390D3C">
        <w:rPr>
          <w:color w:val="0070C0"/>
        </w:rPr>
        <w:t>pattern_width</w:t>
      </w:r>
      <w:proofErr w:type="spellEnd"/>
      <w:r w:rsidRPr="00390D3C">
        <w:rPr>
          <w:color w:val="0070C0"/>
        </w:rPr>
        <w:t>=</w:t>
      </w:r>
      <w:r>
        <w:rPr>
          <w:color w:val="0070C0"/>
        </w:rPr>
        <w:t>"</w:t>
      </w:r>
      <w:r w:rsidRPr="00390D3C">
        <w:rPr>
          <w:color w:val="0070C0"/>
        </w:rPr>
        <w:t>5</w:t>
      </w:r>
      <w:r>
        <w:rPr>
          <w:color w:val="0070C0"/>
        </w:rPr>
        <w:t>"</w:t>
      </w:r>
      <w:r w:rsidRPr="00390D3C">
        <w:rPr>
          <w:color w:val="0070C0"/>
        </w:rPr>
        <w:t xml:space="preserve"> </w:t>
      </w:r>
      <w:proofErr w:type="spellStart"/>
      <w:r w:rsidRPr="00390D3C">
        <w:rPr>
          <w:color w:val="0070C0"/>
        </w:rPr>
        <w:t>pattern_length</w:t>
      </w:r>
      <w:proofErr w:type="spellEnd"/>
      <w:r w:rsidRPr="00390D3C">
        <w:rPr>
          <w:color w:val="0070C0"/>
        </w:rPr>
        <w:t>=</w:t>
      </w:r>
      <w:r>
        <w:rPr>
          <w:color w:val="0070C0"/>
        </w:rPr>
        <w:t>"</w:t>
      </w:r>
      <w:r w:rsidRPr="00390D3C">
        <w:rPr>
          <w:color w:val="0070C0"/>
        </w:rPr>
        <w:t>12</w:t>
      </w:r>
      <w:r>
        <w:rPr>
          <w:color w:val="0070C0"/>
        </w:rPr>
        <w:t>"</w:t>
      </w:r>
      <w:r w:rsidRPr="00390D3C">
        <w:rPr>
          <w:color w:val="0070C0"/>
        </w:rPr>
        <w:t xml:space="preserve"> </w:t>
      </w:r>
      <w:proofErr w:type="spellStart"/>
      <w:r w:rsidRPr="00390D3C">
        <w:rPr>
          <w:color w:val="0070C0"/>
        </w:rPr>
        <w:t>orientation_angle</w:t>
      </w:r>
      <w:proofErr w:type="spellEnd"/>
      <w:r w:rsidRPr="00390D3C">
        <w:rPr>
          <w:color w:val="0070C0"/>
        </w:rPr>
        <w:t>=</w:t>
      </w:r>
      <w:r>
        <w:rPr>
          <w:color w:val="0070C0"/>
        </w:rPr>
        <w:t>"</w:t>
      </w:r>
      <w:r w:rsidRPr="00390D3C">
        <w:rPr>
          <w:color w:val="0070C0"/>
        </w:rPr>
        <w:t>0</w:t>
      </w:r>
      <w:r>
        <w:rPr>
          <w:color w:val="0070C0"/>
        </w:rPr>
        <w:t>"</w:t>
      </w:r>
      <w:r w:rsidRPr="00390D3C">
        <w:rPr>
          <w:color w:val="0070C0"/>
        </w:rPr>
        <w:t>&gt;</w:t>
      </w:r>
    </w:p>
    <w:p w14:paraId="34B94489" w14:textId="77777777" w:rsidR="00FC68DB" w:rsidRPr="0033379A" w:rsidRDefault="00FC68DB" w:rsidP="00B202D2">
      <w:pPr>
        <w:pStyle w:val="XMLCode"/>
        <w:keepNext/>
        <w:rPr>
          <w:color w:val="0070C0"/>
          <w:lang w:val="fr-FR"/>
        </w:rPr>
      </w:pPr>
      <w:r w:rsidRPr="00390D3C">
        <w:rPr>
          <w:color w:val="0070C0"/>
        </w:rPr>
        <w:t xml:space="preserve">        </w:t>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x="0" y="0" z="-1"/&gt;    </w:t>
      </w:r>
      <w:r w:rsidRPr="0033379A">
        <w:rPr>
          <w:color w:val="FF0000"/>
          <w:lang w:val="fr-FR"/>
        </w:rPr>
        <w:t>&lt;!-- locale z axis --&gt;</w:t>
      </w:r>
    </w:p>
    <w:p w14:paraId="42871083" w14:textId="77777777" w:rsidR="00FC68DB" w:rsidRPr="0033379A" w:rsidRDefault="00FC68DB" w:rsidP="00B202D2">
      <w:pPr>
        <w:pStyle w:val="XMLCode"/>
        <w:keepNext/>
        <w:rPr>
          <w:color w:val="FF0000"/>
          <w:lang w:val="fr-FR"/>
        </w:rPr>
      </w:pPr>
      <w:r w:rsidRPr="0033379A">
        <w:rPr>
          <w:color w:val="0070C0"/>
          <w:lang w:val="fr-FR"/>
        </w:rPr>
        <w:t xml:space="preserve">        &lt;</w:t>
      </w:r>
      <w:proofErr w:type="spellStart"/>
      <w:proofErr w:type="gramStart"/>
      <w:r w:rsidRPr="0033379A">
        <w:rPr>
          <w:color w:val="0070C0"/>
          <w:lang w:val="fr-FR"/>
        </w:rPr>
        <w:t>tangential</w:t>
      </w:r>
      <w:proofErr w:type="gramEnd"/>
      <w:r w:rsidRPr="0033379A">
        <w:rPr>
          <w:color w:val="0070C0"/>
          <w:lang w:val="fr-FR"/>
        </w:rPr>
        <w:t>_direction</w:t>
      </w:r>
      <w:proofErr w:type="spellEnd"/>
      <w:r w:rsidRPr="0033379A">
        <w:rPr>
          <w:color w:val="0070C0"/>
          <w:lang w:val="fr-FR"/>
        </w:rPr>
        <w:t xml:space="preserve"> x="1" y="0" z="0"/&gt; </w:t>
      </w:r>
      <w:r w:rsidRPr="0033379A">
        <w:rPr>
          <w:color w:val="FF0000"/>
          <w:lang w:val="fr-FR"/>
        </w:rPr>
        <w:t>&lt;!-- locale x axis --&gt;</w:t>
      </w:r>
    </w:p>
    <w:p w14:paraId="52915C23" w14:textId="77777777" w:rsidR="00FC68DB" w:rsidRPr="00390D3C" w:rsidRDefault="00FC68DB" w:rsidP="00B202D2">
      <w:pPr>
        <w:pStyle w:val="XMLCode"/>
        <w:keepNext/>
        <w:rPr>
          <w:color w:val="0070C0"/>
        </w:rPr>
      </w:pPr>
      <w:r w:rsidRPr="0033379A">
        <w:rPr>
          <w:color w:val="0070C0"/>
          <w:lang w:val="fr-FR"/>
        </w:rPr>
        <w:t xml:space="preserve">    </w:t>
      </w:r>
      <w:r w:rsidRPr="00390D3C">
        <w:rPr>
          <w:color w:val="0070C0"/>
        </w:rPr>
        <w:t>&lt;/</w:t>
      </w:r>
      <w:proofErr w:type="spellStart"/>
      <w:r w:rsidRPr="00390D3C">
        <w:rPr>
          <w:color w:val="0070C0"/>
        </w:rPr>
        <w:t>robscan</w:t>
      </w:r>
      <w:proofErr w:type="spellEnd"/>
      <w:r w:rsidRPr="00390D3C">
        <w:rPr>
          <w:color w:val="0070C0"/>
        </w:rPr>
        <w:t>&gt;</w:t>
      </w:r>
    </w:p>
    <w:p w14:paraId="2D888FCB" w14:textId="77777777" w:rsidR="00FC68DB" w:rsidRPr="00226A3F" w:rsidRDefault="00FC68DB" w:rsidP="00B202D2">
      <w:pPr>
        <w:pStyle w:val="XMLCode"/>
        <w:keepNext/>
      </w:pPr>
      <w:r w:rsidRPr="00226A3F">
        <w:t xml:space="preserve">    &lt;appdata&gt;</w:t>
      </w:r>
    </w:p>
    <w:p w14:paraId="6B0139DB" w14:textId="77777777" w:rsidR="00FC68DB" w:rsidRPr="00226A3F" w:rsidRDefault="00FC68DB" w:rsidP="00B202D2">
      <w:pPr>
        <w:pStyle w:val="XMLCode"/>
        <w:keepNext/>
      </w:pPr>
      <w:r w:rsidRPr="00226A3F">
        <w:t xml:space="preserve">    </w:t>
      </w:r>
      <w:r>
        <w:tab/>
        <w:t xml:space="preserve">    ...</w:t>
      </w:r>
    </w:p>
    <w:p w14:paraId="291581F8" w14:textId="77777777" w:rsidR="00FC68DB" w:rsidRPr="00226A3F" w:rsidRDefault="00FC68DB" w:rsidP="00B202D2">
      <w:pPr>
        <w:pStyle w:val="XMLCode"/>
        <w:keepNext/>
      </w:pPr>
      <w:r w:rsidRPr="00226A3F">
        <w:t xml:space="preserve">    &lt;/appdata&gt;</w:t>
      </w:r>
    </w:p>
    <w:p w14:paraId="3927C0DD" w14:textId="77777777" w:rsidR="00FC68DB" w:rsidRPr="00226A3F" w:rsidRDefault="00FC68DB" w:rsidP="00B202D2">
      <w:pPr>
        <w:pStyle w:val="XMLCode"/>
        <w:keepNext/>
      </w:pPr>
      <w:r w:rsidRPr="00226A3F">
        <w:t>&lt;/connection_0d&gt;</w:t>
      </w:r>
    </w:p>
    <w:p w14:paraId="451EB9D9" w14:textId="77777777" w:rsidR="00FC68DB" w:rsidRPr="00226A3F" w:rsidRDefault="00FC68DB" w:rsidP="00B202D2">
      <w:pPr>
        <w:pStyle w:val="XMLCode"/>
      </w:pPr>
    </w:p>
    <w:p w14:paraId="46CC9252" w14:textId="77777777" w:rsidR="00FC68DB" w:rsidRPr="00226A3F" w:rsidRDefault="00FC68DB" w:rsidP="00B202D2">
      <w:pPr>
        <w:pStyle w:val="berschrift2"/>
      </w:pPr>
      <w:bookmarkStart w:id="629" w:name="_Toc428279365"/>
      <w:bookmarkStart w:id="630" w:name="_Toc428456102"/>
      <w:bookmarkStart w:id="631" w:name="_Toc428537065"/>
      <w:bookmarkStart w:id="632" w:name="_Toc428969384"/>
      <w:bookmarkStart w:id="633" w:name="_Toc429052775"/>
      <w:bookmarkStart w:id="634" w:name="_Toc413359585"/>
      <w:bookmarkStart w:id="635" w:name="_Toc3556977"/>
      <w:bookmarkStart w:id="636" w:name="_Toc34747227"/>
      <w:bookmarkStart w:id="637" w:name="_Toc77102042"/>
      <w:bookmarkStart w:id="638" w:name="_Toc86863823"/>
      <w:bookmarkEnd w:id="629"/>
      <w:bookmarkEnd w:id="630"/>
      <w:bookmarkEnd w:id="631"/>
      <w:bookmarkEnd w:id="632"/>
      <w:bookmarkEnd w:id="633"/>
      <w:r w:rsidRPr="00226A3F">
        <w:t>Rivets</w:t>
      </w:r>
      <w:bookmarkEnd w:id="634"/>
      <w:bookmarkEnd w:id="635"/>
      <w:bookmarkEnd w:id="636"/>
      <w:bookmarkEnd w:id="637"/>
      <w:bookmarkEnd w:id="638"/>
    </w:p>
    <w:p w14:paraId="3116417C" w14:textId="10A2DD91" w:rsidR="00FC68DB" w:rsidRPr="00226A3F" w:rsidRDefault="00FC68DB" w:rsidP="00B202D2">
      <w:r w:rsidRPr="00226A3F">
        <w:t>There are many types of rivets. If at some state of the model the specific type of rivet (e</w:t>
      </w:r>
      <w:r>
        <w:t>. </w:t>
      </w:r>
      <w:r w:rsidRPr="00226A3F">
        <w:t>g</w:t>
      </w:r>
      <w:r>
        <w:t>.</w:t>
      </w:r>
      <w:r w:rsidRPr="00226A3F">
        <w:t xml:space="preserve"> </w:t>
      </w:r>
      <w:r w:rsidRPr="00346643">
        <w:t>SPR</w:t>
      </w:r>
      <w:r>
        <w:t xml:space="preserve">, </w:t>
      </w:r>
      <w:r w:rsidRPr="00346643">
        <w:rPr>
          <w:u w:val="single"/>
        </w:rPr>
        <w:t>S</w:t>
      </w:r>
      <w:r w:rsidRPr="00226A3F">
        <w:t>elf-</w:t>
      </w:r>
      <w:r w:rsidRPr="00346643">
        <w:rPr>
          <w:u w:val="single"/>
        </w:rPr>
        <w:t>P</w:t>
      </w:r>
      <w:r w:rsidRPr="00226A3F">
        <w:t xml:space="preserve">iercing </w:t>
      </w:r>
      <w:r w:rsidRPr="00346643">
        <w:rPr>
          <w:u w:val="single"/>
        </w:rPr>
        <w:t>R</w:t>
      </w:r>
      <w:r w:rsidRPr="00226A3F">
        <w:t xml:space="preserve">ivet) is not known, then a generic rivet element should </w:t>
      </w:r>
      <w:r>
        <w:t>be used</w:t>
      </w:r>
      <w:r w:rsidRPr="00226A3F">
        <w:t xml:space="preserve"> to capture just the necessary information, like direction, length</w:t>
      </w:r>
      <w:r w:rsidR="00084345">
        <w:t>,</w:t>
      </w:r>
      <w:r w:rsidRPr="00226A3F">
        <w:t xml:space="preserve"> and diameter.</w:t>
      </w:r>
    </w:p>
    <w:p w14:paraId="3DDB08E4" w14:textId="77777777" w:rsidR="00FC68DB" w:rsidRPr="00226A3F" w:rsidRDefault="00FC68DB" w:rsidP="00B202D2">
      <w:pPr>
        <w:rPr>
          <w:noProof/>
        </w:rPr>
      </w:pPr>
      <w:r w:rsidRPr="00226A3F">
        <w:t xml:space="preserve">A rivet is denoted by an element </w:t>
      </w:r>
      <w:r w:rsidRPr="00753389">
        <w:rPr>
          <w:rStyle w:val="elementdeftypeChar"/>
          <w:rFonts w:eastAsia="Calibri"/>
        </w:rPr>
        <w:t>&lt;</w:t>
      </w:r>
      <w:r w:rsidRPr="00226A3F">
        <w:rPr>
          <w:rFonts w:ascii="Courier New" w:hAnsi="Courier New" w:cs="Courier New"/>
          <w:b/>
          <w:bCs/>
          <w:i/>
          <w:sz w:val="18"/>
          <w:szCs w:val="18"/>
          <w:highlight w:val="white"/>
        </w:rPr>
        <w:t>rivet</w:t>
      </w:r>
      <w:r>
        <w:rPr>
          <w:rFonts w:ascii="Courier New" w:hAnsi="Courier New" w:cs="Courier New"/>
          <w:b/>
          <w:bCs/>
          <w:i/>
          <w:sz w:val="18"/>
          <w:szCs w:val="18"/>
        </w:rPr>
        <w:t>/&gt;</w:t>
      </w:r>
      <w:r w:rsidRPr="00226A3F">
        <w:t>.</w:t>
      </w:r>
      <w:r w:rsidRPr="00226A3F">
        <w:rPr>
          <w:noProof/>
        </w:rPr>
        <w:t xml:space="preserve"> This element is described completely by its attribute</w:t>
      </w:r>
      <w:r>
        <w:rPr>
          <w:noProof/>
        </w:rPr>
        <w:t>s</w:t>
      </w:r>
      <w:r w:rsidRPr="00226A3F">
        <w:rPr>
          <w:noProof/>
        </w:rPr>
        <w:t xml:space="preserv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226A3F" w14:paraId="653035E6"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F0DA50" w14:textId="77777777" w:rsidR="00FC68DB" w:rsidRPr="00226A3F" w:rsidRDefault="00FC68DB" w:rsidP="00B202D2">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F3ED7B"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EA46ED" w14:textId="77777777" w:rsidR="00FC68DB" w:rsidRPr="00226A3F" w:rsidRDefault="00FC68DB" w:rsidP="00B202D2">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EAFB142"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68C76A6F" w14:textId="77777777" w:rsidTr="00FC68DB">
        <w:trPr>
          <w:jc w:val="center"/>
        </w:trPr>
        <w:tc>
          <w:tcPr>
            <w:tcW w:w="2111" w:type="dxa"/>
            <w:shd w:val="clear" w:color="auto" w:fill="auto"/>
            <w:vAlign w:val="bottom"/>
          </w:tcPr>
          <w:p w14:paraId="05909B64" w14:textId="77777777" w:rsidR="00FC68DB" w:rsidRPr="00226A3F" w:rsidRDefault="00FC68DB" w:rsidP="00B202D2">
            <w:pPr>
              <w:rPr>
                <w:sz w:val="20"/>
                <w:szCs w:val="20"/>
              </w:rPr>
            </w:pPr>
            <w:r w:rsidRPr="00226A3F">
              <w:rPr>
                <w:sz w:val="20"/>
                <w:szCs w:val="20"/>
              </w:rPr>
              <w:t>rivet</w:t>
            </w:r>
          </w:p>
        </w:tc>
        <w:tc>
          <w:tcPr>
            <w:tcW w:w="1701" w:type="dxa"/>
            <w:shd w:val="clear" w:color="auto" w:fill="auto"/>
            <w:vAlign w:val="bottom"/>
          </w:tcPr>
          <w:p w14:paraId="17A5EED9"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53C8B20E"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556397E7" w14:textId="77777777" w:rsidR="00FC68DB" w:rsidRPr="00226A3F" w:rsidRDefault="00FC68DB" w:rsidP="00B202D2">
            <w:pPr>
              <w:rPr>
                <w:sz w:val="20"/>
                <w:szCs w:val="20"/>
              </w:rPr>
            </w:pPr>
            <w:r w:rsidRPr="00226A3F">
              <w:rPr>
                <w:sz w:val="20"/>
                <w:szCs w:val="20"/>
              </w:rPr>
              <w:t>-</w:t>
            </w:r>
          </w:p>
        </w:tc>
      </w:tr>
      <w:tr w:rsidR="00FC68DB" w:rsidRPr="00226A3F" w14:paraId="1EC0A11E" w14:textId="77777777" w:rsidTr="00FC68DB">
        <w:trPr>
          <w:jc w:val="center"/>
        </w:trPr>
        <w:tc>
          <w:tcPr>
            <w:tcW w:w="2111" w:type="dxa"/>
            <w:shd w:val="clear" w:color="auto" w:fill="auto"/>
            <w:vAlign w:val="bottom"/>
          </w:tcPr>
          <w:p w14:paraId="454B0548" w14:textId="77777777" w:rsidR="00FC68DB" w:rsidRPr="00226A3F" w:rsidRDefault="00FC68DB" w:rsidP="00B202D2">
            <w:pPr>
              <w:rPr>
                <w:sz w:val="20"/>
                <w:szCs w:val="20"/>
              </w:rPr>
            </w:pPr>
            <w:proofErr w:type="spellStart"/>
            <w:r w:rsidRPr="00226A3F">
              <w:rPr>
                <w:sz w:val="20"/>
                <w:szCs w:val="20"/>
              </w:rPr>
              <w:t>loc</w:t>
            </w:r>
            <w:proofErr w:type="spellEnd"/>
          </w:p>
        </w:tc>
        <w:tc>
          <w:tcPr>
            <w:tcW w:w="1701" w:type="dxa"/>
            <w:shd w:val="clear" w:color="auto" w:fill="auto"/>
            <w:vAlign w:val="bottom"/>
          </w:tcPr>
          <w:p w14:paraId="6A1676A4"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7AD26976" w14:textId="77777777" w:rsidR="00FC68DB" w:rsidRPr="00226A3F" w:rsidRDefault="00FC68DB" w:rsidP="00B202D2">
            <w:pPr>
              <w:rPr>
                <w:sz w:val="20"/>
                <w:szCs w:val="20"/>
              </w:rPr>
            </w:pPr>
            <w:r w:rsidRPr="00226A3F">
              <w:rPr>
                <w:sz w:val="20"/>
                <w:szCs w:val="20"/>
              </w:rPr>
              <w:t>Required</w:t>
            </w:r>
          </w:p>
        </w:tc>
        <w:tc>
          <w:tcPr>
            <w:tcW w:w="3384" w:type="dxa"/>
            <w:shd w:val="clear" w:color="auto" w:fill="auto"/>
            <w:vAlign w:val="bottom"/>
          </w:tcPr>
          <w:p w14:paraId="7524C5AE" w14:textId="77777777" w:rsidR="00FC68DB" w:rsidRPr="00226A3F" w:rsidRDefault="00FC68DB" w:rsidP="00B202D2">
            <w:pPr>
              <w:rPr>
                <w:sz w:val="20"/>
                <w:szCs w:val="20"/>
              </w:rPr>
            </w:pPr>
            <w:r w:rsidRPr="00226A3F">
              <w:rPr>
                <w:sz w:val="20"/>
                <w:szCs w:val="20"/>
              </w:rPr>
              <w:t>-</w:t>
            </w:r>
          </w:p>
        </w:tc>
      </w:tr>
      <w:tr w:rsidR="00FC68DB" w:rsidRPr="00226A3F" w14:paraId="0D8E3A7F" w14:textId="77777777" w:rsidTr="00FC68DB">
        <w:trPr>
          <w:jc w:val="center"/>
        </w:trPr>
        <w:tc>
          <w:tcPr>
            <w:tcW w:w="2111" w:type="dxa"/>
            <w:shd w:val="clear" w:color="auto" w:fill="auto"/>
            <w:vAlign w:val="bottom"/>
          </w:tcPr>
          <w:p w14:paraId="5EF1CDF1" w14:textId="77777777" w:rsidR="00FC68DB" w:rsidRPr="00226A3F" w:rsidRDefault="00FC68DB" w:rsidP="00B202D2">
            <w:pPr>
              <w:rPr>
                <w:sz w:val="20"/>
                <w:szCs w:val="20"/>
              </w:rPr>
            </w:pPr>
            <w:r w:rsidRPr="00226A3F">
              <w:rPr>
                <w:sz w:val="20"/>
                <w:szCs w:val="20"/>
              </w:rPr>
              <w:t>appdata</w:t>
            </w:r>
          </w:p>
        </w:tc>
        <w:tc>
          <w:tcPr>
            <w:tcW w:w="1701" w:type="dxa"/>
            <w:shd w:val="clear" w:color="auto" w:fill="auto"/>
            <w:vAlign w:val="bottom"/>
          </w:tcPr>
          <w:p w14:paraId="7D7692C7"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48E9E2A4"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4FA87B47" w14:textId="77777777" w:rsidR="00FC68DB" w:rsidRPr="00226A3F" w:rsidRDefault="00FC68DB" w:rsidP="00B202D2">
            <w:pPr>
              <w:rPr>
                <w:sz w:val="20"/>
                <w:szCs w:val="20"/>
              </w:rPr>
            </w:pPr>
            <w:r w:rsidRPr="00226A3F">
              <w:rPr>
                <w:sz w:val="20"/>
                <w:szCs w:val="20"/>
              </w:rPr>
              <w:t>-</w:t>
            </w:r>
          </w:p>
        </w:tc>
      </w:tr>
      <w:tr w:rsidR="00FC68DB" w:rsidRPr="00226A3F" w14:paraId="1CC498AD" w14:textId="77777777" w:rsidTr="00FC68DB">
        <w:trPr>
          <w:jc w:val="center"/>
        </w:trPr>
        <w:tc>
          <w:tcPr>
            <w:tcW w:w="2111" w:type="dxa"/>
            <w:shd w:val="clear" w:color="auto" w:fill="auto"/>
            <w:vAlign w:val="bottom"/>
          </w:tcPr>
          <w:p w14:paraId="2466DC9A" w14:textId="77777777" w:rsidR="00FC68DB" w:rsidRPr="00226A3F" w:rsidRDefault="00FC68DB" w:rsidP="00B202D2">
            <w:pPr>
              <w:rPr>
                <w:sz w:val="20"/>
                <w:szCs w:val="20"/>
              </w:rPr>
            </w:pPr>
            <w:proofErr w:type="spellStart"/>
            <w:r>
              <w:rPr>
                <w:sz w:val="20"/>
                <w:szCs w:val="20"/>
              </w:rPr>
              <w:t>femdata</w:t>
            </w:r>
            <w:proofErr w:type="spellEnd"/>
          </w:p>
        </w:tc>
        <w:tc>
          <w:tcPr>
            <w:tcW w:w="1701" w:type="dxa"/>
            <w:shd w:val="clear" w:color="auto" w:fill="auto"/>
            <w:vAlign w:val="bottom"/>
          </w:tcPr>
          <w:p w14:paraId="1929B7D8" w14:textId="77777777" w:rsidR="00FC68DB" w:rsidDel="009050D3" w:rsidRDefault="00FC68DB" w:rsidP="00B202D2">
            <w:pPr>
              <w:rPr>
                <w:sz w:val="20"/>
                <w:szCs w:val="20"/>
              </w:rPr>
            </w:pPr>
            <w:r>
              <w:rPr>
                <w:sz w:val="20"/>
                <w:szCs w:val="20"/>
              </w:rPr>
              <w:t>1</w:t>
            </w:r>
          </w:p>
        </w:tc>
        <w:tc>
          <w:tcPr>
            <w:tcW w:w="1276" w:type="dxa"/>
            <w:shd w:val="clear" w:color="auto" w:fill="auto"/>
            <w:vAlign w:val="bottom"/>
          </w:tcPr>
          <w:p w14:paraId="707EA046" w14:textId="77777777" w:rsidR="00FC68DB" w:rsidRPr="00226A3F" w:rsidRDefault="00FC68DB" w:rsidP="00B202D2">
            <w:pPr>
              <w:rPr>
                <w:sz w:val="20"/>
                <w:szCs w:val="20"/>
              </w:rPr>
            </w:pPr>
            <w:r>
              <w:rPr>
                <w:sz w:val="20"/>
                <w:szCs w:val="20"/>
              </w:rPr>
              <w:t>Optional</w:t>
            </w:r>
          </w:p>
        </w:tc>
        <w:tc>
          <w:tcPr>
            <w:tcW w:w="3384" w:type="dxa"/>
            <w:shd w:val="clear" w:color="auto" w:fill="auto"/>
            <w:vAlign w:val="bottom"/>
          </w:tcPr>
          <w:p w14:paraId="44D79038" w14:textId="77777777" w:rsidR="00FC68DB" w:rsidRPr="00226A3F" w:rsidRDefault="00FC68DB" w:rsidP="00B202D2">
            <w:pPr>
              <w:rPr>
                <w:sz w:val="20"/>
                <w:szCs w:val="20"/>
              </w:rPr>
            </w:pPr>
            <w:r>
              <w:rPr>
                <w:sz w:val="20"/>
                <w:szCs w:val="20"/>
              </w:rPr>
              <w:t>-</w:t>
            </w:r>
          </w:p>
        </w:tc>
      </w:tr>
      <w:tr w:rsidR="00FC68DB" w:rsidRPr="00226A3F" w14:paraId="029CB16C" w14:textId="77777777" w:rsidTr="00FC68DB">
        <w:trPr>
          <w:jc w:val="center"/>
        </w:trPr>
        <w:tc>
          <w:tcPr>
            <w:tcW w:w="2111" w:type="dxa"/>
            <w:shd w:val="clear" w:color="auto" w:fill="auto"/>
          </w:tcPr>
          <w:p w14:paraId="3D21E0A4" w14:textId="77777777" w:rsidR="00FC68DB" w:rsidRPr="00226A3F" w:rsidRDefault="00FC68DB" w:rsidP="00084345">
            <w:pPr>
              <w:keepNext/>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01" w:type="dxa"/>
            <w:shd w:val="clear" w:color="auto" w:fill="auto"/>
          </w:tcPr>
          <w:p w14:paraId="57B3CB78" w14:textId="77777777" w:rsidR="00FC68DB" w:rsidRPr="00226A3F" w:rsidRDefault="00FC68DB" w:rsidP="00084345">
            <w:pPr>
              <w:keepNext/>
              <w:rPr>
                <w:sz w:val="20"/>
                <w:szCs w:val="20"/>
              </w:rPr>
            </w:pPr>
            <w:r>
              <w:rPr>
                <w:sz w:val="20"/>
                <w:szCs w:val="20"/>
              </w:rPr>
              <w:t>1</w:t>
            </w:r>
          </w:p>
        </w:tc>
        <w:tc>
          <w:tcPr>
            <w:tcW w:w="1276" w:type="dxa"/>
            <w:shd w:val="clear" w:color="auto" w:fill="auto"/>
          </w:tcPr>
          <w:p w14:paraId="279196E8" w14:textId="77777777" w:rsidR="00FC68DB" w:rsidRPr="00226A3F" w:rsidRDefault="00FC68DB" w:rsidP="00084345">
            <w:pPr>
              <w:keepNext/>
              <w:rPr>
                <w:sz w:val="20"/>
                <w:szCs w:val="20"/>
              </w:rPr>
            </w:pPr>
            <w:r>
              <w:rPr>
                <w:rFonts w:cs="Calibri"/>
                <w:sz w:val="20"/>
                <w:szCs w:val="20"/>
                <w:lang w:eastAsia="en-GB"/>
              </w:rPr>
              <w:t>Optional</w:t>
            </w:r>
          </w:p>
        </w:tc>
        <w:tc>
          <w:tcPr>
            <w:tcW w:w="3384" w:type="dxa"/>
            <w:shd w:val="clear" w:color="auto" w:fill="auto"/>
          </w:tcPr>
          <w:p w14:paraId="175713BB" w14:textId="2039BCFA" w:rsidR="00FC68DB" w:rsidRPr="00226A3F" w:rsidRDefault="00FC68DB" w:rsidP="00084345">
            <w:pPr>
              <w:keepNext/>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8116BB">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8116BB" w:rsidRPr="008116BB">
              <w:rPr>
                <w:sz w:val="20"/>
                <w:szCs w:val="20"/>
              </w:rPr>
              <w:t xml:space="preserve">Custom Attributes </w:t>
            </w:r>
            <w:r w:rsidR="008116BB" w:rsidRPr="007331A4">
              <w:t>list</w:t>
            </w:r>
            <w:r w:rsidRPr="0011095E">
              <w:rPr>
                <w:rFonts w:cs="Calibri"/>
                <w:sz w:val="20"/>
                <w:szCs w:val="20"/>
                <w:lang w:eastAsia="en-GB"/>
              </w:rPr>
              <w:fldChar w:fldCharType="end"/>
            </w:r>
          </w:p>
        </w:tc>
      </w:tr>
    </w:tbl>
    <w:p w14:paraId="504F3075" w14:textId="514DE716" w:rsidR="00FC68DB" w:rsidRDefault="00FC68DB" w:rsidP="00B202D2">
      <w:pPr>
        <w:pStyle w:val="Beschriftung"/>
        <w:spacing w:before="120"/>
      </w:pPr>
      <w:bookmarkStart w:id="639" w:name="_Toc3566447"/>
      <w:bookmarkStart w:id="640" w:name="_Toc34747450"/>
      <w:bookmarkStart w:id="641" w:name="_Toc77095899"/>
      <w:r>
        <w:t xml:space="preserve">Table </w:t>
      </w:r>
      <w:r>
        <w:fldChar w:fldCharType="begin"/>
      </w:r>
      <w:r>
        <w:instrText xml:space="preserve"> SEQ Table \* ARABIC </w:instrText>
      </w:r>
      <w:r>
        <w:fldChar w:fldCharType="separate"/>
      </w:r>
      <w:r w:rsidR="008116BB">
        <w:rPr>
          <w:noProof/>
        </w:rPr>
        <w:t>41</w:t>
      </w:r>
      <w:r>
        <w:fldChar w:fldCharType="end"/>
      </w:r>
      <w:r>
        <w:t xml:space="preserve">: Nested elements of </w:t>
      </w:r>
      <w:r w:rsidRPr="002D3000">
        <w:rPr>
          <w:rStyle w:val="elementdeftypeChar"/>
          <w:rFonts w:eastAsia="Calibri"/>
          <w:b w:val="0"/>
        </w:rPr>
        <w:t>&lt;connection_0d/&gt;</w:t>
      </w:r>
      <w:r w:rsidRPr="00D06BDF">
        <w:rPr>
          <w:rStyle w:val="elementdeftypeChar"/>
          <w:rFonts w:asciiTheme="minorHAnsi" w:eastAsia="Calibri" w:hAnsiTheme="minorHAnsi" w:cstheme="minorHAnsi"/>
          <w:b w:val="0"/>
          <w:i/>
          <w:sz w:val="20"/>
        </w:rPr>
        <w:t xml:space="preserve"> for </w:t>
      </w:r>
      <w:r w:rsidRPr="00D06BDF">
        <w:rPr>
          <w:rStyle w:val="elementdeftypeChar"/>
          <w:rFonts w:eastAsia="Calibri"/>
          <w:b w:val="0"/>
        </w:rPr>
        <w:t>&lt;</w:t>
      </w:r>
      <w:r>
        <w:rPr>
          <w:rStyle w:val="elementdeftypeChar"/>
          <w:rFonts w:eastAsia="Calibri"/>
          <w:b w:val="0"/>
        </w:rPr>
        <w:t>rivet</w:t>
      </w:r>
      <w:r w:rsidRPr="00D06BDF">
        <w:rPr>
          <w:rStyle w:val="elementdeftypeChar"/>
          <w:rFonts w:eastAsia="Calibri"/>
          <w:b w:val="0"/>
        </w:rPr>
        <w:t>/&gt;</w:t>
      </w:r>
      <w:bookmarkEnd w:id="639"/>
      <w:bookmarkEnd w:id="640"/>
      <w:bookmarkEnd w:id="641"/>
    </w:p>
    <w:p w14:paraId="0902E980"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&lt;rivet</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element</w:t>
      </w:r>
      <w:r w:rsidRPr="00226A3F">
        <w:rPr>
          <w:rFonts w:ascii="Courier New" w:hAnsi="Courier New" w:cs="Courier New"/>
          <w:b/>
          <w:i/>
          <w:sz w:val="18"/>
          <w:szCs w:val="18"/>
        </w:rPr>
        <w:t>:</w:t>
      </w:r>
      <w:r w:rsidRPr="00226A3F">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FC68DB" w:rsidRPr="00226A3F" w14:paraId="226A1EB7"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49AAE" w14:textId="77777777" w:rsidR="00FC68DB" w:rsidRPr="00226A3F" w:rsidRDefault="00FC68DB" w:rsidP="00B202D2">
            <w:pPr>
              <w:keepNext/>
              <w:rPr>
                <w:b/>
                <w:i/>
              </w:rPr>
            </w:pPr>
            <w:r w:rsidRPr="00226A3F">
              <w:rPr>
                <w:b/>
                <w:i/>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6EF47B" w14:textId="77777777" w:rsidR="00FC68DB" w:rsidRPr="00226A3F" w:rsidRDefault="00FC68DB" w:rsidP="00B202D2">
            <w:pPr>
              <w:keepNext/>
              <w:rPr>
                <w:b/>
                <w:i/>
              </w:rPr>
            </w:pPr>
            <w:r w:rsidRPr="00226A3F">
              <w:rPr>
                <w:b/>
                <w:i/>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FA5E268" w14:textId="77777777" w:rsidR="00FC68DB" w:rsidRPr="00226A3F" w:rsidRDefault="00FC68DB" w:rsidP="00B202D2">
            <w:pPr>
              <w:keepNext/>
              <w:rPr>
                <w:b/>
                <w:i/>
              </w:rPr>
            </w:pPr>
            <w:r w:rsidRPr="00226A3F">
              <w:rPr>
                <w:b/>
                <w:i/>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EB93CF" w14:textId="77777777" w:rsidR="00FC68DB" w:rsidRPr="00226A3F" w:rsidRDefault="00FC68DB" w:rsidP="00B202D2">
            <w:pPr>
              <w:keepNext/>
              <w:rPr>
                <w:b/>
                <w:i/>
              </w:rPr>
            </w:pPr>
            <w:r>
              <w:rPr>
                <w:b/>
                <w:i/>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9258EB" w14:textId="77777777" w:rsidR="00FC68DB" w:rsidRPr="00226A3F" w:rsidRDefault="00FC68DB" w:rsidP="00B202D2">
            <w:pPr>
              <w:keepNext/>
              <w:rPr>
                <w:b/>
                <w:i/>
              </w:rPr>
            </w:pPr>
            <w:r w:rsidRPr="00A20C5C">
              <w:rPr>
                <w:b/>
                <w:i/>
              </w:rPr>
              <w:t>Constraint</w:t>
            </w:r>
            <w:r>
              <w:rPr>
                <w:b/>
                <w:i/>
              </w:rPr>
              <w:t xml:space="preserve"> / Remarks</w:t>
            </w:r>
          </w:p>
        </w:tc>
      </w:tr>
      <w:tr w:rsidR="00FC68DB" w:rsidRPr="00460A9F" w14:paraId="0DC7C0AA" w14:textId="77777777" w:rsidTr="00FC68DB">
        <w:trPr>
          <w:jc w:val="center"/>
        </w:trPr>
        <w:tc>
          <w:tcPr>
            <w:tcW w:w="1842" w:type="dxa"/>
            <w:shd w:val="clear" w:color="auto" w:fill="auto"/>
          </w:tcPr>
          <w:p w14:paraId="5C292952" w14:textId="77777777" w:rsidR="00FC68DB" w:rsidRPr="00460A9F" w:rsidRDefault="00FC68DB" w:rsidP="00B202D2">
            <w:pPr>
              <w:keepNext/>
              <w:rPr>
                <w:sz w:val="20"/>
                <w:szCs w:val="20"/>
              </w:rPr>
            </w:pPr>
            <w:r>
              <w:rPr>
                <w:sz w:val="20"/>
                <w:szCs w:val="20"/>
              </w:rPr>
              <w:t>hardness</w:t>
            </w:r>
          </w:p>
        </w:tc>
        <w:tc>
          <w:tcPr>
            <w:tcW w:w="1440" w:type="dxa"/>
            <w:shd w:val="clear" w:color="auto" w:fill="auto"/>
          </w:tcPr>
          <w:p w14:paraId="32231CA3" w14:textId="77777777" w:rsidR="00FC68DB" w:rsidRPr="00460A9F" w:rsidRDefault="00FC68DB" w:rsidP="00B202D2">
            <w:pPr>
              <w:keepNext/>
              <w:rPr>
                <w:sz w:val="20"/>
                <w:szCs w:val="20"/>
              </w:rPr>
            </w:pPr>
            <w:r w:rsidRPr="00460A9F">
              <w:rPr>
                <w:sz w:val="20"/>
                <w:szCs w:val="20"/>
              </w:rPr>
              <w:t>Floating point</w:t>
            </w:r>
          </w:p>
        </w:tc>
        <w:tc>
          <w:tcPr>
            <w:tcW w:w="1440" w:type="dxa"/>
          </w:tcPr>
          <w:p w14:paraId="080E57A2" w14:textId="77777777" w:rsidR="00FC68DB" w:rsidRDefault="00FC68DB" w:rsidP="00B202D2">
            <w:pPr>
              <w:keepNext/>
              <w:rPr>
                <w:sz w:val="20"/>
                <w:szCs w:val="20"/>
              </w:rPr>
            </w:pPr>
            <w:r>
              <w:rPr>
                <w:sz w:val="20"/>
                <w:szCs w:val="20"/>
              </w:rPr>
              <w:t>&gt;</w:t>
            </w:r>
            <w:r w:rsidRPr="00460A9F">
              <w:rPr>
                <w:sz w:val="20"/>
                <w:szCs w:val="20"/>
              </w:rPr>
              <w:t xml:space="preserve"> 0.0</w:t>
            </w:r>
          </w:p>
        </w:tc>
        <w:tc>
          <w:tcPr>
            <w:tcW w:w="1080" w:type="dxa"/>
            <w:shd w:val="clear" w:color="auto" w:fill="auto"/>
          </w:tcPr>
          <w:p w14:paraId="2944A118" w14:textId="77777777" w:rsidR="00FC68DB" w:rsidRPr="00460A9F" w:rsidRDefault="00FC68DB" w:rsidP="00B202D2">
            <w:pPr>
              <w:keepNext/>
              <w:rPr>
                <w:sz w:val="20"/>
                <w:szCs w:val="20"/>
              </w:rPr>
            </w:pPr>
            <w:r w:rsidRPr="00460A9F">
              <w:rPr>
                <w:sz w:val="20"/>
                <w:szCs w:val="20"/>
              </w:rPr>
              <w:t>Optional</w:t>
            </w:r>
          </w:p>
        </w:tc>
        <w:tc>
          <w:tcPr>
            <w:tcW w:w="2992" w:type="dxa"/>
            <w:shd w:val="clear" w:color="auto" w:fill="auto"/>
          </w:tcPr>
          <w:p w14:paraId="48E4D4E2" w14:textId="77777777" w:rsidR="00FC68DB" w:rsidRPr="00460A9F" w:rsidRDefault="00FC68DB" w:rsidP="00B202D2">
            <w:pPr>
              <w:keepNext/>
              <w:rPr>
                <w:sz w:val="20"/>
                <w:szCs w:val="20"/>
              </w:rPr>
            </w:pPr>
            <w:r>
              <w:rPr>
                <w:sz w:val="20"/>
                <w:szCs w:val="20"/>
              </w:rPr>
              <w:t>-</w:t>
            </w:r>
          </w:p>
        </w:tc>
      </w:tr>
      <w:tr w:rsidR="00FC68DB" w:rsidRPr="00460A9F" w14:paraId="47587C96" w14:textId="77777777" w:rsidTr="00FC68DB">
        <w:trPr>
          <w:jc w:val="center"/>
        </w:trPr>
        <w:tc>
          <w:tcPr>
            <w:tcW w:w="1842" w:type="dxa"/>
            <w:shd w:val="clear" w:color="auto" w:fill="auto"/>
          </w:tcPr>
          <w:p w14:paraId="4336F613" w14:textId="77777777" w:rsidR="00FC68DB" w:rsidRPr="00460A9F" w:rsidRDefault="00FC68DB" w:rsidP="00B202D2">
            <w:pPr>
              <w:keepNext/>
              <w:rPr>
                <w:sz w:val="20"/>
                <w:szCs w:val="20"/>
              </w:rPr>
            </w:pPr>
            <w:proofErr w:type="spellStart"/>
            <w:r w:rsidRPr="00460A9F">
              <w:rPr>
                <w:sz w:val="20"/>
                <w:szCs w:val="20"/>
              </w:rPr>
              <w:t>shaft_diameter</w:t>
            </w:r>
            <w:proofErr w:type="spellEnd"/>
          </w:p>
        </w:tc>
        <w:tc>
          <w:tcPr>
            <w:tcW w:w="1440" w:type="dxa"/>
            <w:shd w:val="clear" w:color="auto" w:fill="auto"/>
          </w:tcPr>
          <w:p w14:paraId="2E8B1936" w14:textId="77777777" w:rsidR="00FC68DB" w:rsidRPr="00460A9F" w:rsidRDefault="00FC68DB" w:rsidP="00B202D2">
            <w:pPr>
              <w:keepNext/>
              <w:rPr>
                <w:sz w:val="20"/>
                <w:szCs w:val="20"/>
              </w:rPr>
            </w:pPr>
            <w:r w:rsidRPr="00460A9F">
              <w:rPr>
                <w:sz w:val="20"/>
                <w:szCs w:val="20"/>
              </w:rPr>
              <w:t>Floating point</w:t>
            </w:r>
          </w:p>
        </w:tc>
        <w:tc>
          <w:tcPr>
            <w:tcW w:w="1440" w:type="dxa"/>
          </w:tcPr>
          <w:p w14:paraId="2952EC15" w14:textId="77777777" w:rsidR="00FC68DB" w:rsidRPr="00460A9F" w:rsidRDefault="00FC68DB" w:rsidP="00B202D2">
            <w:pPr>
              <w:keepNext/>
              <w:rPr>
                <w:sz w:val="20"/>
                <w:szCs w:val="20"/>
              </w:rPr>
            </w:pPr>
            <w:r>
              <w:rPr>
                <w:sz w:val="20"/>
                <w:szCs w:val="20"/>
              </w:rPr>
              <w:t>&gt;</w:t>
            </w:r>
            <w:r w:rsidRPr="00460A9F">
              <w:rPr>
                <w:sz w:val="20"/>
                <w:szCs w:val="20"/>
              </w:rPr>
              <w:t xml:space="preserve"> 0.0</w:t>
            </w:r>
          </w:p>
        </w:tc>
        <w:tc>
          <w:tcPr>
            <w:tcW w:w="1080" w:type="dxa"/>
            <w:shd w:val="clear" w:color="auto" w:fill="auto"/>
          </w:tcPr>
          <w:p w14:paraId="6D37B5B2" w14:textId="77777777" w:rsidR="00FC68DB" w:rsidRPr="00460A9F" w:rsidRDefault="00FC68DB" w:rsidP="00B202D2">
            <w:pPr>
              <w:keepNext/>
              <w:rPr>
                <w:sz w:val="20"/>
                <w:szCs w:val="20"/>
              </w:rPr>
            </w:pPr>
            <w:r w:rsidRPr="00460A9F">
              <w:rPr>
                <w:sz w:val="20"/>
                <w:szCs w:val="20"/>
              </w:rPr>
              <w:t>Optional</w:t>
            </w:r>
          </w:p>
        </w:tc>
        <w:tc>
          <w:tcPr>
            <w:tcW w:w="2992" w:type="dxa"/>
            <w:shd w:val="clear" w:color="auto" w:fill="auto"/>
          </w:tcPr>
          <w:p w14:paraId="0D42663A" w14:textId="77777777" w:rsidR="00FC68DB" w:rsidRPr="00460A9F" w:rsidRDefault="00FC68DB" w:rsidP="00B202D2">
            <w:pPr>
              <w:keepNext/>
              <w:rPr>
                <w:sz w:val="20"/>
                <w:szCs w:val="20"/>
              </w:rPr>
            </w:pPr>
            <w:r w:rsidRPr="00460A9F">
              <w:rPr>
                <w:sz w:val="20"/>
                <w:szCs w:val="20"/>
              </w:rPr>
              <w:t>-</w:t>
            </w:r>
          </w:p>
        </w:tc>
      </w:tr>
      <w:tr w:rsidR="00FC68DB" w:rsidRPr="00226A3F" w14:paraId="00208C9E" w14:textId="77777777" w:rsidTr="00FC68DB">
        <w:trPr>
          <w:jc w:val="center"/>
        </w:trPr>
        <w:tc>
          <w:tcPr>
            <w:tcW w:w="1842" w:type="dxa"/>
            <w:shd w:val="clear" w:color="auto" w:fill="auto"/>
          </w:tcPr>
          <w:p w14:paraId="28B06534" w14:textId="77777777" w:rsidR="00FC68DB" w:rsidRPr="00460A9F" w:rsidRDefault="00FC68DB" w:rsidP="00B202D2">
            <w:pPr>
              <w:rPr>
                <w:sz w:val="20"/>
                <w:szCs w:val="20"/>
              </w:rPr>
            </w:pPr>
            <w:r w:rsidRPr="00460A9F">
              <w:rPr>
                <w:sz w:val="20"/>
                <w:szCs w:val="20"/>
              </w:rPr>
              <w:t>length</w:t>
            </w:r>
          </w:p>
        </w:tc>
        <w:tc>
          <w:tcPr>
            <w:tcW w:w="1440" w:type="dxa"/>
            <w:shd w:val="clear" w:color="auto" w:fill="auto"/>
          </w:tcPr>
          <w:p w14:paraId="12274626" w14:textId="77777777" w:rsidR="00FC68DB" w:rsidRPr="00460A9F" w:rsidRDefault="00FC68DB" w:rsidP="00B202D2">
            <w:pPr>
              <w:rPr>
                <w:sz w:val="20"/>
                <w:szCs w:val="20"/>
              </w:rPr>
            </w:pPr>
            <w:r w:rsidRPr="00460A9F">
              <w:rPr>
                <w:sz w:val="20"/>
                <w:szCs w:val="20"/>
              </w:rPr>
              <w:t>Floating point</w:t>
            </w:r>
          </w:p>
        </w:tc>
        <w:tc>
          <w:tcPr>
            <w:tcW w:w="1440" w:type="dxa"/>
          </w:tcPr>
          <w:p w14:paraId="07BAD382" w14:textId="77777777" w:rsidR="00FC68DB" w:rsidRPr="00460A9F" w:rsidRDefault="00FC68DB" w:rsidP="00B202D2">
            <w:pPr>
              <w:rPr>
                <w:sz w:val="20"/>
                <w:szCs w:val="20"/>
              </w:rPr>
            </w:pPr>
            <w:r>
              <w:rPr>
                <w:sz w:val="20"/>
                <w:szCs w:val="20"/>
              </w:rPr>
              <w:t>&gt;</w:t>
            </w:r>
            <w:r w:rsidRPr="00460A9F">
              <w:rPr>
                <w:sz w:val="20"/>
                <w:szCs w:val="20"/>
              </w:rPr>
              <w:t xml:space="preserve"> 0.0</w:t>
            </w:r>
          </w:p>
        </w:tc>
        <w:tc>
          <w:tcPr>
            <w:tcW w:w="1080" w:type="dxa"/>
            <w:shd w:val="clear" w:color="auto" w:fill="auto"/>
          </w:tcPr>
          <w:p w14:paraId="2550E271" w14:textId="77777777" w:rsidR="00FC68DB" w:rsidRPr="00460A9F" w:rsidRDefault="00FC68DB" w:rsidP="00B202D2">
            <w:pPr>
              <w:rPr>
                <w:sz w:val="20"/>
                <w:szCs w:val="20"/>
              </w:rPr>
            </w:pPr>
            <w:r w:rsidRPr="00460A9F">
              <w:rPr>
                <w:sz w:val="20"/>
                <w:szCs w:val="20"/>
              </w:rPr>
              <w:t>Optional</w:t>
            </w:r>
          </w:p>
        </w:tc>
        <w:tc>
          <w:tcPr>
            <w:tcW w:w="2992" w:type="dxa"/>
            <w:shd w:val="clear" w:color="auto" w:fill="auto"/>
          </w:tcPr>
          <w:p w14:paraId="2B0BD614" w14:textId="77777777" w:rsidR="00FC68DB" w:rsidRPr="00226A3F" w:rsidRDefault="00FC68DB" w:rsidP="00B202D2">
            <w:pPr>
              <w:rPr>
                <w:sz w:val="20"/>
                <w:szCs w:val="20"/>
              </w:rPr>
            </w:pPr>
            <w:r w:rsidRPr="00460A9F">
              <w:rPr>
                <w:sz w:val="20"/>
                <w:szCs w:val="20"/>
              </w:rPr>
              <w:t>-</w:t>
            </w:r>
          </w:p>
        </w:tc>
      </w:tr>
      <w:tr w:rsidR="00FC68DB" w:rsidRPr="00460A9F" w14:paraId="4A448548" w14:textId="77777777" w:rsidTr="00FC68DB">
        <w:trPr>
          <w:jc w:val="center"/>
        </w:trPr>
        <w:tc>
          <w:tcPr>
            <w:tcW w:w="1842" w:type="dxa"/>
            <w:shd w:val="clear" w:color="auto" w:fill="auto"/>
          </w:tcPr>
          <w:p w14:paraId="7BBF4A95" w14:textId="77777777" w:rsidR="00FC68DB" w:rsidRPr="00460A9F" w:rsidRDefault="00FC68DB" w:rsidP="00B202D2">
            <w:pPr>
              <w:rPr>
                <w:sz w:val="20"/>
                <w:szCs w:val="20"/>
              </w:rPr>
            </w:pPr>
            <w:proofErr w:type="spellStart"/>
            <w:r w:rsidRPr="00460A9F">
              <w:rPr>
                <w:sz w:val="20"/>
                <w:szCs w:val="20"/>
              </w:rPr>
              <w:t>head_diameter</w:t>
            </w:r>
            <w:proofErr w:type="spellEnd"/>
          </w:p>
        </w:tc>
        <w:tc>
          <w:tcPr>
            <w:tcW w:w="1440" w:type="dxa"/>
            <w:shd w:val="clear" w:color="auto" w:fill="auto"/>
          </w:tcPr>
          <w:p w14:paraId="749D3761" w14:textId="77777777" w:rsidR="00FC68DB" w:rsidRPr="00460A9F" w:rsidRDefault="00FC68DB" w:rsidP="00B202D2">
            <w:pPr>
              <w:rPr>
                <w:sz w:val="20"/>
                <w:szCs w:val="20"/>
              </w:rPr>
            </w:pPr>
            <w:r w:rsidRPr="00460A9F">
              <w:rPr>
                <w:sz w:val="20"/>
                <w:szCs w:val="20"/>
              </w:rPr>
              <w:t>Floating point</w:t>
            </w:r>
          </w:p>
        </w:tc>
        <w:tc>
          <w:tcPr>
            <w:tcW w:w="1440" w:type="dxa"/>
          </w:tcPr>
          <w:p w14:paraId="4E627933" w14:textId="77777777" w:rsidR="00FC68DB" w:rsidRPr="00460A9F" w:rsidRDefault="00FC68DB" w:rsidP="00B202D2">
            <w:pPr>
              <w:rPr>
                <w:sz w:val="20"/>
                <w:szCs w:val="20"/>
              </w:rPr>
            </w:pPr>
            <w:r>
              <w:rPr>
                <w:sz w:val="20"/>
                <w:szCs w:val="20"/>
              </w:rPr>
              <w:t>&gt;</w:t>
            </w:r>
            <w:r w:rsidRPr="00460A9F">
              <w:rPr>
                <w:sz w:val="20"/>
                <w:szCs w:val="20"/>
              </w:rPr>
              <w:t xml:space="preserve"> 0.0</w:t>
            </w:r>
          </w:p>
        </w:tc>
        <w:tc>
          <w:tcPr>
            <w:tcW w:w="1080" w:type="dxa"/>
            <w:shd w:val="clear" w:color="auto" w:fill="auto"/>
          </w:tcPr>
          <w:p w14:paraId="32D08833" w14:textId="77777777" w:rsidR="00FC68DB" w:rsidRPr="00460A9F" w:rsidRDefault="00FC68DB" w:rsidP="00B202D2">
            <w:pPr>
              <w:rPr>
                <w:sz w:val="20"/>
                <w:szCs w:val="20"/>
              </w:rPr>
            </w:pPr>
            <w:r w:rsidRPr="00460A9F">
              <w:rPr>
                <w:sz w:val="20"/>
                <w:szCs w:val="20"/>
              </w:rPr>
              <w:t>Optional</w:t>
            </w:r>
          </w:p>
        </w:tc>
        <w:tc>
          <w:tcPr>
            <w:tcW w:w="2992" w:type="dxa"/>
            <w:shd w:val="clear" w:color="auto" w:fill="auto"/>
          </w:tcPr>
          <w:p w14:paraId="0505CADF" w14:textId="77777777" w:rsidR="00FC68DB" w:rsidRPr="00460A9F" w:rsidRDefault="00FC68DB" w:rsidP="00B202D2">
            <w:pPr>
              <w:rPr>
                <w:sz w:val="20"/>
                <w:szCs w:val="20"/>
              </w:rPr>
            </w:pPr>
            <w:r w:rsidRPr="00460A9F">
              <w:rPr>
                <w:sz w:val="20"/>
                <w:szCs w:val="20"/>
              </w:rPr>
              <w:t>-</w:t>
            </w:r>
          </w:p>
        </w:tc>
      </w:tr>
      <w:tr w:rsidR="00FC68DB" w:rsidRPr="00460A9F" w14:paraId="370A2E57" w14:textId="77777777" w:rsidTr="00FC68DB">
        <w:trPr>
          <w:jc w:val="center"/>
        </w:trPr>
        <w:tc>
          <w:tcPr>
            <w:tcW w:w="1842" w:type="dxa"/>
            <w:shd w:val="clear" w:color="auto" w:fill="auto"/>
          </w:tcPr>
          <w:p w14:paraId="41BA04CE" w14:textId="77777777" w:rsidR="00FC68DB" w:rsidRPr="00460A9F" w:rsidRDefault="00FC68DB" w:rsidP="00B202D2">
            <w:pPr>
              <w:rPr>
                <w:sz w:val="20"/>
                <w:szCs w:val="20"/>
              </w:rPr>
            </w:pPr>
            <w:proofErr w:type="spellStart"/>
            <w:r w:rsidRPr="00397AE8">
              <w:rPr>
                <w:sz w:val="20"/>
                <w:szCs w:val="20"/>
              </w:rPr>
              <w:t>head_height</w:t>
            </w:r>
            <w:proofErr w:type="spellEnd"/>
          </w:p>
        </w:tc>
        <w:tc>
          <w:tcPr>
            <w:tcW w:w="1440" w:type="dxa"/>
            <w:shd w:val="clear" w:color="auto" w:fill="auto"/>
          </w:tcPr>
          <w:p w14:paraId="18573106" w14:textId="77777777" w:rsidR="00FC68DB" w:rsidRPr="00460A9F" w:rsidRDefault="00FC68DB" w:rsidP="00B202D2">
            <w:pPr>
              <w:rPr>
                <w:sz w:val="20"/>
                <w:szCs w:val="20"/>
              </w:rPr>
            </w:pPr>
            <w:r w:rsidRPr="00397AE8">
              <w:rPr>
                <w:sz w:val="20"/>
                <w:szCs w:val="20"/>
              </w:rPr>
              <w:t>Floating point</w:t>
            </w:r>
          </w:p>
        </w:tc>
        <w:tc>
          <w:tcPr>
            <w:tcW w:w="1440" w:type="dxa"/>
          </w:tcPr>
          <w:p w14:paraId="64007304" w14:textId="77777777" w:rsidR="00FC68DB" w:rsidRPr="00460A9F" w:rsidDel="00460A9F" w:rsidRDefault="00FC68DB" w:rsidP="00B202D2">
            <w:pPr>
              <w:rPr>
                <w:sz w:val="20"/>
                <w:szCs w:val="20"/>
              </w:rPr>
            </w:pPr>
            <w:r w:rsidRPr="00397AE8">
              <w:rPr>
                <w:sz w:val="20"/>
                <w:szCs w:val="20"/>
              </w:rPr>
              <w:t>≥ 0.0</w:t>
            </w:r>
          </w:p>
        </w:tc>
        <w:tc>
          <w:tcPr>
            <w:tcW w:w="1080" w:type="dxa"/>
            <w:shd w:val="clear" w:color="auto" w:fill="auto"/>
          </w:tcPr>
          <w:p w14:paraId="0049575E" w14:textId="77777777" w:rsidR="00FC68DB" w:rsidRPr="00460A9F" w:rsidRDefault="00FC68DB" w:rsidP="00B202D2">
            <w:pPr>
              <w:rPr>
                <w:sz w:val="20"/>
                <w:szCs w:val="20"/>
              </w:rPr>
            </w:pPr>
            <w:r w:rsidRPr="00397AE8">
              <w:rPr>
                <w:sz w:val="20"/>
                <w:szCs w:val="20"/>
              </w:rPr>
              <w:t>Optional</w:t>
            </w:r>
          </w:p>
        </w:tc>
        <w:tc>
          <w:tcPr>
            <w:tcW w:w="2992" w:type="dxa"/>
            <w:shd w:val="clear" w:color="auto" w:fill="auto"/>
          </w:tcPr>
          <w:p w14:paraId="18A96EBE" w14:textId="77777777" w:rsidR="00FC68DB" w:rsidRPr="00460A9F" w:rsidRDefault="00FC68DB" w:rsidP="00B202D2">
            <w:pPr>
              <w:spacing w:after="0"/>
              <w:rPr>
                <w:sz w:val="20"/>
                <w:szCs w:val="20"/>
              </w:rPr>
            </w:pPr>
            <w:r>
              <w:rPr>
                <w:sz w:val="20"/>
                <w:szCs w:val="20"/>
              </w:rPr>
              <w:t>If at least one of them is specified</w:t>
            </w:r>
            <w:r>
              <w:rPr>
                <w:sz w:val="20"/>
                <w:szCs w:val="20"/>
              </w:rPr>
              <w:br/>
            </w:r>
            <w:proofErr w:type="spellStart"/>
            <w:r w:rsidRPr="0072192C">
              <w:rPr>
                <w:i/>
                <w:sz w:val="20"/>
                <w:szCs w:val="20"/>
              </w:rPr>
              <w:t>head_height</w:t>
            </w:r>
            <w:proofErr w:type="spellEnd"/>
            <w:r w:rsidRPr="0072192C">
              <w:rPr>
                <w:i/>
                <w:sz w:val="20"/>
                <w:szCs w:val="20"/>
              </w:rPr>
              <w:t xml:space="preserve"> + </w:t>
            </w:r>
            <w:proofErr w:type="spellStart"/>
            <w:r w:rsidRPr="0072192C">
              <w:rPr>
                <w:i/>
                <w:sz w:val="20"/>
                <w:szCs w:val="20"/>
              </w:rPr>
              <w:t>sink_size</w:t>
            </w:r>
            <w:proofErr w:type="spellEnd"/>
            <w:r w:rsidRPr="0072192C">
              <w:rPr>
                <w:i/>
                <w:sz w:val="20"/>
                <w:szCs w:val="20"/>
              </w:rPr>
              <w:t xml:space="preserve"> &gt; 0</w:t>
            </w:r>
            <w:r>
              <w:rPr>
                <w:sz w:val="20"/>
                <w:szCs w:val="20"/>
              </w:rPr>
              <w:t xml:space="preserve"> </w:t>
            </w:r>
            <w:r>
              <w:rPr>
                <w:sz w:val="20"/>
                <w:szCs w:val="20"/>
              </w:rPr>
              <w:br/>
              <w:t xml:space="preserve">is required. </w:t>
            </w:r>
          </w:p>
        </w:tc>
      </w:tr>
      <w:tr w:rsidR="00FC68DB" w:rsidRPr="00460A9F" w14:paraId="6767D24D" w14:textId="77777777" w:rsidTr="00FC68DB">
        <w:trPr>
          <w:jc w:val="center"/>
        </w:trPr>
        <w:tc>
          <w:tcPr>
            <w:tcW w:w="1842" w:type="dxa"/>
            <w:shd w:val="clear" w:color="auto" w:fill="auto"/>
          </w:tcPr>
          <w:p w14:paraId="1CA0941C" w14:textId="77777777" w:rsidR="00FC68DB" w:rsidRPr="00397AE8" w:rsidRDefault="00FC68DB" w:rsidP="00B202D2">
            <w:pPr>
              <w:rPr>
                <w:sz w:val="20"/>
                <w:szCs w:val="20"/>
              </w:rPr>
            </w:pPr>
            <w:proofErr w:type="spellStart"/>
            <w:r>
              <w:rPr>
                <w:sz w:val="20"/>
                <w:szCs w:val="20"/>
              </w:rPr>
              <w:t>head_type</w:t>
            </w:r>
            <w:proofErr w:type="spellEnd"/>
          </w:p>
        </w:tc>
        <w:tc>
          <w:tcPr>
            <w:tcW w:w="1440" w:type="dxa"/>
            <w:shd w:val="clear" w:color="auto" w:fill="auto"/>
          </w:tcPr>
          <w:p w14:paraId="575EAD51" w14:textId="77777777" w:rsidR="00FC68DB" w:rsidRPr="00397AE8" w:rsidRDefault="00FC68DB" w:rsidP="00B202D2">
            <w:pPr>
              <w:rPr>
                <w:sz w:val="20"/>
                <w:szCs w:val="20"/>
              </w:rPr>
            </w:pPr>
            <w:r>
              <w:rPr>
                <w:sz w:val="20"/>
                <w:szCs w:val="20"/>
              </w:rPr>
              <w:t>Alphanumeric</w:t>
            </w:r>
          </w:p>
        </w:tc>
        <w:tc>
          <w:tcPr>
            <w:tcW w:w="1440" w:type="dxa"/>
          </w:tcPr>
          <w:p w14:paraId="662BF0A3" w14:textId="77777777" w:rsidR="00FC68DB" w:rsidRPr="00397AE8" w:rsidRDefault="00FC68DB" w:rsidP="00B202D2">
            <w:pPr>
              <w:rPr>
                <w:sz w:val="20"/>
                <w:szCs w:val="20"/>
              </w:rPr>
            </w:pPr>
            <w:r>
              <w:rPr>
                <w:sz w:val="20"/>
                <w:szCs w:val="20"/>
              </w:rPr>
              <w:t>Alphanumeric</w:t>
            </w:r>
          </w:p>
        </w:tc>
        <w:tc>
          <w:tcPr>
            <w:tcW w:w="1080" w:type="dxa"/>
            <w:shd w:val="clear" w:color="auto" w:fill="auto"/>
          </w:tcPr>
          <w:p w14:paraId="3EBB92DA" w14:textId="77777777" w:rsidR="00FC68DB" w:rsidRPr="00397AE8" w:rsidRDefault="00FC68DB" w:rsidP="00B202D2">
            <w:pPr>
              <w:rPr>
                <w:sz w:val="20"/>
                <w:szCs w:val="20"/>
              </w:rPr>
            </w:pPr>
            <w:r>
              <w:rPr>
                <w:sz w:val="20"/>
                <w:szCs w:val="20"/>
              </w:rPr>
              <w:t>Optional</w:t>
            </w:r>
          </w:p>
        </w:tc>
        <w:tc>
          <w:tcPr>
            <w:tcW w:w="2992" w:type="dxa"/>
            <w:shd w:val="clear" w:color="auto" w:fill="auto"/>
          </w:tcPr>
          <w:p w14:paraId="3CFD95C7" w14:textId="77777777" w:rsidR="00FC68DB" w:rsidRDefault="00FC68DB" w:rsidP="00B202D2">
            <w:pPr>
              <w:spacing w:after="0"/>
              <w:rPr>
                <w:sz w:val="20"/>
                <w:szCs w:val="20"/>
              </w:rPr>
            </w:pPr>
            <w:r>
              <w:rPr>
                <w:sz w:val="20"/>
                <w:szCs w:val="20"/>
              </w:rPr>
              <w:t>-</w:t>
            </w:r>
          </w:p>
        </w:tc>
      </w:tr>
      <w:tr w:rsidR="00FC68DB" w:rsidRPr="00460A9F" w14:paraId="72E39239" w14:textId="77777777" w:rsidTr="00FC68DB">
        <w:trPr>
          <w:jc w:val="center"/>
        </w:trPr>
        <w:tc>
          <w:tcPr>
            <w:tcW w:w="1842" w:type="dxa"/>
            <w:shd w:val="clear" w:color="auto" w:fill="auto"/>
          </w:tcPr>
          <w:p w14:paraId="14FBBA1A" w14:textId="77777777" w:rsidR="00FC68DB" w:rsidRPr="00460A9F" w:rsidRDefault="00FC68DB" w:rsidP="00B202D2">
            <w:pPr>
              <w:rPr>
                <w:sz w:val="20"/>
                <w:szCs w:val="20"/>
              </w:rPr>
            </w:pPr>
            <w:proofErr w:type="spellStart"/>
            <w:r w:rsidRPr="00397AE8">
              <w:rPr>
                <w:rFonts w:cs="Calibri"/>
                <w:sz w:val="20"/>
                <w:szCs w:val="20"/>
                <w:lang w:eastAsia="zh-CN"/>
              </w:rPr>
              <w:t>sink_size</w:t>
            </w:r>
            <w:proofErr w:type="spellEnd"/>
          </w:p>
        </w:tc>
        <w:tc>
          <w:tcPr>
            <w:tcW w:w="1440" w:type="dxa"/>
            <w:shd w:val="clear" w:color="auto" w:fill="auto"/>
          </w:tcPr>
          <w:p w14:paraId="181F4107" w14:textId="77777777" w:rsidR="00FC68DB" w:rsidRPr="00460A9F" w:rsidRDefault="00FC68DB" w:rsidP="00B202D2">
            <w:pPr>
              <w:rPr>
                <w:sz w:val="20"/>
                <w:szCs w:val="20"/>
              </w:rPr>
            </w:pPr>
            <w:r w:rsidRPr="00397AE8">
              <w:rPr>
                <w:sz w:val="20"/>
                <w:szCs w:val="20"/>
              </w:rPr>
              <w:t>Floating point</w:t>
            </w:r>
          </w:p>
        </w:tc>
        <w:tc>
          <w:tcPr>
            <w:tcW w:w="1440" w:type="dxa"/>
          </w:tcPr>
          <w:p w14:paraId="020E6B42" w14:textId="77777777" w:rsidR="00FC68DB" w:rsidRPr="00460A9F" w:rsidDel="00460A9F" w:rsidRDefault="00FC68DB" w:rsidP="00B202D2">
            <w:pPr>
              <w:rPr>
                <w:sz w:val="20"/>
                <w:szCs w:val="20"/>
              </w:rPr>
            </w:pPr>
            <w:r w:rsidRPr="00397AE8">
              <w:rPr>
                <w:sz w:val="20"/>
                <w:szCs w:val="20"/>
              </w:rPr>
              <w:t>≥ 0.0</w:t>
            </w:r>
          </w:p>
        </w:tc>
        <w:tc>
          <w:tcPr>
            <w:tcW w:w="1080" w:type="dxa"/>
            <w:shd w:val="clear" w:color="auto" w:fill="auto"/>
          </w:tcPr>
          <w:p w14:paraId="7E3581EA" w14:textId="77777777" w:rsidR="00FC68DB" w:rsidRPr="00460A9F" w:rsidRDefault="00FC68DB" w:rsidP="00B202D2">
            <w:pPr>
              <w:rPr>
                <w:sz w:val="20"/>
                <w:szCs w:val="20"/>
              </w:rPr>
            </w:pPr>
            <w:r w:rsidRPr="00397AE8">
              <w:rPr>
                <w:sz w:val="20"/>
                <w:szCs w:val="20"/>
              </w:rPr>
              <w:t>Optional</w:t>
            </w:r>
          </w:p>
        </w:tc>
        <w:tc>
          <w:tcPr>
            <w:tcW w:w="2992" w:type="dxa"/>
            <w:shd w:val="clear" w:color="auto" w:fill="auto"/>
          </w:tcPr>
          <w:p w14:paraId="65C5DE07" w14:textId="77777777" w:rsidR="00FC68DB" w:rsidRPr="00460A9F" w:rsidRDefault="00FC68DB" w:rsidP="00B202D2">
            <w:pPr>
              <w:rPr>
                <w:sz w:val="20"/>
                <w:szCs w:val="20"/>
              </w:rPr>
            </w:pPr>
            <w:r w:rsidRPr="00226A3F">
              <w:rPr>
                <w:sz w:val="20"/>
                <w:szCs w:val="20"/>
              </w:rPr>
              <w:t>-</w:t>
            </w:r>
          </w:p>
        </w:tc>
      </w:tr>
      <w:tr w:rsidR="00FC68DB" w:rsidRPr="00460A9F" w14:paraId="4D57E9DD" w14:textId="77777777" w:rsidTr="00FC68DB">
        <w:trPr>
          <w:jc w:val="center"/>
        </w:trPr>
        <w:tc>
          <w:tcPr>
            <w:tcW w:w="1842" w:type="dxa"/>
            <w:shd w:val="clear" w:color="auto" w:fill="auto"/>
          </w:tcPr>
          <w:p w14:paraId="1F6D9330" w14:textId="77777777" w:rsidR="00FC68DB" w:rsidRPr="00397AE8" w:rsidRDefault="00FC68DB" w:rsidP="00B202D2">
            <w:pPr>
              <w:rPr>
                <w:rFonts w:cs="Calibri"/>
                <w:sz w:val="20"/>
                <w:szCs w:val="20"/>
                <w:lang w:eastAsia="zh-CN"/>
              </w:rPr>
            </w:pPr>
            <w:proofErr w:type="spellStart"/>
            <w:r w:rsidRPr="00672552">
              <w:rPr>
                <w:rFonts w:cs="Calibri"/>
                <w:sz w:val="16"/>
                <w:szCs w:val="20"/>
                <w:lang w:eastAsia="zh-CN"/>
              </w:rPr>
              <w:lastRenderedPageBreak/>
              <w:t>strength_property_class</w:t>
            </w:r>
            <w:proofErr w:type="spellEnd"/>
          </w:p>
        </w:tc>
        <w:tc>
          <w:tcPr>
            <w:tcW w:w="1440" w:type="dxa"/>
            <w:shd w:val="clear" w:color="auto" w:fill="auto"/>
          </w:tcPr>
          <w:p w14:paraId="49B4634A" w14:textId="77777777" w:rsidR="00FC68DB" w:rsidRPr="00397AE8" w:rsidRDefault="00FC68DB" w:rsidP="00B202D2">
            <w:pPr>
              <w:rPr>
                <w:sz w:val="20"/>
                <w:szCs w:val="20"/>
              </w:rPr>
            </w:pPr>
            <w:r w:rsidRPr="00226A3F">
              <w:rPr>
                <w:sz w:val="20"/>
                <w:szCs w:val="20"/>
              </w:rPr>
              <w:t>Alphanumeric</w:t>
            </w:r>
          </w:p>
        </w:tc>
        <w:tc>
          <w:tcPr>
            <w:tcW w:w="1440" w:type="dxa"/>
          </w:tcPr>
          <w:p w14:paraId="2851F955" w14:textId="77777777" w:rsidR="00FC68DB" w:rsidRPr="00397AE8" w:rsidRDefault="00FC68DB" w:rsidP="00B202D2">
            <w:pPr>
              <w:rPr>
                <w:sz w:val="20"/>
                <w:szCs w:val="20"/>
              </w:rPr>
            </w:pPr>
            <w:r w:rsidRPr="00226A3F">
              <w:rPr>
                <w:sz w:val="20"/>
                <w:szCs w:val="20"/>
              </w:rPr>
              <w:t>Alphanumeric</w:t>
            </w:r>
          </w:p>
        </w:tc>
        <w:tc>
          <w:tcPr>
            <w:tcW w:w="1080" w:type="dxa"/>
            <w:shd w:val="clear" w:color="auto" w:fill="auto"/>
          </w:tcPr>
          <w:p w14:paraId="6BD6F77C" w14:textId="77777777" w:rsidR="00FC68DB" w:rsidRPr="00397AE8" w:rsidRDefault="00FC68DB" w:rsidP="00B202D2">
            <w:pPr>
              <w:rPr>
                <w:sz w:val="20"/>
                <w:szCs w:val="20"/>
              </w:rPr>
            </w:pPr>
            <w:r w:rsidRPr="00226A3F">
              <w:rPr>
                <w:sz w:val="20"/>
                <w:szCs w:val="20"/>
              </w:rPr>
              <w:t>Optional</w:t>
            </w:r>
          </w:p>
        </w:tc>
        <w:tc>
          <w:tcPr>
            <w:tcW w:w="2992" w:type="dxa"/>
            <w:shd w:val="clear" w:color="auto" w:fill="auto"/>
          </w:tcPr>
          <w:p w14:paraId="30E1466F" w14:textId="77777777" w:rsidR="00FC68DB" w:rsidRPr="00460A9F" w:rsidRDefault="00FC68DB" w:rsidP="00B202D2">
            <w:pPr>
              <w:rPr>
                <w:sz w:val="20"/>
                <w:szCs w:val="20"/>
              </w:rPr>
            </w:pPr>
            <w:r w:rsidRPr="00226A3F">
              <w:rPr>
                <w:sz w:val="20"/>
                <w:szCs w:val="20"/>
              </w:rPr>
              <w:t>-</w:t>
            </w:r>
          </w:p>
        </w:tc>
      </w:tr>
      <w:tr w:rsidR="00FC68DB" w:rsidRPr="00226A3F" w14:paraId="5B2CE599" w14:textId="77777777" w:rsidTr="00FC68DB">
        <w:trPr>
          <w:jc w:val="center"/>
        </w:trPr>
        <w:tc>
          <w:tcPr>
            <w:tcW w:w="1842" w:type="dxa"/>
            <w:shd w:val="clear" w:color="auto" w:fill="auto"/>
          </w:tcPr>
          <w:p w14:paraId="40B39F72" w14:textId="77777777" w:rsidR="00FC68DB" w:rsidRPr="00460A9F" w:rsidRDefault="00FC68DB" w:rsidP="00084345">
            <w:pPr>
              <w:keepNext/>
              <w:rPr>
                <w:sz w:val="20"/>
                <w:szCs w:val="20"/>
              </w:rPr>
            </w:pPr>
            <w:proofErr w:type="spellStart"/>
            <w:r>
              <w:rPr>
                <w:sz w:val="20"/>
                <w:szCs w:val="20"/>
              </w:rPr>
              <w:t>part_code</w:t>
            </w:r>
            <w:proofErr w:type="spellEnd"/>
          </w:p>
        </w:tc>
        <w:tc>
          <w:tcPr>
            <w:tcW w:w="1440" w:type="dxa"/>
            <w:shd w:val="clear" w:color="auto" w:fill="auto"/>
          </w:tcPr>
          <w:p w14:paraId="45F8C24A" w14:textId="77777777" w:rsidR="00FC68DB" w:rsidRPr="00460A9F" w:rsidRDefault="00FC68DB" w:rsidP="00084345">
            <w:pPr>
              <w:keepNext/>
              <w:rPr>
                <w:sz w:val="20"/>
                <w:szCs w:val="20"/>
              </w:rPr>
            </w:pPr>
            <w:r w:rsidRPr="00226A3F">
              <w:rPr>
                <w:sz w:val="20"/>
                <w:szCs w:val="20"/>
              </w:rPr>
              <w:t>Alphanumeric</w:t>
            </w:r>
          </w:p>
        </w:tc>
        <w:tc>
          <w:tcPr>
            <w:tcW w:w="1440" w:type="dxa"/>
          </w:tcPr>
          <w:p w14:paraId="73425D9B" w14:textId="77777777" w:rsidR="00FC68DB" w:rsidRPr="00460A9F" w:rsidDel="00460A9F" w:rsidRDefault="00FC68DB" w:rsidP="00084345">
            <w:pPr>
              <w:keepNext/>
              <w:rPr>
                <w:sz w:val="20"/>
                <w:szCs w:val="20"/>
              </w:rPr>
            </w:pPr>
            <w:r w:rsidRPr="00226A3F">
              <w:rPr>
                <w:sz w:val="20"/>
                <w:szCs w:val="20"/>
              </w:rPr>
              <w:t>Alphanumeric</w:t>
            </w:r>
          </w:p>
        </w:tc>
        <w:tc>
          <w:tcPr>
            <w:tcW w:w="1080" w:type="dxa"/>
            <w:shd w:val="clear" w:color="auto" w:fill="auto"/>
          </w:tcPr>
          <w:p w14:paraId="540E0383" w14:textId="77777777" w:rsidR="00FC68DB" w:rsidRPr="00460A9F" w:rsidRDefault="00FC68DB" w:rsidP="00084345">
            <w:pPr>
              <w:keepNext/>
              <w:rPr>
                <w:sz w:val="20"/>
                <w:szCs w:val="20"/>
              </w:rPr>
            </w:pPr>
            <w:r w:rsidRPr="00226A3F">
              <w:rPr>
                <w:sz w:val="20"/>
                <w:szCs w:val="20"/>
              </w:rPr>
              <w:t>Optional</w:t>
            </w:r>
          </w:p>
        </w:tc>
        <w:tc>
          <w:tcPr>
            <w:tcW w:w="2992" w:type="dxa"/>
            <w:shd w:val="clear" w:color="auto" w:fill="auto"/>
          </w:tcPr>
          <w:p w14:paraId="38A98A56" w14:textId="77777777" w:rsidR="00FC68DB" w:rsidRPr="00460A9F" w:rsidRDefault="00FC68DB" w:rsidP="00084345">
            <w:pPr>
              <w:keepNext/>
              <w:rPr>
                <w:sz w:val="20"/>
                <w:szCs w:val="20"/>
              </w:rPr>
            </w:pPr>
            <w:r w:rsidRPr="00226A3F">
              <w:rPr>
                <w:sz w:val="20"/>
                <w:szCs w:val="20"/>
              </w:rPr>
              <w:t>-</w:t>
            </w:r>
          </w:p>
        </w:tc>
      </w:tr>
    </w:tbl>
    <w:p w14:paraId="64710F0C" w14:textId="5CA03A28" w:rsidR="00FC68DB" w:rsidRDefault="00FC68DB" w:rsidP="00B202D2">
      <w:pPr>
        <w:pStyle w:val="Beschriftung"/>
        <w:spacing w:before="120"/>
        <w:rPr>
          <w:rFonts w:ascii="Courier New" w:hAnsi="Courier New" w:cs="Courier New"/>
          <w:bCs/>
          <w:i w:val="0"/>
        </w:rPr>
      </w:pPr>
      <w:bookmarkStart w:id="642" w:name="_Toc3566448"/>
      <w:bookmarkStart w:id="643" w:name="_Toc34747451"/>
      <w:bookmarkStart w:id="644" w:name="_Toc77095900"/>
      <w:r>
        <w:t xml:space="preserve">Table </w:t>
      </w:r>
      <w:r>
        <w:fldChar w:fldCharType="begin"/>
      </w:r>
      <w:r>
        <w:instrText xml:space="preserve"> SEQ Table \* ARABIC </w:instrText>
      </w:r>
      <w:r>
        <w:fldChar w:fldCharType="separate"/>
      </w:r>
      <w:r w:rsidR="008116BB">
        <w:rPr>
          <w:noProof/>
        </w:rPr>
        <w:t>42</w:t>
      </w:r>
      <w:r>
        <w:fldChar w:fldCharType="end"/>
      </w:r>
      <w:r>
        <w:t xml:space="preserve">: Attributes of element </w:t>
      </w:r>
      <w:r w:rsidRPr="00060756">
        <w:rPr>
          <w:rFonts w:ascii="Courier New" w:hAnsi="Courier New" w:cs="Courier New"/>
        </w:rPr>
        <w:t>&lt;rivet</w:t>
      </w:r>
      <w:r>
        <w:rPr>
          <w:rFonts w:ascii="Courier New" w:hAnsi="Courier New" w:cs="Courier New"/>
        </w:rPr>
        <w:t>/</w:t>
      </w:r>
      <w:r w:rsidRPr="00060756">
        <w:rPr>
          <w:rFonts w:ascii="Courier New" w:hAnsi="Courier New" w:cs="Courier New"/>
        </w:rPr>
        <w:t>&gt;</w:t>
      </w:r>
      <w:bookmarkEnd w:id="642"/>
      <w:bookmarkEnd w:id="643"/>
      <w:bookmarkEnd w:id="644"/>
    </w:p>
    <w:p w14:paraId="605B31D9" w14:textId="77777777" w:rsidR="00FC68DB" w:rsidRDefault="00FC68DB" w:rsidP="00B202D2">
      <w:pPr>
        <w:jc w:val="center"/>
        <w:rPr>
          <w:noProof/>
        </w:rPr>
      </w:pPr>
      <w:r>
        <w:rPr>
          <w:noProof/>
          <w:lang w:val="en-US"/>
        </w:rPr>
        <w:drawing>
          <wp:inline distT="0" distB="0" distL="0" distR="0" wp14:anchorId="2523C7B4" wp14:editId="68B108CC">
            <wp:extent cx="1155802" cy="839068"/>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1155091" cy="838552"/>
                    </a:xfrm>
                    <a:prstGeom prst="rect">
                      <a:avLst/>
                    </a:prstGeom>
                  </pic:spPr>
                </pic:pic>
              </a:graphicData>
            </a:graphic>
          </wp:inline>
        </w:drawing>
      </w:r>
      <w:r w:rsidRPr="00894B86">
        <w:rPr>
          <w:noProof/>
        </w:rPr>
        <w:t xml:space="preserve"> </w:t>
      </w:r>
      <w:r>
        <w:rPr>
          <w:noProof/>
          <w:lang w:val="en-US"/>
        </w:rPr>
        <w:drawing>
          <wp:inline distT="0" distB="0" distL="0" distR="0" wp14:anchorId="6AAB7417" wp14:editId="4E918B78">
            <wp:extent cx="1173101" cy="796417"/>
            <wp:effectExtent l="0" t="0" r="8255"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1178133" cy="799833"/>
                    </a:xfrm>
                    <a:prstGeom prst="rect">
                      <a:avLst/>
                    </a:prstGeom>
                  </pic:spPr>
                </pic:pic>
              </a:graphicData>
            </a:graphic>
          </wp:inline>
        </w:drawing>
      </w:r>
      <w:r w:rsidRPr="00894B86">
        <w:rPr>
          <w:noProof/>
        </w:rPr>
        <w:t xml:space="preserve"> </w:t>
      </w:r>
      <w:r>
        <w:rPr>
          <w:noProof/>
          <w:lang w:val="en-US"/>
        </w:rPr>
        <w:drawing>
          <wp:inline distT="0" distB="0" distL="0" distR="0" wp14:anchorId="40A050C3" wp14:editId="61471E55">
            <wp:extent cx="1199693" cy="789272"/>
            <wp:effectExtent l="0" t="0" r="63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1208672" cy="795179"/>
                    </a:xfrm>
                    <a:prstGeom prst="rect">
                      <a:avLst/>
                    </a:prstGeom>
                  </pic:spPr>
                </pic:pic>
              </a:graphicData>
            </a:graphic>
          </wp:inline>
        </w:drawing>
      </w:r>
    </w:p>
    <w:tbl>
      <w:tblPr>
        <w:tblW w:w="0" w:type="auto"/>
        <w:tblInd w:w="1668" w:type="dxa"/>
        <w:tblLook w:val="04A0" w:firstRow="1" w:lastRow="0" w:firstColumn="1" w:lastColumn="0" w:noHBand="0" w:noVBand="1"/>
      </w:tblPr>
      <w:tblGrid>
        <w:gridCol w:w="1937"/>
        <w:gridCol w:w="1937"/>
        <w:gridCol w:w="1937"/>
      </w:tblGrid>
      <w:tr w:rsidR="00FC68DB" w14:paraId="7E6C2EBB" w14:textId="77777777" w:rsidTr="00FC68DB">
        <w:tc>
          <w:tcPr>
            <w:tcW w:w="1937" w:type="dxa"/>
            <w:vAlign w:val="center"/>
          </w:tcPr>
          <w:p w14:paraId="259440A7" w14:textId="77777777" w:rsidR="00FC68DB" w:rsidRDefault="00FC68DB" w:rsidP="00B202D2">
            <w:pPr>
              <w:jc w:val="center"/>
            </w:pPr>
            <w:r>
              <w:t xml:space="preserve">  Dome</w:t>
            </w:r>
          </w:p>
        </w:tc>
        <w:tc>
          <w:tcPr>
            <w:tcW w:w="1937" w:type="dxa"/>
            <w:vAlign w:val="center"/>
          </w:tcPr>
          <w:p w14:paraId="438112F2" w14:textId="77777777" w:rsidR="00FC68DB" w:rsidRDefault="00FC68DB" w:rsidP="00B202D2">
            <w:pPr>
              <w:jc w:val="center"/>
            </w:pPr>
            <w:r>
              <w:t>Large Flange</w:t>
            </w:r>
          </w:p>
        </w:tc>
        <w:tc>
          <w:tcPr>
            <w:tcW w:w="1937" w:type="dxa"/>
            <w:vAlign w:val="center"/>
          </w:tcPr>
          <w:p w14:paraId="49C0A44E" w14:textId="77777777" w:rsidR="00FC68DB" w:rsidRDefault="00FC68DB" w:rsidP="00B202D2">
            <w:pPr>
              <w:jc w:val="center"/>
            </w:pPr>
            <w:r>
              <w:t>Countersunk</w:t>
            </w:r>
          </w:p>
        </w:tc>
      </w:tr>
    </w:tbl>
    <w:p w14:paraId="1749B971" w14:textId="09E3EBB9" w:rsidR="00FC68DB" w:rsidRDefault="00FC68DB" w:rsidP="00B202D2">
      <w:pPr>
        <w:pStyle w:val="Beschriftung"/>
        <w:rPr>
          <w:b/>
        </w:rPr>
      </w:pPr>
      <w:r w:rsidRPr="00A1530E">
        <w:t xml:space="preserve">Source of image: </w:t>
      </w:r>
      <w:hyperlink r:id="rId79" w:history="1">
        <w:r w:rsidRPr="0078423A">
          <w:rPr>
            <w:rStyle w:val="Hyperlink"/>
          </w:rPr>
          <w:t>http://sfsintecusa.com/files/2011/09/Rivet-Brochure-Feb-2011.pdf</w:t>
        </w:r>
      </w:hyperlink>
    </w:p>
    <w:p w14:paraId="025BE11F" w14:textId="416203E6" w:rsidR="00FC68DB" w:rsidRPr="00894B86" w:rsidRDefault="00FC68DB" w:rsidP="00B202D2">
      <w:pPr>
        <w:pStyle w:val="Beschriftung"/>
      </w:pPr>
      <w:bookmarkStart w:id="645" w:name="_Toc3557088"/>
      <w:bookmarkStart w:id="646" w:name="_Toc34747339"/>
      <w:bookmarkStart w:id="647" w:name="_Toc76030530"/>
      <w:bookmarkStart w:id="648" w:name="_Toc86863486"/>
      <w:bookmarkStart w:id="649" w:name="_Toc86863575"/>
      <w:r>
        <w:t xml:space="preserve">Figure </w:t>
      </w:r>
      <w:r>
        <w:fldChar w:fldCharType="begin"/>
      </w:r>
      <w:r>
        <w:instrText xml:space="preserve"> SEQ Figure \* ARABIC </w:instrText>
      </w:r>
      <w:r>
        <w:fldChar w:fldCharType="separate"/>
      </w:r>
      <w:r w:rsidR="008116BB">
        <w:rPr>
          <w:noProof/>
        </w:rPr>
        <w:t>9</w:t>
      </w:r>
      <w:r>
        <w:fldChar w:fldCharType="end"/>
      </w:r>
      <w:r>
        <w:t>: Rivet head types</w:t>
      </w:r>
      <w:bookmarkEnd w:id="645"/>
      <w:bookmarkEnd w:id="646"/>
      <w:bookmarkEnd w:id="647"/>
      <w:bookmarkEnd w:id="648"/>
      <w:bookmarkEnd w:id="649"/>
    </w:p>
    <w:p w14:paraId="19D8172A" w14:textId="36D9AC50" w:rsidR="00FC68DB" w:rsidRPr="0033379A" w:rsidRDefault="00FC68DB" w:rsidP="00BA04B6">
      <w:pPr>
        <w:pStyle w:val="Listenabsatz"/>
        <w:numPr>
          <w:ilvl w:val="0"/>
          <w:numId w:val="23"/>
        </w:numPr>
        <w:tabs>
          <w:tab w:val="clear" w:pos="403"/>
        </w:tabs>
        <w:spacing w:after="0" w:line="240" w:lineRule="auto"/>
        <w:contextualSpacing w:val="0"/>
        <w:rPr>
          <w:lang w:val="en-US"/>
        </w:rPr>
      </w:pPr>
      <w:r w:rsidRPr="00A2186E">
        <w:rPr>
          <w:rStyle w:val="elementdeftypeChar"/>
          <w:rFonts w:eastAsia="Calibri"/>
        </w:rPr>
        <w:t>hardness</w:t>
      </w:r>
      <w:r w:rsidRPr="0033379A">
        <w:rPr>
          <w:lang w:val="en-US"/>
        </w:rPr>
        <w:t>: Vickers hardness HV of the rivet material.</w:t>
      </w:r>
      <w:ins w:id="650" w:author="Dr. Carsten Franke" w:date="2021-10-29T01:03:00Z">
        <w:r w:rsidR="00B11124">
          <w:rPr>
            <w:rStyle w:val="Funotenzeichen"/>
            <w:lang w:val="en-US"/>
          </w:rPr>
          <w:footnoteReference w:id="13"/>
        </w:r>
      </w:ins>
      <w:r w:rsidRPr="0033379A">
        <w:rPr>
          <w:lang w:val="en-US"/>
        </w:rPr>
        <w:t xml:space="preserve"> </w:t>
      </w:r>
    </w:p>
    <w:p w14:paraId="11FD62E1" w14:textId="77777777" w:rsidR="00FC68DB" w:rsidRPr="000B11EA" w:rsidRDefault="00FC68DB" w:rsidP="00BA04B6">
      <w:pPr>
        <w:numPr>
          <w:ilvl w:val="0"/>
          <w:numId w:val="23"/>
        </w:numPr>
        <w:tabs>
          <w:tab w:val="clear" w:pos="403"/>
        </w:tabs>
        <w:spacing w:before="120" w:line="240" w:lineRule="auto"/>
        <w:jc w:val="left"/>
      </w:pPr>
      <w:proofErr w:type="spellStart"/>
      <w:r w:rsidRPr="00E75E50">
        <w:rPr>
          <w:rStyle w:val="elementdeftypeChar"/>
          <w:rFonts w:eastAsia="Calibri"/>
        </w:rPr>
        <w:t>shaft_diameter</w:t>
      </w:r>
      <w:proofErr w:type="spellEnd"/>
      <w:r w:rsidRPr="000B11EA">
        <w:t xml:space="preserve">: the diameter of the </w:t>
      </w:r>
      <w:r>
        <w:t>shaft</w:t>
      </w:r>
      <w:r w:rsidRPr="000B11EA">
        <w:t xml:space="preserve"> of the</w:t>
      </w:r>
      <w:r>
        <w:t xml:space="preserve"> </w:t>
      </w:r>
      <w:r w:rsidRPr="00670301">
        <w:t>(unmounted) rivet</w:t>
      </w:r>
      <w:r>
        <w:t xml:space="preserve">. </w:t>
      </w:r>
    </w:p>
    <w:p w14:paraId="40C71A32" w14:textId="77777777" w:rsidR="00FC68DB" w:rsidRDefault="00FC68DB" w:rsidP="00BA04B6">
      <w:pPr>
        <w:numPr>
          <w:ilvl w:val="0"/>
          <w:numId w:val="23"/>
        </w:numPr>
        <w:tabs>
          <w:tab w:val="clear" w:pos="403"/>
        </w:tabs>
        <w:spacing w:before="120" w:line="240" w:lineRule="auto"/>
        <w:jc w:val="left"/>
      </w:pPr>
      <w:r w:rsidRPr="008B0A4E">
        <w:rPr>
          <w:rStyle w:val="elementdeftypeChar"/>
          <w:rFonts w:eastAsia="Calibri"/>
        </w:rPr>
        <w:t>length</w:t>
      </w:r>
      <w:r>
        <w:t xml:space="preserve">: </w:t>
      </w:r>
      <w:r w:rsidRPr="00670301">
        <w:t>is the overall length of the (unmounted) rivet itself.</w:t>
      </w:r>
      <w:r>
        <w:t xml:space="preserve"> </w:t>
      </w:r>
    </w:p>
    <w:p w14:paraId="3144BC71" w14:textId="77777777" w:rsidR="00FC68DB" w:rsidRPr="000B11EA" w:rsidRDefault="00FC68DB" w:rsidP="00BA04B6">
      <w:pPr>
        <w:numPr>
          <w:ilvl w:val="0"/>
          <w:numId w:val="23"/>
        </w:numPr>
        <w:tabs>
          <w:tab w:val="clear" w:pos="403"/>
        </w:tabs>
        <w:spacing w:before="120" w:line="240" w:lineRule="auto"/>
        <w:jc w:val="left"/>
      </w:pPr>
      <w:proofErr w:type="spellStart"/>
      <w:r w:rsidRPr="00E75E50">
        <w:rPr>
          <w:rStyle w:val="elementdeftypeChar"/>
          <w:rFonts w:eastAsia="Calibri"/>
        </w:rPr>
        <w:t>head_diameter</w:t>
      </w:r>
      <w:proofErr w:type="spellEnd"/>
      <w:r w:rsidRPr="000B11EA">
        <w:t>: the diameter of the head of the</w:t>
      </w:r>
      <w:r>
        <w:t xml:space="preserve"> </w:t>
      </w:r>
      <w:r w:rsidRPr="00670301">
        <w:t>(unmounted) rivet</w:t>
      </w:r>
      <w:r>
        <w:t xml:space="preserve">. </w:t>
      </w:r>
    </w:p>
    <w:p w14:paraId="34FE1172" w14:textId="77777777" w:rsidR="00FC68DB" w:rsidRDefault="00FC68DB" w:rsidP="00BA04B6">
      <w:pPr>
        <w:numPr>
          <w:ilvl w:val="0"/>
          <w:numId w:val="23"/>
        </w:numPr>
        <w:tabs>
          <w:tab w:val="clear" w:pos="403"/>
        </w:tabs>
        <w:spacing w:before="120" w:line="240" w:lineRule="auto"/>
        <w:jc w:val="left"/>
      </w:pPr>
      <w:proofErr w:type="spellStart"/>
      <w:r w:rsidRPr="00E75E50">
        <w:rPr>
          <w:rStyle w:val="elementdeftypeChar"/>
          <w:rFonts w:eastAsia="Calibri"/>
        </w:rPr>
        <w:t>head_height</w:t>
      </w:r>
      <w:proofErr w:type="spellEnd"/>
      <w:r w:rsidRPr="000B11EA">
        <w:t>: the height of the head.</w:t>
      </w:r>
    </w:p>
    <w:p w14:paraId="11F00674" w14:textId="77777777" w:rsidR="00FC68DB" w:rsidRDefault="00FC68DB" w:rsidP="00BA04B6">
      <w:pPr>
        <w:numPr>
          <w:ilvl w:val="0"/>
          <w:numId w:val="23"/>
        </w:numPr>
        <w:tabs>
          <w:tab w:val="clear" w:pos="403"/>
        </w:tabs>
        <w:spacing w:before="120" w:line="240" w:lineRule="auto"/>
        <w:jc w:val="left"/>
      </w:pPr>
      <w:proofErr w:type="spellStart"/>
      <w:r w:rsidRPr="00E75E50">
        <w:rPr>
          <w:rStyle w:val="elementdeftypeChar"/>
          <w:rFonts w:eastAsia="Calibri"/>
        </w:rPr>
        <w:t>head_type</w:t>
      </w:r>
      <w:proofErr w:type="spellEnd"/>
      <w:r>
        <w:t>: description of head type ("dome", "countersunk" or "</w:t>
      </w:r>
      <w:proofErr w:type="spellStart"/>
      <w:r>
        <w:t>large_flange</w:t>
      </w:r>
      <w:proofErr w:type="spellEnd"/>
      <w:r>
        <w:t>")</w:t>
      </w:r>
      <w:r w:rsidRPr="000B11EA">
        <w:t>.</w:t>
      </w:r>
    </w:p>
    <w:p w14:paraId="403440EB" w14:textId="77777777" w:rsidR="00FC68DB" w:rsidRDefault="00FC68DB" w:rsidP="00BA04B6">
      <w:pPr>
        <w:numPr>
          <w:ilvl w:val="0"/>
          <w:numId w:val="23"/>
        </w:numPr>
        <w:tabs>
          <w:tab w:val="clear" w:pos="403"/>
        </w:tabs>
        <w:spacing w:before="120" w:line="240" w:lineRule="auto"/>
        <w:jc w:val="left"/>
      </w:pPr>
      <w:proofErr w:type="spellStart"/>
      <w:r w:rsidRPr="00E75E50">
        <w:rPr>
          <w:rStyle w:val="elementdeftypeChar"/>
          <w:rFonts w:eastAsia="Calibri"/>
        </w:rPr>
        <w:t>sink_size</w:t>
      </w:r>
      <w:proofErr w:type="spellEnd"/>
      <w:r w:rsidRPr="000B11EA">
        <w:t xml:space="preserve">: the size of the head that is sunk. </w:t>
      </w:r>
    </w:p>
    <w:p w14:paraId="2FAB5ABA" w14:textId="77777777" w:rsidR="00FC68DB" w:rsidRDefault="00FC68DB" w:rsidP="00BA04B6">
      <w:pPr>
        <w:numPr>
          <w:ilvl w:val="0"/>
          <w:numId w:val="23"/>
        </w:numPr>
        <w:tabs>
          <w:tab w:val="clear" w:pos="403"/>
        </w:tabs>
        <w:spacing w:before="120" w:line="240" w:lineRule="auto"/>
        <w:jc w:val="left"/>
      </w:pPr>
      <w:proofErr w:type="spellStart"/>
      <w:r w:rsidRPr="00E75E50">
        <w:rPr>
          <w:rStyle w:val="elementdeftypeChar"/>
          <w:rFonts w:eastAsia="Calibri"/>
        </w:rPr>
        <w:t>strength_property_class</w:t>
      </w:r>
      <w:proofErr w:type="spellEnd"/>
      <w:r>
        <w:t xml:space="preserve">: </w:t>
      </w:r>
      <w:r w:rsidRPr="00DA6777">
        <w:t xml:space="preserve">Strength according to </w:t>
      </w:r>
      <w:r>
        <w:t>ISO, EN, BSW, DIN, etc</w:t>
      </w:r>
      <w:r w:rsidRPr="00DA6777">
        <w:t>.</w:t>
      </w:r>
      <w:r w:rsidRPr="006174AF">
        <w:t xml:space="preserve"> </w:t>
      </w:r>
    </w:p>
    <w:p w14:paraId="5BC465DD" w14:textId="77777777" w:rsidR="00FC68DB" w:rsidRPr="000B11EA" w:rsidRDefault="00FC68DB" w:rsidP="00B202D2">
      <w:pPr>
        <w:spacing w:before="120"/>
        <w:ind w:left="1440"/>
      </w:pPr>
      <w:r>
        <w:t xml:space="preserve">e.g.: </w:t>
      </w:r>
      <w:r w:rsidRPr="00420351">
        <w:rPr>
          <w:b/>
        </w:rPr>
        <w:t>SAE J492</w:t>
      </w:r>
      <w:r>
        <w:t xml:space="preserve"> - </w:t>
      </w:r>
      <w:r w:rsidRPr="00420351">
        <w:rPr>
          <w:i/>
        </w:rPr>
        <w:t>Guide for Rivet Selection and Design Consideration</w:t>
      </w:r>
    </w:p>
    <w:p w14:paraId="1884B664" w14:textId="77777777" w:rsidR="00FC68DB" w:rsidRPr="000B11EA" w:rsidRDefault="00FC68DB" w:rsidP="00BA04B6">
      <w:pPr>
        <w:numPr>
          <w:ilvl w:val="0"/>
          <w:numId w:val="23"/>
        </w:numPr>
        <w:tabs>
          <w:tab w:val="clear" w:pos="403"/>
        </w:tabs>
        <w:spacing w:before="120" w:line="240" w:lineRule="auto"/>
        <w:jc w:val="left"/>
      </w:pPr>
      <w:proofErr w:type="spellStart"/>
      <w:r w:rsidRPr="00E75E50">
        <w:rPr>
          <w:rStyle w:val="elementdeftypeChar"/>
          <w:rFonts w:eastAsia="Calibri"/>
        </w:rPr>
        <w:t>part_code</w:t>
      </w:r>
      <w:proofErr w:type="spellEnd"/>
      <w:r w:rsidRPr="000B11EA">
        <w:t xml:space="preserve">: the part code of the </w:t>
      </w:r>
      <w:r>
        <w:t>rivet</w:t>
      </w:r>
      <w:r w:rsidRPr="000B11EA">
        <w:t xml:space="preserve">, as used e. g. in a PDM system. </w:t>
      </w:r>
      <w:r>
        <w:t xml:space="preserve">Frequently, it may be convenient to use the rivet norm (according to ISO, EN, BSW, DIN, …) as part code. </w:t>
      </w:r>
    </w:p>
    <w:p w14:paraId="3655CB68" w14:textId="70557E2C" w:rsidR="00FC68DB" w:rsidRDefault="00FC68DB" w:rsidP="00B202D2">
      <w:r>
        <w:t xml:space="preserve">If possible, a rivet should know the direction of fixation, </w:t>
      </w:r>
      <w:proofErr w:type="gramStart"/>
      <w:r>
        <w:t>i.e.</w:t>
      </w:r>
      <w:proofErr w:type="gramEnd"/>
      <w:r>
        <w:t xml:space="preserve"> possess a nested element </w:t>
      </w:r>
      <w:r w:rsidRPr="00226A3F">
        <w:rPr>
          <w:rFonts w:ascii="Courier New" w:hAnsi="Courier New" w:cs="Courier New"/>
          <w:b/>
          <w:i/>
          <w:sz w:val="18"/>
          <w:szCs w:val="18"/>
        </w:rPr>
        <w:t>&lt;</w:t>
      </w:r>
      <w:proofErr w:type="spellStart"/>
      <w:r>
        <w:rPr>
          <w:rFonts w:ascii="Courier New" w:hAnsi="Courier New" w:cs="Courier New"/>
          <w:b/>
          <w:i/>
          <w:sz w:val="18"/>
          <w:szCs w:val="18"/>
        </w:rPr>
        <w:t>normal_direction</w:t>
      </w:r>
      <w:proofErr w:type="spellEnd"/>
      <w:r w:rsidRPr="00226A3F">
        <w:rPr>
          <w:rFonts w:ascii="Courier New" w:hAnsi="Courier New" w:cs="Courier New"/>
          <w:b/>
          <w:i/>
          <w:sz w:val="18"/>
          <w:szCs w:val="18"/>
        </w:rPr>
        <w:t>&gt;</w:t>
      </w:r>
      <w:r w:rsidRPr="00226A3F">
        <w:rPr>
          <w:noProof/>
        </w:rPr>
        <w:t>.</w:t>
      </w:r>
      <w:r>
        <w:rPr>
          <w:noProof/>
        </w:rPr>
        <w:t xml:space="preserve"> However, this is not mandatory in order to allow for importing incomplete data. </w:t>
      </w:r>
      <w:r w:rsidRPr="00366864">
        <w:t xml:space="preserve">Direction sense </w:t>
      </w:r>
      <w:r>
        <w:t xml:space="preserve">of </w:t>
      </w:r>
      <w:r w:rsidRPr="00226A3F">
        <w:rPr>
          <w:rFonts w:ascii="Courier New" w:hAnsi="Courier New" w:cs="Courier New"/>
          <w:b/>
          <w:i/>
          <w:sz w:val="18"/>
          <w:szCs w:val="18"/>
        </w:rPr>
        <w:t>&lt;</w:t>
      </w:r>
      <w:proofErr w:type="spellStart"/>
      <w:r>
        <w:rPr>
          <w:rFonts w:ascii="Courier New" w:hAnsi="Courier New" w:cs="Courier New"/>
          <w:b/>
          <w:i/>
          <w:sz w:val="18"/>
          <w:szCs w:val="18"/>
        </w:rPr>
        <w:t>normal_direction</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670301">
        <w:t xml:space="preserve"> </w:t>
      </w:r>
      <w:r w:rsidRPr="00366864">
        <w:t>is from</w:t>
      </w:r>
      <w:r>
        <w:t xml:space="preserve"> rivet</w:t>
      </w:r>
      <w:r w:rsidRPr="00366864">
        <w:t xml:space="preserve"> head to foot</w:t>
      </w:r>
      <w:r>
        <w:t xml:space="preserve">, which element’s definition can be found in section </w:t>
      </w:r>
      <w:r>
        <w:fldChar w:fldCharType="begin"/>
      </w:r>
      <w:r>
        <w:instrText xml:space="preserve"> REF _Ref400880511 \r \h  \* MERGEFORMAT </w:instrText>
      </w:r>
      <w:r>
        <w:fldChar w:fldCharType="separate"/>
      </w:r>
      <w:r w:rsidR="008116BB">
        <w:t>9.1.3</w:t>
      </w:r>
      <w:r>
        <w:fldChar w:fldCharType="end"/>
      </w:r>
      <w:r>
        <w:t>.</w:t>
      </w:r>
    </w:p>
    <w:p w14:paraId="14692DA6" w14:textId="77777777" w:rsidR="00FC68DB" w:rsidRDefault="00FC68DB" w:rsidP="00B202D2">
      <w:r w:rsidRPr="00084345">
        <w:t xml:space="preserve">A </w:t>
      </w:r>
      <w:r w:rsidRPr="00E1367D">
        <w:rPr>
          <w:rFonts w:ascii="Courier New" w:hAnsi="Courier New" w:cs="Courier New"/>
          <w:b/>
          <w:i/>
          <w:sz w:val="18"/>
          <w:szCs w:val="18"/>
        </w:rPr>
        <w:t>&lt;</w:t>
      </w:r>
      <w:proofErr w:type="spellStart"/>
      <w:r w:rsidRPr="00E1367D">
        <w:rPr>
          <w:rFonts w:ascii="Courier New" w:hAnsi="Courier New" w:cs="Courier New"/>
          <w:b/>
          <w:i/>
          <w:sz w:val="18"/>
          <w:szCs w:val="18"/>
        </w:rPr>
        <w:t>tangential_direction</w:t>
      </w:r>
      <w:proofErr w:type="spellEnd"/>
      <w:r w:rsidRPr="00E1367D">
        <w:rPr>
          <w:rFonts w:ascii="Courier New" w:hAnsi="Courier New" w:cs="Courier New"/>
          <w:b/>
          <w:i/>
          <w:sz w:val="18"/>
          <w:szCs w:val="18"/>
        </w:rPr>
        <w:t>&gt;</w:t>
      </w:r>
      <w:r w:rsidRPr="00084345">
        <w:t xml:space="preserve"> can be provided for rivets that are not axis-symmetric and require a special orientation.</w:t>
      </w:r>
    </w:p>
    <w:p w14:paraId="2208FD1E" w14:textId="77777777" w:rsidR="00FC68DB" w:rsidRDefault="00FC68DB" w:rsidP="00B202D2">
      <w:r>
        <w:t xml:space="preserve">A </w:t>
      </w:r>
      <w:r w:rsidRPr="00226A3F">
        <w:rPr>
          <w:rFonts w:ascii="Courier New" w:hAnsi="Courier New" w:cs="Courier New"/>
          <w:b/>
          <w:i/>
          <w:sz w:val="18"/>
          <w:szCs w:val="18"/>
        </w:rPr>
        <w:t>&lt;rivet</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t xml:space="preserve">is always placed into holes drilled before, whereas its subtype </w:t>
      </w:r>
      <w:r w:rsidRPr="00226A3F">
        <w:rPr>
          <w:rFonts w:ascii="Courier New" w:hAnsi="Courier New" w:cs="Courier New"/>
          <w:b/>
          <w:i/>
          <w:sz w:val="18"/>
          <w:szCs w:val="18"/>
        </w:rPr>
        <w:t>&lt;</w:t>
      </w:r>
      <w:proofErr w:type="spellStart"/>
      <w:r w:rsidRPr="005765DE">
        <w:rPr>
          <w:rFonts w:ascii="Courier New" w:hAnsi="Courier New" w:cs="Courier New"/>
          <w:b/>
          <w:i/>
          <w:sz w:val="18"/>
          <w:szCs w:val="18"/>
        </w:rPr>
        <w:t>self_piercing</w:t>
      </w:r>
      <w:proofErr w:type="spellEnd"/>
      <w:r>
        <w:rPr>
          <w:rFonts w:ascii="Courier New" w:hAnsi="Courier New" w:cs="Courier New"/>
          <w:b/>
          <w:i/>
          <w:sz w:val="18"/>
          <w:szCs w:val="18"/>
        </w:rPr>
        <w:t>/</w:t>
      </w:r>
      <w:r w:rsidRPr="00226A3F">
        <w:rPr>
          <w:rFonts w:ascii="Courier New" w:hAnsi="Courier New" w:cs="Courier New"/>
          <w:b/>
          <w:i/>
          <w:sz w:val="18"/>
          <w:szCs w:val="18"/>
        </w:rPr>
        <w:t>&gt;</w:t>
      </w:r>
      <w:r>
        <w:t xml:space="preserve"> creates its own hole during placement.</w:t>
      </w:r>
    </w:p>
    <w:p w14:paraId="4DE32A22" w14:textId="77777777" w:rsidR="00FC68DB" w:rsidRDefault="00FC68DB" w:rsidP="00B202D2">
      <w:r>
        <w:rPr>
          <w:noProof/>
        </w:rPr>
        <w:t xml:space="preserve">Specific subtypes of rivets are defined by adding according nested elements, listed in following table: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5A4A4C" w14:paraId="72A84972"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D44A12" w14:textId="77777777" w:rsidR="00FC68DB" w:rsidRPr="005A4A4C" w:rsidRDefault="00FC68DB" w:rsidP="00B202D2">
            <w:pPr>
              <w:keepNext/>
              <w:keepLines/>
              <w:rPr>
                <w:b/>
                <w:i/>
              </w:rPr>
            </w:pPr>
            <w:r w:rsidRPr="005A4A4C">
              <w:rPr>
                <w:b/>
                <w:i/>
              </w:rPr>
              <w:lastRenderedPageBreak/>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2A67B5" w14:textId="77777777" w:rsidR="00FC68DB" w:rsidRPr="005A4A4C" w:rsidRDefault="00FC68DB" w:rsidP="00B202D2">
            <w:pPr>
              <w:keepNext/>
              <w:keepLines/>
              <w:rPr>
                <w:b/>
                <w:i/>
              </w:rPr>
            </w:pPr>
            <w:r w:rsidRPr="005A4A4C">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D97C6B" w14:textId="77777777" w:rsidR="00FC68DB" w:rsidRPr="005A4A4C" w:rsidRDefault="00FC68DB" w:rsidP="00B202D2">
            <w:pPr>
              <w:keepNext/>
              <w:keepLines/>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8703C4" w14:textId="77777777" w:rsidR="00FC68DB" w:rsidRPr="005A4A4C" w:rsidRDefault="00FC68DB" w:rsidP="00B202D2">
            <w:pPr>
              <w:keepNext/>
              <w:keepLines/>
              <w:rPr>
                <w:b/>
                <w:i/>
              </w:rPr>
            </w:pPr>
            <w:r w:rsidRPr="00A20C5C">
              <w:rPr>
                <w:b/>
                <w:i/>
              </w:rPr>
              <w:t>Constraint</w:t>
            </w:r>
            <w:r>
              <w:rPr>
                <w:b/>
                <w:i/>
              </w:rPr>
              <w:t xml:space="preserve"> / Remarks</w:t>
            </w:r>
          </w:p>
        </w:tc>
      </w:tr>
      <w:tr w:rsidR="00FC68DB" w:rsidRPr="00226A3F" w14:paraId="73E1C3E6" w14:textId="77777777" w:rsidTr="00FC68DB">
        <w:trPr>
          <w:jc w:val="center"/>
        </w:trPr>
        <w:tc>
          <w:tcPr>
            <w:tcW w:w="2111" w:type="dxa"/>
            <w:shd w:val="clear" w:color="auto" w:fill="auto"/>
            <w:vAlign w:val="bottom"/>
          </w:tcPr>
          <w:p w14:paraId="3D16930D" w14:textId="77777777" w:rsidR="00FC68DB" w:rsidRPr="005A4A4C" w:rsidRDefault="00FC68DB" w:rsidP="00B202D2">
            <w:pPr>
              <w:keepNext/>
              <w:keepLines/>
              <w:rPr>
                <w:sz w:val="20"/>
                <w:szCs w:val="20"/>
              </w:rPr>
            </w:pPr>
            <w:proofErr w:type="spellStart"/>
            <w:r w:rsidRPr="005A4A4C">
              <w:rPr>
                <w:sz w:val="20"/>
                <w:szCs w:val="20"/>
              </w:rPr>
              <w:t>normal_direction</w:t>
            </w:r>
            <w:proofErr w:type="spellEnd"/>
          </w:p>
        </w:tc>
        <w:tc>
          <w:tcPr>
            <w:tcW w:w="2268" w:type="dxa"/>
            <w:shd w:val="clear" w:color="auto" w:fill="auto"/>
            <w:vAlign w:val="bottom"/>
          </w:tcPr>
          <w:p w14:paraId="26141E49" w14:textId="77777777" w:rsidR="00FC68DB" w:rsidRPr="005A4A4C" w:rsidRDefault="00FC68DB" w:rsidP="00B202D2">
            <w:pPr>
              <w:keepNext/>
              <w:keepLines/>
              <w:rPr>
                <w:sz w:val="20"/>
                <w:szCs w:val="20"/>
              </w:rPr>
            </w:pPr>
            <w:r w:rsidRPr="005A4A4C">
              <w:rPr>
                <w:sz w:val="20"/>
                <w:szCs w:val="20"/>
              </w:rPr>
              <w:t>1</w:t>
            </w:r>
          </w:p>
        </w:tc>
        <w:tc>
          <w:tcPr>
            <w:tcW w:w="1276" w:type="dxa"/>
            <w:shd w:val="clear" w:color="auto" w:fill="auto"/>
            <w:vAlign w:val="bottom"/>
          </w:tcPr>
          <w:p w14:paraId="6CDA91B6" w14:textId="77777777" w:rsidR="00FC68DB" w:rsidRPr="005A4A4C" w:rsidRDefault="00FC68DB" w:rsidP="00B202D2">
            <w:pPr>
              <w:keepNext/>
              <w:keepLines/>
              <w:rPr>
                <w:sz w:val="20"/>
                <w:szCs w:val="20"/>
              </w:rPr>
            </w:pPr>
            <w:r w:rsidRPr="005A4A4C">
              <w:rPr>
                <w:sz w:val="20"/>
                <w:szCs w:val="20"/>
              </w:rPr>
              <w:t>Optional</w:t>
            </w:r>
          </w:p>
        </w:tc>
        <w:tc>
          <w:tcPr>
            <w:tcW w:w="2817" w:type="dxa"/>
            <w:shd w:val="clear" w:color="auto" w:fill="auto"/>
            <w:vAlign w:val="bottom"/>
          </w:tcPr>
          <w:p w14:paraId="1814DFFE" w14:textId="77777777" w:rsidR="00FC68DB" w:rsidRPr="005A4A4C" w:rsidRDefault="00FC68DB" w:rsidP="00B202D2">
            <w:pPr>
              <w:keepNext/>
              <w:keepLines/>
              <w:rPr>
                <w:sz w:val="20"/>
                <w:szCs w:val="20"/>
              </w:rPr>
            </w:pPr>
            <w:r w:rsidRPr="005A4A4C">
              <w:rPr>
                <w:sz w:val="20"/>
                <w:szCs w:val="20"/>
              </w:rPr>
              <w:t>-</w:t>
            </w:r>
          </w:p>
        </w:tc>
      </w:tr>
      <w:tr w:rsidR="00FC68DB" w:rsidRPr="00226A3F" w14:paraId="0AA80650" w14:textId="77777777" w:rsidTr="00FC68DB">
        <w:trPr>
          <w:jc w:val="center"/>
        </w:trPr>
        <w:tc>
          <w:tcPr>
            <w:tcW w:w="2111" w:type="dxa"/>
            <w:shd w:val="clear" w:color="auto" w:fill="auto"/>
            <w:vAlign w:val="bottom"/>
          </w:tcPr>
          <w:p w14:paraId="37254A56" w14:textId="77777777" w:rsidR="00FC68DB" w:rsidRPr="004112BB" w:rsidRDefault="00FC68DB" w:rsidP="00B202D2">
            <w:pPr>
              <w:keepNext/>
              <w:keepLines/>
              <w:rPr>
                <w:sz w:val="20"/>
                <w:szCs w:val="20"/>
              </w:rPr>
            </w:pPr>
            <w:proofErr w:type="spellStart"/>
            <w:r w:rsidRPr="004112BB">
              <w:rPr>
                <w:sz w:val="20"/>
                <w:szCs w:val="20"/>
              </w:rPr>
              <w:t>tangential_direction</w:t>
            </w:r>
            <w:proofErr w:type="spellEnd"/>
          </w:p>
        </w:tc>
        <w:tc>
          <w:tcPr>
            <w:tcW w:w="2268" w:type="dxa"/>
            <w:shd w:val="clear" w:color="auto" w:fill="auto"/>
            <w:vAlign w:val="bottom"/>
          </w:tcPr>
          <w:p w14:paraId="2CA1A1C8" w14:textId="77777777" w:rsidR="00FC68DB" w:rsidRPr="004112BB" w:rsidRDefault="00FC68DB" w:rsidP="00B202D2">
            <w:pPr>
              <w:keepNext/>
              <w:keepLines/>
              <w:rPr>
                <w:sz w:val="20"/>
                <w:szCs w:val="20"/>
              </w:rPr>
            </w:pPr>
            <w:r w:rsidRPr="004112BB">
              <w:rPr>
                <w:sz w:val="20"/>
                <w:szCs w:val="20"/>
              </w:rPr>
              <w:t>1</w:t>
            </w:r>
          </w:p>
        </w:tc>
        <w:tc>
          <w:tcPr>
            <w:tcW w:w="1276" w:type="dxa"/>
            <w:shd w:val="clear" w:color="auto" w:fill="auto"/>
            <w:vAlign w:val="bottom"/>
          </w:tcPr>
          <w:p w14:paraId="4FC835A5" w14:textId="77777777" w:rsidR="00FC68DB" w:rsidRPr="004112BB" w:rsidRDefault="00FC68DB" w:rsidP="00B202D2">
            <w:pPr>
              <w:keepNext/>
              <w:keepLines/>
              <w:rPr>
                <w:sz w:val="20"/>
                <w:szCs w:val="20"/>
              </w:rPr>
            </w:pPr>
            <w:r w:rsidRPr="004112BB">
              <w:rPr>
                <w:sz w:val="20"/>
                <w:szCs w:val="20"/>
              </w:rPr>
              <w:t>Optional</w:t>
            </w:r>
          </w:p>
        </w:tc>
        <w:tc>
          <w:tcPr>
            <w:tcW w:w="2817" w:type="dxa"/>
            <w:shd w:val="clear" w:color="auto" w:fill="auto"/>
            <w:vAlign w:val="bottom"/>
          </w:tcPr>
          <w:p w14:paraId="4EBED96D" w14:textId="77777777" w:rsidR="00FC68DB" w:rsidRPr="004112BB" w:rsidRDefault="00FC68DB" w:rsidP="00B202D2">
            <w:pPr>
              <w:keepNext/>
              <w:keepLines/>
              <w:rPr>
                <w:sz w:val="20"/>
                <w:szCs w:val="20"/>
              </w:rPr>
            </w:pPr>
            <w:r w:rsidRPr="004112BB">
              <w:rPr>
                <w:sz w:val="20"/>
                <w:szCs w:val="20"/>
              </w:rPr>
              <w:t>-</w:t>
            </w:r>
          </w:p>
        </w:tc>
      </w:tr>
      <w:tr w:rsidR="00FC68DB" w:rsidRPr="00C31177" w14:paraId="00D3AD23" w14:textId="77777777" w:rsidTr="00FC68DB">
        <w:trPr>
          <w:jc w:val="center"/>
        </w:trPr>
        <w:tc>
          <w:tcPr>
            <w:tcW w:w="2111" w:type="dxa"/>
            <w:shd w:val="clear" w:color="auto" w:fill="auto"/>
          </w:tcPr>
          <w:p w14:paraId="6B06EB20" w14:textId="77777777" w:rsidR="00FC68DB" w:rsidRPr="00BC3F09" w:rsidRDefault="00FC68DB" w:rsidP="00B202D2">
            <w:pPr>
              <w:keepNext/>
              <w:keepLines/>
              <w:rPr>
                <w:sz w:val="20"/>
                <w:szCs w:val="20"/>
              </w:rPr>
            </w:pPr>
            <w:r w:rsidRPr="00BC3F09">
              <w:rPr>
                <w:sz w:val="20"/>
                <w:szCs w:val="20"/>
              </w:rPr>
              <w:t>blind</w:t>
            </w:r>
            <w:r w:rsidRPr="00BC3F09">
              <w:rPr>
                <w:sz w:val="20"/>
                <w:szCs w:val="20"/>
              </w:rPr>
              <w:br/>
            </w:r>
            <w:proofErr w:type="spellStart"/>
            <w:r w:rsidRPr="00BC3F09">
              <w:rPr>
                <w:sz w:val="20"/>
                <w:szCs w:val="20"/>
              </w:rPr>
              <w:t>self_piercing</w:t>
            </w:r>
            <w:proofErr w:type="spellEnd"/>
            <w:r w:rsidRPr="00BC3F09">
              <w:rPr>
                <w:sz w:val="20"/>
                <w:szCs w:val="20"/>
              </w:rPr>
              <w:br/>
              <w:t>solid</w:t>
            </w:r>
            <w:r w:rsidRPr="00BC3F09">
              <w:rPr>
                <w:sz w:val="20"/>
                <w:szCs w:val="20"/>
              </w:rPr>
              <w:br/>
              <w:t>swop</w:t>
            </w:r>
            <w:r>
              <w:rPr>
                <w:sz w:val="20"/>
                <w:szCs w:val="20"/>
              </w:rPr>
              <w:br/>
            </w:r>
            <w:proofErr w:type="spellStart"/>
            <w:r>
              <w:rPr>
                <w:sz w:val="20"/>
                <w:szCs w:val="20"/>
              </w:rPr>
              <w:t>clinch_rivet_stud</w:t>
            </w:r>
            <w:proofErr w:type="spellEnd"/>
          </w:p>
        </w:tc>
        <w:tc>
          <w:tcPr>
            <w:tcW w:w="2268" w:type="dxa"/>
            <w:shd w:val="clear" w:color="auto" w:fill="auto"/>
          </w:tcPr>
          <w:p w14:paraId="03771015" w14:textId="77777777" w:rsidR="00FC68DB" w:rsidRPr="00BC3F09" w:rsidRDefault="00FC68DB" w:rsidP="00B202D2">
            <w:pPr>
              <w:keepNext/>
              <w:keepLines/>
              <w:rPr>
                <w:sz w:val="20"/>
                <w:szCs w:val="20"/>
              </w:rPr>
            </w:pPr>
            <w:r w:rsidRPr="00BC3F09">
              <w:rPr>
                <w:sz w:val="20"/>
                <w:szCs w:val="20"/>
              </w:rPr>
              <w:t>1</w:t>
            </w:r>
          </w:p>
        </w:tc>
        <w:tc>
          <w:tcPr>
            <w:tcW w:w="1276" w:type="dxa"/>
            <w:shd w:val="clear" w:color="auto" w:fill="auto"/>
          </w:tcPr>
          <w:p w14:paraId="09B0A703" w14:textId="77777777" w:rsidR="00FC68DB" w:rsidRPr="00BC3F09" w:rsidRDefault="00FC68DB" w:rsidP="00B202D2">
            <w:pPr>
              <w:keepNext/>
              <w:keepLines/>
              <w:rPr>
                <w:sz w:val="20"/>
                <w:szCs w:val="20"/>
              </w:rPr>
            </w:pPr>
            <w:r w:rsidRPr="00BC3F09">
              <w:rPr>
                <w:sz w:val="20"/>
                <w:szCs w:val="20"/>
              </w:rPr>
              <w:t>Optional</w:t>
            </w:r>
          </w:p>
        </w:tc>
        <w:tc>
          <w:tcPr>
            <w:tcW w:w="2817" w:type="dxa"/>
            <w:shd w:val="clear" w:color="auto" w:fill="auto"/>
          </w:tcPr>
          <w:p w14:paraId="5903C61A" w14:textId="77777777" w:rsidR="00FC68DB" w:rsidRPr="00BC3F09" w:rsidRDefault="00FC68DB" w:rsidP="00B202D2">
            <w:pPr>
              <w:keepNext/>
              <w:keepLines/>
              <w:rPr>
                <w:sz w:val="20"/>
                <w:szCs w:val="20"/>
              </w:rPr>
            </w:pPr>
            <w:r>
              <w:rPr>
                <w:sz w:val="20"/>
                <w:szCs w:val="20"/>
              </w:rPr>
              <w:t>Maximum</w:t>
            </w:r>
            <w:r w:rsidRPr="00BC3F09">
              <w:rPr>
                <w:sz w:val="20"/>
                <w:szCs w:val="20"/>
              </w:rPr>
              <w:t xml:space="preserve"> one of the listed elements.</w:t>
            </w:r>
          </w:p>
        </w:tc>
      </w:tr>
    </w:tbl>
    <w:p w14:paraId="53A5DB73" w14:textId="4C4787B5" w:rsidR="00FC68DB" w:rsidRDefault="00FC68DB" w:rsidP="00B202D2">
      <w:pPr>
        <w:pStyle w:val="Beschriftung"/>
        <w:keepNext/>
        <w:keepLines/>
        <w:spacing w:before="120"/>
      </w:pPr>
      <w:bookmarkStart w:id="658" w:name="_Toc3566449"/>
      <w:bookmarkStart w:id="659" w:name="_Toc34747452"/>
      <w:bookmarkStart w:id="660" w:name="_Toc77095901"/>
      <w:r>
        <w:t xml:space="preserve">Table </w:t>
      </w:r>
      <w:r>
        <w:fldChar w:fldCharType="begin"/>
      </w:r>
      <w:r>
        <w:instrText xml:space="preserve"> SEQ Table \* ARABIC </w:instrText>
      </w:r>
      <w:r>
        <w:fldChar w:fldCharType="separate"/>
      </w:r>
      <w:r w:rsidR="008116BB">
        <w:rPr>
          <w:noProof/>
        </w:rPr>
        <w:t>43</w:t>
      </w:r>
      <w:r>
        <w:fldChar w:fldCharType="end"/>
      </w:r>
      <w:r>
        <w:t xml:space="preserve">: Nested elements of element </w:t>
      </w:r>
      <w:r w:rsidRPr="009B4B01">
        <w:rPr>
          <w:rFonts w:ascii="Courier New" w:hAnsi="Courier New" w:cs="Courier New"/>
        </w:rPr>
        <w:t>&lt;rivet</w:t>
      </w:r>
      <w:r>
        <w:rPr>
          <w:rFonts w:ascii="Courier New" w:hAnsi="Courier New" w:cs="Courier New"/>
        </w:rPr>
        <w:t>/</w:t>
      </w:r>
      <w:r w:rsidRPr="009B4B01">
        <w:rPr>
          <w:rFonts w:ascii="Courier New" w:hAnsi="Courier New" w:cs="Courier New"/>
        </w:rPr>
        <w:t>&gt;</w:t>
      </w:r>
      <w:bookmarkEnd w:id="658"/>
      <w:bookmarkEnd w:id="659"/>
      <w:bookmarkEnd w:id="660"/>
    </w:p>
    <w:p w14:paraId="1CE0AC6A" w14:textId="77777777" w:rsidR="00FC68DB" w:rsidRDefault="00FC68DB" w:rsidP="00B202D2">
      <w:r>
        <w:t xml:space="preserve">The subtypes are described in detail in the following sections. </w:t>
      </w:r>
    </w:p>
    <w:p w14:paraId="72431115" w14:textId="77777777" w:rsidR="00FC68DB" w:rsidRPr="004112BB" w:rsidRDefault="00FC68DB" w:rsidP="00B202D2">
      <w:pPr>
        <w:pStyle w:val="Example"/>
        <w:keepNext/>
        <w:spacing w:before="120"/>
        <w:rPr>
          <w:sz w:val="24"/>
          <w:szCs w:val="24"/>
        </w:rPr>
      </w:pPr>
      <w:r w:rsidRPr="004112BB">
        <w:rPr>
          <w:sz w:val="24"/>
          <w:szCs w:val="24"/>
        </w:rPr>
        <w:t xml:space="preserve">Example: </w:t>
      </w:r>
    </w:p>
    <w:p w14:paraId="11F343C6" w14:textId="77777777" w:rsidR="00FC68DB" w:rsidRPr="00226A3F" w:rsidRDefault="00FC68DB" w:rsidP="00B202D2">
      <w:pPr>
        <w:pStyle w:val="XMLCode"/>
        <w:keepNext/>
      </w:pPr>
    </w:p>
    <w:p w14:paraId="3C7BC132" w14:textId="77777777" w:rsidR="00FC68DB" w:rsidRPr="00226A3F" w:rsidRDefault="00FC68DB" w:rsidP="00B202D2">
      <w:pPr>
        <w:pStyle w:val="XMLCode"/>
        <w:keepNext/>
      </w:pPr>
      <w:r w:rsidRPr="00226A3F">
        <w:t>&lt;connection_0d label=</w:t>
      </w:r>
      <w:r>
        <w:t>"</w:t>
      </w:r>
      <w:r w:rsidRPr="000F7EEA">
        <w:t>RVT</w:t>
      </w:r>
      <w:r w:rsidRPr="00226A3F">
        <w:t>_2123921</w:t>
      </w:r>
      <w:r>
        <w:t>"</w:t>
      </w:r>
      <w:r w:rsidRPr="00226A3F">
        <w:t>&gt;</w:t>
      </w:r>
    </w:p>
    <w:p w14:paraId="72AF72D4" w14:textId="77777777" w:rsidR="00FC68DB" w:rsidRDefault="00FC68DB" w:rsidP="00B202D2">
      <w:pPr>
        <w:pStyle w:val="XMLCode"/>
        <w:keepNext/>
      </w:pPr>
      <w:r w:rsidRPr="00D129C6">
        <w:t xml:space="preserve">    </w:t>
      </w:r>
      <w:r>
        <w:t>...</w:t>
      </w:r>
    </w:p>
    <w:p w14:paraId="4FD51CC9" w14:textId="77777777" w:rsidR="00FC68DB" w:rsidRPr="00817E05" w:rsidRDefault="00FC68DB" w:rsidP="00B202D2">
      <w:pPr>
        <w:pStyle w:val="XMLCode"/>
        <w:keepNext/>
        <w:rPr>
          <w:b/>
          <w:color w:val="0070C0"/>
        </w:rPr>
      </w:pPr>
      <w:r>
        <w:tab/>
      </w:r>
      <w:r w:rsidRPr="00817E05">
        <w:rPr>
          <w:b/>
          <w:color w:val="0070C0"/>
        </w:rPr>
        <w:t xml:space="preserve">&lt;rivet </w:t>
      </w:r>
      <w:proofErr w:type="spellStart"/>
      <w:r w:rsidRPr="00817E05">
        <w:rPr>
          <w:b/>
          <w:color w:val="0070C0"/>
        </w:rPr>
        <w:t>shaft_diameter</w:t>
      </w:r>
      <w:proofErr w:type="spellEnd"/>
      <w:r w:rsidRPr="00817E05">
        <w:rPr>
          <w:b/>
          <w:color w:val="0070C0"/>
        </w:rPr>
        <w:t>=</w:t>
      </w:r>
      <w:r>
        <w:rPr>
          <w:b/>
          <w:color w:val="0070C0"/>
        </w:rPr>
        <w:t>"</w:t>
      </w:r>
      <w:r w:rsidRPr="00817E05">
        <w:rPr>
          <w:b/>
          <w:color w:val="0070C0"/>
        </w:rPr>
        <w:t>5.0</w:t>
      </w:r>
      <w:r>
        <w:rPr>
          <w:b/>
          <w:color w:val="0070C0"/>
        </w:rPr>
        <w:t>"</w:t>
      </w:r>
      <w:r w:rsidRPr="00817E05">
        <w:rPr>
          <w:b/>
          <w:color w:val="0070C0"/>
        </w:rPr>
        <w:t xml:space="preserve"> </w:t>
      </w:r>
      <w:proofErr w:type="spellStart"/>
      <w:r w:rsidRPr="00817E05">
        <w:rPr>
          <w:b/>
          <w:color w:val="0070C0"/>
        </w:rPr>
        <w:t>head_diameter</w:t>
      </w:r>
      <w:proofErr w:type="spellEnd"/>
      <w:r w:rsidRPr="00817E05">
        <w:rPr>
          <w:b/>
          <w:color w:val="0070C0"/>
        </w:rPr>
        <w:t>=</w:t>
      </w:r>
      <w:r>
        <w:rPr>
          <w:b/>
          <w:color w:val="0070C0"/>
        </w:rPr>
        <w:t>"</w:t>
      </w:r>
      <w:r w:rsidRPr="00817E05">
        <w:rPr>
          <w:b/>
          <w:color w:val="0070C0"/>
        </w:rPr>
        <w:t>8</w:t>
      </w:r>
      <w:r>
        <w:rPr>
          <w:b/>
          <w:color w:val="0070C0"/>
        </w:rPr>
        <w:t>"</w:t>
      </w:r>
      <w:r w:rsidRPr="00817E05">
        <w:rPr>
          <w:b/>
          <w:color w:val="0070C0"/>
        </w:rPr>
        <w:t xml:space="preserve"> length=</w:t>
      </w:r>
      <w:r>
        <w:rPr>
          <w:b/>
          <w:color w:val="0070C0"/>
        </w:rPr>
        <w:t>"</w:t>
      </w:r>
      <w:r w:rsidRPr="00817E05">
        <w:rPr>
          <w:b/>
          <w:color w:val="0070C0"/>
        </w:rPr>
        <w:t>3.5</w:t>
      </w:r>
      <w:r>
        <w:rPr>
          <w:b/>
          <w:color w:val="0070C0"/>
        </w:rPr>
        <w:t>"</w:t>
      </w:r>
      <w:r w:rsidRPr="00817E05">
        <w:rPr>
          <w:b/>
          <w:color w:val="0070C0"/>
        </w:rPr>
        <w:t>&gt;</w:t>
      </w:r>
    </w:p>
    <w:p w14:paraId="3DBE28E8" w14:textId="77777777" w:rsidR="00FC68DB" w:rsidRPr="00E67362" w:rsidRDefault="00FC68DB" w:rsidP="00B202D2">
      <w:pPr>
        <w:pStyle w:val="XMLCode"/>
        <w:keepNext/>
        <w:rPr>
          <w:lang w:val="fr-FR"/>
        </w:rPr>
      </w:pPr>
      <w:r w:rsidRPr="000E3526">
        <w:t xml:space="preserve">        </w:t>
      </w:r>
      <w:r w:rsidRPr="00E67362">
        <w:rPr>
          <w:lang w:val="fr-FR"/>
        </w:rPr>
        <w:t>&lt;</w:t>
      </w:r>
      <w:proofErr w:type="spellStart"/>
      <w:proofErr w:type="gramStart"/>
      <w:r w:rsidRPr="00E67362">
        <w:rPr>
          <w:lang w:val="fr-FR"/>
        </w:rPr>
        <w:t>normal</w:t>
      </w:r>
      <w:proofErr w:type="gramEnd"/>
      <w:r w:rsidRPr="00E67362">
        <w:rPr>
          <w:lang w:val="fr-FR"/>
        </w:rPr>
        <w:t>_direction</w:t>
      </w:r>
      <w:proofErr w:type="spellEnd"/>
      <w:r w:rsidRPr="00E67362">
        <w:rPr>
          <w:lang w:val="fr-FR"/>
        </w:rPr>
        <w:t> x="0" y="0" z="3"/&gt;</w:t>
      </w:r>
    </w:p>
    <w:p w14:paraId="4334169C" w14:textId="77777777" w:rsidR="00FC68DB" w:rsidRPr="00E67362" w:rsidRDefault="00FC68DB" w:rsidP="00B202D2">
      <w:pPr>
        <w:pStyle w:val="XMLCode"/>
        <w:keepNext/>
        <w:rPr>
          <w:b/>
          <w:color w:val="0070C0"/>
          <w:lang w:val="fr-FR"/>
        </w:rPr>
      </w:pPr>
      <w:r w:rsidRPr="0033379A">
        <w:rPr>
          <w:b/>
          <w:color w:val="0070C0"/>
          <w:lang w:val="fr-FR"/>
        </w:rPr>
        <w:t xml:space="preserve">    </w:t>
      </w:r>
      <w:r w:rsidRPr="00E67362">
        <w:rPr>
          <w:b/>
          <w:color w:val="0070C0"/>
          <w:lang w:val="fr-FR"/>
        </w:rPr>
        <w:t>&lt;/rivet&gt;</w:t>
      </w:r>
    </w:p>
    <w:p w14:paraId="40543FB4" w14:textId="77777777" w:rsidR="00FC68DB" w:rsidRDefault="00FC68DB" w:rsidP="00B202D2">
      <w:pPr>
        <w:pStyle w:val="XMLCode"/>
        <w:keepNext/>
        <w:rPr>
          <w:b/>
        </w:rPr>
      </w:pPr>
      <w:r w:rsidRPr="00E67362">
        <w:rPr>
          <w:lang w:val="fr-FR"/>
        </w:rPr>
        <w:t xml:space="preserve">    </w:t>
      </w:r>
      <w:r w:rsidRPr="00226A3F">
        <w:t>&lt;loc&gt; 1645.83 821.145 616.585 &lt;/loc&gt;</w:t>
      </w:r>
    </w:p>
    <w:p w14:paraId="7B1CBED8" w14:textId="77777777" w:rsidR="00FC68DB" w:rsidRPr="00226A3F" w:rsidRDefault="00FC68DB" w:rsidP="00B202D2">
      <w:pPr>
        <w:pStyle w:val="XMLCode"/>
        <w:keepNext/>
      </w:pPr>
      <w:r w:rsidRPr="00226A3F">
        <w:t xml:space="preserve">    &lt;appdata&gt;</w:t>
      </w:r>
    </w:p>
    <w:p w14:paraId="18D2583C" w14:textId="77777777" w:rsidR="00FC68DB" w:rsidRPr="00226A3F" w:rsidRDefault="00FC68DB" w:rsidP="00B202D2">
      <w:pPr>
        <w:pStyle w:val="XMLCode"/>
        <w:keepNext/>
      </w:pPr>
      <w:r w:rsidRPr="00226A3F">
        <w:t xml:space="preserve">        ...</w:t>
      </w:r>
    </w:p>
    <w:p w14:paraId="588FC1B3" w14:textId="77777777" w:rsidR="00FC68DB" w:rsidRPr="00226A3F" w:rsidRDefault="00FC68DB" w:rsidP="00B202D2">
      <w:pPr>
        <w:pStyle w:val="XMLCode"/>
        <w:keepNext/>
      </w:pPr>
      <w:r w:rsidRPr="00226A3F">
        <w:t xml:space="preserve">    &lt;/appdata&gt;</w:t>
      </w:r>
    </w:p>
    <w:p w14:paraId="1E06C9F2" w14:textId="77777777" w:rsidR="00FC68DB" w:rsidRDefault="00FC68DB" w:rsidP="00B202D2">
      <w:pPr>
        <w:pStyle w:val="XMLCode"/>
      </w:pPr>
      <w:r w:rsidRPr="00226A3F">
        <w:t>&lt;/connection_0d&gt;</w:t>
      </w:r>
    </w:p>
    <w:p w14:paraId="057DFB32" w14:textId="77777777" w:rsidR="00FC68DB" w:rsidRPr="004112BB" w:rsidRDefault="00FC68DB" w:rsidP="00B202D2">
      <w:pPr>
        <w:pStyle w:val="Example"/>
        <w:keepNext/>
        <w:spacing w:before="120"/>
        <w:rPr>
          <w:sz w:val="24"/>
          <w:szCs w:val="24"/>
        </w:rPr>
      </w:pPr>
      <w:r w:rsidRPr="004112BB">
        <w:rPr>
          <w:sz w:val="24"/>
          <w:szCs w:val="24"/>
        </w:rPr>
        <w:t xml:space="preserve">Example (with tangential direction): </w:t>
      </w:r>
    </w:p>
    <w:p w14:paraId="4D1A5C12" w14:textId="77777777" w:rsidR="00FC68DB" w:rsidRPr="00226A3F" w:rsidRDefault="00FC68DB" w:rsidP="00B202D2">
      <w:pPr>
        <w:pStyle w:val="XMLCode"/>
        <w:keepNext/>
      </w:pPr>
    </w:p>
    <w:p w14:paraId="074AED25" w14:textId="77777777" w:rsidR="00FC68DB" w:rsidRPr="00226A3F" w:rsidRDefault="00FC68DB" w:rsidP="00B202D2">
      <w:pPr>
        <w:pStyle w:val="XMLCode"/>
        <w:keepNext/>
      </w:pPr>
      <w:r w:rsidRPr="00226A3F">
        <w:t>&lt;connection_0d label=</w:t>
      </w:r>
      <w:r>
        <w:t>"</w:t>
      </w:r>
      <w:r w:rsidRPr="000F7EEA">
        <w:t>RVT</w:t>
      </w:r>
      <w:r w:rsidRPr="00226A3F">
        <w:t>_212392</w:t>
      </w:r>
      <w:r>
        <w:t>2"</w:t>
      </w:r>
      <w:r w:rsidRPr="00226A3F">
        <w:t>&gt;</w:t>
      </w:r>
    </w:p>
    <w:p w14:paraId="6078464F" w14:textId="77777777" w:rsidR="00FC68DB" w:rsidRDefault="00FC68DB" w:rsidP="00B202D2">
      <w:pPr>
        <w:pStyle w:val="XMLCode"/>
        <w:keepNext/>
      </w:pPr>
      <w:r w:rsidRPr="00D129C6">
        <w:t xml:space="preserve">    </w:t>
      </w:r>
      <w:r>
        <w:t>...</w:t>
      </w:r>
    </w:p>
    <w:p w14:paraId="012E2270" w14:textId="77777777" w:rsidR="00FC68DB" w:rsidRPr="00817E05" w:rsidRDefault="00FC68DB" w:rsidP="00B202D2">
      <w:pPr>
        <w:pStyle w:val="XMLCode"/>
        <w:keepNext/>
        <w:rPr>
          <w:b/>
          <w:color w:val="0070C0"/>
        </w:rPr>
      </w:pPr>
      <w:r>
        <w:tab/>
      </w:r>
      <w:r w:rsidRPr="00817E05">
        <w:rPr>
          <w:b/>
          <w:color w:val="0070C0"/>
        </w:rPr>
        <w:t xml:space="preserve">&lt;rivet </w:t>
      </w:r>
      <w:proofErr w:type="spellStart"/>
      <w:r w:rsidRPr="00817E05">
        <w:rPr>
          <w:b/>
          <w:color w:val="0070C0"/>
        </w:rPr>
        <w:t>shaft_diameter</w:t>
      </w:r>
      <w:proofErr w:type="spellEnd"/>
      <w:r w:rsidRPr="00817E05">
        <w:rPr>
          <w:b/>
          <w:color w:val="0070C0"/>
        </w:rPr>
        <w:t>=</w:t>
      </w:r>
      <w:r>
        <w:rPr>
          <w:b/>
          <w:color w:val="0070C0"/>
        </w:rPr>
        <w:t>"</w:t>
      </w:r>
      <w:r w:rsidRPr="00817E05">
        <w:rPr>
          <w:b/>
          <w:color w:val="0070C0"/>
        </w:rPr>
        <w:t>5.0</w:t>
      </w:r>
      <w:r>
        <w:rPr>
          <w:b/>
          <w:color w:val="0070C0"/>
        </w:rPr>
        <w:t>"</w:t>
      </w:r>
      <w:r w:rsidRPr="00817E05">
        <w:rPr>
          <w:b/>
          <w:color w:val="0070C0"/>
        </w:rPr>
        <w:t xml:space="preserve"> </w:t>
      </w:r>
      <w:proofErr w:type="spellStart"/>
      <w:r w:rsidRPr="00817E05">
        <w:rPr>
          <w:b/>
          <w:color w:val="0070C0"/>
        </w:rPr>
        <w:t>head_diameter</w:t>
      </w:r>
      <w:proofErr w:type="spellEnd"/>
      <w:r w:rsidRPr="00817E05">
        <w:rPr>
          <w:b/>
          <w:color w:val="0070C0"/>
        </w:rPr>
        <w:t>=</w:t>
      </w:r>
      <w:r>
        <w:rPr>
          <w:b/>
          <w:color w:val="0070C0"/>
        </w:rPr>
        <w:t>"</w:t>
      </w:r>
      <w:r w:rsidRPr="00817E05">
        <w:rPr>
          <w:b/>
          <w:color w:val="0070C0"/>
        </w:rPr>
        <w:t>8</w:t>
      </w:r>
      <w:r>
        <w:rPr>
          <w:b/>
          <w:color w:val="0070C0"/>
        </w:rPr>
        <w:t>"</w:t>
      </w:r>
      <w:r w:rsidRPr="00817E05">
        <w:rPr>
          <w:b/>
          <w:color w:val="0070C0"/>
        </w:rPr>
        <w:t xml:space="preserve"> length=</w:t>
      </w:r>
      <w:r>
        <w:rPr>
          <w:b/>
          <w:color w:val="0070C0"/>
        </w:rPr>
        <w:t>"</w:t>
      </w:r>
      <w:r w:rsidRPr="00817E05">
        <w:rPr>
          <w:b/>
          <w:color w:val="0070C0"/>
        </w:rPr>
        <w:t>3.5</w:t>
      </w:r>
      <w:r>
        <w:rPr>
          <w:b/>
          <w:color w:val="0070C0"/>
        </w:rPr>
        <w:t>"</w:t>
      </w:r>
      <w:r w:rsidRPr="00817E05">
        <w:rPr>
          <w:b/>
          <w:color w:val="0070C0"/>
        </w:rPr>
        <w:t>&gt;</w:t>
      </w:r>
    </w:p>
    <w:p w14:paraId="61EBDF14" w14:textId="77777777" w:rsidR="00FC68DB" w:rsidRPr="0033379A" w:rsidRDefault="00FC68DB" w:rsidP="00B202D2">
      <w:pPr>
        <w:pStyle w:val="XMLCode"/>
        <w:keepNext/>
        <w:rPr>
          <w:b/>
          <w:color w:val="0070C0"/>
          <w:lang w:val="fr-FR"/>
        </w:rPr>
      </w:pPr>
      <w:r w:rsidRPr="00817E05">
        <w:rPr>
          <w:b/>
          <w:color w:val="0070C0"/>
        </w:rPr>
        <w:t xml:space="preserve">        </w:t>
      </w:r>
      <w:r w:rsidRPr="0033379A">
        <w:rPr>
          <w:b/>
          <w:color w:val="0070C0"/>
          <w:lang w:val="fr-FR"/>
        </w:rPr>
        <w:t>&lt;</w:t>
      </w:r>
      <w:proofErr w:type="spellStart"/>
      <w:proofErr w:type="gramStart"/>
      <w:r w:rsidRPr="0033379A">
        <w:rPr>
          <w:b/>
          <w:color w:val="0070C0"/>
          <w:lang w:val="fr-FR"/>
        </w:rPr>
        <w:t>normal</w:t>
      </w:r>
      <w:proofErr w:type="gramEnd"/>
      <w:r w:rsidRPr="0033379A">
        <w:rPr>
          <w:b/>
          <w:bCs/>
          <w:color w:val="0070C0"/>
          <w:lang w:val="fr-FR"/>
        </w:rPr>
        <w:t>_direction</w:t>
      </w:r>
      <w:proofErr w:type="spellEnd"/>
      <w:r w:rsidRPr="0033379A">
        <w:rPr>
          <w:b/>
          <w:color w:val="0070C0"/>
          <w:lang w:val="fr-FR"/>
        </w:rPr>
        <w:t> x="0" y="0" z="3"/&gt;</w:t>
      </w:r>
    </w:p>
    <w:p w14:paraId="30D9EB8B" w14:textId="77777777" w:rsidR="00FC68DB" w:rsidRPr="0033379A" w:rsidRDefault="00FC68DB" w:rsidP="00B202D2">
      <w:pPr>
        <w:pStyle w:val="XMLCode"/>
        <w:keepNext/>
        <w:rPr>
          <w:b/>
          <w:color w:val="0070C0"/>
          <w:lang w:val="fr-FR"/>
        </w:rPr>
      </w:pPr>
      <w:r w:rsidRPr="00E67362">
        <w:rPr>
          <w:b/>
          <w:color w:val="0070C0"/>
          <w:lang w:val="fr-FR"/>
        </w:rPr>
        <w:t xml:space="preserve">        </w:t>
      </w:r>
      <w:r w:rsidRPr="004112BB">
        <w:rPr>
          <w:b/>
          <w:color w:val="0070C0"/>
          <w:lang w:val="fr-FR"/>
        </w:rPr>
        <w:t>&lt;</w:t>
      </w:r>
      <w:proofErr w:type="spellStart"/>
      <w:proofErr w:type="gramStart"/>
      <w:r w:rsidRPr="004112BB">
        <w:rPr>
          <w:b/>
          <w:color w:val="0070C0"/>
          <w:lang w:val="fr-FR"/>
        </w:rPr>
        <w:t>tangential</w:t>
      </w:r>
      <w:proofErr w:type="gramEnd"/>
      <w:r w:rsidRPr="004112BB">
        <w:rPr>
          <w:b/>
          <w:bCs/>
          <w:color w:val="0070C0"/>
          <w:lang w:val="fr-FR"/>
        </w:rPr>
        <w:t>_direction</w:t>
      </w:r>
      <w:proofErr w:type="spellEnd"/>
      <w:r w:rsidRPr="004112BB">
        <w:rPr>
          <w:b/>
          <w:color w:val="0070C0"/>
          <w:lang w:val="fr-FR"/>
        </w:rPr>
        <w:t> x="3" y="0" z="0"/&gt;</w:t>
      </w:r>
    </w:p>
    <w:p w14:paraId="332DFA4E" w14:textId="77777777" w:rsidR="00FC68DB" w:rsidRPr="00E67362" w:rsidRDefault="00FC68DB" w:rsidP="00B202D2">
      <w:pPr>
        <w:pStyle w:val="XMLCode"/>
        <w:keepNext/>
        <w:rPr>
          <w:b/>
          <w:color w:val="0070C0"/>
          <w:lang w:val="fr-FR"/>
        </w:rPr>
      </w:pPr>
      <w:r w:rsidRPr="0033379A">
        <w:rPr>
          <w:b/>
          <w:color w:val="0070C0"/>
          <w:lang w:val="fr-FR"/>
        </w:rPr>
        <w:t xml:space="preserve">    </w:t>
      </w:r>
      <w:r w:rsidRPr="00E67362">
        <w:rPr>
          <w:b/>
          <w:color w:val="0070C0"/>
          <w:lang w:val="fr-FR"/>
        </w:rPr>
        <w:t>&lt;/rivet&gt;</w:t>
      </w:r>
    </w:p>
    <w:p w14:paraId="05E84EC4" w14:textId="77777777" w:rsidR="00FC68DB" w:rsidRDefault="00FC68DB" w:rsidP="00B202D2">
      <w:pPr>
        <w:pStyle w:val="XMLCode"/>
        <w:keepNext/>
        <w:rPr>
          <w:b/>
        </w:rPr>
      </w:pPr>
      <w:r w:rsidRPr="00E67362">
        <w:rPr>
          <w:lang w:val="fr-FR"/>
        </w:rPr>
        <w:t xml:space="preserve">    </w:t>
      </w:r>
      <w:r w:rsidRPr="00226A3F">
        <w:t xml:space="preserve">&lt;loc&gt; 1645.83 </w:t>
      </w:r>
      <w:r>
        <w:t>-</w:t>
      </w:r>
      <w:r w:rsidRPr="00226A3F">
        <w:t>821.145 616.585 &lt;/loc&gt;</w:t>
      </w:r>
    </w:p>
    <w:p w14:paraId="3C22732B" w14:textId="77777777" w:rsidR="00FC68DB" w:rsidRPr="00226A3F" w:rsidRDefault="00FC68DB" w:rsidP="00B202D2">
      <w:pPr>
        <w:pStyle w:val="XMLCode"/>
        <w:keepNext/>
      </w:pPr>
      <w:r w:rsidRPr="00226A3F">
        <w:t xml:space="preserve">    &lt;appdata&gt;</w:t>
      </w:r>
    </w:p>
    <w:p w14:paraId="10A91AC8" w14:textId="77777777" w:rsidR="00FC68DB" w:rsidRPr="00226A3F" w:rsidRDefault="00FC68DB" w:rsidP="00B202D2">
      <w:pPr>
        <w:pStyle w:val="XMLCode"/>
        <w:keepNext/>
      </w:pPr>
      <w:r w:rsidRPr="00226A3F">
        <w:t xml:space="preserve">        ...</w:t>
      </w:r>
    </w:p>
    <w:p w14:paraId="42751C2F" w14:textId="77777777" w:rsidR="00FC68DB" w:rsidRPr="00226A3F" w:rsidRDefault="00FC68DB" w:rsidP="00B202D2">
      <w:pPr>
        <w:pStyle w:val="XMLCode"/>
        <w:keepNext/>
      </w:pPr>
      <w:r w:rsidRPr="00226A3F">
        <w:t xml:space="preserve">    &lt;/appdata&gt;</w:t>
      </w:r>
    </w:p>
    <w:p w14:paraId="21C71363" w14:textId="77777777" w:rsidR="00FC68DB" w:rsidRDefault="00FC68DB" w:rsidP="00B202D2">
      <w:pPr>
        <w:pStyle w:val="XMLCode"/>
      </w:pPr>
      <w:r w:rsidRPr="00226A3F">
        <w:t>&lt;/connection_0d&gt;</w:t>
      </w:r>
    </w:p>
    <w:p w14:paraId="6D3F8E69" w14:textId="77777777" w:rsidR="00FC68DB" w:rsidRPr="00226A3F" w:rsidRDefault="00FC68DB" w:rsidP="00B202D2">
      <w:pPr>
        <w:pStyle w:val="XMLCode"/>
      </w:pPr>
    </w:p>
    <w:p w14:paraId="3A473CFE" w14:textId="77777777" w:rsidR="00FC68DB" w:rsidRDefault="00FC68DB" w:rsidP="00B202D2">
      <w:pPr>
        <w:pStyle w:val="berschrift3"/>
      </w:pPr>
      <w:bookmarkStart w:id="661" w:name="_Toc428279367"/>
      <w:bookmarkStart w:id="662" w:name="_Toc428456104"/>
      <w:bookmarkStart w:id="663" w:name="_Toc428537067"/>
      <w:bookmarkStart w:id="664" w:name="_Toc428969386"/>
      <w:bookmarkStart w:id="665" w:name="_Toc429052777"/>
      <w:bookmarkStart w:id="666" w:name="_Toc413359586"/>
      <w:bookmarkStart w:id="667" w:name="_Toc3556978"/>
      <w:bookmarkStart w:id="668" w:name="_Toc34747228"/>
      <w:bookmarkStart w:id="669" w:name="_Toc77102043"/>
      <w:bookmarkStart w:id="670" w:name="_Toc86863824"/>
      <w:bookmarkEnd w:id="661"/>
      <w:bookmarkEnd w:id="662"/>
      <w:bookmarkEnd w:id="663"/>
      <w:bookmarkEnd w:id="664"/>
      <w:bookmarkEnd w:id="665"/>
      <w:r>
        <w:t>Blind</w:t>
      </w:r>
      <w:r w:rsidRPr="00942FED">
        <w:t xml:space="preserve"> Rivets</w:t>
      </w:r>
      <w:bookmarkEnd w:id="666"/>
      <w:bookmarkEnd w:id="667"/>
      <w:bookmarkEnd w:id="668"/>
      <w:bookmarkEnd w:id="669"/>
      <w:bookmarkEnd w:id="670"/>
    </w:p>
    <w:p w14:paraId="59FBB703" w14:textId="77777777" w:rsidR="00FC68DB" w:rsidRDefault="00FC68DB" w:rsidP="00B202D2">
      <w:pPr>
        <w:autoSpaceDE w:val="0"/>
        <w:autoSpaceDN w:val="0"/>
        <w:adjustRightInd w:val="0"/>
        <w:spacing w:after="0"/>
        <w:rPr>
          <w:rFonts w:cs="Calibri"/>
          <w:lang w:eastAsia="en-GB"/>
        </w:rPr>
      </w:pPr>
      <w:r>
        <w:rPr>
          <w:rFonts w:cs="Calibri"/>
          <w:lang w:eastAsia="en-GB"/>
        </w:rPr>
        <w:t>Blind rivets are one-sided rivets that require a pre-drilled hole. Blind rivets form their shape when the</w:t>
      </w:r>
    </w:p>
    <w:p w14:paraId="28A8C6A8" w14:textId="77777777" w:rsidR="00FC68DB" w:rsidRDefault="00FC68DB" w:rsidP="00B202D2">
      <w:pPr>
        <w:autoSpaceDE w:val="0"/>
        <w:autoSpaceDN w:val="0"/>
        <w:adjustRightInd w:val="0"/>
        <w:spacing w:after="0"/>
        <w:rPr>
          <w:rFonts w:cs="Calibri"/>
          <w:lang w:eastAsia="en-GB"/>
        </w:rPr>
      </w:pPr>
      <w:r>
        <w:rPr>
          <w:rFonts w:cs="Calibri"/>
          <w:lang w:eastAsia="en-GB"/>
        </w:rPr>
        <w:t>mandrel is pulled out from the rivet body. This action securely clamps the sheets together.</w:t>
      </w:r>
    </w:p>
    <w:p w14:paraId="6DD9E954" w14:textId="77777777" w:rsidR="00FC68DB" w:rsidRDefault="00FC68DB" w:rsidP="00B202D2">
      <w:pPr>
        <w:autoSpaceDE w:val="0"/>
        <w:autoSpaceDN w:val="0"/>
        <w:adjustRightInd w:val="0"/>
        <w:spacing w:before="240" w:after="0"/>
        <w:rPr>
          <w:rFonts w:cs="Calibri"/>
          <w:lang w:eastAsia="en-GB"/>
        </w:rPr>
      </w:pPr>
      <w:r>
        <w:rPr>
          <w:rFonts w:cs="Calibri"/>
          <w:lang w:eastAsia="en-GB"/>
        </w:rPr>
        <w:t xml:space="preserve">A blind rivet is denoted by a nested element </w:t>
      </w:r>
      <w:r w:rsidRPr="00920523">
        <w:rPr>
          <w:rFonts w:ascii="Courier New" w:hAnsi="Courier New" w:cs="Courier New"/>
          <w:b/>
          <w:i/>
          <w:sz w:val="18"/>
          <w:szCs w:val="18"/>
        </w:rPr>
        <w:t>&lt;blind</w:t>
      </w:r>
      <w:r>
        <w:rPr>
          <w:rFonts w:ascii="Courier New" w:hAnsi="Courier New" w:cs="Courier New"/>
          <w:b/>
          <w:i/>
          <w:sz w:val="18"/>
          <w:szCs w:val="18"/>
        </w:rPr>
        <w:t>/</w:t>
      </w:r>
      <w:r w:rsidRPr="00920523">
        <w:rPr>
          <w:rFonts w:ascii="Courier New" w:hAnsi="Courier New" w:cs="Courier New"/>
          <w:b/>
          <w:i/>
          <w:sz w:val="18"/>
          <w:szCs w:val="18"/>
        </w:rPr>
        <w:t>&gt;</w:t>
      </w:r>
      <w:r>
        <w:rPr>
          <w:rFonts w:cs="Calibri"/>
          <w:lang w:eastAsia="en-GB"/>
        </w:rPr>
        <w:t xml:space="preserve"> within </w:t>
      </w:r>
      <w:r w:rsidRPr="00920523">
        <w:rPr>
          <w:rFonts w:ascii="Courier New" w:hAnsi="Courier New" w:cs="Courier New"/>
          <w:b/>
          <w:i/>
          <w:sz w:val="18"/>
          <w:szCs w:val="18"/>
        </w:rPr>
        <w:t>&lt;rivet</w:t>
      </w:r>
      <w:r>
        <w:rPr>
          <w:rFonts w:ascii="Courier New" w:hAnsi="Courier New" w:cs="Courier New"/>
          <w:b/>
          <w:i/>
          <w:sz w:val="18"/>
          <w:szCs w:val="18"/>
        </w:rPr>
        <w:t>/</w:t>
      </w:r>
      <w:r w:rsidRPr="00920523">
        <w:rPr>
          <w:rFonts w:ascii="Courier New" w:hAnsi="Courier New" w:cs="Courier New"/>
          <w:b/>
          <w:i/>
          <w:sz w:val="18"/>
          <w:szCs w:val="18"/>
        </w:rPr>
        <w:t>&gt;</w:t>
      </w:r>
      <w:r>
        <w:rPr>
          <w:rFonts w:cs="Calibri"/>
          <w:lang w:eastAsia="en-GB"/>
        </w:rPr>
        <w:t xml:space="preserve">. This element is described completely by its attributes and those of </w:t>
      </w:r>
      <w:r w:rsidRPr="00920523">
        <w:rPr>
          <w:rFonts w:ascii="Courier New" w:hAnsi="Courier New" w:cs="Courier New"/>
          <w:b/>
          <w:i/>
          <w:sz w:val="18"/>
          <w:szCs w:val="18"/>
        </w:rPr>
        <w:t>&lt;rivet</w:t>
      </w:r>
      <w:r>
        <w:rPr>
          <w:rFonts w:ascii="Courier New" w:hAnsi="Courier New" w:cs="Courier New"/>
          <w:b/>
          <w:i/>
          <w:sz w:val="18"/>
          <w:szCs w:val="18"/>
        </w:rPr>
        <w:t>/</w:t>
      </w:r>
      <w:r w:rsidRPr="00920523">
        <w:rPr>
          <w:rFonts w:ascii="Courier New" w:hAnsi="Courier New" w:cs="Courier New"/>
          <w:b/>
          <w:i/>
          <w:sz w:val="18"/>
          <w:szCs w:val="18"/>
        </w:rPr>
        <w:t>&gt;</w:t>
      </w:r>
      <w:r>
        <w:rPr>
          <w:rFonts w:cs="Calibri"/>
          <w:lang w:eastAsia="en-GB"/>
        </w:rPr>
        <w:t>.</w:t>
      </w:r>
    </w:p>
    <w:p w14:paraId="5BD93499" w14:textId="77777777" w:rsidR="00FC68DB" w:rsidRDefault="00FC68DB" w:rsidP="00B202D2">
      <w:pPr>
        <w:spacing w:before="240"/>
        <w:rPr>
          <w:rFonts w:cs="Calibri"/>
          <w:lang w:eastAsia="en-GB"/>
        </w:rPr>
      </w:pPr>
      <w:r>
        <w:rPr>
          <w:rFonts w:cs="Calibri"/>
          <w:lang w:eastAsia="en-GB"/>
        </w:rPr>
        <w:t xml:space="preserve">XML specification of </w:t>
      </w:r>
      <w:r w:rsidRPr="00920523">
        <w:rPr>
          <w:rFonts w:ascii="Courier New" w:hAnsi="Courier New" w:cs="Courier New"/>
          <w:b/>
          <w:i/>
          <w:sz w:val="18"/>
          <w:szCs w:val="18"/>
        </w:rPr>
        <w:t>&lt;blind</w:t>
      </w:r>
      <w:r>
        <w:rPr>
          <w:rFonts w:ascii="Courier New" w:hAnsi="Courier New" w:cs="Courier New"/>
          <w:b/>
          <w:i/>
          <w:sz w:val="18"/>
          <w:szCs w:val="18"/>
        </w:rPr>
        <w:t>/</w:t>
      </w:r>
      <w:r w:rsidRPr="00920523">
        <w:rPr>
          <w:rFonts w:ascii="Courier New" w:hAnsi="Courier New" w:cs="Courier New"/>
          <w:b/>
          <w:i/>
          <w:sz w:val="18"/>
          <w:szCs w:val="18"/>
        </w:rPr>
        <w:t>&gt;</w:t>
      </w:r>
      <w:r>
        <w:rPr>
          <w:rFonts w:cs="Calibri"/>
          <w:lang w:eastAsia="en-GB"/>
        </w:rPr>
        <w:t xml:space="preserve"> element:</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87"/>
        <w:gridCol w:w="1456"/>
        <w:gridCol w:w="1446"/>
        <w:gridCol w:w="1106"/>
        <w:gridCol w:w="3544"/>
      </w:tblGrid>
      <w:tr w:rsidR="00FC68DB" w:rsidRPr="00226A3F" w14:paraId="1E740E8B" w14:textId="77777777" w:rsidTr="004112BB">
        <w:trPr>
          <w:tblHeader/>
          <w:jc w:val="center"/>
        </w:trPr>
        <w:tc>
          <w:tcPr>
            <w:tcW w:w="148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C3BFCD" w14:textId="77777777" w:rsidR="00FC68DB" w:rsidRPr="00226A3F" w:rsidRDefault="00FC68DB" w:rsidP="00B202D2">
            <w:pPr>
              <w:keepNext/>
              <w:rPr>
                <w:b/>
                <w:i/>
              </w:rPr>
            </w:pPr>
            <w:r w:rsidRPr="00226A3F">
              <w:rPr>
                <w:b/>
                <w:i/>
              </w:rPr>
              <w:t>Attributes</w:t>
            </w:r>
          </w:p>
        </w:tc>
        <w:tc>
          <w:tcPr>
            <w:tcW w:w="14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A1FCBC" w14:textId="77777777" w:rsidR="00FC68DB" w:rsidRPr="00226A3F" w:rsidRDefault="00FC68DB" w:rsidP="00B202D2">
            <w:pPr>
              <w:keepNext/>
              <w:rPr>
                <w:b/>
                <w:i/>
              </w:rPr>
            </w:pPr>
            <w:r w:rsidRPr="00226A3F">
              <w:rPr>
                <w:b/>
                <w:i/>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6962EE" w14:textId="77777777" w:rsidR="00FC68DB" w:rsidRPr="00226A3F" w:rsidRDefault="00FC68DB" w:rsidP="00B202D2">
            <w:pPr>
              <w:keepNext/>
              <w:rPr>
                <w:b/>
                <w:i/>
              </w:rPr>
            </w:pPr>
            <w:r w:rsidRPr="00226A3F">
              <w:rPr>
                <w:b/>
                <w:i/>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52BDD" w14:textId="77777777" w:rsidR="00FC68DB" w:rsidRPr="00226A3F" w:rsidRDefault="00FC68DB" w:rsidP="00B202D2">
            <w:pPr>
              <w:keepNext/>
              <w:rPr>
                <w:b/>
                <w:i/>
              </w:rPr>
            </w:pPr>
            <w:r>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E708A3C"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078DAE27" w14:textId="77777777" w:rsidTr="004112BB">
        <w:trPr>
          <w:jc w:val="center"/>
        </w:trPr>
        <w:tc>
          <w:tcPr>
            <w:tcW w:w="1487" w:type="dxa"/>
            <w:shd w:val="clear" w:color="auto" w:fill="auto"/>
          </w:tcPr>
          <w:p w14:paraId="655EAFCE" w14:textId="77777777" w:rsidR="00FC68DB" w:rsidRPr="00226A3F" w:rsidRDefault="00FC68DB" w:rsidP="00B202D2">
            <w:pPr>
              <w:rPr>
                <w:sz w:val="20"/>
                <w:szCs w:val="20"/>
              </w:rPr>
            </w:pPr>
            <w:proofErr w:type="spellStart"/>
            <w:r>
              <w:rPr>
                <w:sz w:val="20"/>
                <w:szCs w:val="20"/>
              </w:rPr>
              <w:t>min_grip</w:t>
            </w:r>
            <w:proofErr w:type="spellEnd"/>
          </w:p>
        </w:tc>
        <w:tc>
          <w:tcPr>
            <w:tcW w:w="1456" w:type="dxa"/>
            <w:shd w:val="clear" w:color="auto" w:fill="auto"/>
          </w:tcPr>
          <w:p w14:paraId="7C8B4C59" w14:textId="77777777" w:rsidR="00FC68DB" w:rsidRPr="00226A3F" w:rsidRDefault="00FC68DB" w:rsidP="00B202D2">
            <w:pPr>
              <w:rPr>
                <w:sz w:val="20"/>
                <w:szCs w:val="20"/>
              </w:rPr>
            </w:pPr>
            <w:r>
              <w:rPr>
                <w:sz w:val="20"/>
                <w:szCs w:val="20"/>
              </w:rPr>
              <w:t>Floating point</w:t>
            </w:r>
          </w:p>
        </w:tc>
        <w:tc>
          <w:tcPr>
            <w:tcW w:w="1446" w:type="dxa"/>
          </w:tcPr>
          <w:p w14:paraId="06FCDC5C" w14:textId="77777777" w:rsidR="00FC68DB" w:rsidRPr="00226A3F" w:rsidRDefault="00FC68DB" w:rsidP="00B202D2">
            <w:pPr>
              <w:rPr>
                <w:sz w:val="20"/>
                <w:szCs w:val="20"/>
              </w:rPr>
            </w:pPr>
            <w:r>
              <w:rPr>
                <w:sz w:val="20"/>
                <w:szCs w:val="20"/>
              </w:rPr>
              <w:t>&gt; 0.0</w:t>
            </w:r>
          </w:p>
        </w:tc>
        <w:tc>
          <w:tcPr>
            <w:tcW w:w="1106" w:type="dxa"/>
            <w:shd w:val="clear" w:color="auto" w:fill="auto"/>
          </w:tcPr>
          <w:p w14:paraId="2D9E69CC" w14:textId="77777777" w:rsidR="00FC68DB" w:rsidRPr="00226A3F" w:rsidRDefault="00FC68DB" w:rsidP="00B202D2">
            <w:pPr>
              <w:rPr>
                <w:sz w:val="20"/>
                <w:szCs w:val="20"/>
              </w:rPr>
            </w:pPr>
            <w:r w:rsidRPr="00226A3F">
              <w:rPr>
                <w:sz w:val="20"/>
                <w:szCs w:val="20"/>
              </w:rPr>
              <w:t>Optional</w:t>
            </w:r>
          </w:p>
        </w:tc>
        <w:tc>
          <w:tcPr>
            <w:tcW w:w="3544" w:type="dxa"/>
            <w:shd w:val="clear" w:color="auto" w:fill="auto"/>
          </w:tcPr>
          <w:p w14:paraId="314D8FAD" w14:textId="77777777" w:rsidR="00FC68DB" w:rsidRPr="00226A3F" w:rsidRDefault="00FC68DB" w:rsidP="00B202D2">
            <w:pPr>
              <w:rPr>
                <w:sz w:val="20"/>
                <w:szCs w:val="20"/>
              </w:rPr>
            </w:pPr>
            <w:r w:rsidRPr="00226A3F">
              <w:rPr>
                <w:sz w:val="20"/>
                <w:szCs w:val="20"/>
              </w:rPr>
              <w:t>-</w:t>
            </w:r>
          </w:p>
        </w:tc>
      </w:tr>
      <w:tr w:rsidR="00FC68DB" w:rsidRPr="00226A3F" w14:paraId="3D7D92A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615EBA86" w14:textId="77777777" w:rsidR="00FC68DB" w:rsidRPr="00226A3F" w:rsidRDefault="00FC68DB" w:rsidP="00B202D2">
            <w:pPr>
              <w:rPr>
                <w:sz w:val="20"/>
                <w:szCs w:val="20"/>
              </w:rPr>
            </w:pPr>
            <w:proofErr w:type="spellStart"/>
            <w:r>
              <w:rPr>
                <w:sz w:val="20"/>
                <w:szCs w:val="20"/>
              </w:rPr>
              <w:t>max_grip</w:t>
            </w:r>
            <w:proofErr w:type="spellEnd"/>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0A2694E7" w14:textId="77777777" w:rsidR="00FC68DB" w:rsidRPr="00226A3F" w:rsidRDefault="00FC68DB" w:rsidP="00B202D2">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052B1CD1" w14:textId="77777777" w:rsidR="00FC68DB" w:rsidRPr="00226A3F" w:rsidRDefault="00FC68DB" w:rsidP="00B202D2">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1FD288F" w14:textId="77777777" w:rsidR="00FC68DB" w:rsidRPr="00226A3F" w:rsidRDefault="00FC68DB" w:rsidP="00B202D2">
            <w:pPr>
              <w:rPr>
                <w:sz w:val="20"/>
                <w:szCs w:val="20"/>
              </w:rPr>
            </w:pPr>
            <w:r w:rsidRPr="00A04202">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4809DD5A" w14:textId="77777777" w:rsidR="00FC68DB" w:rsidRPr="00226A3F" w:rsidRDefault="00FC68DB" w:rsidP="00B202D2">
            <w:pPr>
              <w:rPr>
                <w:sz w:val="20"/>
                <w:szCs w:val="20"/>
              </w:rPr>
            </w:pPr>
            <w:r>
              <w:rPr>
                <w:rFonts w:cs="Calibri"/>
                <w:sz w:val="20"/>
                <w:szCs w:val="20"/>
                <w:lang w:eastAsia="en-GB"/>
              </w:rPr>
              <w:t xml:space="preserve">greater equal to </w:t>
            </w:r>
            <w:proofErr w:type="spellStart"/>
            <w:r>
              <w:rPr>
                <w:rFonts w:cs="Calibri"/>
                <w:sz w:val="20"/>
                <w:szCs w:val="20"/>
                <w:lang w:eastAsia="en-GB"/>
              </w:rPr>
              <w:t>min_grip</w:t>
            </w:r>
            <w:proofErr w:type="spellEnd"/>
          </w:p>
        </w:tc>
      </w:tr>
      <w:tr w:rsidR="00FC68DB" w:rsidRPr="00226A3F" w14:paraId="1AF2D23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156FB2B0" w14:textId="77777777" w:rsidR="00FC68DB" w:rsidRDefault="00FC68DB" w:rsidP="00B202D2">
            <w:pPr>
              <w:rPr>
                <w:sz w:val="20"/>
                <w:szCs w:val="20"/>
              </w:rPr>
            </w:pPr>
            <w:r>
              <w:rPr>
                <w:sz w:val="20"/>
                <w:szCs w:val="20"/>
              </w:rPr>
              <w:t>clearance</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7926CF3E" w14:textId="77777777" w:rsidR="00FC68DB" w:rsidRPr="00A04202" w:rsidRDefault="00FC68DB" w:rsidP="00B202D2">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0E97E66" w14:textId="77777777" w:rsidR="00FC68DB" w:rsidRPr="00A04202" w:rsidRDefault="00FC68DB" w:rsidP="00B202D2">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78A2F913" w14:textId="77777777" w:rsidR="00FC68DB" w:rsidRPr="00A04202" w:rsidRDefault="00FC68DB" w:rsidP="00B202D2">
            <w:pPr>
              <w:rPr>
                <w:sz w:val="20"/>
                <w:szCs w:val="20"/>
              </w:rPr>
            </w:pPr>
            <w:r>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1F3A4EEE" w14:textId="77777777" w:rsidR="00FC68DB" w:rsidRDefault="00FC68DB" w:rsidP="00B202D2">
            <w:pPr>
              <w:rPr>
                <w:sz w:val="20"/>
                <w:szCs w:val="20"/>
              </w:rPr>
            </w:pPr>
            <w:r>
              <w:rPr>
                <w:sz w:val="20"/>
                <w:szCs w:val="20"/>
              </w:rPr>
              <w:t>-</w:t>
            </w:r>
          </w:p>
        </w:tc>
      </w:tr>
      <w:tr w:rsidR="00FC68DB" w:rsidRPr="00226A3F" w14:paraId="7B752949" w14:textId="77777777" w:rsidTr="004112BB">
        <w:trPr>
          <w:jc w:val="center"/>
        </w:trPr>
        <w:tc>
          <w:tcPr>
            <w:tcW w:w="1487" w:type="dxa"/>
            <w:tcBorders>
              <w:top w:val="dotted" w:sz="4" w:space="0" w:color="auto"/>
              <w:left w:val="single" w:sz="8" w:space="0" w:color="000000"/>
              <w:bottom w:val="single" w:sz="8" w:space="0" w:color="000000"/>
              <w:right w:val="dotted" w:sz="4" w:space="0" w:color="auto"/>
            </w:tcBorders>
            <w:shd w:val="clear" w:color="auto" w:fill="auto"/>
          </w:tcPr>
          <w:p w14:paraId="70771B9C" w14:textId="77777777" w:rsidR="00FC68DB" w:rsidRDefault="00FC68DB" w:rsidP="004112BB">
            <w:pPr>
              <w:keepNext/>
              <w:rPr>
                <w:sz w:val="20"/>
                <w:szCs w:val="20"/>
              </w:rPr>
            </w:pPr>
            <w:r>
              <w:rPr>
                <w:sz w:val="20"/>
                <w:szCs w:val="20"/>
              </w:rPr>
              <w:lastRenderedPageBreak/>
              <w:t>material</w:t>
            </w:r>
          </w:p>
        </w:tc>
        <w:tc>
          <w:tcPr>
            <w:tcW w:w="1456" w:type="dxa"/>
            <w:tcBorders>
              <w:top w:val="dotted" w:sz="4" w:space="0" w:color="auto"/>
              <w:left w:val="single" w:sz="4" w:space="0" w:color="000000"/>
              <w:bottom w:val="single" w:sz="8" w:space="0" w:color="000000"/>
              <w:right w:val="dotted" w:sz="4" w:space="0" w:color="auto"/>
            </w:tcBorders>
            <w:shd w:val="clear" w:color="auto" w:fill="auto"/>
          </w:tcPr>
          <w:p w14:paraId="246B2024" w14:textId="77777777" w:rsidR="00FC68DB" w:rsidRDefault="00FC68DB" w:rsidP="004112BB">
            <w:pPr>
              <w:keepNext/>
              <w:rPr>
                <w:sz w:val="20"/>
                <w:szCs w:val="20"/>
              </w:rPr>
            </w:pPr>
            <w:r>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3CBCD148" w14:textId="77777777" w:rsidR="00FC68DB" w:rsidRDefault="00FC68DB" w:rsidP="004112BB">
            <w:pPr>
              <w:keepNext/>
              <w:rPr>
                <w:sz w:val="20"/>
                <w:szCs w:val="20"/>
              </w:rPr>
            </w:pPr>
            <w:proofErr w:type="spellStart"/>
            <w:r>
              <w:rPr>
                <w:sz w:val="20"/>
                <w:szCs w:val="20"/>
              </w:rPr>
              <w:t>Aplhanumeric</w:t>
            </w:r>
            <w:proofErr w:type="spellEnd"/>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32B58695" w14:textId="77777777" w:rsidR="00FC68DB" w:rsidRDefault="00FC68DB" w:rsidP="004112BB">
            <w:pPr>
              <w:keepNext/>
              <w:rPr>
                <w:sz w:val="20"/>
                <w:szCs w:val="20"/>
              </w:rPr>
            </w:pPr>
            <w:r>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78F8CA48" w14:textId="77777777" w:rsidR="00FC68DB" w:rsidRDefault="00FC68DB" w:rsidP="004112BB">
            <w:pPr>
              <w:keepNext/>
              <w:rPr>
                <w:sz w:val="20"/>
                <w:szCs w:val="20"/>
              </w:rPr>
            </w:pPr>
            <w:r>
              <w:rPr>
                <w:sz w:val="20"/>
                <w:szCs w:val="20"/>
              </w:rPr>
              <w:t>Material of the rivet body</w:t>
            </w:r>
          </w:p>
        </w:tc>
      </w:tr>
    </w:tbl>
    <w:p w14:paraId="58BDBC8B" w14:textId="3BC2B75D" w:rsidR="00FC68DB" w:rsidRDefault="00FC68DB" w:rsidP="00B202D2">
      <w:pPr>
        <w:pStyle w:val="Beschriftung"/>
        <w:spacing w:before="120"/>
      </w:pPr>
      <w:bookmarkStart w:id="671" w:name="_Toc3566450"/>
      <w:bookmarkStart w:id="672" w:name="_Toc34747453"/>
      <w:bookmarkStart w:id="673" w:name="_Toc77095902"/>
      <w:r>
        <w:t xml:space="preserve">Table </w:t>
      </w:r>
      <w:r>
        <w:fldChar w:fldCharType="begin"/>
      </w:r>
      <w:r>
        <w:instrText xml:space="preserve"> SEQ Table \* ARABIC </w:instrText>
      </w:r>
      <w:r>
        <w:fldChar w:fldCharType="separate"/>
      </w:r>
      <w:r w:rsidR="008116BB">
        <w:rPr>
          <w:noProof/>
        </w:rPr>
        <w:t>44</w:t>
      </w:r>
      <w:r>
        <w:fldChar w:fldCharType="end"/>
      </w:r>
      <w:r>
        <w:t xml:space="preserve">: Attributes of element </w:t>
      </w:r>
      <w:r w:rsidRPr="00753389">
        <w:rPr>
          <w:rStyle w:val="elementdeftypeChar"/>
          <w:rFonts w:eastAsia="Calibri"/>
          <w:b w:val="0"/>
        </w:rPr>
        <w:t>&lt;blind/&gt;</w:t>
      </w:r>
      <w:bookmarkEnd w:id="671"/>
      <w:bookmarkEnd w:id="672"/>
      <w:bookmarkEnd w:id="673"/>
    </w:p>
    <w:p w14:paraId="01F71769" w14:textId="77777777" w:rsidR="00FC68DB" w:rsidRDefault="00FC68DB" w:rsidP="00B202D2">
      <w:pPr>
        <w:jc w:val="center"/>
      </w:pPr>
      <w:r>
        <w:rPr>
          <w:noProof/>
          <w:lang w:val="en-US"/>
        </w:rPr>
        <w:drawing>
          <wp:inline distT="0" distB="0" distL="0" distR="0" wp14:anchorId="00638663" wp14:editId="05273FD6">
            <wp:extent cx="4436611" cy="2122998"/>
            <wp:effectExtent l="0" t="0" r="2540" b="0"/>
            <wp:docPr id="29" name="Picture 29" descr="Blind Rivet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Blind Rivet Components"/>
                    <pic:cNvPicPr>
                      <a:picLocks noChangeAspect="1" noChangeArrowheads="1"/>
                    </pic:cNvPicPr>
                  </pic:nvPicPr>
                  <pic:blipFill rotWithShape="1">
                    <a:blip r:embed="rId80">
                      <a:extLst>
                        <a:ext uri="{28A0092B-C50C-407E-A947-70E740481C1C}">
                          <a14:useLocalDpi xmlns:a14="http://schemas.microsoft.com/office/drawing/2010/main" val="0"/>
                        </a:ext>
                      </a:extLst>
                    </a:blip>
                    <a:srcRect b="15077"/>
                    <a:stretch/>
                  </pic:blipFill>
                  <pic:spPr bwMode="auto">
                    <a:xfrm>
                      <a:off x="0" y="0"/>
                      <a:ext cx="4436486" cy="2122938"/>
                    </a:xfrm>
                    <a:prstGeom prst="rect">
                      <a:avLst/>
                    </a:prstGeom>
                    <a:noFill/>
                    <a:ln>
                      <a:noFill/>
                    </a:ln>
                    <a:extLst>
                      <a:ext uri="{53640926-AAD7-44D8-BBD7-CCE9431645EC}">
                        <a14:shadowObscured xmlns:a14="http://schemas.microsoft.com/office/drawing/2010/main"/>
                      </a:ext>
                    </a:extLst>
                  </pic:spPr>
                </pic:pic>
              </a:graphicData>
            </a:graphic>
          </wp:inline>
        </w:drawing>
      </w:r>
    </w:p>
    <w:p w14:paraId="7F49D4BB" w14:textId="77777777" w:rsidR="00FC68DB" w:rsidRDefault="00FC68DB" w:rsidP="00B202D2">
      <w:pPr>
        <w:jc w:val="center"/>
      </w:pPr>
      <w:r>
        <w:rPr>
          <w:rFonts w:ascii="Arial" w:hAnsi="Arial" w:cs="Arial"/>
          <w:noProof/>
          <w:color w:val="000000"/>
          <w:sz w:val="18"/>
          <w:szCs w:val="18"/>
          <w:lang w:val="en-US"/>
        </w:rPr>
        <w:drawing>
          <wp:inline distT="0" distB="0" distL="0" distR="0" wp14:anchorId="4DC8AD3D" wp14:editId="26AAE3BA">
            <wp:extent cx="2874874" cy="2171687"/>
            <wp:effectExtent l="0" t="0" r="1905" b="635"/>
            <wp:docPr id="27" name="Picture 27" descr="POP_RIVET Assmbly 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OP_RIVET Assmbly Drawi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874845" cy="2171665"/>
                    </a:xfrm>
                    <a:prstGeom prst="rect">
                      <a:avLst/>
                    </a:prstGeom>
                    <a:noFill/>
                    <a:ln>
                      <a:noFill/>
                    </a:ln>
                  </pic:spPr>
                </pic:pic>
              </a:graphicData>
            </a:graphic>
          </wp:inline>
        </w:drawing>
      </w:r>
    </w:p>
    <w:p w14:paraId="4E7315FA" w14:textId="38013424" w:rsidR="00FC68DB" w:rsidRDefault="00FC68DB" w:rsidP="00B202D2">
      <w:pPr>
        <w:jc w:val="center"/>
        <w:rPr>
          <w:sz w:val="18"/>
        </w:rPr>
      </w:pPr>
      <w:r w:rsidRPr="000E1769">
        <w:rPr>
          <w:i/>
          <w:sz w:val="18"/>
        </w:rPr>
        <w:t>Source of image</w:t>
      </w:r>
      <w:r w:rsidRPr="000E1769">
        <w:rPr>
          <w:sz w:val="18"/>
        </w:rPr>
        <w:t xml:space="preserve">: </w:t>
      </w:r>
      <w:hyperlink r:id="rId82" w:history="1">
        <w:r w:rsidRPr="0078423A">
          <w:rPr>
            <w:rStyle w:val="Hyperlink"/>
            <w:sz w:val="18"/>
          </w:rPr>
          <w:t>http://www.stanleyengineeredfastening.com/brands/pop/rivets/selection-factors</w:t>
        </w:r>
      </w:hyperlink>
    </w:p>
    <w:p w14:paraId="301EF4F5" w14:textId="0DC0A026" w:rsidR="00FC68DB" w:rsidRDefault="00FC68DB" w:rsidP="00B202D2">
      <w:pPr>
        <w:pStyle w:val="Beschriftung"/>
      </w:pPr>
      <w:bookmarkStart w:id="674" w:name="_Toc3557089"/>
      <w:bookmarkStart w:id="675" w:name="_Toc34747340"/>
      <w:bookmarkStart w:id="676" w:name="_Toc76030531"/>
      <w:bookmarkStart w:id="677" w:name="_Toc86863487"/>
      <w:bookmarkStart w:id="678" w:name="_Toc86863576"/>
      <w:r>
        <w:t xml:space="preserve">Figure </w:t>
      </w:r>
      <w:r>
        <w:fldChar w:fldCharType="begin"/>
      </w:r>
      <w:r>
        <w:instrText xml:space="preserve"> SEQ Figure \* ARABIC </w:instrText>
      </w:r>
      <w:r>
        <w:fldChar w:fldCharType="separate"/>
      </w:r>
      <w:r w:rsidR="008116BB">
        <w:rPr>
          <w:noProof/>
        </w:rPr>
        <w:t>10</w:t>
      </w:r>
      <w:r>
        <w:fldChar w:fldCharType="end"/>
      </w:r>
      <w:r w:rsidRPr="00F15D19">
        <w:t xml:space="preserve">: Cross Section of a </w:t>
      </w:r>
      <w:r>
        <w:t>b</w:t>
      </w:r>
      <w:r w:rsidRPr="00F15D19">
        <w:t xml:space="preserve">lind </w:t>
      </w:r>
      <w:r>
        <w:t>r</w:t>
      </w:r>
      <w:r w:rsidRPr="00F15D19">
        <w:t>ivet</w:t>
      </w:r>
      <w:bookmarkEnd w:id="674"/>
      <w:bookmarkEnd w:id="675"/>
      <w:bookmarkEnd w:id="676"/>
      <w:bookmarkEnd w:id="677"/>
      <w:bookmarkEnd w:id="678"/>
    </w:p>
    <w:p w14:paraId="2EA82C61" w14:textId="77777777" w:rsidR="00FC68DB" w:rsidRDefault="00FC68DB" w:rsidP="00B202D2">
      <w:pPr>
        <w:autoSpaceDE w:val="0"/>
        <w:autoSpaceDN w:val="0"/>
        <w:adjustRightInd w:val="0"/>
        <w:spacing w:after="0"/>
        <w:rPr>
          <w:rFonts w:cs="Calibri"/>
          <w:lang w:eastAsia="en-GB"/>
        </w:rPr>
      </w:pPr>
      <w:r>
        <w:rPr>
          <w:rFonts w:cs="Calibri"/>
          <w:lang w:eastAsia="en-GB"/>
        </w:rPr>
        <w:t xml:space="preserve">The pictures above describe what the attributes of </w:t>
      </w:r>
      <w:r w:rsidRPr="00F15D19">
        <w:rPr>
          <w:rFonts w:ascii="Courier New" w:hAnsi="Courier New" w:cs="Courier New"/>
          <w:b/>
          <w:i/>
          <w:sz w:val="18"/>
          <w:szCs w:val="18"/>
        </w:rPr>
        <w:t>&lt;rivet</w:t>
      </w:r>
      <w:r>
        <w:rPr>
          <w:rFonts w:ascii="Courier New" w:hAnsi="Courier New" w:cs="Courier New"/>
          <w:b/>
          <w:i/>
          <w:sz w:val="18"/>
          <w:szCs w:val="18"/>
        </w:rPr>
        <w:t>/</w:t>
      </w:r>
      <w:r w:rsidRPr="00F15D19">
        <w:rPr>
          <w:rFonts w:ascii="Courier New" w:hAnsi="Courier New" w:cs="Courier New"/>
          <w:b/>
          <w:i/>
          <w:sz w:val="18"/>
          <w:szCs w:val="18"/>
        </w:rPr>
        <w:t>&gt;</w:t>
      </w:r>
      <w:r>
        <w:rPr>
          <w:rFonts w:cs="Calibri"/>
          <w:lang w:eastAsia="en-GB"/>
        </w:rPr>
        <w:t xml:space="preserve"> and </w:t>
      </w:r>
      <w:r w:rsidRPr="00F15D19">
        <w:rPr>
          <w:rFonts w:ascii="Courier New" w:hAnsi="Courier New" w:cs="Courier New"/>
          <w:b/>
          <w:i/>
          <w:sz w:val="18"/>
          <w:szCs w:val="18"/>
        </w:rPr>
        <w:t>&lt;blind</w:t>
      </w:r>
      <w:r>
        <w:rPr>
          <w:rFonts w:ascii="Courier New" w:hAnsi="Courier New" w:cs="Courier New"/>
          <w:b/>
          <w:i/>
          <w:sz w:val="18"/>
          <w:szCs w:val="18"/>
        </w:rPr>
        <w:t>/</w:t>
      </w:r>
      <w:r w:rsidRPr="00F15D19">
        <w:rPr>
          <w:rFonts w:ascii="Courier New" w:hAnsi="Courier New" w:cs="Courier New"/>
          <w:b/>
          <w:i/>
          <w:sz w:val="18"/>
          <w:szCs w:val="18"/>
        </w:rPr>
        <w:t>&gt;</w:t>
      </w:r>
      <w:r>
        <w:rPr>
          <w:rFonts w:cs="Calibri"/>
          <w:lang w:eastAsia="en-GB"/>
        </w:rPr>
        <w:t xml:space="preserve"> correspond to:</w:t>
      </w:r>
    </w:p>
    <w:p w14:paraId="04BB42C2" w14:textId="77777777" w:rsidR="00FC68DB" w:rsidRPr="00B142AC" w:rsidRDefault="00FC68DB" w:rsidP="00BA04B6">
      <w:pPr>
        <w:pStyle w:val="Listenabsatz"/>
        <w:numPr>
          <w:ilvl w:val="0"/>
          <w:numId w:val="28"/>
        </w:numPr>
        <w:tabs>
          <w:tab w:val="clear" w:pos="403"/>
        </w:tabs>
        <w:autoSpaceDE w:val="0"/>
        <w:autoSpaceDN w:val="0"/>
        <w:adjustRightInd w:val="0"/>
        <w:spacing w:after="0" w:line="240" w:lineRule="auto"/>
        <w:contextualSpacing w:val="0"/>
        <w:rPr>
          <w:rFonts w:cs="Calibri"/>
          <w:lang w:val="en-US" w:eastAsia="en-GB"/>
        </w:rPr>
      </w:pPr>
      <w:proofErr w:type="spellStart"/>
      <w:r w:rsidRPr="00753389">
        <w:rPr>
          <w:rStyle w:val="elementdeftypeChar"/>
          <w:rFonts w:eastAsia="Calibri"/>
        </w:rPr>
        <w:t>min_grip</w:t>
      </w:r>
      <w:proofErr w:type="spellEnd"/>
      <w:r w:rsidRPr="00B142AC">
        <w:rPr>
          <w:rFonts w:cs="Calibri"/>
          <w:lang w:val="en-US" w:eastAsia="en-GB"/>
        </w:rPr>
        <w:t xml:space="preserve">, </w:t>
      </w:r>
      <w:proofErr w:type="spellStart"/>
      <w:r w:rsidRPr="00D16597">
        <w:rPr>
          <w:rStyle w:val="elementdeftypeChar"/>
          <w:rFonts w:eastAsia="Calibri"/>
        </w:rPr>
        <w:t>max_grip</w:t>
      </w:r>
      <w:proofErr w:type="spellEnd"/>
      <w:r w:rsidRPr="00B142AC">
        <w:rPr>
          <w:rFonts w:cs="Calibri"/>
          <w:lang w:val="en-US" w:eastAsia="en-GB"/>
        </w:rPr>
        <w:t>: these two attributes collectively describe the effective grip range of the rivet. A blind rivet is engineered so that it can be used for a specific range of material thickness for which it provides proper joining between connected parts. This can b</w:t>
      </w:r>
      <w:r>
        <w:rPr>
          <w:rFonts w:cs="Calibri"/>
          <w:lang w:val="en-US" w:eastAsia="en-GB"/>
        </w:rPr>
        <w:t xml:space="preserve">e called as the blind rivet’s grip </w:t>
      </w:r>
      <w:r w:rsidRPr="00B142AC">
        <w:rPr>
          <w:rFonts w:cs="Calibri"/>
          <w:lang w:val="en-US" w:eastAsia="en-GB"/>
        </w:rPr>
        <w:t>range.</w:t>
      </w:r>
    </w:p>
    <w:p w14:paraId="1EFCC4D3" w14:textId="77777777" w:rsidR="00FC68DB" w:rsidRDefault="00FC68DB" w:rsidP="00B202D2">
      <w:pPr>
        <w:autoSpaceDE w:val="0"/>
        <w:autoSpaceDN w:val="0"/>
        <w:adjustRightInd w:val="0"/>
        <w:spacing w:after="0"/>
        <w:ind w:left="709"/>
        <w:rPr>
          <w:rFonts w:cs="Calibri"/>
          <w:lang w:eastAsia="en-GB"/>
        </w:rPr>
      </w:pPr>
      <w:r w:rsidRPr="00715937">
        <w:rPr>
          <w:rFonts w:cs="Calibri"/>
          <w:b/>
          <w:i/>
          <w:lang w:eastAsia="en-GB"/>
        </w:rPr>
        <w:t>Remark:</w:t>
      </w:r>
      <w:r>
        <w:rPr>
          <w:rFonts w:cs="Calibri"/>
          <w:lang w:eastAsia="en-GB"/>
        </w:rPr>
        <w:t xml:space="preserve"> In case of material thickness changes in connected parts might lead to other size of blind rivet as joining element!</w:t>
      </w:r>
    </w:p>
    <w:p w14:paraId="62179CE8" w14:textId="77777777" w:rsidR="00FC68DB" w:rsidRPr="00753389" w:rsidRDefault="00FC68DB" w:rsidP="00BA04B6">
      <w:pPr>
        <w:pStyle w:val="Listenabsatz"/>
        <w:numPr>
          <w:ilvl w:val="0"/>
          <w:numId w:val="28"/>
        </w:numPr>
        <w:tabs>
          <w:tab w:val="clear" w:pos="403"/>
        </w:tabs>
        <w:autoSpaceDE w:val="0"/>
        <w:autoSpaceDN w:val="0"/>
        <w:adjustRightInd w:val="0"/>
        <w:spacing w:after="0" w:line="240" w:lineRule="auto"/>
        <w:contextualSpacing w:val="0"/>
        <w:rPr>
          <w:rFonts w:cs="Calibri"/>
          <w:lang w:val="en-US" w:eastAsia="en-GB"/>
        </w:rPr>
      </w:pPr>
      <w:r w:rsidRPr="00753389">
        <w:rPr>
          <w:rStyle w:val="elementdeftypeChar"/>
          <w:rFonts w:eastAsia="Calibri"/>
          <w:lang w:eastAsia="en-GB"/>
        </w:rPr>
        <w:t>clearance</w:t>
      </w:r>
      <w:r w:rsidRPr="00753389">
        <w:rPr>
          <w:rFonts w:cs="Calibri"/>
          <w:lang w:val="en-US" w:eastAsia="en-GB"/>
        </w:rPr>
        <w:t>: the blind rivet needs some clearance on the blind side, which is the side of mandrel head, when inserted into the holes, before it is applied.</w:t>
      </w:r>
    </w:p>
    <w:p w14:paraId="3EEB4A58" w14:textId="77777777" w:rsidR="00FC68DB" w:rsidRPr="00B142AC" w:rsidRDefault="00FC68DB" w:rsidP="00BA04B6">
      <w:pPr>
        <w:pStyle w:val="Listenabsatz"/>
        <w:numPr>
          <w:ilvl w:val="0"/>
          <w:numId w:val="28"/>
        </w:numPr>
        <w:tabs>
          <w:tab w:val="clear" w:pos="403"/>
        </w:tabs>
        <w:autoSpaceDE w:val="0"/>
        <w:autoSpaceDN w:val="0"/>
        <w:adjustRightInd w:val="0"/>
        <w:spacing w:after="0" w:line="240" w:lineRule="auto"/>
        <w:contextualSpacing w:val="0"/>
        <w:rPr>
          <w:rFonts w:cs="Calibri"/>
          <w:lang w:val="en-US" w:eastAsia="en-GB"/>
        </w:rPr>
      </w:pPr>
      <w:r w:rsidRPr="00753389">
        <w:rPr>
          <w:rStyle w:val="elementdeftypeChar"/>
          <w:rFonts w:eastAsia="Calibri"/>
          <w:lang w:eastAsia="en-GB"/>
        </w:rPr>
        <w:t>material</w:t>
      </w:r>
      <w:r w:rsidRPr="00753389">
        <w:rPr>
          <w:rFonts w:cs="Calibri"/>
          <w:lang w:val="en-US" w:eastAsia="en-GB"/>
        </w:rPr>
        <w:t>: this at</w:t>
      </w:r>
      <w:r>
        <w:rPr>
          <w:rFonts w:cs="Calibri"/>
          <w:lang w:val="en-US" w:eastAsia="en-GB"/>
        </w:rPr>
        <w:t>tribute defines the applied mate</w:t>
      </w:r>
      <w:r w:rsidRPr="00753389">
        <w:rPr>
          <w:rFonts w:cs="Calibri"/>
          <w:lang w:val="en-US" w:eastAsia="en-GB"/>
        </w:rPr>
        <w:t>rial of the blind rivet body. Generally</w:t>
      </w:r>
      <w:r>
        <w:rPr>
          <w:rFonts w:cs="Calibri"/>
          <w:lang w:val="en-US" w:eastAsia="en-GB"/>
        </w:rPr>
        <w:t>,</w:t>
      </w:r>
      <w:r w:rsidRPr="00753389">
        <w:rPr>
          <w:rFonts w:cs="Calibri"/>
          <w:lang w:val="en-US" w:eastAsia="en-GB"/>
        </w:rPr>
        <w:t xml:space="preserve"> the applied rivet should be used with connected parts so that the connector rivet element has the same physical and mechanical properties as the components to be joined. (</w:t>
      </w:r>
      <w:proofErr w:type="gramStart"/>
      <w:r w:rsidRPr="00753389">
        <w:rPr>
          <w:rFonts w:cs="Calibri"/>
          <w:lang w:val="en-US" w:eastAsia="en-GB"/>
        </w:rPr>
        <w:t>usual</w:t>
      </w:r>
      <w:proofErr w:type="gramEnd"/>
      <w:r w:rsidRPr="00753389">
        <w:rPr>
          <w:rFonts w:cs="Calibri"/>
          <w:lang w:val="en-US" w:eastAsia="en-GB"/>
        </w:rPr>
        <w:t xml:space="preserve"> materials: Steel, Stainless Steel, Nickel Copper Alloy (Monel) Copper and several grades of Aluminum)</w:t>
      </w:r>
    </w:p>
    <w:p w14:paraId="638FF88B" w14:textId="77777777" w:rsidR="00FC68DB" w:rsidRDefault="00FC68DB" w:rsidP="00B202D2">
      <w:pPr>
        <w:pStyle w:val="Listenabsatz"/>
        <w:autoSpaceDE w:val="0"/>
        <w:autoSpaceDN w:val="0"/>
        <w:adjustRightInd w:val="0"/>
        <w:ind w:left="0"/>
        <w:rPr>
          <w:rFonts w:cs="Calibri"/>
          <w:lang w:val="en-US" w:eastAsia="en-GB"/>
        </w:rPr>
      </w:pPr>
      <w:r>
        <w:rPr>
          <w:rFonts w:cs="Calibri"/>
          <w:lang w:val="en-US" w:eastAsia="en-GB"/>
        </w:rPr>
        <w:t>When a blind rivet is going to be applied to join 2 components which have different mechanical properties like one of them is thinner than the other or one of them is softer that the other, then the normal direction element will become more important to show the proper setting direction of the rivet as seen in the picture below:</w:t>
      </w:r>
    </w:p>
    <w:p w14:paraId="253EDFE3" w14:textId="77777777" w:rsidR="00FC68DB" w:rsidRDefault="00FC68DB" w:rsidP="00B202D2">
      <w:pPr>
        <w:pStyle w:val="Listenabsatz"/>
        <w:autoSpaceDE w:val="0"/>
        <w:autoSpaceDN w:val="0"/>
        <w:adjustRightInd w:val="0"/>
        <w:ind w:left="0"/>
        <w:jc w:val="center"/>
        <w:rPr>
          <w:rFonts w:cs="Calibri"/>
          <w:lang w:val="en-US" w:eastAsia="en-GB"/>
        </w:rPr>
      </w:pPr>
      <w:r>
        <w:rPr>
          <w:noProof/>
          <w:lang w:val="en-US"/>
        </w:rPr>
        <w:lastRenderedPageBreak/>
        <w:drawing>
          <wp:inline distT="0" distB="0" distL="0" distR="0" wp14:anchorId="04EF0CBF" wp14:editId="61C8BB60">
            <wp:extent cx="1725647" cy="1368000"/>
            <wp:effectExtent l="0" t="0" r="8255"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1725647" cy="1368000"/>
                    </a:xfrm>
                    <a:prstGeom prst="rect">
                      <a:avLst/>
                    </a:prstGeom>
                  </pic:spPr>
                </pic:pic>
              </a:graphicData>
            </a:graphic>
          </wp:inline>
        </w:drawing>
      </w:r>
    </w:p>
    <w:p w14:paraId="781FD6D0" w14:textId="04887188" w:rsidR="00FC68DB" w:rsidRPr="00977053" w:rsidRDefault="00FC68DB" w:rsidP="00B202D2">
      <w:pPr>
        <w:pStyle w:val="Beschriftung"/>
        <w:spacing w:before="120"/>
      </w:pPr>
      <w:bookmarkStart w:id="679" w:name="_Toc3557090"/>
      <w:bookmarkStart w:id="680" w:name="_Toc34747341"/>
      <w:bookmarkStart w:id="681" w:name="_Toc76030532"/>
      <w:bookmarkStart w:id="682" w:name="_Toc86863488"/>
      <w:bookmarkStart w:id="683" w:name="_Toc86863577"/>
      <w:r>
        <w:t xml:space="preserve">Figure </w:t>
      </w:r>
      <w:r>
        <w:fldChar w:fldCharType="begin"/>
      </w:r>
      <w:r>
        <w:instrText xml:space="preserve"> SEQ Figure \* ARABIC </w:instrText>
      </w:r>
      <w:r>
        <w:fldChar w:fldCharType="separate"/>
      </w:r>
      <w:r w:rsidR="008116BB">
        <w:rPr>
          <w:noProof/>
        </w:rPr>
        <w:t>11</w:t>
      </w:r>
      <w:r>
        <w:fldChar w:fldCharType="end"/>
      </w:r>
      <w:r>
        <w:t>: Thick and Thin Assembling</w:t>
      </w:r>
      <w:bookmarkEnd w:id="679"/>
      <w:bookmarkEnd w:id="680"/>
      <w:bookmarkEnd w:id="681"/>
      <w:bookmarkEnd w:id="682"/>
      <w:bookmarkEnd w:id="683"/>
    </w:p>
    <w:p w14:paraId="7880D11C" w14:textId="77777777" w:rsidR="00FC68DB" w:rsidRPr="00977053" w:rsidRDefault="00FC68DB" w:rsidP="00B202D2"/>
    <w:p w14:paraId="00E32094" w14:textId="77777777" w:rsidR="00FC68DB" w:rsidRDefault="00FC68DB" w:rsidP="00B202D2">
      <w:pPr>
        <w:jc w:val="center"/>
        <w:rPr>
          <w:lang w:eastAsia="en-GB"/>
        </w:rPr>
      </w:pPr>
      <w:r>
        <w:rPr>
          <w:noProof/>
          <w:lang w:val="en-US"/>
        </w:rPr>
        <w:drawing>
          <wp:inline distT="0" distB="0" distL="0" distR="0" wp14:anchorId="6CC9305B" wp14:editId="7D511521">
            <wp:extent cx="1820855" cy="1368000"/>
            <wp:effectExtent l="0" t="0" r="8255"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1820855" cy="1368000"/>
                    </a:xfrm>
                    <a:prstGeom prst="rect">
                      <a:avLst/>
                    </a:prstGeom>
                  </pic:spPr>
                </pic:pic>
              </a:graphicData>
            </a:graphic>
          </wp:inline>
        </w:drawing>
      </w:r>
    </w:p>
    <w:p w14:paraId="2465758E" w14:textId="1BA9269F" w:rsidR="00FC68DB" w:rsidRPr="00812432" w:rsidRDefault="00FC68DB" w:rsidP="00B202D2">
      <w:pPr>
        <w:pStyle w:val="Beschriftung"/>
        <w:rPr>
          <w:lang w:eastAsia="en-GB"/>
        </w:rPr>
      </w:pPr>
      <w:bookmarkStart w:id="684" w:name="_Toc3557091"/>
      <w:bookmarkStart w:id="685" w:name="_Toc34747342"/>
      <w:bookmarkStart w:id="686" w:name="_Toc76030533"/>
      <w:bookmarkStart w:id="687" w:name="_Toc86863489"/>
      <w:bookmarkStart w:id="688" w:name="_Toc86863578"/>
      <w:r>
        <w:t xml:space="preserve">Figure </w:t>
      </w:r>
      <w:r>
        <w:fldChar w:fldCharType="begin"/>
      </w:r>
      <w:r>
        <w:instrText xml:space="preserve"> SEQ Figure \* ARABIC </w:instrText>
      </w:r>
      <w:r>
        <w:fldChar w:fldCharType="separate"/>
      </w:r>
      <w:r w:rsidR="008116BB">
        <w:rPr>
          <w:noProof/>
        </w:rPr>
        <w:t>12</w:t>
      </w:r>
      <w:r>
        <w:fldChar w:fldCharType="end"/>
      </w:r>
      <w:r>
        <w:t>: Fastening Soft and Hard</w:t>
      </w:r>
      <w:bookmarkEnd w:id="684"/>
      <w:bookmarkEnd w:id="685"/>
      <w:bookmarkEnd w:id="686"/>
      <w:bookmarkEnd w:id="687"/>
      <w:bookmarkEnd w:id="688"/>
    </w:p>
    <w:p w14:paraId="635B8D5F" w14:textId="77777777" w:rsidR="00FC68DB" w:rsidRPr="007F2516" w:rsidRDefault="00FC68DB" w:rsidP="00B202D2">
      <w:pPr>
        <w:keepNext/>
        <w:keepLines/>
        <w:spacing w:before="120"/>
        <w:rPr>
          <w:b/>
          <w:sz w:val="24"/>
        </w:rPr>
      </w:pPr>
      <w:r w:rsidRPr="007F2516">
        <w:rPr>
          <w:b/>
          <w:sz w:val="24"/>
        </w:rPr>
        <w:t>Example:</w:t>
      </w:r>
    </w:p>
    <w:p w14:paraId="4A4B511C" w14:textId="77777777" w:rsidR="00FC68DB" w:rsidRDefault="00FC68DB" w:rsidP="00B202D2">
      <w:pPr>
        <w:pStyle w:val="XMLCode"/>
        <w:keepNext/>
        <w:keepLines/>
      </w:pPr>
    </w:p>
    <w:p w14:paraId="46738E5E" w14:textId="77777777" w:rsidR="00FC68DB" w:rsidRDefault="00FC68DB" w:rsidP="00B202D2">
      <w:pPr>
        <w:pStyle w:val="XMLCode"/>
        <w:keepNext/>
        <w:keepLines/>
      </w:pPr>
      <w:r>
        <w:t>&lt;connection_0d label="RVT_2123921"&gt;</w:t>
      </w:r>
    </w:p>
    <w:p w14:paraId="5A2974E7" w14:textId="77777777" w:rsidR="00FC68DB" w:rsidRPr="007E2BBF" w:rsidRDefault="00FC68DB" w:rsidP="00B202D2">
      <w:pPr>
        <w:pStyle w:val="XMLCode"/>
        <w:keepNext/>
        <w:keepLines/>
        <w:rPr>
          <w:color w:val="0070C0"/>
        </w:rPr>
      </w:pPr>
      <w:r>
        <w:tab/>
      </w:r>
      <w:r w:rsidRPr="007E2BBF">
        <w:rPr>
          <w:color w:val="0070C0"/>
        </w:rPr>
        <w:t xml:space="preserve">&lt;rivet </w:t>
      </w:r>
      <w:proofErr w:type="spellStart"/>
      <w:r w:rsidRPr="007E2BBF">
        <w:rPr>
          <w:color w:val="0070C0"/>
        </w:rPr>
        <w:t>shaft</w:t>
      </w:r>
      <w:r>
        <w:rPr>
          <w:color w:val="0070C0"/>
        </w:rPr>
        <w:t>_diameter</w:t>
      </w:r>
      <w:proofErr w:type="spellEnd"/>
      <w:r>
        <w:rPr>
          <w:color w:val="0070C0"/>
        </w:rPr>
        <w:t xml:space="preserve">="3.35" </w:t>
      </w:r>
      <w:proofErr w:type="spellStart"/>
      <w:r>
        <w:rPr>
          <w:color w:val="0070C0"/>
        </w:rPr>
        <w:t>head_diameter</w:t>
      </w:r>
      <w:proofErr w:type="spellEnd"/>
      <w:r>
        <w:rPr>
          <w:color w:val="0070C0"/>
        </w:rPr>
        <w:t>="</w:t>
      </w:r>
      <w:r w:rsidRPr="007E2BBF">
        <w:rPr>
          <w:color w:val="0070C0"/>
        </w:rPr>
        <w:t>5.5</w:t>
      </w:r>
      <w:r>
        <w:rPr>
          <w:color w:val="0070C0"/>
        </w:rPr>
        <w:t xml:space="preserve">" </w:t>
      </w:r>
      <w:proofErr w:type="spellStart"/>
      <w:r>
        <w:rPr>
          <w:color w:val="0070C0"/>
        </w:rPr>
        <w:t>head_type</w:t>
      </w:r>
      <w:proofErr w:type="spellEnd"/>
      <w:r>
        <w:rPr>
          <w:color w:val="0070C0"/>
        </w:rPr>
        <w:t>="dome"</w:t>
      </w:r>
      <w:r w:rsidRPr="007E2BBF">
        <w:rPr>
          <w:color w:val="0070C0"/>
        </w:rPr>
        <w:t xml:space="preserve"> length=</w:t>
      </w:r>
      <w:r>
        <w:rPr>
          <w:color w:val="0070C0"/>
        </w:rPr>
        <w:t>"</w:t>
      </w:r>
      <w:r w:rsidRPr="007E2BBF">
        <w:rPr>
          <w:color w:val="0070C0"/>
        </w:rPr>
        <w:t>4</w:t>
      </w:r>
      <w:r>
        <w:rPr>
          <w:color w:val="0070C0"/>
        </w:rPr>
        <w:t>"</w:t>
      </w:r>
      <w:r w:rsidRPr="007E2BBF">
        <w:rPr>
          <w:color w:val="0070C0"/>
        </w:rPr>
        <w:t>&gt;</w:t>
      </w:r>
    </w:p>
    <w:p w14:paraId="0376AA13" w14:textId="77777777" w:rsidR="00FC68DB" w:rsidRPr="007E2BBF" w:rsidRDefault="00FC68DB" w:rsidP="00B202D2">
      <w:pPr>
        <w:pStyle w:val="XMLCode"/>
        <w:keepNext/>
        <w:keepLines/>
        <w:rPr>
          <w:color w:val="0070C0"/>
        </w:rPr>
      </w:pPr>
      <w:r w:rsidRPr="007E2BBF">
        <w:rPr>
          <w:color w:val="0070C0"/>
        </w:rPr>
        <w:tab/>
      </w:r>
      <w:r w:rsidRPr="007E2BBF">
        <w:rPr>
          <w:color w:val="0070C0"/>
        </w:rPr>
        <w:tab/>
        <w:t xml:space="preserve">&lt;blind </w:t>
      </w:r>
      <w:proofErr w:type="spellStart"/>
      <w:r w:rsidRPr="007E2BBF">
        <w:rPr>
          <w:color w:val="0070C0"/>
        </w:rPr>
        <w:t>min_grip</w:t>
      </w:r>
      <w:proofErr w:type="spellEnd"/>
      <w:r w:rsidRPr="007E2BBF">
        <w:rPr>
          <w:color w:val="0070C0"/>
        </w:rPr>
        <w:t>=</w:t>
      </w:r>
      <w:r>
        <w:rPr>
          <w:color w:val="0070C0"/>
        </w:rPr>
        <w:t>"</w:t>
      </w:r>
      <w:r w:rsidRPr="007E2BBF">
        <w:rPr>
          <w:color w:val="0070C0"/>
        </w:rPr>
        <w:t>3</w:t>
      </w:r>
      <w:r>
        <w:rPr>
          <w:color w:val="0070C0"/>
        </w:rPr>
        <w:t>"</w:t>
      </w:r>
      <w:r w:rsidRPr="007E2BBF">
        <w:rPr>
          <w:color w:val="0070C0"/>
        </w:rPr>
        <w:t xml:space="preserve"> </w:t>
      </w:r>
      <w:proofErr w:type="spellStart"/>
      <w:r w:rsidRPr="007E2BBF">
        <w:rPr>
          <w:color w:val="0070C0"/>
        </w:rPr>
        <w:t>max_grip</w:t>
      </w:r>
      <w:proofErr w:type="spellEnd"/>
      <w:r w:rsidRPr="007E2BBF">
        <w:rPr>
          <w:color w:val="0070C0"/>
        </w:rPr>
        <w:t>=</w:t>
      </w:r>
      <w:r>
        <w:rPr>
          <w:color w:val="0070C0"/>
        </w:rPr>
        <w:t>"</w:t>
      </w:r>
      <w:r w:rsidRPr="007E2BBF">
        <w:rPr>
          <w:color w:val="0070C0"/>
        </w:rPr>
        <w:t>3.2</w:t>
      </w:r>
      <w:r>
        <w:rPr>
          <w:color w:val="0070C0"/>
        </w:rPr>
        <w:t>"</w:t>
      </w:r>
      <w:r w:rsidRPr="007E2BBF">
        <w:rPr>
          <w:color w:val="0070C0"/>
        </w:rPr>
        <w:t xml:space="preserve"> clearance=</w:t>
      </w:r>
      <w:r>
        <w:rPr>
          <w:color w:val="0070C0"/>
        </w:rPr>
        <w:t>"</w:t>
      </w:r>
      <w:r w:rsidRPr="007E2BBF">
        <w:rPr>
          <w:color w:val="0070C0"/>
        </w:rPr>
        <w:t>4.5</w:t>
      </w:r>
      <w:r>
        <w:rPr>
          <w:color w:val="0070C0"/>
        </w:rPr>
        <w:t>" material="Steel"</w:t>
      </w:r>
      <w:r w:rsidRPr="007E2BBF">
        <w:rPr>
          <w:color w:val="0070C0"/>
        </w:rPr>
        <w:t>/&gt;</w:t>
      </w:r>
    </w:p>
    <w:p w14:paraId="7A673A72" w14:textId="77777777" w:rsidR="00FC68DB" w:rsidRPr="0033379A" w:rsidRDefault="00FC68DB" w:rsidP="00B202D2">
      <w:pPr>
        <w:pStyle w:val="XMLCode"/>
        <w:keepNext/>
        <w:keepLines/>
        <w:rPr>
          <w:color w:val="0070C0"/>
          <w:lang w:val="fr-FR"/>
        </w:rPr>
      </w:pPr>
      <w:r w:rsidRPr="007E2BBF">
        <w:rPr>
          <w:color w:val="0070C0"/>
        </w:rPr>
        <w:tab/>
      </w:r>
      <w:r w:rsidRPr="007E2BBF">
        <w:rPr>
          <w:color w:val="0070C0"/>
        </w:rPr>
        <w:tab/>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x="0.0" y="1.5" z="3.0"/&gt;</w:t>
      </w:r>
    </w:p>
    <w:p w14:paraId="653A134F" w14:textId="77777777" w:rsidR="00FC68DB" w:rsidRPr="00E67362" w:rsidRDefault="00FC68DB" w:rsidP="00B202D2">
      <w:pPr>
        <w:pStyle w:val="XMLCode"/>
        <w:keepNext/>
        <w:keepLines/>
        <w:rPr>
          <w:color w:val="0070C0"/>
          <w:lang w:val="fr-FR"/>
        </w:rPr>
      </w:pPr>
      <w:r w:rsidRPr="0033379A">
        <w:rPr>
          <w:color w:val="0070C0"/>
          <w:lang w:val="fr-FR"/>
        </w:rPr>
        <w:tab/>
      </w:r>
      <w:r w:rsidRPr="00E67362">
        <w:rPr>
          <w:color w:val="0070C0"/>
          <w:lang w:val="fr-FR"/>
        </w:rPr>
        <w:t>&lt;/rivet&gt;</w:t>
      </w:r>
    </w:p>
    <w:p w14:paraId="0003AD1F" w14:textId="77777777" w:rsidR="00FC68DB" w:rsidRDefault="00FC68DB" w:rsidP="00B202D2">
      <w:pPr>
        <w:pStyle w:val="XMLCode"/>
        <w:keepNext/>
        <w:keepLines/>
      </w:pPr>
      <w:r w:rsidRPr="00E67362">
        <w:rPr>
          <w:lang w:val="fr-FR"/>
        </w:rPr>
        <w:tab/>
      </w:r>
      <w:r>
        <w:t>&lt;loc&gt; 1645.83 821.145 616.585 &lt;/loc&gt;</w:t>
      </w:r>
    </w:p>
    <w:p w14:paraId="28153590" w14:textId="77777777" w:rsidR="00FC68DB" w:rsidRDefault="00FC68DB" w:rsidP="00B202D2">
      <w:pPr>
        <w:pStyle w:val="XMLCode"/>
        <w:keepNext/>
        <w:keepLines/>
      </w:pPr>
      <w:r>
        <w:tab/>
        <w:t>&lt;appdata&gt;</w:t>
      </w:r>
    </w:p>
    <w:p w14:paraId="50B48ABD" w14:textId="77777777" w:rsidR="00FC68DB" w:rsidRDefault="00FC68DB" w:rsidP="00B202D2">
      <w:pPr>
        <w:pStyle w:val="XMLCode"/>
        <w:keepNext/>
        <w:keepLines/>
      </w:pPr>
      <w:r>
        <w:tab/>
      </w:r>
      <w:r>
        <w:tab/>
        <w:t>...</w:t>
      </w:r>
    </w:p>
    <w:p w14:paraId="393B4984" w14:textId="77777777" w:rsidR="00FC68DB" w:rsidRDefault="00FC68DB" w:rsidP="00B202D2">
      <w:pPr>
        <w:pStyle w:val="XMLCode"/>
        <w:keepNext/>
        <w:keepLines/>
      </w:pPr>
      <w:r>
        <w:tab/>
        <w:t>&lt;/appdata&gt;</w:t>
      </w:r>
    </w:p>
    <w:p w14:paraId="32802ED0" w14:textId="77777777" w:rsidR="00FC68DB" w:rsidRDefault="00FC68DB" w:rsidP="00B202D2">
      <w:pPr>
        <w:pStyle w:val="XMLCode"/>
        <w:keepNext/>
        <w:keepLines/>
      </w:pPr>
      <w:r>
        <w:t>&lt;/connection_0d&gt;</w:t>
      </w:r>
    </w:p>
    <w:p w14:paraId="7A909D94" w14:textId="77777777" w:rsidR="00FC68DB" w:rsidRDefault="00FC68DB" w:rsidP="00B202D2">
      <w:pPr>
        <w:pStyle w:val="XMLCode"/>
      </w:pPr>
    </w:p>
    <w:p w14:paraId="18FA2390" w14:textId="77777777" w:rsidR="00FC68DB" w:rsidRPr="0062157E" w:rsidRDefault="00FC68DB" w:rsidP="00B202D2">
      <w:pPr>
        <w:keepNext/>
        <w:spacing w:after="0"/>
        <w:rPr>
          <w:sz w:val="18"/>
          <w:lang w:eastAsia="x-none"/>
        </w:rPr>
      </w:pPr>
      <w:bookmarkStart w:id="689" w:name="_Toc428279369"/>
      <w:bookmarkStart w:id="690" w:name="_Toc428965611"/>
      <w:bookmarkEnd w:id="689"/>
      <w:bookmarkEnd w:id="690"/>
      <w:r w:rsidRPr="0062157E">
        <w:rPr>
          <w:sz w:val="18"/>
          <w:lang w:eastAsia="x-none"/>
        </w:rPr>
        <w:t xml:space="preserve">For further information about the Blind </w:t>
      </w:r>
      <w:proofErr w:type="gramStart"/>
      <w:r w:rsidRPr="0062157E">
        <w:rPr>
          <w:sz w:val="18"/>
          <w:lang w:eastAsia="x-none"/>
        </w:rPr>
        <w:t>rivets</w:t>
      </w:r>
      <w:proofErr w:type="gramEnd"/>
      <w:r w:rsidRPr="0062157E">
        <w:rPr>
          <w:sz w:val="18"/>
          <w:lang w:eastAsia="x-none"/>
        </w:rPr>
        <w:t xml:space="preserve"> you can check the following document:</w:t>
      </w:r>
    </w:p>
    <w:p w14:paraId="4F331B43" w14:textId="433B5935" w:rsidR="00FC68DB" w:rsidRPr="00DB0669" w:rsidRDefault="00FC68DB" w:rsidP="00B202D2">
      <w:pPr>
        <w:rPr>
          <w:rStyle w:val="Hyperlink"/>
          <w:sz w:val="18"/>
          <w:lang w:eastAsia="x-none"/>
        </w:rPr>
      </w:pPr>
      <w:r>
        <w:rPr>
          <w:sz w:val="18"/>
          <w:lang w:eastAsia="x-none"/>
        </w:rPr>
        <w:fldChar w:fldCharType="begin"/>
      </w:r>
      <w:r>
        <w:rPr>
          <w:sz w:val="18"/>
          <w:lang w:eastAsia="x-none"/>
        </w:rPr>
        <w:instrText xml:space="preserve"> HYPERLINK "http://www.stanleyengineeredfastening.com/brands/pop/rivets" </w:instrText>
      </w:r>
      <w:r w:rsidR="008116BB">
        <w:rPr>
          <w:sz w:val="18"/>
          <w:lang w:eastAsia="x-none"/>
        </w:rPr>
      </w:r>
      <w:r>
        <w:rPr>
          <w:sz w:val="18"/>
          <w:lang w:eastAsia="x-none"/>
        </w:rPr>
        <w:fldChar w:fldCharType="separate"/>
      </w:r>
      <w:r w:rsidRPr="00DB0669">
        <w:rPr>
          <w:rStyle w:val="Hyperlink"/>
          <w:sz w:val="18"/>
          <w:lang w:eastAsia="x-none"/>
        </w:rPr>
        <w:t>http://www.stanleyengineeredfastening.com/brands/pop/rivets</w:t>
      </w:r>
    </w:p>
    <w:bookmarkStart w:id="691" w:name="_Toc428279370"/>
    <w:bookmarkStart w:id="692" w:name="_Toc428456106"/>
    <w:bookmarkStart w:id="693" w:name="_Toc428537069"/>
    <w:bookmarkStart w:id="694" w:name="_Toc428969388"/>
    <w:bookmarkStart w:id="695" w:name="_Toc429052779"/>
    <w:bookmarkStart w:id="696" w:name="_Toc413359587"/>
    <w:bookmarkEnd w:id="691"/>
    <w:bookmarkEnd w:id="692"/>
    <w:bookmarkEnd w:id="693"/>
    <w:bookmarkEnd w:id="694"/>
    <w:bookmarkEnd w:id="695"/>
    <w:p w14:paraId="76A9ABE8" w14:textId="77777777" w:rsidR="00FC68DB" w:rsidRPr="00942FED" w:rsidRDefault="00FC68DB" w:rsidP="00B202D2">
      <w:pPr>
        <w:pStyle w:val="berschrift3"/>
      </w:pPr>
      <w:r>
        <w:rPr>
          <w:b w:val="0"/>
          <w:bCs/>
          <w:sz w:val="18"/>
          <w:szCs w:val="24"/>
        </w:rPr>
        <w:lastRenderedPageBreak/>
        <w:fldChar w:fldCharType="end"/>
      </w:r>
      <w:bookmarkStart w:id="697" w:name="_Toc3556979"/>
      <w:bookmarkStart w:id="698" w:name="_Toc34747229"/>
      <w:bookmarkStart w:id="699" w:name="_Toc77102044"/>
      <w:bookmarkStart w:id="700" w:name="_Toc86863825"/>
      <w:r w:rsidRPr="00942FED">
        <w:t>Self</w:t>
      </w:r>
      <w:r>
        <w:t>-</w:t>
      </w:r>
      <w:r w:rsidRPr="00942FED">
        <w:t>Piercing Rivets</w:t>
      </w:r>
      <w:bookmarkEnd w:id="696"/>
      <w:bookmarkEnd w:id="697"/>
      <w:bookmarkEnd w:id="698"/>
      <w:bookmarkEnd w:id="699"/>
      <w:bookmarkEnd w:id="700"/>
    </w:p>
    <w:p w14:paraId="6634E9ED" w14:textId="77777777" w:rsidR="00FC68DB" w:rsidRDefault="00FC68DB" w:rsidP="00B202D2">
      <w:pPr>
        <w:keepNext/>
      </w:pPr>
      <w:r>
        <w:t xml:space="preserve">A self-piercing rivet is a special kind of rivet which does not need a pre-drilled hole. Originally a hollow cylinder with a cap on one end, it deforms together with the material it is pushed into like sketched in following figure: </w:t>
      </w:r>
    </w:p>
    <w:p w14:paraId="16FF12AD" w14:textId="77777777" w:rsidR="00FC68DB" w:rsidRDefault="00FC68DB" w:rsidP="00B202D2">
      <w:pPr>
        <w:keepNext/>
        <w:jc w:val="center"/>
      </w:pPr>
    </w:p>
    <w:p w14:paraId="527C27B3" w14:textId="77777777" w:rsidR="00FC68DB" w:rsidRDefault="00FC68DB" w:rsidP="00B202D2">
      <w:pPr>
        <w:keepNext/>
        <w:jc w:val="center"/>
      </w:pPr>
      <w:r>
        <w:rPr>
          <w:noProof/>
          <w:lang w:val="en-US"/>
        </w:rPr>
        <w:drawing>
          <wp:inline distT="0" distB="0" distL="0" distR="0" wp14:anchorId="2AA49FC8" wp14:editId="08927AD3">
            <wp:extent cx="2820837" cy="927486"/>
            <wp:effectExtent l="0" t="0" r="0" b="6350"/>
            <wp:docPr id="28" name="Picture 28" descr="http://2014yearinreview.stanleyblackanddecker.com/img/success/right-self-piercing-riv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2014yearinreview.stanleyblackanddecker.com/img/success/right-self-piercing-rivets.png"/>
                    <pic:cNvPicPr>
                      <a:picLocks noChangeAspect="1" noChangeArrowheads="1"/>
                    </pic:cNvPicPr>
                  </pic:nvPicPr>
                  <pic:blipFill rotWithShape="1">
                    <a:blip r:embed="rId85">
                      <a:extLst>
                        <a:ext uri="{28A0092B-C50C-407E-A947-70E740481C1C}">
                          <a14:useLocalDpi xmlns:a14="http://schemas.microsoft.com/office/drawing/2010/main" val="0"/>
                        </a:ext>
                      </a:extLst>
                    </a:blip>
                    <a:srcRect b="32394"/>
                    <a:stretch/>
                  </pic:blipFill>
                  <pic:spPr bwMode="auto">
                    <a:xfrm>
                      <a:off x="0" y="0"/>
                      <a:ext cx="2824205" cy="928593"/>
                    </a:xfrm>
                    <a:prstGeom prst="rect">
                      <a:avLst/>
                    </a:prstGeom>
                    <a:noFill/>
                    <a:ln>
                      <a:noFill/>
                    </a:ln>
                    <a:extLst>
                      <a:ext uri="{53640926-AAD7-44D8-BBD7-CCE9431645EC}">
                        <a14:shadowObscured xmlns:a14="http://schemas.microsoft.com/office/drawing/2010/main"/>
                      </a:ext>
                    </a:extLst>
                  </pic:spPr>
                </pic:pic>
              </a:graphicData>
            </a:graphic>
          </wp:inline>
        </w:drawing>
      </w:r>
    </w:p>
    <w:p w14:paraId="000BE85B" w14:textId="77777777" w:rsidR="00FC68DB" w:rsidRDefault="00FC68DB" w:rsidP="00B202D2">
      <w:pPr>
        <w:keepNext/>
        <w:jc w:val="center"/>
      </w:pPr>
      <w:r>
        <w:rPr>
          <w:noProof/>
          <w:lang w:val="en-US"/>
        </w:rPr>
        <w:drawing>
          <wp:inline distT="0" distB="0" distL="0" distR="0" wp14:anchorId="767EA8D8" wp14:editId="74206F82">
            <wp:extent cx="3570954" cy="1759789"/>
            <wp:effectExtent l="0" t="0" r="0" b="0"/>
            <wp:docPr id="300" name="Picture 300" descr="http://image.thefabricator.com/a/articles/photos/1361/fig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image.thefabricator.com/a/articles/photos/1361/fig11.jpg"/>
                    <pic:cNvPicPr>
                      <a:picLocks noChangeAspect="1" noChangeArrowheads="1"/>
                    </pic:cNvPicPr>
                  </pic:nvPicPr>
                  <pic:blipFill rotWithShape="1">
                    <a:blip r:embed="rId86">
                      <a:extLst>
                        <a:ext uri="{28A0092B-C50C-407E-A947-70E740481C1C}">
                          <a14:useLocalDpi xmlns:a14="http://schemas.microsoft.com/office/drawing/2010/main" val="0"/>
                        </a:ext>
                      </a:extLst>
                    </a:blip>
                    <a:srcRect l="-6040" r="-2"/>
                    <a:stretch/>
                  </pic:blipFill>
                  <pic:spPr bwMode="auto">
                    <a:xfrm>
                      <a:off x="0" y="0"/>
                      <a:ext cx="3572658" cy="1760629"/>
                    </a:xfrm>
                    <a:prstGeom prst="rect">
                      <a:avLst/>
                    </a:prstGeom>
                    <a:noFill/>
                    <a:ln>
                      <a:noFill/>
                    </a:ln>
                    <a:extLst>
                      <a:ext uri="{53640926-AAD7-44D8-BBD7-CCE9431645EC}">
                        <a14:shadowObscured xmlns:a14="http://schemas.microsoft.com/office/drawing/2010/main"/>
                      </a:ext>
                    </a:extLst>
                  </pic:spPr>
                </pic:pic>
              </a:graphicData>
            </a:graphic>
          </wp:inline>
        </w:drawing>
      </w:r>
    </w:p>
    <w:p w14:paraId="63DD94DE" w14:textId="407D070E" w:rsidR="00FC68DB" w:rsidRDefault="00FC68DB" w:rsidP="00B202D2">
      <w:pPr>
        <w:pStyle w:val="Beschriftung"/>
        <w:keepNext/>
      </w:pPr>
      <w:bookmarkStart w:id="701" w:name="_Toc413359629"/>
      <w:bookmarkStart w:id="702" w:name="_Toc3557092"/>
      <w:bookmarkStart w:id="703" w:name="_Toc34747343"/>
      <w:bookmarkStart w:id="704" w:name="_Toc76030534"/>
      <w:bookmarkStart w:id="705" w:name="_Toc86863490"/>
      <w:bookmarkStart w:id="706" w:name="_Toc86863579"/>
      <w:r>
        <w:t xml:space="preserve">Figure </w:t>
      </w:r>
      <w:r>
        <w:fldChar w:fldCharType="begin"/>
      </w:r>
      <w:r>
        <w:instrText xml:space="preserve"> SEQ Figure \* ARABIC </w:instrText>
      </w:r>
      <w:r>
        <w:fldChar w:fldCharType="separate"/>
      </w:r>
      <w:r w:rsidR="008116BB">
        <w:rPr>
          <w:noProof/>
        </w:rPr>
        <w:t>13</w:t>
      </w:r>
      <w:r>
        <w:fldChar w:fldCharType="end"/>
      </w:r>
      <w:r>
        <w:t>: Cross Section of a Self-Piercing Rivet</w:t>
      </w:r>
      <w:bookmarkEnd w:id="701"/>
      <w:bookmarkEnd w:id="702"/>
      <w:bookmarkEnd w:id="703"/>
      <w:bookmarkEnd w:id="704"/>
      <w:bookmarkEnd w:id="705"/>
      <w:bookmarkEnd w:id="706"/>
    </w:p>
    <w:p w14:paraId="46A4F020" w14:textId="77777777" w:rsidR="00FC68DB" w:rsidRDefault="00FC68DB" w:rsidP="00B202D2">
      <w:pPr>
        <w:keepNext/>
        <w:jc w:val="center"/>
      </w:pPr>
      <w:r>
        <w:rPr>
          <w:noProof/>
          <w:lang w:val="en-US"/>
        </w:rPr>
        <w:drawing>
          <wp:inline distT="0" distB="0" distL="0" distR="0" wp14:anchorId="1B62D6F9" wp14:editId="39DDD4F7">
            <wp:extent cx="2760452" cy="2441274"/>
            <wp:effectExtent l="0" t="0" r="1905" b="0"/>
            <wp:docPr id="301" name="Picture 301" descr="http://patentimages.storage.googleapis.com/US7810231B2/US07810231-20101012-D00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http://patentimages.storage.googleapis.com/US7810231B2/US07810231-20101012-D00004.png"/>
                    <pic:cNvPicPr>
                      <a:picLocks noChangeAspect="1" noChangeArrowheads="1"/>
                    </pic:cNvPicPr>
                  </pic:nvPicPr>
                  <pic:blipFill rotWithShape="1">
                    <a:blip r:embed="rId87" cstate="print">
                      <a:extLst>
                        <a:ext uri="{28A0092B-C50C-407E-A947-70E740481C1C}">
                          <a14:useLocalDpi xmlns:a14="http://schemas.microsoft.com/office/drawing/2010/main" val="0"/>
                        </a:ext>
                      </a:extLst>
                    </a:blip>
                    <a:srcRect l="-8508" t="11285" r="3786"/>
                    <a:stretch/>
                  </pic:blipFill>
                  <pic:spPr bwMode="auto">
                    <a:xfrm>
                      <a:off x="0" y="0"/>
                      <a:ext cx="2762400" cy="2442996"/>
                    </a:xfrm>
                    <a:prstGeom prst="rect">
                      <a:avLst/>
                    </a:prstGeom>
                    <a:noFill/>
                    <a:ln>
                      <a:noFill/>
                    </a:ln>
                    <a:extLst>
                      <a:ext uri="{53640926-AAD7-44D8-BBD7-CCE9431645EC}">
                        <a14:shadowObscured xmlns:a14="http://schemas.microsoft.com/office/drawing/2010/main"/>
                      </a:ext>
                    </a:extLst>
                  </pic:spPr>
                </pic:pic>
              </a:graphicData>
            </a:graphic>
          </wp:inline>
        </w:drawing>
      </w:r>
    </w:p>
    <w:p w14:paraId="409CDD2F" w14:textId="17848485" w:rsidR="00FC68DB" w:rsidRDefault="00FC68DB" w:rsidP="00B202D2">
      <w:pPr>
        <w:keepNext/>
        <w:jc w:val="center"/>
      </w:pPr>
      <w:r w:rsidRPr="00C52145">
        <w:rPr>
          <w:i/>
        </w:rPr>
        <w:t>Source of image:</w:t>
      </w:r>
      <w:r>
        <w:t xml:space="preserve"> </w:t>
      </w:r>
      <w:hyperlink r:id="rId88" w:history="1">
        <w:r w:rsidRPr="0078423A">
          <w:rPr>
            <w:rStyle w:val="Hyperlink"/>
          </w:rPr>
          <w:t>http://www.google.com/patents/US7810231</w:t>
        </w:r>
      </w:hyperlink>
    </w:p>
    <w:p w14:paraId="5CDE1A95" w14:textId="559380A8" w:rsidR="00FC68DB" w:rsidRPr="00C52145" w:rsidRDefault="00FC68DB" w:rsidP="00B202D2">
      <w:pPr>
        <w:pStyle w:val="Beschriftung"/>
      </w:pPr>
      <w:bookmarkStart w:id="707" w:name="_Toc3557093"/>
      <w:bookmarkStart w:id="708" w:name="_Toc34747344"/>
      <w:bookmarkStart w:id="709" w:name="_Toc76030535"/>
      <w:bookmarkStart w:id="710" w:name="_Toc86863491"/>
      <w:bookmarkStart w:id="711" w:name="_Toc86863580"/>
      <w:r>
        <w:t xml:space="preserve">Figure </w:t>
      </w:r>
      <w:r>
        <w:fldChar w:fldCharType="begin"/>
      </w:r>
      <w:r>
        <w:instrText xml:space="preserve"> SEQ Figure \* ARABIC </w:instrText>
      </w:r>
      <w:r>
        <w:fldChar w:fldCharType="separate"/>
      </w:r>
      <w:r w:rsidR="008116BB">
        <w:rPr>
          <w:noProof/>
        </w:rPr>
        <w:t>14</w:t>
      </w:r>
      <w:r>
        <w:fldChar w:fldCharType="end"/>
      </w:r>
      <w:r>
        <w:t>: S</w:t>
      </w:r>
      <w:r>
        <w:rPr>
          <w:rFonts w:ascii="Arial" w:hAnsi="Arial" w:cs="Arial"/>
          <w:color w:val="222222"/>
          <w:shd w:val="clear" w:color="auto" w:fill="FFFFFF"/>
        </w:rPr>
        <w:t>elf-piercing rivet setting apparatus</w:t>
      </w:r>
      <w:bookmarkEnd w:id="707"/>
      <w:bookmarkEnd w:id="708"/>
      <w:bookmarkEnd w:id="709"/>
      <w:bookmarkEnd w:id="710"/>
      <w:bookmarkEnd w:id="711"/>
    </w:p>
    <w:p w14:paraId="4FAE9D0C" w14:textId="77777777" w:rsidR="00FC68DB" w:rsidRDefault="00FC68DB" w:rsidP="00B202D2">
      <w:r>
        <w:t>There is a wide range of such rivets available on the market. They can be used with different rivet dollies or dies (</w:t>
      </w:r>
      <w:r w:rsidRPr="005453F6">
        <w:rPr>
          <w:b/>
        </w:rPr>
        <w:t>30</w:t>
      </w:r>
      <w:r>
        <w:t xml:space="preserve">) on the opposite side. Such combinations </w:t>
      </w:r>
      <w:proofErr w:type="gramStart"/>
      <w:r>
        <w:t>have to</w:t>
      </w:r>
      <w:proofErr w:type="gramEnd"/>
      <w:r>
        <w:t xml:space="preserve"> be chosen in accordance with the materials of the flange partners. Which combinations have been validated successfully, </w:t>
      </w:r>
      <w:r w:rsidRPr="00226A3F">
        <w:t>is 3</w:t>
      </w:r>
      <w:r w:rsidRPr="00226A3F">
        <w:rPr>
          <w:vertAlign w:val="superscript"/>
        </w:rPr>
        <w:t>rd</w:t>
      </w:r>
      <w:r w:rsidRPr="00226A3F">
        <w:t xml:space="preserve"> party intellectual property and hence cannot be part of </w:t>
      </w:r>
      <w:r w:rsidRPr="00C10429">
        <w:t>χ</w:t>
      </w:r>
      <w:r w:rsidRPr="00226A3F">
        <w:t xml:space="preserve">MCF definition. It is referred to by string </w:t>
      </w:r>
      <w:r>
        <w:t xml:space="preserve">attributes for rivet and die parameters. </w:t>
      </w:r>
      <w:r w:rsidRPr="00226A3F">
        <w:t xml:space="preserve">Possible values of </w:t>
      </w:r>
      <w:r>
        <w:t xml:space="preserve">these </w:t>
      </w:r>
      <w:r w:rsidRPr="00226A3F">
        <w:t xml:space="preserve">attribute are </w:t>
      </w:r>
      <w:r w:rsidRPr="0004791F">
        <w:rPr>
          <w:i/>
        </w:rPr>
        <w:t>not</w:t>
      </w:r>
      <w:r w:rsidRPr="00226A3F">
        <w:t xml:space="preserve"> subject of standard: In general, they are very OEM specific. However, to provide a minimum amount of information, </w:t>
      </w:r>
      <w:r>
        <w:t>some general geometric information is</w:t>
      </w:r>
      <w:r w:rsidRPr="00226A3F">
        <w:t xml:space="preserve"> given by </w:t>
      </w:r>
      <w:r>
        <w:t xml:space="preserve">according </w:t>
      </w:r>
      <w:r w:rsidRPr="00226A3F">
        <w:t xml:space="preserve">attributes. </w:t>
      </w:r>
    </w:p>
    <w:p w14:paraId="78CBA3CE" w14:textId="77777777" w:rsidR="00FC68DB" w:rsidRPr="00226A3F" w:rsidRDefault="00FC68DB" w:rsidP="00B202D2">
      <w:pPr>
        <w:rPr>
          <w:noProof/>
        </w:rPr>
      </w:pPr>
      <w:r w:rsidRPr="00226A3F">
        <w:t xml:space="preserve">A </w:t>
      </w:r>
      <w:r>
        <w:t>self-piercing rivet</w:t>
      </w:r>
      <w:r w:rsidRPr="00226A3F">
        <w:t xml:space="preserve"> is denoted by a</w:t>
      </w:r>
      <w:r>
        <w:t xml:space="preserve"> </w:t>
      </w:r>
      <w:r w:rsidRPr="00226A3F">
        <w:t>n</w:t>
      </w:r>
      <w:r>
        <w:t>ested</w:t>
      </w:r>
      <w:r w:rsidRPr="00226A3F">
        <w:t xml:space="preserve"> element </w:t>
      </w:r>
      <w:r>
        <w:rPr>
          <w:rFonts w:ascii="Courier New" w:hAnsi="Courier New" w:cs="Courier New"/>
          <w:b/>
          <w:bCs/>
          <w:i/>
          <w:sz w:val="18"/>
          <w:szCs w:val="18"/>
        </w:rPr>
        <w:t>&lt;</w:t>
      </w:r>
      <w:proofErr w:type="spellStart"/>
      <w:r w:rsidRPr="0034718C">
        <w:rPr>
          <w:rStyle w:val="elementdeftypeChar"/>
          <w:rFonts w:eastAsia="Calibri"/>
        </w:rPr>
        <w:t>se</w:t>
      </w:r>
      <w:r w:rsidRPr="00933640">
        <w:rPr>
          <w:rFonts w:ascii="Courier New" w:hAnsi="Courier New" w:cs="Courier New"/>
          <w:b/>
          <w:bCs/>
          <w:i/>
          <w:sz w:val="18"/>
          <w:szCs w:val="18"/>
        </w:rPr>
        <w:t>lf_piercing</w:t>
      </w:r>
      <w:proofErr w:type="spellEnd"/>
      <w:r>
        <w:rPr>
          <w:rFonts w:ascii="Courier New" w:hAnsi="Courier New" w:cs="Courier New"/>
          <w:b/>
          <w:bCs/>
          <w:i/>
          <w:sz w:val="18"/>
          <w:szCs w:val="18"/>
        </w:rPr>
        <w:t>/&gt;</w:t>
      </w:r>
      <w:r w:rsidRPr="00226A3F">
        <w:rPr>
          <w:noProof/>
        </w:rPr>
        <w:t xml:space="preserve"> </w:t>
      </w:r>
      <w:r>
        <w:rPr>
          <w:noProof/>
        </w:rPr>
        <w:t xml:space="preserve">within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Pr>
          <w:noProof/>
        </w:rPr>
        <w:t xml:space="preserve">. </w:t>
      </w:r>
      <w:r w:rsidRPr="00226A3F">
        <w:rPr>
          <w:noProof/>
        </w:rPr>
        <w:t xml:space="preserve">This element is </w:t>
      </w:r>
      <w:r>
        <w:rPr>
          <w:noProof/>
        </w:rPr>
        <w:t>described</w:t>
      </w:r>
      <w:r w:rsidRPr="00226A3F">
        <w:rPr>
          <w:noProof/>
        </w:rPr>
        <w:t xml:space="preserve"> completely by its attribute</w:t>
      </w:r>
      <w:r>
        <w:rPr>
          <w:noProof/>
        </w:rPr>
        <w:t>s</w:t>
      </w:r>
      <w:r w:rsidRPr="00226A3F">
        <w:rPr>
          <w:noProof/>
        </w:rPr>
        <w:t xml:space="preserve"> and </w:t>
      </w:r>
      <w:r>
        <w:rPr>
          <w:noProof/>
        </w:rPr>
        <w:t xml:space="preserve">those of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sidRPr="00226A3F">
        <w:rPr>
          <w:noProof/>
        </w:rPr>
        <w:t xml:space="preserve">. </w:t>
      </w:r>
      <w:r>
        <w:rPr>
          <w:noProof/>
        </w:rPr>
        <w:t>In especially, attributes "</w:t>
      </w:r>
      <w:r w:rsidRPr="004F1FBE">
        <w:rPr>
          <w:noProof/>
        </w:rPr>
        <w:t>length</w:t>
      </w:r>
      <w:r>
        <w:rPr>
          <w:noProof/>
        </w:rPr>
        <w:t>",</w:t>
      </w:r>
      <w:r w:rsidRPr="004F1FBE">
        <w:rPr>
          <w:noProof/>
        </w:rPr>
        <w:t xml:space="preserve"> </w:t>
      </w:r>
      <w:r>
        <w:rPr>
          <w:noProof/>
        </w:rPr>
        <w:t>"</w:t>
      </w:r>
      <w:r w:rsidRPr="004F1FBE">
        <w:rPr>
          <w:noProof/>
        </w:rPr>
        <w:t>head_diameter</w:t>
      </w:r>
      <w:r>
        <w:rPr>
          <w:noProof/>
        </w:rPr>
        <w:t>" and "</w:t>
      </w:r>
      <w:r w:rsidRPr="004F1FBE">
        <w:rPr>
          <w:noProof/>
        </w:rPr>
        <w:t>shaft_diameter</w:t>
      </w:r>
      <w:r>
        <w:rPr>
          <w:noProof/>
        </w:rPr>
        <w:t xml:space="preserve">" are inherited from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Pr>
          <w:noProof/>
        </w:rPr>
        <w:t xml:space="preserve">. </w:t>
      </w:r>
    </w:p>
    <w:p w14:paraId="37581CDC" w14:textId="77777777" w:rsidR="00FC68DB" w:rsidRPr="00226A3F" w:rsidRDefault="00FC68DB" w:rsidP="00B202D2">
      <w:pPr>
        <w:keepNext/>
        <w:spacing w:before="120"/>
        <w:rPr>
          <w:rFonts w:cs="Courier New"/>
        </w:rPr>
      </w:pPr>
      <w:r w:rsidRPr="00226A3F">
        <w:lastRenderedPageBreak/>
        <w:t xml:space="preserve">XML specification of </w:t>
      </w:r>
      <w:r w:rsidRPr="00226A3F">
        <w:rPr>
          <w:rFonts w:ascii="Courier New" w:hAnsi="Courier New" w:cs="Courier New"/>
          <w:b/>
          <w:i/>
          <w:sz w:val="18"/>
          <w:szCs w:val="18"/>
        </w:rPr>
        <w:t>&lt;</w:t>
      </w:r>
      <w:proofErr w:type="spellStart"/>
      <w:r w:rsidRPr="005765DE">
        <w:rPr>
          <w:rFonts w:ascii="Courier New" w:hAnsi="Courier New" w:cs="Courier New"/>
          <w:b/>
          <w:i/>
          <w:sz w:val="18"/>
          <w:szCs w:val="18"/>
        </w:rPr>
        <w:t>self_piercing</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 xml:space="preserve">element: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FC68DB" w:rsidRPr="00226A3F" w14:paraId="61B42317" w14:textId="77777777" w:rsidTr="00FC68DB">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57E3B0" w14:textId="77777777" w:rsidR="00FC68DB" w:rsidRPr="00226A3F" w:rsidRDefault="00FC68DB" w:rsidP="00B202D2">
            <w:pPr>
              <w:keepNext/>
              <w:rPr>
                <w:b/>
                <w:i/>
              </w:rPr>
            </w:pPr>
            <w:r w:rsidRPr="00226A3F">
              <w:rPr>
                <w:b/>
                <w:i/>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C6A085" w14:textId="77777777" w:rsidR="00FC68DB" w:rsidRPr="00226A3F" w:rsidRDefault="00FC68DB" w:rsidP="00B202D2">
            <w:pPr>
              <w:keepNext/>
              <w:rPr>
                <w:b/>
                <w:i/>
              </w:rPr>
            </w:pPr>
            <w:r w:rsidRPr="00226A3F">
              <w:rPr>
                <w:b/>
                <w:i/>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08D007" w14:textId="77777777" w:rsidR="00FC68DB" w:rsidRPr="00226A3F" w:rsidRDefault="00FC68DB" w:rsidP="00B202D2">
            <w:pPr>
              <w:keepNext/>
              <w:rPr>
                <w:b/>
                <w:i/>
              </w:rPr>
            </w:pPr>
            <w:r w:rsidRPr="00226A3F">
              <w:rPr>
                <w:b/>
                <w:i/>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2181D8" w14:textId="77777777" w:rsidR="00FC68DB" w:rsidRPr="00226A3F" w:rsidRDefault="00FC68DB" w:rsidP="00B202D2">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87F2B7D" w14:textId="77777777" w:rsidR="00FC68DB" w:rsidRPr="00226A3F" w:rsidRDefault="00FC68DB" w:rsidP="00B202D2">
            <w:pPr>
              <w:keepNext/>
              <w:rPr>
                <w:b/>
                <w:i/>
              </w:rPr>
            </w:pPr>
            <w:r w:rsidRPr="00226A3F">
              <w:rPr>
                <w:b/>
                <w:i/>
              </w:rPr>
              <w:t>Constraint</w:t>
            </w:r>
          </w:p>
        </w:tc>
      </w:tr>
      <w:tr w:rsidR="00FC68DB" w:rsidRPr="00226A3F" w14:paraId="2C903F20" w14:textId="77777777" w:rsidTr="00FC68DB">
        <w:trPr>
          <w:cantSplit/>
          <w:jc w:val="center"/>
        </w:trPr>
        <w:tc>
          <w:tcPr>
            <w:tcW w:w="1700" w:type="dxa"/>
            <w:shd w:val="clear" w:color="auto" w:fill="auto"/>
          </w:tcPr>
          <w:p w14:paraId="56B30A89" w14:textId="77777777" w:rsidR="00FC68DB" w:rsidRDefault="00FC68DB" w:rsidP="00B202D2">
            <w:pPr>
              <w:rPr>
                <w:sz w:val="20"/>
                <w:szCs w:val="20"/>
              </w:rPr>
            </w:pPr>
            <w:proofErr w:type="spellStart"/>
            <w:r>
              <w:rPr>
                <w:sz w:val="20"/>
                <w:szCs w:val="20"/>
              </w:rPr>
              <w:t>head_label</w:t>
            </w:r>
            <w:proofErr w:type="spellEnd"/>
          </w:p>
        </w:tc>
        <w:tc>
          <w:tcPr>
            <w:tcW w:w="1558" w:type="dxa"/>
            <w:shd w:val="clear" w:color="auto" w:fill="auto"/>
          </w:tcPr>
          <w:p w14:paraId="2DA81A2A" w14:textId="77777777" w:rsidR="00FC68DB" w:rsidRPr="00226A3F" w:rsidRDefault="00FC68DB" w:rsidP="00B202D2">
            <w:pPr>
              <w:rPr>
                <w:sz w:val="20"/>
                <w:szCs w:val="20"/>
              </w:rPr>
            </w:pPr>
            <w:r w:rsidRPr="00226A3F">
              <w:rPr>
                <w:sz w:val="20"/>
                <w:szCs w:val="20"/>
              </w:rPr>
              <w:t>Alphanumeric</w:t>
            </w:r>
          </w:p>
        </w:tc>
        <w:tc>
          <w:tcPr>
            <w:tcW w:w="1558" w:type="dxa"/>
          </w:tcPr>
          <w:p w14:paraId="2500826B" w14:textId="77777777" w:rsidR="00FC68DB" w:rsidRPr="00226A3F" w:rsidRDefault="00FC68DB" w:rsidP="00B202D2">
            <w:pPr>
              <w:rPr>
                <w:sz w:val="20"/>
                <w:szCs w:val="20"/>
              </w:rPr>
            </w:pPr>
            <w:r w:rsidRPr="00226A3F">
              <w:rPr>
                <w:sz w:val="20"/>
                <w:szCs w:val="20"/>
              </w:rPr>
              <w:t>Alphanumeric</w:t>
            </w:r>
          </w:p>
        </w:tc>
        <w:tc>
          <w:tcPr>
            <w:tcW w:w="1275" w:type="dxa"/>
            <w:shd w:val="clear" w:color="auto" w:fill="auto"/>
          </w:tcPr>
          <w:p w14:paraId="1F980F73" w14:textId="77777777" w:rsidR="00FC68DB" w:rsidRPr="00226A3F" w:rsidRDefault="00FC68DB" w:rsidP="00B202D2">
            <w:pPr>
              <w:rPr>
                <w:sz w:val="20"/>
                <w:szCs w:val="20"/>
              </w:rPr>
            </w:pPr>
            <w:r w:rsidRPr="00226A3F">
              <w:rPr>
                <w:sz w:val="20"/>
                <w:szCs w:val="20"/>
              </w:rPr>
              <w:t>Optional</w:t>
            </w:r>
          </w:p>
        </w:tc>
        <w:tc>
          <w:tcPr>
            <w:tcW w:w="2409" w:type="dxa"/>
            <w:shd w:val="clear" w:color="auto" w:fill="auto"/>
          </w:tcPr>
          <w:p w14:paraId="27957AAE" w14:textId="77777777" w:rsidR="00FC68DB" w:rsidRPr="00226A3F" w:rsidRDefault="00FC68DB" w:rsidP="00B202D2">
            <w:pPr>
              <w:rPr>
                <w:sz w:val="20"/>
                <w:szCs w:val="20"/>
              </w:rPr>
            </w:pPr>
            <w:r w:rsidRPr="00226A3F">
              <w:rPr>
                <w:sz w:val="20"/>
                <w:szCs w:val="20"/>
              </w:rPr>
              <w:t>-</w:t>
            </w:r>
          </w:p>
        </w:tc>
      </w:tr>
      <w:tr w:rsidR="00FC68DB" w:rsidRPr="0064579A" w14:paraId="51F980AB" w14:textId="77777777" w:rsidTr="00FC68DB">
        <w:trPr>
          <w:cantSplit/>
          <w:jc w:val="center"/>
        </w:trPr>
        <w:tc>
          <w:tcPr>
            <w:tcW w:w="1700" w:type="dxa"/>
            <w:shd w:val="clear" w:color="auto" w:fill="auto"/>
          </w:tcPr>
          <w:p w14:paraId="34D28744" w14:textId="77777777" w:rsidR="00FC68DB" w:rsidRPr="0064579A" w:rsidRDefault="00FC68DB" w:rsidP="00B202D2">
            <w:pPr>
              <w:rPr>
                <w:sz w:val="20"/>
                <w:szCs w:val="20"/>
              </w:rPr>
            </w:pPr>
            <w:proofErr w:type="spellStart"/>
            <w:r w:rsidRPr="0064579A">
              <w:rPr>
                <w:sz w:val="20"/>
                <w:szCs w:val="20"/>
              </w:rPr>
              <w:t>shaft_label</w:t>
            </w:r>
            <w:proofErr w:type="spellEnd"/>
          </w:p>
        </w:tc>
        <w:tc>
          <w:tcPr>
            <w:tcW w:w="1558" w:type="dxa"/>
            <w:shd w:val="clear" w:color="auto" w:fill="auto"/>
          </w:tcPr>
          <w:p w14:paraId="0B9C10FA" w14:textId="77777777" w:rsidR="00FC68DB" w:rsidRPr="0064579A" w:rsidRDefault="00FC68DB" w:rsidP="00B202D2">
            <w:pPr>
              <w:rPr>
                <w:sz w:val="20"/>
                <w:szCs w:val="20"/>
              </w:rPr>
            </w:pPr>
            <w:r w:rsidRPr="00226A3F">
              <w:rPr>
                <w:sz w:val="20"/>
                <w:szCs w:val="20"/>
              </w:rPr>
              <w:t>Alphanumeric</w:t>
            </w:r>
          </w:p>
        </w:tc>
        <w:tc>
          <w:tcPr>
            <w:tcW w:w="1558" w:type="dxa"/>
          </w:tcPr>
          <w:p w14:paraId="7D43EF0E" w14:textId="77777777" w:rsidR="00FC68DB" w:rsidRPr="0064579A" w:rsidRDefault="00FC68DB" w:rsidP="00B202D2">
            <w:pPr>
              <w:rPr>
                <w:sz w:val="20"/>
                <w:szCs w:val="20"/>
              </w:rPr>
            </w:pPr>
            <w:r w:rsidRPr="00226A3F">
              <w:rPr>
                <w:sz w:val="20"/>
                <w:szCs w:val="20"/>
              </w:rPr>
              <w:t>Alphanumeric</w:t>
            </w:r>
          </w:p>
        </w:tc>
        <w:tc>
          <w:tcPr>
            <w:tcW w:w="1275" w:type="dxa"/>
            <w:shd w:val="clear" w:color="auto" w:fill="auto"/>
          </w:tcPr>
          <w:p w14:paraId="3236DAAE" w14:textId="77777777" w:rsidR="00FC68DB" w:rsidRPr="0064579A" w:rsidRDefault="00FC68DB" w:rsidP="00B202D2">
            <w:pPr>
              <w:rPr>
                <w:sz w:val="20"/>
                <w:szCs w:val="20"/>
              </w:rPr>
            </w:pPr>
            <w:r w:rsidRPr="0064579A">
              <w:rPr>
                <w:sz w:val="20"/>
                <w:szCs w:val="20"/>
              </w:rPr>
              <w:t>Optional</w:t>
            </w:r>
          </w:p>
        </w:tc>
        <w:tc>
          <w:tcPr>
            <w:tcW w:w="2409" w:type="dxa"/>
            <w:shd w:val="clear" w:color="auto" w:fill="auto"/>
          </w:tcPr>
          <w:p w14:paraId="7D7022F1" w14:textId="77777777" w:rsidR="00FC68DB" w:rsidRPr="0064579A" w:rsidRDefault="00FC68DB" w:rsidP="00B202D2">
            <w:pPr>
              <w:rPr>
                <w:sz w:val="20"/>
                <w:szCs w:val="20"/>
              </w:rPr>
            </w:pPr>
            <w:r w:rsidRPr="0064579A">
              <w:rPr>
                <w:sz w:val="20"/>
                <w:szCs w:val="20"/>
              </w:rPr>
              <w:t>-</w:t>
            </w:r>
          </w:p>
        </w:tc>
      </w:tr>
      <w:tr w:rsidR="00FC68DB" w:rsidRPr="00226A3F" w14:paraId="2FD1C282" w14:textId="77777777" w:rsidTr="00FC68DB">
        <w:trPr>
          <w:cantSplit/>
          <w:jc w:val="center"/>
        </w:trPr>
        <w:tc>
          <w:tcPr>
            <w:tcW w:w="1700" w:type="dxa"/>
            <w:shd w:val="clear" w:color="auto" w:fill="auto"/>
          </w:tcPr>
          <w:p w14:paraId="6BCA098B" w14:textId="77777777" w:rsidR="00FC68DB" w:rsidRPr="00AB1BD0" w:rsidRDefault="00FC68DB" w:rsidP="00B202D2">
            <w:pPr>
              <w:rPr>
                <w:sz w:val="20"/>
                <w:szCs w:val="20"/>
                <w:highlight w:val="green"/>
              </w:rPr>
            </w:pPr>
            <w:proofErr w:type="spellStart"/>
            <w:r>
              <w:rPr>
                <w:sz w:val="20"/>
                <w:szCs w:val="20"/>
              </w:rPr>
              <w:t>die_label</w:t>
            </w:r>
            <w:proofErr w:type="spellEnd"/>
          </w:p>
        </w:tc>
        <w:tc>
          <w:tcPr>
            <w:tcW w:w="1558" w:type="dxa"/>
            <w:shd w:val="clear" w:color="auto" w:fill="auto"/>
          </w:tcPr>
          <w:p w14:paraId="40DD0924" w14:textId="77777777" w:rsidR="00FC68DB" w:rsidRPr="00226A3F" w:rsidRDefault="00FC68DB" w:rsidP="00B202D2">
            <w:pPr>
              <w:rPr>
                <w:sz w:val="20"/>
                <w:szCs w:val="20"/>
              </w:rPr>
            </w:pPr>
            <w:r w:rsidRPr="00226A3F">
              <w:rPr>
                <w:sz w:val="20"/>
                <w:szCs w:val="20"/>
              </w:rPr>
              <w:t>Alphanumeric</w:t>
            </w:r>
          </w:p>
        </w:tc>
        <w:tc>
          <w:tcPr>
            <w:tcW w:w="1558" w:type="dxa"/>
          </w:tcPr>
          <w:p w14:paraId="7AB4766D" w14:textId="77777777" w:rsidR="00FC68DB" w:rsidRPr="00226A3F" w:rsidRDefault="00FC68DB" w:rsidP="00B202D2">
            <w:pPr>
              <w:rPr>
                <w:sz w:val="20"/>
                <w:szCs w:val="20"/>
              </w:rPr>
            </w:pPr>
            <w:r w:rsidRPr="00226A3F">
              <w:rPr>
                <w:sz w:val="20"/>
                <w:szCs w:val="20"/>
              </w:rPr>
              <w:t>Alphanumeric</w:t>
            </w:r>
          </w:p>
        </w:tc>
        <w:tc>
          <w:tcPr>
            <w:tcW w:w="1275" w:type="dxa"/>
            <w:shd w:val="clear" w:color="auto" w:fill="auto"/>
          </w:tcPr>
          <w:p w14:paraId="78303752" w14:textId="77777777" w:rsidR="00FC68DB" w:rsidRPr="00226A3F" w:rsidRDefault="00FC68DB" w:rsidP="00B202D2">
            <w:pPr>
              <w:rPr>
                <w:sz w:val="20"/>
                <w:szCs w:val="20"/>
              </w:rPr>
            </w:pPr>
            <w:r w:rsidRPr="00226A3F">
              <w:rPr>
                <w:sz w:val="20"/>
                <w:szCs w:val="20"/>
              </w:rPr>
              <w:t>Optional</w:t>
            </w:r>
          </w:p>
        </w:tc>
        <w:tc>
          <w:tcPr>
            <w:tcW w:w="2409" w:type="dxa"/>
            <w:shd w:val="clear" w:color="auto" w:fill="auto"/>
          </w:tcPr>
          <w:p w14:paraId="6CC72B37" w14:textId="77777777" w:rsidR="00FC68DB" w:rsidRPr="00226A3F" w:rsidRDefault="00FC68DB" w:rsidP="00B202D2">
            <w:pPr>
              <w:rPr>
                <w:sz w:val="20"/>
                <w:szCs w:val="20"/>
              </w:rPr>
            </w:pPr>
            <w:r w:rsidRPr="00226A3F">
              <w:rPr>
                <w:sz w:val="20"/>
                <w:szCs w:val="20"/>
              </w:rPr>
              <w:t>-</w:t>
            </w:r>
          </w:p>
        </w:tc>
      </w:tr>
      <w:tr w:rsidR="00FC68DB" w:rsidRPr="00226A3F" w14:paraId="57FDDDC1" w14:textId="77777777" w:rsidTr="00FC68DB">
        <w:trPr>
          <w:cantSplit/>
          <w:jc w:val="center"/>
        </w:trPr>
        <w:tc>
          <w:tcPr>
            <w:tcW w:w="1700" w:type="dxa"/>
            <w:shd w:val="clear" w:color="auto" w:fill="auto"/>
          </w:tcPr>
          <w:p w14:paraId="1D1FD3DD" w14:textId="77777777" w:rsidR="00FC68DB" w:rsidRDefault="00FC68DB" w:rsidP="00B202D2">
            <w:pPr>
              <w:rPr>
                <w:sz w:val="20"/>
                <w:szCs w:val="20"/>
              </w:rPr>
            </w:pPr>
            <w:proofErr w:type="spellStart"/>
            <w:r>
              <w:rPr>
                <w:sz w:val="20"/>
                <w:szCs w:val="20"/>
              </w:rPr>
              <w:t>die_diameter</w:t>
            </w:r>
            <w:proofErr w:type="spellEnd"/>
          </w:p>
        </w:tc>
        <w:tc>
          <w:tcPr>
            <w:tcW w:w="1558" w:type="dxa"/>
            <w:shd w:val="clear" w:color="auto" w:fill="auto"/>
          </w:tcPr>
          <w:p w14:paraId="690F8892" w14:textId="77777777" w:rsidR="00FC68DB" w:rsidRPr="00226A3F" w:rsidRDefault="00FC68DB" w:rsidP="00B202D2">
            <w:pPr>
              <w:rPr>
                <w:sz w:val="20"/>
                <w:szCs w:val="20"/>
              </w:rPr>
            </w:pPr>
            <w:r>
              <w:rPr>
                <w:sz w:val="20"/>
                <w:szCs w:val="20"/>
              </w:rPr>
              <w:t>Floating point</w:t>
            </w:r>
          </w:p>
        </w:tc>
        <w:tc>
          <w:tcPr>
            <w:tcW w:w="1558" w:type="dxa"/>
          </w:tcPr>
          <w:p w14:paraId="13F7273A" w14:textId="77777777" w:rsidR="00FC68DB" w:rsidRPr="00226A3F" w:rsidRDefault="00FC68DB" w:rsidP="00B202D2">
            <w:pPr>
              <w:rPr>
                <w:sz w:val="20"/>
                <w:szCs w:val="20"/>
              </w:rPr>
            </w:pPr>
            <w:r w:rsidRPr="00AB1BD0">
              <w:rPr>
                <w:sz w:val="20"/>
                <w:szCs w:val="20"/>
              </w:rPr>
              <w:t>&gt;</w:t>
            </w:r>
            <w:r>
              <w:rPr>
                <w:sz w:val="20"/>
                <w:szCs w:val="20"/>
              </w:rPr>
              <w:t xml:space="preserve"> 0.0</w:t>
            </w:r>
          </w:p>
        </w:tc>
        <w:tc>
          <w:tcPr>
            <w:tcW w:w="1275" w:type="dxa"/>
            <w:shd w:val="clear" w:color="auto" w:fill="auto"/>
          </w:tcPr>
          <w:p w14:paraId="0BA89BEA" w14:textId="77777777" w:rsidR="00FC68DB" w:rsidRPr="00226A3F" w:rsidRDefault="00FC68DB" w:rsidP="00B202D2">
            <w:pPr>
              <w:rPr>
                <w:sz w:val="20"/>
                <w:szCs w:val="20"/>
              </w:rPr>
            </w:pPr>
            <w:r>
              <w:rPr>
                <w:sz w:val="20"/>
                <w:szCs w:val="20"/>
              </w:rPr>
              <w:t>Optional</w:t>
            </w:r>
          </w:p>
        </w:tc>
        <w:tc>
          <w:tcPr>
            <w:tcW w:w="2409" w:type="dxa"/>
            <w:shd w:val="clear" w:color="auto" w:fill="auto"/>
          </w:tcPr>
          <w:p w14:paraId="5E720A31" w14:textId="77777777" w:rsidR="00FC68DB" w:rsidRPr="00226A3F" w:rsidRDefault="00FC68DB" w:rsidP="00B202D2">
            <w:pPr>
              <w:rPr>
                <w:sz w:val="20"/>
                <w:szCs w:val="20"/>
              </w:rPr>
            </w:pPr>
            <w:r>
              <w:rPr>
                <w:sz w:val="20"/>
                <w:szCs w:val="20"/>
              </w:rPr>
              <w:t>-</w:t>
            </w:r>
          </w:p>
        </w:tc>
      </w:tr>
      <w:tr w:rsidR="00FC68DB" w:rsidRPr="00226A3F" w14:paraId="0BB7481E" w14:textId="77777777" w:rsidTr="00FC68DB">
        <w:trPr>
          <w:cantSplit/>
          <w:jc w:val="center"/>
        </w:trPr>
        <w:tc>
          <w:tcPr>
            <w:tcW w:w="1700" w:type="dxa"/>
            <w:shd w:val="clear" w:color="auto" w:fill="auto"/>
          </w:tcPr>
          <w:p w14:paraId="41311ACB" w14:textId="77777777" w:rsidR="00FC68DB" w:rsidRDefault="00FC68DB" w:rsidP="0023245B">
            <w:pPr>
              <w:keepNext/>
              <w:rPr>
                <w:sz w:val="20"/>
                <w:szCs w:val="20"/>
              </w:rPr>
            </w:pPr>
            <w:proofErr w:type="spellStart"/>
            <w:r>
              <w:rPr>
                <w:sz w:val="20"/>
                <w:szCs w:val="20"/>
              </w:rPr>
              <w:t>die_depth</w:t>
            </w:r>
            <w:proofErr w:type="spellEnd"/>
          </w:p>
        </w:tc>
        <w:tc>
          <w:tcPr>
            <w:tcW w:w="1558" w:type="dxa"/>
            <w:shd w:val="clear" w:color="auto" w:fill="auto"/>
          </w:tcPr>
          <w:p w14:paraId="13DDA3E2" w14:textId="77777777" w:rsidR="00FC68DB" w:rsidRPr="00226A3F" w:rsidRDefault="00FC68DB" w:rsidP="0023245B">
            <w:pPr>
              <w:keepNext/>
              <w:rPr>
                <w:sz w:val="20"/>
                <w:szCs w:val="20"/>
              </w:rPr>
            </w:pPr>
            <w:r w:rsidRPr="00226A3F">
              <w:rPr>
                <w:sz w:val="20"/>
                <w:szCs w:val="20"/>
              </w:rPr>
              <w:t>Floating point</w:t>
            </w:r>
          </w:p>
        </w:tc>
        <w:tc>
          <w:tcPr>
            <w:tcW w:w="1558" w:type="dxa"/>
          </w:tcPr>
          <w:p w14:paraId="38E4C92D" w14:textId="77777777" w:rsidR="00FC68DB" w:rsidRPr="00226A3F" w:rsidRDefault="00FC68DB" w:rsidP="0023245B">
            <w:pPr>
              <w:keepNext/>
              <w:rPr>
                <w:sz w:val="20"/>
                <w:szCs w:val="20"/>
              </w:rPr>
            </w:pPr>
            <w:r w:rsidRPr="00226A3F">
              <w:rPr>
                <w:sz w:val="20"/>
                <w:szCs w:val="20"/>
              </w:rPr>
              <w:t>&gt; 0.0</w:t>
            </w:r>
          </w:p>
        </w:tc>
        <w:tc>
          <w:tcPr>
            <w:tcW w:w="1275" w:type="dxa"/>
            <w:shd w:val="clear" w:color="auto" w:fill="auto"/>
          </w:tcPr>
          <w:p w14:paraId="3C06A667" w14:textId="77777777" w:rsidR="00FC68DB" w:rsidRPr="00226A3F" w:rsidRDefault="00FC68DB" w:rsidP="0023245B">
            <w:pPr>
              <w:keepNext/>
              <w:rPr>
                <w:sz w:val="20"/>
                <w:szCs w:val="20"/>
              </w:rPr>
            </w:pPr>
            <w:r w:rsidRPr="00226A3F">
              <w:rPr>
                <w:sz w:val="20"/>
                <w:szCs w:val="20"/>
              </w:rPr>
              <w:t>Optional</w:t>
            </w:r>
          </w:p>
        </w:tc>
        <w:tc>
          <w:tcPr>
            <w:tcW w:w="2409" w:type="dxa"/>
            <w:shd w:val="clear" w:color="auto" w:fill="auto"/>
          </w:tcPr>
          <w:p w14:paraId="662A9C33" w14:textId="77777777" w:rsidR="00FC68DB" w:rsidRPr="00226A3F" w:rsidRDefault="00FC68DB" w:rsidP="0023245B">
            <w:pPr>
              <w:keepNext/>
              <w:rPr>
                <w:sz w:val="20"/>
                <w:szCs w:val="20"/>
              </w:rPr>
            </w:pPr>
            <w:r w:rsidRPr="00226A3F">
              <w:rPr>
                <w:sz w:val="20"/>
                <w:szCs w:val="20"/>
              </w:rPr>
              <w:t>-</w:t>
            </w:r>
          </w:p>
        </w:tc>
      </w:tr>
    </w:tbl>
    <w:p w14:paraId="1156567B" w14:textId="5CF1ECAF" w:rsidR="00FC68DB" w:rsidRDefault="00FC68DB" w:rsidP="00B202D2">
      <w:pPr>
        <w:pStyle w:val="Beschriftung"/>
        <w:spacing w:before="120"/>
      </w:pPr>
      <w:bookmarkStart w:id="712" w:name="_Toc3566451"/>
      <w:bookmarkStart w:id="713" w:name="_Toc34747454"/>
      <w:bookmarkStart w:id="714" w:name="_Toc77095903"/>
      <w:r>
        <w:t xml:space="preserve">Table </w:t>
      </w:r>
      <w:r>
        <w:fldChar w:fldCharType="begin"/>
      </w:r>
      <w:r>
        <w:instrText xml:space="preserve"> SEQ Table \* ARABIC </w:instrText>
      </w:r>
      <w:r>
        <w:fldChar w:fldCharType="separate"/>
      </w:r>
      <w:r w:rsidR="008116BB">
        <w:rPr>
          <w:noProof/>
        </w:rPr>
        <w:t>45</w:t>
      </w:r>
      <w:r>
        <w:fldChar w:fldCharType="end"/>
      </w:r>
      <w:r>
        <w:t xml:space="preserve">: Attributes of element </w:t>
      </w:r>
      <w:r w:rsidRPr="00514F9C">
        <w:rPr>
          <w:rFonts w:ascii="Courier New" w:hAnsi="Courier New" w:cs="Courier New"/>
        </w:rPr>
        <w:t>&lt;</w:t>
      </w:r>
      <w:proofErr w:type="spellStart"/>
      <w:r w:rsidRPr="00514F9C">
        <w:rPr>
          <w:rFonts w:ascii="Courier New" w:hAnsi="Courier New" w:cs="Courier New"/>
        </w:rPr>
        <w:t>self_piercing</w:t>
      </w:r>
      <w:proofErr w:type="spellEnd"/>
      <w:r>
        <w:rPr>
          <w:rFonts w:ascii="Courier New" w:hAnsi="Courier New" w:cs="Courier New"/>
        </w:rPr>
        <w:t>/</w:t>
      </w:r>
      <w:r w:rsidRPr="00514F9C">
        <w:rPr>
          <w:rFonts w:ascii="Courier New" w:hAnsi="Courier New" w:cs="Courier New"/>
        </w:rPr>
        <w:t>&gt;</w:t>
      </w:r>
      <w:bookmarkEnd w:id="712"/>
      <w:bookmarkEnd w:id="713"/>
      <w:bookmarkEnd w:id="714"/>
    </w:p>
    <w:p w14:paraId="38406D46" w14:textId="77777777" w:rsidR="00FC68DB" w:rsidRDefault="00FC68DB" w:rsidP="00B202D2">
      <w:pPr>
        <w:spacing w:before="120"/>
      </w:pPr>
      <w:r w:rsidRPr="00670301">
        <w:t xml:space="preserve">All attributes of this </w:t>
      </w:r>
      <w:r w:rsidRPr="00C95570">
        <w:t>connection are optional for import to CAD or CAE processors. However, specific FE solvers may declare some of them to be mandatory.</w:t>
      </w:r>
      <w:r>
        <w:t xml:space="preserve"> </w:t>
      </w:r>
    </w:p>
    <w:p w14:paraId="1AACDFF0" w14:textId="77777777" w:rsidR="00FC68DB" w:rsidRDefault="00FC68DB" w:rsidP="00B202D2">
      <w:r>
        <w:t xml:space="preserve">The </w:t>
      </w:r>
      <w:r w:rsidRPr="00A2186E">
        <w:rPr>
          <w:rStyle w:val="elementdeftypeChar"/>
          <w:rFonts w:eastAsia="Calibri"/>
        </w:rPr>
        <w:t>head</w:t>
      </w:r>
      <w:r>
        <w:t xml:space="preserve">, </w:t>
      </w:r>
      <w:r w:rsidRPr="00A2186E">
        <w:rPr>
          <w:rStyle w:val="elementdeftypeChar"/>
          <w:rFonts w:eastAsia="Calibri"/>
        </w:rPr>
        <w:t>shaft</w:t>
      </w:r>
      <w:r>
        <w:t xml:space="preserve"> and die labels </w:t>
      </w:r>
      <w:r w:rsidRPr="00670301">
        <w:t>are very OEM specific. However, to provide a minimum amount of information, diameters of them plus depth of die are given.</w:t>
      </w:r>
    </w:p>
    <w:p w14:paraId="7517B4EE" w14:textId="77777777" w:rsidR="00FC68DB" w:rsidRDefault="00FC68DB" w:rsidP="00B202D2">
      <w:pPr>
        <w:autoSpaceDE w:val="0"/>
        <w:autoSpaceDN w:val="0"/>
        <w:adjustRightInd w:val="0"/>
        <w:spacing w:after="0"/>
        <w:rPr>
          <w:rFonts w:cs="Calibri"/>
          <w:lang w:eastAsia="en-GB"/>
        </w:rPr>
      </w:pPr>
      <w:r>
        <w:rPr>
          <w:rFonts w:cs="Calibri"/>
          <w:lang w:eastAsia="en-GB"/>
        </w:rPr>
        <w:t xml:space="preserve">Attribute </w:t>
      </w:r>
      <w:proofErr w:type="spellStart"/>
      <w:r w:rsidRPr="00A2186E">
        <w:rPr>
          <w:rStyle w:val="elementdeftypeChar"/>
          <w:rFonts w:eastAsia="Calibri"/>
        </w:rPr>
        <w:t>die_label</w:t>
      </w:r>
      <w:proofErr w:type="spellEnd"/>
      <w:r>
        <w:rPr>
          <w:rFonts w:cs="Calibri"/>
          <w:lang w:eastAsia="en-GB"/>
        </w:rPr>
        <w:t xml:space="preserve"> can be used to refer to a </w:t>
      </w:r>
      <w:proofErr w:type="spellStart"/>
      <w:r>
        <w:rPr>
          <w:rFonts w:cs="Calibri"/>
          <w:lang w:eastAsia="en-GB"/>
        </w:rPr>
        <w:t>catalog</w:t>
      </w:r>
      <w:proofErr w:type="spellEnd"/>
      <w:r>
        <w:rPr>
          <w:rFonts w:cs="Calibri"/>
          <w:lang w:eastAsia="en-GB"/>
        </w:rPr>
        <w:t xml:space="preserve"> entry. </w:t>
      </w:r>
      <w:r w:rsidRPr="00A2186E">
        <w:rPr>
          <w:rFonts w:cs="Calibri"/>
          <w:lang w:eastAsia="en-GB"/>
        </w:rPr>
        <w:t xml:space="preserve">Then </w:t>
      </w:r>
      <w:proofErr w:type="spellStart"/>
      <w:r w:rsidRPr="00A2186E">
        <w:rPr>
          <w:rStyle w:val="elementdeftypeChar"/>
          <w:rFonts w:eastAsia="Calibri"/>
        </w:rPr>
        <w:t>die_diameter</w:t>
      </w:r>
      <w:proofErr w:type="spellEnd"/>
      <w:r w:rsidRPr="00A2186E">
        <w:rPr>
          <w:rFonts w:cs="Calibri"/>
          <w:lang w:eastAsia="en-GB"/>
        </w:rPr>
        <w:t xml:space="preserve"> and </w:t>
      </w:r>
      <w:proofErr w:type="spellStart"/>
      <w:r w:rsidRPr="00A2186E">
        <w:rPr>
          <w:rStyle w:val="elementdeftypeChar"/>
          <w:rFonts w:eastAsia="Calibri"/>
        </w:rPr>
        <w:t>die_depth</w:t>
      </w:r>
      <w:proofErr w:type="spellEnd"/>
      <w:r>
        <w:rPr>
          <w:rStyle w:val="elementdeftypeChar"/>
          <w:rFonts w:eastAsia="Calibri"/>
        </w:rPr>
        <w:t xml:space="preserve"> </w:t>
      </w:r>
      <w:r>
        <w:rPr>
          <w:rFonts w:cs="Calibri"/>
          <w:lang w:eastAsia="en-GB"/>
        </w:rPr>
        <w:t xml:space="preserve">can be omitted in χMCF </w:t>
      </w:r>
      <w:proofErr w:type="gramStart"/>
      <w:r>
        <w:rPr>
          <w:rFonts w:cs="Calibri"/>
          <w:lang w:eastAsia="en-GB"/>
        </w:rPr>
        <w:t>file, if</w:t>
      </w:r>
      <w:proofErr w:type="gramEnd"/>
      <w:r>
        <w:rPr>
          <w:rFonts w:cs="Calibri"/>
          <w:lang w:eastAsia="en-GB"/>
        </w:rPr>
        <w:t xml:space="preserve"> their values are given in </w:t>
      </w:r>
      <w:proofErr w:type="spellStart"/>
      <w:r>
        <w:rPr>
          <w:rFonts w:cs="Calibri"/>
          <w:lang w:eastAsia="en-GB"/>
        </w:rPr>
        <w:t>catalog</w:t>
      </w:r>
      <w:proofErr w:type="spellEnd"/>
      <w:r>
        <w:rPr>
          <w:rFonts w:cs="Calibri"/>
          <w:lang w:eastAsia="en-GB"/>
        </w:rPr>
        <w:t>.</w:t>
      </w:r>
    </w:p>
    <w:p w14:paraId="2984F7E3" w14:textId="77777777" w:rsidR="00FC68DB" w:rsidRDefault="00FC68DB" w:rsidP="00B202D2">
      <w:pPr>
        <w:autoSpaceDE w:val="0"/>
        <w:autoSpaceDN w:val="0"/>
        <w:adjustRightInd w:val="0"/>
        <w:spacing w:before="120" w:after="0"/>
        <w:rPr>
          <w:rFonts w:cs="Calibri"/>
          <w:lang w:eastAsia="en-GB"/>
        </w:rPr>
      </w:pPr>
      <w:r w:rsidRPr="00835EA5">
        <w:rPr>
          <w:rFonts w:cs="Calibri"/>
          <w:lang w:eastAsia="en-GB"/>
        </w:rPr>
        <w:t xml:space="preserve">One level higher, the entire rivet can refer to an item via attribute which refers to an item that is being used in OEM Specific PDM system. In this case, subtype definition is used from </w:t>
      </w:r>
      <w:proofErr w:type="spellStart"/>
      <w:r w:rsidRPr="00835EA5">
        <w:rPr>
          <w:rFonts w:cs="Calibri"/>
          <w:lang w:eastAsia="en-GB"/>
        </w:rPr>
        <w:t>catalog</w:t>
      </w:r>
      <w:proofErr w:type="spellEnd"/>
      <w:r w:rsidRPr="00835EA5">
        <w:rPr>
          <w:rFonts w:cs="Calibri"/>
          <w:lang w:eastAsia="en-GB"/>
        </w:rPr>
        <w:t xml:space="preserve">, too, if present. The </w:t>
      </w:r>
      <w:r w:rsidRPr="00835EA5">
        <w:rPr>
          <w:rFonts w:ascii="Courier New" w:hAnsi="Courier New" w:cs="Courier New"/>
          <w:b/>
          <w:bCs/>
          <w:i/>
          <w:sz w:val="18"/>
          <w:szCs w:val="18"/>
        </w:rPr>
        <w:t>&lt;rivet/&gt;</w:t>
      </w:r>
      <w:r w:rsidRPr="00835EA5">
        <w:rPr>
          <w:rFonts w:ascii="Courier" w:hAnsi="Courier" w:cs="Courier"/>
          <w:b/>
          <w:bCs/>
          <w:i/>
          <w:iCs/>
          <w:sz w:val="18"/>
          <w:szCs w:val="18"/>
          <w:lang w:eastAsia="en-GB"/>
        </w:rPr>
        <w:t xml:space="preserve"> </w:t>
      </w:r>
      <w:r w:rsidRPr="00835EA5">
        <w:rPr>
          <w:rFonts w:cs="Calibri"/>
          <w:lang w:eastAsia="en-GB"/>
        </w:rPr>
        <w:t xml:space="preserve">in χMCF file </w:t>
      </w:r>
      <w:r w:rsidRPr="00835EA5">
        <w:rPr>
          <w:rFonts w:ascii="Calibri,Italic" w:hAnsi="Calibri,Italic" w:cs="Calibri,Italic"/>
          <w:i/>
          <w:iCs/>
          <w:lang w:eastAsia="en-GB"/>
        </w:rPr>
        <w:t xml:space="preserve">must not </w:t>
      </w:r>
      <w:r w:rsidRPr="00835EA5">
        <w:rPr>
          <w:rFonts w:cs="Calibri"/>
          <w:lang w:eastAsia="en-GB"/>
        </w:rPr>
        <w:t xml:space="preserve">specify another subtype than the referred </w:t>
      </w:r>
      <w:r>
        <w:rPr>
          <w:rFonts w:cs="Calibri"/>
          <w:lang w:eastAsia="en-GB"/>
        </w:rPr>
        <w:t>item from the PDM system</w:t>
      </w:r>
      <w:r w:rsidRPr="00835EA5">
        <w:rPr>
          <w:rFonts w:cs="Calibri"/>
          <w:lang w:eastAsia="en-GB"/>
        </w:rPr>
        <w:t>!</w:t>
      </w:r>
    </w:p>
    <w:p w14:paraId="6D2688D1" w14:textId="77777777" w:rsidR="00FC68DB" w:rsidRDefault="00FC68DB" w:rsidP="00B202D2">
      <w:pPr>
        <w:autoSpaceDE w:val="0"/>
        <w:autoSpaceDN w:val="0"/>
        <w:adjustRightInd w:val="0"/>
        <w:spacing w:before="120" w:after="0"/>
      </w:pPr>
      <w:r>
        <w:t>General d</w:t>
      </w:r>
      <w:r w:rsidRPr="00226A3F">
        <w:t>efaults</w:t>
      </w:r>
      <w:r>
        <w:t xml:space="preserve"> for attributes are</w:t>
      </w:r>
      <w:r w:rsidRPr="00226A3F">
        <w:t xml:space="preserve">: 0 for numeric values, </w:t>
      </w:r>
      <w:r>
        <w:t>""</w:t>
      </w:r>
      <w:r w:rsidRPr="00226A3F">
        <w:t xml:space="preserve"> for strings. However, these defaults are not </w:t>
      </w:r>
      <w:r>
        <w:t xml:space="preserve">always </w:t>
      </w:r>
      <w:r w:rsidRPr="00226A3F">
        <w:t>useful for CAE.</w:t>
      </w:r>
      <w:r>
        <w:t xml:space="preserve"> </w:t>
      </w:r>
    </w:p>
    <w:p w14:paraId="7A5BB375" w14:textId="77777777" w:rsidR="00FC68DB" w:rsidRPr="0023245B" w:rsidRDefault="00FC68DB" w:rsidP="00B202D2">
      <w:pPr>
        <w:pStyle w:val="Example"/>
        <w:spacing w:before="120"/>
        <w:rPr>
          <w:b/>
          <w:bCs/>
          <w:sz w:val="24"/>
          <w:szCs w:val="24"/>
        </w:rPr>
      </w:pPr>
      <w:r w:rsidRPr="0023245B">
        <w:rPr>
          <w:b/>
          <w:bCs/>
          <w:sz w:val="24"/>
          <w:szCs w:val="24"/>
        </w:rPr>
        <w:t xml:space="preserve">Example: </w:t>
      </w:r>
    </w:p>
    <w:p w14:paraId="2B008152" w14:textId="77777777" w:rsidR="00FC68DB" w:rsidRPr="00226A3F" w:rsidRDefault="00FC68DB" w:rsidP="00B202D2">
      <w:pPr>
        <w:pStyle w:val="XMLCode"/>
      </w:pPr>
    </w:p>
    <w:p w14:paraId="4D6DFD55" w14:textId="77777777" w:rsidR="00FC68DB" w:rsidRPr="00226A3F" w:rsidRDefault="00FC68DB" w:rsidP="00B202D2">
      <w:pPr>
        <w:pStyle w:val="XMLCode"/>
      </w:pPr>
      <w:r w:rsidRPr="00226A3F">
        <w:t>&lt;connection_0d label=</w:t>
      </w:r>
      <w:r>
        <w:t>"</w:t>
      </w:r>
      <w:r w:rsidRPr="000F7EEA">
        <w:t>RVT</w:t>
      </w:r>
      <w:r w:rsidRPr="00226A3F">
        <w:t>_2123921</w:t>
      </w:r>
      <w:r>
        <w:t>"</w:t>
      </w:r>
      <w:r w:rsidRPr="00226A3F">
        <w:t>&gt;</w:t>
      </w:r>
    </w:p>
    <w:p w14:paraId="0F9C77DB" w14:textId="77777777" w:rsidR="00FC68DB" w:rsidRPr="00332883" w:rsidRDefault="00FC68DB" w:rsidP="00B202D2">
      <w:pPr>
        <w:pStyle w:val="XMLCode"/>
        <w:rPr>
          <w:b/>
          <w:color w:val="0070C0"/>
        </w:rPr>
      </w:pPr>
      <w:r>
        <w:tab/>
      </w:r>
      <w:r w:rsidRPr="00332883">
        <w:rPr>
          <w:b/>
          <w:color w:val="0070C0"/>
        </w:rPr>
        <w:t xml:space="preserve">&lt;rivet </w:t>
      </w:r>
      <w:proofErr w:type="spellStart"/>
      <w:r w:rsidRPr="00332883">
        <w:rPr>
          <w:b/>
          <w:color w:val="0070C0"/>
        </w:rPr>
        <w:t>shaft_diameter</w:t>
      </w:r>
      <w:proofErr w:type="spellEnd"/>
      <w:r w:rsidRPr="00332883">
        <w:rPr>
          <w:b/>
          <w:color w:val="0070C0"/>
        </w:rPr>
        <w:t>=</w:t>
      </w:r>
      <w:r>
        <w:rPr>
          <w:b/>
          <w:color w:val="0070C0"/>
        </w:rPr>
        <w:t>"</w:t>
      </w:r>
      <w:r w:rsidRPr="00332883">
        <w:rPr>
          <w:b/>
          <w:color w:val="0070C0"/>
        </w:rPr>
        <w:t>3.35</w:t>
      </w:r>
      <w:r>
        <w:rPr>
          <w:b/>
          <w:color w:val="0070C0"/>
        </w:rPr>
        <w:t>"</w:t>
      </w:r>
      <w:r w:rsidRPr="00332883">
        <w:rPr>
          <w:b/>
          <w:color w:val="0070C0"/>
        </w:rPr>
        <w:t xml:space="preserve"> </w:t>
      </w:r>
      <w:proofErr w:type="spellStart"/>
      <w:r w:rsidRPr="00332883">
        <w:rPr>
          <w:b/>
          <w:color w:val="0070C0"/>
        </w:rPr>
        <w:t>head_diameter</w:t>
      </w:r>
      <w:proofErr w:type="spellEnd"/>
      <w:r w:rsidRPr="00332883">
        <w:rPr>
          <w:b/>
          <w:color w:val="0070C0"/>
        </w:rPr>
        <w:t>=</w:t>
      </w:r>
      <w:r>
        <w:rPr>
          <w:b/>
          <w:color w:val="0070C0"/>
        </w:rPr>
        <w:t>"</w:t>
      </w:r>
      <w:r w:rsidRPr="00332883">
        <w:rPr>
          <w:b/>
          <w:color w:val="0070C0"/>
        </w:rPr>
        <w:t>5.5</w:t>
      </w:r>
      <w:r>
        <w:rPr>
          <w:b/>
          <w:color w:val="0070C0"/>
        </w:rPr>
        <w:t>"</w:t>
      </w:r>
      <w:r w:rsidRPr="00332883">
        <w:rPr>
          <w:b/>
          <w:color w:val="0070C0"/>
        </w:rPr>
        <w:t xml:space="preserve"> length=</w:t>
      </w:r>
      <w:r>
        <w:rPr>
          <w:b/>
          <w:color w:val="0070C0"/>
        </w:rPr>
        <w:t>"</w:t>
      </w:r>
      <w:r w:rsidRPr="00332883">
        <w:rPr>
          <w:b/>
          <w:color w:val="0070C0"/>
        </w:rPr>
        <w:t>4</w:t>
      </w:r>
      <w:r>
        <w:rPr>
          <w:b/>
          <w:color w:val="0070C0"/>
        </w:rPr>
        <w:t xml:space="preserve">" </w:t>
      </w:r>
      <w:r w:rsidRPr="00332883">
        <w:rPr>
          <w:b/>
          <w:color w:val="0070C0"/>
        </w:rPr>
        <w:t>hardness=</w:t>
      </w:r>
      <w:r>
        <w:rPr>
          <w:b/>
          <w:color w:val="0070C0"/>
        </w:rPr>
        <w:t>"</w:t>
      </w:r>
      <w:r w:rsidRPr="00332883">
        <w:rPr>
          <w:b/>
          <w:color w:val="0070C0"/>
        </w:rPr>
        <w:t>410</w:t>
      </w:r>
      <w:r>
        <w:rPr>
          <w:b/>
          <w:color w:val="0070C0"/>
        </w:rPr>
        <w:t>"</w:t>
      </w:r>
      <w:r w:rsidRPr="00332883">
        <w:rPr>
          <w:b/>
          <w:color w:val="0070C0"/>
        </w:rPr>
        <w:t>&gt;</w:t>
      </w:r>
    </w:p>
    <w:p w14:paraId="00AEB519" w14:textId="77777777" w:rsidR="00FC68DB" w:rsidRPr="00E67362" w:rsidRDefault="00FC68DB" w:rsidP="00B202D2">
      <w:pPr>
        <w:pStyle w:val="XMLCode"/>
        <w:rPr>
          <w:b/>
          <w:color w:val="0070C0"/>
        </w:rPr>
      </w:pPr>
      <w:r>
        <w:rPr>
          <w:b/>
          <w:color w:val="0070C0"/>
        </w:rPr>
        <w:tab/>
      </w:r>
      <w:r>
        <w:rPr>
          <w:b/>
          <w:color w:val="0070C0"/>
        </w:rPr>
        <w:tab/>
      </w:r>
      <w:r w:rsidRPr="00E67362">
        <w:rPr>
          <w:b/>
          <w:color w:val="0070C0"/>
        </w:rPr>
        <w:t>&lt;</w:t>
      </w:r>
      <w:proofErr w:type="spellStart"/>
      <w:r w:rsidRPr="00E67362">
        <w:rPr>
          <w:b/>
          <w:color w:val="0070C0"/>
        </w:rPr>
        <w:t>normal_direction</w:t>
      </w:r>
      <w:proofErr w:type="spellEnd"/>
      <w:r w:rsidRPr="00E67362">
        <w:rPr>
          <w:b/>
          <w:color w:val="0070C0"/>
        </w:rPr>
        <w:t xml:space="preserve"> x="0" y="0" z="3"/&gt;</w:t>
      </w:r>
    </w:p>
    <w:p w14:paraId="49663DD3" w14:textId="77777777" w:rsidR="00FC68DB" w:rsidRPr="00332883" w:rsidRDefault="00FC68DB" w:rsidP="00B202D2">
      <w:pPr>
        <w:pStyle w:val="XMLCode"/>
        <w:rPr>
          <w:b/>
          <w:color w:val="0070C0"/>
        </w:rPr>
      </w:pPr>
      <w:r w:rsidRPr="00E67362">
        <w:rPr>
          <w:b/>
          <w:color w:val="0070C0"/>
        </w:rPr>
        <w:tab/>
      </w:r>
      <w:r w:rsidRPr="00E67362">
        <w:rPr>
          <w:b/>
          <w:color w:val="0070C0"/>
        </w:rPr>
        <w:tab/>
      </w:r>
      <w:r w:rsidRPr="00332883">
        <w:rPr>
          <w:b/>
          <w:color w:val="0070C0"/>
        </w:rPr>
        <w:t>&lt;</w:t>
      </w:r>
      <w:proofErr w:type="spellStart"/>
      <w:r w:rsidRPr="00332883">
        <w:rPr>
          <w:b/>
          <w:color w:val="0070C0"/>
        </w:rPr>
        <w:t>self_piercing</w:t>
      </w:r>
      <w:proofErr w:type="spellEnd"/>
      <w:r w:rsidRPr="00332883">
        <w:rPr>
          <w:b/>
          <w:color w:val="0070C0"/>
        </w:rPr>
        <w:t xml:space="preserve"> </w:t>
      </w:r>
      <w:proofErr w:type="spellStart"/>
      <w:r w:rsidRPr="00332883">
        <w:rPr>
          <w:b/>
          <w:color w:val="0070C0"/>
        </w:rPr>
        <w:t>head_label</w:t>
      </w:r>
      <w:proofErr w:type="spellEnd"/>
      <w:r w:rsidRPr="00332883">
        <w:rPr>
          <w:b/>
          <w:color w:val="0070C0"/>
        </w:rPr>
        <w:t>=</w:t>
      </w:r>
      <w:r>
        <w:rPr>
          <w:b/>
          <w:color w:val="0070C0"/>
        </w:rPr>
        <w:t>"</w:t>
      </w:r>
      <w:r w:rsidRPr="00332883">
        <w:rPr>
          <w:b/>
          <w:color w:val="0070C0"/>
        </w:rPr>
        <w:t>N000000002651</w:t>
      </w:r>
      <w:r>
        <w:rPr>
          <w:b/>
          <w:color w:val="0070C0"/>
        </w:rPr>
        <w:t>"</w:t>
      </w:r>
      <w:r w:rsidRPr="00332883">
        <w:rPr>
          <w:b/>
          <w:color w:val="0070C0"/>
        </w:rPr>
        <w:t xml:space="preserve"> </w:t>
      </w:r>
      <w:proofErr w:type="spellStart"/>
      <w:r w:rsidRPr="00332883">
        <w:rPr>
          <w:b/>
          <w:color w:val="0070C0"/>
        </w:rPr>
        <w:t>shaft_label</w:t>
      </w:r>
      <w:proofErr w:type="spellEnd"/>
      <w:r w:rsidRPr="00332883">
        <w:rPr>
          <w:b/>
          <w:color w:val="0070C0"/>
        </w:rPr>
        <w:t>=</w:t>
      </w:r>
      <w:r>
        <w:rPr>
          <w:b/>
          <w:color w:val="0070C0"/>
        </w:rPr>
        <w:t>"</w:t>
      </w:r>
      <w:r w:rsidRPr="00332883">
        <w:rPr>
          <w:b/>
          <w:color w:val="0070C0"/>
        </w:rPr>
        <w:t>C</w:t>
      </w:r>
      <w:r>
        <w:rPr>
          <w:b/>
          <w:color w:val="0070C0"/>
        </w:rPr>
        <w:t>"</w:t>
      </w:r>
      <w:r w:rsidRPr="00332883">
        <w:rPr>
          <w:b/>
          <w:color w:val="0070C0"/>
        </w:rPr>
        <w:t xml:space="preserve"> </w:t>
      </w:r>
    </w:p>
    <w:p w14:paraId="725E94E7" w14:textId="77777777" w:rsidR="00FC68DB" w:rsidRPr="00966BAF" w:rsidRDefault="00FC68DB" w:rsidP="00B202D2">
      <w:pPr>
        <w:pStyle w:val="XMLCode"/>
        <w:rPr>
          <w:b/>
          <w:color w:val="0070C0"/>
          <w:lang w:val="de-DE"/>
        </w:rPr>
      </w:pPr>
      <w:r>
        <w:rPr>
          <w:b/>
          <w:color w:val="0070C0"/>
        </w:rPr>
        <w:tab/>
      </w:r>
      <w:r>
        <w:rPr>
          <w:b/>
          <w:color w:val="0070C0"/>
        </w:rPr>
        <w:tab/>
      </w:r>
      <w:proofErr w:type="spellStart"/>
      <w:r w:rsidRPr="00966BAF">
        <w:rPr>
          <w:b/>
          <w:color w:val="0070C0"/>
          <w:lang w:val="de-DE"/>
        </w:rPr>
        <w:t>die_depth</w:t>
      </w:r>
      <w:proofErr w:type="spellEnd"/>
      <w:r w:rsidRPr="00966BAF">
        <w:rPr>
          <w:b/>
          <w:color w:val="0070C0"/>
          <w:lang w:val="de-DE"/>
        </w:rPr>
        <w:t xml:space="preserve">="2.5" </w:t>
      </w:r>
      <w:proofErr w:type="spellStart"/>
      <w:r w:rsidRPr="00966BAF">
        <w:rPr>
          <w:b/>
          <w:color w:val="0070C0"/>
          <w:lang w:val="de-DE"/>
        </w:rPr>
        <w:t>die_label</w:t>
      </w:r>
      <w:proofErr w:type="spellEnd"/>
      <w:r w:rsidRPr="00966BAF">
        <w:rPr>
          <w:b/>
          <w:color w:val="0070C0"/>
          <w:lang w:val="de-DE"/>
        </w:rPr>
        <w:t xml:space="preserve">="DZ11x2,5-0,50" </w:t>
      </w:r>
      <w:proofErr w:type="spellStart"/>
      <w:r w:rsidRPr="00966BAF">
        <w:rPr>
          <w:b/>
          <w:color w:val="0070C0"/>
          <w:lang w:val="de-DE"/>
        </w:rPr>
        <w:t>die_diameter</w:t>
      </w:r>
      <w:proofErr w:type="spellEnd"/>
      <w:r w:rsidRPr="00966BAF">
        <w:rPr>
          <w:b/>
          <w:color w:val="0070C0"/>
          <w:lang w:val="de-DE"/>
        </w:rPr>
        <w:t>="11" /&gt;</w:t>
      </w:r>
    </w:p>
    <w:p w14:paraId="318351A3" w14:textId="77777777" w:rsidR="00FC68DB" w:rsidRPr="00966BAF" w:rsidRDefault="00FC68DB" w:rsidP="00B202D2">
      <w:pPr>
        <w:pStyle w:val="XMLCode"/>
        <w:rPr>
          <w:lang w:val="it-IT"/>
        </w:rPr>
      </w:pPr>
      <w:r w:rsidRPr="00966BAF">
        <w:rPr>
          <w:b/>
          <w:color w:val="0070C0"/>
          <w:lang w:val="de-DE"/>
        </w:rPr>
        <w:tab/>
      </w:r>
      <w:r w:rsidRPr="00966BAF">
        <w:rPr>
          <w:b/>
          <w:color w:val="0070C0"/>
          <w:lang w:val="it-IT"/>
        </w:rPr>
        <w:t>&lt;/</w:t>
      </w:r>
      <w:proofErr w:type="spellStart"/>
      <w:r w:rsidRPr="00966BAF">
        <w:rPr>
          <w:b/>
          <w:color w:val="0070C0"/>
          <w:lang w:val="it-IT"/>
        </w:rPr>
        <w:t>rivet</w:t>
      </w:r>
      <w:proofErr w:type="spellEnd"/>
      <w:r w:rsidRPr="00966BAF">
        <w:rPr>
          <w:b/>
          <w:color w:val="0070C0"/>
          <w:lang w:val="it-IT"/>
        </w:rPr>
        <w:t>&gt;</w:t>
      </w:r>
    </w:p>
    <w:p w14:paraId="15DFAD77" w14:textId="77777777" w:rsidR="00FC68DB" w:rsidRPr="00966BAF" w:rsidRDefault="00FC68DB" w:rsidP="00B202D2">
      <w:pPr>
        <w:pStyle w:val="XMLCode"/>
        <w:rPr>
          <w:lang w:val="it-IT"/>
        </w:rPr>
      </w:pPr>
      <w:r w:rsidRPr="00966BAF">
        <w:rPr>
          <w:lang w:val="it-IT"/>
        </w:rPr>
        <w:tab/>
        <w:t>&lt;</w:t>
      </w:r>
      <w:proofErr w:type="spellStart"/>
      <w:r w:rsidRPr="00966BAF">
        <w:rPr>
          <w:lang w:val="it-IT"/>
        </w:rPr>
        <w:t>loc</w:t>
      </w:r>
      <w:proofErr w:type="spellEnd"/>
      <w:r w:rsidRPr="00966BAF">
        <w:rPr>
          <w:lang w:val="it-IT"/>
        </w:rPr>
        <w:t>&gt; 1645.83 821.145 616.585 &lt;/</w:t>
      </w:r>
      <w:proofErr w:type="spellStart"/>
      <w:r w:rsidRPr="00966BAF">
        <w:rPr>
          <w:lang w:val="it-IT"/>
        </w:rPr>
        <w:t>loc</w:t>
      </w:r>
      <w:proofErr w:type="spellEnd"/>
      <w:r w:rsidRPr="00966BAF">
        <w:rPr>
          <w:lang w:val="it-IT"/>
        </w:rPr>
        <w:t>&gt;</w:t>
      </w:r>
    </w:p>
    <w:p w14:paraId="410E5A24" w14:textId="77777777" w:rsidR="00FC68DB" w:rsidRPr="00966BAF" w:rsidRDefault="00FC68DB" w:rsidP="00B202D2">
      <w:pPr>
        <w:pStyle w:val="XMLCode"/>
        <w:rPr>
          <w:lang w:val="it-IT"/>
        </w:rPr>
      </w:pPr>
      <w:r w:rsidRPr="00966BAF">
        <w:rPr>
          <w:lang w:val="it-IT"/>
        </w:rPr>
        <w:tab/>
        <w:t>&lt;appdata&gt;</w:t>
      </w:r>
    </w:p>
    <w:p w14:paraId="5EA4DB7C" w14:textId="77777777" w:rsidR="00FC68DB" w:rsidRPr="00966BAF" w:rsidRDefault="00FC68DB" w:rsidP="00B202D2">
      <w:pPr>
        <w:pStyle w:val="XMLCode"/>
        <w:rPr>
          <w:lang w:val="it-IT"/>
        </w:rPr>
      </w:pPr>
      <w:r w:rsidRPr="00966BAF">
        <w:rPr>
          <w:lang w:val="it-IT"/>
        </w:rPr>
        <w:tab/>
      </w:r>
      <w:r w:rsidRPr="00966BAF">
        <w:rPr>
          <w:lang w:val="it-IT"/>
        </w:rPr>
        <w:tab/>
        <w:t>...</w:t>
      </w:r>
    </w:p>
    <w:p w14:paraId="75851E07" w14:textId="77777777" w:rsidR="00FC68DB" w:rsidRPr="00966BAF" w:rsidRDefault="00FC68DB" w:rsidP="00B202D2">
      <w:pPr>
        <w:pStyle w:val="XMLCode"/>
        <w:rPr>
          <w:lang w:val="it-IT"/>
        </w:rPr>
      </w:pPr>
      <w:r w:rsidRPr="00966BAF">
        <w:rPr>
          <w:lang w:val="it-IT"/>
        </w:rPr>
        <w:tab/>
        <w:t>&lt;/appdata&gt;</w:t>
      </w:r>
    </w:p>
    <w:p w14:paraId="0EDDE7A9" w14:textId="77777777" w:rsidR="00FC68DB" w:rsidRDefault="00FC68DB" w:rsidP="00B202D2">
      <w:pPr>
        <w:pStyle w:val="XMLCode"/>
      </w:pPr>
      <w:r w:rsidRPr="00226A3F">
        <w:t>&lt;/connection_0d&gt;</w:t>
      </w:r>
    </w:p>
    <w:p w14:paraId="720CEE45" w14:textId="77777777" w:rsidR="00FC68DB" w:rsidRPr="00226A3F" w:rsidRDefault="00FC68DB" w:rsidP="00B202D2">
      <w:pPr>
        <w:pStyle w:val="XMLCode"/>
      </w:pPr>
    </w:p>
    <w:p w14:paraId="751DCFE3" w14:textId="77777777" w:rsidR="00FC68DB" w:rsidRPr="00942FED" w:rsidRDefault="00FC68DB" w:rsidP="00B202D2">
      <w:pPr>
        <w:pStyle w:val="berschrift3"/>
      </w:pPr>
      <w:bookmarkStart w:id="715" w:name="_Toc428456108"/>
      <w:bookmarkStart w:id="716" w:name="_Toc428537071"/>
      <w:bookmarkStart w:id="717" w:name="_Toc428969390"/>
      <w:bookmarkStart w:id="718" w:name="_Toc429052781"/>
      <w:bookmarkStart w:id="719" w:name="_Toc428279372"/>
      <w:bookmarkStart w:id="720" w:name="_Toc428456109"/>
      <w:bookmarkStart w:id="721" w:name="_Toc428537072"/>
      <w:bookmarkStart w:id="722" w:name="_Toc428969391"/>
      <w:bookmarkStart w:id="723" w:name="_Toc429052782"/>
      <w:bookmarkStart w:id="724" w:name="_Toc428279374"/>
      <w:bookmarkStart w:id="725" w:name="_Toc428456111"/>
      <w:bookmarkStart w:id="726" w:name="_Toc428537074"/>
      <w:bookmarkStart w:id="727" w:name="_Toc428969393"/>
      <w:bookmarkStart w:id="728" w:name="_Toc429052784"/>
      <w:bookmarkStart w:id="729" w:name="_Toc428279378"/>
      <w:bookmarkStart w:id="730" w:name="_Toc428456115"/>
      <w:bookmarkStart w:id="731" w:name="_Toc428537078"/>
      <w:bookmarkStart w:id="732" w:name="_Toc428969397"/>
      <w:bookmarkStart w:id="733" w:name="_Toc429052788"/>
      <w:bookmarkStart w:id="734" w:name="_Toc428279380"/>
      <w:bookmarkStart w:id="735" w:name="_Toc428456117"/>
      <w:bookmarkStart w:id="736" w:name="_Toc428537080"/>
      <w:bookmarkStart w:id="737" w:name="_Toc428969399"/>
      <w:bookmarkStart w:id="738" w:name="_Toc429052790"/>
      <w:bookmarkStart w:id="739" w:name="_Toc428279387"/>
      <w:bookmarkStart w:id="740" w:name="_Toc428456124"/>
      <w:bookmarkStart w:id="741" w:name="_Toc428537087"/>
      <w:bookmarkStart w:id="742" w:name="_Toc428969406"/>
      <w:bookmarkStart w:id="743" w:name="_Toc429052797"/>
      <w:bookmarkStart w:id="744" w:name="_Toc428279388"/>
      <w:bookmarkStart w:id="745" w:name="_Toc428456125"/>
      <w:bookmarkStart w:id="746" w:name="_Toc428537088"/>
      <w:bookmarkStart w:id="747" w:name="_Toc428969407"/>
      <w:bookmarkStart w:id="748" w:name="_Toc429052798"/>
      <w:bookmarkStart w:id="749" w:name="_Toc428279389"/>
      <w:bookmarkStart w:id="750" w:name="_Toc428456126"/>
      <w:bookmarkStart w:id="751" w:name="_Toc428537089"/>
      <w:bookmarkStart w:id="752" w:name="_Toc428969408"/>
      <w:bookmarkStart w:id="753" w:name="_Toc429052799"/>
      <w:bookmarkStart w:id="754" w:name="_Toc413359588"/>
      <w:bookmarkStart w:id="755" w:name="_Toc3556980"/>
      <w:bookmarkStart w:id="756" w:name="_Toc34747230"/>
      <w:bookmarkStart w:id="757" w:name="_Toc77102045"/>
      <w:bookmarkStart w:id="758" w:name="_Toc86863826"/>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r>
        <w:t>Solid</w:t>
      </w:r>
      <w:r w:rsidRPr="00942FED">
        <w:t xml:space="preserve"> Rivets</w:t>
      </w:r>
      <w:bookmarkEnd w:id="754"/>
      <w:bookmarkEnd w:id="755"/>
      <w:bookmarkEnd w:id="756"/>
      <w:bookmarkEnd w:id="757"/>
      <w:bookmarkEnd w:id="758"/>
    </w:p>
    <w:p w14:paraId="13BD3D5D" w14:textId="77777777" w:rsidR="00FC68DB" w:rsidRDefault="00FC68DB" w:rsidP="00B202D2">
      <w:pPr>
        <w:keepNext/>
        <w:keepLines/>
        <w:autoSpaceDE w:val="0"/>
        <w:autoSpaceDN w:val="0"/>
        <w:adjustRightInd w:val="0"/>
        <w:spacing w:after="0"/>
        <w:rPr>
          <w:rFonts w:cs="Calibri"/>
          <w:lang w:eastAsia="en-GB"/>
        </w:rPr>
      </w:pPr>
      <w:r>
        <w:rPr>
          <w:rFonts w:cs="Calibri"/>
          <w:lang w:eastAsia="en-GB"/>
        </w:rPr>
        <w:t>Solid rivets require a pre-drilled hole. They can be found in many similar forms, with a cap on one end. The other end deforms when it is pushed from the other side.</w:t>
      </w:r>
    </w:p>
    <w:p w14:paraId="5DE7E30A" w14:textId="77777777" w:rsidR="00FC68DB" w:rsidRDefault="00FC68DB" w:rsidP="00B202D2">
      <w:pPr>
        <w:autoSpaceDE w:val="0"/>
        <w:autoSpaceDN w:val="0"/>
        <w:adjustRightInd w:val="0"/>
        <w:rPr>
          <w:rFonts w:cs="Calibri"/>
          <w:lang w:eastAsia="en-GB"/>
        </w:rPr>
      </w:pPr>
      <w:r>
        <w:rPr>
          <w:rFonts w:cs="Calibri"/>
          <w:lang w:eastAsia="en-GB"/>
        </w:rPr>
        <w:t>The shafts of solid rivets are typically solid, but for all rivets that have similar shapes, this type will be used:</w:t>
      </w:r>
    </w:p>
    <w:tbl>
      <w:tblPr>
        <w:tblW w:w="0" w:type="auto"/>
        <w:tblInd w:w="108" w:type="dxa"/>
        <w:tblLook w:val="04A0" w:firstRow="1" w:lastRow="0" w:firstColumn="1" w:lastColumn="0" w:noHBand="0" w:noVBand="1"/>
      </w:tblPr>
      <w:tblGrid>
        <w:gridCol w:w="2294"/>
        <w:gridCol w:w="2295"/>
        <w:gridCol w:w="2294"/>
        <w:gridCol w:w="2295"/>
      </w:tblGrid>
      <w:tr w:rsidR="00FC68DB" w14:paraId="58EEB697" w14:textId="77777777" w:rsidTr="00FC68DB">
        <w:trPr>
          <w:trHeight w:val="507"/>
        </w:trPr>
        <w:tc>
          <w:tcPr>
            <w:tcW w:w="2294" w:type="dxa"/>
            <w:vAlign w:val="center"/>
          </w:tcPr>
          <w:p w14:paraId="23FDD0B3" w14:textId="77777777" w:rsidR="00FC68DB" w:rsidRDefault="00FC68DB" w:rsidP="00B202D2">
            <w:pPr>
              <w:keepNext/>
              <w:keepLines/>
              <w:autoSpaceDE w:val="0"/>
              <w:autoSpaceDN w:val="0"/>
              <w:adjustRightInd w:val="0"/>
              <w:spacing w:after="0"/>
              <w:jc w:val="center"/>
              <w:rPr>
                <w:rFonts w:cs="Calibri"/>
                <w:lang w:eastAsia="en-GB"/>
              </w:rPr>
            </w:pPr>
            <w:r>
              <w:rPr>
                <w:rFonts w:cs="Calibri"/>
                <w:lang w:eastAsia="en-GB"/>
              </w:rPr>
              <w:lastRenderedPageBreak/>
              <w:t>Solid rivet</w:t>
            </w:r>
          </w:p>
        </w:tc>
        <w:tc>
          <w:tcPr>
            <w:tcW w:w="2295" w:type="dxa"/>
            <w:vAlign w:val="center"/>
          </w:tcPr>
          <w:p w14:paraId="5B3C233D" w14:textId="77777777" w:rsidR="00FC68DB" w:rsidRDefault="00FC68DB" w:rsidP="00B202D2">
            <w:pPr>
              <w:keepNext/>
              <w:autoSpaceDE w:val="0"/>
              <w:autoSpaceDN w:val="0"/>
              <w:adjustRightInd w:val="0"/>
              <w:spacing w:after="0"/>
              <w:jc w:val="center"/>
              <w:rPr>
                <w:rFonts w:cs="Calibri"/>
                <w:lang w:eastAsia="en-GB"/>
              </w:rPr>
            </w:pPr>
            <w:r>
              <w:rPr>
                <w:rFonts w:cs="Calibri"/>
                <w:lang w:eastAsia="en-GB"/>
              </w:rPr>
              <w:t>Semi Tubular rivet</w:t>
            </w:r>
          </w:p>
        </w:tc>
        <w:tc>
          <w:tcPr>
            <w:tcW w:w="2294" w:type="dxa"/>
            <w:vAlign w:val="center"/>
          </w:tcPr>
          <w:p w14:paraId="2D20CE8D" w14:textId="77777777" w:rsidR="00FC68DB" w:rsidRDefault="00FC68DB" w:rsidP="00B202D2">
            <w:pPr>
              <w:keepNext/>
              <w:autoSpaceDE w:val="0"/>
              <w:autoSpaceDN w:val="0"/>
              <w:adjustRightInd w:val="0"/>
              <w:spacing w:after="0"/>
              <w:jc w:val="center"/>
              <w:rPr>
                <w:rFonts w:cs="Calibri"/>
                <w:lang w:eastAsia="en-GB"/>
              </w:rPr>
            </w:pPr>
            <w:r>
              <w:rPr>
                <w:rFonts w:cs="Calibri"/>
                <w:lang w:eastAsia="en-GB"/>
              </w:rPr>
              <w:t>Shoulder rivet</w:t>
            </w:r>
          </w:p>
        </w:tc>
        <w:tc>
          <w:tcPr>
            <w:tcW w:w="2295" w:type="dxa"/>
            <w:vAlign w:val="center"/>
          </w:tcPr>
          <w:p w14:paraId="5EA0C692" w14:textId="77777777" w:rsidR="00FC68DB" w:rsidRDefault="00FC68DB" w:rsidP="00B202D2">
            <w:pPr>
              <w:keepNext/>
              <w:autoSpaceDE w:val="0"/>
              <w:autoSpaceDN w:val="0"/>
              <w:adjustRightInd w:val="0"/>
              <w:spacing w:after="0"/>
              <w:jc w:val="center"/>
              <w:rPr>
                <w:rFonts w:cs="Calibri"/>
                <w:lang w:eastAsia="en-GB"/>
              </w:rPr>
            </w:pPr>
            <w:r>
              <w:rPr>
                <w:rFonts w:cs="Calibri"/>
                <w:lang w:eastAsia="en-GB"/>
              </w:rPr>
              <w:t>Split rivet</w:t>
            </w:r>
          </w:p>
        </w:tc>
      </w:tr>
      <w:tr w:rsidR="00FC68DB" w14:paraId="215B5D30" w14:textId="77777777" w:rsidTr="00FC68DB">
        <w:trPr>
          <w:trHeight w:val="1990"/>
        </w:trPr>
        <w:tc>
          <w:tcPr>
            <w:tcW w:w="2294" w:type="dxa"/>
            <w:vAlign w:val="center"/>
          </w:tcPr>
          <w:p w14:paraId="58DF99BE" w14:textId="77777777" w:rsidR="00FC68DB" w:rsidRDefault="00FC68DB" w:rsidP="00B202D2">
            <w:pPr>
              <w:keepNext/>
              <w:keepLines/>
              <w:autoSpaceDE w:val="0"/>
              <w:autoSpaceDN w:val="0"/>
              <w:adjustRightInd w:val="0"/>
              <w:spacing w:after="0"/>
              <w:jc w:val="center"/>
              <w:rPr>
                <w:rFonts w:cs="Calibri"/>
                <w:lang w:eastAsia="en-GB"/>
              </w:rPr>
            </w:pPr>
            <w:r>
              <w:rPr>
                <w:noProof/>
                <w:lang w:val="en-US"/>
              </w:rPr>
              <w:drawing>
                <wp:inline distT="0" distB="0" distL="0" distR="0" wp14:anchorId="0E3FDEA7" wp14:editId="434D54C1">
                  <wp:extent cx="1240404" cy="152961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1241467" cy="1530928"/>
                          </a:xfrm>
                          <a:prstGeom prst="rect">
                            <a:avLst/>
                          </a:prstGeom>
                        </pic:spPr>
                      </pic:pic>
                    </a:graphicData>
                  </a:graphic>
                </wp:inline>
              </w:drawing>
            </w:r>
          </w:p>
        </w:tc>
        <w:tc>
          <w:tcPr>
            <w:tcW w:w="2295" w:type="dxa"/>
            <w:vAlign w:val="center"/>
          </w:tcPr>
          <w:p w14:paraId="1519F487" w14:textId="77777777" w:rsidR="00FC68DB" w:rsidRDefault="00FC68DB" w:rsidP="00B202D2">
            <w:pPr>
              <w:keepNext/>
              <w:autoSpaceDE w:val="0"/>
              <w:autoSpaceDN w:val="0"/>
              <w:adjustRightInd w:val="0"/>
              <w:spacing w:after="0"/>
              <w:jc w:val="center"/>
              <w:rPr>
                <w:rFonts w:cs="Calibri"/>
                <w:lang w:eastAsia="en-GB"/>
              </w:rPr>
            </w:pPr>
            <w:r>
              <w:rPr>
                <w:noProof/>
                <w:lang w:val="en-US"/>
              </w:rPr>
              <w:drawing>
                <wp:inline distT="0" distB="0" distL="0" distR="0" wp14:anchorId="08B950C6" wp14:editId="485C7B8B">
                  <wp:extent cx="1318972" cy="139442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1318972" cy="1394427"/>
                          </a:xfrm>
                          <a:prstGeom prst="rect">
                            <a:avLst/>
                          </a:prstGeom>
                        </pic:spPr>
                      </pic:pic>
                    </a:graphicData>
                  </a:graphic>
                </wp:inline>
              </w:drawing>
            </w:r>
          </w:p>
        </w:tc>
        <w:tc>
          <w:tcPr>
            <w:tcW w:w="2294" w:type="dxa"/>
            <w:vAlign w:val="center"/>
          </w:tcPr>
          <w:p w14:paraId="1FC6A51A" w14:textId="77777777" w:rsidR="00FC68DB" w:rsidRDefault="00FC68DB" w:rsidP="00B202D2">
            <w:pPr>
              <w:keepNext/>
              <w:autoSpaceDE w:val="0"/>
              <w:autoSpaceDN w:val="0"/>
              <w:adjustRightInd w:val="0"/>
              <w:spacing w:after="0"/>
              <w:jc w:val="center"/>
              <w:rPr>
                <w:rFonts w:cs="Calibri"/>
                <w:lang w:eastAsia="en-GB"/>
              </w:rPr>
            </w:pPr>
            <w:r>
              <w:rPr>
                <w:noProof/>
                <w:lang w:val="en-US"/>
              </w:rPr>
              <w:drawing>
                <wp:inline distT="0" distB="0" distL="0" distR="0" wp14:anchorId="1EFC6581" wp14:editId="53CECFD1">
                  <wp:extent cx="1239493" cy="15300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1239493" cy="1530000"/>
                          </a:xfrm>
                          <a:prstGeom prst="rect">
                            <a:avLst/>
                          </a:prstGeom>
                        </pic:spPr>
                      </pic:pic>
                    </a:graphicData>
                  </a:graphic>
                </wp:inline>
              </w:drawing>
            </w:r>
          </w:p>
        </w:tc>
        <w:tc>
          <w:tcPr>
            <w:tcW w:w="2295" w:type="dxa"/>
            <w:vAlign w:val="center"/>
          </w:tcPr>
          <w:p w14:paraId="22B8A9EB" w14:textId="77777777" w:rsidR="00FC68DB" w:rsidRDefault="00FC68DB" w:rsidP="00B202D2">
            <w:pPr>
              <w:keepNext/>
              <w:autoSpaceDE w:val="0"/>
              <w:autoSpaceDN w:val="0"/>
              <w:adjustRightInd w:val="0"/>
              <w:spacing w:after="0"/>
              <w:jc w:val="center"/>
              <w:rPr>
                <w:rFonts w:cs="Calibri"/>
                <w:lang w:eastAsia="en-GB"/>
              </w:rPr>
            </w:pPr>
            <w:r>
              <w:rPr>
                <w:noProof/>
                <w:lang w:val="en-US"/>
              </w:rPr>
              <w:drawing>
                <wp:inline distT="0" distB="0" distL="0" distR="0" wp14:anchorId="4007697B" wp14:editId="77666461">
                  <wp:extent cx="1235523" cy="1530000"/>
                  <wp:effectExtent l="0" t="0" r="317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1235523" cy="1530000"/>
                          </a:xfrm>
                          <a:prstGeom prst="rect">
                            <a:avLst/>
                          </a:prstGeom>
                        </pic:spPr>
                      </pic:pic>
                    </a:graphicData>
                  </a:graphic>
                </wp:inline>
              </w:drawing>
            </w:r>
          </w:p>
        </w:tc>
      </w:tr>
      <w:tr w:rsidR="00FC68DB" w14:paraId="032681FE" w14:textId="77777777" w:rsidTr="00FC68DB">
        <w:trPr>
          <w:trHeight w:val="1683"/>
        </w:trPr>
        <w:tc>
          <w:tcPr>
            <w:tcW w:w="2294" w:type="dxa"/>
            <w:vAlign w:val="center"/>
          </w:tcPr>
          <w:p w14:paraId="4912B27C" w14:textId="77777777" w:rsidR="00FC68DB" w:rsidRDefault="00FC68DB" w:rsidP="00B202D2">
            <w:pPr>
              <w:keepLines/>
              <w:autoSpaceDE w:val="0"/>
              <w:autoSpaceDN w:val="0"/>
              <w:adjustRightInd w:val="0"/>
              <w:spacing w:after="0"/>
              <w:jc w:val="center"/>
              <w:rPr>
                <w:noProof/>
              </w:rPr>
            </w:pPr>
            <w:r>
              <w:rPr>
                <w:noProof/>
                <w:lang w:val="en-US"/>
              </w:rPr>
              <w:drawing>
                <wp:inline distT="0" distB="0" distL="0" distR="0" wp14:anchorId="2E25CF21" wp14:editId="7B88026C">
                  <wp:extent cx="1275052" cy="900000"/>
                  <wp:effectExtent l="0" t="0" r="190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3"/>
                          <a:srcRect l="2646"/>
                          <a:stretch/>
                        </pic:blipFill>
                        <pic:spPr bwMode="auto">
                          <a:xfrm>
                            <a:off x="0" y="0"/>
                            <a:ext cx="1275052" cy="9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6D5613CA" w14:textId="77777777" w:rsidR="00FC68DB" w:rsidRDefault="00FC68DB" w:rsidP="00B202D2">
            <w:pPr>
              <w:autoSpaceDE w:val="0"/>
              <w:autoSpaceDN w:val="0"/>
              <w:adjustRightInd w:val="0"/>
              <w:spacing w:after="0"/>
              <w:jc w:val="center"/>
              <w:rPr>
                <w:noProof/>
              </w:rPr>
            </w:pPr>
            <w:r>
              <w:rPr>
                <w:noProof/>
                <w:lang w:val="en-US"/>
              </w:rPr>
              <w:drawing>
                <wp:inline distT="0" distB="0" distL="0" distR="0" wp14:anchorId="2BD1D67B" wp14:editId="2C1E003B">
                  <wp:extent cx="1312785" cy="900000"/>
                  <wp:effectExtent l="0" t="0" r="190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1312785" cy="900000"/>
                          </a:xfrm>
                          <a:prstGeom prst="rect">
                            <a:avLst/>
                          </a:prstGeom>
                        </pic:spPr>
                      </pic:pic>
                    </a:graphicData>
                  </a:graphic>
                </wp:inline>
              </w:drawing>
            </w:r>
          </w:p>
        </w:tc>
        <w:tc>
          <w:tcPr>
            <w:tcW w:w="2294" w:type="dxa"/>
            <w:vAlign w:val="center"/>
          </w:tcPr>
          <w:p w14:paraId="1A4216EF" w14:textId="77777777" w:rsidR="00FC68DB" w:rsidRDefault="00FC68DB" w:rsidP="00B202D2">
            <w:pPr>
              <w:autoSpaceDE w:val="0"/>
              <w:autoSpaceDN w:val="0"/>
              <w:adjustRightInd w:val="0"/>
              <w:spacing w:after="0"/>
              <w:jc w:val="center"/>
              <w:rPr>
                <w:rFonts w:cs="Calibri"/>
                <w:lang w:eastAsia="en-GB"/>
              </w:rPr>
            </w:pPr>
            <w:r>
              <w:rPr>
                <w:noProof/>
                <w:lang w:val="en-US"/>
              </w:rPr>
              <w:drawing>
                <wp:inline distT="0" distB="0" distL="0" distR="0" wp14:anchorId="15FB9F38" wp14:editId="7117DB44">
                  <wp:extent cx="1281571" cy="9000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5"/>
                          <a:srcRect l="3608"/>
                          <a:stretch/>
                        </pic:blipFill>
                        <pic:spPr bwMode="auto">
                          <a:xfrm>
                            <a:off x="0" y="0"/>
                            <a:ext cx="1281571" cy="9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74768DB0" w14:textId="77777777" w:rsidR="00FC68DB" w:rsidRDefault="00FC68DB" w:rsidP="00B202D2">
            <w:pPr>
              <w:autoSpaceDE w:val="0"/>
              <w:autoSpaceDN w:val="0"/>
              <w:adjustRightInd w:val="0"/>
              <w:spacing w:after="0"/>
              <w:jc w:val="center"/>
              <w:rPr>
                <w:rFonts w:cs="Calibri"/>
                <w:lang w:eastAsia="en-GB"/>
              </w:rPr>
            </w:pPr>
            <w:r>
              <w:rPr>
                <w:noProof/>
                <w:lang w:val="en-US"/>
              </w:rPr>
              <w:drawing>
                <wp:inline distT="0" distB="0" distL="0" distR="0" wp14:anchorId="3B43BB30" wp14:editId="3070E11A">
                  <wp:extent cx="1309702" cy="900000"/>
                  <wp:effectExtent l="0" t="0" r="508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1309702" cy="900000"/>
                          </a:xfrm>
                          <a:prstGeom prst="rect">
                            <a:avLst/>
                          </a:prstGeom>
                        </pic:spPr>
                      </pic:pic>
                    </a:graphicData>
                  </a:graphic>
                </wp:inline>
              </w:drawing>
            </w:r>
          </w:p>
        </w:tc>
      </w:tr>
      <w:tr w:rsidR="00FC68DB" w14:paraId="31907E4E" w14:textId="77777777" w:rsidTr="00FC68DB">
        <w:trPr>
          <w:trHeight w:val="1537"/>
        </w:trPr>
        <w:tc>
          <w:tcPr>
            <w:tcW w:w="2294" w:type="dxa"/>
            <w:vAlign w:val="center"/>
          </w:tcPr>
          <w:p w14:paraId="775593DC" w14:textId="77777777" w:rsidR="00FC68DB" w:rsidRDefault="00FC68DB" w:rsidP="00B202D2">
            <w:pPr>
              <w:keepLines/>
              <w:autoSpaceDE w:val="0"/>
              <w:autoSpaceDN w:val="0"/>
              <w:adjustRightInd w:val="0"/>
              <w:spacing w:after="0"/>
              <w:jc w:val="center"/>
              <w:rPr>
                <w:noProof/>
              </w:rPr>
            </w:pPr>
            <w:r>
              <w:rPr>
                <w:noProof/>
                <w:lang w:val="en-US"/>
              </w:rPr>
              <w:drawing>
                <wp:inline distT="0" distB="0" distL="0" distR="0" wp14:anchorId="757872EA" wp14:editId="28DD7E5C">
                  <wp:extent cx="629107" cy="96066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631428" cy="964207"/>
                          </a:xfrm>
                          <a:prstGeom prst="rect">
                            <a:avLst/>
                          </a:prstGeom>
                        </pic:spPr>
                      </pic:pic>
                    </a:graphicData>
                  </a:graphic>
                </wp:inline>
              </w:drawing>
            </w:r>
          </w:p>
        </w:tc>
        <w:tc>
          <w:tcPr>
            <w:tcW w:w="2295" w:type="dxa"/>
            <w:vAlign w:val="center"/>
          </w:tcPr>
          <w:p w14:paraId="29164DAC" w14:textId="77777777" w:rsidR="00FC68DB" w:rsidRPr="00DE1471" w:rsidRDefault="00FC68DB" w:rsidP="00B202D2">
            <w:pPr>
              <w:autoSpaceDE w:val="0"/>
              <w:autoSpaceDN w:val="0"/>
              <w:adjustRightInd w:val="0"/>
              <w:spacing w:after="0"/>
              <w:jc w:val="center"/>
            </w:pPr>
            <w:r>
              <w:rPr>
                <w:noProof/>
                <w:lang w:val="en-US"/>
              </w:rPr>
              <w:drawing>
                <wp:inline distT="0" distB="0" distL="0" distR="0" wp14:anchorId="544552EE" wp14:editId="028B678E">
                  <wp:extent cx="1089900" cy="929031"/>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8"/>
                          <a:srcRect t="7971"/>
                          <a:stretch/>
                        </pic:blipFill>
                        <pic:spPr bwMode="auto">
                          <a:xfrm>
                            <a:off x="0" y="0"/>
                            <a:ext cx="1088283" cy="927652"/>
                          </a:xfrm>
                          <a:prstGeom prst="rect">
                            <a:avLst/>
                          </a:prstGeom>
                          <a:ln>
                            <a:noFill/>
                          </a:ln>
                          <a:extLst>
                            <a:ext uri="{53640926-AAD7-44D8-BBD7-CCE9431645EC}">
                              <a14:shadowObscured xmlns:a14="http://schemas.microsoft.com/office/drawing/2010/main"/>
                            </a:ext>
                          </a:extLst>
                        </pic:spPr>
                      </pic:pic>
                    </a:graphicData>
                  </a:graphic>
                </wp:inline>
              </w:drawing>
            </w:r>
          </w:p>
        </w:tc>
        <w:tc>
          <w:tcPr>
            <w:tcW w:w="2294" w:type="dxa"/>
            <w:vAlign w:val="center"/>
          </w:tcPr>
          <w:p w14:paraId="57AE7582" w14:textId="77777777" w:rsidR="00FC68DB" w:rsidRDefault="00FC68DB" w:rsidP="00B202D2">
            <w:pPr>
              <w:autoSpaceDE w:val="0"/>
              <w:autoSpaceDN w:val="0"/>
              <w:adjustRightInd w:val="0"/>
              <w:spacing w:after="0"/>
              <w:jc w:val="center"/>
              <w:rPr>
                <w:rFonts w:cs="Calibri"/>
                <w:lang w:eastAsia="en-GB"/>
              </w:rPr>
            </w:pPr>
            <w:r>
              <w:rPr>
                <w:noProof/>
                <w:lang w:val="en-US"/>
              </w:rPr>
              <w:drawing>
                <wp:inline distT="0" distB="0" distL="0" distR="0" wp14:anchorId="39106610" wp14:editId="4528457D">
                  <wp:extent cx="1088424" cy="684000"/>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9"/>
                          <a:srcRect t="23810"/>
                          <a:stretch/>
                        </pic:blipFill>
                        <pic:spPr bwMode="auto">
                          <a:xfrm>
                            <a:off x="0" y="0"/>
                            <a:ext cx="1088424" cy="684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5ADED4A4" w14:textId="77777777" w:rsidR="00FC68DB" w:rsidRDefault="00FC68DB" w:rsidP="00B202D2">
            <w:pPr>
              <w:autoSpaceDE w:val="0"/>
              <w:autoSpaceDN w:val="0"/>
              <w:adjustRightInd w:val="0"/>
              <w:spacing w:after="0"/>
              <w:jc w:val="center"/>
              <w:rPr>
                <w:rFonts w:cs="Calibri"/>
                <w:lang w:eastAsia="en-GB"/>
              </w:rPr>
            </w:pPr>
            <w:r>
              <w:rPr>
                <w:noProof/>
                <w:lang w:val="en-US"/>
              </w:rPr>
              <w:drawing>
                <wp:inline distT="0" distB="0" distL="0" distR="0" wp14:anchorId="34FE9671" wp14:editId="25DE3236">
                  <wp:extent cx="1195445" cy="746150"/>
                  <wp:effectExtent l="0" t="0" r="508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1203286" cy="751044"/>
                          </a:xfrm>
                          <a:prstGeom prst="rect">
                            <a:avLst/>
                          </a:prstGeom>
                        </pic:spPr>
                      </pic:pic>
                    </a:graphicData>
                  </a:graphic>
                </wp:inline>
              </w:drawing>
            </w:r>
          </w:p>
        </w:tc>
      </w:tr>
    </w:tbl>
    <w:p w14:paraId="0F4A514D" w14:textId="4811D33C" w:rsidR="00FC68DB" w:rsidRDefault="00FC68DB" w:rsidP="00B202D2">
      <w:pPr>
        <w:autoSpaceDE w:val="0"/>
        <w:autoSpaceDN w:val="0"/>
        <w:adjustRightInd w:val="0"/>
        <w:spacing w:before="120" w:after="0"/>
        <w:jc w:val="center"/>
        <w:rPr>
          <w:rFonts w:cs="Calibri"/>
          <w:sz w:val="18"/>
          <w:lang w:eastAsia="en-GB"/>
        </w:rPr>
      </w:pPr>
      <w:r w:rsidRPr="00E625EF">
        <w:rPr>
          <w:rFonts w:cs="Calibri"/>
          <w:i/>
          <w:sz w:val="18"/>
          <w:lang w:eastAsia="en-GB"/>
        </w:rPr>
        <w:t>Source of image</w:t>
      </w:r>
      <w:r w:rsidRPr="00AE7C82">
        <w:rPr>
          <w:rFonts w:cs="Calibri"/>
          <w:sz w:val="18"/>
          <w:lang w:eastAsia="en-GB"/>
        </w:rPr>
        <w:t xml:space="preserve">: </w:t>
      </w:r>
      <w:hyperlink r:id="rId101" w:history="1">
        <w:r w:rsidRPr="002C4DDA">
          <w:rPr>
            <w:rStyle w:val="Hyperlink"/>
            <w:rFonts w:cs="Calibri"/>
            <w:sz w:val="18"/>
            <w:lang w:eastAsia="en-GB"/>
          </w:rPr>
          <w:t>http://www.rivet.com/Catalog_CompleteVersion/ImpactOnly-2-03-12.pdf</w:t>
        </w:r>
      </w:hyperlink>
    </w:p>
    <w:p w14:paraId="311DBE15" w14:textId="059D320F" w:rsidR="00FC68DB" w:rsidRDefault="00FC68DB" w:rsidP="00B202D2">
      <w:pPr>
        <w:pStyle w:val="Beschriftung"/>
        <w:spacing w:before="120"/>
        <w:rPr>
          <w:rFonts w:cs="Calibri"/>
          <w:szCs w:val="22"/>
          <w:lang w:eastAsia="en-GB"/>
        </w:rPr>
      </w:pPr>
      <w:bookmarkStart w:id="759" w:name="_Toc3566452"/>
      <w:bookmarkStart w:id="760" w:name="_Toc34747455"/>
      <w:bookmarkStart w:id="761" w:name="_Toc77095904"/>
      <w:r>
        <w:t xml:space="preserve">Table </w:t>
      </w:r>
      <w:r>
        <w:fldChar w:fldCharType="begin"/>
      </w:r>
      <w:r>
        <w:instrText xml:space="preserve"> SEQ Table \* ARABIC </w:instrText>
      </w:r>
      <w:r>
        <w:fldChar w:fldCharType="separate"/>
      </w:r>
      <w:r w:rsidR="008116BB">
        <w:rPr>
          <w:noProof/>
        </w:rPr>
        <w:t>46</w:t>
      </w:r>
      <w:r>
        <w:fldChar w:fldCharType="end"/>
      </w:r>
      <w:r>
        <w:t>: Pictures of all Solid Rivets</w:t>
      </w:r>
      <w:bookmarkEnd w:id="759"/>
      <w:bookmarkEnd w:id="760"/>
      <w:bookmarkEnd w:id="761"/>
    </w:p>
    <w:p w14:paraId="5D11ED90" w14:textId="77777777" w:rsidR="00FC68DB" w:rsidRDefault="00FC68DB" w:rsidP="00B202D2">
      <w:pPr>
        <w:autoSpaceDE w:val="0"/>
        <w:autoSpaceDN w:val="0"/>
        <w:adjustRightInd w:val="0"/>
        <w:spacing w:before="120" w:after="0"/>
        <w:rPr>
          <w:rFonts w:cs="Calibri"/>
          <w:lang w:eastAsia="en-GB"/>
        </w:rPr>
      </w:pPr>
      <w:r>
        <w:rPr>
          <w:rFonts w:cs="Calibri"/>
          <w:lang w:eastAsia="en-GB"/>
        </w:rPr>
        <w:t>The dimensions of all these rivets generalize into the following diagram:</w:t>
      </w:r>
    </w:p>
    <w:p w14:paraId="13D3A786" w14:textId="77777777" w:rsidR="00FC68DB" w:rsidRDefault="00FC68DB" w:rsidP="00B202D2">
      <w:pPr>
        <w:autoSpaceDE w:val="0"/>
        <w:autoSpaceDN w:val="0"/>
        <w:adjustRightInd w:val="0"/>
        <w:spacing w:before="120" w:after="0"/>
        <w:ind w:left="284"/>
        <w:rPr>
          <w:rFonts w:cs="Calibri"/>
          <w:lang w:eastAsia="en-GB"/>
        </w:rPr>
      </w:pPr>
      <w:r>
        <w:rPr>
          <w:noProof/>
          <w:lang w:val="en-US"/>
        </w:rPr>
        <w:drawing>
          <wp:inline distT="0" distB="0" distL="0" distR="0" wp14:anchorId="58390E31" wp14:editId="1FE26012">
            <wp:extent cx="2523744" cy="187027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2523382" cy="1870006"/>
                    </a:xfrm>
                    <a:prstGeom prst="rect">
                      <a:avLst/>
                    </a:prstGeom>
                  </pic:spPr>
                </pic:pic>
              </a:graphicData>
            </a:graphic>
          </wp:inline>
        </w:drawing>
      </w:r>
      <w:r>
        <w:rPr>
          <w:noProof/>
          <w:lang w:val="en-US"/>
        </w:rPr>
        <w:drawing>
          <wp:inline distT="0" distB="0" distL="0" distR="0" wp14:anchorId="4A8C4617" wp14:editId="0269B900">
            <wp:extent cx="3043123" cy="1848563"/>
            <wp:effectExtent l="0" t="0" r="508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3041843" cy="1847785"/>
                    </a:xfrm>
                    <a:prstGeom prst="rect">
                      <a:avLst/>
                    </a:prstGeom>
                  </pic:spPr>
                </pic:pic>
              </a:graphicData>
            </a:graphic>
          </wp:inline>
        </w:drawing>
      </w:r>
    </w:p>
    <w:p w14:paraId="39CE7CF9" w14:textId="149B6DDB" w:rsidR="00FC68DB" w:rsidRDefault="00FC68DB" w:rsidP="00B202D2">
      <w:pPr>
        <w:pStyle w:val="Beschriftung"/>
        <w:spacing w:before="120"/>
        <w:rPr>
          <w:rFonts w:cs="Calibri"/>
          <w:szCs w:val="22"/>
          <w:lang w:eastAsia="en-GB"/>
        </w:rPr>
      </w:pPr>
      <w:bookmarkStart w:id="762" w:name="_Ref3565285"/>
      <w:bookmarkStart w:id="763" w:name="_Toc3557094"/>
      <w:bookmarkStart w:id="764" w:name="_Toc34747345"/>
      <w:bookmarkStart w:id="765" w:name="_Toc76030536"/>
      <w:bookmarkStart w:id="766" w:name="_Toc86863492"/>
      <w:bookmarkStart w:id="767" w:name="_Toc86863581"/>
      <w:r>
        <w:t xml:space="preserve">Figure </w:t>
      </w:r>
      <w:r>
        <w:fldChar w:fldCharType="begin"/>
      </w:r>
      <w:r>
        <w:instrText xml:space="preserve"> SEQ Figure \* ARABIC </w:instrText>
      </w:r>
      <w:r>
        <w:fldChar w:fldCharType="separate"/>
      </w:r>
      <w:r w:rsidR="008116BB">
        <w:rPr>
          <w:noProof/>
        </w:rPr>
        <w:t>15</w:t>
      </w:r>
      <w:r>
        <w:fldChar w:fldCharType="end"/>
      </w:r>
      <w:bookmarkEnd w:id="762"/>
      <w:r>
        <w:t>: Dimensions of Solid Rivets</w:t>
      </w:r>
      <w:bookmarkEnd w:id="763"/>
      <w:bookmarkEnd w:id="764"/>
      <w:bookmarkEnd w:id="765"/>
      <w:bookmarkEnd w:id="766"/>
      <w:bookmarkEnd w:id="767"/>
    </w:p>
    <w:p w14:paraId="419D2643" w14:textId="77777777" w:rsidR="00FC68DB" w:rsidRDefault="00FC68DB" w:rsidP="00B202D2">
      <w:pPr>
        <w:autoSpaceDE w:val="0"/>
        <w:autoSpaceDN w:val="0"/>
        <w:adjustRightInd w:val="0"/>
        <w:spacing w:after="0"/>
        <w:rPr>
          <w:rFonts w:cs="Calibri"/>
          <w:lang w:eastAsia="en-GB"/>
        </w:rPr>
      </w:pPr>
      <w:r>
        <w:rPr>
          <w:rFonts w:cs="Calibri"/>
          <w:lang w:eastAsia="en-GB"/>
        </w:rPr>
        <w:t xml:space="preserve">A solid rivet is denoted by a nested element </w:t>
      </w:r>
      <w:r w:rsidRPr="00FE266F">
        <w:rPr>
          <w:rFonts w:ascii="Courier New" w:hAnsi="Courier New" w:cs="Courier New"/>
          <w:b/>
          <w:i/>
          <w:sz w:val="18"/>
          <w:szCs w:val="18"/>
          <w:lang w:eastAsia="en-GB"/>
        </w:rPr>
        <w:t>&lt;solid</w:t>
      </w:r>
      <w:r>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lang w:eastAsia="en-GB"/>
        </w:rPr>
        <w:t xml:space="preserve"> within </w:t>
      </w:r>
      <w:r w:rsidRPr="00FE266F">
        <w:rPr>
          <w:rFonts w:ascii="Courier New" w:hAnsi="Courier New" w:cs="Courier New"/>
          <w:b/>
          <w:i/>
          <w:sz w:val="18"/>
          <w:szCs w:val="18"/>
          <w:lang w:eastAsia="en-GB"/>
        </w:rPr>
        <w:t>&lt;rivet</w:t>
      </w:r>
      <w:r>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lang w:eastAsia="en-GB"/>
        </w:rPr>
        <w:t xml:space="preserve">. This element is described completely by its attributes and those of </w:t>
      </w:r>
      <w:r w:rsidRPr="00FE266F">
        <w:rPr>
          <w:rFonts w:ascii="Courier New" w:hAnsi="Courier New" w:cs="Courier New"/>
          <w:b/>
          <w:i/>
          <w:sz w:val="18"/>
          <w:szCs w:val="18"/>
          <w:lang w:eastAsia="en-GB"/>
        </w:rPr>
        <w:t>&lt;rivet</w:t>
      </w:r>
      <w:r>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lang w:eastAsia="en-GB"/>
        </w:rPr>
        <w:t>.</w:t>
      </w:r>
    </w:p>
    <w:p w14:paraId="44D1AEF5" w14:textId="77777777" w:rsidR="00FC68DB" w:rsidRDefault="00FC68DB" w:rsidP="00B202D2">
      <w:pPr>
        <w:keepNext/>
        <w:keepLines/>
        <w:autoSpaceDE w:val="0"/>
        <w:autoSpaceDN w:val="0"/>
        <w:adjustRightInd w:val="0"/>
        <w:spacing w:before="120"/>
        <w:rPr>
          <w:rFonts w:cs="Calibri"/>
          <w:lang w:eastAsia="en-GB"/>
        </w:rPr>
      </w:pPr>
      <w:r>
        <w:rPr>
          <w:rFonts w:cs="Calibri"/>
          <w:lang w:eastAsia="en-GB"/>
        </w:rPr>
        <w:t xml:space="preserve">XML specification of </w:t>
      </w:r>
      <w:r w:rsidRPr="00FE266F">
        <w:rPr>
          <w:rFonts w:ascii="Courier New" w:hAnsi="Courier New" w:cs="Courier New"/>
          <w:b/>
          <w:bCs/>
          <w:i/>
          <w:iCs/>
          <w:sz w:val="18"/>
          <w:szCs w:val="18"/>
          <w:lang w:eastAsia="en-GB"/>
        </w:rPr>
        <w:t>&lt;solid</w:t>
      </w:r>
      <w:r>
        <w:rPr>
          <w:rFonts w:ascii="Courier New" w:hAnsi="Courier New" w:cs="Courier New"/>
          <w:b/>
          <w:bCs/>
          <w:i/>
          <w:iCs/>
          <w:sz w:val="18"/>
          <w:szCs w:val="18"/>
          <w:lang w:eastAsia="en-GB"/>
        </w:rPr>
        <w:t>/</w:t>
      </w:r>
      <w:r w:rsidRPr="00FE266F">
        <w:rPr>
          <w:rFonts w:ascii="Courier New" w:hAnsi="Courier New" w:cs="Courier New"/>
          <w:b/>
          <w:bCs/>
          <w:i/>
          <w:iCs/>
          <w:sz w:val="18"/>
          <w:szCs w:val="18"/>
          <w:lang w:eastAsia="en-GB"/>
        </w:rPr>
        <w:t>&gt;</w:t>
      </w:r>
      <w:r>
        <w:rPr>
          <w:rFonts w:ascii="Courier" w:hAnsi="Courier" w:cs="Courier"/>
          <w:b/>
          <w:bCs/>
          <w:i/>
          <w:iCs/>
          <w:sz w:val="18"/>
          <w:szCs w:val="18"/>
          <w:lang w:eastAsia="en-GB"/>
        </w:rPr>
        <w:t xml:space="preserve"> </w:t>
      </w:r>
      <w:r>
        <w:rPr>
          <w:rFonts w:cs="Calibri"/>
          <w:lang w:eastAsia="en-GB"/>
        </w:rPr>
        <w:t>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FC68DB" w:rsidRPr="00226A3F" w14:paraId="40C5D1DC"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31C5F2" w14:textId="77777777" w:rsidR="00FC68DB" w:rsidRPr="008348B2" w:rsidRDefault="00FC68DB" w:rsidP="00B202D2">
            <w:pPr>
              <w:keepNext/>
              <w:keepLines/>
              <w:rPr>
                <w:b/>
                <w:i/>
                <w:sz w:val="20"/>
              </w:rPr>
            </w:pPr>
            <w:r w:rsidRPr="008348B2">
              <w:rPr>
                <w:b/>
                <w:i/>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F839FB0" w14:textId="77777777" w:rsidR="00FC68DB" w:rsidRPr="008348B2" w:rsidRDefault="00FC68DB" w:rsidP="00B202D2">
            <w:pPr>
              <w:keepNext/>
              <w:keepLines/>
              <w:rPr>
                <w:b/>
                <w:i/>
                <w:sz w:val="20"/>
              </w:rPr>
            </w:pPr>
            <w:r w:rsidRPr="008348B2">
              <w:rPr>
                <w:b/>
                <w:i/>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922DC7" w14:textId="77777777" w:rsidR="00FC68DB" w:rsidRPr="008348B2" w:rsidRDefault="00FC68DB" w:rsidP="00B202D2">
            <w:pPr>
              <w:keepNext/>
              <w:keepLines/>
              <w:rPr>
                <w:b/>
                <w:i/>
                <w:sz w:val="20"/>
              </w:rPr>
            </w:pPr>
            <w:r w:rsidRPr="008348B2">
              <w:rPr>
                <w:b/>
                <w:i/>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F31B76" w14:textId="77777777" w:rsidR="00FC68DB" w:rsidRPr="008348B2" w:rsidRDefault="00FC68DB" w:rsidP="00B202D2">
            <w:pPr>
              <w:keepNext/>
              <w:keepLines/>
              <w:rPr>
                <w:b/>
                <w:i/>
                <w:sz w:val="20"/>
              </w:rPr>
            </w:pPr>
            <w:r>
              <w:rPr>
                <w:b/>
                <w:i/>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271548F" w14:textId="77777777" w:rsidR="00FC68DB" w:rsidRPr="008348B2" w:rsidRDefault="00FC68DB" w:rsidP="00B202D2">
            <w:pPr>
              <w:keepNext/>
              <w:keepLines/>
              <w:rPr>
                <w:b/>
                <w:i/>
                <w:sz w:val="20"/>
              </w:rPr>
            </w:pPr>
            <w:r w:rsidRPr="008348B2">
              <w:rPr>
                <w:b/>
                <w:i/>
                <w:sz w:val="20"/>
              </w:rPr>
              <w:t>Constraint</w:t>
            </w:r>
          </w:p>
        </w:tc>
      </w:tr>
      <w:tr w:rsidR="00FC68DB" w:rsidRPr="00226A3F" w14:paraId="7FDB0616" w14:textId="77777777" w:rsidTr="00FC68DB">
        <w:trPr>
          <w:jc w:val="center"/>
        </w:trPr>
        <w:tc>
          <w:tcPr>
            <w:tcW w:w="1842" w:type="dxa"/>
            <w:shd w:val="clear" w:color="auto" w:fill="auto"/>
          </w:tcPr>
          <w:p w14:paraId="0010AB95" w14:textId="77777777" w:rsidR="00FC68DB" w:rsidRPr="00E55EE7" w:rsidRDefault="00FC68DB" w:rsidP="00B202D2">
            <w:pPr>
              <w:keepNext/>
              <w:keepLines/>
              <w:rPr>
                <w:sz w:val="20"/>
                <w:szCs w:val="20"/>
              </w:rPr>
            </w:pPr>
            <w:proofErr w:type="spellStart"/>
            <w:r w:rsidRPr="00E55EE7">
              <w:rPr>
                <w:sz w:val="20"/>
              </w:rPr>
              <w:t>min_grip</w:t>
            </w:r>
            <w:proofErr w:type="spellEnd"/>
          </w:p>
        </w:tc>
        <w:tc>
          <w:tcPr>
            <w:tcW w:w="1417" w:type="dxa"/>
            <w:shd w:val="clear" w:color="auto" w:fill="auto"/>
          </w:tcPr>
          <w:p w14:paraId="1A93319F" w14:textId="77777777" w:rsidR="00FC68DB" w:rsidRPr="005B1B92" w:rsidRDefault="00FC68DB" w:rsidP="00B202D2">
            <w:pPr>
              <w:keepNext/>
              <w:keepLines/>
              <w:rPr>
                <w:sz w:val="20"/>
                <w:szCs w:val="20"/>
              </w:rPr>
            </w:pPr>
            <w:r w:rsidRPr="005B1B92">
              <w:rPr>
                <w:sz w:val="20"/>
                <w:szCs w:val="20"/>
              </w:rPr>
              <w:t>Floating point</w:t>
            </w:r>
          </w:p>
        </w:tc>
        <w:tc>
          <w:tcPr>
            <w:tcW w:w="1276" w:type="dxa"/>
          </w:tcPr>
          <w:p w14:paraId="1BE366F9" w14:textId="77777777" w:rsidR="00FC68DB" w:rsidRPr="005B1B92" w:rsidRDefault="00FC68DB" w:rsidP="00B202D2">
            <w:pPr>
              <w:keepNext/>
              <w:keepLines/>
              <w:rPr>
                <w:sz w:val="20"/>
                <w:szCs w:val="20"/>
              </w:rPr>
            </w:pPr>
            <w:r w:rsidRPr="005B1B92">
              <w:rPr>
                <w:sz w:val="20"/>
                <w:szCs w:val="20"/>
              </w:rPr>
              <w:t>&gt; 0.0</w:t>
            </w:r>
          </w:p>
        </w:tc>
        <w:tc>
          <w:tcPr>
            <w:tcW w:w="992" w:type="dxa"/>
            <w:shd w:val="clear" w:color="auto" w:fill="auto"/>
          </w:tcPr>
          <w:p w14:paraId="7DF22727" w14:textId="77777777" w:rsidR="00FC68DB" w:rsidRPr="005B1B92" w:rsidRDefault="00FC68DB" w:rsidP="00B202D2">
            <w:pPr>
              <w:keepNext/>
              <w:keepLines/>
              <w:rPr>
                <w:sz w:val="20"/>
                <w:szCs w:val="20"/>
              </w:rPr>
            </w:pPr>
            <w:r w:rsidRPr="005B1B92">
              <w:rPr>
                <w:sz w:val="20"/>
                <w:szCs w:val="20"/>
              </w:rPr>
              <w:t>Optional</w:t>
            </w:r>
          </w:p>
        </w:tc>
        <w:tc>
          <w:tcPr>
            <w:tcW w:w="2973" w:type="dxa"/>
            <w:shd w:val="clear" w:color="auto" w:fill="auto"/>
          </w:tcPr>
          <w:p w14:paraId="4DD502D8" w14:textId="77777777" w:rsidR="00FC68DB" w:rsidRPr="005B1B92" w:rsidRDefault="00FC68DB" w:rsidP="00B202D2">
            <w:pPr>
              <w:keepNext/>
              <w:keepLines/>
              <w:rPr>
                <w:sz w:val="20"/>
                <w:szCs w:val="20"/>
              </w:rPr>
            </w:pPr>
            <w:r w:rsidRPr="005B1B92">
              <w:rPr>
                <w:sz w:val="20"/>
                <w:szCs w:val="20"/>
              </w:rPr>
              <w:t>-</w:t>
            </w:r>
          </w:p>
        </w:tc>
      </w:tr>
      <w:tr w:rsidR="00FC68DB" w:rsidRPr="00226A3F" w14:paraId="5EC7B979" w14:textId="77777777" w:rsidTr="00FC68DB">
        <w:trPr>
          <w:jc w:val="center"/>
        </w:trPr>
        <w:tc>
          <w:tcPr>
            <w:tcW w:w="1842" w:type="dxa"/>
            <w:shd w:val="clear" w:color="auto" w:fill="auto"/>
          </w:tcPr>
          <w:p w14:paraId="1085703B" w14:textId="77777777" w:rsidR="00FC68DB" w:rsidRPr="00E55EE7" w:rsidRDefault="00FC68DB" w:rsidP="00B202D2">
            <w:pPr>
              <w:rPr>
                <w:sz w:val="20"/>
                <w:szCs w:val="20"/>
              </w:rPr>
            </w:pPr>
            <w:proofErr w:type="spellStart"/>
            <w:r w:rsidRPr="00E55EE7">
              <w:rPr>
                <w:sz w:val="20"/>
              </w:rPr>
              <w:t>max_grip</w:t>
            </w:r>
            <w:proofErr w:type="spellEnd"/>
          </w:p>
        </w:tc>
        <w:tc>
          <w:tcPr>
            <w:tcW w:w="1417" w:type="dxa"/>
            <w:shd w:val="clear" w:color="auto" w:fill="auto"/>
          </w:tcPr>
          <w:p w14:paraId="6A2F532F" w14:textId="77777777" w:rsidR="00FC68DB" w:rsidRPr="005B1B92" w:rsidRDefault="00FC68DB" w:rsidP="00B202D2">
            <w:pPr>
              <w:rPr>
                <w:sz w:val="20"/>
                <w:szCs w:val="20"/>
              </w:rPr>
            </w:pPr>
            <w:r w:rsidRPr="005B1B92">
              <w:rPr>
                <w:sz w:val="20"/>
                <w:szCs w:val="20"/>
              </w:rPr>
              <w:t>Floating point</w:t>
            </w:r>
          </w:p>
        </w:tc>
        <w:tc>
          <w:tcPr>
            <w:tcW w:w="1276" w:type="dxa"/>
          </w:tcPr>
          <w:p w14:paraId="3497246A"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255CD764"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75BFEBD8" w14:textId="77777777" w:rsidR="00FC68DB" w:rsidRPr="005B1B92" w:rsidRDefault="00FC68DB" w:rsidP="00B202D2">
            <w:pPr>
              <w:rPr>
                <w:sz w:val="20"/>
                <w:szCs w:val="20"/>
              </w:rPr>
            </w:pPr>
            <w:commentRangeStart w:id="768"/>
            <w:proofErr w:type="spellStart"/>
            <w:r>
              <w:rPr>
                <w:sz w:val="20"/>
                <w:szCs w:val="20"/>
              </w:rPr>
              <w:t>max_grip</w:t>
            </w:r>
            <w:proofErr w:type="spellEnd"/>
            <w:r>
              <w:rPr>
                <w:sz w:val="20"/>
                <w:szCs w:val="20"/>
              </w:rPr>
              <w:t xml:space="preserve"> </w:t>
            </w:r>
            <w:r>
              <w:rPr>
                <w:rFonts w:cs="Calibri"/>
                <w:sz w:val="20"/>
                <w:szCs w:val="20"/>
              </w:rPr>
              <w:t>≥</w:t>
            </w:r>
            <w:r>
              <w:rPr>
                <w:sz w:val="20"/>
                <w:szCs w:val="20"/>
              </w:rPr>
              <w:t xml:space="preserve"> </w:t>
            </w:r>
            <w:proofErr w:type="spellStart"/>
            <w:r>
              <w:rPr>
                <w:sz w:val="20"/>
                <w:szCs w:val="20"/>
              </w:rPr>
              <w:t>min_grip</w:t>
            </w:r>
            <w:commentRangeStart w:id="769"/>
            <w:commentRangeEnd w:id="769"/>
            <w:proofErr w:type="spellEnd"/>
            <w:r>
              <w:rPr>
                <w:rStyle w:val="Kommentarzeichen"/>
                <w:lang w:eastAsia="x-none"/>
              </w:rPr>
              <w:commentReference w:id="769"/>
            </w:r>
            <w:commentRangeEnd w:id="768"/>
            <w:r>
              <w:rPr>
                <w:rStyle w:val="Kommentarzeichen"/>
                <w:lang w:eastAsia="x-none"/>
              </w:rPr>
              <w:commentReference w:id="768"/>
            </w:r>
          </w:p>
        </w:tc>
      </w:tr>
      <w:tr w:rsidR="00FC68DB" w:rsidRPr="00226A3F" w14:paraId="1BEEF231" w14:textId="77777777" w:rsidTr="00FC68DB">
        <w:trPr>
          <w:jc w:val="center"/>
        </w:trPr>
        <w:tc>
          <w:tcPr>
            <w:tcW w:w="1842" w:type="dxa"/>
            <w:shd w:val="clear" w:color="auto" w:fill="auto"/>
          </w:tcPr>
          <w:p w14:paraId="2F23487A" w14:textId="77777777" w:rsidR="00FC68DB" w:rsidRPr="00E55EE7" w:rsidRDefault="00FC68DB" w:rsidP="00B202D2">
            <w:pPr>
              <w:rPr>
                <w:sz w:val="20"/>
              </w:rPr>
            </w:pPr>
            <w:proofErr w:type="spellStart"/>
            <w:r w:rsidRPr="00E55EE7">
              <w:rPr>
                <w:sz w:val="20"/>
              </w:rPr>
              <w:t>hole_d</w:t>
            </w:r>
            <w:r>
              <w:rPr>
                <w:sz w:val="20"/>
              </w:rPr>
              <w:t>iameter</w:t>
            </w:r>
            <w:proofErr w:type="spellEnd"/>
          </w:p>
        </w:tc>
        <w:tc>
          <w:tcPr>
            <w:tcW w:w="1417" w:type="dxa"/>
            <w:shd w:val="clear" w:color="auto" w:fill="auto"/>
          </w:tcPr>
          <w:p w14:paraId="77A02AE9" w14:textId="77777777" w:rsidR="00FC68DB" w:rsidRPr="005B1B92" w:rsidRDefault="00FC68DB" w:rsidP="00B202D2">
            <w:pPr>
              <w:rPr>
                <w:sz w:val="20"/>
                <w:szCs w:val="20"/>
              </w:rPr>
            </w:pPr>
            <w:r w:rsidRPr="005B1B92">
              <w:rPr>
                <w:sz w:val="20"/>
                <w:szCs w:val="20"/>
              </w:rPr>
              <w:t>Floating point</w:t>
            </w:r>
          </w:p>
        </w:tc>
        <w:tc>
          <w:tcPr>
            <w:tcW w:w="1276" w:type="dxa"/>
          </w:tcPr>
          <w:p w14:paraId="569B2E7F"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1A538FBC"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12BDF1B9" w14:textId="77777777" w:rsidR="00FC68DB" w:rsidRPr="005B1B92" w:rsidRDefault="00FC68DB" w:rsidP="00B202D2">
            <w:pPr>
              <w:rPr>
                <w:sz w:val="20"/>
                <w:szCs w:val="20"/>
              </w:rPr>
            </w:pPr>
            <w:r>
              <w:rPr>
                <w:sz w:val="20"/>
                <w:szCs w:val="20"/>
              </w:rPr>
              <w:t>-</w:t>
            </w:r>
          </w:p>
        </w:tc>
      </w:tr>
      <w:tr w:rsidR="00FC68DB" w:rsidRPr="0064579A" w14:paraId="28D78B0B" w14:textId="77777777" w:rsidTr="00FC68DB">
        <w:trPr>
          <w:jc w:val="center"/>
        </w:trPr>
        <w:tc>
          <w:tcPr>
            <w:tcW w:w="1842" w:type="dxa"/>
            <w:shd w:val="clear" w:color="auto" w:fill="auto"/>
          </w:tcPr>
          <w:p w14:paraId="38CE0D2E" w14:textId="77777777" w:rsidR="00FC68DB" w:rsidRPr="00E55EE7" w:rsidRDefault="00FC68DB" w:rsidP="00B202D2">
            <w:pPr>
              <w:rPr>
                <w:sz w:val="20"/>
                <w:szCs w:val="20"/>
              </w:rPr>
            </w:pPr>
            <w:proofErr w:type="spellStart"/>
            <w:r w:rsidRPr="00E55EE7">
              <w:rPr>
                <w:sz w:val="20"/>
              </w:rPr>
              <w:lastRenderedPageBreak/>
              <w:t>hole_depth</w:t>
            </w:r>
            <w:proofErr w:type="spellEnd"/>
          </w:p>
        </w:tc>
        <w:tc>
          <w:tcPr>
            <w:tcW w:w="1417" w:type="dxa"/>
            <w:shd w:val="clear" w:color="auto" w:fill="auto"/>
          </w:tcPr>
          <w:p w14:paraId="53DC6D35" w14:textId="77777777" w:rsidR="00FC68DB" w:rsidRPr="005B1B92" w:rsidRDefault="00FC68DB" w:rsidP="00B202D2">
            <w:pPr>
              <w:rPr>
                <w:sz w:val="20"/>
                <w:szCs w:val="20"/>
              </w:rPr>
            </w:pPr>
            <w:r w:rsidRPr="005B1B92">
              <w:rPr>
                <w:sz w:val="20"/>
                <w:szCs w:val="20"/>
              </w:rPr>
              <w:t>Floating point</w:t>
            </w:r>
          </w:p>
        </w:tc>
        <w:tc>
          <w:tcPr>
            <w:tcW w:w="1276" w:type="dxa"/>
          </w:tcPr>
          <w:p w14:paraId="4A567FBE"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736F6EAB"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14F57D60" w14:textId="77777777" w:rsidR="00FC68DB" w:rsidRPr="005B1B92" w:rsidRDefault="00FC68DB" w:rsidP="00B202D2">
            <w:pPr>
              <w:rPr>
                <w:sz w:val="20"/>
                <w:szCs w:val="20"/>
              </w:rPr>
            </w:pPr>
            <w:r>
              <w:rPr>
                <w:sz w:val="20"/>
                <w:szCs w:val="20"/>
              </w:rPr>
              <w:t>-</w:t>
            </w:r>
          </w:p>
        </w:tc>
      </w:tr>
      <w:tr w:rsidR="00FC68DB" w:rsidRPr="00226A3F" w14:paraId="14516A3A" w14:textId="77777777" w:rsidTr="00FC68DB">
        <w:trPr>
          <w:jc w:val="center"/>
        </w:trPr>
        <w:tc>
          <w:tcPr>
            <w:tcW w:w="1842" w:type="dxa"/>
            <w:shd w:val="clear" w:color="auto" w:fill="auto"/>
          </w:tcPr>
          <w:p w14:paraId="6FFDDD31" w14:textId="77777777" w:rsidR="00FC68DB" w:rsidRPr="00E55EE7" w:rsidRDefault="00FC68DB" w:rsidP="00B202D2">
            <w:pPr>
              <w:rPr>
                <w:sz w:val="20"/>
                <w:szCs w:val="20"/>
              </w:rPr>
            </w:pPr>
            <w:proofErr w:type="spellStart"/>
            <w:r w:rsidRPr="00E55EE7">
              <w:rPr>
                <w:sz w:val="20"/>
              </w:rPr>
              <w:t>shoulder_diameter</w:t>
            </w:r>
            <w:proofErr w:type="spellEnd"/>
          </w:p>
        </w:tc>
        <w:tc>
          <w:tcPr>
            <w:tcW w:w="1417" w:type="dxa"/>
            <w:shd w:val="clear" w:color="auto" w:fill="auto"/>
          </w:tcPr>
          <w:p w14:paraId="791B837A" w14:textId="77777777" w:rsidR="00FC68DB" w:rsidRPr="005B1B92" w:rsidRDefault="00FC68DB" w:rsidP="00B202D2">
            <w:pPr>
              <w:rPr>
                <w:sz w:val="20"/>
                <w:szCs w:val="20"/>
              </w:rPr>
            </w:pPr>
            <w:r w:rsidRPr="005B1B92">
              <w:rPr>
                <w:sz w:val="20"/>
                <w:szCs w:val="20"/>
              </w:rPr>
              <w:t>Floating point</w:t>
            </w:r>
          </w:p>
        </w:tc>
        <w:tc>
          <w:tcPr>
            <w:tcW w:w="1276" w:type="dxa"/>
          </w:tcPr>
          <w:p w14:paraId="2F8FE811"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3EC69AAF"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6429027D" w14:textId="77777777" w:rsidR="00FC68DB" w:rsidRPr="005B1B92" w:rsidRDefault="00FC68DB" w:rsidP="00B202D2">
            <w:pPr>
              <w:rPr>
                <w:sz w:val="20"/>
                <w:szCs w:val="20"/>
              </w:rPr>
            </w:pPr>
            <w:r w:rsidRPr="005B1B92">
              <w:rPr>
                <w:sz w:val="20"/>
                <w:szCs w:val="20"/>
              </w:rPr>
              <w:t>-</w:t>
            </w:r>
          </w:p>
        </w:tc>
      </w:tr>
      <w:tr w:rsidR="00FC68DB" w:rsidRPr="00226A3F" w14:paraId="7995FD19" w14:textId="77777777" w:rsidTr="00FC68DB">
        <w:trPr>
          <w:jc w:val="center"/>
        </w:trPr>
        <w:tc>
          <w:tcPr>
            <w:tcW w:w="1842" w:type="dxa"/>
            <w:shd w:val="clear" w:color="auto" w:fill="auto"/>
          </w:tcPr>
          <w:p w14:paraId="1264ED5E" w14:textId="77777777" w:rsidR="00FC68DB" w:rsidRPr="00E55EE7" w:rsidRDefault="00FC68DB" w:rsidP="00B202D2">
            <w:pPr>
              <w:rPr>
                <w:sz w:val="20"/>
                <w:szCs w:val="20"/>
              </w:rPr>
            </w:pPr>
            <w:proofErr w:type="spellStart"/>
            <w:r w:rsidRPr="00E55EE7">
              <w:rPr>
                <w:sz w:val="20"/>
              </w:rPr>
              <w:t>shoulder_length</w:t>
            </w:r>
            <w:proofErr w:type="spellEnd"/>
          </w:p>
        </w:tc>
        <w:tc>
          <w:tcPr>
            <w:tcW w:w="1417" w:type="dxa"/>
            <w:shd w:val="clear" w:color="auto" w:fill="auto"/>
          </w:tcPr>
          <w:p w14:paraId="44F2EEC3" w14:textId="77777777" w:rsidR="00FC68DB" w:rsidRPr="005B1B92" w:rsidRDefault="00FC68DB" w:rsidP="00B202D2">
            <w:pPr>
              <w:rPr>
                <w:sz w:val="20"/>
                <w:szCs w:val="20"/>
              </w:rPr>
            </w:pPr>
            <w:r w:rsidRPr="005B1B92">
              <w:rPr>
                <w:sz w:val="20"/>
                <w:szCs w:val="20"/>
              </w:rPr>
              <w:t>Floating point</w:t>
            </w:r>
          </w:p>
        </w:tc>
        <w:tc>
          <w:tcPr>
            <w:tcW w:w="1276" w:type="dxa"/>
          </w:tcPr>
          <w:p w14:paraId="36BE90D9"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47C79EC9"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50236993" w14:textId="77777777" w:rsidR="00FC68DB" w:rsidRPr="005B1B92" w:rsidRDefault="00FC68DB" w:rsidP="00B202D2">
            <w:pPr>
              <w:rPr>
                <w:sz w:val="20"/>
                <w:szCs w:val="20"/>
              </w:rPr>
            </w:pPr>
            <w:r w:rsidRPr="005B1B92">
              <w:rPr>
                <w:sz w:val="20"/>
                <w:szCs w:val="20"/>
              </w:rPr>
              <w:t>-</w:t>
            </w:r>
          </w:p>
        </w:tc>
      </w:tr>
      <w:tr w:rsidR="00FC68DB" w:rsidRPr="00226A3F" w14:paraId="6EDE7174" w14:textId="77777777" w:rsidTr="00FC68DB">
        <w:trPr>
          <w:jc w:val="center"/>
        </w:trPr>
        <w:tc>
          <w:tcPr>
            <w:tcW w:w="1842" w:type="dxa"/>
            <w:shd w:val="clear" w:color="auto" w:fill="auto"/>
          </w:tcPr>
          <w:p w14:paraId="0A1B99FA" w14:textId="77777777" w:rsidR="00FC68DB" w:rsidRPr="00E55EE7" w:rsidRDefault="00FC68DB" w:rsidP="00B202D2">
            <w:pPr>
              <w:rPr>
                <w:sz w:val="20"/>
                <w:szCs w:val="20"/>
              </w:rPr>
            </w:pPr>
            <w:proofErr w:type="spellStart"/>
            <w:r w:rsidRPr="00E55EE7">
              <w:rPr>
                <w:sz w:val="20"/>
              </w:rPr>
              <w:t>tennon_diameter</w:t>
            </w:r>
            <w:proofErr w:type="spellEnd"/>
          </w:p>
        </w:tc>
        <w:tc>
          <w:tcPr>
            <w:tcW w:w="1417" w:type="dxa"/>
            <w:shd w:val="clear" w:color="auto" w:fill="auto"/>
          </w:tcPr>
          <w:p w14:paraId="5FEEC2E4" w14:textId="77777777" w:rsidR="00FC68DB" w:rsidRPr="005B1B92" w:rsidRDefault="00FC68DB" w:rsidP="00B202D2">
            <w:pPr>
              <w:rPr>
                <w:sz w:val="20"/>
                <w:szCs w:val="20"/>
              </w:rPr>
            </w:pPr>
            <w:r w:rsidRPr="005B1B92">
              <w:rPr>
                <w:sz w:val="20"/>
                <w:szCs w:val="20"/>
              </w:rPr>
              <w:t>Floating point</w:t>
            </w:r>
          </w:p>
        </w:tc>
        <w:tc>
          <w:tcPr>
            <w:tcW w:w="1276" w:type="dxa"/>
          </w:tcPr>
          <w:p w14:paraId="65B79212"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4E6BB64C"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153D61D2" w14:textId="77777777" w:rsidR="00FC68DB" w:rsidRPr="005B1B92" w:rsidRDefault="00FC68DB" w:rsidP="00B202D2">
            <w:pPr>
              <w:rPr>
                <w:sz w:val="20"/>
                <w:szCs w:val="20"/>
              </w:rPr>
            </w:pPr>
            <w:r>
              <w:rPr>
                <w:sz w:val="20"/>
                <w:szCs w:val="20"/>
              </w:rPr>
              <w:t>-</w:t>
            </w:r>
          </w:p>
        </w:tc>
      </w:tr>
      <w:tr w:rsidR="00FC68DB" w:rsidRPr="00226A3F" w14:paraId="2527440B" w14:textId="77777777" w:rsidTr="00FC68DB">
        <w:trPr>
          <w:jc w:val="center"/>
        </w:trPr>
        <w:tc>
          <w:tcPr>
            <w:tcW w:w="1842" w:type="dxa"/>
            <w:shd w:val="clear" w:color="auto" w:fill="auto"/>
          </w:tcPr>
          <w:p w14:paraId="66B369DF" w14:textId="77777777" w:rsidR="00FC68DB" w:rsidRPr="00E55EE7" w:rsidRDefault="00FC68DB" w:rsidP="001D46C2">
            <w:pPr>
              <w:keepNext/>
              <w:rPr>
                <w:sz w:val="20"/>
                <w:szCs w:val="20"/>
              </w:rPr>
            </w:pPr>
            <w:proofErr w:type="spellStart"/>
            <w:r w:rsidRPr="00E55EE7">
              <w:rPr>
                <w:sz w:val="20"/>
              </w:rPr>
              <w:t>tennon_length</w:t>
            </w:r>
            <w:proofErr w:type="spellEnd"/>
          </w:p>
        </w:tc>
        <w:tc>
          <w:tcPr>
            <w:tcW w:w="1417" w:type="dxa"/>
            <w:shd w:val="clear" w:color="auto" w:fill="auto"/>
          </w:tcPr>
          <w:p w14:paraId="0BF17E3C" w14:textId="77777777" w:rsidR="00FC68DB" w:rsidRPr="005B1B92" w:rsidRDefault="00FC68DB" w:rsidP="001D46C2">
            <w:pPr>
              <w:keepNext/>
              <w:rPr>
                <w:sz w:val="20"/>
                <w:szCs w:val="20"/>
              </w:rPr>
            </w:pPr>
            <w:r w:rsidRPr="005B1B92">
              <w:rPr>
                <w:sz w:val="20"/>
                <w:szCs w:val="20"/>
              </w:rPr>
              <w:t>Floating point</w:t>
            </w:r>
          </w:p>
        </w:tc>
        <w:tc>
          <w:tcPr>
            <w:tcW w:w="1276" w:type="dxa"/>
          </w:tcPr>
          <w:p w14:paraId="4A847EB1" w14:textId="77777777" w:rsidR="00FC68DB" w:rsidRPr="005B1B92" w:rsidRDefault="00FC68DB" w:rsidP="001D46C2">
            <w:pPr>
              <w:keepNext/>
              <w:rPr>
                <w:sz w:val="20"/>
                <w:szCs w:val="20"/>
              </w:rPr>
            </w:pPr>
            <w:r w:rsidRPr="005B1B92">
              <w:rPr>
                <w:sz w:val="20"/>
                <w:szCs w:val="20"/>
              </w:rPr>
              <w:t>&gt; 0.0</w:t>
            </w:r>
          </w:p>
        </w:tc>
        <w:tc>
          <w:tcPr>
            <w:tcW w:w="992" w:type="dxa"/>
            <w:shd w:val="clear" w:color="auto" w:fill="auto"/>
          </w:tcPr>
          <w:p w14:paraId="57FD1D4C" w14:textId="77777777" w:rsidR="00FC68DB" w:rsidRPr="005B1B92" w:rsidRDefault="00FC68DB" w:rsidP="001D46C2">
            <w:pPr>
              <w:keepNext/>
              <w:rPr>
                <w:sz w:val="20"/>
                <w:szCs w:val="20"/>
              </w:rPr>
            </w:pPr>
            <w:r w:rsidRPr="005B1B92">
              <w:rPr>
                <w:sz w:val="20"/>
                <w:szCs w:val="20"/>
              </w:rPr>
              <w:t>Optional</w:t>
            </w:r>
          </w:p>
        </w:tc>
        <w:tc>
          <w:tcPr>
            <w:tcW w:w="2973" w:type="dxa"/>
            <w:shd w:val="clear" w:color="auto" w:fill="auto"/>
          </w:tcPr>
          <w:p w14:paraId="2459D403" w14:textId="77777777" w:rsidR="00FC68DB" w:rsidRPr="005B1B92" w:rsidRDefault="00FC68DB" w:rsidP="001D46C2">
            <w:pPr>
              <w:keepNext/>
              <w:rPr>
                <w:sz w:val="20"/>
                <w:szCs w:val="20"/>
              </w:rPr>
            </w:pPr>
            <w:r>
              <w:rPr>
                <w:sz w:val="20"/>
                <w:szCs w:val="20"/>
              </w:rPr>
              <w:t>-</w:t>
            </w:r>
          </w:p>
        </w:tc>
      </w:tr>
    </w:tbl>
    <w:p w14:paraId="6E6A2260" w14:textId="1F05A388" w:rsidR="00FC68DB" w:rsidRDefault="00FC68DB" w:rsidP="00B202D2">
      <w:pPr>
        <w:pStyle w:val="Beschriftung"/>
        <w:spacing w:before="120"/>
        <w:rPr>
          <w:rFonts w:cs="Calibri"/>
          <w:szCs w:val="22"/>
          <w:lang w:eastAsia="en-GB"/>
        </w:rPr>
      </w:pPr>
      <w:bookmarkStart w:id="770" w:name="_Toc3566453"/>
      <w:bookmarkStart w:id="771" w:name="_Toc34747456"/>
      <w:bookmarkStart w:id="772" w:name="_Toc77095905"/>
      <w:r>
        <w:t xml:space="preserve">Table </w:t>
      </w:r>
      <w:r>
        <w:fldChar w:fldCharType="begin"/>
      </w:r>
      <w:r>
        <w:instrText xml:space="preserve"> SEQ Table \* ARABIC </w:instrText>
      </w:r>
      <w:r>
        <w:fldChar w:fldCharType="separate"/>
      </w:r>
      <w:r w:rsidR="008116BB">
        <w:rPr>
          <w:noProof/>
        </w:rPr>
        <w:t>47</w:t>
      </w:r>
      <w:r>
        <w:fldChar w:fldCharType="end"/>
      </w:r>
      <w:r>
        <w:t xml:space="preserve">: Attributes of element </w:t>
      </w:r>
      <w:r w:rsidRPr="005B1B92">
        <w:rPr>
          <w:rFonts w:ascii="Courier New" w:hAnsi="Courier New" w:cs="Courier New"/>
        </w:rPr>
        <w:t>&lt;solid</w:t>
      </w:r>
      <w:r>
        <w:rPr>
          <w:rFonts w:ascii="Courier New" w:hAnsi="Courier New" w:cs="Courier New"/>
        </w:rPr>
        <w:t>/</w:t>
      </w:r>
      <w:r w:rsidRPr="005B1B92">
        <w:rPr>
          <w:rFonts w:ascii="Courier New" w:hAnsi="Courier New" w:cs="Courier New"/>
        </w:rPr>
        <w:t>&gt;</w:t>
      </w:r>
      <w:bookmarkEnd w:id="770"/>
      <w:bookmarkEnd w:id="771"/>
      <w:bookmarkEnd w:id="772"/>
    </w:p>
    <w:p w14:paraId="78B5A88B" w14:textId="77777777" w:rsidR="00FC68DB" w:rsidRPr="009851CC" w:rsidRDefault="00FC68DB" w:rsidP="00B202D2">
      <w:pPr>
        <w:autoSpaceDE w:val="0"/>
        <w:autoSpaceDN w:val="0"/>
        <w:adjustRightInd w:val="0"/>
        <w:spacing w:after="0"/>
        <w:rPr>
          <w:rFonts w:cs="Calibri"/>
          <w:u w:val="single"/>
          <w:lang w:eastAsia="en-GB"/>
        </w:rPr>
      </w:pPr>
      <w:r w:rsidRPr="009851CC">
        <w:rPr>
          <w:rFonts w:cs="Calibri"/>
          <w:u w:val="single"/>
          <w:lang w:eastAsia="en-GB"/>
        </w:rPr>
        <w:t>Recommendations:</w:t>
      </w:r>
    </w:p>
    <w:p w14:paraId="6C0FDD72" w14:textId="77777777" w:rsidR="00FC68DB" w:rsidRDefault="00FC68DB" w:rsidP="00BA04B6">
      <w:pPr>
        <w:pStyle w:val="Listenabsatz"/>
        <w:numPr>
          <w:ilvl w:val="0"/>
          <w:numId w:val="46"/>
        </w:numPr>
        <w:tabs>
          <w:tab w:val="clear" w:pos="403"/>
        </w:tabs>
        <w:autoSpaceDE w:val="0"/>
        <w:autoSpaceDN w:val="0"/>
        <w:adjustRightInd w:val="0"/>
        <w:spacing w:after="0" w:line="240" w:lineRule="auto"/>
        <w:contextualSpacing w:val="0"/>
        <w:rPr>
          <w:rFonts w:cs="Calibri"/>
          <w:lang w:val="en-US" w:eastAsia="en-GB"/>
        </w:rPr>
      </w:pPr>
      <w:proofErr w:type="spellStart"/>
      <w:r w:rsidRPr="009851CC">
        <w:rPr>
          <w:rStyle w:val="elementdeftypeChar"/>
          <w:rFonts w:eastAsia="Calibri"/>
          <w:lang w:eastAsia="en-GB"/>
        </w:rPr>
        <w:t>hole_diameter</w:t>
      </w:r>
      <w:proofErr w:type="spellEnd"/>
      <w:r w:rsidRPr="009851CC">
        <w:rPr>
          <w:rFonts w:cs="Calibri"/>
          <w:lang w:val="en-US" w:eastAsia="en-GB"/>
        </w:rPr>
        <w:t xml:space="preserve"> is defined with </w:t>
      </w:r>
      <w:proofErr w:type="spellStart"/>
      <w:r>
        <w:rPr>
          <w:rStyle w:val="elementdeftypeChar"/>
          <w:rFonts w:eastAsia="Calibri"/>
        </w:rPr>
        <w:t>hole_depth</w:t>
      </w:r>
      <w:proofErr w:type="spellEnd"/>
      <w:r>
        <w:rPr>
          <w:rStyle w:val="elementdeftypeChar"/>
          <w:rFonts w:eastAsia="Calibri"/>
        </w:rPr>
        <w:t xml:space="preserve"> </w:t>
      </w:r>
      <w:r>
        <w:rPr>
          <w:rFonts w:cs="Calibri"/>
          <w:lang w:val="en-US" w:eastAsia="en-GB"/>
        </w:rPr>
        <w:t>and vice versa.</w:t>
      </w:r>
    </w:p>
    <w:p w14:paraId="37AF4F7B" w14:textId="77777777" w:rsidR="00FC68DB" w:rsidRPr="009851CC" w:rsidRDefault="00FC68DB" w:rsidP="00BA04B6">
      <w:pPr>
        <w:pStyle w:val="Listenabsatz"/>
        <w:numPr>
          <w:ilvl w:val="0"/>
          <w:numId w:val="46"/>
        </w:numPr>
        <w:tabs>
          <w:tab w:val="clear" w:pos="403"/>
        </w:tabs>
        <w:autoSpaceDE w:val="0"/>
        <w:autoSpaceDN w:val="0"/>
        <w:adjustRightInd w:val="0"/>
        <w:spacing w:after="0" w:line="240" w:lineRule="auto"/>
        <w:contextualSpacing w:val="0"/>
        <w:rPr>
          <w:rFonts w:cs="Calibri"/>
          <w:lang w:val="en-US" w:eastAsia="en-GB"/>
        </w:rPr>
      </w:pPr>
      <w:proofErr w:type="spellStart"/>
      <w:r w:rsidRPr="009851CC">
        <w:rPr>
          <w:rStyle w:val="elementdeftypeChar"/>
          <w:rFonts w:eastAsia="Calibri"/>
          <w:lang w:eastAsia="en-GB"/>
        </w:rPr>
        <w:t>tennon_diameter</w:t>
      </w:r>
      <w:proofErr w:type="spellEnd"/>
      <w:r>
        <w:rPr>
          <w:rFonts w:cs="Calibri"/>
          <w:lang w:val="en-US" w:eastAsia="en-GB"/>
        </w:rPr>
        <w:t xml:space="preserve"> e</w:t>
      </w:r>
      <w:r w:rsidRPr="009851CC">
        <w:rPr>
          <w:rFonts w:cs="Calibri"/>
          <w:lang w:val="en-US" w:eastAsia="en-GB"/>
        </w:rPr>
        <w:t xml:space="preserve">xist only if </w:t>
      </w:r>
      <w:proofErr w:type="spellStart"/>
      <w:r w:rsidRPr="009851CC">
        <w:rPr>
          <w:rStyle w:val="elementdeftypeChar"/>
          <w:rFonts w:eastAsia="Calibri"/>
          <w:lang w:eastAsia="en-GB"/>
        </w:rPr>
        <w:t>shoulder_diameter</w:t>
      </w:r>
      <w:proofErr w:type="spellEnd"/>
      <w:r w:rsidRPr="009851CC">
        <w:rPr>
          <w:rFonts w:cs="Calibri"/>
          <w:lang w:val="en-US" w:eastAsia="en-GB"/>
        </w:rPr>
        <w:t xml:space="preserve"> is defined</w:t>
      </w:r>
      <w:r>
        <w:rPr>
          <w:rFonts w:cs="Calibri"/>
          <w:lang w:val="en-US" w:eastAsia="en-GB"/>
        </w:rPr>
        <w:t xml:space="preserve"> and vice versa.</w:t>
      </w:r>
    </w:p>
    <w:p w14:paraId="5B88FF45" w14:textId="77777777" w:rsidR="00FC68DB" w:rsidRDefault="00FC68DB" w:rsidP="00B202D2">
      <w:pPr>
        <w:autoSpaceDE w:val="0"/>
        <w:autoSpaceDN w:val="0"/>
        <w:adjustRightInd w:val="0"/>
        <w:spacing w:before="120" w:after="0"/>
        <w:rPr>
          <w:rFonts w:cs="Calibri"/>
          <w:lang w:eastAsia="en-GB"/>
        </w:rPr>
      </w:pPr>
      <w:r>
        <w:rPr>
          <w:rFonts w:cs="Calibri"/>
          <w:lang w:eastAsia="en-GB"/>
        </w:rPr>
        <w:t xml:space="preserve">The pictures above describe what the attributes of </w:t>
      </w:r>
      <w:r w:rsidRPr="00E55EE7">
        <w:rPr>
          <w:rFonts w:ascii="Courier New" w:hAnsi="Courier New" w:cs="Courier New"/>
          <w:b/>
          <w:bCs/>
          <w:i/>
          <w:sz w:val="18"/>
          <w:szCs w:val="18"/>
        </w:rPr>
        <w:t>&lt;rivet&gt;</w:t>
      </w:r>
      <w:r>
        <w:rPr>
          <w:rFonts w:cs="Calibri"/>
          <w:lang w:eastAsia="en-GB"/>
        </w:rPr>
        <w:t xml:space="preserve"> and </w:t>
      </w:r>
      <w:r w:rsidRPr="00C6625A">
        <w:rPr>
          <w:rFonts w:ascii="Courier New" w:hAnsi="Courier New" w:cs="Courier New"/>
          <w:b/>
          <w:bCs/>
          <w:i/>
          <w:sz w:val="18"/>
          <w:szCs w:val="18"/>
        </w:rPr>
        <w:t>&lt;solid&gt;</w:t>
      </w:r>
      <w:r>
        <w:rPr>
          <w:rFonts w:cs="Calibri"/>
          <w:lang w:eastAsia="en-GB"/>
        </w:rPr>
        <w:t xml:space="preserve"> correspond to:</w:t>
      </w:r>
    </w:p>
    <w:p w14:paraId="31B5CEE3" w14:textId="77777777" w:rsidR="00FC68DB" w:rsidRDefault="00FC68DB" w:rsidP="00BA04B6">
      <w:pPr>
        <w:pStyle w:val="Listenabsatz"/>
        <w:numPr>
          <w:ilvl w:val="0"/>
          <w:numId w:val="29"/>
        </w:numPr>
        <w:tabs>
          <w:tab w:val="clear" w:pos="403"/>
        </w:tabs>
        <w:autoSpaceDE w:val="0"/>
        <w:autoSpaceDN w:val="0"/>
        <w:adjustRightInd w:val="0"/>
        <w:spacing w:after="0" w:line="240" w:lineRule="auto"/>
        <w:contextualSpacing w:val="0"/>
        <w:rPr>
          <w:rFonts w:cs="Calibri"/>
          <w:lang w:val="en-US" w:eastAsia="en-GB"/>
        </w:rPr>
      </w:pPr>
      <w:proofErr w:type="spellStart"/>
      <w:r w:rsidRPr="006E6276">
        <w:rPr>
          <w:rStyle w:val="elementdeftypeChar"/>
          <w:rFonts w:eastAsia="Calibri"/>
        </w:rPr>
        <w:t>min_grip</w:t>
      </w:r>
      <w:proofErr w:type="spellEnd"/>
      <w:r w:rsidRPr="001B51BC">
        <w:rPr>
          <w:rFonts w:ascii="Courier" w:hAnsi="Courier" w:cs="Courier"/>
          <w:sz w:val="18"/>
          <w:szCs w:val="18"/>
          <w:lang w:val="en-US" w:eastAsia="en-GB"/>
        </w:rPr>
        <w:t xml:space="preserve">, </w:t>
      </w:r>
      <w:proofErr w:type="spellStart"/>
      <w:r w:rsidRPr="006E6276">
        <w:rPr>
          <w:rStyle w:val="elementdeftypeChar"/>
          <w:rFonts w:eastAsia="Calibri"/>
        </w:rPr>
        <w:t>max_grip</w:t>
      </w:r>
      <w:proofErr w:type="spellEnd"/>
      <w:r w:rsidRPr="001B51BC">
        <w:rPr>
          <w:rFonts w:cs="Calibri"/>
          <w:lang w:val="en-US" w:eastAsia="en-GB"/>
        </w:rPr>
        <w:t>: these two attributes collectively describe the effective grip range</w:t>
      </w:r>
      <w:r w:rsidRPr="008348B2">
        <w:rPr>
          <w:rFonts w:cs="Calibri"/>
          <w:lang w:val="en-US" w:eastAsia="en-GB"/>
        </w:rPr>
        <w:t>.</w:t>
      </w:r>
    </w:p>
    <w:p w14:paraId="26CEA59F" w14:textId="77777777" w:rsidR="00FC68DB" w:rsidRPr="008348B2" w:rsidRDefault="00FC68DB" w:rsidP="00BA04B6">
      <w:pPr>
        <w:pStyle w:val="Listenabsatz"/>
        <w:numPr>
          <w:ilvl w:val="0"/>
          <w:numId w:val="29"/>
        </w:numPr>
        <w:tabs>
          <w:tab w:val="clear" w:pos="403"/>
        </w:tabs>
        <w:autoSpaceDE w:val="0"/>
        <w:autoSpaceDN w:val="0"/>
        <w:adjustRightInd w:val="0"/>
        <w:spacing w:after="0" w:line="240" w:lineRule="auto"/>
        <w:contextualSpacing w:val="0"/>
        <w:rPr>
          <w:rFonts w:cs="Calibri"/>
          <w:lang w:val="en-US" w:eastAsia="en-GB"/>
        </w:rPr>
      </w:pPr>
      <w:proofErr w:type="spellStart"/>
      <w:r w:rsidRPr="006E6276">
        <w:rPr>
          <w:rStyle w:val="elementdeftypeChar"/>
          <w:rFonts w:eastAsia="Calibri"/>
        </w:rPr>
        <w:t>hole_diameter</w:t>
      </w:r>
      <w:proofErr w:type="spellEnd"/>
      <w:r w:rsidRPr="001B51BC">
        <w:rPr>
          <w:rFonts w:cs="Calibri"/>
          <w:lang w:val="en-US" w:eastAsia="en-GB"/>
        </w:rPr>
        <w:t xml:space="preserve">: this is </w:t>
      </w:r>
      <w:r>
        <w:rPr>
          <w:rFonts w:cs="Calibri"/>
          <w:lang w:val="en-US" w:eastAsia="en-GB"/>
        </w:rPr>
        <w:t>the diameter</w:t>
      </w:r>
      <w:r w:rsidRPr="001B51BC">
        <w:rPr>
          <w:rFonts w:cs="Calibri"/>
          <w:lang w:val="en-US" w:eastAsia="en-GB"/>
        </w:rPr>
        <w:t xml:space="preserve"> of the hole of the tube. </w:t>
      </w:r>
      <w:r>
        <w:rPr>
          <w:rFonts w:cs="Calibri"/>
          <w:lang w:val="en-US" w:eastAsia="en-GB"/>
        </w:rPr>
        <w:t>This value is provided in a supplier standard normally.</w:t>
      </w:r>
    </w:p>
    <w:p w14:paraId="60B47F5B" w14:textId="77777777" w:rsidR="00FC68DB" w:rsidRPr="001B51BC" w:rsidRDefault="00FC68DB" w:rsidP="00BA04B6">
      <w:pPr>
        <w:pStyle w:val="Listenabsatz"/>
        <w:numPr>
          <w:ilvl w:val="0"/>
          <w:numId w:val="29"/>
        </w:numPr>
        <w:tabs>
          <w:tab w:val="clear" w:pos="403"/>
        </w:tabs>
        <w:autoSpaceDE w:val="0"/>
        <w:autoSpaceDN w:val="0"/>
        <w:adjustRightInd w:val="0"/>
        <w:spacing w:after="0" w:line="240" w:lineRule="auto"/>
        <w:contextualSpacing w:val="0"/>
        <w:rPr>
          <w:rFonts w:cs="Calibri"/>
          <w:lang w:val="en-US" w:eastAsia="en-GB"/>
        </w:rPr>
      </w:pPr>
      <w:proofErr w:type="spellStart"/>
      <w:r w:rsidRPr="006E6276">
        <w:rPr>
          <w:rStyle w:val="elementdeftypeChar"/>
          <w:rFonts w:eastAsia="Calibri"/>
        </w:rPr>
        <w:t>hole_depth</w:t>
      </w:r>
      <w:proofErr w:type="spellEnd"/>
      <w:r w:rsidRPr="001B51BC">
        <w:rPr>
          <w:rFonts w:cs="Calibri"/>
          <w:lang w:val="en-US" w:eastAsia="en-GB"/>
        </w:rPr>
        <w:t>: this is a measure of the hole of the tube. There is no exact relation between</w:t>
      </w:r>
      <w:r>
        <w:rPr>
          <w:rFonts w:cs="Calibri"/>
          <w:lang w:val="en-US" w:eastAsia="en-GB"/>
        </w:rPr>
        <w:t xml:space="preserve"> </w:t>
      </w:r>
      <w:proofErr w:type="spellStart"/>
      <w:r w:rsidRPr="006E6276">
        <w:rPr>
          <w:rStyle w:val="elementdeftypeChar"/>
          <w:rFonts w:eastAsia="Calibri"/>
        </w:rPr>
        <w:t>hole_depth</w:t>
      </w:r>
      <w:proofErr w:type="spellEnd"/>
      <w:r w:rsidRPr="001B51BC">
        <w:rPr>
          <w:rFonts w:cs="Calibri"/>
          <w:lang w:val="en-US" w:eastAsia="en-GB"/>
        </w:rPr>
        <w:t xml:space="preserve"> and grip range. Based on the supplier it might be a length calculation that could be result in an advised clinch allowance based on the work thickness calculated by the sum of the thicknesses of connected parts.</w:t>
      </w:r>
    </w:p>
    <w:p w14:paraId="0786A18D" w14:textId="77777777" w:rsidR="00FC68DB" w:rsidRPr="00D977AB" w:rsidRDefault="00FC68DB" w:rsidP="00B202D2">
      <w:pPr>
        <w:pStyle w:val="Listenabsatz"/>
        <w:keepNext/>
        <w:autoSpaceDE w:val="0"/>
        <w:autoSpaceDN w:val="0"/>
        <w:adjustRightInd w:val="0"/>
        <w:ind w:left="0"/>
        <w:jc w:val="center"/>
        <w:rPr>
          <w:lang w:val="en-US"/>
        </w:rPr>
      </w:pPr>
      <w:r>
        <w:rPr>
          <w:noProof/>
          <w:lang w:val="en-US"/>
        </w:rPr>
        <w:drawing>
          <wp:inline distT="0" distB="0" distL="0" distR="0" wp14:anchorId="2CEAE3E8" wp14:editId="4A3609E2">
            <wp:extent cx="3799105" cy="1406106"/>
            <wp:effectExtent l="0" t="0" r="0" b="381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3799397" cy="1406214"/>
                    </a:xfrm>
                    <a:prstGeom prst="rect">
                      <a:avLst/>
                    </a:prstGeom>
                  </pic:spPr>
                </pic:pic>
              </a:graphicData>
            </a:graphic>
          </wp:inline>
        </w:drawing>
      </w:r>
    </w:p>
    <w:p w14:paraId="52F04961" w14:textId="51B83461" w:rsidR="00FC68DB" w:rsidRPr="001B51BC" w:rsidRDefault="00FC68DB" w:rsidP="00B202D2">
      <w:pPr>
        <w:pStyle w:val="Beschriftung"/>
        <w:spacing w:before="120"/>
        <w:rPr>
          <w:rFonts w:cs="Calibri"/>
          <w:lang w:eastAsia="en-GB"/>
        </w:rPr>
      </w:pPr>
      <w:bookmarkStart w:id="773" w:name="_Toc3557095"/>
      <w:bookmarkStart w:id="774" w:name="_Toc34747346"/>
      <w:bookmarkStart w:id="775" w:name="_Toc76030537"/>
      <w:bookmarkStart w:id="776" w:name="_Toc86863493"/>
      <w:bookmarkStart w:id="777" w:name="_Toc86863582"/>
      <w:r>
        <w:t xml:space="preserve">Figure </w:t>
      </w:r>
      <w:r>
        <w:fldChar w:fldCharType="begin"/>
      </w:r>
      <w:r>
        <w:instrText xml:space="preserve"> SEQ Figure \* ARABIC </w:instrText>
      </w:r>
      <w:r>
        <w:fldChar w:fldCharType="separate"/>
      </w:r>
      <w:r w:rsidR="008116BB">
        <w:rPr>
          <w:noProof/>
        </w:rPr>
        <w:t>16</w:t>
      </w:r>
      <w:r>
        <w:fldChar w:fldCharType="end"/>
      </w:r>
      <w:r>
        <w:t>: Clinch allowance of solid rivet</w:t>
      </w:r>
      <w:bookmarkEnd w:id="773"/>
      <w:bookmarkEnd w:id="774"/>
      <w:bookmarkEnd w:id="775"/>
      <w:bookmarkEnd w:id="776"/>
      <w:bookmarkEnd w:id="777"/>
    </w:p>
    <w:p w14:paraId="673C000D" w14:textId="77777777" w:rsidR="00FC68DB" w:rsidRPr="001B51BC" w:rsidRDefault="00FC68DB" w:rsidP="00BA04B6">
      <w:pPr>
        <w:pStyle w:val="Listenabsatz"/>
        <w:numPr>
          <w:ilvl w:val="0"/>
          <w:numId w:val="29"/>
        </w:numPr>
        <w:tabs>
          <w:tab w:val="clear" w:pos="403"/>
        </w:tabs>
        <w:autoSpaceDE w:val="0"/>
        <w:autoSpaceDN w:val="0"/>
        <w:adjustRightInd w:val="0"/>
        <w:spacing w:before="120" w:after="0" w:line="240" w:lineRule="auto"/>
        <w:ind w:left="714" w:hanging="357"/>
        <w:contextualSpacing w:val="0"/>
        <w:rPr>
          <w:rFonts w:cs="Calibri"/>
          <w:lang w:val="en-US" w:eastAsia="en-GB"/>
        </w:rPr>
      </w:pPr>
      <w:proofErr w:type="spellStart"/>
      <w:r w:rsidRPr="006E6276">
        <w:rPr>
          <w:rStyle w:val="elementdeftypeChar"/>
          <w:rFonts w:eastAsia="Calibri"/>
        </w:rPr>
        <w:t>shoulder_diameter</w:t>
      </w:r>
      <w:proofErr w:type="spellEnd"/>
      <w:r w:rsidRPr="001B51BC">
        <w:rPr>
          <w:rFonts w:ascii="Courier" w:hAnsi="Courier" w:cs="Courier"/>
          <w:sz w:val="18"/>
          <w:szCs w:val="18"/>
          <w:lang w:val="en-US" w:eastAsia="en-GB"/>
        </w:rPr>
        <w:t xml:space="preserve">, </w:t>
      </w:r>
      <w:proofErr w:type="spellStart"/>
      <w:r w:rsidRPr="006E6276">
        <w:rPr>
          <w:rStyle w:val="elementdeftypeChar"/>
          <w:rFonts w:eastAsia="Calibri"/>
        </w:rPr>
        <w:t>shoulder_length</w:t>
      </w:r>
      <w:proofErr w:type="spellEnd"/>
      <w:r w:rsidRPr="001B51BC">
        <w:rPr>
          <w:rFonts w:cs="Calibri"/>
          <w:lang w:val="en-US" w:eastAsia="en-GB"/>
        </w:rPr>
        <w:t>: the rivet's shoulder sizes. Note that shoulder length is typically measured next under the head.</w:t>
      </w:r>
    </w:p>
    <w:p w14:paraId="03DAEF8F" w14:textId="77777777" w:rsidR="00FC68DB" w:rsidRPr="008348B2" w:rsidRDefault="00FC68DB" w:rsidP="00BA04B6">
      <w:pPr>
        <w:pStyle w:val="Listenabsatz"/>
        <w:numPr>
          <w:ilvl w:val="0"/>
          <w:numId w:val="29"/>
        </w:numPr>
        <w:tabs>
          <w:tab w:val="clear" w:pos="403"/>
        </w:tabs>
        <w:autoSpaceDE w:val="0"/>
        <w:autoSpaceDN w:val="0"/>
        <w:adjustRightInd w:val="0"/>
        <w:spacing w:after="0" w:line="240" w:lineRule="auto"/>
        <w:contextualSpacing w:val="0"/>
        <w:rPr>
          <w:rFonts w:cs="Calibri"/>
          <w:lang w:val="en-US" w:eastAsia="en-GB"/>
        </w:rPr>
      </w:pPr>
      <w:proofErr w:type="spellStart"/>
      <w:r w:rsidRPr="006E6276">
        <w:rPr>
          <w:rStyle w:val="elementdeftypeChar"/>
          <w:rFonts w:eastAsia="Calibri"/>
        </w:rPr>
        <w:t>tennon_diameter</w:t>
      </w:r>
      <w:proofErr w:type="spellEnd"/>
      <w:r w:rsidRPr="008348B2">
        <w:rPr>
          <w:rFonts w:ascii="Courier" w:hAnsi="Courier" w:cs="Courier"/>
          <w:sz w:val="18"/>
          <w:szCs w:val="18"/>
          <w:lang w:val="en-US" w:eastAsia="en-GB"/>
        </w:rPr>
        <w:t xml:space="preserve">, </w:t>
      </w:r>
      <w:proofErr w:type="spellStart"/>
      <w:r w:rsidRPr="006E6276">
        <w:rPr>
          <w:rStyle w:val="elementdeftypeChar"/>
          <w:rFonts w:eastAsia="Calibri"/>
        </w:rPr>
        <w:t>tennon_length</w:t>
      </w:r>
      <w:proofErr w:type="spellEnd"/>
      <w:r w:rsidRPr="008348B2">
        <w:rPr>
          <w:rFonts w:cs="Calibri"/>
          <w:lang w:val="en-US" w:eastAsia="en-GB"/>
        </w:rPr>
        <w:t xml:space="preserve">: </w:t>
      </w:r>
      <w:r>
        <w:rPr>
          <w:rFonts w:cs="Calibri"/>
          <w:lang w:val="en-US" w:eastAsia="en-GB"/>
        </w:rPr>
        <w:t xml:space="preserve">these attributes describe </w:t>
      </w:r>
      <w:r w:rsidRPr="008348B2">
        <w:rPr>
          <w:rFonts w:cs="Calibri"/>
          <w:lang w:val="en-US" w:eastAsia="en-GB"/>
        </w:rPr>
        <w:t>the secondary</w:t>
      </w:r>
      <w:r>
        <w:rPr>
          <w:rFonts w:cs="Calibri"/>
          <w:lang w:val="en-US" w:eastAsia="en-GB"/>
        </w:rPr>
        <w:t xml:space="preserve"> </w:t>
      </w:r>
      <w:r w:rsidRPr="008348B2">
        <w:rPr>
          <w:rFonts w:cs="Calibri"/>
          <w:lang w:val="en-US" w:eastAsia="en-GB"/>
        </w:rPr>
        <w:t xml:space="preserve">smaller shoulder sizes. A </w:t>
      </w:r>
      <w:proofErr w:type="spellStart"/>
      <w:r w:rsidRPr="006E6276">
        <w:rPr>
          <w:rStyle w:val="elementdeftypeChar"/>
          <w:rFonts w:eastAsia="Calibri"/>
        </w:rPr>
        <w:t>tennon_diameter</w:t>
      </w:r>
      <w:proofErr w:type="spellEnd"/>
      <w:r w:rsidRPr="008348B2">
        <w:rPr>
          <w:rFonts w:cs="Calibri"/>
          <w:lang w:val="en-US" w:eastAsia="en-GB"/>
        </w:rPr>
        <w:t xml:space="preserve"> should not exist without a primary </w:t>
      </w:r>
      <w:proofErr w:type="spellStart"/>
      <w:r w:rsidRPr="006E6276">
        <w:rPr>
          <w:rStyle w:val="elementdeftypeChar"/>
          <w:rFonts w:eastAsia="Calibri"/>
        </w:rPr>
        <w:t>shoulder_diameter</w:t>
      </w:r>
      <w:proofErr w:type="spellEnd"/>
      <w:r w:rsidRPr="008348B2">
        <w:rPr>
          <w:rFonts w:cs="Calibri"/>
          <w:lang w:val="en-US" w:eastAsia="en-GB"/>
        </w:rPr>
        <w:t>.</w:t>
      </w:r>
    </w:p>
    <w:p w14:paraId="0124E598" w14:textId="77777777" w:rsidR="00FC68DB" w:rsidRDefault="00FC68DB" w:rsidP="00B202D2">
      <w:pPr>
        <w:autoSpaceDE w:val="0"/>
        <w:autoSpaceDN w:val="0"/>
        <w:adjustRightInd w:val="0"/>
        <w:spacing w:before="120" w:after="0"/>
        <w:rPr>
          <w:rFonts w:cs="Calibri"/>
          <w:lang w:eastAsia="en-GB"/>
        </w:rPr>
      </w:pPr>
      <w:r>
        <w:rPr>
          <w:rFonts w:cs="Calibri"/>
          <w:lang w:eastAsia="en-GB"/>
        </w:rPr>
        <w:t xml:space="preserve">If a </w:t>
      </w:r>
      <w:proofErr w:type="spellStart"/>
      <w:r w:rsidRPr="00E719F2">
        <w:rPr>
          <w:rStyle w:val="elementdeftypeChar"/>
          <w:rFonts w:eastAsia="Calibri"/>
        </w:rPr>
        <w:t>head_height</w:t>
      </w:r>
      <w:proofErr w:type="spellEnd"/>
      <w:r>
        <w:rPr>
          <w:rFonts w:cs="Calibri"/>
          <w:lang w:eastAsia="en-GB"/>
        </w:rPr>
        <w:t xml:space="preserve"> exists, </w:t>
      </w:r>
      <w:proofErr w:type="spellStart"/>
      <w:r w:rsidRPr="00E719F2">
        <w:rPr>
          <w:rStyle w:val="elementdeftypeChar"/>
          <w:rFonts w:eastAsia="Calibri"/>
        </w:rPr>
        <w:t>sink_size</w:t>
      </w:r>
      <w:proofErr w:type="spellEnd"/>
      <w:r>
        <w:rPr>
          <w:rFonts w:cs="Calibri"/>
          <w:lang w:eastAsia="en-GB"/>
        </w:rPr>
        <w:t xml:space="preserve"> will be 0, and vice versa. But there is no constraint in χMCF.</w:t>
      </w:r>
    </w:p>
    <w:p w14:paraId="7F88A4DF" w14:textId="77777777" w:rsidR="00FC68DB" w:rsidRPr="001D46C2" w:rsidRDefault="00FC68DB" w:rsidP="00B202D2">
      <w:pPr>
        <w:pStyle w:val="Example"/>
        <w:keepNext/>
        <w:spacing w:before="120" w:after="0"/>
        <w:rPr>
          <w:b/>
          <w:bCs/>
          <w:sz w:val="24"/>
          <w:szCs w:val="24"/>
        </w:rPr>
      </w:pPr>
      <w:r w:rsidRPr="001D46C2">
        <w:rPr>
          <w:b/>
          <w:bCs/>
          <w:sz w:val="24"/>
          <w:szCs w:val="24"/>
        </w:rPr>
        <w:t>Example:</w:t>
      </w:r>
    </w:p>
    <w:p w14:paraId="382A091B" w14:textId="77777777" w:rsidR="00FC68DB" w:rsidRPr="00226A3F" w:rsidRDefault="00FC68DB" w:rsidP="00B202D2">
      <w:pPr>
        <w:pStyle w:val="XMLCode"/>
        <w:keepNext/>
        <w:spacing w:before="120" w:after="120"/>
      </w:pPr>
    </w:p>
    <w:p w14:paraId="3FAC2D32" w14:textId="77777777" w:rsidR="00FC68DB" w:rsidRDefault="00FC68DB" w:rsidP="00B202D2">
      <w:pPr>
        <w:pStyle w:val="XMLCode"/>
      </w:pPr>
      <w:r>
        <w:t>&lt;connection_0d label="</w:t>
      </w:r>
      <w:r w:rsidRPr="000F7EEA">
        <w:t>RVT</w:t>
      </w:r>
      <w:r w:rsidRPr="00226A3F">
        <w:t>_2123921</w:t>
      </w:r>
      <w:r>
        <w:t>"&gt;</w:t>
      </w:r>
    </w:p>
    <w:p w14:paraId="4B4EAF94" w14:textId="77777777" w:rsidR="00FC68DB" w:rsidRDefault="00FC68DB" w:rsidP="00B202D2">
      <w:pPr>
        <w:pStyle w:val="XMLCode"/>
        <w:rPr>
          <w:rFonts w:ascii="Courier" w:hAnsi="Courier" w:cs="Courier"/>
          <w:szCs w:val="16"/>
          <w:lang w:eastAsia="en-GB"/>
        </w:rPr>
      </w:pPr>
      <w:r>
        <w:tab/>
      </w:r>
      <w:r w:rsidRPr="00942C86">
        <w:t>&lt;loc&gt; 1645.83 821.145 616.585 &lt;/loc&gt;</w:t>
      </w:r>
    </w:p>
    <w:p w14:paraId="24B2A77F" w14:textId="77777777" w:rsidR="00FC68DB" w:rsidRPr="0078617E" w:rsidRDefault="00FC68DB" w:rsidP="00B202D2">
      <w:pPr>
        <w:pStyle w:val="XMLCode"/>
        <w:rPr>
          <w:color w:val="0070C0"/>
        </w:rPr>
      </w:pPr>
      <w:r>
        <w:rPr>
          <w:color w:val="0070C0"/>
        </w:rPr>
        <w:tab/>
      </w:r>
      <w:r w:rsidRPr="0078617E">
        <w:rPr>
          <w:color w:val="0070C0"/>
        </w:rPr>
        <w:t xml:space="preserve">&lt;rivet </w:t>
      </w:r>
      <w:proofErr w:type="spellStart"/>
      <w:r w:rsidRPr="0078617E">
        <w:rPr>
          <w:color w:val="0070C0"/>
        </w:rPr>
        <w:t>shaft_diameter</w:t>
      </w:r>
      <w:proofErr w:type="spellEnd"/>
      <w:r w:rsidRPr="0078617E">
        <w:rPr>
          <w:color w:val="0070C0"/>
        </w:rPr>
        <w:t>=</w:t>
      </w:r>
      <w:r>
        <w:rPr>
          <w:color w:val="0070C0"/>
        </w:rPr>
        <w:t>"</w:t>
      </w:r>
      <w:r w:rsidRPr="0078617E">
        <w:rPr>
          <w:color w:val="0070C0"/>
        </w:rPr>
        <w:t>3.35</w:t>
      </w:r>
      <w:r>
        <w:rPr>
          <w:color w:val="0070C0"/>
        </w:rPr>
        <w:t>"</w:t>
      </w:r>
      <w:r w:rsidRPr="0078617E">
        <w:rPr>
          <w:color w:val="0070C0"/>
        </w:rPr>
        <w:t xml:space="preserve"> </w:t>
      </w:r>
      <w:proofErr w:type="spellStart"/>
      <w:r w:rsidRPr="0078617E">
        <w:rPr>
          <w:color w:val="0070C0"/>
        </w:rPr>
        <w:t>head_diameter</w:t>
      </w:r>
      <w:proofErr w:type="spellEnd"/>
      <w:r w:rsidRPr="0078617E">
        <w:rPr>
          <w:color w:val="0070C0"/>
        </w:rPr>
        <w:t>=</w:t>
      </w:r>
      <w:r>
        <w:rPr>
          <w:color w:val="0070C0"/>
        </w:rPr>
        <w:t>"</w:t>
      </w:r>
      <w:r w:rsidRPr="0078617E">
        <w:rPr>
          <w:color w:val="0070C0"/>
        </w:rPr>
        <w:t>5.5</w:t>
      </w:r>
      <w:r>
        <w:rPr>
          <w:color w:val="0070C0"/>
        </w:rPr>
        <w:t>"</w:t>
      </w:r>
      <w:r w:rsidRPr="0078617E">
        <w:rPr>
          <w:color w:val="0070C0"/>
        </w:rPr>
        <w:t xml:space="preserve"> </w:t>
      </w:r>
      <w:proofErr w:type="spellStart"/>
      <w:r w:rsidRPr="0078617E">
        <w:rPr>
          <w:color w:val="0070C0"/>
        </w:rPr>
        <w:t>head_height</w:t>
      </w:r>
      <w:proofErr w:type="spellEnd"/>
      <w:r w:rsidRPr="0078617E">
        <w:rPr>
          <w:color w:val="0070C0"/>
        </w:rPr>
        <w:t>=</w:t>
      </w:r>
      <w:r>
        <w:rPr>
          <w:color w:val="0070C0"/>
        </w:rPr>
        <w:t>"</w:t>
      </w:r>
      <w:r w:rsidRPr="0078617E">
        <w:rPr>
          <w:color w:val="0070C0"/>
        </w:rPr>
        <w:t>0.4</w:t>
      </w:r>
      <w:r>
        <w:rPr>
          <w:color w:val="0070C0"/>
        </w:rPr>
        <w:t>"</w:t>
      </w:r>
      <w:r w:rsidRPr="0078617E">
        <w:rPr>
          <w:color w:val="0070C0"/>
        </w:rPr>
        <w:t xml:space="preserve"> length=</w:t>
      </w:r>
      <w:r>
        <w:rPr>
          <w:color w:val="0070C0"/>
        </w:rPr>
        <w:t>"</w:t>
      </w:r>
      <w:r w:rsidRPr="0078617E">
        <w:rPr>
          <w:color w:val="0070C0"/>
        </w:rPr>
        <w:t>4</w:t>
      </w:r>
      <w:r>
        <w:rPr>
          <w:color w:val="0070C0"/>
        </w:rPr>
        <w:t>"</w:t>
      </w:r>
      <w:r w:rsidRPr="0078617E">
        <w:rPr>
          <w:color w:val="0070C0"/>
        </w:rPr>
        <w:t>&gt;</w:t>
      </w:r>
    </w:p>
    <w:p w14:paraId="74D067BC" w14:textId="77777777" w:rsidR="00FC68DB" w:rsidRPr="0078617E" w:rsidRDefault="00FC68DB" w:rsidP="00B202D2">
      <w:pPr>
        <w:pStyle w:val="XMLCode"/>
        <w:rPr>
          <w:color w:val="0070C0"/>
        </w:rPr>
      </w:pPr>
      <w:r>
        <w:rPr>
          <w:color w:val="0070C0"/>
        </w:rPr>
        <w:tab/>
      </w:r>
      <w:r>
        <w:rPr>
          <w:color w:val="0070C0"/>
        </w:rPr>
        <w:tab/>
      </w:r>
      <w:r w:rsidRPr="0078617E">
        <w:rPr>
          <w:color w:val="0070C0"/>
        </w:rPr>
        <w:t xml:space="preserve">&lt;solid </w:t>
      </w:r>
      <w:proofErr w:type="spellStart"/>
      <w:r w:rsidRPr="0078617E">
        <w:rPr>
          <w:color w:val="0070C0"/>
        </w:rPr>
        <w:t>min_grip</w:t>
      </w:r>
      <w:proofErr w:type="spellEnd"/>
      <w:r w:rsidRPr="0078617E">
        <w:rPr>
          <w:color w:val="0070C0"/>
        </w:rPr>
        <w:t>=</w:t>
      </w:r>
      <w:r>
        <w:rPr>
          <w:color w:val="0070C0"/>
        </w:rPr>
        <w:t>"</w:t>
      </w:r>
      <w:r w:rsidRPr="0078617E">
        <w:rPr>
          <w:color w:val="0070C0"/>
        </w:rPr>
        <w:t>3</w:t>
      </w:r>
      <w:r>
        <w:rPr>
          <w:color w:val="0070C0"/>
        </w:rPr>
        <w:t>"</w:t>
      </w:r>
      <w:r w:rsidRPr="0078617E">
        <w:rPr>
          <w:color w:val="0070C0"/>
        </w:rPr>
        <w:t xml:space="preserve"> </w:t>
      </w:r>
      <w:proofErr w:type="spellStart"/>
      <w:r w:rsidRPr="0078617E">
        <w:rPr>
          <w:color w:val="0070C0"/>
        </w:rPr>
        <w:t>max_grip</w:t>
      </w:r>
      <w:proofErr w:type="spellEnd"/>
      <w:r w:rsidRPr="0078617E">
        <w:rPr>
          <w:color w:val="0070C0"/>
        </w:rPr>
        <w:t>=</w:t>
      </w:r>
      <w:r>
        <w:rPr>
          <w:color w:val="0070C0"/>
        </w:rPr>
        <w:t>"</w:t>
      </w:r>
      <w:r w:rsidRPr="0078617E">
        <w:rPr>
          <w:color w:val="0070C0"/>
        </w:rPr>
        <w:t>3.2</w:t>
      </w:r>
      <w:r>
        <w:rPr>
          <w:color w:val="0070C0"/>
        </w:rPr>
        <w:t>"</w:t>
      </w:r>
      <w:r w:rsidRPr="0078617E">
        <w:rPr>
          <w:color w:val="0070C0"/>
        </w:rPr>
        <w:t xml:space="preserve"> </w:t>
      </w:r>
      <w:proofErr w:type="spellStart"/>
      <w:r w:rsidRPr="0078617E">
        <w:rPr>
          <w:color w:val="0070C0"/>
        </w:rPr>
        <w:t>hole_depth</w:t>
      </w:r>
      <w:proofErr w:type="spellEnd"/>
      <w:r w:rsidRPr="0078617E">
        <w:rPr>
          <w:color w:val="0070C0"/>
        </w:rPr>
        <w:t>=</w:t>
      </w:r>
      <w:r>
        <w:rPr>
          <w:color w:val="0070C0"/>
        </w:rPr>
        <w:t>"</w:t>
      </w:r>
      <w:r w:rsidRPr="0078617E">
        <w:rPr>
          <w:color w:val="0070C0"/>
        </w:rPr>
        <w:t>0.8</w:t>
      </w:r>
      <w:r>
        <w:rPr>
          <w:color w:val="0070C0"/>
        </w:rPr>
        <w:t>"</w:t>
      </w:r>
    </w:p>
    <w:p w14:paraId="7A2884C4" w14:textId="77777777" w:rsidR="00FC68DB" w:rsidRPr="0078617E" w:rsidRDefault="00FC68DB" w:rsidP="00B202D2">
      <w:pPr>
        <w:pStyle w:val="XMLCode"/>
        <w:rPr>
          <w:color w:val="0070C0"/>
        </w:rPr>
      </w:pPr>
      <w:r>
        <w:rPr>
          <w:color w:val="0070C0"/>
        </w:rPr>
        <w:tab/>
      </w:r>
      <w:r>
        <w:rPr>
          <w:color w:val="0070C0"/>
        </w:rPr>
        <w:tab/>
        <w:t xml:space="preserve">       </w:t>
      </w:r>
      <w:proofErr w:type="spellStart"/>
      <w:r w:rsidRPr="0078617E">
        <w:rPr>
          <w:color w:val="0070C0"/>
        </w:rPr>
        <w:t>shoulder_diameter</w:t>
      </w:r>
      <w:proofErr w:type="spellEnd"/>
      <w:r w:rsidRPr="0078617E">
        <w:rPr>
          <w:color w:val="0070C0"/>
        </w:rPr>
        <w:t>=</w:t>
      </w:r>
      <w:r>
        <w:rPr>
          <w:color w:val="0070C0"/>
        </w:rPr>
        <w:t>"</w:t>
      </w:r>
      <w:r w:rsidRPr="0078617E">
        <w:rPr>
          <w:color w:val="0070C0"/>
        </w:rPr>
        <w:t>3.8</w:t>
      </w:r>
      <w:r>
        <w:rPr>
          <w:color w:val="0070C0"/>
        </w:rPr>
        <w:t>"</w:t>
      </w:r>
      <w:r w:rsidRPr="0078617E">
        <w:rPr>
          <w:color w:val="0070C0"/>
        </w:rPr>
        <w:t xml:space="preserve"> </w:t>
      </w:r>
      <w:proofErr w:type="spellStart"/>
      <w:r w:rsidRPr="0078617E">
        <w:rPr>
          <w:color w:val="0070C0"/>
        </w:rPr>
        <w:t>shoulder_length</w:t>
      </w:r>
      <w:proofErr w:type="spellEnd"/>
      <w:r w:rsidRPr="0078617E">
        <w:rPr>
          <w:color w:val="0070C0"/>
        </w:rPr>
        <w:t>=</w:t>
      </w:r>
      <w:r>
        <w:rPr>
          <w:color w:val="0070C0"/>
        </w:rPr>
        <w:t>"</w:t>
      </w:r>
      <w:r w:rsidRPr="0078617E">
        <w:rPr>
          <w:color w:val="0070C0"/>
        </w:rPr>
        <w:t>1.2</w:t>
      </w:r>
      <w:r>
        <w:rPr>
          <w:color w:val="0070C0"/>
        </w:rPr>
        <w:t>"</w:t>
      </w:r>
      <w:r w:rsidRPr="0078617E">
        <w:rPr>
          <w:color w:val="0070C0"/>
        </w:rPr>
        <w:t>/&gt;</w:t>
      </w:r>
    </w:p>
    <w:p w14:paraId="7F7A3B93" w14:textId="77777777" w:rsidR="00FC68DB" w:rsidRDefault="00FC68DB" w:rsidP="00B202D2">
      <w:pPr>
        <w:pStyle w:val="XMLCode"/>
        <w:rPr>
          <w:color w:val="0070C0"/>
        </w:rPr>
      </w:pPr>
      <w:r>
        <w:rPr>
          <w:color w:val="0070C0"/>
        </w:rPr>
        <w:tab/>
      </w:r>
      <w:r>
        <w:rPr>
          <w:color w:val="0070C0"/>
        </w:rPr>
        <w:tab/>
      </w:r>
      <w:r w:rsidRPr="0078617E">
        <w:rPr>
          <w:color w:val="0070C0"/>
        </w:rPr>
        <w:t>&lt;</w:t>
      </w:r>
      <w:proofErr w:type="spellStart"/>
      <w:r w:rsidRPr="0078617E">
        <w:rPr>
          <w:color w:val="0070C0"/>
        </w:rPr>
        <w:t>normal_direction</w:t>
      </w:r>
      <w:proofErr w:type="spellEnd"/>
      <w:r w:rsidRPr="0078617E">
        <w:rPr>
          <w:color w:val="0070C0"/>
        </w:rPr>
        <w:t xml:space="preserve"> x=</w:t>
      </w:r>
      <w:r>
        <w:rPr>
          <w:color w:val="0070C0"/>
        </w:rPr>
        <w:t>"</w:t>
      </w:r>
      <w:r w:rsidRPr="0078617E">
        <w:rPr>
          <w:color w:val="0070C0"/>
        </w:rPr>
        <w:t>0</w:t>
      </w:r>
      <w:r>
        <w:rPr>
          <w:color w:val="0070C0"/>
        </w:rPr>
        <w:t>"</w:t>
      </w:r>
      <w:r w:rsidRPr="0078617E">
        <w:rPr>
          <w:color w:val="0070C0"/>
        </w:rPr>
        <w:t xml:space="preserve"> y=</w:t>
      </w:r>
      <w:r>
        <w:rPr>
          <w:color w:val="0070C0"/>
        </w:rPr>
        <w:t>"</w:t>
      </w:r>
      <w:r w:rsidRPr="0078617E">
        <w:rPr>
          <w:color w:val="0070C0"/>
        </w:rPr>
        <w:t>1.5</w:t>
      </w:r>
      <w:r>
        <w:rPr>
          <w:color w:val="0070C0"/>
        </w:rPr>
        <w:t>"</w:t>
      </w:r>
      <w:r w:rsidRPr="0078617E">
        <w:rPr>
          <w:color w:val="0070C0"/>
        </w:rPr>
        <w:t xml:space="preserve"> z=</w:t>
      </w:r>
      <w:r>
        <w:rPr>
          <w:color w:val="0070C0"/>
        </w:rPr>
        <w:t>"</w:t>
      </w:r>
      <w:r w:rsidRPr="0078617E">
        <w:rPr>
          <w:color w:val="0070C0"/>
        </w:rPr>
        <w:t>3</w:t>
      </w:r>
      <w:r>
        <w:rPr>
          <w:color w:val="0070C0"/>
        </w:rPr>
        <w:t>"</w:t>
      </w:r>
      <w:r w:rsidRPr="0078617E">
        <w:rPr>
          <w:color w:val="0070C0"/>
        </w:rPr>
        <w:t>/&gt;</w:t>
      </w:r>
    </w:p>
    <w:p w14:paraId="0F4C77A8" w14:textId="77777777" w:rsidR="00FC68DB" w:rsidRPr="0009532E" w:rsidRDefault="00FC68DB" w:rsidP="00B202D2">
      <w:pPr>
        <w:pStyle w:val="XMLCode"/>
        <w:rPr>
          <w:color w:val="0070C0"/>
        </w:rPr>
      </w:pPr>
      <w:r>
        <w:rPr>
          <w:color w:val="0070C0"/>
        </w:rPr>
        <w:tab/>
      </w:r>
      <w:r w:rsidRPr="0009532E">
        <w:rPr>
          <w:color w:val="0070C0"/>
        </w:rPr>
        <w:t>&lt;/rivet&gt;</w:t>
      </w:r>
    </w:p>
    <w:p w14:paraId="03972840" w14:textId="77777777" w:rsidR="00FC68DB" w:rsidRDefault="00FC68DB" w:rsidP="00B202D2">
      <w:pPr>
        <w:pStyle w:val="XMLCode"/>
      </w:pPr>
      <w:r>
        <w:tab/>
        <w:t>&lt;appdata&gt;</w:t>
      </w:r>
    </w:p>
    <w:p w14:paraId="58EFC5E9" w14:textId="77777777" w:rsidR="00FC68DB" w:rsidRDefault="00FC68DB" w:rsidP="00B202D2">
      <w:pPr>
        <w:pStyle w:val="XMLCode"/>
      </w:pPr>
      <w:r>
        <w:tab/>
      </w:r>
      <w:r>
        <w:tab/>
        <w:t>...</w:t>
      </w:r>
    </w:p>
    <w:p w14:paraId="0188715C" w14:textId="77777777" w:rsidR="00FC68DB" w:rsidRDefault="00FC68DB" w:rsidP="00B202D2">
      <w:pPr>
        <w:pStyle w:val="XMLCode"/>
      </w:pPr>
      <w:r>
        <w:tab/>
        <w:t>&lt;/appdata&gt;</w:t>
      </w:r>
    </w:p>
    <w:p w14:paraId="6A71979B" w14:textId="77777777" w:rsidR="00FC68DB" w:rsidRDefault="00FC68DB" w:rsidP="00B202D2">
      <w:pPr>
        <w:pStyle w:val="XMLCode"/>
      </w:pPr>
      <w:r>
        <w:t>&lt;/connection_0d&gt;</w:t>
      </w:r>
    </w:p>
    <w:p w14:paraId="22D21690" w14:textId="77777777" w:rsidR="00FC68DB" w:rsidRPr="001A15B5" w:rsidRDefault="00FC68DB" w:rsidP="00B202D2">
      <w:pPr>
        <w:pStyle w:val="XMLCode"/>
      </w:pPr>
    </w:p>
    <w:p w14:paraId="70B85DEA" w14:textId="77777777" w:rsidR="00FC68DB" w:rsidRPr="00F90632" w:rsidRDefault="00FC68DB" w:rsidP="00B202D2">
      <w:pPr>
        <w:pStyle w:val="berschrift3"/>
      </w:pPr>
      <w:bookmarkStart w:id="778" w:name="_Toc428279391"/>
      <w:bookmarkStart w:id="779" w:name="_Toc428456128"/>
      <w:bookmarkStart w:id="780" w:name="_Toc428537091"/>
      <w:bookmarkStart w:id="781" w:name="_Toc428969410"/>
      <w:bookmarkStart w:id="782" w:name="_Toc429052801"/>
      <w:bookmarkStart w:id="783" w:name="_Toc413359589"/>
      <w:bookmarkStart w:id="784" w:name="_Toc3556981"/>
      <w:bookmarkStart w:id="785" w:name="_Toc34747231"/>
      <w:bookmarkStart w:id="786" w:name="_Toc77102046"/>
      <w:bookmarkStart w:id="787" w:name="_Toc86863827"/>
      <w:bookmarkEnd w:id="778"/>
      <w:bookmarkEnd w:id="779"/>
      <w:bookmarkEnd w:id="780"/>
      <w:bookmarkEnd w:id="781"/>
      <w:bookmarkEnd w:id="782"/>
      <w:r w:rsidRPr="00F90632">
        <w:lastRenderedPageBreak/>
        <w:t>Swop Rivets</w:t>
      </w:r>
      <w:bookmarkEnd w:id="783"/>
      <w:bookmarkEnd w:id="784"/>
      <w:bookmarkEnd w:id="785"/>
      <w:bookmarkEnd w:id="786"/>
      <w:bookmarkEnd w:id="787"/>
    </w:p>
    <w:p w14:paraId="6BF7BE69" w14:textId="77777777" w:rsidR="00FC68DB" w:rsidRDefault="00FC68DB" w:rsidP="00B202D2">
      <w:pPr>
        <w:rPr>
          <w:lang w:eastAsia="x-none"/>
        </w:rPr>
      </w:pPr>
      <w:r>
        <w:rPr>
          <w:lang w:eastAsia="x-none"/>
        </w:rPr>
        <w:t>"SWOP" stands for "</w:t>
      </w:r>
      <w:r w:rsidRPr="006E6276">
        <w:rPr>
          <w:u w:val="single"/>
          <w:lang w:eastAsia="x-none"/>
        </w:rPr>
        <w:t>S</w:t>
      </w:r>
      <w:r>
        <w:rPr>
          <w:lang w:eastAsia="x-none"/>
        </w:rPr>
        <w:t xml:space="preserve">heet </w:t>
      </w:r>
      <w:r w:rsidRPr="006E6276">
        <w:rPr>
          <w:u w:val="single"/>
          <w:lang w:eastAsia="x-none"/>
        </w:rPr>
        <w:t>W</w:t>
      </w:r>
      <w:r>
        <w:rPr>
          <w:lang w:eastAsia="x-none"/>
        </w:rPr>
        <w:t xml:space="preserve">eld </w:t>
      </w:r>
      <w:r w:rsidRPr="006E6276">
        <w:rPr>
          <w:u w:val="single"/>
          <w:lang w:eastAsia="x-none"/>
        </w:rPr>
        <w:t>O</w:t>
      </w:r>
      <w:r>
        <w:rPr>
          <w:lang w:eastAsia="x-none"/>
        </w:rPr>
        <w:t xml:space="preserve">pposed </w:t>
      </w:r>
      <w:r w:rsidRPr="006E6276">
        <w:rPr>
          <w:u w:val="single"/>
          <w:lang w:eastAsia="x-none"/>
        </w:rPr>
        <w:t>P</w:t>
      </w:r>
      <w:r>
        <w:rPr>
          <w:lang w:eastAsia="x-none"/>
        </w:rPr>
        <w:t xml:space="preserve">lug". The method is used to connect parts with spot welds in cases where one component material is not suitable to create any alloy with the other part’s material. Typically, it is the case when </w:t>
      </w:r>
      <w:proofErr w:type="spellStart"/>
      <w:r>
        <w:rPr>
          <w:lang w:eastAsia="x-none"/>
        </w:rPr>
        <w:t>aluminum</w:t>
      </w:r>
      <w:proofErr w:type="spellEnd"/>
      <w:r>
        <w:rPr>
          <w:lang w:eastAsia="x-none"/>
        </w:rPr>
        <w:t xml:space="preserve"> and steel parts are going to be connected.</w:t>
      </w:r>
    </w:p>
    <w:p w14:paraId="1A50AB46" w14:textId="77777777" w:rsidR="00FC68DB" w:rsidRDefault="00FC68DB" w:rsidP="00B202D2">
      <w:pPr>
        <w:rPr>
          <w:lang w:eastAsia="x-none"/>
        </w:rPr>
      </w:pPr>
    </w:p>
    <w:p w14:paraId="23C749EA" w14:textId="77777777" w:rsidR="00FC68DB" w:rsidRDefault="00FC68DB" w:rsidP="00B202D2">
      <w:pPr>
        <w:jc w:val="center"/>
      </w:pPr>
      <w:r>
        <w:rPr>
          <w:noProof/>
          <w:lang w:val="en-US"/>
        </w:rPr>
        <w:drawing>
          <wp:inline distT="0" distB="0" distL="0" distR="0" wp14:anchorId="16260257" wp14:editId="4B3471E9">
            <wp:extent cx="3517577" cy="2612234"/>
            <wp:effectExtent l="0" t="0" r="698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3522337" cy="2615769"/>
                    </a:xfrm>
                    <a:prstGeom prst="rect">
                      <a:avLst/>
                    </a:prstGeom>
                  </pic:spPr>
                </pic:pic>
              </a:graphicData>
            </a:graphic>
          </wp:inline>
        </w:drawing>
      </w:r>
    </w:p>
    <w:tbl>
      <w:tblPr>
        <w:tblW w:w="0" w:type="auto"/>
        <w:tblInd w:w="1526" w:type="dxa"/>
        <w:tblLook w:val="04A0" w:firstRow="1" w:lastRow="0" w:firstColumn="1" w:lastColumn="0" w:noHBand="0" w:noVBand="1"/>
      </w:tblPr>
      <w:tblGrid>
        <w:gridCol w:w="425"/>
        <w:gridCol w:w="2693"/>
        <w:gridCol w:w="426"/>
        <w:gridCol w:w="2693"/>
      </w:tblGrid>
      <w:tr w:rsidR="00FC68DB" w14:paraId="734A6658" w14:textId="77777777" w:rsidTr="00FC68DB">
        <w:tc>
          <w:tcPr>
            <w:tcW w:w="425" w:type="dxa"/>
            <w:vAlign w:val="center"/>
          </w:tcPr>
          <w:p w14:paraId="2F6B534D" w14:textId="77777777" w:rsidR="00FC68DB" w:rsidRPr="00C5224D" w:rsidRDefault="00FC68DB" w:rsidP="00B202D2">
            <w:pPr>
              <w:rPr>
                <w:sz w:val="16"/>
              </w:rPr>
            </w:pPr>
            <w:r w:rsidRPr="00C5224D">
              <w:rPr>
                <w:sz w:val="16"/>
              </w:rPr>
              <w:t>1</w:t>
            </w:r>
            <w:r>
              <w:rPr>
                <w:sz w:val="16"/>
              </w:rPr>
              <w:t xml:space="preserve"> -</w:t>
            </w:r>
          </w:p>
        </w:tc>
        <w:tc>
          <w:tcPr>
            <w:tcW w:w="2693" w:type="dxa"/>
            <w:vAlign w:val="center"/>
          </w:tcPr>
          <w:p w14:paraId="43677AC7" w14:textId="77777777" w:rsidR="00FC68DB" w:rsidRPr="00C5224D" w:rsidRDefault="00FC68DB" w:rsidP="00B202D2">
            <w:pPr>
              <w:rPr>
                <w:sz w:val="16"/>
              </w:rPr>
            </w:pPr>
            <w:r>
              <w:rPr>
                <w:sz w:val="16"/>
              </w:rPr>
              <w:t>Connected part A</w:t>
            </w:r>
          </w:p>
        </w:tc>
        <w:tc>
          <w:tcPr>
            <w:tcW w:w="426" w:type="dxa"/>
            <w:vAlign w:val="center"/>
          </w:tcPr>
          <w:p w14:paraId="73DDFAE8" w14:textId="77777777" w:rsidR="00FC68DB" w:rsidRPr="00C5224D" w:rsidRDefault="00FC68DB" w:rsidP="00B202D2">
            <w:pPr>
              <w:rPr>
                <w:sz w:val="16"/>
              </w:rPr>
            </w:pPr>
            <w:r w:rsidRPr="00C5224D">
              <w:rPr>
                <w:sz w:val="16"/>
              </w:rPr>
              <w:t>5</w:t>
            </w:r>
            <w:r>
              <w:rPr>
                <w:sz w:val="16"/>
              </w:rPr>
              <w:t xml:space="preserve"> -</w:t>
            </w:r>
          </w:p>
        </w:tc>
        <w:tc>
          <w:tcPr>
            <w:tcW w:w="2693" w:type="dxa"/>
            <w:vAlign w:val="center"/>
          </w:tcPr>
          <w:p w14:paraId="25EF9596" w14:textId="77777777" w:rsidR="00FC68DB" w:rsidRPr="00C5224D" w:rsidRDefault="00FC68DB" w:rsidP="00B202D2">
            <w:pPr>
              <w:rPr>
                <w:sz w:val="16"/>
              </w:rPr>
            </w:pPr>
            <w:r>
              <w:rPr>
                <w:sz w:val="16"/>
              </w:rPr>
              <w:t>Insert Body</w:t>
            </w:r>
          </w:p>
        </w:tc>
      </w:tr>
      <w:tr w:rsidR="00FC68DB" w14:paraId="12EF5BD1" w14:textId="77777777" w:rsidTr="00FC68DB">
        <w:tc>
          <w:tcPr>
            <w:tcW w:w="425" w:type="dxa"/>
            <w:vAlign w:val="center"/>
          </w:tcPr>
          <w:p w14:paraId="0845296B" w14:textId="77777777" w:rsidR="00FC68DB" w:rsidRPr="00C5224D" w:rsidRDefault="00FC68DB" w:rsidP="00B202D2">
            <w:pPr>
              <w:rPr>
                <w:sz w:val="16"/>
              </w:rPr>
            </w:pPr>
            <w:r w:rsidRPr="00C5224D">
              <w:rPr>
                <w:sz w:val="16"/>
              </w:rPr>
              <w:t>2</w:t>
            </w:r>
            <w:r>
              <w:rPr>
                <w:sz w:val="16"/>
              </w:rPr>
              <w:t xml:space="preserve"> -</w:t>
            </w:r>
          </w:p>
        </w:tc>
        <w:tc>
          <w:tcPr>
            <w:tcW w:w="2693" w:type="dxa"/>
            <w:vAlign w:val="center"/>
          </w:tcPr>
          <w:p w14:paraId="6052B3A1" w14:textId="77777777" w:rsidR="00FC68DB" w:rsidRPr="00C5224D" w:rsidRDefault="00FC68DB" w:rsidP="00B202D2">
            <w:pPr>
              <w:rPr>
                <w:sz w:val="16"/>
              </w:rPr>
            </w:pPr>
            <w:r>
              <w:rPr>
                <w:sz w:val="16"/>
              </w:rPr>
              <w:t>Connected Part B</w:t>
            </w:r>
          </w:p>
        </w:tc>
        <w:tc>
          <w:tcPr>
            <w:tcW w:w="426" w:type="dxa"/>
            <w:vAlign w:val="center"/>
          </w:tcPr>
          <w:p w14:paraId="5FC20572" w14:textId="77777777" w:rsidR="00FC68DB" w:rsidRPr="00C5224D" w:rsidRDefault="00FC68DB" w:rsidP="00B202D2">
            <w:pPr>
              <w:rPr>
                <w:sz w:val="16"/>
              </w:rPr>
            </w:pPr>
            <w:r w:rsidRPr="00C5224D">
              <w:rPr>
                <w:sz w:val="16"/>
              </w:rPr>
              <w:t>6</w:t>
            </w:r>
            <w:r>
              <w:rPr>
                <w:sz w:val="16"/>
              </w:rPr>
              <w:t xml:space="preserve"> -</w:t>
            </w:r>
          </w:p>
        </w:tc>
        <w:tc>
          <w:tcPr>
            <w:tcW w:w="2693" w:type="dxa"/>
            <w:vAlign w:val="center"/>
          </w:tcPr>
          <w:p w14:paraId="3157DE13" w14:textId="77777777" w:rsidR="00FC68DB" w:rsidRPr="00C5224D" w:rsidRDefault="00FC68DB" w:rsidP="00B202D2">
            <w:pPr>
              <w:rPr>
                <w:sz w:val="16"/>
              </w:rPr>
            </w:pPr>
            <w:r>
              <w:rPr>
                <w:sz w:val="16"/>
              </w:rPr>
              <w:t>Enlarged head</w:t>
            </w:r>
          </w:p>
        </w:tc>
      </w:tr>
      <w:tr w:rsidR="00FC68DB" w14:paraId="51A43BF0" w14:textId="77777777" w:rsidTr="00FC68DB">
        <w:tc>
          <w:tcPr>
            <w:tcW w:w="425" w:type="dxa"/>
            <w:vAlign w:val="center"/>
          </w:tcPr>
          <w:p w14:paraId="03A21D66" w14:textId="77777777" w:rsidR="00FC68DB" w:rsidRPr="00C5224D" w:rsidRDefault="00FC68DB" w:rsidP="00B202D2">
            <w:pPr>
              <w:rPr>
                <w:sz w:val="16"/>
              </w:rPr>
            </w:pPr>
            <w:r w:rsidRPr="00C5224D">
              <w:rPr>
                <w:sz w:val="16"/>
              </w:rPr>
              <w:t>3</w:t>
            </w:r>
            <w:r>
              <w:rPr>
                <w:sz w:val="16"/>
              </w:rPr>
              <w:t xml:space="preserve"> -</w:t>
            </w:r>
          </w:p>
        </w:tc>
        <w:tc>
          <w:tcPr>
            <w:tcW w:w="2693" w:type="dxa"/>
            <w:vAlign w:val="center"/>
          </w:tcPr>
          <w:p w14:paraId="7D4E7591" w14:textId="77777777" w:rsidR="00FC68DB" w:rsidRPr="00C5224D" w:rsidRDefault="00FC68DB" w:rsidP="00B202D2">
            <w:pPr>
              <w:rPr>
                <w:sz w:val="16"/>
              </w:rPr>
            </w:pPr>
            <w:r>
              <w:rPr>
                <w:sz w:val="16"/>
              </w:rPr>
              <w:t>Hole on insert side</w:t>
            </w:r>
          </w:p>
        </w:tc>
        <w:tc>
          <w:tcPr>
            <w:tcW w:w="426" w:type="dxa"/>
            <w:vAlign w:val="center"/>
          </w:tcPr>
          <w:p w14:paraId="46013FA0" w14:textId="77777777" w:rsidR="00FC68DB" w:rsidRPr="00C5224D" w:rsidRDefault="00FC68DB" w:rsidP="00B202D2">
            <w:pPr>
              <w:rPr>
                <w:sz w:val="16"/>
              </w:rPr>
            </w:pPr>
            <w:r w:rsidRPr="00C5224D">
              <w:rPr>
                <w:sz w:val="16"/>
              </w:rPr>
              <w:t>7</w:t>
            </w:r>
            <w:r>
              <w:rPr>
                <w:sz w:val="16"/>
              </w:rPr>
              <w:t xml:space="preserve"> -</w:t>
            </w:r>
          </w:p>
        </w:tc>
        <w:tc>
          <w:tcPr>
            <w:tcW w:w="2693" w:type="dxa"/>
            <w:vAlign w:val="center"/>
          </w:tcPr>
          <w:p w14:paraId="38F2B205" w14:textId="77777777" w:rsidR="00FC68DB" w:rsidRPr="00C5224D" w:rsidRDefault="00FC68DB" w:rsidP="00B202D2">
            <w:pPr>
              <w:rPr>
                <w:sz w:val="16"/>
              </w:rPr>
            </w:pPr>
            <w:r>
              <w:rPr>
                <w:sz w:val="16"/>
              </w:rPr>
              <w:t>Stop surface</w:t>
            </w:r>
          </w:p>
        </w:tc>
      </w:tr>
      <w:tr w:rsidR="00FC68DB" w14:paraId="17290C2D" w14:textId="77777777" w:rsidTr="00FC68DB">
        <w:tc>
          <w:tcPr>
            <w:tcW w:w="425" w:type="dxa"/>
            <w:vAlign w:val="center"/>
          </w:tcPr>
          <w:p w14:paraId="249C4307" w14:textId="77777777" w:rsidR="00FC68DB" w:rsidRPr="00C5224D" w:rsidRDefault="00FC68DB" w:rsidP="00B202D2">
            <w:pPr>
              <w:rPr>
                <w:sz w:val="16"/>
              </w:rPr>
            </w:pPr>
            <w:r w:rsidRPr="00C5224D">
              <w:rPr>
                <w:sz w:val="16"/>
              </w:rPr>
              <w:t>4</w:t>
            </w:r>
            <w:r>
              <w:rPr>
                <w:sz w:val="16"/>
              </w:rPr>
              <w:t xml:space="preserve"> -</w:t>
            </w:r>
          </w:p>
        </w:tc>
        <w:tc>
          <w:tcPr>
            <w:tcW w:w="2693" w:type="dxa"/>
            <w:vAlign w:val="center"/>
          </w:tcPr>
          <w:p w14:paraId="19C4190B" w14:textId="77777777" w:rsidR="00FC68DB" w:rsidRPr="00C5224D" w:rsidRDefault="00FC68DB" w:rsidP="00B202D2">
            <w:pPr>
              <w:rPr>
                <w:sz w:val="16"/>
              </w:rPr>
            </w:pPr>
            <w:r>
              <w:rPr>
                <w:sz w:val="16"/>
              </w:rPr>
              <w:t>Insert (plug or rivet)</w:t>
            </w:r>
          </w:p>
        </w:tc>
        <w:tc>
          <w:tcPr>
            <w:tcW w:w="426" w:type="dxa"/>
            <w:vAlign w:val="center"/>
          </w:tcPr>
          <w:p w14:paraId="13018900" w14:textId="77777777" w:rsidR="00FC68DB" w:rsidRPr="00C5224D" w:rsidRDefault="00FC68DB" w:rsidP="00B202D2">
            <w:pPr>
              <w:rPr>
                <w:sz w:val="16"/>
              </w:rPr>
            </w:pPr>
            <w:r w:rsidRPr="00C5224D">
              <w:rPr>
                <w:sz w:val="16"/>
              </w:rPr>
              <w:t>8</w:t>
            </w:r>
            <w:r>
              <w:rPr>
                <w:sz w:val="16"/>
              </w:rPr>
              <w:t xml:space="preserve"> -</w:t>
            </w:r>
          </w:p>
        </w:tc>
        <w:tc>
          <w:tcPr>
            <w:tcW w:w="2693" w:type="dxa"/>
            <w:vAlign w:val="center"/>
          </w:tcPr>
          <w:p w14:paraId="3CF17BD9" w14:textId="77777777" w:rsidR="00FC68DB" w:rsidRPr="00C5224D" w:rsidRDefault="00FC68DB" w:rsidP="00B202D2">
            <w:pPr>
              <w:rPr>
                <w:sz w:val="16"/>
              </w:rPr>
            </w:pPr>
            <w:r>
              <w:rPr>
                <w:sz w:val="16"/>
              </w:rPr>
              <w:t>Electrodes</w:t>
            </w:r>
          </w:p>
        </w:tc>
      </w:tr>
      <w:tr w:rsidR="00FC68DB" w14:paraId="4352B32F" w14:textId="77777777" w:rsidTr="00FC68DB">
        <w:tc>
          <w:tcPr>
            <w:tcW w:w="425" w:type="dxa"/>
            <w:vAlign w:val="center"/>
          </w:tcPr>
          <w:p w14:paraId="1CC4D3BF" w14:textId="77777777" w:rsidR="00FC68DB" w:rsidRPr="00C5224D" w:rsidRDefault="00FC68DB" w:rsidP="00B202D2">
            <w:pPr>
              <w:rPr>
                <w:sz w:val="16"/>
              </w:rPr>
            </w:pPr>
            <w:r>
              <w:rPr>
                <w:sz w:val="16"/>
              </w:rPr>
              <w:t>D -</w:t>
            </w:r>
          </w:p>
        </w:tc>
        <w:tc>
          <w:tcPr>
            <w:tcW w:w="2693" w:type="dxa"/>
            <w:vAlign w:val="center"/>
          </w:tcPr>
          <w:p w14:paraId="45FBFF1B" w14:textId="77777777" w:rsidR="00FC68DB" w:rsidRDefault="00FC68DB" w:rsidP="00B202D2">
            <w:pPr>
              <w:rPr>
                <w:sz w:val="16"/>
              </w:rPr>
            </w:pPr>
            <w:r>
              <w:rPr>
                <w:sz w:val="16"/>
              </w:rPr>
              <w:t>Spot weld diameter</w:t>
            </w:r>
          </w:p>
        </w:tc>
        <w:tc>
          <w:tcPr>
            <w:tcW w:w="426" w:type="dxa"/>
            <w:vAlign w:val="center"/>
          </w:tcPr>
          <w:p w14:paraId="6F769BE7" w14:textId="77777777" w:rsidR="00FC68DB" w:rsidRPr="00C5224D" w:rsidRDefault="00FC68DB" w:rsidP="00B202D2">
            <w:pPr>
              <w:rPr>
                <w:sz w:val="16"/>
              </w:rPr>
            </w:pPr>
            <w:r>
              <w:rPr>
                <w:sz w:val="16"/>
              </w:rPr>
              <w:t>d -</w:t>
            </w:r>
          </w:p>
        </w:tc>
        <w:tc>
          <w:tcPr>
            <w:tcW w:w="2693" w:type="dxa"/>
            <w:vAlign w:val="center"/>
          </w:tcPr>
          <w:p w14:paraId="3447D8BE" w14:textId="77777777" w:rsidR="00FC68DB" w:rsidRPr="00C5224D" w:rsidRDefault="00FC68DB" w:rsidP="00B202D2">
            <w:pPr>
              <w:rPr>
                <w:sz w:val="16"/>
              </w:rPr>
            </w:pPr>
            <w:r>
              <w:rPr>
                <w:sz w:val="16"/>
              </w:rPr>
              <w:t>Hole diameter</w:t>
            </w:r>
          </w:p>
        </w:tc>
      </w:tr>
      <w:tr w:rsidR="00FC68DB" w14:paraId="1EF7792B" w14:textId="77777777" w:rsidTr="00FC68DB">
        <w:tc>
          <w:tcPr>
            <w:tcW w:w="425" w:type="dxa"/>
            <w:vAlign w:val="center"/>
          </w:tcPr>
          <w:p w14:paraId="56B0FAD3" w14:textId="77777777" w:rsidR="00FC68DB" w:rsidRDefault="00FC68DB" w:rsidP="00B202D2">
            <w:pPr>
              <w:rPr>
                <w:sz w:val="16"/>
              </w:rPr>
            </w:pPr>
            <w:r>
              <w:rPr>
                <w:sz w:val="16"/>
              </w:rPr>
              <w:t>w -</w:t>
            </w:r>
          </w:p>
        </w:tc>
        <w:tc>
          <w:tcPr>
            <w:tcW w:w="2693" w:type="dxa"/>
            <w:vAlign w:val="center"/>
          </w:tcPr>
          <w:p w14:paraId="5E9347F1" w14:textId="77777777" w:rsidR="00FC68DB" w:rsidRDefault="00FC68DB" w:rsidP="00B202D2">
            <w:pPr>
              <w:rPr>
                <w:sz w:val="16"/>
              </w:rPr>
            </w:pPr>
            <w:r>
              <w:rPr>
                <w:sz w:val="16"/>
              </w:rPr>
              <w:t>Spot weld nugget</w:t>
            </w:r>
          </w:p>
        </w:tc>
        <w:tc>
          <w:tcPr>
            <w:tcW w:w="426" w:type="dxa"/>
            <w:vAlign w:val="center"/>
          </w:tcPr>
          <w:p w14:paraId="533BD9D7" w14:textId="77777777" w:rsidR="00FC68DB" w:rsidRDefault="00FC68DB" w:rsidP="00B202D2">
            <w:pPr>
              <w:rPr>
                <w:sz w:val="16"/>
              </w:rPr>
            </w:pPr>
            <w:r>
              <w:rPr>
                <w:sz w:val="16"/>
              </w:rPr>
              <w:t>c -</w:t>
            </w:r>
          </w:p>
        </w:tc>
        <w:tc>
          <w:tcPr>
            <w:tcW w:w="2693" w:type="dxa"/>
            <w:vAlign w:val="center"/>
          </w:tcPr>
          <w:p w14:paraId="3A20FF86" w14:textId="77777777" w:rsidR="00FC68DB" w:rsidRDefault="00FC68DB" w:rsidP="00B202D2">
            <w:pPr>
              <w:rPr>
                <w:sz w:val="16"/>
              </w:rPr>
            </w:pPr>
            <w:r>
              <w:rPr>
                <w:sz w:val="16"/>
              </w:rPr>
              <w:t>Core and Heat Affected Zone (HZA)</w:t>
            </w:r>
          </w:p>
        </w:tc>
      </w:tr>
    </w:tbl>
    <w:p w14:paraId="16F03706" w14:textId="22BE4BE0" w:rsidR="00FC68DB" w:rsidRDefault="00FC68DB" w:rsidP="00B202D2">
      <w:pPr>
        <w:jc w:val="center"/>
        <w:rPr>
          <w:sz w:val="18"/>
        </w:rPr>
      </w:pPr>
      <w:r w:rsidRPr="00034C0D">
        <w:rPr>
          <w:i/>
          <w:sz w:val="18"/>
        </w:rPr>
        <w:t>Source of image:</w:t>
      </w:r>
      <w:r w:rsidRPr="00034C0D">
        <w:rPr>
          <w:sz w:val="18"/>
        </w:rPr>
        <w:t xml:space="preserve"> </w:t>
      </w:r>
      <w:hyperlink r:id="rId106" w:history="1">
        <w:r w:rsidRPr="0078423A">
          <w:rPr>
            <w:rStyle w:val="Hyperlink"/>
            <w:sz w:val="18"/>
          </w:rPr>
          <w:t>https://www.google.com.ar/patents/EP0967044A2?cl=en&amp;hl=de</w:t>
        </w:r>
      </w:hyperlink>
    </w:p>
    <w:p w14:paraId="187B90D6" w14:textId="00FE1984" w:rsidR="00FC68DB" w:rsidRDefault="00FC68DB" w:rsidP="00B202D2">
      <w:pPr>
        <w:pStyle w:val="Beschriftung"/>
      </w:pPr>
      <w:bookmarkStart w:id="788" w:name="_Toc3557096"/>
      <w:bookmarkStart w:id="789" w:name="_Toc34747347"/>
      <w:bookmarkStart w:id="790" w:name="_Toc76030538"/>
      <w:bookmarkStart w:id="791" w:name="_Toc86863494"/>
      <w:bookmarkStart w:id="792" w:name="_Toc86863583"/>
      <w:r>
        <w:t xml:space="preserve">Figure </w:t>
      </w:r>
      <w:r>
        <w:fldChar w:fldCharType="begin"/>
      </w:r>
      <w:r>
        <w:instrText xml:space="preserve"> SEQ Figure \* ARABIC </w:instrText>
      </w:r>
      <w:r>
        <w:fldChar w:fldCharType="separate"/>
      </w:r>
      <w:r w:rsidR="008116BB">
        <w:rPr>
          <w:noProof/>
        </w:rPr>
        <w:t>17</w:t>
      </w:r>
      <w:r>
        <w:fldChar w:fldCharType="end"/>
      </w:r>
      <w:r>
        <w:t>: Cross section of a SWOP Rivet</w:t>
      </w:r>
      <w:bookmarkEnd w:id="788"/>
      <w:bookmarkEnd w:id="789"/>
      <w:bookmarkEnd w:id="790"/>
      <w:bookmarkEnd w:id="791"/>
      <w:bookmarkEnd w:id="792"/>
    </w:p>
    <w:p w14:paraId="5770294C" w14:textId="77777777" w:rsidR="00FC68DB" w:rsidRDefault="00FC68DB" w:rsidP="00B202D2">
      <w:pPr>
        <w:spacing w:before="120"/>
      </w:pPr>
      <w:r>
        <w:t xml:space="preserve">The following description is quoted from the Patent documented under </w:t>
      </w:r>
      <w:r w:rsidRPr="00C5224D">
        <w:rPr>
          <w:b/>
          <w:color w:val="C00000"/>
        </w:rPr>
        <w:t>EP 0967044 A2</w:t>
      </w:r>
      <w:r>
        <w:t>:</w:t>
      </w:r>
    </w:p>
    <w:p w14:paraId="04ED345C" w14:textId="77777777" w:rsidR="00FC68DB" w:rsidRDefault="00FC68DB" w:rsidP="00B202D2">
      <w:pPr>
        <w:spacing w:before="120"/>
      </w:pPr>
      <w:r>
        <w:t>"</w:t>
      </w:r>
      <w:r w:rsidRPr="00C5224D">
        <w:t>A sheet (</w:t>
      </w:r>
      <w:r w:rsidRPr="0034718C">
        <w:rPr>
          <w:b/>
        </w:rPr>
        <w:t>1</w:t>
      </w:r>
      <w:r w:rsidRPr="00C5224D">
        <w:t>) of a material which cannot be electrically welded is connected to a second sheet (</w:t>
      </w:r>
      <w:r w:rsidRPr="0034718C">
        <w:rPr>
          <w:b/>
        </w:rPr>
        <w:t>2</w:t>
      </w:r>
      <w:r w:rsidRPr="00C5224D">
        <w:t>) of a weldable material by providing a through hole (</w:t>
      </w:r>
      <w:r w:rsidRPr="0034718C">
        <w:rPr>
          <w:b/>
        </w:rPr>
        <w:t>3</w:t>
      </w:r>
      <w:r w:rsidRPr="00C5224D">
        <w:t>) in the first sheet having a transverse dimension substantially greater than the transverse dimension of the tips of the electrodes (</w:t>
      </w:r>
      <w:r w:rsidRPr="0034718C">
        <w:rPr>
          <w:b/>
        </w:rPr>
        <w:t>8</w:t>
      </w:r>
      <w:r w:rsidRPr="00C5224D">
        <w:t>) which are used for carrying out the electric welding spot. Within the hole (</w:t>
      </w:r>
      <w:r w:rsidRPr="0034718C">
        <w:rPr>
          <w:b/>
        </w:rPr>
        <w:t>3</w:t>
      </w:r>
      <w:r w:rsidRPr="00C5224D">
        <w:t>) there is provided an insert (</w:t>
      </w:r>
      <w:r w:rsidRPr="0034718C">
        <w:rPr>
          <w:b/>
        </w:rPr>
        <w:t>4</w:t>
      </w:r>
      <w:r w:rsidRPr="00C5224D">
        <w:t>) of a material which can be electrically welded. The two electrodes (</w:t>
      </w:r>
      <w:r w:rsidRPr="0034718C">
        <w:rPr>
          <w:b/>
        </w:rPr>
        <w:t>8</w:t>
      </w:r>
      <w:r w:rsidRPr="00C5224D">
        <w:t xml:space="preserve">) are applied </w:t>
      </w:r>
      <w:proofErr w:type="gramStart"/>
      <w:r w:rsidRPr="00C5224D">
        <w:t>so as to</w:t>
      </w:r>
      <w:proofErr w:type="gramEnd"/>
      <w:r w:rsidRPr="00C5224D">
        <w:t xml:space="preserve"> cause welding of the insert (</w:t>
      </w:r>
      <w:r w:rsidRPr="0034718C">
        <w:rPr>
          <w:b/>
        </w:rPr>
        <w:t>4</w:t>
      </w:r>
      <w:r w:rsidRPr="00C5224D">
        <w:t>) to the second sheet (</w:t>
      </w:r>
      <w:r w:rsidRPr="0034718C">
        <w:rPr>
          <w:b/>
        </w:rPr>
        <w:t>2</w:t>
      </w:r>
      <w:r w:rsidRPr="00C5224D">
        <w:t>). The insert (</w:t>
      </w:r>
      <w:r w:rsidRPr="0034718C">
        <w:rPr>
          <w:b/>
        </w:rPr>
        <w:t>4</w:t>
      </w:r>
      <w:r w:rsidRPr="00C5224D">
        <w:t>) has a stop surface (</w:t>
      </w:r>
      <w:r w:rsidRPr="0034718C">
        <w:rPr>
          <w:b/>
        </w:rPr>
        <w:t>7</w:t>
      </w:r>
      <w:r w:rsidRPr="00C5224D">
        <w:t>) which prevents the first sheet (</w:t>
      </w:r>
      <w:r w:rsidRPr="0034718C">
        <w:rPr>
          <w:b/>
        </w:rPr>
        <w:t>1</w:t>
      </w:r>
      <w:r w:rsidRPr="00C5224D">
        <w:t>) from separating from the second sheet (</w:t>
      </w:r>
      <w:r w:rsidRPr="0034718C">
        <w:rPr>
          <w:b/>
        </w:rPr>
        <w:t>2</w:t>
      </w:r>
      <w:r w:rsidRPr="00C5224D">
        <w:t>) after welding. The difference of the transverse dimensions of the tip of each electrode (</w:t>
      </w:r>
      <w:r w:rsidRPr="0034718C">
        <w:rPr>
          <w:b/>
        </w:rPr>
        <w:t>8</w:t>
      </w:r>
      <w:r w:rsidRPr="00C5224D">
        <w:t>) and the insert (</w:t>
      </w:r>
      <w:r w:rsidRPr="0034718C">
        <w:rPr>
          <w:b/>
        </w:rPr>
        <w:t>4</w:t>
      </w:r>
      <w:r w:rsidRPr="00C5224D">
        <w:t>) avoids any possible overheating up to the melting point of the material constituting the first sheet (</w:t>
      </w:r>
      <w:r w:rsidRPr="0034718C">
        <w:rPr>
          <w:b/>
        </w:rPr>
        <w:t>1</w:t>
      </w:r>
      <w:r w:rsidRPr="00C5224D">
        <w:t>) while welding is carried out.</w:t>
      </w:r>
      <w:r>
        <w:t>"</w:t>
      </w:r>
    </w:p>
    <w:p w14:paraId="1AFE688B" w14:textId="77777777" w:rsidR="00FC68DB" w:rsidRDefault="00FC68DB" w:rsidP="00B202D2">
      <w:pPr>
        <w:spacing w:before="120"/>
      </w:pPr>
      <w:r>
        <w:t xml:space="preserve">Based on the description above one can imagine a wide range of insert shapes. Hence, they cannot be part of </w:t>
      </w:r>
      <w:r>
        <w:rPr>
          <w:rFonts w:cs="Calibri"/>
        </w:rPr>
        <w:t>χ</w:t>
      </w:r>
      <w:r>
        <w:t xml:space="preserve">MCF definition. The shape is referred by a string attribute </w:t>
      </w:r>
      <w:proofErr w:type="spellStart"/>
      <w:r w:rsidRPr="00A32748">
        <w:rPr>
          <w:rStyle w:val="elementdeftypeChar"/>
          <w:rFonts w:eastAsia="Calibri"/>
        </w:rPr>
        <w:t>insert_shape</w:t>
      </w:r>
      <w:proofErr w:type="spellEnd"/>
      <w:r>
        <w:t xml:space="preserve">. The possible values of this attribute are </w:t>
      </w:r>
      <w:r>
        <w:rPr>
          <w:i/>
        </w:rPr>
        <w:t>not</w:t>
      </w:r>
      <w:r>
        <w:t xml:space="preserve"> subject of the standard: in general, this is an entry which is very OEM specific. However, to provide a minimum amount of information some general geometric data are given by the attributes introduced below.</w:t>
      </w:r>
    </w:p>
    <w:p w14:paraId="2CFD5C09" w14:textId="77777777" w:rsidR="00FC68DB" w:rsidRDefault="00FC68DB" w:rsidP="00B202D2">
      <w:pPr>
        <w:spacing w:before="120"/>
      </w:pPr>
      <w:r>
        <w:lastRenderedPageBreak/>
        <w:t xml:space="preserve">A swop rivet is denoted by a nested element </w:t>
      </w:r>
      <w:r w:rsidRPr="0034718C">
        <w:rPr>
          <w:rStyle w:val="elementdeftypeChar"/>
          <w:rFonts w:eastAsia="Calibri"/>
        </w:rPr>
        <w:t>&lt;swop</w:t>
      </w:r>
      <w:r>
        <w:rPr>
          <w:rStyle w:val="elementdeftypeChar"/>
          <w:rFonts w:eastAsia="Calibri"/>
        </w:rPr>
        <w:t>/</w:t>
      </w:r>
      <w:r w:rsidRPr="0034718C">
        <w:rPr>
          <w:rStyle w:val="elementdeftypeChar"/>
          <w:rFonts w:eastAsia="Calibri"/>
        </w:rPr>
        <w:t>&gt;</w:t>
      </w:r>
      <w:r>
        <w:t xml:space="preserve"> within </w:t>
      </w:r>
      <w:r w:rsidRPr="0034718C">
        <w:rPr>
          <w:rStyle w:val="elementdeftypeChar"/>
          <w:rFonts w:eastAsia="Calibri"/>
        </w:rPr>
        <w:t>&lt;rivet</w:t>
      </w:r>
      <w:r>
        <w:rPr>
          <w:rStyle w:val="elementdeftypeChar"/>
          <w:rFonts w:eastAsia="Calibri"/>
        </w:rPr>
        <w:t>/</w:t>
      </w:r>
      <w:r w:rsidRPr="0034718C">
        <w:rPr>
          <w:rStyle w:val="elementdeftypeChar"/>
          <w:rFonts w:eastAsia="Calibri"/>
        </w:rPr>
        <w:t>&gt;</w:t>
      </w:r>
      <w:r>
        <w:t xml:space="preserve">. This element is described completely by its attributes and parent element attributes within </w:t>
      </w:r>
      <w:r w:rsidRPr="00474735">
        <w:rPr>
          <w:rStyle w:val="elementdeftypeChar"/>
          <w:rFonts w:eastAsia="Calibri"/>
        </w:rPr>
        <w:t>&lt;rivet</w:t>
      </w:r>
      <w:r>
        <w:rPr>
          <w:rStyle w:val="elementdeftypeChar"/>
          <w:rFonts w:eastAsia="Calibri"/>
        </w:rPr>
        <w:t>/</w:t>
      </w:r>
      <w:r w:rsidRPr="00474735">
        <w:rPr>
          <w:rStyle w:val="elementdeftypeChar"/>
          <w:rFonts w:eastAsia="Calibri"/>
        </w:rPr>
        <w:t>&gt;</w:t>
      </w:r>
      <w:r>
        <w:t xml:space="preserve">. Especially the attributes </w:t>
      </w:r>
      <w:proofErr w:type="spellStart"/>
      <w:r w:rsidRPr="00A32748">
        <w:rPr>
          <w:rStyle w:val="elementdeftypeChar"/>
          <w:rFonts w:eastAsia="Calibri"/>
        </w:rPr>
        <w:t>shaft_diameter</w:t>
      </w:r>
      <w:proofErr w:type="spellEnd"/>
      <w:r>
        <w:t xml:space="preserve">, </w:t>
      </w:r>
      <w:proofErr w:type="spellStart"/>
      <w:r w:rsidRPr="00A32748">
        <w:rPr>
          <w:rStyle w:val="elementdeftypeChar"/>
          <w:rFonts w:eastAsia="Calibri"/>
        </w:rPr>
        <w:t>sink_size</w:t>
      </w:r>
      <w:proofErr w:type="spellEnd"/>
      <w:r>
        <w:t xml:space="preserve">, </w:t>
      </w:r>
      <w:r w:rsidRPr="00A32748">
        <w:rPr>
          <w:rStyle w:val="elementdeftypeChar"/>
          <w:rFonts w:eastAsia="Calibri"/>
        </w:rPr>
        <w:t>length</w:t>
      </w:r>
      <w:r>
        <w:t xml:space="preserve">, </w:t>
      </w:r>
      <w:proofErr w:type="spellStart"/>
      <w:r w:rsidRPr="00A32748">
        <w:rPr>
          <w:rStyle w:val="elementdeftypeChar"/>
          <w:rFonts w:eastAsia="Calibri"/>
        </w:rPr>
        <w:t>head_diameter</w:t>
      </w:r>
      <w:proofErr w:type="spellEnd"/>
      <w:r>
        <w:t xml:space="preserve"> and </w:t>
      </w:r>
      <w:proofErr w:type="spellStart"/>
      <w:r w:rsidRPr="00A32748">
        <w:rPr>
          <w:rStyle w:val="elementdeftypeChar"/>
          <w:rFonts w:eastAsia="Calibri"/>
        </w:rPr>
        <w:t>head_height</w:t>
      </w:r>
      <w:proofErr w:type="spellEnd"/>
      <w:r>
        <w:t xml:space="preserve"> are inherited from </w:t>
      </w:r>
      <w:r w:rsidRPr="00474735">
        <w:rPr>
          <w:rStyle w:val="elementdeftypeChar"/>
          <w:rFonts w:eastAsia="Calibri"/>
        </w:rPr>
        <w:t>&lt;rivet</w:t>
      </w:r>
      <w:r>
        <w:rPr>
          <w:rStyle w:val="elementdeftypeChar"/>
          <w:rFonts w:eastAsia="Calibri"/>
        </w:rPr>
        <w:t>/</w:t>
      </w:r>
      <w:r w:rsidRPr="00474735">
        <w:rPr>
          <w:rStyle w:val="elementdeftypeChar"/>
          <w:rFonts w:eastAsia="Calibri"/>
        </w:rPr>
        <w:t>&gt;</w:t>
      </w:r>
      <w:r>
        <w:t xml:space="preserve"> element. Other rivet parameters (e.g.: </w:t>
      </w:r>
      <w:r w:rsidRPr="00A32748">
        <w:rPr>
          <w:rStyle w:val="elementdeftypeChar"/>
          <w:rFonts w:eastAsia="Calibri"/>
        </w:rPr>
        <w:t>length</w:t>
      </w:r>
      <w:r>
        <w:t xml:space="preserve"> or </w:t>
      </w:r>
      <w:proofErr w:type="spellStart"/>
      <w:r w:rsidRPr="00A32748">
        <w:rPr>
          <w:rStyle w:val="elementdeftypeChar"/>
          <w:rFonts w:eastAsia="Calibri"/>
        </w:rPr>
        <w:t>shaft_diameter</w:t>
      </w:r>
      <w:proofErr w:type="spellEnd"/>
      <w:r>
        <w:t>) may be treated meaningless.</w:t>
      </w:r>
    </w:p>
    <w:p w14:paraId="0EC0A050" w14:textId="77777777" w:rsidR="00FC68DB" w:rsidRDefault="00FC68DB" w:rsidP="00B202D2">
      <w:pPr>
        <w:spacing w:before="120"/>
      </w:pPr>
      <w:r>
        <w:t xml:space="preserve">XML specification of </w:t>
      </w:r>
      <w:r w:rsidRPr="00FC1F60">
        <w:rPr>
          <w:rStyle w:val="elementdeftypeChar"/>
          <w:rFonts w:eastAsia="Calibri"/>
        </w:rPr>
        <w:t>&lt;swop</w:t>
      </w:r>
      <w:r>
        <w:rPr>
          <w:rStyle w:val="elementdeftypeChar"/>
          <w:rFonts w:eastAsia="Calibri"/>
        </w:rPr>
        <w:t>/</w:t>
      </w:r>
      <w:r w:rsidRPr="00FC1F60">
        <w:rPr>
          <w:rStyle w:val="elementdeftypeChar"/>
          <w:rFonts w:eastAsia="Calibri"/>
        </w:rPr>
        <w:t>&gt;</w:t>
      </w:r>
      <w:r>
        <w:t xml:space="preserve">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226A3F" w14:paraId="48C15473"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D2C4C7" w14:textId="77777777" w:rsidR="00FC68DB" w:rsidRPr="00226A3F" w:rsidRDefault="00FC68DB" w:rsidP="00B202D2">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D3C41C" w14:textId="77777777" w:rsidR="00FC68DB" w:rsidRPr="00226A3F" w:rsidRDefault="00FC68DB" w:rsidP="00B202D2">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173A64" w14:textId="77777777" w:rsidR="00FC68DB" w:rsidRPr="00226A3F" w:rsidRDefault="00FC68DB" w:rsidP="00B202D2">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27EE77" w14:textId="77777777" w:rsidR="00FC68DB" w:rsidRPr="00226A3F" w:rsidRDefault="00FC68DB" w:rsidP="00B202D2">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F4006E" w14:textId="77777777" w:rsidR="00FC68DB" w:rsidRPr="00226A3F" w:rsidRDefault="00FC68DB" w:rsidP="00B202D2">
            <w:pPr>
              <w:keepNext/>
              <w:rPr>
                <w:b/>
                <w:i/>
              </w:rPr>
            </w:pPr>
            <w:r w:rsidRPr="00226A3F">
              <w:rPr>
                <w:b/>
                <w:i/>
              </w:rPr>
              <w:t>Constraint</w:t>
            </w:r>
          </w:p>
        </w:tc>
      </w:tr>
      <w:tr w:rsidR="00FC68DB" w:rsidRPr="00226A3F" w14:paraId="01034A45" w14:textId="77777777" w:rsidTr="00FC68DB">
        <w:trPr>
          <w:cantSplit/>
          <w:jc w:val="center"/>
        </w:trPr>
        <w:tc>
          <w:tcPr>
            <w:tcW w:w="2093" w:type="dxa"/>
            <w:shd w:val="clear" w:color="auto" w:fill="auto"/>
          </w:tcPr>
          <w:p w14:paraId="3BD1AD79" w14:textId="77777777" w:rsidR="00FC68DB" w:rsidRPr="00F90632" w:rsidRDefault="00FC68DB" w:rsidP="00B202D2">
            <w:pPr>
              <w:rPr>
                <w:sz w:val="20"/>
                <w:szCs w:val="20"/>
              </w:rPr>
            </w:pPr>
            <w:proofErr w:type="spellStart"/>
            <w:r>
              <w:rPr>
                <w:sz w:val="20"/>
                <w:szCs w:val="20"/>
              </w:rPr>
              <w:t>insert_shape</w:t>
            </w:r>
            <w:proofErr w:type="spellEnd"/>
          </w:p>
        </w:tc>
        <w:tc>
          <w:tcPr>
            <w:tcW w:w="1417" w:type="dxa"/>
            <w:shd w:val="clear" w:color="auto" w:fill="auto"/>
          </w:tcPr>
          <w:p w14:paraId="75F8D1CC" w14:textId="77777777" w:rsidR="00FC68DB" w:rsidRPr="005B1B92" w:rsidRDefault="00FC68DB" w:rsidP="00B202D2">
            <w:pPr>
              <w:rPr>
                <w:sz w:val="20"/>
                <w:szCs w:val="20"/>
              </w:rPr>
            </w:pPr>
            <w:r>
              <w:rPr>
                <w:sz w:val="20"/>
                <w:szCs w:val="20"/>
              </w:rPr>
              <w:t>Alphanumeric</w:t>
            </w:r>
          </w:p>
        </w:tc>
        <w:tc>
          <w:tcPr>
            <w:tcW w:w="1418" w:type="dxa"/>
          </w:tcPr>
          <w:p w14:paraId="65956CF4" w14:textId="77777777" w:rsidR="00FC68DB" w:rsidRPr="005B1B92" w:rsidRDefault="00FC68DB" w:rsidP="00B202D2">
            <w:pPr>
              <w:rPr>
                <w:sz w:val="20"/>
                <w:szCs w:val="20"/>
              </w:rPr>
            </w:pPr>
            <w:r>
              <w:rPr>
                <w:sz w:val="20"/>
                <w:szCs w:val="20"/>
              </w:rPr>
              <w:t>Alphanumeric</w:t>
            </w:r>
          </w:p>
        </w:tc>
        <w:tc>
          <w:tcPr>
            <w:tcW w:w="1163" w:type="dxa"/>
            <w:shd w:val="clear" w:color="auto" w:fill="auto"/>
          </w:tcPr>
          <w:p w14:paraId="3081B192" w14:textId="77777777" w:rsidR="00FC68DB" w:rsidRPr="005B1B92" w:rsidRDefault="00FC68DB" w:rsidP="00B202D2">
            <w:pPr>
              <w:rPr>
                <w:sz w:val="20"/>
                <w:szCs w:val="20"/>
              </w:rPr>
            </w:pPr>
            <w:r w:rsidRPr="005B1B92">
              <w:rPr>
                <w:sz w:val="20"/>
                <w:szCs w:val="20"/>
              </w:rPr>
              <w:t>Optional</w:t>
            </w:r>
          </w:p>
        </w:tc>
        <w:tc>
          <w:tcPr>
            <w:tcW w:w="2409" w:type="dxa"/>
            <w:shd w:val="clear" w:color="auto" w:fill="auto"/>
          </w:tcPr>
          <w:p w14:paraId="7A85FB36" w14:textId="77777777" w:rsidR="00FC68DB" w:rsidRPr="005B1B92" w:rsidRDefault="00FC68DB" w:rsidP="00B202D2">
            <w:pPr>
              <w:rPr>
                <w:sz w:val="20"/>
                <w:szCs w:val="20"/>
              </w:rPr>
            </w:pPr>
            <w:r w:rsidRPr="005B1B92">
              <w:rPr>
                <w:sz w:val="20"/>
                <w:szCs w:val="20"/>
              </w:rPr>
              <w:t>-</w:t>
            </w:r>
          </w:p>
        </w:tc>
      </w:tr>
      <w:tr w:rsidR="00FC68DB" w:rsidRPr="00226A3F" w14:paraId="73D29C10" w14:textId="77777777" w:rsidTr="00FC68DB">
        <w:trPr>
          <w:cantSplit/>
          <w:jc w:val="center"/>
        </w:trPr>
        <w:tc>
          <w:tcPr>
            <w:tcW w:w="2093" w:type="dxa"/>
            <w:shd w:val="clear" w:color="auto" w:fill="auto"/>
          </w:tcPr>
          <w:p w14:paraId="7644F215" w14:textId="77777777" w:rsidR="00FC68DB" w:rsidRPr="00F90632" w:rsidRDefault="00FC68DB" w:rsidP="00B202D2">
            <w:pPr>
              <w:rPr>
                <w:sz w:val="20"/>
                <w:szCs w:val="20"/>
              </w:rPr>
            </w:pPr>
            <w:proofErr w:type="spellStart"/>
            <w:r>
              <w:rPr>
                <w:sz w:val="20"/>
                <w:szCs w:val="20"/>
              </w:rPr>
              <w:t>insert_height</w:t>
            </w:r>
            <w:proofErr w:type="spellEnd"/>
          </w:p>
        </w:tc>
        <w:tc>
          <w:tcPr>
            <w:tcW w:w="1417" w:type="dxa"/>
            <w:shd w:val="clear" w:color="auto" w:fill="auto"/>
          </w:tcPr>
          <w:p w14:paraId="4E081899" w14:textId="77777777" w:rsidR="00FC68DB" w:rsidRPr="005B1B92" w:rsidRDefault="00FC68DB" w:rsidP="00B202D2">
            <w:pPr>
              <w:rPr>
                <w:sz w:val="20"/>
                <w:szCs w:val="20"/>
              </w:rPr>
            </w:pPr>
            <w:r w:rsidRPr="005B1B92">
              <w:rPr>
                <w:sz w:val="20"/>
                <w:szCs w:val="20"/>
              </w:rPr>
              <w:t>Floating point</w:t>
            </w:r>
          </w:p>
        </w:tc>
        <w:tc>
          <w:tcPr>
            <w:tcW w:w="1418" w:type="dxa"/>
          </w:tcPr>
          <w:p w14:paraId="27A48C76" w14:textId="77777777" w:rsidR="00FC68DB" w:rsidRPr="005B1B92" w:rsidRDefault="00FC68DB" w:rsidP="00B202D2">
            <w:pPr>
              <w:rPr>
                <w:sz w:val="20"/>
                <w:szCs w:val="20"/>
              </w:rPr>
            </w:pPr>
            <w:r w:rsidRPr="005B1B92">
              <w:rPr>
                <w:sz w:val="20"/>
                <w:szCs w:val="20"/>
              </w:rPr>
              <w:t>&gt; 0.0</w:t>
            </w:r>
          </w:p>
        </w:tc>
        <w:tc>
          <w:tcPr>
            <w:tcW w:w="1163" w:type="dxa"/>
            <w:shd w:val="clear" w:color="auto" w:fill="auto"/>
          </w:tcPr>
          <w:p w14:paraId="6EAD4D67" w14:textId="77777777" w:rsidR="00FC68DB" w:rsidRPr="005B1B92" w:rsidRDefault="00FC68DB" w:rsidP="00B202D2">
            <w:pPr>
              <w:rPr>
                <w:sz w:val="20"/>
                <w:szCs w:val="20"/>
              </w:rPr>
            </w:pPr>
            <w:r w:rsidRPr="005B1B92">
              <w:rPr>
                <w:sz w:val="20"/>
                <w:szCs w:val="20"/>
              </w:rPr>
              <w:t>Optional</w:t>
            </w:r>
          </w:p>
        </w:tc>
        <w:tc>
          <w:tcPr>
            <w:tcW w:w="2409" w:type="dxa"/>
            <w:shd w:val="clear" w:color="auto" w:fill="auto"/>
          </w:tcPr>
          <w:p w14:paraId="097F4DA6" w14:textId="77777777" w:rsidR="00FC68DB" w:rsidRPr="005B1B92" w:rsidRDefault="00FC68DB" w:rsidP="00B202D2">
            <w:pPr>
              <w:rPr>
                <w:sz w:val="20"/>
                <w:szCs w:val="20"/>
              </w:rPr>
            </w:pPr>
            <w:r w:rsidRPr="005B1B92">
              <w:rPr>
                <w:sz w:val="20"/>
                <w:szCs w:val="20"/>
              </w:rPr>
              <w:t>-</w:t>
            </w:r>
          </w:p>
        </w:tc>
      </w:tr>
      <w:tr w:rsidR="00FC68DB" w:rsidRPr="0064579A" w14:paraId="36C4663A" w14:textId="77777777" w:rsidTr="00FC68DB">
        <w:trPr>
          <w:cantSplit/>
          <w:jc w:val="center"/>
        </w:trPr>
        <w:tc>
          <w:tcPr>
            <w:tcW w:w="2093" w:type="dxa"/>
            <w:shd w:val="clear" w:color="auto" w:fill="auto"/>
          </w:tcPr>
          <w:p w14:paraId="71BA0BF1" w14:textId="77777777" w:rsidR="00FC68DB" w:rsidRPr="00F90632" w:rsidRDefault="00FC68DB" w:rsidP="00B202D2">
            <w:pPr>
              <w:rPr>
                <w:sz w:val="20"/>
                <w:szCs w:val="20"/>
              </w:rPr>
            </w:pPr>
            <w:proofErr w:type="spellStart"/>
            <w:r>
              <w:rPr>
                <w:sz w:val="20"/>
                <w:szCs w:val="20"/>
              </w:rPr>
              <w:t>spotweld_diameter</w:t>
            </w:r>
            <w:proofErr w:type="spellEnd"/>
          </w:p>
        </w:tc>
        <w:tc>
          <w:tcPr>
            <w:tcW w:w="1417" w:type="dxa"/>
            <w:shd w:val="clear" w:color="auto" w:fill="auto"/>
          </w:tcPr>
          <w:p w14:paraId="09691FC1" w14:textId="77777777" w:rsidR="00FC68DB" w:rsidRPr="005B1B92" w:rsidRDefault="00FC68DB" w:rsidP="00B202D2">
            <w:pPr>
              <w:rPr>
                <w:sz w:val="20"/>
                <w:szCs w:val="20"/>
              </w:rPr>
            </w:pPr>
            <w:r w:rsidRPr="005B1B92">
              <w:rPr>
                <w:sz w:val="20"/>
                <w:szCs w:val="20"/>
              </w:rPr>
              <w:t>Floating point</w:t>
            </w:r>
          </w:p>
        </w:tc>
        <w:tc>
          <w:tcPr>
            <w:tcW w:w="1418" w:type="dxa"/>
          </w:tcPr>
          <w:p w14:paraId="20F3E4B0" w14:textId="77777777" w:rsidR="00FC68DB" w:rsidRPr="005B1B92" w:rsidRDefault="00FC68DB" w:rsidP="00B202D2">
            <w:pPr>
              <w:rPr>
                <w:sz w:val="20"/>
                <w:szCs w:val="20"/>
              </w:rPr>
            </w:pPr>
            <w:r w:rsidRPr="005B1B92">
              <w:rPr>
                <w:sz w:val="20"/>
                <w:szCs w:val="20"/>
              </w:rPr>
              <w:t>&gt; 0.0</w:t>
            </w:r>
          </w:p>
        </w:tc>
        <w:tc>
          <w:tcPr>
            <w:tcW w:w="1163" w:type="dxa"/>
            <w:shd w:val="clear" w:color="auto" w:fill="auto"/>
          </w:tcPr>
          <w:p w14:paraId="479908E8" w14:textId="77777777" w:rsidR="00FC68DB" w:rsidRPr="005B1B92" w:rsidRDefault="00FC68DB" w:rsidP="00B202D2">
            <w:pPr>
              <w:rPr>
                <w:sz w:val="20"/>
                <w:szCs w:val="20"/>
              </w:rPr>
            </w:pPr>
            <w:r w:rsidRPr="005B1B92">
              <w:rPr>
                <w:sz w:val="20"/>
                <w:szCs w:val="20"/>
              </w:rPr>
              <w:t>Optional</w:t>
            </w:r>
          </w:p>
        </w:tc>
        <w:tc>
          <w:tcPr>
            <w:tcW w:w="2409" w:type="dxa"/>
            <w:shd w:val="clear" w:color="auto" w:fill="auto"/>
          </w:tcPr>
          <w:p w14:paraId="54F7855F" w14:textId="77777777" w:rsidR="00FC68DB" w:rsidRPr="005B1B92" w:rsidRDefault="00FC68DB" w:rsidP="00B202D2">
            <w:pPr>
              <w:rPr>
                <w:sz w:val="20"/>
                <w:szCs w:val="20"/>
              </w:rPr>
            </w:pPr>
            <w:r w:rsidRPr="005B1B92">
              <w:rPr>
                <w:sz w:val="20"/>
                <w:szCs w:val="20"/>
              </w:rPr>
              <w:t>-</w:t>
            </w:r>
          </w:p>
        </w:tc>
      </w:tr>
      <w:tr w:rsidR="00FC68DB" w:rsidRPr="00226A3F" w14:paraId="0D192EA5" w14:textId="77777777" w:rsidTr="00FC68DB">
        <w:trPr>
          <w:cantSplit/>
          <w:jc w:val="center"/>
        </w:trPr>
        <w:tc>
          <w:tcPr>
            <w:tcW w:w="2093" w:type="dxa"/>
            <w:shd w:val="clear" w:color="auto" w:fill="auto"/>
          </w:tcPr>
          <w:p w14:paraId="27929B4F" w14:textId="77777777" w:rsidR="00FC68DB" w:rsidRPr="00F90632" w:rsidRDefault="00FC68DB" w:rsidP="00B202D2">
            <w:pPr>
              <w:rPr>
                <w:sz w:val="20"/>
                <w:szCs w:val="20"/>
              </w:rPr>
            </w:pPr>
            <w:proofErr w:type="spellStart"/>
            <w:r>
              <w:rPr>
                <w:sz w:val="20"/>
              </w:rPr>
              <w:t>spotweld_technology</w:t>
            </w:r>
            <w:proofErr w:type="spellEnd"/>
          </w:p>
        </w:tc>
        <w:tc>
          <w:tcPr>
            <w:tcW w:w="1417" w:type="dxa"/>
            <w:shd w:val="clear" w:color="auto" w:fill="auto"/>
          </w:tcPr>
          <w:p w14:paraId="3E5CF02E" w14:textId="77777777" w:rsidR="00FC68DB" w:rsidRPr="005B1B92" w:rsidRDefault="00FC68DB" w:rsidP="00B202D2">
            <w:pPr>
              <w:rPr>
                <w:sz w:val="20"/>
                <w:szCs w:val="20"/>
              </w:rPr>
            </w:pPr>
            <w:r>
              <w:rPr>
                <w:sz w:val="20"/>
                <w:szCs w:val="20"/>
              </w:rPr>
              <w:t>Selection</w:t>
            </w:r>
          </w:p>
        </w:tc>
        <w:tc>
          <w:tcPr>
            <w:tcW w:w="1418" w:type="dxa"/>
          </w:tcPr>
          <w:p w14:paraId="0E76DD52" w14:textId="77777777" w:rsidR="00FC68DB" w:rsidRDefault="00FC68DB" w:rsidP="00B202D2">
            <w:pPr>
              <w:spacing w:after="0"/>
              <w:rPr>
                <w:sz w:val="20"/>
                <w:szCs w:val="20"/>
              </w:rPr>
            </w:pPr>
            <w:r>
              <w:rPr>
                <w:sz w:val="20"/>
                <w:szCs w:val="20"/>
              </w:rPr>
              <w:t>resistance</w:t>
            </w:r>
          </w:p>
          <w:p w14:paraId="011546A5" w14:textId="77777777" w:rsidR="00FC68DB" w:rsidRDefault="00FC68DB" w:rsidP="00B202D2">
            <w:pPr>
              <w:spacing w:after="0"/>
              <w:rPr>
                <w:sz w:val="20"/>
                <w:szCs w:val="20"/>
              </w:rPr>
            </w:pPr>
            <w:r>
              <w:rPr>
                <w:sz w:val="20"/>
                <w:szCs w:val="20"/>
              </w:rPr>
              <w:t>laser</w:t>
            </w:r>
          </w:p>
          <w:p w14:paraId="2843CFBB" w14:textId="77777777" w:rsidR="00FC68DB" w:rsidRDefault="00FC68DB" w:rsidP="00B202D2">
            <w:pPr>
              <w:spacing w:after="0"/>
              <w:rPr>
                <w:sz w:val="20"/>
                <w:szCs w:val="20"/>
              </w:rPr>
            </w:pPr>
            <w:r>
              <w:rPr>
                <w:sz w:val="20"/>
                <w:szCs w:val="20"/>
              </w:rPr>
              <w:t>projection</w:t>
            </w:r>
          </w:p>
          <w:p w14:paraId="4C84FDB8" w14:textId="77777777" w:rsidR="00FC68DB" w:rsidRPr="005B1B92" w:rsidRDefault="00FC68DB" w:rsidP="00B202D2">
            <w:pPr>
              <w:spacing w:after="0"/>
              <w:rPr>
                <w:sz w:val="20"/>
                <w:szCs w:val="20"/>
              </w:rPr>
            </w:pPr>
            <w:r>
              <w:rPr>
                <w:sz w:val="20"/>
                <w:szCs w:val="20"/>
              </w:rPr>
              <w:t>friction</w:t>
            </w:r>
          </w:p>
        </w:tc>
        <w:tc>
          <w:tcPr>
            <w:tcW w:w="1163" w:type="dxa"/>
            <w:shd w:val="clear" w:color="auto" w:fill="auto"/>
          </w:tcPr>
          <w:p w14:paraId="25065772" w14:textId="77777777" w:rsidR="00FC68DB" w:rsidRPr="005B1B92" w:rsidRDefault="00FC68DB" w:rsidP="00B202D2">
            <w:pPr>
              <w:rPr>
                <w:sz w:val="20"/>
                <w:szCs w:val="20"/>
              </w:rPr>
            </w:pPr>
            <w:r w:rsidRPr="005B1B92">
              <w:rPr>
                <w:sz w:val="20"/>
                <w:szCs w:val="20"/>
              </w:rPr>
              <w:t>Optional</w:t>
            </w:r>
          </w:p>
        </w:tc>
        <w:tc>
          <w:tcPr>
            <w:tcW w:w="2409" w:type="dxa"/>
            <w:shd w:val="clear" w:color="auto" w:fill="auto"/>
          </w:tcPr>
          <w:p w14:paraId="7F55793E" w14:textId="77777777" w:rsidR="00FC68DB" w:rsidRPr="005B1B92" w:rsidRDefault="00FC68DB" w:rsidP="00B202D2">
            <w:pPr>
              <w:rPr>
                <w:sz w:val="20"/>
                <w:szCs w:val="20"/>
              </w:rPr>
            </w:pPr>
            <w:r w:rsidRPr="005B1B92">
              <w:rPr>
                <w:sz w:val="20"/>
                <w:szCs w:val="20"/>
              </w:rPr>
              <w:t>-</w:t>
            </w:r>
          </w:p>
        </w:tc>
      </w:tr>
    </w:tbl>
    <w:p w14:paraId="1A1F31CE" w14:textId="56FB4A28" w:rsidR="00FC68DB" w:rsidRDefault="00FC68DB" w:rsidP="00B202D2">
      <w:pPr>
        <w:pStyle w:val="Beschriftung"/>
        <w:spacing w:before="120"/>
      </w:pPr>
      <w:bookmarkStart w:id="793" w:name="_Toc3566454"/>
      <w:bookmarkStart w:id="794" w:name="_Toc34747457"/>
      <w:bookmarkStart w:id="795" w:name="_Toc77095906"/>
      <w:r>
        <w:t xml:space="preserve">Table </w:t>
      </w:r>
      <w:r>
        <w:fldChar w:fldCharType="begin"/>
      </w:r>
      <w:r>
        <w:instrText xml:space="preserve"> SEQ Table \* ARABIC </w:instrText>
      </w:r>
      <w:r>
        <w:fldChar w:fldCharType="separate"/>
      </w:r>
      <w:r w:rsidR="008116BB">
        <w:rPr>
          <w:noProof/>
        </w:rPr>
        <w:t>48</w:t>
      </w:r>
      <w:r>
        <w:fldChar w:fldCharType="end"/>
      </w:r>
      <w:r>
        <w:t xml:space="preserve">: Attributes of element </w:t>
      </w:r>
      <w:r w:rsidRPr="00C6477D">
        <w:rPr>
          <w:rStyle w:val="elementdeftypeChar"/>
          <w:rFonts w:eastAsia="Calibri"/>
          <w:b w:val="0"/>
        </w:rPr>
        <w:t>&lt;swop</w:t>
      </w:r>
      <w:r>
        <w:rPr>
          <w:rStyle w:val="elementdeftypeChar"/>
          <w:rFonts w:eastAsia="Calibri"/>
          <w:b w:val="0"/>
        </w:rPr>
        <w:t>/</w:t>
      </w:r>
      <w:r w:rsidRPr="00C6477D">
        <w:rPr>
          <w:rStyle w:val="elementdeftypeChar"/>
          <w:rFonts w:eastAsia="Calibri"/>
          <w:b w:val="0"/>
        </w:rPr>
        <w:t>&gt;</w:t>
      </w:r>
      <w:bookmarkEnd w:id="793"/>
      <w:bookmarkEnd w:id="794"/>
      <w:bookmarkEnd w:id="795"/>
    </w:p>
    <w:p w14:paraId="39C678B7" w14:textId="77777777" w:rsidR="00FC68DB" w:rsidRDefault="00FC68DB" w:rsidP="00B202D2">
      <w:pPr>
        <w:spacing w:before="120"/>
      </w:pPr>
      <w:r>
        <w:t>All attributes of this connection type are optional for importing it into CAD or CAE application. Although, it can be that some FE pre-processor may declare some of them to be mandatory.</w:t>
      </w:r>
    </w:p>
    <w:p w14:paraId="0E11C5E5" w14:textId="77777777" w:rsidR="00FC68DB" w:rsidRDefault="00FC68DB" w:rsidP="00B202D2">
      <w:pPr>
        <w:spacing w:before="120"/>
      </w:pPr>
      <w:r>
        <w:t>These attributes have the following semantics:</w:t>
      </w:r>
    </w:p>
    <w:p w14:paraId="5AE1AB9F" w14:textId="77777777" w:rsidR="00FC68DB" w:rsidRDefault="00FC68DB" w:rsidP="00BA04B6">
      <w:pPr>
        <w:pStyle w:val="Listenabsatz"/>
        <w:numPr>
          <w:ilvl w:val="0"/>
          <w:numId w:val="29"/>
        </w:numPr>
        <w:tabs>
          <w:tab w:val="clear" w:pos="403"/>
        </w:tabs>
        <w:spacing w:before="120" w:after="0" w:line="240" w:lineRule="auto"/>
        <w:contextualSpacing w:val="0"/>
        <w:rPr>
          <w:lang w:val="en-US"/>
        </w:rPr>
      </w:pPr>
      <w:proofErr w:type="spellStart"/>
      <w:r w:rsidRPr="00A32748">
        <w:rPr>
          <w:rStyle w:val="elementdeftypeChar"/>
          <w:rFonts w:eastAsia="Calibri"/>
        </w:rPr>
        <w:t>insert_shape</w:t>
      </w:r>
      <w:proofErr w:type="spellEnd"/>
      <w:r w:rsidRPr="00FF0EB3">
        <w:rPr>
          <w:lang w:val="en-US"/>
        </w:rPr>
        <w:t xml:space="preserve">: Identification of the applied insert shape. </w:t>
      </w:r>
      <w:r>
        <w:rPr>
          <w:lang w:val="en-US"/>
        </w:rPr>
        <w:t>(</w:t>
      </w:r>
      <w:r w:rsidRPr="001C46AC">
        <w:rPr>
          <w:lang w:val="en-US"/>
        </w:rPr>
        <w:t xml:space="preserve">In the illustrated example, the hole is circular, but it may have a polygonal shape </w:t>
      </w:r>
      <w:proofErr w:type="gramStart"/>
      <w:r w:rsidRPr="001C46AC">
        <w:rPr>
          <w:lang w:val="en-US"/>
        </w:rPr>
        <w:t>in order to</w:t>
      </w:r>
      <w:proofErr w:type="gramEnd"/>
      <w:r w:rsidRPr="001C46AC">
        <w:rPr>
          <w:lang w:val="en-US"/>
        </w:rPr>
        <w:t xml:space="preserve"> prevent relative rotation of the two sheets in case they were connected by a single framing spot.</w:t>
      </w:r>
      <w:r>
        <w:rPr>
          <w:lang w:val="en-US"/>
        </w:rPr>
        <w:t>)</w:t>
      </w:r>
    </w:p>
    <w:p w14:paraId="1E81CCE7" w14:textId="77777777" w:rsidR="00FC68DB" w:rsidRDefault="00FC68DB" w:rsidP="00BA04B6">
      <w:pPr>
        <w:pStyle w:val="Listenabsatz"/>
        <w:numPr>
          <w:ilvl w:val="0"/>
          <w:numId w:val="29"/>
        </w:numPr>
        <w:tabs>
          <w:tab w:val="clear" w:pos="403"/>
        </w:tabs>
        <w:spacing w:before="120" w:after="0" w:line="240" w:lineRule="auto"/>
        <w:contextualSpacing w:val="0"/>
        <w:rPr>
          <w:lang w:val="en-US"/>
        </w:rPr>
      </w:pPr>
      <w:proofErr w:type="spellStart"/>
      <w:r w:rsidRPr="00A32748">
        <w:rPr>
          <w:rStyle w:val="elementdeftypeChar"/>
          <w:rFonts w:eastAsia="Calibri"/>
        </w:rPr>
        <w:t>insert_height</w:t>
      </w:r>
      <w:proofErr w:type="spellEnd"/>
      <w:r>
        <w:rPr>
          <w:lang w:val="en-US"/>
        </w:rPr>
        <w:t>: Height of the (unmounted) insert.</w:t>
      </w:r>
    </w:p>
    <w:p w14:paraId="749E8119" w14:textId="22A6E977" w:rsidR="00FC68DB" w:rsidRDefault="00FC68DB" w:rsidP="00BA04B6">
      <w:pPr>
        <w:pStyle w:val="Listenabsatz"/>
        <w:numPr>
          <w:ilvl w:val="0"/>
          <w:numId w:val="29"/>
        </w:numPr>
        <w:tabs>
          <w:tab w:val="clear" w:pos="403"/>
        </w:tabs>
        <w:spacing w:before="120" w:after="0" w:line="240" w:lineRule="auto"/>
        <w:contextualSpacing w:val="0"/>
        <w:rPr>
          <w:lang w:val="en-US"/>
        </w:rPr>
      </w:pPr>
      <w:proofErr w:type="spellStart"/>
      <w:r w:rsidRPr="00A32748">
        <w:rPr>
          <w:rStyle w:val="elementdeftypeChar"/>
          <w:rFonts w:eastAsia="Calibri"/>
        </w:rPr>
        <w:t>spotweld_diameter</w:t>
      </w:r>
      <w:proofErr w:type="spellEnd"/>
      <w:r>
        <w:rPr>
          <w:lang w:val="en-US"/>
        </w:rPr>
        <w:t xml:space="preserve">: Diameter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8116BB">
        <w:rPr>
          <w:lang w:val="en-US"/>
        </w:rPr>
        <w:t>9.2</w:t>
      </w:r>
      <w:r>
        <w:rPr>
          <w:lang w:val="en-US"/>
        </w:rPr>
        <w:fldChar w:fldCharType="end"/>
      </w:r>
      <w:r>
        <w:rPr>
          <w:lang w:val="en-US"/>
        </w:rPr>
        <w:t xml:space="preserve"> </w:t>
      </w:r>
      <w:r>
        <w:rPr>
          <w:lang w:val="en-US"/>
        </w:rPr>
        <w:fldChar w:fldCharType="begin"/>
      </w:r>
      <w:r>
        <w:rPr>
          <w:lang w:val="en-US"/>
        </w:rPr>
        <w:instrText xml:space="preserve"> REF _Ref428355238 \h </w:instrText>
      </w:r>
      <w:r>
        <w:rPr>
          <w:lang w:val="en-US"/>
        </w:rPr>
      </w:r>
      <w:r>
        <w:rPr>
          <w:lang w:val="en-US"/>
        </w:rPr>
        <w:fldChar w:fldCharType="separate"/>
      </w:r>
      <w:r w:rsidR="008116BB" w:rsidRPr="007055D9">
        <w:t xml:space="preserve">Spot </w:t>
      </w:r>
      <w:r w:rsidR="008116BB">
        <w:t>W</w:t>
      </w:r>
      <w:r w:rsidR="008116BB" w:rsidRPr="007055D9">
        <w:t>elds</w:t>
      </w:r>
      <w:r>
        <w:rPr>
          <w:lang w:val="en-US"/>
        </w:rPr>
        <w:fldChar w:fldCharType="end"/>
      </w:r>
      <w:r>
        <w:rPr>
          <w:lang w:val="en-US"/>
        </w:rPr>
        <w:t>.</w:t>
      </w:r>
    </w:p>
    <w:p w14:paraId="7FCB8B59" w14:textId="6DE4BD95" w:rsidR="00FC68DB" w:rsidRDefault="00FC68DB" w:rsidP="00BA04B6">
      <w:pPr>
        <w:pStyle w:val="Listenabsatz"/>
        <w:numPr>
          <w:ilvl w:val="0"/>
          <w:numId w:val="29"/>
        </w:numPr>
        <w:tabs>
          <w:tab w:val="clear" w:pos="403"/>
        </w:tabs>
        <w:spacing w:before="120" w:after="0" w:line="240" w:lineRule="auto"/>
        <w:contextualSpacing w:val="0"/>
        <w:rPr>
          <w:lang w:val="en-US"/>
        </w:rPr>
      </w:pPr>
      <w:proofErr w:type="spellStart"/>
      <w:r w:rsidRPr="00A32748">
        <w:rPr>
          <w:rStyle w:val="elementdeftypeChar"/>
          <w:rFonts w:eastAsia="Calibri"/>
        </w:rPr>
        <w:t>spotweld_technology</w:t>
      </w:r>
      <w:proofErr w:type="spellEnd"/>
      <w:r>
        <w:rPr>
          <w:lang w:val="en-US"/>
        </w:rPr>
        <w:t xml:space="preserve">: Technology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8116BB">
        <w:rPr>
          <w:lang w:val="en-US"/>
        </w:rPr>
        <w:t>9.2</w:t>
      </w:r>
      <w:r>
        <w:rPr>
          <w:lang w:val="en-US"/>
        </w:rPr>
        <w:fldChar w:fldCharType="end"/>
      </w:r>
      <w:r>
        <w:rPr>
          <w:lang w:val="en-US"/>
        </w:rPr>
        <w:t xml:space="preserve"> </w:t>
      </w:r>
      <w:r>
        <w:rPr>
          <w:lang w:val="en-US"/>
        </w:rPr>
        <w:fldChar w:fldCharType="begin"/>
      </w:r>
      <w:r>
        <w:rPr>
          <w:lang w:val="en-US"/>
        </w:rPr>
        <w:instrText xml:space="preserve"> REF _Ref428355238 \h </w:instrText>
      </w:r>
      <w:r>
        <w:rPr>
          <w:lang w:val="en-US"/>
        </w:rPr>
      </w:r>
      <w:r>
        <w:rPr>
          <w:lang w:val="en-US"/>
        </w:rPr>
        <w:fldChar w:fldCharType="separate"/>
      </w:r>
      <w:r w:rsidR="008116BB" w:rsidRPr="007055D9">
        <w:t xml:space="preserve">Spot </w:t>
      </w:r>
      <w:r w:rsidR="008116BB">
        <w:t>W</w:t>
      </w:r>
      <w:r w:rsidR="008116BB" w:rsidRPr="007055D9">
        <w:t>elds</w:t>
      </w:r>
      <w:r>
        <w:rPr>
          <w:lang w:val="en-US"/>
        </w:rPr>
        <w:fldChar w:fldCharType="end"/>
      </w:r>
      <w:r>
        <w:rPr>
          <w:lang w:val="en-US"/>
        </w:rPr>
        <w:t>.</w:t>
      </w:r>
    </w:p>
    <w:p w14:paraId="3EADCB7F" w14:textId="77777777" w:rsidR="00FC68DB" w:rsidRPr="001D46C2" w:rsidRDefault="00FC68DB" w:rsidP="001D46C2">
      <w:pPr>
        <w:spacing w:before="120"/>
      </w:pPr>
      <w:r w:rsidRPr="001D46C2">
        <w:t xml:space="preserve">The element of </w:t>
      </w:r>
      <w:r w:rsidRPr="001D46C2">
        <w:rPr>
          <w:b/>
          <w:bCs/>
          <w:i/>
        </w:rPr>
        <w:t>&lt;swop/&gt;</w:t>
      </w:r>
      <w:r w:rsidRPr="001D46C2">
        <w:t xml:space="preserve"> does not allow any nested elements:</w:t>
      </w:r>
    </w:p>
    <w:p w14:paraId="2C648BD9" w14:textId="77777777" w:rsidR="00FC68DB" w:rsidRPr="00E777C6" w:rsidRDefault="00FC68DB" w:rsidP="00B202D2">
      <w:pPr>
        <w:pStyle w:val="Listenabsatz"/>
        <w:keepNext/>
        <w:spacing w:before="120"/>
        <w:ind w:left="0"/>
        <w:rPr>
          <w:b/>
          <w:sz w:val="24"/>
          <w:lang w:val="en-US"/>
        </w:rPr>
      </w:pPr>
      <w:r w:rsidRPr="00E777C6">
        <w:rPr>
          <w:b/>
          <w:sz w:val="24"/>
          <w:lang w:val="en-US"/>
        </w:rPr>
        <w:t>Example:</w:t>
      </w:r>
    </w:p>
    <w:p w14:paraId="2855CCF7" w14:textId="77777777" w:rsidR="00FC68DB" w:rsidRPr="00226A3F" w:rsidRDefault="00FC68DB" w:rsidP="00B202D2">
      <w:pPr>
        <w:pStyle w:val="XMLCode"/>
        <w:keepNext/>
      </w:pPr>
    </w:p>
    <w:p w14:paraId="7EA4DDFE" w14:textId="77777777" w:rsidR="00FC68DB" w:rsidRDefault="00FC68DB" w:rsidP="00B202D2">
      <w:pPr>
        <w:pStyle w:val="XMLCode"/>
      </w:pPr>
      <w:r>
        <w:t>&lt;connection_0d label="</w:t>
      </w:r>
      <w:r w:rsidRPr="000F7EEA">
        <w:t>RVT</w:t>
      </w:r>
      <w:r w:rsidRPr="00226A3F">
        <w:t>_2123921</w:t>
      </w:r>
      <w:r>
        <w:t>"&gt;</w:t>
      </w:r>
    </w:p>
    <w:p w14:paraId="15E5574E" w14:textId="77777777" w:rsidR="00FC68DB" w:rsidRDefault="00FC68DB" w:rsidP="00B202D2">
      <w:pPr>
        <w:pStyle w:val="XMLCode"/>
        <w:rPr>
          <w:rFonts w:ascii="Courier" w:hAnsi="Courier" w:cs="Courier"/>
          <w:szCs w:val="16"/>
          <w:lang w:eastAsia="en-GB"/>
        </w:rPr>
      </w:pPr>
      <w:r>
        <w:tab/>
      </w:r>
      <w:r w:rsidRPr="00942C86">
        <w:t>&lt;loc&gt; 1645.83 821.145 616.585 &lt;/loc&gt;</w:t>
      </w:r>
    </w:p>
    <w:p w14:paraId="1A5312E5" w14:textId="77777777" w:rsidR="00FC68DB" w:rsidRPr="00E84826" w:rsidRDefault="00FC68DB" w:rsidP="00B202D2">
      <w:pPr>
        <w:pStyle w:val="XMLCode"/>
        <w:rPr>
          <w:b/>
          <w:color w:val="0070C0"/>
        </w:rPr>
      </w:pPr>
      <w:r>
        <w:rPr>
          <w:color w:val="0070C0"/>
        </w:rPr>
        <w:tab/>
      </w:r>
      <w:r w:rsidRPr="00C6477D">
        <w:rPr>
          <w:color w:val="0070C0"/>
        </w:rPr>
        <w:t xml:space="preserve">&lt;rivet </w:t>
      </w:r>
      <w:proofErr w:type="spellStart"/>
      <w:r w:rsidRPr="00C6477D">
        <w:rPr>
          <w:color w:val="0070C0"/>
        </w:rPr>
        <w:t>head_diameter</w:t>
      </w:r>
      <w:proofErr w:type="spellEnd"/>
      <w:r w:rsidRPr="00C6477D">
        <w:rPr>
          <w:color w:val="0070C0"/>
        </w:rPr>
        <w:t>=</w:t>
      </w:r>
      <w:r>
        <w:rPr>
          <w:color w:val="0070C0"/>
        </w:rPr>
        <w:t>"</w:t>
      </w:r>
      <w:r w:rsidRPr="00C6477D">
        <w:rPr>
          <w:color w:val="0070C0"/>
        </w:rPr>
        <w:t>8.5</w:t>
      </w:r>
      <w:r>
        <w:rPr>
          <w:color w:val="0070C0"/>
        </w:rPr>
        <w:t>"</w:t>
      </w:r>
      <w:r w:rsidRPr="00C6477D">
        <w:rPr>
          <w:color w:val="0070C0"/>
        </w:rPr>
        <w:t xml:space="preserve"> </w:t>
      </w:r>
      <w:proofErr w:type="spellStart"/>
      <w:r w:rsidRPr="00C6477D">
        <w:rPr>
          <w:color w:val="0070C0"/>
        </w:rPr>
        <w:t>head_height</w:t>
      </w:r>
      <w:proofErr w:type="spellEnd"/>
      <w:r w:rsidRPr="00C6477D">
        <w:rPr>
          <w:color w:val="0070C0"/>
        </w:rPr>
        <w:t>=</w:t>
      </w:r>
      <w:r>
        <w:rPr>
          <w:color w:val="0070C0"/>
        </w:rPr>
        <w:t>"</w:t>
      </w:r>
      <w:r w:rsidRPr="00C6477D">
        <w:rPr>
          <w:color w:val="0070C0"/>
        </w:rPr>
        <w:t>0.9</w:t>
      </w:r>
      <w:r>
        <w:rPr>
          <w:color w:val="0070C0"/>
        </w:rPr>
        <w:t>"</w:t>
      </w:r>
      <w:r w:rsidRPr="00C6477D">
        <w:rPr>
          <w:color w:val="0070C0"/>
        </w:rPr>
        <w:t xml:space="preserve"> hardness=</w:t>
      </w:r>
      <w:r>
        <w:rPr>
          <w:color w:val="0070C0"/>
        </w:rPr>
        <w:t>"</w:t>
      </w:r>
      <w:r w:rsidRPr="00C6477D">
        <w:rPr>
          <w:color w:val="0070C0"/>
        </w:rPr>
        <w:t>410</w:t>
      </w:r>
      <w:r>
        <w:rPr>
          <w:color w:val="0070C0"/>
        </w:rPr>
        <w:t>"</w:t>
      </w:r>
      <w:r w:rsidRPr="00C6477D">
        <w:rPr>
          <w:color w:val="0070C0"/>
        </w:rPr>
        <w:t xml:space="preserve"> </w:t>
      </w:r>
      <w:proofErr w:type="spellStart"/>
      <w:r w:rsidRPr="00E84826">
        <w:rPr>
          <w:b/>
          <w:color w:val="0070C0"/>
        </w:rPr>
        <w:t>shaft_diameter</w:t>
      </w:r>
      <w:proofErr w:type="spellEnd"/>
      <w:r w:rsidRPr="00E84826">
        <w:rPr>
          <w:b/>
          <w:color w:val="0070C0"/>
        </w:rPr>
        <w:t>=</w:t>
      </w:r>
      <w:r>
        <w:rPr>
          <w:b/>
          <w:color w:val="0070C0"/>
        </w:rPr>
        <w:t>"</w:t>
      </w:r>
      <w:r w:rsidRPr="00E84826">
        <w:rPr>
          <w:b/>
          <w:color w:val="0070C0"/>
        </w:rPr>
        <w:t>5.4</w:t>
      </w:r>
      <w:r>
        <w:rPr>
          <w:b/>
          <w:color w:val="0070C0"/>
        </w:rPr>
        <w:t>"</w:t>
      </w:r>
    </w:p>
    <w:p w14:paraId="0008A094" w14:textId="77777777" w:rsidR="00FC68DB" w:rsidRPr="00C6477D" w:rsidRDefault="00FC68DB" w:rsidP="00B202D2">
      <w:pPr>
        <w:pStyle w:val="XMLCode"/>
        <w:rPr>
          <w:color w:val="0070C0"/>
        </w:rPr>
      </w:pPr>
      <w:r w:rsidRPr="00E84826">
        <w:rPr>
          <w:b/>
          <w:color w:val="0070C0"/>
        </w:rPr>
        <w:tab/>
      </w:r>
      <w:r w:rsidRPr="00E84826">
        <w:rPr>
          <w:b/>
          <w:color w:val="0070C0"/>
        </w:rPr>
        <w:tab/>
      </w:r>
      <w:proofErr w:type="spellStart"/>
      <w:r w:rsidRPr="00E84826">
        <w:rPr>
          <w:b/>
          <w:color w:val="0070C0"/>
        </w:rPr>
        <w:t>sink_size</w:t>
      </w:r>
      <w:proofErr w:type="spellEnd"/>
      <w:r w:rsidRPr="00E84826">
        <w:rPr>
          <w:b/>
          <w:color w:val="0070C0"/>
        </w:rPr>
        <w:t>=</w:t>
      </w:r>
      <w:r>
        <w:rPr>
          <w:b/>
          <w:color w:val="0070C0"/>
        </w:rPr>
        <w:t>"</w:t>
      </w:r>
      <w:r w:rsidRPr="00E84826">
        <w:rPr>
          <w:b/>
          <w:color w:val="0070C0"/>
        </w:rPr>
        <w:t>0.3</w:t>
      </w:r>
      <w:r>
        <w:rPr>
          <w:b/>
          <w:color w:val="0070C0"/>
        </w:rPr>
        <w:t>"</w:t>
      </w:r>
      <w:r w:rsidRPr="00E84826">
        <w:rPr>
          <w:b/>
          <w:color w:val="0070C0"/>
        </w:rPr>
        <w:t xml:space="preserve"> length=</w:t>
      </w:r>
      <w:r>
        <w:rPr>
          <w:b/>
          <w:color w:val="0070C0"/>
        </w:rPr>
        <w:t>"</w:t>
      </w:r>
      <w:r w:rsidRPr="00E84826">
        <w:rPr>
          <w:b/>
          <w:color w:val="0070C0"/>
        </w:rPr>
        <w:t>1.5</w:t>
      </w:r>
      <w:r>
        <w:rPr>
          <w:b/>
          <w:color w:val="0070C0"/>
        </w:rPr>
        <w:t>"</w:t>
      </w:r>
      <w:r>
        <w:rPr>
          <w:color w:val="0070C0"/>
        </w:rPr>
        <w:t xml:space="preserve"> </w:t>
      </w:r>
      <w:r w:rsidRPr="00C6477D">
        <w:rPr>
          <w:color w:val="0070C0"/>
        </w:rPr>
        <w:t>&gt;</w:t>
      </w:r>
    </w:p>
    <w:p w14:paraId="660508E2" w14:textId="77777777" w:rsidR="00FC68DB" w:rsidRPr="00C6477D" w:rsidRDefault="00FC68DB" w:rsidP="00B202D2">
      <w:pPr>
        <w:pStyle w:val="XMLCode"/>
        <w:rPr>
          <w:color w:val="0070C0"/>
        </w:rPr>
      </w:pPr>
      <w:r>
        <w:rPr>
          <w:color w:val="0070C0"/>
        </w:rPr>
        <w:tab/>
      </w:r>
      <w:r>
        <w:rPr>
          <w:color w:val="0070C0"/>
        </w:rPr>
        <w:tab/>
      </w:r>
      <w:r w:rsidRPr="00C6477D">
        <w:rPr>
          <w:color w:val="0070C0"/>
        </w:rPr>
        <w:t>&lt;</w:t>
      </w:r>
      <w:proofErr w:type="spellStart"/>
      <w:r w:rsidRPr="00C6477D">
        <w:rPr>
          <w:color w:val="0070C0"/>
        </w:rPr>
        <w:t>normal_direction</w:t>
      </w:r>
      <w:proofErr w:type="spellEnd"/>
      <w:r w:rsidRPr="00C6477D">
        <w:rPr>
          <w:color w:val="0070C0"/>
        </w:rPr>
        <w:t xml:space="preserve"> x=</w:t>
      </w:r>
      <w:r>
        <w:rPr>
          <w:color w:val="0070C0"/>
        </w:rPr>
        <w:t>"</w:t>
      </w:r>
      <w:r w:rsidRPr="00C6477D">
        <w:rPr>
          <w:color w:val="0070C0"/>
        </w:rPr>
        <w:t>0</w:t>
      </w:r>
      <w:r>
        <w:rPr>
          <w:color w:val="0070C0"/>
        </w:rPr>
        <w:t>"</w:t>
      </w:r>
      <w:r w:rsidRPr="00C6477D">
        <w:rPr>
          <w:color w:val="0070C0"/>
        </w:rPr>
        <w:t xml:space="preserve"> y=</w:t>
      </w:r>
      <w:r>
        <w:rPr>
          <w:color w:val="0070C0"/>
        </w:rPr>
        <w:t>"</w:t>
      </w:r>
      <w:r w:rsidRPr="00C6477D">
        <w:rPr>
          <w:color w:val="0070C0"/>
        </w:rPr>
        <w:t>0</w:t>
      </w:r>
      <w:r>
        <w:rPr>
          <w:color w:val="0070C0"/>
        </w:rPr>
        <w:t>"</w:t>
      </w:r>
      <w:r w:rsidRPr="00C6477D">
        <w:rPr>
          <w:color w:val="0070C0"/>
        </w:rPr>
        <w:t xml:space="preserve"> z=</w:t>
      </w:r>
      <w:r>
        <w:rPr>
          <w:color w:val="0070C0"/>
        </w:rPr>
        <w:t>"</w:t>
      </w:r>
      <w:r w:rsidRPr="00C6477D">
        <w:rPr>
          <w:color w:val="0070C0"/>
        </w:rPr>
        <w:t>3</w:t>
      </w:r>
      <w:r>
        <w:rPr>
          <w:color w:val="0070C0"/>
        </w:rPr>
        <w:t xml:space="preserve">" </w:t>
      </w:r>
      <w:r w:rsidRPr="00C6477D">
        <w:rPr>
          <w:color w:val="0070C0"/>
        </w:rPr>
        <w:t>/&gt;</w:t>
      </w:r>
    </w:p>
    <w:p w14:paraId="6A32AC01" w14:textId="77777777" w:rsidR="00FC68DB" w:rsidRPr="00C6477D" w:rsidRDefault="00FC68DB" w:rsidP="00B202D2">
      <w:pPr>
        <w:pStyle w:val="XMLCode"/>
        <w:rPr>
          <w:b/>
          <w:color w:val="0070C0"/>
        </w:rPr>
      </w:pPr>
      <w:r>
        <w:rPr>
          <w:color w:val="0070C0"/>
        </w:rPr>
        <w:tab/>
      </w:r>
      <w:r>
        <w:rPr>
          <w:color w:val="0070C0"/>
        </w:rPr>
        <w:tab/>
      </w:r>
      <w:r w:rsidRPr="00C6477D">
        <w:rPr>
          <w:b/>
          <w:color w:val="0070C0"/>
        </w:rPr>
        <w:t xml:space="preserve">&lt;swop </w:t>
      </w:r>
      <w:proofErr w:type="spellStart"/>
      <w:r w:rsidRPr="00C6477D">
        <w:rPr>
          <w:b/>
          <w:color w:val="0070C0"/>
        </w:rPr>
        <w:t>insert_shape</w:t>
      </w:r>
      <w:proofErr w:type="spellEnd"/>
      <w:r w:rsidRPr="00C6477D">
        <w:rPr>
          <w:b/>
          <w:color w:val="0070C0"/>
        </w:rPr>
        <w:t>=</w:t>
      </w:r>
      <w:r>
        <w:rPr>
          <w:b/>
          <w:color w:val="0070C0"/>
        </w:rPr>
        <w:t>"</w:t>
      </w:r>
      <w:r w:rsidRPr="00C6477D">
        <w:rPr>
          <w:b/>
          <w:color w:val="0070C0"/>
        </w:rPr>
        <w:t>cone_23</w:t>
      </w:r>
      <w:r>
        <w:rPr>
          <w:b/>
          <w:color w:val="0070C0"/>
        </w:rPr>
        <w:t>"</w:t>
      </w:r>
      <w:r w:rsidRPr="00C6477D">
        <w:rPr>
          <w:b/>
          <w:color w:val="0070C0"/>
        </w:rPr>
        <w:t xml:space="preserve"> </w:t>
      </w:r>
      <w:proofErr w:type="spellStart"/>
      <w:r w:rsidRPr="00C6477D">
        <w:rPr>
          <w:b/>
          <w:color w:val="0070C0"/>
        </w:rPr>
        <w:t>insert_height</w:t>
      </w:r>
      <w:proofErr w:type="spellEnd"/>
      <w:r w:rsidRPr="00C6477D">
        <w:rPr>
          <w:b/>
          <w:color w:val="0070C0"/>
        </w:rPr>
        <w:t>=</w:t>
      </w:r>
      <w:r>
        <w:rPr>
          <w:b/>
          <w:color w:val="0070C0"/>
        </w:rPr>
        <w:t>"</w:t>
      </w:r>
      <w:r w:rsidRPr="00C6477D">
        <w:rPr>
          <w:b/>
          <w:color w:val="0070C0"/>
        </w:rPr>
        <w:t>1.8</w:t>
      </w:r>
      <w:r>
        <w:rPr>
          <w:b/>
          <w:color w:val="0070C0"/>
        </w:rPr>
        <w:t>"</w:t>
      </w:r>
    </w:p>
    <w:p w14:paraId="34FD8B0A" w14:textId="77777777" w:rsidR="00FC68DB" w:rsidRPr="00C6477D" w:rsidRDefault="00FC68DB" w:rsidP="00B202D2">
      <w:pPr>
        <w:pStyle w:val="XMLCode"/>
        <w:rPr>
          <w:b/>
          <w:color w:val="0070C0"/>
        </w:rPr>
      </w:pPr>
      <w:r w:rsidRPr="00C6477D">
        <w:rPr>
          <w:b/>
          <w:color w:val="0070C0"/>
        </w:rPr>
        <w:tab/>
      </w:r>
      <w:r w:rsidRPr="00C6477D">
        <w:rPr>
          <w:b/>
          <w:color w:val="0070C0"/>
        </w:rPr>
        <w:tab/>
      </w:r>
      <w:r w:rsidRPr="00C6477D">
        <w:rPr>
          <w:b/>
          <w:color w:val="0070C0"/>
        </w:rPr>
        <w:tab/>
      </w:r>
      <w:proofErr w:type="spellStart"/>
      <w:r w:rsidRPr="00C6477D">
        <w:rPr>
          <w:b/>
          <w:color w:val="0070C0"/>
        </w:rPr>
        <w:t>spotweld_diameter</w:t>
      </w:r>
      <w:proofErr w:type="spellEnd"/>
      <w:r w:rsidRPr="00C6477D">
        <w:rPr>
          <w:b/>
          <w:color w:val="0070C0"/>
        </w:rPr>
        <w:t>=</w:t>
      </w:r>
      <w:r>
        <w:rPr>
          <w:b/>
          <w:color w:val="0070C0"/>
        </w:rPr>
        <w:t>"</w:t>
      </w:r>
      <w:r w:rsidRPr="00C6477D">
        <w:rPr>
          <w:b/>
          <w:color w:val="0070C0"/>
        </w:rPr>
        <w:t>4.5</w:t>
      </w:r>
      <w:r>
        <w:rPr>
          <w:b/>
          <w:color w:val="0070C0"/>
        </w:rPr>
        <w:t>"</w:t>
      </w:r>
      <w:r w:rsidRPr="00C6477D">
        <w:rPr>
          <w:b/>
          <w:color w:val="0070C0"/>
        </w:rPr>
        <w:t xml:space="preserve"> </w:t>
      </w:r>
      <w:proofErr w:type="spellStart"/>
      <w:r w:rsidRPr="00C6477D">
        <w:rPr>
          <w:b/>
          <w:color w:val="0070C0"/>
        </w:rPr>
        <w:t>spotweld_technology</w:t>
      </w:r>
      <w:proofErr w:type="spellEnd"/>
      <w:r w:rsidRPr="00C6477D">
        <w:rPr>
          <w:b/>
          <w:color w:val="0070C0"/>
        </w:rPr>
        <w:t>=</w:t>
      </w:r>
      <w:r>
        <w:rPr>
          <w:b/>
          <w:color w:val="0070C0"/>
        </w:rPr>
        <w:t>"</w:t>
      </w:r>
      <w:r w:rsidRPr="00C6477D">
        <w:rPr>
          <w:b/>
          <w:color w:val="0070C0"/>
        </w:rPr>
        <w:t>resistance</w:t>
      </w:r>
      <w:r>
        <w:rPr>
          <w:b/>
          <w:color w:val="0070C0"/>
        </w:rPr>
        <w:t xml:space="preserve">" </w:t>
      </w:r>
      <w:r w:rsidRPr="00C6477D">
        <w:rPr>
          <w:b/>
          <w:color w:val="0070C0"/>
        </w:rPr>
        <w:t>/&gt;</w:t>
      </w:r>
    </w:p>
    <w:p w14:paraId="7DCBCEF4" w14:textId="77777777" w:rsidR="00FC68DB" w:rsidRDefault="00FC68DB" w:rsidP="00B202D2">
      <w:pPr>
        <w:pStyle w:val="XMLCode"/>
        <w:rPr>
          <w:color w:val="0070C0"/>
        </w:rPr>
      </w:pPr>
      <w:r>
        <w:rPr>
          <w:color w:val="0070C0"/>
        </w:rPr>
        <w:tab/>
      </w:r>
      <w:r w:rsidRPr="00C6477D">
        <w:rPr>
          <w:color w:val="0070C0"/>
        </w:rPr>
        <w:t>&lt;/rivet&gt;</w:t>
      </w:r>
    </w:p>
    <w:p w14:paraId="0ECF5C0E" w14:textId="77777777" w:rsidR="00FC68DB" w:rsidRDefault="00FC68DB" w:rsidP="00B202D2">
      <w:pPr>
        <w:pStyle w:val="XMLCode"/>
      </w:pPr>
      <w:r>
        <w:rPr>
          <w:color w:val="0070C0"/>
        </w:rPr>
        <w:tab/>
      </w:r>
      <w:r>
        <w:t>&lt;appdata&gt;</w:t>
      </w:r>
    </w:p>
    <w:p w14:paraId="440B50D7" w14:textId="77777777" w:rsidR="00FC68DB" w:rsidRDefault="00FC68DB" w:rsidP="00B202D2">
      <w:pPr>
        <w:pStyle w:val="XMLCode"/>
      </w:pPr>
      <w:r>
        <w:tab/>
      </w:r>
      <w:r>
        <w:tab/>
        <w:t>...</w:t>
      </w:r>
    </w:p>
    <w:p w14:paraId="01291416" w14:textId="77777777" w:rsidR="00FC68DB" w:rsidRDefault="00FC68DB" w:rsidP="00B202D2">
      <w:pPr>
        <w:pStyle w:val="XMLCode"/>
      </w:pPr>
      <w:r>
        <w:tab/>
        <w:t>&lt;/appdata&gt;</w:t>
      </w:r>
    </w:p>
    <w:p w14:paraId="1FF44A83" w14:textId="77777777" w:rsidR="00FC68DB" w:rsidRDefault="00FC68DB" w:rsidP="00B202D2">
      <w:pPr>
        <w:pStyle w:val="XMLCode"/>
      </w:pPr>
      <w:r>
        <w:t>&lt;/connection_0d&gt;</w:t>
      </w:r>
    </w:p>
    <w:p w14:paraId="79DB581B" w14:textId="77777777" w:rsidR="00FC68DB" w:rsidRDefault="00FC68DB" w:rsidP="00B202D2">
      <w:pPr>
        <w:pStyle w:val="XMLCode"/>
      </w:pPr>
    </w:p>
    <w:p w14:paraId="6ED00B50" w14:textId="77777777" w:rsidR="00FC68DB" w:rsidRPr="004F18D8" w:rsidRDefault="00FC68DB" w:rsidP="00B202D2">
      <w:pPr>
        <w:spacing w:after="0"/>
      </w:pPr>
    </w:p>
    <w:p w14:paraId="3E4EFC44" w14:textId="77777777" w:rsidR="00FC68DB" w:rsidRDefault="00FC68DB" w:rsidP="00B202D2">
      <w:pPr>
        <w:pStyle w:val="berschrift3"/>
      </w:pPr>
      <w:bookmarkStart w:id="796" w:name="_Toc77102047"/>
      <w:bookmarkStart w:id="797" w:name="_Toc86863828"/>
      <w:r>
        <w:t>Clinch Rivet Studs</w:t>
      </w:r>
      <w:bookmarkEnd w:id="796"/>
      <w:bookmarkEnd w:id="797"/>
    </w:p>
    <w:p w14:paraId="77308E72" w14:textId="77777777" w:rsidR="00FC68DB" w:rsidRDefault="00FC68DB" w:rsidP="00B202D2">
      <w:pPr>
        <w:autoSpaceDE w:val="0"/>
        <w:autoSpaceDN w:val="0"/>
        <w:adjustRightInd w:val="0"/>
        <w:spacing w:after="0"/>
      </w:pPr>
      <w:r>
        <w:rPr>
          <w:rFonts w:cs="Calibri"/>
          <w:lang w:eastAsia="en-GB"/>
        </w:rPr>
        <w:t>A Clinch Rivet Stud (</w:t>
      </w:r>
      <w:proofErr w:type="spellStart"/>
      <w:r>
        <w:rPr>
          <w:rFonts w:cs="Calibri"/>
          <w:lang w:eastAsia="en-GB"/>
        </w:rPr>
        <w:t>Clinchnietbolzen</w:t>
      </w:r>
      <w:proofErr w:type="spellEnd"/>
      <w:r>
        <w:rPr>
          <w:rFonts w:cs="Calibri"/>
          <w:lang w:eastAsia="en-GB"/>
        </w:rPr>
        <w:t xml:space="preserve">, or CNB) is fixed to the base metal sheet, typically by </w:t>
      </w:r>
      <w:r>
        <w:t xml:space="preserve">cold forming. The fastening method does not need </w:t>
      </w:r>
      <w:r w:rsidRPr="004F18D8">
        <w:t>additional components</w:t>
      </w:r>
      <w:r>
        <w:t>. Special tools are used to plastically form a mechanical interlock between the pin and the sheet.</w:t>
      </w:r>
    </w:p>
    <w:p w14:paraId="1CD5B223" w14:textId="77777777" w:rsidR="00FC68DB" w:rsidRDefault="00FC68DB" w:rsidP="00B202D2">
      <w:pPr>
        <w:autoSpaceDE w:val="0"/>
        <w:autoSpaceDN w:val="0"/>
        <w:adjustRightInd w:val="0"/>
        <w:spacing w:before="240" w:after="0"/>
        <w:rPr>
          <w:rFonts w:cs="Calibri"/>
          <w:lang w:eastAsia="en-GB"/>
        </w:rPr>
      </w:pPr>
      <w:r>
        <w:lastRenderedPageBreak/>
        <w:t>One or more panels, typically of different material, are attached to the stud and fastened using a counterpart (a coarse nut, or a Tucker plastic nut).</w:t>
      </w:r>
    </w:p>
    <w:p w14:paraId="4D1FB2F8" w14:textId="77777777" w:rsidR="00FC68DB" w:rsidRDefault="00FC68DB" w:rsidP="00B202D2">
      <w:pPr>
        <w:keepNext/>
        <w:jc w:val="center"/>
        <w:rPr>
          <w:lang w:eastAsia="x-none"/>
        </w:rPr>
      </w:pPr>
      <w:r>
        <w:rPr>
          <w:noProof/>
          <w:lang w:val="en-US"/>
        </w:rPr>
        <w:drawing>
          <wp:inline distT="0" distB="0" distL="0" distR="0" wp14:anchorId="3602DB3A" wp14:editId="26A102E9">
            <wp:extent cx="2567940" cy="1382395"/>
            <wp:effectExtent l="0" t="0" r="3810" b="825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567940" cy="1382395"/>
                    </a:xfrm>
                    <a:prstGeom prst="rect">
                      <a:avLst/>
                    </a:prstGeom>
                    <a:noFill/>
                    <a:ln>
                      <a:noFill/>
                    </a:ln>
                  </pic:spPr>
                </pic:pic>
              </a:graphicData>
            </a:graphic>
          </wp:inline>
        </w:drawing>
      </w:r>
      <w:r>
        <w:rPr>
          <w:noProof/>
          <w:lang w:val="en-US"/>
        </w:rPr>
        <w:drawing>
          <wp:inline distT="0" distB="0" distL="0" distR="0" wp14:anchorId="09F95906" wp14:editId="3DD8ED62">
            <wp:extent cx="1877519" cy="1385751"/>
            <wp:effectExtent l="0" t="0" r="8890" b="508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1877580" cy="1385796"/>
                    </a:xfrm>
                    <a:prstGeom prst="rect">
                      <a:avLst/>
                    </a:prstGeom>
                    <a:noFill/>
                    <a:ln>
                      <a:noFill/>
                    </a:ln>
                  </pic:spPr>
                </pic:pic>
              </a:graphicData>
            </a:graphic>
          </wp:inline>
        </w:drawing>
      </w:r>
    </w:p>
    <w:p w14:paraId="5421AE28" w14:textId="26FE7EC5" w:rsidR="00FC68DB" w:rsidRDefault="00FC68DB" w:rsidP="00B202D2">
      <w:pPr>
        <w:pStyle w:val="Beschriftung"/>
      </w:pPr>
      <w:bookmarkStart w:id="798" w:name="_Toc76030539"/>
      <w:bookmarkStart w:id="799" w:name="_Toc86863495"/>
      <w:bookmarkStart w:id="800" w:name="_Toc86863584"/>
      <w:r>
        <w:t xml:space="preserve">Figure </w:t>
      </w:r>
      <w:r>
        <w:fldChar w:fldCharType="begin"/>
      </w:r>
      <w:r>
        <w:instrText xml:space="preserve"> SEQ Figure \* ARABIC </w:instrText>
      </w:r>
      <w:r>
        <w:fldChar w:fldCharType="separate"/>
      </w:r>
      <w:r w:rsidR="008116BB">
        <w:rPr>
          <w:noProof/>
        </w:rPr>
        <w:t>18</w:t>
      </w:r>
      <w:r>
        <w:fldChar w:fldCharType="end"/>
      </w:r>
      <w:r>
        <w:t xml:space="preserve"> </w:t>
      </w:r>
      <w:proofErr w:type="spellStart"/>
      <w:r>
        <w:t>Clinchnietbolzen</w:t>
      </w:r>
      <w:proofErr w:type="spellEnd"/>
      <w:r>
        <w:t xml:space="preserve"> types</w:t>
      </w:r>
      <w:bookmarkEnd w:id="798"/>
      <w:bookmarkEnd w:id="799"/>
      <w:bookmarkEnd w:id="800"/>
    </w:p>
    <w:p w14:paraId="2B231B1C" w14:textId="0C5215AD" w:rsidR="00FC68DB" w:rsidRDefault="00FC68DB" w:rsidP="00B202D2">
      <w:pPr>
        <w:jc w:val="center"/>
        <w:rPr>
          <w:i/>
          <w:sz w:val="18"/>
        </w:rPr>
      </w:pPr>
      <w:r w:rsidRPr="00034C0D">
        <w:rPr>
          <w:i/>
          <w:sz w:val="18"/>
        </w:rPr>
        <w:t>Source of image:</w:t>
      </w:r>
      <w:r w:rsidRPr="00E65321">
        <w:rPr>
          <w:i/>
          <w:sz w:val="18"/>
        </w:rPr>
        <w:t xml:space="preserve"> </w:t>
      </w:r>
      <w:hyperlink r:id="rId109" w:history="1">
        <w:r w:rsidRPr="004929C7">
          <w:rPr>
            <w:rStyle w:val="Hyperlink"/>
            <w:i/>
            <w:sz w:val="18"/>
          </w:rPr>
          <w:t>https://de.tox-pressotechnik.com/assets/countries/DE/pdf/TOX_Functional_Elements_85_de.pdf</w:t>
        </w:r>
      </w:hyperlink>
    </w:p>
    <w:p w14:paraId="7CD3CE32" w14:textId="77777777" w:rsidR="00FC68DB" w:rsidRDefault="00FC68DB" w:rsidP="00B202D2">
      <w:pPr>
        <w:keepNext/>
        <w:jc w:val="center"/>
      </w:pPr>
      <w:r>
        <w:rPr>
          <w:noProof/>
          <w:lang w:val="en-US"/>
        </w:rPr>
        <w:drawing>
          <wp:inline distT="0" distB="0" distL="0" distR="0" wp14:anchorId="461796E7" wp14:editId="1204EEA4">
            <wp:extent cx="2346308" cy="1685707"/>
            <wp:effectExtent l="76200" t="76200" r="130810" b="124460"/>
            <wp:docPr id="146" name="Grafik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Grafik 6"/>
                    <pic:cNvPicPr preferRelativeResize="0">
                      <a:picLocks/>
                    </pic:cNvPicPr>
                  </pic:nvPicPr>
                  <pic:blipFill>
                    <a:blip r:embed="rId110"/>
                    <a:stretch>
                      <a:fillRect/>
                    </a:stretch>
                  </pic:blipFill>
                  <pic:spPr>
                    <a:xfrm>
                      <a:off x="0" y="0"/>
                      <a:ext cx="2346593" cy="168591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49A49E0" w14:textId="6D81051D" w:rsidR="00FC68DB" w:rsidRPr="0047200E" w:rsidRDefault="00FC68DB" w:rsidP="00B202D2">
      <w:pPr>
        <w:pStyle w:val="Beschriftung"/>
      </w:pPr>
      <w:bookmarkStart w:id="801" w:name="_Toc76030540"/>
      <w:bookmarkStart w:id="802" w:name="_Toc86863496"/>
      <w:bookmarkStart w:id="803" w:name="_Toc86863585"/>
      <w:r>
        <w:t xml:space="preserve">Figure </w:t>
      </w:r>
      <w:r>
        <w:fldChar w:fldCharType="begin"/>
      </w:r>
      <w:r>
        <w:instrText xml:space="preserve"> SEQ Figure \* ARABIC </w:instrText>
      </w:r>
      <w:r>
        <w:fldChar w:fldCharType="separate"/>
      </w:r>
      <w:r w:rsidR="008116BB">
        <w:rPr>
          <w:noProof/>
        </w:rPr>
        <w:t>19</w:t>
      </w:r>
      <w:r>
        <w:fldChar w:fldCharType="end"/>
      </w:r>
      <w:r>
        <w:t xml:space="preserve"> Clinch Rivet Stud: Ball stud</w:t>
      </w:r>
      <w:bookmarkEnd w:id="801"/>
      <w:bookmarkEnd w:id="802"/>
      <w:bookmarkEnd w:id="803"/>
    </w:p>
    <w:p w14:paraId="0E10FE01" w14:textId="77777777" w:rsidR="00FC68DB" w:rsidRDefault="00FC68DB" w:rsidP="00B202D2">
      <w:pPr>
        <w:spacing w:before="120"/>
      </w:pPr>
    </w:p>
    <w:p w14:paraId="3CED27DB" w14:textId="77777777" w:rsidR="00FC68DB" w:rsidRDefault="00FC68DB" w:rsidP="00B202D2">
      <w:pPr>
        <w:spacing w:before="120"/>
      </w:pPr>
      <w:r>
        <w:t xml:space="preserve">A clinch rivet stud is denoted by a nested element </w:t>
      </w:r>
      <w:r w:rsidRPr="0034718C">
        <w:rPr>
          <w:rStyle w:val="elementdeftypeChar"/>
          <w:rFonts w:eastAsia="Calibri"/>
        </w:rPr>
        <w:t>&lt;</w:t>
      </w:r>
      <w:proofErr w:type="spellStart"/>
      <w:r>
        <w:rPr>
          <w:rStyle w:val="elementdeftypeChar"/>
          <w:rFonts w:eastAsia="Calibri"/>
        </w:rPr>
        <w:t>clinch_rivet_stud</w:t>
      </w:r>
      <w:proofErr w:type="spellEnd"/>
      <w:r>
        <w:rPr>
          <w:rStyle w:val="elementdeftypeChar"/>
          <w:rFonts w:eastAsia="Calibri"/>
        </w:rPr>
        <w:t>/</w:t>
      </w:r>
      <w:r w:rsidRPr="0034718C">
        <w:rPr>
          <w:rStyle w:val="elementdeftypeChar"/>
          <w:rFonts w:eastAsia="Calibri"/>
        </w:rPr>
        <w:t>&gt;</w:t>
      </w:r>
      <w:r>
        <w:t xml:space="preserve"> within </w:t>
      </w:r>
      <w:r w:rsidRPr="0034718C">
        <w:rPr>
          <w:rStyle w:val="elementdeftypeChar"/>
          <w:rFonts w:eastAsia="Calibri"/>
        </w:rPr>
        <w:t>&lt;rivet</w:t>
      </w:r>
      <w:r>
        <w:rPr>
          <w:rStyle w:val="elementdeftypeChar"/>
          <w:rFonts w:eastAsia="Calibri"/>
        </w:rPr>
        <w:t>/</w:t>
      </w:r>
      <w:r w:rsidRPr="0034718C">
        <w:rPr>
          <w:rStyle w:val="elementdeftypeChar"/>
          <w:rFonts w:eastAsia="Calibri"/>
        </w:rPr>
        <w:t>&gt;</w:t>
      </w:r>
      <w:r>
        <w:t xml:space="preserve">. This element is described completely by the attributes of both XML elements The attributes </w:t>
      </w:r>
      <w:proofErr w:type="spellStart"/>
      <w:r w:rsidRPr="00A32748">
        <w:rPr>
          <w:rStyle w:val="elementdeftypeChar"/>
          <w:rFonts w:eastAsia="Calibri"/>
        </w:rPr>
        <w:t>shaft_diameter</w:t>
      </w:r>
      <w:proofErr w:type="spellEnd"/>
      <w:r>
        <w:t xml:space="preserve">, </w:t>
      </w:r>
      <w:r w:rsidRPr="00A32748">
        <w:rPr>
          <w:rStyle w:val="elementdeftypeChar"/>
          <w:rFonts w:eastAsia="Calibri"/>
        </w:rPr>
        <w:t>length</w:t>
      </w:r>
      <w:r>
        <w:t xml:space="preserve">, and </w:t>
      </w:r>
      <w:proofErr w:type="spellStart"/>
      <w:r>
        <w:rPr>
          <w:rStyle w:val="elementdeftypeChar"/>
          <w:rFonts w:eastAsia="Calibri"/>
        </w:rPr>
        <w:t>part_code</w:t>
      </w:r>
      <w:proofErr w:type="spellEnd"/>
      <w:r>
        <w:t xml:space="preserve"> </w:t>
      </w:r>
      <w:proofErr w:type="gramStart"/>
      <w:r>
        <w:t>are</w:t>
      </w:r>
      <w:proofErr w:type="gramEnd"/>
      <w:r>
        <w:t xml:space="preserve"> inherited from </w:t>
      </w:r>
      <w:r w:rsidRPr="00474735">
        <w:rPr>
          <w:rStyle w:val="elementdeftypeChar"/>
          <w:rFonts w:eastAsia="Calibri"/>
        </w:rPr>
        <w:t>&lt;rivet</w:t>
      </w:r>
      <w:r>
        <w:rPr>
          <w:rStyle w:val="elementdeftypeChar"/>
          <w:rFonts w:eastAsia="Calibri"/>
        </w:rPr>
        <w:t>/</w:t>
      </w:r>
      <w:r w:rsidRPr="00474735">
        <w:rPr>
          <w:rStyle w:val="elementdeftypeChar"/>
          <w:rFonts w:eastAsia="Calibri"/>
        </w:rPr>
        <w:t>&gt;</w:t>
      </w:r>
      <w:r>
        <w:t xml:space="preserve"> element. </w:t>
      </w:r>
    </w:p>
    <w:p w14:paraId="711EDEF0" w14:textId="77777777" w:rsidR="00FC68DB" w:rsidRDefault="00FC68DB" w:rsidP="00B202D2">
      <w:pPr>
        <w:spacing w:before="120"/>
      </w:pPr>
      <w:r>
        <w:t xml:space="preserve">XML specification of </w:t>
      </w:r>
      <w:r w:rsidRPr="00FC1F60">
        <w:rPr>
          <w:rStyle w:val="elementdeftypeChar"/>
          <w:rFonts w:eastAsia="Calibri"/>
        </w:rPr>
        <w:t>&lt;</w:t>
      </w:r>
      <w:proofErr w:type="spellStart"/>
      <w:r>
        <w:rPr>
          <w:rStyle w:val="elementdeftypeChar"/>
          <w:rFonts w:eastAsia="Calibri"/>
        </w:rPr>
        <w:t>clinch_rivet_stud</w:t>
      </w:r>
      <w:proofErr w:type="spellEnd"/>
      <w:r>
        <w:rPr>
          <w:rStyle w:val="elementdeftypeChar"/>
          <w:rFonts w:eastAsia="Calibri"/>
        </w:rPr>
        <w:t>/</w:t>
      </w:r>
      <w:r w:rsidRPr="00FC1F60">
        <w:rPr>
          <w:rStyle w:val="elementdeftypeChar"/>
          <w:rFonts w:eastAsia="Calibri"/>
        </w:rPr>
        <w:t>&gt;</w:t>
      </w:r>
      <w:r>
        <w:t xml:space="preserve">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226A3F" w14:paraId="1CD13D99"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5B89FC" w14:textId="77777777" w:rsidR="00FC68DB" w:rsidRPr="00226A3F" w:rsidRDefault="00FC68DB" w:rsidP="00B202D2">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9587E" w14:textId="77777777" w:rsidR="00FC68DB" w:rsidRPr="00226A3F" w:rsidRDefault="00FC68DB" w:rsidP="00B202D2">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54D2B6" w14:textId="77777777" w:rsidR="00FC68DB" w:rsidRPr="00226A3F" w:rsidRDefault="00FC68DB" w:rsidP="00B202D2">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244A2F" w14:textId="77777777" w:rsidR="00FC68DB" w:rsidRPr="00226A3F" w:rsidRDefault="00FC68DB" w:rsidP="00B202D2">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3EE483" w14:textId="77777777" w:rsidR="00FC68DB" w:rsidRPr="00226A3F" w:rsidRDefault="00FC68DB" w:rsidP="00B202D2">
            <w:pPr>
              <w:keepNext/>
              <w:rPr>
                <w:b/>
                <w:i/>
              </w:rPr>
            </w:pPr>
            <w:r w:rsidRPr="00226A3F">
              <w:rPr>
                <w:b/>
                <w:i/>
              </w:rPr>
              <w:t>Constraint</w:t>
            </w:r>
          </w:p>
        </w:tc>
      </w:tr>
      <w:tr w:rsidR="00FC68DB" w:rsidRPr="00226A3F" w14:paraId="0BAB651A" w14:textId="77777777" w:rsidTr="00FC68DB">
        <w:trPr>
          <w:cantSplit/>
          <w:jc w:val="center"/>
        </w:trPr>
        <w:tc>
          <w:tcPr>
            <w:tcW w:w="2093" w:type="dxa"/>
            <w:shd w:val="clear" w:color="auto" w:fill="auto"/>
          </w:tcPr>
          <w:p w14:paraId="2234DF6A" w14:textId="77777777" w:rsidR="00FC68DB" w:rsidRPr="00F90632" w:rsidRDefault="00FC68DB" w:rsidP="005132CE">
            <w:pPr>
              <w:keepNext/>
              <w:rPr>
                <w:sz w:val="20"/>
                <w:szCs w:val="20"/>
              </w:rPr>
            </w:pPr>
            <w:proofErr w:type="spellStart"/>
            <w:r>
              <w:rPr>
                <w:sz w:val="20"/>
                <w:szCs w:val="20"/>
              </w:rPr>
              <w:t>press_in_force</w:t>
            </w:r>
            <w:proofErr w:type="spellEnd"/>
          </w:p>
        </w:tc>
        <w:tc>
          <w:tcPr>
            <w:tcW w:w="1417" w:type="dxa"/>
            <w:shd w:val="clear" w:color="auto" w:fill="auto"/>
          </w:tcPr>
          <w:p w14:paraId="616BAE43" w14:textId="77777777" w:rsidR="00FC68DB" w:rsidRPr="005B1B92" w:rsidRDefault="00FC68DB" w:rsidP="005132CE">
            <w:pPr>
              <w:keepNext/>
              <w:rPr>
                <w:sz w:val="20"/>
                <w:szCs w:val="20"/>
              </w:rPr>
            </w:pPr>
            <w:r w:rsidRPr="005B1B92">
              <w:rPr>
                <w:sz w:val="20"/>
                <w:szCs w:val="20"/>
              </w:rPr>
              <w:t>Floating point</w:t>
            </w:r>
          </w:p>
        </w:tc>
        <w:tc>
          <w:tcPr>
            <w:tcW w:w="1418" w:type="dxa"/>
          </w:tcPr>
          <w:p w14:paraId="7B09287D" w14:textId="77777777" w:rsidR="00FC68DB" w:rsidRPr="005B1B92" w:rsidRDefault="00FC68DB" w:rsidP="005132CE">
            <w:pPr>
              <w:keepNext/>
              <w:rPr>
                <w:sz w:val="20"/>
                <w:szCs w:val="20"/>
              </w:rPr>
            </w:pPr>
            <w:r w:rsidRPr="005B1B92">
              <w:rPr>
                <w:sz w:val="20"/>
                <w:szCs w:val="20"/>
              </w:rPr>
              <w:t>&gt; 0.0</w:t>
            </w:r>
          </w:p>
        </w:tc>
        <w:tc>
          <w:tcPr>
            <w:tcW w:w="1163" w:type="dxa"/>
            <w:shd w:val="clear" w:color="auto" w:fill="auto"/>
          </w:tcPr>
          <w:p w14:paraId="29632FAF" w14:textId="77777777" w:rsidR="00FC68DB" w:rsidRPr="005B1B92" w:rsidRDefault="00FC68DB" w:rsidP="005132CE">
            <w:pPr>
              <w:keepNext/>
              <w:rPr>
                <w:sz w:val="20"/>
                <w:szCs w:val="20"/>
              </w:rPr>
            </w:pPr>
            <w:r w:rsidRPr="005B1B92">
              <w:rPr>
                <w:sz w:val="20"/>
                <w:szCs w:val="20"/>
              </w:rPr>
              <w:t>Optional</w:t>
            </w:r>
          </w:p>
        </w:tc>
        <w:tc>
          <w:tcPr>
            <w:tcW w:w="2409" w:type="dxa"/>
            <w:shd w:val="clear" w:color="auto" w:fill="auto"/>
          </w:tcPr>
          <w:p w14:paraId="5D29122E" w14:textId="77777777" w:rsidR="00FC68DB" w:rsidRPr="005B1B92" w:rsidRDefault="00FC68DB" w:rsidP="005132CE">
            <w:pPr>
              <w:keepNext/>
              <w:rPr>
                <w:sz w:val="20"/>
                <w:szCs w:val="20"/>
              </w:rPr>
            </w:pPr>
            <w:r w:rsidRPr="005B1B92">
              <w:rPr>
                <w:sz w:val="20"/>
                <w:szCs w:val="20"/>
              </w:rPr>
              <w:t>-</w:t>
            </w:r>
          </w:p>
        </w:tc>
      </w:tr>
    </w:tbl>
    <w:p w14:paraId="4952499F" w14:textId="1A378970" w:rsidR="00FC68DB" w:rsidRDefault="00FC68DB" w:rsidP="00B202D2">
      <w:pPr>
        <w:pStyle w:val="Beschriftung"/>
        <w:spacing w:before="120"/>
      </w:pPr>
      <w:bookmarkStart w:id="804" w:name="_Toc77095907"/>
      <w:r>
        <w:t xml:space="preserve">Table </w:t>
      </w:r>
      <w:r>
        <w:fldChar w:fldCharType="begin"/>
      </w:r>
      <w:r>
        <w:instrText xml:space="preserve"> SEQ Table \* ARABIC </w:instrText>
      </w:r>
      <w:r>
        <w:fldChar w:fldCharType="separate"/>
      </w:r>
      <w:r w:rsidR="008116BB">
        <w:rPr>
          <w:noProof/>
        </w:rPr>
        <w:t>49</w:t>
      </w:r>
      <w:r>
        <w:fldChar w:fldCharType="end"/>
      </w:r>
      <w:r>
        <w:t xml:space="preserve">: Attributes of element </w:t>
      </w:r>
      <w:r w:rsidRPr="00C6477D">
        <w:rPr>
          <w:rStyle w:val="elementdeftypeChar"/>
          <w:rFonts w:eastAsia="Calibri"/>
          <w:b w:val="0"/>
        </w:rPr>
        <w:t>&lt;</w:t>
      </w:r>
      <w:proofErr w:type="spellStart"/>
      <w:r w:rsidRPr="00441C11">
        <w:rPr>
          <w:rStyle w:val="elementdeftypeChar"/>
          <w:rFonts w:eastAsia="Calibri"/>
          <w:b w:val="0"/>
        </w:rPr>
        <w:t>clinch_rivet_stud</w:t>
      </w:r>
      <w:proofErr w:type="spellEnd"/>
      <w:r>
        <w:rPr>
          <w:rStyle w:val="elementdeftypeChar"/>
          <w:rFonts w:eastAsia="Calibri"/>
          <w:b w:val="0"/>
        </w:rPr>
        <w:t>/</w:t>
      </w:r>
      <w:r w:rsidRPr="00C6477D">
        <w:rPr>
          <w:rStyle w:val="elementdeftypeChar"/>
          <w:rFonts w:eastAsia="Calibri"/>
          <w:b w:val="0"/>
        </w:rPr>
        <w:t>&gt;</w:t>
      </w:r>
      <w:bookmarkEnd w:id="804"/>
    </w:p>
    <w:p w14:paraId="74DF34EC" w14:textId="77777777" w:rsidR="00FC68DB" w:rsidRDefault="00FC68DB" w:rsidP="00B202D2">
      <w:pPr>
        <w:spacing w:before="120"/>
      </w:pPr>
      <w:r>
        <w:t xml:space="preserve">All attributes of this connection type are optional for importing it into CAD or CAE application. </w:t>
      </w:r>
    </w:p>
    <w:p w14:paraId="31FE2B9C" w14:textId="77777777" w:rsidR="00FC68DB" w:rsidRDefault="00FC68DB" w:rsidP="00B202D2">
      <w:pPr>
        <w:spacing w:before="120"/>
      </w:pPr>
      <w:r>
        <w:t>These attributes have the following semantics:</w:t>
      </w:r>
    </w:p>
    <w:p w14:paraId="7EDBCC78" w14:textId="7A8642D4" w:rsidR="00FC68DB" w:rsidRDefault="00FC68DB" w:rsidP="00BA04B6">
      <w:pPr>
        <w:pStyle w:val="Listenabsatz"/>
        <w:numPr>
          <w:ilvl w:val="0"/>
          <w:numId w:val="29"/>
        </w:numPr>
        <w:tabs>
          <w:tab w:val="clear" w:pos="403"/>
        </w:tabs>
        <w:spacing w:before="120" w:after="0" w:line="240" w:lineRule="auto"/>
        <w:contextualSpacing w:val="0"/>
        <w:jc w:val="left"/>
        <w:rPr>
          <w:lang w:val="en-US"/>
        </w:rPr>
      </w:pPr>
      <w:proofErr w:type="spellStart"/>
      <w:r>
        <w:rPr>
          <w:rStyle w:val="elementdeftypeChar"/>
          <w:rFonts w:eastAsia="Calibri"/>
        </w:rPr>
        <w:t>press_in_force</w:t>
      </w:r>
      <w:proofErr w:type="spellEnd"/>
      <w:r w:rsidRPr="00FF0EB3">
        <w:rPr>
          <w:lang w:val="en-US"/>
        </w:rPr>
        <w:t xml:space="preserve">: </w:t>
      </w:r>
      <w:r>
        <w:rPr>
          <w:lang w:val="en-US"/>
        </w:rPr>
        <w:t xml:space="preserve">The force used to clinch the stud into the base sheet. </w:t>
      </w:r>
      <w:r>
        <w:rPr>
          <w:lang w:val="en-US"/>
        </w:rPr>
        <w:br/>
        <w:t xml:space="preserve">For the unit, see section </w:t>
      </w:r>
      <w:r>
        <w:rPr>
          <w:lang w:val="en-US"/>
        </w:rPr>
        <w:fldChar w:fldCharType="begin"/>
      </w:r>
      <w:r>
        <w:rPr>
          <w:lang w:val="en-US"/>
        </w:rPr>
        <w:instrText xml:space="preserve"> REF _Ref34739722 \r \h </w:instrText>
      </w:r>
      <w:r>
        <w:rPr>
          <w:lang w:val="en-US"/>
        </w:rPr>
      </w:r>
      <w:r>
        <w:rPr>
          <w:lang w:val="en-US"/>
        </w:rPr>
        <w:fldChar w:fldCharType="separate"/>
      </w:r>
      <w:r w:rsidR="008116BB">
        <w:rPr>
          <w:lang w:val="en-US"/>
        </w:rPr>
        <w:t>7.1.3</w:t>
      </w:r>
      <w:r>
        <w:rPr>
          <w:lang w:val="en-US"/>
        </w:rPr>
        <w:fldChar w:fldCharType="end"/>
      </w:r>
      <w:r>
        <w:rPr>
          <w:lang w:val="en-US"/>
        </w:rPr>
        <w:t xml:space="preserve"> </w:t>
      </w:r>
      <w:r>
        <w:rPr>
          <w:lang w:val="en-US"/>
        </w:rPr>
        <w:fldChar w:fldCharType="begin"/>
      </w:r>
      <w:r>
        <w:rPr>
          <w:lang w:val="en-US"/>
        </w:rPr>
        <w:instrText xml:space="preserve"> REF _Ref34739734 \h </w:instrText>
      </w:r>
      <w:r>
        <w:rPr>
          <w:lang w:val="en-US"/>
        </w:rPr>
      </w:r>
      <w:r>
        <w:rPr>
          <w:lang w:val="en-US"/>
        </w:rPr>
        <w:fldChar w:fldCharType="separate"/>
      </w:r>
      <w:r w:rsidR="008116BB" w:rsidRPr="007055D9">
        <w:t>Unit System</w:t>
      </w:r>
      <w:r>
        <w:rPr>
          <w:lang w:val="en-US"/>
        </w:rPr>
        <w:fldChar w:fldCharType="end"/>
      </w:r>
      <w:r>
        <w:rPr>
          <w:lang w:val="en-US"/>
        </w:rPr>
        <w:t xml:space="preserve">. </w:t>
      </w:r>
    </w:p>
    <w:p w14:paraId="51401EC3" w14:textId="77777777" w:rsidR="00FC68DB" w:rsidRDefault="00FC68DB" w:rsidP="00B202D2">
      <w:pPr>
        <w:pStyle w:val="Listenabsatz"/>
        <w:spacing w:before="120"/>
        <w:ind w:left="0"/>
        <w:rPr>
          <w:lang w:val="en-US"/>
        </w:rPr>
      </w:pPr>
      <w:r>
        <w:rPr>
          <w:lang w:val="en-US"/>
        </w:rPr>
        <w:t xml:space="preserve">The element of </w:t>
      </w:r>
      <w:r w:rsidRPr="00C6477D">
        <w:rPr>
          <w:rStyle w:val="elementdeftypeChar"/>
          <w:rFonts w:eastAsia="Calibri"/>
        </w:rPr>
        <w:t>&lt;</w:t>
      </w:r>
      <w:proofErr w:type="spellStart"/>
      <w:r>
        <w:rPr>
          <w:rStyle w:val="elementdeftypeChar"/>
          <w:rFonts w:eastAsia="Calibri"/>
        </w:rPr>
        <w:t>clinch_rivet_stud</w:t>
      </w:r>
      <w:proofErr w:type="spellEnd"/>
      <w:r>
        <w:rPr>
          <w:rStyle w:val="elementdeftypeChar"/>
          <w:rFonts w:eastAsia="Calibri"/>
        </w:rPr>
        <w:t>/</w:t>
      </w:r>
      <w:r w:rsidRPr="00C6477D">
        <w:rPr>
          <w:rStyle w:val="elementdeftypeChar"/>
          <w:rFonts w:eastAsia="Calibri"/>
        </w:rPr>
        <w:t>&gt;</w:t>
      </w:r>
      <w:r>
        <w:rPr>
          <w:lang w:val="en-US"/>
        </w:rPr>
        <w:t xml:space="preserve"> does not allow any nested elements.</w:t>
      </w:r>
    </w:p>
    <w:p w14:paraId="23E912C2" w14:textId="77777777" w:rsidR="00FC68DB" w:rsidRDefault="00FC68DB" w:rsidP="00B202D2">
      <w:pPr>
        <w:pStyle w:val="Listenabsatz"/>
        <w:spacing w:before="120"/>
        <w:ind w:left="0"/>
        <w:rPr>
          <w:b/>
          <w:sz w:val="24"/>
          <w:lang w:val="en-US"/>
        </w:rPr>
      </w:pPr>
      <w:r w:rsidRPr="00D977AB">
        <w:rPr>
          <w:lang w:val="en-US"/>
        </w:rPr>
        <w:t xml:space="preserve">Direction sense of </w:t>
      </w:r>
      <w:r w:rsidRPr="00D977AB">
        <w:rPr>
          <w:rFonts w:ascii="Courier New" w:hAnsi="Courier New" w:cs="Courier New"/>
          <w:b/>
          <w:i/>
          <w:sz w:val="18"/>
          <w:szCs w:val="18"/>
          <w:lang w:val="en-US"/>
        </w:rPr>
        <w:t>&lt;</w:t>
      </w:r>
      <w:proofErr w:type="spellStart"/>
      <w:r w:rsidRPr="00D977AB">
        <w:rPr>
          <w:rFonts w:ascii="Courier New" w:hAnsi="Courier New" w:cs="Courier New"/>
          <w:b/>
          <w:i/>
          <w:sz w:val="18"/>
          <w:szCs w:val="18"/>
          <w:lang w:val="en-US"/>
        </w:rPr>
        <w:t>normal_direction</w:t>
      </w:r>
      <w:proofErr w:type="spellEnd"/>
      <w:r w:rsidRPr="00D977AB">
        <w:rPr>
          <w:rFonts w:ascii="Courier New" w:hAnsi="Courier New" w:cs="Courier New"/>
          <w:b/>
          <w:i/>
          <w:sz w:val="18"/>
          <w:szCs w:val="18"/>
          <w:lang w:val="en-US"/>
        </w:rPr>
        <w:t>/&gt;</w:t>
      </w:r>
      <w:r w:rsidRPr="00D977AB">
        <w:rPr>
          <w:lang w:val="en-US"/>
        </w:rPr>
        <w:t xml:space="preserve"> is towards the base sheet, where the rivet penetrates the metal.</w:t>
      </w:r>
    </w:p>
    <w:p w14:paraId="3F814FE1" w14:textId="77777777" w:rsidR="00FC68DB" w:rsidRPr="00E777C6" w:rsidRDefault="00FC68DB" w:rsidP="00B202D2">
      <w:pPr>
        <w:pStyle w:val="Listenabsatz"/>
        <w:keepNext/>
        <w:keepLines/>
        <w:spacing w:before="120"/>
        <w:ind w:left="0"/>
        <w:rPr>
          <w:b/>
          <w:sz w:val="24"/>
          <w:lang w:val="en-US"/>
        </w:rPr>
      </w:pPr>
      <w:r w:rsidRPr="00E777C6">
        <w:rPr>
          <w:b/>
          <w:sz w:val="24"/>
          <w:lang w:val="en-US"/>
        </w:rPr>
        <w:lastRenderedPageBreak/>
        <w:t>Example:</w:t>
      </w:r>
    </w:p>
    <w:p w14:paraId="5EE23571" w14:textId="77777777" w:rsidR="00FC68DB" w:rsidRPr="00226A3F" w:rsidRDefault="00FC68DB" w:rsidP="00B202D2">
      <w:pPr>
        <w:pStyle w:val="XMLCode"/>
        <w:keepNext/>
        <w:keepLines/>
      </w:pPr>
    </w:p>
    <w:p w14:paraId="27290D90" w14:textId="77777777" w:rsidR="00FC68DB" w:rsidRDefault="00FC68DB" w:rsidP="00B202D2">
      <w:pPr>
        <w:pStyle w:val="XMLCode"/>
        <w:keepNext/>
        <w:keepLines/>
      </w:pPr>
      <w:r>
        <w:t>&lt;connection_0d label="CNB</w:t>
      </w:r>
      <w:r w:rsidRPr="00226A3F">
        <w:t>_2123921</w:t>
      </w:r>
      <w:r>
        <w:t>"&gt;</w:t>
      </w:r>
    </w:p>
    <w:p w14:paraId="6CFA1B29" w14:textId="77777777" w:rsidR="00FC68DB" w:rsidRDefault="00FC68DB" w:rsidP="00B202D2">
      <w:pPr>
        <w:pStyle w:val="XMLCode"/>
        <w:keepNext/>
        <w:keepLines/>
        <w:rPr>
          <w:rFonts w:ascii="Courier" w:hAnsi="Courier" w:cs="Courier"/>
          <w:szCs w:val="16"/>
          <w:lang w:eastAsia="en-GB"/>
        </w:rPr>
      </w:pPr>
      <w:r>
        <w:tab/>
      </w:r>
      <w:r w:rsidRPr="00942C86">
        <w:t>&lt;loc&gt; 1645.83 821.145 616.585 &lt;/loc&gt;</w:t>
      </w:r>
    </w:p>
    <w:p w14:paraId="51F0E988" w14:textId="77777777" w:rsidR="00FC68DB" w:rsidRPr="00C6477D" w:rsidRDefault="00FC68DB" w:rsidP="00B202D2">
      <w:pPr>
        <w:pStyle w:val="XMLCode"/>
        <w:keepNext/>
        <w:keepLines/>
        <w:rPr>
          <w:color w:val="0070C0"/>
        </w:rPr>
      </w:pPr>
      <w:r>
        <w:rPr>
          <w:color w:val="0070C0"/>
        </w:rPr>
        <w:tab/>
        <w:t xml:space="preserve">&lt;rivet </w:t>
      </w:r>
      <w:proofErr w:type="spellStart"/>
      <w:r w:rsidRPr="00E84826">
        <w:rPr>
          <w:b/>
          <w:color w:val="0070C0"/>
        </w:rPr>
        <w:t>shaft_diameter</w:t>
      </w:r>
      <w:proofErr w:type="spellEnd"/>
      <w:r w:rsidRPr="00E84826">
        <w:rPr>
          <w:b/>
          <w:color w:val="0070C0"/>
        </w:rPr>
        <w:t>=</w:t>
      </w:r>
      <w:r>
        <w:rPr>
          <w:b/>
          <w:color w:val="0070C0"/>
        </w:rPr>
        <w:t>"4</w:t>
      </w:r>
      <w:r w:rsidRPr="00E84826">
        <w:rPr>
          <w:b/>
          <w:color w:val="0070C0"/>
        </w:rPr>
        <w:t>.</w:t>
      </w:r>
      <w:r>
        <w:rPr>
          <w:b/>
          <w:color w:val="0070C0"/>
        </w:rPr>
        <w:t xml:space="preserve">0" </w:t>
      </w:r>
      <w:r w:rsidRPr="00E84826">
        <w:rPr>
          <w:b/>
          <w:color w:val="0070C0"/>
        </w:rPr>
        <w:t>length=</w:t>
      </w:r>
      <w:r>
        <w:rPr>
          <w:b/>
          <w:color w:val="0070C0"/>
        </w:rPr>
        <w:t>"6.0"</w:t>
      </w:r>
      <w:r>
        <w:rPr>
          <w:color w:val="0070C0"/>
        </w:rPr>
        <w:t xml:space="preserve"> </w:t>
      </w:r>
      <w:r w:rsidRPr="00C6477D">
        <w:rPr>
          <w:color w:val="0070C0"/>
        </w:rPr>
        <w:t>&gt;</w:t>
      </w:r>
    </w:p>
    <w:p w14:paraId="223BE724" w14:textId="77777777" w:rsidR="00FC68DB" w:rsidRPr="00C6477D" w:rsidRDefault="00FC68DB" w:rsidP="00B202D2">
      <w:pPr>
        <w:pStyle w:val="XMLCode"/>
        <w:keepNext/>
        <w:keepLines/>
        <w:rPr>
          <w:color w:val="0070C0"/>
        </w:rPr>
      </w:pPr>
      <w:r>
        <w:rPr>
          <w:color w:val="0070C0"/>
        </w:rPr>
        <w:tab/>
      </w:r>
      <w:r>
        <w:rPr>
          <w:color w:val="0070C0"/>
        </w:rPr>
        <w:tab/>
      </w:r>
      <w:r w:rsidRPr="00C6477D">
        <w:rPr>
          <w:color w:val="0070C0"/>
        </w:rPr>
        <w:t>&lt;</w:t>
      </w:r>
      <w:proofErr w:type="spellStart"/>
      <w:r w:rsidRPr="00C6477D">
        <w:rPr>
          <w:color w:val="0070C0"/>
        </w:rPr>
        <w:t>normal_direction</w:t>
      </w:r>
      <w:proofErr w:type="spellEnd"/>
      <w:r w:rsidRPr="00C6477D">
        <w:rPr>
          <w:color w:val="0070C0"/>
        </w:rPr>
        <w:t xml:space="preserve"> x=</w:t>
      </w:r>
      <w:r>
        <w:rPr>
          <w:color w:val="0070C0"/>
        </w:rPr>
        <w:t>"</w:t>
      </w:r>
      <w:r w:rsidRPr="00C6477D">
        <w:rPr>
          <w:color w:val="0070C0"/>
        </w:rPr>
        <w:t>0</w:t>
      </w:r>
      <w:r>
        <w:rPr>
          <w:color w:val="0070C0"/>
        </w:rPr>
        <w:t>"</w:t>
      </w:r>
      <w:r w:rsidRPr="00C6477D">
        <w:rPr>
          <w:color w:val="0070C0"/>
        </w:rPr>
        <w:t xml:space="preserve"> y=</w:t>
      </w:r>
      <w:r>
        <w:rPr>
          <w:color w:val="0070C0"/>
        </w:rPr>
        <w:t>"</w:t>
      </w:r>
      <w:r w:rsidRPr="00C6477D">
        <w:rPr>
          <w:color w:val="0070C0"/>
        </w:rPr>
        <w:t>0</w:t>
      </w:r>
      <w:r>
        <w:rPr>
          <w:color w:val="0070C0"/>
        </w:rPr>
        <w:t>"</w:t>
      </w:r>
      <w:r w:rsidRPr="00C6477D">
        <w:rPr>
          <w:color w:val="0070C0"/>
        </w:rPr>
        <w:t xml:space="preserve"> z=</w:t>
      </w:r>
      <w:r>
        <w:rPr>
          <w:color w:val="0070C0"/>
        </w:rPr>
        <w:t>"</w:t>
      </w:r>
      <w:r w:rsidRPr="00C6477D">
        <w:rPr>
          <w:color w:val="0070C0"/>
        </w:rPr>
        <w:t>3</w:t>
      </w:r>
      <w:r>
        <w:rPr>
          <w:color w:val="0070C0"/>
        </w:rPr>
        <w:t xml:space="preserve">" </w:t>
      </w:r>
      <w:r w:rsidRPr="00C6477D">
        <w:rPr>
          <w:color w:val="0070C0"/>
        </w:rPr>
        <w:t>/&gt;</w:t>
      </w:r>
    </w:p>
    <w:p w14:paraId="6F1F16A8" w14:textId="77777777" w:rsidR="00FC68DB" w:rsidRPr="00C6477D" w:rsidRDefault="00FC68DB" w:rsidP="00B202D2">
      <w:pPr>
        <w:pStyle w:val="XMLCode"/>
        <w:keepNext/>
        <w:keepLines/>
        <w:rPr>
          <w:b/>
          <w:color w:val="0070C0"/>
        </w:rPr>
      </w:pPr>
      <w:r>
        <w:rPr>
          <w:color w:val="0070C0"/>
        </w:rPr>
        <w:tab/>
      </w:r>
      <w:r>
        <w:rPr>
          <w:color w:val="0070C0"/>
        </w:rPr>
        <w:tab/>
      </w:r>
      <w:r w:rsidRPr="00C6477D">
        <w:rPr>
          <w:b/>
          <w:color w:val="0070C0"/>
        </w:rPr>
        <w:t>&lt;</w:t>
      </w:r>
      <w:proofErr w:type="spellStart"/>
      <w:r w:rsidRPr="00541D66">
        <w:rPr>
          <w:b/>
          <w:color w:val="0070C0"/>
        </w:rPr>
        <w:t>clinch_rivet_stud</w:t>
      </w:r>
      <w:proofErr w:type="spellEnd"/>
      <w:r w:rsidRPr="00C6477D">
        <w:rPr>
          <w:b/>
          <w:color w:val="0070C0"/>
        </w:rPr>
        <w:t xml:space="preserve"> </w:t>
      </w:r>
      <w:proofErr w:type="spellStart"/>
      <w:r>
        <w:rPr>
          <w:b/>
          <w:color w:val="0070C0"/>
        </w:rPr>
        <w:t>press_in_force</w:t>
      </w:r>
      <w:proofErr w:type="spellEnd"/>
      <w:r>
        <w:rPr>
          <w:b/>
          <w:color w:val="0070C0"/>
        </w:rPr>
        <w:t>="2000"</w:t>
      </w:r>
      <w:r w:rsidRPr="00C6477D">
        <w:rPr>
          <w:b/>
          <w:color w:val="0070C0"/>
        </w:rPr>
        <w:t>/&gt;</w:t>
      </w:r>
    </w:p>
    <w:p w14:paraId="16B52F48" w14:textId="77777777" w:rsidR="00FC68DB" w:rsidRDefault="00FC68DB" w:rsidP="00B202D2">
      <w:pPr>
        <w:pStyle w:val="XMLCode"/>
        <w:keepNext/>
        <w:keepLines/>
        <w:rPr>
          <w:color w:val="0070C0"/>
        </w:rPr>
      </w:pPr>
      <w:r>
        <w:rPr>
          <w:color w:val="0070C0"/>
        </w:rPr>
        <w:tab/>
      </w:r>
      <w:r w:rsidRPr="00C6477D">
        <w:rPr>
          <w:color w:val="0070C0"/>
        </w:rPr>
        <w:t>&lt;/rivet&gt;</w:t>
      </w:r>
    </w:p>
    <w:p w14:paraId="3FE3A78F" w14:textId="77777777" w:rsidR="00FC68DB" w:rsidRDefault="00FC68DB" w:rsidP="00B202D2">
      <w:pPr>
        <w:pStyle w:val="XMLCode"/>
        <w:keepNext/>
        <w:keepLines/>
      </w:pPr>
      <w:r>
        <w:rPr>
          <w:color w:val="0070C0"/>
        </w:rPr>
        <w:tab/>
      </w:r>
      <w:r>
        <w:t>&lt;appdata&gt;</w:t>
      </w:r>
    </w:p>
    <w:p w14:paraId="1BA000F4" w14:textId="77777777" w:rsidR="00FC68DB" w:rsidRDefault="00FC68DB" w:rsidP="00B202D2">
      <w:pPr>
        <w:pStyle w:val="XMLCode"/>
        <w:keepNext/>
        <w:keepLines/>
      </w:pPr>
      <w:r>
        <w:tab/>
      </w:r>
      <w:r>
        <w:tab/>
        <w:t>...</w:t>
      </w:r>
    </w:p>
    <w:p w14:paraId="6451489C" w14:textId="77777777" w:rsidR="00FC68DB" w:rsidRDefault="00FC68DB" w:rsidP="00B202D2">
      <w:pPr>
        <w:pStyle w:val="XMLCode"/>
        <w:keepNext/>
        <w:keepLines/>
      </w:pPr>
      <w:r>
        <w:tab/>
        <w:t>&lt;/appdata&gt;</w:t>
      </w:r>
    </w:p>
    <w:p w14:paraId="1D5B7CD0" w14:textId="77777777" w:rsidR="00FC68DB" w:rsidRDefault="00FC68DB" w:rsidP="00B202D2">
      <w:pPr>
        <w:pStyle w:val="XMLCode"/>
        <w:keepNext/>
        <w:keepLines/>
      </w:pPr>
      <w:r>
        <w:t>&lt;/connection_0d&gt;</w:t>
      </w:r>
    </w:p>
    <w:p w14:paraId="59CFFFDE" w14:textId="77777777" w:rsidR="00FC68DB" w:rsidRDefault="00FC68DB" w:rsidP="00B202D2">
      <w:pPr>
        <w:pStyle w:val="XMLCode"/>
        <w:keepLines/>
      </w:pPr>
    </w:p>
    <w:p w14:paraId="1B97CC5B" w14:textId="77777777" w:rsidR="00FC68DB" w:rsidRPr="00FF0EB3" w:rsidRDefault="00FC68DB" w:rsidP="00B202D2">
      <w:pPr>
        <w:pStyle w:val="Listenabsatz"/>
        <w:spacing w:before="120"/>
        <w:ind w:left="0"/>
        <w:rPr>
          <w:lang w:val="en-US"/>
        </w:rPr>
      </w:pPr>
    </w:p>
    <w:p w14:paraId="29877755" w14:textId="77777777" w:rsidR="00FC68DB" w:rsidRPr="00226A3F" w:rsidRDefault="00FC68DB" w:rsidP="00B202D2">
      <w:pPr>
        <w:pStyle w:val="berschrift2"/>
      </w:pPr>
      <w:bookmarkStart w:id="805" w:name="_Toc428456130"/>
      <w:bookmarkStart w:id="806" w:name="_Toc428537093"/>
      <w:bookmarkStart w:id="807" w:name="_Toc428969412"/>
      <w:bookmarkStart w:id="808" w:name="_Toc429052803"/>
      <w:bookmarkStart w:id="809" w:name="_Toc413359590"/>
      <w:bookmarkStart w:id="810" w:name="_Toc3556982"/>
      <w:bookmarkStart w:id="811" w:name="_Toc34747232"/>
      <w:bookmarkStart w:id="812" w:name="_Toc77102048"/>
      <w:bookmarkStart w:id="813" w:name="_Toc86863829"/>
      <w:bookmarkEnd w:id="805"/>
      <w:bookmarkEnd w:id="806"/>
      <w:bookmarkEnd w:id="807"/>
      <w:bookmarkEnd w:id="808"/>
      <w:r>
        <w:t xml:space="preserve">Threaded Connections: </w:t>
      </w:r>
      <w:r w:rsidRPr="00226A3F">
        <w:t>Bolts and Screws</w:t>
      </w:r>
      <w:bookmarkEnd w:id="809"/>
      <w:bookmarkEnd w:id="810"/>
      <w:bookmarkEnd w:id="811"/>
      <w:bookmarkEnd w:id="812"/>
      <w:bookmarkEnd w:id="813"/>
    </w:p>
    <w:p w14:paraId="4CF9BB2A" w14:textId="77777777" w:rsidR="00FC68DB" w:rsidRPr="00942FED" w:rsidRDefault="00FC68DB" w:rsidP="00B202D2">
      <w:pPr>
        <w:pStyle w:val="berschrift3"/>
      </w:pPr>
      <w:bookmarkStart w:id="814" w:name="_Toc413359591"/>
      <w:bookmarkStart w:id="815" w:name="_Toc3556983"/>
      <w:bookmarkStart w:id="816" w:name="_Toc34747233"/>
      <w:bookmarkStart w:id="817" w:name="_Toc77102049"/>
      <w:bookmarkStart w:id="818" w:name="_Toc86863830"/>
      <w:r>
        <w:t>Introduction</w:t>
      </w:r>
      <w:bookmarkEnd w:id="814"/>
      <w:bookmarkEnd w:id="815"/>
      <w:bookmarkEnd w:id="816"/>
      <w:bookmarkEnd w:id="817"/>
      <w:bookmarkEnd w:id="818"/>
      <w:r>
        <w:t xml:space="preserve"> </w:t>
      </w:r>
    </w:p>
    <w:p w14:paraId="238E1872" w14:textId="77777777" w:rsidR="00FC68DB" w:rsidRDefault="00FC68DB" w:rsidP="00B202D2">
      <w:r>
        <w:t>Bolts and screws are probably the most well-known connection techniques, even within non-specialists. However, they do need a closer look at their details. This starts, but does not end with the differentiation between screws and bolts</w:t>
      </w:r>
      <w:r>
        <w:rPr>
          <w:rStyle w:val="Funotenzeichen"/>
        </w:rPr>
        <w:footnoteReference w:id="14"/>
      </w:r>
      <w:r>
        <w:t>:</w:t>
      </w:r>
    </w:p>
    <w:p w14:paraId="1D4C8D41" w14:textId="0BBEBD93" w:rsidR="00FC68DB" w:rsidRPr="00F256DA" w:rsidRDefault="00FC68DB" w:rsidP="00BA04B6">
      <w:pPr>
        <w:pStyle w:val="Aufzhlungszeichen"/>
        <w:numPr>
          <w:ilvl w:val="0"/>
          <w:numId w:val="20"/>
        </w:numPr>
      </w:pPr>
      <w:r w:rsidRPr="00F256DA">
        <w:t>Bolts are for the assembly of unthreaded components, with the aid of a </w:t>
      </w:r>
      <w:hyperlink r:id="rId111" w:tooltip="Nut (hardware)" w:history="1">
        <w:r w:rsidRPr="00F256DA">
          <w:t>nut</w:t>
        </w:r>
      </w:hyperlink>
      <w:r w:rsidRPr="00F256DA">
        <w:t>.</w:t>
      </w:r>
    </w:p>
    <w:p w14:paraId="1CD3C72A" w14:textId="77777777" w:rsidR="00FC68DB" w:rsidRDefault="00FC68DB" w:rsidP="00BA04B6">
      <w:pPr>
        <w:pStyle w:val="Aufzhlungszeichen"/>
        <w:numPr>
          <w:ilvl w:val="0"/>
          <w:numId w:val="20"/>
        </w:numPr>
      </w:pPr>
      <w:r w:rsidRPr="0059233A">
        <w:t>Screws are used in components which contain their own thread, and the screw may even cut its own internal thread into them</w:t>
      </w:r>
      <w:proofErr w:type="gramStart"/>
      <w:r w:rsidRPr="0059233A">
        <w:t>. </w:t>
      </w:r>
      <w:r>
        <w:t xml:space="preserve"> </w:t>
      </w:r>
      <w:proofErr w:type="gramEnd"/>
    </w:p>
    <w:p w14:paraId="038C53DA" w14:textId="77777777" w:rsidR="00FC68DB" w:rsidRDefault="00FC68DB" w:rsidP="00B202D2"/>
    <w:tbl>
      <w:tblPr>
        <w:tblW w:w="0" w:type="auto"/>
        <w:jc w:val="center"/>
        <w:tblLook w:val="04A0" w:firstRow="1" w:lastRow="0" w:firstColumn="1" w:lastColumn="0" w:noHBand="0" w:noVBand="1"/>
      </w:tblPr>
      <w:tblGrid>
        <w:gridCol w:w="4342"/>
        <w:gridCol w:w="3911"/>
      </w:tblGrid>
      <w:tr w:rsidR="00FC68DB" w:rsidRPr="00226A3F" w14:paraId="54B7D7A5" w14:textId="77777777" w:rsidTr="00FC68DB">
        <w:trPr>
          <w:jc w:val="center"/>
        </w:trPr>
        <w:tc>
          <w:tcPr>
            <w:tcW w:w="4342" w:type="dxa"/>
            <w:shd w:val="clear" w:color="auto" w:fill="auto"/>
          </w:tcPr>
          <w:p w14:paraId="39799183" w14:textId="77777777" w:rsidR="00FC68DB" w:rsidRPr="00226A3F" w:rsidRDefault="00FC68DB" w:rsidP="00B202D2">
            <w:r>
              <w:rPr>
                <w:noProof/>
                <w:lang w:val="en-US"/>
              </w:rPr>
              <w:drawing>
                <wp:inline distT="0" distB="0" distL="0" distR="0" wp14:anchorId="6243D16F" wp14:editId="5EC67094">
                  <wp:extent cx="2329132" cy="3388537"/>
                  <wp:effectExtent l="0" t="0" r="0" b="254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330649" cy="3390743"/>
                          </a:xfrm>
                          <a:prstGeom prst="rect">
                            <a:avLst/>
                          </a:prstGeom>
                          <a:noFill/>
                          <a:ln>
                            <a:noFill/>
                          </a:ln>
                        </pic:spPr>
                      </pic:pic>
                    </a:graphicData>
                  </a:graphic>
                </wp:inline>
              </w:drawing>
            </w:r>
          </w:p>
        </w:tc>
        <w:tc>
          <w:tcPr>
            <w:tcW w:w="3696" w:type="dxa"/>
            <w:shd w:val="clear" w:color="auto" w:fill="auto"/>
          </w:tcPr>
          <w:p w14:paraId="07D014BA" w14:textId="77777777" w:rsidR="00FC68DB" w:rsidRPr="00226A3F" w:rsidRDefault="00FC68DB" w:rsidP="00B202D2">
            <w:r>
              <w:rPr>
                <w:noProof/>
                <w:lang w:val="en-US"/>
              </w:rPr>
              <w:drawing>
                <wp:inline distT="0" distB="0" distL="0" distR="0" wp14:anchorId="7DD9D51F" wp14:editId="28D21407">
                  <wp:extent cx="2346385" cy="2208838"/>
                  <wp:effectExtent l="0" t="0" r="0" b="127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2347913" cy="2210276"/>
                          </a:xfrm>
                          <a:prstGeom prst="rect">
                            <a:avLst/>
                          </a:prstGeom>
                          <a:noFill/>
                          <a:ln>
                            <a:noFill/>
                          </a:ln>
                        </pic:spPr>
                      </pic:pic>
                    </a:graphicData>
                  </a:graphic>
                </wp:inline>
              </w:drawing>
            </w:r>
          </w:p>
        </w:tc>
      </w:tr>
      <w:tr w:rsidR="00FC68DB" w:rsidRPr="000F7EEA" w14:paraId="070C5076" w14:textId="77777777" w:rsidTr="00FC68DB">
        <w:trPr>
          <w:jc w:val="center"/>
        </w:trPr>
        <w:tc>
          <w:tcPr>
            <w:tcW w:w="4342" w:type="dxa"/>
            <w:shd w:val="clear" w:color="auto" w:fill="auto"/>
          </w:tcPr>
          <w:p w14:paraId="2BD8B800" w14:textId="77777777" w:rsidR="00FC68DB" w:rsidRPr="00226A3F" w:rsidRDefault="00FC68DB" w:rsidP="00B202D2">
            <w:pPr>
              <w:jc w:val="center"/>
              <w:rPr>
                <w:noProof/>
                <w:lang w:eastAsia="en-GB"/>
              </w:rPr>
            </w:pPr>
            <w:r w:rsidRPr="000F7EEA">
              <w:rPr>
                <w:noProof/>
                <w:lang w:eastAsia="en-GB"/>
              </w:rPr>
              <w:t>Bolt Representation</w:t>
            </w:r>
          </w:p>
        </w:tc>
        <w:tc>
          <w:tcPr>
            <w:tcW w:w="3696" w:type="dxa"/>
            <w:shd w:val="clear" w:color="auto" w:fill="auto"/>
          </w:tcPr>
          <w:p w14:paraId="3417906C" w14:textId="77777777" w:rsidR="00FC68DB" w:rsidRPr="000F7EEA" w:rsidRDefault="00FC68DB" w:rsidP="00B202D2">
            <w:pPr>
              <w:keepNext/>
              <w:jc w:val="center"/>
              <w:rPr>
                <w:noProof/>
                <w:lang w:eastAsia="en-GB"/>
              </w:rPr>
            </w:pPr>
            <w:r w:rsidRPr="000F7EEA">
              <w:rPr>
                <w:noProof/>
                <w:lang w:eastAsia="en-GB"/>
              </w:rPr>
              <w:t>Screw Representation</w:t>
            </w:r>
          </w:p>
        </w:tc>
      </w:tr>
    </w:tbl>
    <w:p w14:paraId="7E776E71" w14:textId="2A77C181" w:rsidR="00FC68DB" w:rsidRPr="00226A3F" w:rsidRDefault="00FC68DB" w:rsidP="00B202D2">
      <w:pPr>
        <w:pStyle w:val="Beschriftung"/>
        <w:spacing w:before="120"/>
      </w:pPr>
      <w:bookmarkStart w:id="819" w:name="_Toc413359630"/>
      <w:bookmarkStart w:id="820" w:name="_Toc3557097"/>
      <w:bookmarkStart w:id="821" w:name="_Toc34747348"/>
      <w:bookmarkStart w:id="822" w:name="_Toc76030541"/>
      <w:bookmarkStart w:id="823" w:name="_Toc86863497"/>
      <w:bookmarkStart w:id="824" w:name="_Toc86863586"/>
      <w:r>
        <w:t xml:space="preserve">Figure </w:t>
      </w:r>
      <w:r>
        <w:fldChar w:fldCharType="begin"/>
      </w:r>
      <w:r>
        <w:instrText xml:space="preserve"> SEQ Figure \* ARABIC </w:instrText>
      </w:r>
      <w:r>
        <w:fldChar w:fldCharType="separate"/>
      </w:r>
      <w:r w:rsidR="008116BB">
        <w:rPr>
          <w:noProof/>
        </w:rPr>
        <w:t>20</w:t>
      </w:r>
      <w:r>
        <w:fldChar w:fldCharType="end"/>
      </w:r>
      <w:r>
        <w:t>: Bolts and Screws</w:t>
      </w:r>
      <w:bookmarkEnd w:id="819"/>
      <w:bookmarkEnd w:id="820"/>
      <w:bookmarkEnd w:id="821"/>
      <w:bookmarkEnd w:id="822"/>
      <w:bookmarkEnd w:id="823"/>
      <w:bookmarkEnd w:id="824"/>
    </w:p>
    <w:p w14:paraId="46D4F25E" w14:textId="77777777" w:rsidR="00FC68DB" w:rsidRDefault="00FC68DB" w:rsidP="00B202D2">
      <w:pPr>
        <w:rPr>
          <w:highlight w:val="yellow"/>
        </w:rPr>
      </w:pPr>
    </w:p>
    <w:p w14:paraId="7262C9CD" w14:textId="77777777" w:rsidR="00FC68DB" w:rsidRDefault="00FC68DB" w:rsidP="00B202D2">
      <w:pPr>
        <w:keepNext/>
        <w:jc w:val="center"/>
        <w:rPr>
          <w:i/>
          <w:sz w:val="18"/>
        </w:rPr>
      </w:pPr>
      <w:r>
        <w:rPr>
          <w:noProof/>
          <w:lang w:val="en-US"/>
        </w:rPr>
        <w:drawing>
          <wp:inline distT="0" distB="0" distL="0" distR="0" wp14:anchorId="1E571D7F" wp14:editId="38E8300E">
            <wp:extent cx="3810000" cy="922020"/>
            <wp:effectExtent l="0" t="0" r="0" b="0"/>
            <wp:docPr id="10" name="Picture 10" descr="http://upload.wikimedia.org/wikipedia/commons/thumb/6/61/Screw_head_types.svg/400px-Screw_head_type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upload.wikimedia.org/wikipedia/commons/thumb/6/61/Screw_head_types.svg/400px-Screw_head_types.svg.png"/>
                    <pic:cNvPicPr>
                      <a:picLocks noChangeAspect="1" noChangeArrowheads="1"/>
                    </pic:cNvPicPr>
                  </pic:nvPicPr>
                  <pic:blipFill>
                    <a:blip r:embed="rId114" r:link="rId115" cstate="print">
                      <a:extLst>
                        <a:ext uri="{28A0092B-C50C-407E-A947-70E740481C1C}">
                          <a14:useLocalDpi xmlns:a14="http://schemas.microsoft.com/office/drawing/2010/main" val="0"/>
                        </a:ext>
                      </a:extLst>
                    </a:blip>
                    <a:srcRect/>
                    <a:stretch>
                      <a:fillRect/>
                    </a:stretch>
                  </pic:blipFill>
                  <pic:spPr bwMode="auto">
                    <a:xfrm>
                      <a:off x="0" y="0"/>
                      <a:ext cx="3810000" cy="922020"/>
                    </a:xfrm>
                    <a:prstGeom prst="rect">
                      <a:avLst/>
                    </a:prstGeom>
                    <a:noFill/>
                    <a:ln>
                      <a:noFill/>
                    </a:ln>
                  </pic:spPr>
                </pic:pic>
              </a:graphicData>
            </a:graphic>
          </wp:inline>
        </w:drawing>
      </w:r>
    </w:p>
    <w:tbl>
      <w:tblPr>
        <w:tblW w:w="0" w:type="auto"/>
        <w:tblInd w:w="1668" w:type="dxa"/>
        <w:tblLook w:val="04A0" w:firstRow="1" w:lastRow="0" w:firstColumn="1" w:lastColumn="0" w:noHBand="0" w:noVBand="1"/>
      </w:tblPr>
      <w:tblGrid>
        <w:gridCol w:w="1015"/>
        <w:gridCol w:w="1016"/>
        <w:gridCol w:w="1016"/>
        <w:gridCol w:w="1016"/>
        <w:gridCol w:w="1016"/>
        <w:gridCol w:w="1016"/>
      </w:tblGrid>
      <w:tr w:rsidR="00FC68DB" w14:paraId="7C63C094" w14:textId="77777777" w:rsidTr="00FC68DB">
        <w:tc>
          <w:tcPr>
            <w:tcW w:w="1015" w:type="dxa"/>
          </w:tcPr>
          <w:p w14:paraId="52E4AC84" w14:textId="77777777" w:rsidR="00FC68DB" w:rsidRPr="0009530C" w:rsidRDefault="00FC68DB" w:rsidP="00B202D2">
            <w:pPr>
              <w:keepNext/>
              <w:jc w:val="center"/>
              <w:rPr>
                <w:sz w:val="14"/>
                <w:szCs w:val="16"/>
              </w:rPr>
            </w:pPr>
            <w:r w:rsidRPr="0009530C">
              <w:rPr>
                <w:sz w:val="14"/>
                <w:szCs w:val="16"/>
              </w:rPr>
              <w:t>Button head</w:t>
            </w:r>
          </w:p>
        </w:tc>
        <w:tc>
          <w:tcPr>
            <w:tcW w:w="1016" w:type="dxa"/>
          </w:tcPr>
          <w:p w14:paraId="29BB2549" w14:textId="77777777" w:rsidR="00FC68DB" w:rsidRPr="0009530C" w:rsidRDefault="00FC68DB" w:rsidP="00B202D2">
            <w:pPr>
              <w:keepNext/>
              <w:jc w:val="center"/>
              <w:rPr>
                <w:sz w:val="14"/>
                <w:szCs w:val="16"/>
              </w:rPr>
            </w:pPr>
            <w:r w:rsidRPr="0009530C">
              <w:rPr>
                <w:sz w:val="14"/>
                <w:szCs w:val="16"/>
              </w:rPr>
              <w:t>Pan head</w:t>
            </w:r>
          </w:p>
        </w:tc>
        <w:tc>
          <w:tcPr>
            <w:tcW w:w="1016" w:type="dxa"/>
          </w:tcPr>
          <w:p w14:paraId="0B92397D" w14:textId="77777777" w:rsidR="00FC68DB" w:rsidRPr="0009530C" w:rsidRDefault="00FC68DB" w:rsidP="00B202D2">
            <w:pPr>
              <w:keepNext/>
              <w:jc w:val="center"/>
              <w:rPr>
                <w:sz w:val="14"/>
                <w:szCs w:val="16"/>
              </w:rPr>
            </w:pPr>
            <w:r>
              <w:rPr>
                <w:sz w:val="14"/>
                <w:szCs w:val="16"/>
              </w:rPr>
              <w:t>Round head</w:t>
            </w:r>
          </w:p>
        </w:tc>
        <w:tc>
          <w:tcPr>
            <w:tcW w:w="1016" w:type="dxa"/>
          </w:tcPr>
          <w:p w14:paraId="03B42D55" w14:textId="77777777" w:rsidR="00FC68DB" w:rsidRPr="0009530C" w:rsidRDefault="00FC68DB" w:rsidP="00B202D2">
            <w:pPr>
              <w:keepNext/>
              <w:jc w:val="center"/>
              <w:rPr>
                <w:sz w:val="14"/>
                <w:szCs w:val="16"/>
              </w:rPr>
            </w:pPr>
            <w:r>
              <w:rPr>
                <w:sz w:val="14"/>
                <w:szCs w:val="16"/>
              </w:rPr>
              <w:t>Truss head</w:t>
            </w:r>
          </w:p>
        </w:tc>
        <w:tc>
          <w:tcPr>
            <w:tcW w:w="1016" w:type="dxa"/>
          </w:tcPr>
          <w:p w14:paraId="323BBCD8" w14:textId="77777777" w:rsidR="00FC68DB" w:rsidRPr="0009530C" w:rsidRDefault="00FC68DB" w:rsidP="00B202D2">
            <w:pPr>
              <w:keepNext/>
              <w:jc w:val="center"/>
              <w:rPr>
                <w:sz w:val="14"/>
                <w:szCs w:val="16"/>
              </w:rPr>
            </w:pPr>
            <w:r>
              <w:rPr>
                <w:sz w:val="14"/>
                <w:szCs w:val="16"/>
              </w:rPr>
              <w:t>Countersunk</w:t>
            </w:r>
          </w:p>
        </w:tc>
        <w:tc>
          <w:tcPr>
            <w:tcW w:w="1016" w:type="dxa"/>
          </w:tcPr>
          <w:p w14:paraId="38C86F54" w14:textId="77777777" w:rsidR="00FC68DB" w:rsidRPr="0009530C" w:rsidRDefault="00FC68DB" w:rsidP="00B202D2">
            <w:pPr>
              <w:keepNext/>
              <w:jc w:val="center"/>
              <w:rPr>
                <w:sz w:val="14"/>
                <w:szCs w:val="16"/>
              </w:rPr>
            </w:pPr>
            <w:r>
              <w:rPr>
                <w:sz w:val="14"/>
                <w:szCs w:val="16"/>
              </w:rPr>
              <w:t>Countersunk (oval) Raised</w:t>
            </w:r>
          </w:p>
        </w:tc>
      </w:tr>
    </w:tbl>
    <w:p w14:paraId="19DFF085" w14:textId="29F862DE" w:rsidR="00FC68DB" w:rsidRDefault="00FC68DB" w:rsidP="00B202D2">
      <w:pPr>
        <w:keepNext/>
        <w:jc w:val="center"/>
      </w:pPr>
      <w:r w:rsidRPr="00E15A9B">
        <w:rPr>
          <w:i/>
          <w:sz w:val="18"/>
        </w:rPr>
        <w:t>Source</w:t>
      </w:r>
      <w:r>
        <w:rPr>
          <w:i/>
          <w:sz w:val="18"/>
        </w:rPr>
        <w:t xml:space="preserve"> of image</w:t>
      </w:r>
      <w:r w:rsidRPr="00E15A9B">
        <w:rPr>
          <w:i/>
          <w:sz w:val="18"/>
        </w:rPr>
        <w:t xml:space="preserve">: </w:t>
      </w:r>
      <w:hyperlink r:id="rId116" w:history="1">
        <w:r w:rsidRPr="00E15A9B">
          <w:rPr>
            <w:rStyle w:val="Hyperlink"/>
            <w:rFonts w:ascii="Arial" w:hAnsi="Arial" w:cs="Arial"/>
            <w:i/>
            <w:sz w:val="16"/>
            <w:szCs w:val="20"/>
          </w:rPr>
          <w:t>http://commons.wikimedia.org/wiki/File:Screw_head_types.svg</w:t>
        </w:r>
      </w:hyperlink>
      <w:r w:rsidRPr="00E15A9B">
        <w:rPr>
          <w:rFonts w:ascii="Arial" w:hAnsi="Arial" w:cs="Arial"/>
          <w:color w:val="7030A0"/>
          <w:sz w:val="16"/>
          <w:szCs w:val="20"/>
        </w:rPr>
        <w:t>.</w:t>
      </w:r>
      <w:r w:rsidRPr="00E15A9B">
        <w:rPr>
          <w:rFonts w:ascii="Arial" w:hAnsi="Arial" w:cs="Arial"/>
          <w:color w:val="7030A0"/>
          <w:sz w:val="16"/>
          <w:szCs w:val="20"/>
        </w:rPr>
        <w:br/>
      </w:r>
      <w:r w:rsidRPr="00E15A9B">
        <w:rPr>
          <w:i/>
          <w:sz w:val="18"/>
        </w:rPr>
        <w:t xml:space="preserve">Author published it under the </w:t>
      </w:r>
      <w:r>
        <w:rPr>
          <w:i/>
          <w:sz w:val="18"/>
        </w:rPr>
        <w:t>"</w:t>
      </w:r>
      <w:r w:rsidRPr="00E15A9B">
        <w:rPr>
          <w:i/>
          <w:sz w:val="18"/>
        </w:rPr>
        <w:t xml:space="preserve"> </w:t>
      </w:r>
      <w:hyperlink r:id="rId117" w:tooltip="w:en:Creative Commons" w:history="1">
        <w:r w:rsidRPr="00E15A9B">
          <w:rPr>
            <w:rStyle w:val="Hyperlink"/>
            <w:i/>
            <w:sz w:val="18"/>
          </w:rPr>
          <w:t>Creative Commons</w:t>
        </w:r>
      </w:hyperlink>
      <w:r w:rsidRPr="00E15A9B">
        <w:rPr>
          <w:i/>
          <w:sz w:val="18"/>
        </w:rPr>
        <w:t xml:space="preserve"> </w:t>
      </w:r>
      <w:hyperlink r:id="rId118" w:history="1">
        <w:r w:rsidRPr="00E15A9B">
          <w:rPr>
            <w:rStyle w:val="Hyperlink"/>
            <w:i/>
            <w:sz w:val="18"/>
          </w:rPr>
          <w:t xml:space="preserve">Attribution-Share </w:t>
        </w:r>
        <w:proofErr w:type="spellStart"/>
        <w:r w:rsidRPr="00E15A9B">
          <w:rPr>
            <w:rStyle w:val="Hyperlink"/>
            <w:i/>
            <w:sz w:val="18"/>
          </w:rPr>
          <w:t>Alike</w:t>
        </w:r>
        <w:proofErr w:type="spellEnd"/>
        <w:r w:rsidRPr="00E15A9B">
          <w:rPr>
            <w:rStyle w:val="Hyperlink"/>
            <w:i/>
            <w:sz w:val="18"/>
          </w:rPr>
          <w:t xml:space="preserve"> 3.0 Unported</w:t>
        </w:r>
      </w:hyperlink>
      <w:r w:rsidRPr="00E15A9B">
        <w:rPr>
          <w:i/>
          <w:sz w:val="18"/>
        </w:rPr>
        <w:t xml:space="preserve"> license</w:t>
      </w:r>
      <w:r>
        <w:rPr>
          <w:i/>
          <w:sz w:val="18"/>
        </w:rPr>
        <w:t>"</w:t>
      </w:r>
      <w:r w:rsidRPr="00E15A9B">
        <w:rPr>
          <w:i/>
          <w:sz w:val="18"/>
        </w:rPr>
        <w:t>.</w:t>
      </w:r>
      <w:r>
        <w:t xml:space="preserve"> </w:t>
      </w:r>
    </w:p>
    <w:p w14:paraId="3F1AD072" w14:textId="58D8CAFB" w:rsidR="00FC68DB" w:rsidRDefault="00FC68DB" w:rsidP="00B202D2">
      <w:pPr>
        <w:pStyle w:val="Beschriftung"/>
        <w:rPr>
          <w:highlight w:val="cyan"/>
        </w:rPr>
      </w:pPr>
      <w:bookmarkStart w:id="825" w:name="_Ref401160020"/>
      <w:bookmarkStart w:id="826" w:name="_Toc413359631"/>
      <w:bookmarkStart w:id="827" w:name="_Toc3557098"/>
      <w:bookmarkStart w:id="828" w:name="_Toc34747349"/>
      <w:bookmarkStart w:id="829" w:name="_Toc76030542"/>
      <w:bookmarkStart w:id="830" w:name="_Toc86863498"/>
      <w:bookmarkStart w:id="831" w:name="_Toc86863587"/>
      <w:r>
        <w:t xml:space="preserve">Figure </w:t>
      </w:r>
      <w:r>
        <w:fldChar w:fldCharType="begin"/>
      </w:r>
      <w:r>
        <w:instrText xml:space="preserve"> SEQ Figure \* ARABIC </w:instrText>
      </w:r>
      <w:r>
        <w:fldChar w:fldCharType="separate"/>
      </w:r>
      <w:r w:rsidR="008116BB">
        <w:rPr>
          <w:noProof/>
        </w:rPr>
        <w:t>21</w:t>
      </w:r>
      <w:r>
        <w:fldChar w:fldCharType="end"/>
      </w:r>
      <w:bookmarkEnd w:id="825"/>
      <w:r>
        <w:t>: Different Screw Forms</w:t>
      </w:r>
      <w:bookmarkEnd w:id="826"/>
      <w:bookmarkEnd w:id="827"/>
      <w:bookmarkEnd w:id="828"/>
      <w:bookmarkEnd w:id="829"/>
      <w:bookmarkEnd w:id="830"/>
      <w:bookmarkEnd w:id="831"/>
    </w:p>
    <w:p w14:paraId="02BB6CC0" w14:textId="77777777" w:rsidR="00FC68DB" w:rsidRDefault="00FC68DB" w:rsidP="00B202D2">
      <w:pPr>
        <w:keepNext/>
        <w:jc w:val="center"/>
      </w:pPr>
      <w:r>
        <w:rPr>
          <w:noProof/>
          <w:lang w:val="en-US"/>
        </w:rPr>
        <w:drawing>
          <wp:inline distT="0" distB="0" distL="0" distR="0" wp14:anchorId="745E089F" wp14:editId="567DBCA3">
            <wp:extent cx="3817620" cy="2583180"/>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817620" cy="2583180"/>
                    </a:xfrm>
                    <a:prstGeom prst="rect">
                      <a:avLst/>
                    </a:prstGeom>
                    <a:noFill/>
                    <a:ln>
                      <a:noFill/>
                    </a:ln>
                  </pic:spPr>
                </pic:pic>
              </a:graphicData>
            </a:graphic>
          </wp:inline>
        </w:drawing>
      </w:r>
    </w:p>
    <w:p w14:paraId="6B47B23A" w14:textId="5AB03A99" w:rsidR="00FC68DB" w:rsidRPr="001948D2" w:rsidRDefault="00FC68DB" w:rsidP="00B202D2">
      <w:pPr>
        <w:pStyle w:val="Beschriftung"/>
        <w:rPr>
          <w:noProof/>
          <w:lang w:eastAsia="en-GB"/>
        </w:rPr>
      </w:pPr>
      <w:bookmarkStart w:id="832" w:name="_Ref401160136"/>
      <w:bookmarkStart w:id="833" w:name="_Toc413359632"/>
      <w:bookmarkStart w:id="834" w:name="_Ref428364733"/>
      <w:bookmarkStart w:id="835" w:name="_Ref428531136"/>
      <w:bookmarkStart w:id="836" w:name="_Toc3557099"/>
      <w:bookmarkStart w:id="837" w:name="_Toc34747350"/>
      <w:bookmarkStart w:id="838" w:name="_Toc76030543"/>
      <w:bookmarkStart w:id="839" w:name="_Toc86863499"/>
      <w:bookmarkStart w:id="840" w:name="_Toc86863588"/>
      <w:r>
        <w:t xml:space="preserve">Figure </w:t>
      </w:r>
      <w:r>
        <w:fldChar w:fldCharType="begin"/>
      </w:r>
      <w:r>
        <w:instrText xml:space="preserve"> SEQ Figure \* ARABIC </w:instrText>
      </w:r>
      <w:r>
        <w:fldChar w:fldCharType="separate"/>
      </w:r>
      <w:r w:rsidR="008116BB">
        <w:rPr>
          <w:noProof/>
        </w:rPr>
        <w:t>22</w:t>
      </w:r>
      <w:r>
        <w:fldChar w:fldCharType="end"/>
      </w:r>
      <w:bookmarkEnd w:id="832"/>
      <w:r>
        <w:t xml:space="preserve">: </w:t>
      </w:r>
      <w:r w:rsidRPr="001B293E">
        <w:t xml:space="preserve">Definition of </w:t>
      </w:r>
      <w:r>
        <w:t>L</w:t>
      </w:r>
      <w:r w:rsidRPr="001B293E">
        <w:t xml:space="preserve">ength and </w:t>
      </w:r>
      <w:r>
        <w:t>H</w:t>
      </w:r>
      <w:r w:rsidRPr="001B293E">
        <w:t xml:space="preserve">ead </w:t>
      </w:r>
      <w:r>
        <w:t>S</w:t>
      </w:r>
      <w:r w:rsidRPr="001B293E">
        <w:t>izes</w:t>
      </w:r>
      <w:bookmarkEnd w:id="833"/>
      <w:bookmarkEnd w:id="834"/>
      <w:bookmarkEnd w:id="835"/>
      <w:bookmarkEnd w:id="836"/>
      <w:bookmarkEnd w:id="837"/>
      <w:bookmarkEnd w:id="838"/>
      <w:bookmarkEnd w:id="839"/>
      <w:bookmarkEnd w:id="840"/>
    </w:p>
    <w:p w14:paraId="388D48EB" w14:textId="77777777" w:rsidR="00FC68DB" w:rsidRPr="00F81409" w:rsidRDefault="00FC68DB" w:rsidP="00B202D2"/>
    <w:p w14:paraId="1F3334DE" w14:textId="77777777" w:rsidR="00FC68DB" w:rsidRDefault="00FC68DB" w:rsidP="00B202D2">
      <w:pPr>
        <w:keepNext/>
        <w:jc w:val="center"/>
        <w:rPr>
          <w:noProof/>
          <w:lang w:eastAsia="en-GB"/>
        </w:rPr>
      </w:pPr>
      <w:r>
        <w:rPr>
          <w:noProof/>
          <w:lang w:val="en-US"/>
        </w:rPr>
        <w:drawing>
          <wp:inline distT="0" distB="0" distL="0" distR="0" wp14:anchorId="30BAA33D" wp14:editId="031535D4">
            <wp:extent cx="2734574" cy="1367287"/>
            <wp:effectExtent l="0" t="0" r="8890" b="4445"/>
            <wp:docPr id="12" name="Bild 13" descr="Lead_and_p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 descr="Lead_and_pitch"/>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737157" cy="1368578"/>
                    </a:xfrm>
                    <a:prstGeom prst="rect">
                      <a:avLst/>
                    </a:prstGeom>
                    <a:noFill/>
                    <a:ln>
                      <a:noFill/>
                    </a:ln>
                  </pic:spPr>
                </pic:pic>
              </a:graphicData>
            </a:graphic>
          </wp:inline>
        </w:drawing>
      </w:r>
    </w:p>
    <w:p w14:paraId="0A7FE5CB" w14:textId="35C4F273" w:rsidR="00FC68DB" w:rsidRPr="00A03317" w:rsidRDefault="00FC68DB" w:rsidP="00B202D2">
      <w:pPr>
        <w:keepNext/>
        <w:jc w:val="center"/>
        <w:rPr>
          <w:i/>
          <w:sz w:val="18"/>
          <w:szCs w:val="18"/>
        </w:rPr>
      </w:pPr>
      <w:r w:rsidRPr="00A03317">
        <w:rPr>
          <w:i/>
          <w:sz w:val="18"/>
          <w:szCs w:val="18"/>
        </w:rPr>
        <w:t xml:space="preserve">Source of image: </w:t>
      </w:r>
      <w:hyperlink r:id="rId121" w:history="1">
        <w:r w:rsidRPr="00A03317">
          <w:rPr>
            <w:rStyle w:val="Hyperlink"/>
            <w:i/>
            <w:sz w:val="18"/>
            <w:szCs w:val="18"/>
          </w:rPr>
          <w:t>http://upload.wikimedia.org/wikipedia/commons/0/00/Lead_and_pitch.png</w:t>
        </w:r>
      </w:hyperlink>
      <w:r w:rsidRPr="00A03317">
        <w:rPr>
          <w:i/>
          <w:sz w:val="18"/>
          <w:szCs w:val="18"/>
        </w:rPr>
        <w:t>.</w:t>
      </w:r>
    </w:p>
    <w:p w14:paraId="679F589D" w14:textId="62DD411D" w:rsidR="00FC68DB" w:rsidRPr="00F81409" w:rsidRDefault="00FC68DB" w:rsidP="00B202D2">
      <w:pPr>
        <w:pStyle w:val="Beschriftung"/>
      </w:pPr>
      <w:bookmarkStart w:id="841" w:name="_Ref413315993"/>
      <w:bookmarkStart w:id="842" w:name="_Toc413359633"/>
      <w:bookmarkStart w:id="843" w:name="_Toc3557100"/>
      <w:bookmarkStart w:id="844" w:name="_Toc34747351"/>
      <w:bookmarkStart w:id="845" w:name="_Toc76030544"/>
      <w:bookmarkStart w:id="846" w:name="_Toc86863500"/>
      <w:bookmarkStart w:id="847" w:name="_Toc86863589"/>
      <w:r w:rsidRPr="00F81409">
        <w:t xml:space="preserve">Figure </w:t>
      </w:r>
      <w:r>
        <w:fldChar w:fldCharType="begin"/>
      </w:r>
      <w:r>
        <w:instrText xml:space="preserve"> SEQ Figure \* ARABIC </w:instrText>
      </w:r>
      <w:r>
        <w:fldChar w:fldCharType="separate"/>
      </w:r>
      <w:r w:rsidR="008116BB">
        <w:rPr>
          <w:noProof/>
        </w:rPr>
        <w:t>23</w:t>
      </w:r>
      <w:r>
        <w:fldChar w:fldCharType="end"/>
      </w:r>
      <w:bookmarkEnd w:id="841"/>
      <w:r w:rsidRPr="00F81409">
        <w:t>: Definition of lead</w:t>
      </w:r>
      <w:r>
        <w:t>,</w:t>
      </w:r>
      <w:r w:rsidRPr="00F81409">
        <w:t xml:space="preserve"> pitch and</w:t>
      </w:r>
      <w:r>
        <w:t xml:space="preserve"> starts</w:t>
      </w:r>
      <w:r w:rsidRPr="00F81409">
        <w:t xml:space="preserve"> of a thread.</w:t>
      </w:r>
      <w:bookmarkEnd w:id="842"/>
      <w:bookmarkEnd w:id="843"/>
      <w:bookmarkEnd w:id="844"/>
      <w:bookmarkEnd w:id="845"/>
      <w:bookmarkEnd w:id="846"/>
      <w:bookmarkEnd w:id="847"/>
      <w:r w:rsidRPr="00F81409">
        <w:t xml:space="preserve"> </w:t>
      </w:r>
    </w:p>
    <w:p w14:paraId="67175DE4" w14:textId="77777777" w:rsidR="00FC68DB" w:rsidRPr="00942FED" w:rsidRDefault="00FC68DB" w:rsidP="00B202D2">
      <w:pPr>
        <w:pStyle w:val="berschrift3"/>
      </w:pPr>
      <w:bookmarkStart w:id="848" w:name="_Toc428279395"/>
      <w:bookmarkStart w:id="849" w:name="_Toc428456133"/>
      <w:bookmarkStart w:id="850" w:name="_Toc428537096"/>
      <w:bookmarkStart w:id="851" w:name="_Toc428969415"/>
      <w:bookmarkStart w:id="852" w:name="_Toc429052806"/>
      <w:bookmarkStart w:id="853" w:name="_Toc3556984"/>
      <w:bookmarkStart w:id="854" w:name="_Ref3566661"/>
      <w:bookmarkStart w:id="855" w:name="_Ref4272362"/>
      <w:bookmarkStart w:id="856" w:name="_Toc34747234"/>
      <w:bookmarkStart w:id="857" w:name="_Toc77102050"/>
      <w:bookmarkStart w:id="858" w:name="_Toc86863831"/>
      <w:bookmarkEnd w:id="848"/>
      <w:bookmarkEnd w:id="849"/>
      <w:bookmarkEnd w:id="850"/>
      <w:bookmarkEnd w:id="851"/>
      <w:bookmarkEnd w:id="852"/>
      <w:r w:rsidRPr="00A947CD">
        <w:t>Contacts and Friction</w:t>
      </w:r>
      <w:bookmarkEnd w:id="853"/>
      <w:bookmarkEnd w:id="854"/>
      <w:bookmarkEnd w:id="855"/>
      <w:bookmarkEnd w:id="856"/>
      <w:bookmarkEnd w:id="857"/>
      <w:bookmarkEnd w:id="858"/>
    </w:p>
    <w:p w14:paraId="0679F263" w14:textId="77777777" w:rsidR="00FC68DB" w:rsidRDefault="00FC68DB" w:rsidP="00B202D2">
      <w:pPr>
        <w:autoSpaceDE w:val="0"/>
        <w:autoSpaceDN w:val="0"/>
        <w:adjustRightInd w:val="0"/>
        <w:spacing w:after="0"/>
        <w:rPr>
          <w:rFonts w:cs="Calibri"/>
          <w:lang w:eastAsia="en-GB"/>
        </w:rPr>
      </w:pPr>
      <w:r>
        <w:rPr>
          <w:rFonts w:cs="Calibri"/>
          <w:lang w:eastAsia="en-GB"/>
        </w:rPr>
        <w:t xml:space="preserve">Self-loosening of screws and bolts </w:t>
      </w:r>
      <w:proofErr w:type="gramStart"/>
      <w:r>
        <w:rPr>
          <w:rFonts w:cs="Calibri"/>
          <w:lang w:eastAsia="en-GB"/>
        </w:rPr>
        <w:t>has to</w:t>
      </w:r>
      <w:proofErr w:type="gramEnd"/>
      <w:r>
        <w:rPr>
          <w:rFonts w:cs="Calibri"/>
          <w:lang w:eastAsia="en-GB"/>
        </w:rPr>
        <w:t xml:space="preserve"> be prevented. Static friction, together with pretension, is a major means against self-loosening. However, kinetic (or dynamic) friction also has some meaning in CAE processes. Hence, both friction types need to be supported by χMCF.</w:t>
      </w:r>
    </w:p>
    <w:p w14:paraId="0F546B6D" w14:textId="77777777" w:rsidR="00FC68DB" w:rsidRDefault="00FC68DB" w:rsidP="00B202D2">
      <w:pPr>
        <w:autoSpaceDE w:val="0"/>
        <w:autoSpaceDN w:val="0"/>
        <w:adjustRightInd w:val="0"/>
        <w:spacing w:before="120" w:after="0"/>
        <w:rPr>
          <w:rFonts w:cs="Calibri"/>
          <w:lang w:eastAsia="en-GB"/>
        </w:rPr>
      </w:pPr>
      <w:r>
        <w:rPr>
          <w:rFonts w:cs="Calibri"/>
          <w:lang w:eastAsia="en-GB"/>
        </w:rPr>
        <w:t>Friction occurs between any two objects in contact. In case of bolts and screws, these contacts are usually obtained between:</w:t>
      </w:r>
    </w:p>
    <w:p w14:paraId="34A9F590" w14:textId="77777777" w:rsidR="00FC68DB" w:rsidRPr="00147227" w:rsidRDefault="00FC68DB" w:rsidP="00BA04B6">
      <w:pPr>
        <w:pStyle w:val="Listenabsatz"/>
        <w:keepNext/>
        <w:numPr>
          <w:ilvl w:val="0"/>
          <w:numId w:val="30"/>
        </w:numPr>
        <w:tabs>
          <w:tab w:val="clear" w:pos="403"/>
        </w:tabs>
        <w:autoSpaceDE w:val="0"/>
        <w:autoSpaceDN w:val="0"/>
        <w:adjustRightInd w:val="0"/>
        <w:spacing w:after="0" w:line="240" w:lineRule="auto"/>
        <w:ind w:left="1066" w:hanging="357"/>
        <w:contextualSpacing w:val="0"/>
        <w:rPr>
          <w:rFonts w:cs="Calibri"/>
          <w:lang w:val="en-US" w:eastAsia="en-GB"/>
        </w:rPr>
      </w:pPr>
      <w:r w:rsidRPr="00147227">
        <w:rPr>
          <w:rFonts w:cs="Calibri"/>
          <w:lang w:val="en-US" w:eastAsia="en-GB"/>
        </w:rPr>
        <w:lastRenderedPageBreak/>
        <w:t xml:space="preserve">head and washer (if there </w:t>
      </w:r>
      <w:proofErr w:type="gramStart"/>
      <w:r w:rsidRPr="00147227">
        <w:rPr>
          <w:rFonts w:cs="Calibri"/>
          <w:lang w:val="en-US" w:eastAsia="en-GB"/>
        </w:rPr>
        <w:t>is</w:t>
      </w:r>
      <w:proofErr w:type="gramEnd"/>
      <w:r w:rsidRPr="00147227">
        <w:rPr>
          <w:rFonts w:cs="Calibri"/>
          <w:lang w:val="en-US" w:eastAsia="en-GB"/>
        </w:rPr>
        <w:t xml:space="preserve"> a </w:t>
      </w:r>
      <w:r>
        <w:rPr>
          <w:rFonts w:cs="Calibri"/>
          <w:lang w:val="en-US" w:eastAsia="en-GB"/>
        </w:rPr>
        <w:t>"</w:t>
      </w:r>
      <w:r w:rsidRPr="00147227">
        <w:rPr>
          <w:rFonts w:cs="Calibri"/>
          <w:lang w:val="en-US" w:eastAsia="en-GB"/>
        </w:rPr>
        <w:t>loose</w:t>
      </w:r>
      <w:r>
        <w:rPr>
          <w:rFonts w:cs="Calibri"/>
          <w:lang w:val="en-US" w:eastAsia="en-GB"/>
        </w:rPr>
        <w:t>"</w:t>
      </w:r>
      <w:r w:rsidRPr="00147227">
        <w:rPr>
          <w:rFonts w:cs="Calibri"/>
          <w:lang w:val="en-US" w:eastAsia="en-GB"/>
        </w:rPr>
        <w:t xml:space="preserve"> washer, i.e. a washer not being fixed to</w:t>
      </w:r>
      <w:r>
        <w:rPr>
          <w:rFonts w:cs="Calibri"/>
          <w:lang w:val="en-US" w:eastAsia="en-GB"/>
        </w:rPr>
        <w:t xml:space="preserve"> </w:t>
      </w:r>
      <w:r w:rsidRPr="00147227">
        <w:rPr>
          <w:rFonts w:cs="Calibri"/>
          <w:lang w:val="en-US" w:eastAsia="en-GB"/>
        </w:rPr>
        <w:t>the head or shaft)</w:t>
      </w:r>
    </w:p>
    <w:p w14:paraId="773E5B4B" w14:textId="77777777" w:rsidR="00FC68DB" w:rsidRDefault="00FC68DB" w:rsidP="00BA04B6">
      <w:pPr>
        <w:pStyle w:val="Listenabsatz"/>
        <w:numPr>
          <w:ilvl w:val="0"/>
          <w:numId w:val="30"/>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washer (if there is one) and first connected part, or else</w:t>
      </w:r>
    </w:p>
    <w:p w14:paraId="2E413F1D" w14:textId="77777777" w:rsidR="00FC68DB" w:rsidRPr="00147227" w:rsidRDefault="00FC68DB" w:rsidP="00BA04B6">
      <w:pPr>
        <w:pStyle w:val="Listenabsatz"/>
        <w:numPr>
          <w:ilvl w:val="0"/>
          <w:numId w:val="30"/>
        </w:numPr>
        <w:tabs>
          <w:tab w:val="clear" w:pos="403"/>
        </w:tabs>
        <w:autoSpaceDE w:val="0"/>
        <w:autoSpaceDN w:val="0"/>
        <w:adjustRightInd w:val="0"/>
        <w:spacing w:after="0" w:line="240" w:lineRule="auto"/>
        <w:contextualSpacing w:val="0"/>
        <w:rPr>
          <w:rFonts w:cs="Calibri"/>
          <w:lang w:val="en-US" w:eastAsia="en-GB"/>
        </w:rPr>
      </w:pPr>
      <w:r>
        <w:rPr>
          <w:rFonts w:cs="Calibri"/>
          <w:lang w:val="en-US" w:eastAsia="en-GB"/>
        </w:rPr>
        <w:t>head and first connected part</w:t>
      </w:r>
    </w:p>
    <w:p w14:paraId="181F008C" w14:textId="77777777" w:rsidR="00FC68DB" w:rsidRPr="00147227" w:rsidRDefault="00FC68DB" w:rsidP="00BA04B6">
      <w:pPr>
        <w:pStyle w:val="Listenabsatz"/>
        <w:numPr>
          <w:ilvl w:val="0"/>
          <w:numId w:val="30"/>
        </w:numPr>
        <w:tabs>
          <w:tab w:val="clear" w:pos="403"/>
        </w:tabs>
        <w:autoSpaceDE w:val="0"/>
        <w:autoSpaceDN w:val="0"/>
        <w:adjustRightInd w:val="0"/>
        <w:spacing w:after="0" w:line="240" w:lineRule="auto"/>
        <w:contextualSpacing w:val="0"/>
        <w:rPr>
          <w:rFonts w:cs="Calibri"/>
          <w:lang w:val="en-US" w:eastAsia="en-GB"/>
        </w:rPr>
      </w:pPr>
      <w:r>
        <w:rPr>
          <w:rFonts w:cs="Calibri"/>
          <w:lang w:val="en-US" w:eastAsia="en-GB"/>
        </w:rPr>
        <w:t>between the connected sheets</w:t>
      </w:r>
    </w:p>
    <w:p w14:paraId="7864B97F" w14:textId="77777777" w:rsidR="00FC68DB" w:rsidRPr="00147227" w:rsidRDefault="00FC68DB" w:rsidP="00BA04B6">
      <w:pPr>
        <w:pStyle w:val="Listenabsatz"/>
        <w:numPr>
          <w:ilvl w:val="0"/>
          <w:numId w:val="30"/>
        </w:numPr>
        <w:tabs>
          <w:tab w:val="clear" w:pos="403"/>
        </w:tabs>
        <w:autoSpaceDE w:val="0"/>
        <w:autoSpaceDN w:val="0"/>
        <w:adjustRightInd w:val="0"/>
        <w:spacing w:after="0" w:line="240" w:lineRule="auto"/>
        <w:contextualSpacing w:val="0"/>
        <w:rPr>
          <w:rFonts w:cs="Calibri"/>
          <w:lang w:val="en-US" w:eastAsia="en-GB"/>
        </w:rPr>
      </w:pPr>
      <w:r>
        <w:rPr>
          <w:rFonts w:cs="Calibri"/>
          <w:lang w:val="en-US" w:eastAsia="en-GB"/>
        </w:rPr>
        <w:t xml:space="preserve">last connected </w:t>
      </w:r>
      <w:r w:rsidRPr="00147227">
        <w:rPr>
          <w:rFonts w:cs="Calibri"/>
          <w:lang w:val="en-US" w:eastAsia="en-GB"/>
        </w:rPr>
        <w:t xml:space="preserve">part and </w:t>
      </w:r>
      <w:r>
        <w:rPr>
          <w:rFonts w:cs="Calibri"/>
          <w:lang w:val="en-US" w:eastAsia="en-GB"/>
        </w:rPr>
        <w:t>"loose" washer (if there is one)</w:t>
      </w:r>
    </w:p>
    <w:p w14:paraId="4B2D37A5" w14:textId="77777777" w:rsidR="00FC68DB" w:rsidRPr="00147227" w:rsidRDefault="00FC68DB" w:rsidP="00BA04B6">
      <w:pPr>
        <w:pStyle w:val="Listenabsatz"/>
        <w:numPr>
          <w:ilvl w:val="0"/>
          <w:numId w:val="30"/>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washer (if there is one) and nut, or else</w:t>
      </w:r>
    </w:p>
    <w:p w14:paraId="20BC8E2F" w14:textId="77777777" w:rsidR="00FC68DB" w:rsidRPr="00D977AB" w:rsidRDefault="00FC68DB" w:rsidP="00BA04B6">
      <w:pPr>
        <w:pStyle w:val="Listenabsatz"/>
        <w:numPr>
          <w:ilvl w:val="0"/>
          <w:numId w:val="30"/>
        </w:numPr>
        <w:tabs>
          <w:tab w:val="clear" w:pos="403"/>
        </w:tabs>
        <w:autoSpaceDE w:val="0"/>
        <w:autoSpaceDN w:val="0"/>
        <w:adjustRightInd w:val="0"/>
        <w:spacing w:after="0" w:line="240" w:lineRule="auto"/>
        <w:contextualSpacing w:val="0"/>
        <w:rPr>
          <w:rFonts w:cs="Calibri"/>
          <w:lang w:val="en-US" w:eastAsia="en-GB"/>
        </w:rPr>
      </w:pPr>
      <w:r>
        <w:rPr>
          <w:rFonts w:cs="Calibri"/>
          <w:lang w:val="en-US" w:eastAsia="en-GB"/>
        </w:rPr>
        <w:t xml:space="preserve">last connected </w:t>
      </w:r>
      <w:r w:rsidRPr="00147227">
        <w:rPr>
          <w:rFonts w:cs="Calibri"/>
          <w:lang w:val="en-US" w:eastAsia="en-GB"/>
        </w:rPr>
        <w:t>part</w:t>
      </w:r>
      <w:r w:rsidRPr="00D977AB">
        <w:rPr>
          <w:rFonts w:ascii="Calibri,Italic" w:hAnsi="Calibri,Italic" w:cs="Calibri,Italic"/>
          <w:i/>
          <w:iCs/>
          <w:lang w:val="en-US" w:eastAsia="en-GB"/>
        </w:rPr>
        <w:t xml:space="preserve"> </w:t>
      </w:r>
      <w:r w:rsidRPr="00D977AB">
        <w:rPr>
          <w:rFonts w:cs="Calibri"/>
          <w:lang w:val="en-US" w:eastAsia="en-GB"/>
        </w:rPr>
        <w:t>and nut</w:t>
      </w:r>
    </w:p>
    <w:p w14:paraId="7CA7615C" w14:textId="77777777" w:rsidR="00FC68DB" w:rsidRPr="00DA2327" w:rsidRDefault="00FC68DB" w:rsidP="00BA04B6">
      <w:pPr>
        <w:pStyle w:val="Listenabsatz"/>
        <w:numPr>
          <w:ilvl w:val="0"/>
          <w:numId w:val="30"/>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screw</w:t>
      </w:r>
      <w:r>
        <w:rPr>
          <w:rFonts w:cs="Calibri"/>
          <w:lang w:val="en-US" w:eastAsia="en-GB"/>
        </w:rPr>
        <w:t xml:space="preserve"> and cut thread, or </w:t>
      </w:r>
      <w:r w:rsidRPr="00147227">
        <w:rPr>
          <w:rFonts w:cs="Calibri"/>
          <w:lang w:val="en-US" w:eastAsia="en-GB"/>
        </w:rPr>
        <w:t xml:space="preserve">bolt thread </w:t>
      </w:r>
      <w:r>
        <w:rPr>
          <w:rFonts w:cs="Calibri"/>
          <w:lang w:val="en-US" w:eastAsia="en-GB"/>
        </w:rPr>
        <w:t xml:space="preserve">and </w:t>
      </w:r>
      <w:r w:rsidRPr="00147227">
        <w:rPr>
          <w:rFonts w:cs="Calibri"/>
          <w:lang w:val="en-US" w:eastAsia="en-GB"/>
        </w:rPr>
        <w:t>nut thread</w:t>
      </w:r>
    </w:p>
    <w:p w14:paraId="3C4F00C8" w14:textId="77777777" w:rsidR="00FC68DB" w:rsidRDefault="00FC68DB" w:rsidP="005E1116">
      <w:pPr>
        <w:keepNext/>
        <w:autoSpaceDE w:val="0"/>
        <w:autoSpaceDN w:val="0"/>
        <w:adjustRightInd w:val="0"/>
        <w:spacing w:before="120"/>
        <w:rPr>
          <w:rFonts w:cs="Calibri"/>
          <w:lang w:eastAsia="en-GB"/>
        </w:rPr>
      </w:pPr>
      <w:r>
        <w:rPr>
          <w:rFonts w:cs="Calibri"/>
          <w:lang w:eastAsia="en-GB"/>
        </w:rPr>
        <w:t>Consequently, χMCF assigns friction attributes to</w:t>
      </w:r>
    </w:p>
    <w:p w14:paraId="3DDDC3F6" w14:textId="77777777" w:rsidR="00FC68DB" w:rsidRPr="00147227" w:rsidRDefault="00FC68DB" w:rsidP="00BA04B6">
      <w:pPr>
        <w:pStyle w:val="Listenabsatz"/>
        <w:numPr>
          <w:ilvl w:val="0"/>
          <w:numId w:val="31"/>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heads and nuts, applying to their contacts to either washers or adjacent parts,</w:t>
      </w:r>
    </w:p>
    <w:p w14:paraId="7FB37CE5" w14:textId="77777777" w:rsidR="00FC68DB" w:rsidRPr="00147227" w:rsidRDefault="00FC68DB" w:rsidP="00BA04B6">
      <w:pPr>
        <w:pStyle w:val="Listenabsatz"/>
        <w:numPr>
          <w:ilvl w:val="0"/>
          <w:numId w:val="31"/>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washers, applying to their contacts to adjacent parts (</w:t>
      </w:r>
      <w:r w:rsidRPr="00147227">
        <w:rPr>
          <w:rFonts w:ascii="Calibri,Italic" w:hAnsi="Calibri,Italic" w:cs="Calibri,Italic"/>
          <w:i/>
          <w:iCs/>
          <w:lang w:val="en-US" w:eastAsia="en-GB"/>
        </w:rPr>
        <w:t xml:space="preserve">not </w:t>
      </w:r>
      <w:r w:rsidRPr="00147227">
        <w:rPr>
          <w:rFonts w:cs="Calibri"/>
          <w:lang w:val="en-US" w:eastAsia="en-GB"/>
        </w:rPr>
        <w:t>to head or nut),</w:t>
      </w:r>
    </w:p>
    <w:p w14:paraId="23CB56CD" w14:textId="77777777" w:rsidR="00FC68DB" w:rsidRPr="00147227" w:rsidRDefault="00FC68DB" w:rsidP="00BA04B6">
      <w:pPr>
        <w:pStyle w:val="Listenabsatz"/>
        <w:numPr>
          <w:ilvl w:val="0"/>
          <w:numId w:val="31"/>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any contact between each two adjacent parts,</w:t>
      </w:r>
    </w:p>
    <w:p w14:paraId="4ACDC8D2" w14:textId="77777777" w:rsidR="00FC68DB" w:rsidRPr="00147227" w:rsidRDefault="00FC68DB" w:rsidP="00BA04B6">
      <w:pPr>
        <w:pStyle w:val="Listenabsatz"/>
        <w:numPr>
          <w:ilvl w:val="0"/>
          <w:numId w:val="31"/>
        </w:numPr>
        <w:tabs>
          <w:tab w:val="clear" w:pos="403"/>
        </w:tabs>
        <w:autoSpaceDE w:val="0"/>
        <w:autoSpaceDN w:val="0"/>
        <w:adjustRightInd w:val="0"/>
        <w:spacing w:after="0" w:line="240" w:lineRule="auto"/>
        <w:contextualSpacing w:val="0"/>
        <w:rPr>
          <w:rFonts w:cs="Calibri"/>
          <w:lang w:val="en-US" w:eastAsia="en-GB"/>
        </w:rPr>
      </w:pPr>
      <w:bookmarkStart w:id="859" w:name="_Ref3566632"/>
      <w:r>
        <w:rPr>
          <w:rFonts w:cs="Calibri"/>
          <w:lang w:val="en-US" w:eastAsia="en-GB"/>
        </w:rPr>
        <w:t>the thread</w:t>
      </w:r>
      <w:r w:rsidRPr="00147227">
        <w:rPr>
          <w:rFonts w:cs="Calibri"/>
          <w:lang w:val="en-US" w:eastAsia="en-GB"/>
        </w:rPr>
        <w:t>.</w:t>
      </w:r>
      <w:bookmarkEnd w:id="859"/>
    </w:p>
    <w:p w14:paraId="539DEBAB" w14:textId="77777777" w:rsidR="00FC68DB" w:rsidRDefault="00FC68DB" w:rsidP="00B202D2">
      <w:pPr>
        <w:autoSpaceDE w:val="0"/>
        <w:autoSpaceDN w:val="0"/>
        <w:adjustRightInd w:val="0"/>
        <w:spacing w:before="120" w:after="0"/>
        <w:rPr>
          <w:rFonts w:cs="Calibri"/>
          <w:lang w:eastAsia="en-GB"/>
        </w:rPr>
      </w:pPr>
      <w:r>
        <w:rPr>
          <w:rFonts w:cs="Calibri"/>
          <w:lang w:eastAsia="en-GB"/>
        </w:rPr>
        <w:t>For heads (as a constituent part of a screw or bolt), nuts and washers, there are specific XML elements in χMCF. Corresponding friction attributes are located, there.</w:t>
      </w:r>
    </w:p>
    <w:p w14:paraId="6C66CE9E" w14:textId="57E23131" w:rsidR="00FC68DB" w:rsidRDefault="00FC68DB" w:rsidP="00B202D2">
      <w:pPr>
        <w:autoSpaceDE w:val="0"/>
        <w:autoSpaceDN w:val="0"/>
        <w:adjustRightInd w:val="0"/>
        <w:spacing w:before="120" w:after="0"/>
        <w:rPr>
          <w:rFonts w:cs="Calibri"/>
          <w:lang w:eastAsia="en-GB"/>
        </w:rPr>
      </w:pPr>
      <w:r>
        <w:rPr>
          <w:rFonts w:cs="Calibri"/>
          <w:lang w:eastAsia="en-GB"/>
        </w:rPr>
        <w:t>Case c. above, of inter-part contacts, is addressed by sections 5.3.2 (</w:t>
      </w:r>
      <w:r>
        <w:rPr>
          <w:rFonts w:cs="Calibri"/>
          <w:lang w:eastAsia="en-GB"/>
        </w:rPr>
        <w:fldChar w:fldCharType="begin"/>
      </w:r>
      <w:r>
        <w:rPr>
          <w:rFonts w:cs="Calibri"/>
          <w:lang w:eastAsia="en-GB"/>
        </w:rPr>
        <w:instrText xml:space="preserve"> REF _Ref414608310 \h </w:instrText>
      </w:r>
      <w:r>
        <w:rPr>
          <w:rFonts w:cs="Calibri"/>
          <w:lang w:eastAsia="en-GB"/>
        </w:rPr>
      </w:r>
      <w:r>
        <w:rPr>
          <w:rFonts w:cs="Calibri"/>
          <w:lang w:eastAsia="en-GB"/>
        </w:rPr>
        <w:fldChar w:fldCharType="separate"/>
      </w:r>
      <w:r w:rsidR="008116BB">
        <w:t>Contacts and F</w:t>
      </w:r>
      <w:r w:rsidR="008116BB" w:rsidRPr="004B7C8B">
        <w:t>riction</w:t>
      </w:r>
      <w:r>
        <w:rPr>
          <w:rFonts w:cs="Calibri"/>
          <w:lang w:eastAsia="en-GB"/>
        </w:rPr>
        <w:fldChar w:fldCharType="end"/>
      </w:r>
      <w:r>
        <w:rPr>
          <w:rFonts w:cs="Calibri"/>
          <w:lang w:eastAsia="en-GB"/>
        </w:rPr>
        <w:t xml:space="preserve">) and </w:t>
      </w:r>
      <w:r>
        <w:rPr>
          <w:rFonts w:cs="Calibri"/>
          <w:lang w:eastAsia="en-GB"/>
        </w:rPr>
        <w:fldChar w:fldCharType="begin"/>
      </w:r>
      <w:r>
        <w:rPr>
          <w:rFonts w:cs="Calibri"/>
          <w:lang w:eastAsia="en-GB"/>
        </w:rPr>
        <w:instrText xml:space="preserve"> REF _Ref414837767 \w \h </w:instrText>
      </w:r>
      <w:r>
        <w:rPr>
          <w:rFonts w:cs="Calibri"/>
          <w:lang w:eastAsia="en-GB"/>
        </w:rPr>
      </w:r>
      <w:r>
        <w:rPr>
          <w:rFonts w:cs="Calibri"/>
          <w:lang w:eastAsia="en-GB"/>
        </w:rPr>
        <w:fldChar w:fldCharType="separate"/>
      </w:r>
      <w:r w:rsidR="008116BB">
        <w:rPr>
          <w:rFonts w:cs="Calibri"/>
          <w:lang w:eastAsia="en-GB"/>
        </w:rPr>
        <w:t>7.3.2.5</w:t>
      </w:r>
      <w:r>
        <w:rPr>
          <w:rFonts w:cs="Calibri"/>
          <w:lang w:eastAsia="en-GB"/>
        </w:rPr>
        <w:fldChar w:fldCharType="end"/>
      </w:r>
      <w:r>
        <w:rPr>
          <w:rFonts w:cs="Calibri"/>
          <w:lang w:eastAsia="en-GB"/>
        </w:rPr>
        <w:t xml:space="preserve"> (</w:t>
      </w:r>
      <w:r>
        <w:rPr>
          <w:rFonts w:cs="Calibri"/>
          <w:lang w:eastAsia="en-GB"/>
        </w:rPr>
        <w:fldChar w:fldCharType="begin"/>
      </w:r>
      <w:r>
        <w:rPr>
          <w:rFonts w:cs="Calibri"/>
          <w:lang w:eastAsia="en-GB"/>
        </w:rPr>
        <w:instrText xml:space="preserve"> REF _Ref414837767 \h </w:instrText>
      </w:r>
      <w:r>
        <w:rPr>
          <w:rFonts w:cs="Calibri"/>
          <w:lang w:eastAsia="en-GB"/>
        </w:rPr>
      </w:r>
      <w:r>
        <w:rPr>
          <w:rFonts w:cs="Calibri"/>
          <w:lang w:eastAsia="en-GB"/>
        </w:rPr>
        <w:fldChar w:fldCharType="separate"/>
      </w:r>
      <w:r w:rsidR="008116BB">
        <w:t>Local Contact</w:t>
      </w:r>
      <w:r w:rsidR="008116BB" w:rsidRPr="0030552A">
        <w:t xml:space="preserve"> </w:t>
      </w:r>
      <w:r w:rsidR="008116BB">
        <w:t>Properties</w:t>
      </w:r>
      <w:r>
        <w:rPr>
          <w:rFonts w:cs="Calibri"/>
          <w:lang w:eastAsia="en-GB"/>
        </w:rPr>
        <w:fldChar w:fldCharType="end"/>
      </w:r>
      <w:r>
        <w:rPr>
          <w:rFonts w:cs="Calibri"/>
          <w:lang w:eastAsia="en-GB"/>
        </w:rPr>
        <w:t>).</w:t>
      </w:r>
    </w:p>
    <w:p w14:paraId="3F1178E3" w14:textId="000D08E0" w:rsidR="00FC68DB" w:rsidRDefault="00FC68DB" w:rsidP="00B202D2">
      <w:pPr>
        <w:autoSpaceDE w:val="0"/>
        <w:autoSpaceDN w:val="0"/>
        <w:adjustRightInd w:val="0"/>
        <w:spacing w:before="120" w:after="0"/>
        <w:rPr>
          <w:rFonts w:cs="Calibri"/>
          <w:lang w:eastAsia="en-GB"/>
        </w:rPr>
      </w:pPr>
      <w:r>
        <w:rPr>
          <w:rFonts w:cs="Calibri"/>
          <w:lang w:eastAsia="en-GB"/>
        </w:rPr>
        <w:t xml:space="preserve">Case d. above, of the thread contact, is addressed in section </w:t>
      </w:r>
      <w:r>
        <w:rPr>
          <w:rFonts w:cs="Calibri"/>
          <w:lang w:eastAsia="en-GB"/>
        </w:rPr>
        <w:fldChar w:fldCharType="begin"/>
      </w:r>
      <w:r>
        <w:rPr>
          <w:rFonts w:cs="Calibri"/>
          <w:lang w:eastAsia="en-GB"/>
        </w:rPr>
        <w:instrText xml:space="preserve"> REF _Ref34740002 \r \h </w:instrText>
      </w:r>
      <w:r>
        <w:rPr>
          <w:rFonts w:cs="Calibri"/>
          <w:lang w:eastAsia="en-GB"/>
        </w:rPr>
      </w:r>
      <w:r>
        <w:rPr>
          <w:rFonts w:cs="Calibri"/>
          <w:lang w:eastAsia="en-GB"/>
        </w:rPr>
        <w:fldChar w:fldCharType="separate"/>
      </w:r>
      <w:r w:rsidR="008116BB">
        <w:rPr>
          <w:rFonts w:cs="Calibri"/>
          <w:lang w:eastAsia="en-GB"/>
        </w:rPr>
        <w:t>9.5.3</w:t>
      </w:r>
      <w:r>
        <w:rPr>
          <w:rFonts w:cs="Calibri"/>
          <w:lang w:eastAsia="en-GB"/>
        </w:rPr>
        <w:fldChar w:fldCharType="end"/>
      </w:r>
      <w:r>
        <w:rPr>
          <w:rFonts w:cs="Calibri"/>
          <w:lang w:eastAsia="en-GB"/>
        </w:rPr>
        <w:t>  (</w:t>
      </w:r>
      <w:r>
        <w:rPr>
          <w:rFonts w:cs="Calibri"/>
          <w:lang w:eastAsia="en-GB"/>
        </w:rPr>
        <w:fldChar w:fldCharType="begin"/>
      </w:r>
      <w:r>
        <w:rPr>
          <w:rFonts w:cs="Calibri"/>
          <w:lang w:eastAsia="en-GB"/>
        </w:rPr>
        <w:instrText xml:space="preserve"> REF _Ref34740021 \h </w:instrText>
      </w:r>
      <w:r>
        <w:rPr>
          <w:rFonts w:cs="Calibri"/>
          <w:lang w:eastAsia="en-GB"/>
        </w:rPr>
      </w:r>
      <w:r>
        <w:rPr>
          <w:rFonts w:cs="Calibri"/>
          <w:lang w:eastAsia="en-GB"/>
        </w:rPr>
        <w:fldChar w:fldCharType="separate"/>
      </w:r>
      <w:r w:rsidR="008116BB">
        <w:t xml:space="preserve">Definition </w:t>
      </w:r>
      <w:r w:rsidR="008116BB" w:rsidRPr="00287A00">
        <w:rPr>
          <w:szCs w:val="30"/>
        </w:rPr>
        <w:t xml:space="preserve">of </w:t>
      </w:r>
      <w:r w:rsidR="008116BB">
        <w:rPr>
          <w:szCs w:val="30"/>
        </w:rPr>
        <w:t>e</w:t>
      </w:r>
      <w:r w:rsidR="008116BB" w:rsidRPr="00287A00">
        <w:rPr>
          <w:szCs w:val="30"/>
        </w:rPr>
        <w:t xml:space="preserve">lement </w:t>
      </w:r>
      <w:r w:rsidR="008116BB" w:rsidRPr="00287A00">
        <w:rPr>
          <w:rFonts w:ascii="Courier New" w:hAnsi="Courier New" w:cs="Courier New"/>
          <w:i/>
          <w:szCs w:val="30"/>
        </w:rPr>
        <w:t>&lt;</w:t>
      </w:r>
      <w:proofErr w:type="spellStart"/>
      <w:r w:rsidR="008116BB" w:rsidRPr="00287A00">
        <w:rPr>
          <w:rFonts w:ascii="Courier New" w:hAnsi="Courier New" w:cs="Courier New"/>
          <w:i/>
          <w:szCs w:val="30"/>
        </w:rPr>
        <w:t>threaded_connection</w:t>
      </w:r>
      <w:proofErr w:type="spellEnd"/>
      <w:r w:rsidR="008116BB">
        <w:rPr>
          <w:rFonts w:ascii="Courier New" w:hAnsi="Courier New" w:cs="Courier New"/>
          <w:i/>
          <w:szCs w:val="30"/>
        </w:rPr>
        <w:t>/</w:t>
      </w:r>
      <w:r w:rsidR="008116BB" w:rsidRPr="00287A00">
        <w:rPr>
          <w:rFonts w:ascii="Courier New" w:hAnsi="Courier New" w:cs="Courier New"/>
          <w:i/>
          <w:szCs w:val="30"/>
        </w:rPr>
        <w:t>&gt;</w:t>
      </w:r>
      <w:r>
        <w:rPr>
          <w:rFonts w:cs="Calibri"/>
          <w:lang w:eastAsia="en-GB"/>
        </w:rPr>
        <w:fldChar w:fldCharType="end"/>
      </w:r>
      <w:r>
        <w:rPr>
          <w:rFonts w:cs="Calibri"/>
          <w:lang w:eastAsia="en-GB"/>
        </w:rPr>
        <w:t>).</w:t>
      </w:r>
    </w:p>
    <w:p w14:paraId="1C576F1D" w14:textId="77777777" w:rsidR="00FC68DB" w:rsidRPr="00E67A75" w:rsidRDefault="00FC68DB" w:rsidP="00B202D2">
      <w:pPr>
        <w:keepNext/>
        <w:keepLines/>
        <w:autoSpaceDE w:val="0"/>
        <w:autoSpaceDN w:val="0"/>
        <w:adjustRightInd w:val="0"/>
        <w:spacing w:before="120" w:after="0"/>
        <w:rPr>
          <w:rFonts w:asciiTheme="minorHAnsi" w:hAnsiTheme="minorHAnsi" w:cstheme="minorHAnsi"/>
          <w:b/>
          <w:lang w:eastAsia="en-GB"/>
        </w:rPr>
      </w:pPr>
      <w:r w:rsidRPr="00E67A75">
        <w:rPr>
          <w:rFonts w:asciiTheme="minorHAnsi" w:hAnsiTheme="minorHAnsi" w:cstheme="minorHAnsi"/>
          <w:b/>
          <w:lang w:eastAsia="en-GB"/>
        </w:rPr>
        <w:t>Example A (</w:t>
      </w:r>
      <w:r w:rsidRPr="00656253">
        <w:rPr>
          <w:rFonts w:asciiTheme="minorHAnsi" w:hAnsiTheme="minorHAnsi" w:cstheme="minorHAnsi"/>
          <w:lang w:eastAsia="en-GB"/>
        </w:rPr>
        <w:t>with washers</w:t>
      </w:r>
      <w:r w:rsidRPr="00E67A75">
        <w:rPr>
          <w:rFonts w:asciiTheme="minorHAnsi" w:hAnsiTheme="minorHAnsi" w:cstheme="minorHAnsi"/>
          <w:b/>
          <w:lang w:eastAsia="en-GB"/>
        </w:rPr>
        <w:t>):</w:t>
      </w:r>
    </w:p>
    <w:p w14:paraId="614E6C6C" w14:textId="77777777" w:rsidR="00FC68DB" w:rsidRDefault="00FC68DB" w:rsidP="00B202D2">
      <w:pPr>
        <w:pStyle w:val="XMLCode"/>
        <w:keepNext/>
        <w:keepLines/>
      </w:pPr>
    </w:p>
    <w:p w14:paraId="18A2509D" w14:textId="77777777" w:rsidR="00FC68DB" w:rsidRDefault="00FC68DB" w:rsidP="00B202D2">
      <w:pPr>
        <w:pStyle w:val="XMLCode"/>
        <w:keepNext/>
        <w:keepLines/>
      </w:pPr>
      <w:r w:rsidRPr="00F20EA0">
        <w:t>&lt;connection_group id=</w:t>
      </w:r>
      <w:r>
        <w:t>"</w:t>
      </w:r>
      <w:r w:rsidRPr="00F20EA0">
        <w:t>1</w:t>
      </w:r>
      <w:r>
        <w:t>"</w:t>
      </w:r>
      <w:r w:rsidRPr="00F20EA0">
        <w:t>&gt;</w:t>
      </w:r>
    </w:p>
    <w:p w14:paraId="25FB67A9" w14:textId="77777777" w:rsidR="00FC68DB" w:rsidRDefault="00FC68DB" w:rsidP="00B202D2">
      <w:pPr>
        <w:pStyle w:val="XMLCode"/>
        <w:keepNext/>
        <w:keepLines/>
      </w:pPr>
      <w:r>
        <w:t xml:space="preserve">   &lt;connected_to&gt;</w:t>
      </w:r>
    </w:p>
    <w:p w14:paraId="38C482F4" w14:textId="77777777" w:rsidR="00FC68DB" w:rsidRDefault="00FC68DB" w:rsidP="00B202D2">
      <w:pPr>
        <w:pStyle w:val="XMLCode"/>
        <w:keepNext/>
        <w:keepLines/>
      </w:pPr>
      <w:r>
        <w:t xml:space="preserve">      &lt;part index="1" label="PART_7000400"/&gt;</w:t>
      </w:r>
    </w:p>
    <w:p w14:paraId="65E0AC32" w14:textId="77777777" w:rsidR="00FC68DB" w:rsidRDefault="00FC68DB" w:rsidP="00B202D2">
      <w:pPr>
        <w:pStyle w:val="XMLCode"/>
        <w:keepNext/>
        <w:keepLines/>
      </w:pPr>
      <w:r>
        <w:t xml:space="preserve">      &lt;part index="2" label="PART_7100100"/&gt;</w:t>
      </w:r>
    </w:p>
    <w:p w14:paraId="773AE708" w14:textId="77777777" w:rsidR="00FC68DB" w:rsidRDefault="00FC68DB" w:rsidP="00B202D2">
      <w:pPr>
        <w:pStyle w:val="XMLCode"/>
        <w:keepNext/>
        <w:keepLines/>
      </w:pPr>
      <w:r>
        <w:t xml:space="preserve">      &lt;part index="5" label="PART_5000300"/&gt;</w:t>
      </w:r>
    </w:p>
    <w:p w14:paraId="29BE1B30" w14:textId="77777777" w:rsidR="00FC68DB" w:rsidRDefault="00FC68DB" w:rsidP="00B202D2">
      <w:pPr>
        <w:pStyle w:val="XMLCode"/>
        <w:keepNext/>
        <w:keepLines/>
      </w:pPr>
      <w:r>
        <w:t xml:space="preserve">      </w:t>
      </w:r>
      <w:r w:rsidRPr="00F20EA0">
        <w:t>&lt;part index=</w:t>
      </w:r>
      <w:r>
        <w:t>"</w:t>
      </w:r>
      <w:r w:rsidRPr="00F20EA0">
        <w:t>6</w:t>
      </w:r>
      <w:r>
        <w:t>"</w:t>
      </w:r>
      <w:r w:rsidRPr="00F20EA0">
        <w:t xml:space="preserve"> label=</w:t>
      </w:r>
      <w:r>
        <w:t>"</w:t>
      </w:r>
      <w:r w:rsidRPr="00F20EA0">
        <w:t>PART_5000800</w:t>
      </w:r>
      <w:r>
        <w:t>"</w:t>
      </w:r>
      <w:r w:rsidRPr="00F20EA0">
        <w:t>/&gt;</w:t>
      </w:r>
    </w:p>
    <w:p w14:paraId="7D25CEE2" w14:textId="77777777" w:rsidR="00FC68DB" w:rsidRDefault="00FC68DB" w:rsidP="005E1116">
      <w:pPr>
        <w:pStyle w:val="XMLCode"/>
      </w:pPr>
      <w:r>
        <w:t xml:space="preserve">   &lt;/connected_to&gt;</w:t>
      </w:r>
    </w:p>
    <w:p w14:paraId="2E7EBB20" w14:textId="77777777" w:rsidR="00FC68DB" w:rsidRDefault="00FC68DB" w:rsidP="00B202D2">
      <w:pPr>
        <w:pStyle w:val="XMLCode"/>
        <w:keepNext/>
        <w:keepLines/>
      </w:pPr>
      <w:r>
        <w:t xml:space="preserve">   </w:t>
      </w:r>
      <w:r w:rsidRPr="00F20EA0">
        <w:t>&lt;</w:t>
      </w:r>
      <w:proofErr w:type="spellStart"/>
      <w:r w:rsidRPr="00F20EA0">
        <w:t>connection_list</w:t>
      </w:r>
      <w:proofErr w:type="spellEnd"/>
      <w:r w:rsidRPr="00F20EA0">
        <w:t>&gt;</w:t>
      </w:r>
    </w:p>
    <w:p w14:paraId="4EDD7A63" w14:textId="77777777" w:rsidR="00FC68DB" w:rsidRDefault="00FC68DB" w:rsidP="00B202D2">
      <w:pPr>
        <w:pStyle w:val="XMLCode"/>
        <w:keepNext/>
        <w:keepLines/>
        <w:rPr>
          <w:color w:val="FF0000"/>
        </w:rPr>
      </w:pPr>
      <w:r>
        <w:t xml:space="preserve">     &lt;connection_0d label="BOLT_135"&gt; </w:t>
      </w:r>
      <w:proofErr w:type="gramStart"/>
      <w:r w:rsidRPr="00F20EA0">
        <w:rPr>
          <w:color w:val="FF0000"/>
        </w:rPr>
        <w:t>&lt;!--</w:t>
      </w:r>
      <w:proofErr w:type="gramEnd"/>
      <w:r w:rsidRPr="00F20EA0">
        <w:rPr>
          <w:color w:val="FF0000"/>
        </w:rPr>
        <w:t xml:space="preserve"> bolt with washers --&gt;</w:t>
      </w:r>
    </w:p>
    <w:p w14:paraId="21AD17E9" w14:textId="77777777" w:rsidR="00FC68DB" w:rsidRDefault="00FC68DB" w:rsidP="00B202D2">
      <w:pPr>
        <w:pStyle w:val="XMLCode"/>
        <w:keepNext/>
        <w:keepLines/>
      </w:pPr>
      <w:r>
        <w:rPr>
          <w:color w:val="FF0000"/>
        </w:rPr>
        <w:t xml:space="preserve">       </w:t>
      </w:r>
      <w:r w:rsidRPr="00F20EA0">
        <w:t>&lt;loc&gt; 84 60 10 &lt;/loc&gt;</w:t>
      </w:r>
    </w:p>
    <w:p w14:paraId="087B075C" w14:textId="77777777" w:rsidR="00FC68DB" w:rsidRPr="00F20EA0" w:rsidRDefault="00FC68DB" w:rsidP="00B202D2">
      <w:pPr>
        <w:pStyle w:val="XMLCode"/>
        <w:keepNext/>
        <w:keepLines/>
        <w:rPr>
          <w:color w:val="FF0000"/>
        </w:rPr>
      </w:pPr>
      <w:r>
        <w:t xml:space="preserve">       </w:t>
      </w:r>
      <w:proofErr w:type="gramStart"/>
      <w:r w:rsidRPr="00F20EA0">
        <w:rPr>
          <w:color w:val="FF0000"/>
        </w:rPr>
        <w:t>&lt;!--</w:t>
      </w:r>
      <w:proofErr w:type="gramEnd"/>
      <w:r w:rsidRPr="00F20EA0">
        <w:rPr>
          <w:color w:val="FF0000"/>
        </w:rPr>
        <w:t xml:space="preserve"> Friction is </w:t>
      </w:r>
      <w:r>
        <w:rPr>
          <w:color w:val="FF0000"/>
        </w:rPr>
        <w:t>"</w:t>
      </w:r>
      <w:r w:rsidRPr="00F20EA0">
        <w:rPr>
          <w:color w:val="FF0000"/>
        </w:rPr>
        <w:t>head to washer</w:t>
      </w:r>
      <w:r>
        <w:rPr>
          <w:color w:val="FF0000"/>
        </w:rPr>
        <w:t>"</w:t>
      </w:r>
      <w:r w:rsidRPr="00F20EA0">
        <w:rPr>
          <w:color w:val="FF0000"/>
        </w:rPr>
        <w:t>: --&gt;</w:t>
      </w:r>
    </w:p>
    <w:p w14:paraId="72D6135C" w14:textId="77777777" w:rsidR="00FC68DB" w:rsidRDefault="00FC68DB" w:rsidP="00B202D2">
      <w:pPr>
        <w:pStyle w:val="XMLCode"/>
        <w:keepNext/>
        <w:keepLines/>
      </w:pPr>
      <w:r>
        <w:t xml:space="preserve">       &lt;</w:t>
      </w:r>
      <w:proofErr w:type="spellStart"/>
      <w:r>
        <w:t>threaded_connection</w:t>
      </w:r>
      <w:proofErr w:type="spellEnd"/>
      <w:r>
        <w:t xml:space="preserve"> length="50" </w:t>
      </w:r>
    </w:p>
    <w:p w14:paraId="19B1A071" w14:textId="77777777" w:rsidR="00FC68DB" w:rsidRDefault="00FC68DB" w:rsidP="00B202D2">
      <w:pPr>
        <w:pStyle w:val="XMLCode"/>
        <w:keepNext/>
        <w:keepLines/>
      </w:pPr>
      <w:r>
        <w:t xml:space="preserve">                            </w:t>
      </w:r>
      <w:proofErr w:type="spellStart"/>
      <w:r>
        <w:t>static_friction</w:t>
      </w:r>
      <w:proofErr w:type="spellEnd"/>
      <w:r>
        <w:t xml:space="preserve">="0.8" </w:t>
      </w:r>
    </w:p>
    <w:p w14:paraId="4E64D7CE" w14:textId="77777777" w:rsidR="00FC68DB" w:rsidRDefault="00FC68DB" w:rsidP="00B202D2">
      <w:pPr>
        <w:pStyle w:val="XMLCode"/>
        <w:keepNext/>
        <w:keepLines/>
      </w:pPr>
      <w:r>
        <w:t xml:space="preserve">                            </w:t>
      </w:r>
      <w:proofErr w:type="spellStart"/>
      <w:r>
        <w:t>thread_static_friction</w:t>
      </w:r>
      <w:proofErr w:type="spellEnd"/>
      <w:r>
        <w:t>="0.8"&gt;</w:t>
      </w:r>
    </w:p>
    <w:p w14:paraId="0DB7E1FD" w14:textId="77777777" w:rsidR="00FC68DB" w:rsidRPr="00966BAF" w:rsidRDefault="00FC68DB" w:rsidP="00B202D2">
      <w:pPr>
        <w:pStyle w:val="XMLCode"/>
        <w:keepNext/>
        <w:keepLines/>
      </w:pPr>
      <w:r>
        <w:t xml:space="preserve">          </w:t>
      </w:r>
      <w:r w:rsidRPr="00966BAF">
        <w:t>&lt;</w:t>
      </w:r>
      <w:proofErr w:type="spellStart"/>
      <w:r w:rsidRPr="00966BAF">
        <w:t>normal_direction</w:t>
      </w:r>
      <w:proofErr w:type="spellEnd"/>
      <w:r w:rsidRPr="00966BAF">
        <w:t xml:space="preserve"> x="0" y="0" z="-10"/&gt;</w:t>
      </w:r>
    </w:p>
    <w:p w14:paraId="62656CD1" w14:textId="77777777" w:rsidR="00FC68DB" w:rsidRPr="002C46F8" w:rsidRDefault="00FC68DB" w:rsidP="00B202D2">
      <w:pPr>
        <w:pStyle w:val="XMLCode"/>
        <w:keepNext/>
        <w:keepLines/>
        <w:rPr>
          <w:color w:val="FF0000"/>
        </w:rPr>
      </w:pPr>
      <w:r w:rsidRPr="00966BAF">
        <w:rPr>
          <w:color w:val="FF0000"/>
        </w:rPr>
        <w:t xml:space="preserve">          </w:t>
      </w:r>
      <w:proofErr w:type="gramStart"/>
      <w:r w:rsidRPr="002C46F8">
        <w:rPr>
          <w:color w:val="FF0000"/>
        </w:rPr>
        <w:t>&lt;!--</w:t>
      </w:r>
      <w:proofErr w:type="gramEnd"/>
      <w:r w:rsidRPr="002C46F8">
        <w:rPr>
          <w:color w:val="FF0000"/>
        </w:rPr>
        <w:t xml:space="preserve"> Washer next to head with its friction to 1st part --&gt;</w:t>
      </w:r>
    </w:p>
    <w:p w14:paraId="680C79D2" w14:textId="77777777" w:rsidR="00FC68DB" w:rsidRDefault="00FC68DB" w:rsidP="00B202D2">
      <w:pPr>
        <w:pStyle w:val="XMLCode"/>
        <w:keepNext/>
        <w:keepLines/>
      </w:pPr>
      <w:r>
        <w:t xml:space="preserve">          &lt;washer </w:t>
      </w:r>
      <w:proofErr w:type="spellStart"/>
      <w:r>
        <w:t>outer_diameter</w:t>
      </w:r>
      <w:proofErr w:type="spellEnd"/>
      <w:r>
        <w:t xml:space="preserve">="20" attached="false" </w:t>
      </w:r>
      <w:proofErr w:type="spellStart"/>
      <w:r>
        <w:t>static_friction</w:t>
      </w:r>
      <w:proofErr w:type="spellEnd"/>
      <w:r>
        <w:t>="0.8" /&gt;</w:t>
      </w:r>
    </w:p>
    <w:p w14:paraId="41AA5CB5" w14:textId="77777777" w:rsidR="00FC68DB" w:rsidRDefault="00FC68DB" w:rsidP="00B202D2">
      <w:pPr>
        <w:pStyle w:val="XMLCode"/>
        <w:keepNext/>
        <w:keepLines/>
      </w:pPr>
      <w:r>
        <w:t xml:space="preserve">          &lt;bolt&gt;</w:t>
      </w:r>
    </w:p>
    <w:p w14:paraId="3FB3696A" w14:textId="77777777" w:rsidR="00FC68DB" w:rsidRDefault="00FC68DB" w:rsidP="00B202D2">
      <w:pPr>
        <w:pStyle w:val="XMLCode"/>
        <w:keepNext/>
        <w:keepLines/>
      </w:pPr>
      <w:r>
        <w:t xml:space="preserve">             </w:t>
      </w:r>
      <w:proofErr w:type="gramStart"/>
      <w:r w:rsidRPr="002C46F8">
        <w:rPr>
          <w:color w:val="FF0000"/>
        </w:rPr>
        <w:t>&lt;!--</w:t>
      </w:r>
      <w:proofErr w:type="gramEnd"/>
      <w:r w:rsidRPr="002C46F8">
        <w:rPr>
          <w:color w:val="FF0000"/>
        </w:rPr>
        <w:t xml:space="preserve"> Friction </w:t>
      </w:r>
      <w:r>
        <w:rPr>
          <w:color w:val="FF0000"/>
        </w:rPr>
        <w:t>is "</w:t>
      </w:r>
      <w:r w:rsidRPr="002C46F8">
        <w:rPr>
          <w:color w:val="FF0000"/>
        </w:rPr>
        <w:t>nut to washer</w:t>
      </w:r>
      <w:r>
        <w:rPr>
          <w:color w:val="FF0000"/>
        </w:rPr>
        <w:t>"</w:t>
      </w:r>
      <w:r w:rsidRPr="002C46F8">
        <w:rPr>
          <w:color w:val="FF0000"/>
        </w:rPr>
        <w:t xml:space="preserve"> --&gt;</w:t>
      </w:r>
    </w:p>
    <w:p w14:paraId="60DFE34B" w14:textId="77777777" w:rsidR="00FC68DB" w:rsidRDefault="00FC68DB" w:rsidP="00B202D2">
      <w:pPr>
        <w:pStyle w:val="XMLCode"/>
        <w:keepNext/>
        <w:keepLines/>
      </w:pPr>
      <w:r>
        <w:t xml:space="preserve">             &lt;nut diameter="16." </w:t>
      </w:r>
      <w:proofErr w:type="spellStart"/>
      <w:r>
        <w:t>static_friction</w:t>
      </w:r>
      <w:proofErr w:type="spellEnd"/>
      <w:r>
        <w:t>="0.8"&gt;</w:t>
      </w:r>
    </w:p>
    <w:p w14:paraId="081FA1A5" w14:textId="77777777" w:rsidR="00FC68DB" w:rsidRDefault="00FC68DB" w:rsidP="00B202D2">
      <w:pPr>
        <w:pStyle w:val="XMLCode"/>
        <w:keepNext/>
        <w:keepLines/>
      </w:pPr>
      <w:r>
        <w:t xml:space="preserve">               </w:t>
      </w:r>
      <w:proofErr w:type="gramStart"/>
      <w:r w:rsidRPr="002C46F8">
        <w:rPr>
          <w:color w:val="FF0000"/>
        </w:rPr>
        <w:t>&lt;!--</w:t>
      </w:r>
      <w:proofErr w:type="gramEnd"/>
      <w:r w:rsidRPr="002C46F8">
        <w:rPr>
          <w:color w:val="FF0000"/>
        </w:rPr>
        <w:t xml:space="preserve"> Washer next to nut with its friction to last part --&gt;</w:t>
      </w:r>
    </w:p>
    <w:p w14:paraId="4088F1E9" w14:textId="77777777" w:rsidR="00FC68DB" w:rsidRPr="00D30F27" w:rsidRDefault="00FC68DB" w:rsidP="00B202D2">
      <w:pPr>
        <w:pStyle w:val="XMLCode"/>
        <w:keepNext/>
        <w:keepLines/>
        <w:rPr>
          <w:b/>
        </w:rPr>
      </w:pPr>
      <w:r>
        <w:t xml:space="preserve">               </w:t>
      </w:r>
      <w:r w:rsidRPr="00D30F27">
        <w:rPr>
          <w:b/>
        </w:rPr>
        <w:t xml:space="preserve">&lt;washer </w:t>
      </w:r>
      <w:proofErr w:type="spellStart"/>
      <w:r w:rsidRPr="00D30F27">
        <w:rPr>
          <w:b/>
        </w:rPr>
        <w:t>outer_diameter</w:t>
      </w:r>
      <w:proofErr w:type="spellEnd"/>
      <w:r w:rsidRPr="00D30F27">
        <w:rPr>
          <w:b/>
        </w:rPr>
        <w:t>=</w:t>
      </w:r>
      <w:r>
        <w:rPr>
          <w:b/>
        </w:rPr>
        <w:t>"</w:t>
      </w:r>
      <w:r w:rsidRPr="00D30F27">
        <w:rPr>
          <w:b/>
        </w:rPr>
        <w:t>25</w:t>
      </w:r>
      <w:r>
        <w:rPr>
          <w:b/>
        </w:rPr>
        <w:t>"</w:t>
      </w:r>
      <w:r w:rsidRPr="00D30F27">
        <w:rPr>
          <w:b/>
        </w:rPr>
        <w:t xml:space="preserve"> attached=</w:t>
      </w:r>
      <w:r>
        <w:rPr>
          <w:b/>
        </w:rPr>
        <w:t>"</w:t>
      </w:r>
      <w:r w:rsidRPr="00D30F27">
        <w:rPr>
          <w:b/>
        </w:rPr>
        <w:t>false</w:t>
      </w:r>
      <w:r>
        <w:rPr>
          <w:b/>
        </w:rPr>
        <w:t>"</w:t>
      </w:r>
      <w:r w:rsidRPr="00D30F27">
        <w:rPr>
          <w:b/>
        </w:rPr>
        <w:t xml:space="preserve"> </w:t>
      </w:r>
      <w:proofErr w:type="spellStart"/>
      <w:r w:rsidRPr="00D30F27">
        <w:rPr>
          <w:b/>
        </w:rPr>
        <w:t>static_friction</w:t>
      </w:r>
      <w:proofErr w:type="spellEnd"/>
      <w:r w:rsidRPr="00D30F27">
        <w:rPr>
          <w:b/>
        </w:rPr>
        <w:t>=</w:t>
      </w:r>
      <w:r>
        <w:rPr>
          <w:b/>
        </w:rPr>
        <w:t>"</w:t>
      </w:r>
      <w:r w:rsidRPr="00D30F27">
        <w:rPr>
          <w:b/>
        </w:rPr>
        <w:t>0.8</w:t>
      </w:r>
      <w:r>
        <w:rPr>
          <w:b/>
        </w:rPr>
        <w:t>"</w:t>
      </w:r>
      <w:r w:rsidRPr="00D30F27">
        <w:rPr>
          <w:b/>
        </w:rPr>
        <w:t xml:space="preserve"> /&gt;</w:t>
      </w:r>
    </w:p>
    <w:p w14:paraId="60B54F9C" w14:textId="77777777" w:rsidR="00FC68DB" w:rsidRDefault="00FC68DB" w:rsidP="00B202D2">
      <w:pPr>
        <w:pStyle w:val="XMLCode"/>
        <w:keepNext/>
        <w:keepLines/>
      </w:pPr>
      <w:r>
        <w:t xml:space="preserve">             &lt;/nut&gt;</w:t>
      </w:r>
    </w:p>
    <w:p w14:paraId="26BBF6F4" w14:textId="77777777" w:rsidR="00FC68DB" w:rsidRDefault="00FC68DB" w:rsidP="00B202D2">
      <w:pPr>
        <w:pStyle w:val="XMLCode"/>
        <w:keepNext/>
        <w:keepLines/>
      </w:pPr>
      <w:r>
        <w:tab/>
        <w:t xml:space="preserve">      &lt;/bolt&gt;</w:t>
      </w:r>
    </w:p>
    <w:p w14:paraId="13FDBBF8" w14:textId="77777777" w:rsidR="00FC68DB" w:rsidRDefault="00FC68DB" w:rsidP="00B202D2">
      <w:pPr>
        <w:pStyle w:val="XMLCode"/>
        <w:keepNext/>
        <w:keepLines/>
      </w:pPr>
      <w:r>
        <w:t xml:space="preserve">       &lt;/</w:t>
      </w:r>
      <w:proofErr w:type="spellStart"/>
      <w:r>
        <w:t>threaded_connection</w:t>
      </w:r>
      <w:proofErr w:type="spellEnd"/>
      <w:r>
        <w:t>&gt;</w:t>
      </w:r>
    </w:p>
    <w:p w14:paraId="0820DDF5" w14:textId="77777777" w:rsidR="00FC68DB" w:rsidRDefault="00FC68DB" w:rsidP="005E1116">
      <w:pPr>
        <w:pStyle w:val="XMLCode"/>
      </w:pPr>
    </w:p>
    <w:p w14:paraId="6FEFB0B4" w14:textId="77777777" w:rsidR="00FC68DB" w:rsidRPr="002A49E1" w:rsidRDefault="00FC68DB" w:rsidP="00B202D2">
      <w:pPr>
        <w:pStyle w:val="XMLCode"/>
        <w:keepNext/>
        <w:keepLines/>
      </w:pPr>
      <w:r>
        <w:t xml:space="preserve">     </w:t>
      </w:r>
      <w:r w:rsidRPr="002A49E1">
        <w:t xml:space="preserve">  </w:t>
      </w:r>
      <w:r w:rsidRPr="00C86B06">
        <w:rPr>
          <w:b/>
          <w:color w:val="0070C0"/>
        </w:rPr>
        <w:t>&lt;</w:t>
      </w:r>
      <w:proofErr w:type="spellStart"/>
      <w:r w:rsidRPr="00C86B06">
        <w:rPr>
          <w:b/>
          <w:color w:val="0070C0"/>
        </w:rPr>
        <w:t>contact_list</w:t>
      </w:r>
      <w:proofErr w:type="spellEnd"/>
      <w:r w:rsidRPr="00C86B06">
        <w:rPr>
          <w:b/>
          <w:color w:val="0070C0"/>
        </w:rPr>
        <w:t>&gt;</w:t>
      </w:r>
      <w:r>
        <w:t xml:space="preserve">        </w:t>
      </w:r>
      <w:proofErr w:type="gramStart"/>
      <w:r w:rsidRPr="002A49E1">
        <w:rPr>
          <w:color w:val="FF0000"/>
        </w:rPr>
        <w:t>&lt;!--</w:t>
      </w:r>
      <w:proofErr w:type="gramEnd"/>
      <w:r w:rsidRPr="002A49E1">
        <w:rPr>
          <w:color w:val="FF0000"/>
        </w:rPr>
        <w:t xml:space="preserve"> Local Contact definition, according to </w:t>
      </w:r>
      <w:r w:rsidRPr="00C86B06">
        <w:rPr>
          <w:b/>
          <w:color w:val="FF0000"/>
        </w:rPr>
        <w:t>5.3.2.5</w:t>
      </w:r>
      <w:r w:rsidRPr="002A49E1">
        <w:rPr>
          <w:color w:val="FF0000"/>
        </w:rPr>
        <w:t xml:space="preserve"> --&gt;</w:t>
      </w:r>
    </w:p>
    <w:p w14:paraId="595AEC24" w14:textId="77777777" w:rsidR="00FC68DB" w:rsidRPr="002A49E1" w:rsidRDefault="00FC68DB" w:rsidP="00B202D2">
      <w:pPr>
        <w:pStyle w:val="XMLCode"/>
        <w:keepNext/>
        <w:keepLines/>
      </w:pPr>
      <w:r>
        <w:t xml:space="preserve">    </w:t>
      </w:r>
      <w:r w:rsidRPr="002A49E1">
        <w:t xml:space="preserve">       </w:t>
      </w:r>
      <w:r w:rsidRPr="00C86B06">
        <w:rPr>
          <w:b/>
          <w:color w:val="0070C0"/>
        </w:rPr>
        <w:t>&lt;contact&gt;</w:t>
      </w:r>
    </w:p>
    <w:p w14:paraId="1021F992"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"1"</w:t>
      </w:r>
      <w:r w:rsidRPr="002A49E1">
        <w:t>/&gt;</w:t>
      </w:r>
    </w:p>
    <w:p w14:paraId="02701D60"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"2"</w:t>
      </w:r>
      <w:r w:rsidRPr="002A49E1">
        <w:t>/&gt;</w:t>
      </w:r>
    </w:p>
    <w:p w14:paraId="22239C5B" w14:textId="77777777" w:rsidR="00FC68DB" w:rsidRPr="002A49E1" w:rsidRDefault="00FC68DB" w:rsidP="00B202D2">
      <w:pPr>
        <w:pStyle w:val="XMLCode"/>
        <w:keepNext/>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4B32168B" w14:textId="77777777" w:rsidR="00FC68DB" w:rsidRPr="00C86B06" w:rsidRDefault="00FC68DB" w:rsidP="005E1116">
      <w:pPr>
        <w:pStyle w:val="XMLCode"/>
        <w:rPr>
          <w:b/>
          <w:color w:val="0070C0"/>
        </w:rPr>
      </w:pPr>
      <w:r>
        <w:t xml:space="preserve">    </w:t>
      </w:r>
      <w:r w:rsidRPr="002A49E1">
        <w:t xml:space="preserve"> </w:t>
      </w:r>
      <w:r>
        <w:t xml:space="preserve"> </w:t>
      </w:r>
      <w:r w:rsidRPr="002A49E1">
        <w:t xml:space="preserve">     </w:t>
      </w:r>
      <w:r w:rsidRPr="00C86B06">
        <w:rPr>
          <w:b/>
          <w:color w:val="0070C0"/>
        </w:rPr>
        <w:t>&lt;/contact&gt;</w:t>
      </w:r>
    </w:p>
    <w:p w14:paraId="5B97A7EA" w14:textId="77777777" w:rsidR="00FC68DB" w:rsidRPr="00C86B06" w:rsidRDefault="00FC68DB" w:rsidP="00B202D2">
      <w:pPr>
        <w:pStyle w:val="XMLCode"/>
        <w:keepNext/>
        <w:keepLines/>
        <w:rPr>
          <w:b/>
          <w:color w:val="0070C0"/>
        </w:rPr>
      </w:pPr>
      <w:r w:rsidRPr="00C86B06">
        <w:rPr>
          <w:b/>
          <w:color w:val="0070C0"/>
        </w:rPr>
        <w:t xml:space="preserve">           &lt;contact&gt;</w:t>
      </w:r>
    </w:p>
    <w:p w14:paraId="6411988B"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"2"</w:t>
      </w:r>
      <w:r w:rsidRPr="002A49E1">
        <w:t>/&gt;</w:t>
      </w:r>
    </w:p>
    <w:p w14:paraId="1215F2DA" w14:textId="77777777" w:rsidR="00FC68DB" w:rsidRPr="002A49E1" w:rsidRDefault="00FC68DB" w:rsidP="00B202D2">
      <w:pPr>
        <w:pStyle w:val="XMLCode"/>
        <w:keepNext/>
        <w:keepLines/>
      </w:pPr>
      <w:r w:rsidRPr="002A49E1">
        <w:t xml:space="preserve">  </w:t>
      </w:r>
      <w:r>
        <w:t xml:space="preserve">   </w:t>
      </w:r>
      <w:r w:rsidRPr="002A49E1">
        <w:t xml:space="preserve">          &lt;partner </w:t>
      </w:r>
      <w:proofErr w:type="spellStart"/>
      <w:r>
        <w:t>part_index</w:t>
      </w:r>
      <w:proofErr w:type="spellEnd"/>
      <w:r w:rsidRPr="002A49E1">
        <w:t>=</w:t>
      </w:r>
      <w:r>
        <w:t>"5"</w:t>
      </w:r>
      <w:r w:rsidRPr="002A49E1">
        <w:t>/&gt;</w:t>
      </w:r>
    </w:p>
    <w:p w14:paraId="6F124D50" w14:textId="77777777" w:rsidR="00FC68DB" w:rsidRPr="002A49E1" w:rsidRDefault="00FC68DB" w:rsidP="00B202D2">
      <w:pPr>
        <w:pStyle w:val="XMLCode"/>
        <w:keepNext/>
        <w:keepLines/>
      </w:pP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2C2CF824" w14:textId="77777777" w:rsidR="00FC68DB" w:rsidRPr="00C86B06" w:rsidRDefault="00FC68DB" w:rsidP="005E1116">
      <w:pPr>
        <w:pStyle w:val="XMLCode"/>
        <w:rPr>
          <w:b/>
          <w:color w:val="0070C0"/>
        </w:rPr>
      </w:pPr>
      <w:r>
        <w:t xml:space="preserve">     </w:t>
      </w:r>
      <w:r w:rsidRPr="002A49E1">
        <w:t xml:space="preserve">      </w:t>
      </w:r>
      <w:r w:rsidRPr="00C86B06">
        <w:rPr>
          <w:b/>
          <w:color w:val="0070C0"/>
        </w:rPr>
        <w:t>&lt;/contact&gt;</w:t>
      </w:r>
    </w:p>
    <w:p w14:paraId="54383D24" w14:textId="77777777" w:rsidR="00FC68DB" w:rsidRPr="00C86B06" w:rsidRDefault="00FC68DB" w:rsidP="00B202D2">
      <w:pPr>
        <w:pStyle w:val="XMLCode"/>
        <w:keepNext/>
        <w:keepLines/>
        <w:rPr>
          <w:b/>
          <w:color w:val="0070C0"/>
        </w:rPr>
      </w:pPr>
      <w:r w:rsidRPr="00C86B06">
        <w:rPr>
          <w:b/>
          <w:color w:val="0070C0"/>
        </w:rPr>
        <w:lastRenderedPageBreak/>
        <w:t xml:space="preserve">           &lt;contact&gt;</w:t>
      </w:r>
    </w:p>
    <w:p w14:paraId="0C8E7389"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"5"</w:t>
      </w:r>
      <w:r w:rsidRPr="002A49E1">
        <w:t>/&gt;</w:t>
      </w:r>
    </w:p>
    <w:p w14:paraId="4FF2FFFF"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"6"</w:t>
      </w:r>
      <w:r w:rsidRPr="002A49E1">
        <w:t>/&gt;</w:t>
      </w:r>
    </w:p>
    <w:p w14:paraId="3853C070" w14:textId="77777777" w:rsidR="00FC68DB" w:rsidRPr="002A49E1" w:rsidRDefault="00FC68DB" w:rsidP="00B202D2">
      <w:pPr>
        <w:pStyle w:val="XMLCode"/>
        <w:keepNext/>
        <w:keepLines/>
      </w:pP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000A6A9F" w14:textId="77777777" w:rsidR="00FC68DB" w:rsidRPr="00C86B06" w:rsidRDefault="00FC68DB" w:rsidP="005E1116">
      <w:pPr>
        <w:pStyle w:val="XMLCode"/>
        <w:rPr>
          <w:b/>
          <w:color w:val="0070C0"/>
        </w:rPr>
      </w:pPr>
      <w:r w:rsidRPr="00C86B06">
        <w:rPr>
          <w:b/>
          <w:color w:val="0070C0"/>
        </w:rPr>
        <w:t xml:space="preserve">           &lt;/contact&gt;</w:t>
      </w:r>
    </w:p>
    <w:p w14:paraId="2AA918C0" w14:textId="77777777" w:rsidR="00FC68DB" w:rsidRPr="00C86B06" w:rsidRDefault="00FC68DB" w:rsidP="005E1116">
      <w:pPr>
        <w:pStyle w:val="XMLCode"/>
        <w:rPr>
          <w:b/>
          <w:color w:val="0070C0"/>
        </w:rPr>
      </w:pPr>
      <w:r w:rsidRPr="00C86B06">
        <w:rPr>
          <w:b/>
          <w:color w:val="0070C0"/>
        </w:rPr>
        <w:t xml:space="preserve">       &lt;/</w:t>
      </w:r>
      <w:proofErr w:type="spellStart"/>
      <w:r w:rsidRPr="00C86B06">
        <w:rPr>
          <w:b/>
          <w:color w:val="0070C0"/>
        </w:rPr>
        <w:t>contact_list</w:t>
      </w:r>
      <w:proofErr w:type="spellEnd"/>
      <w:r w:rsidRPr="00C86B06">
        <w:rPr>
          <w:b/>
          <w:color w:val="0070C0"/>
        </w:rPr>
        <w:t>&gt;</w:t>
      </w:r>
    </w:p>
    <w:p w14:paraId="34274010" w14:textId="77777777" w:rsidR="00FC68DB" w:rsidRDefault="00FC68DB" w:rsidP="005E1116">
      <w:pPr>
        <w:pStyle w:val="XMLCode"/>
      </w:pPr>
    </w:p>
    <w:p w14:paraId="60D183C5" w14:textId="77777777" w:rsidR="00FC68DB" w:rsidRDefault="00FC68DB" w:rsidP="00B202D2">
      <w:pPr>
        <w:pStyle w:val="XMLCode"/>
        <w:keepNext/>
        <w:keepLines/>
      </w:pPr>
      <w:r>
        <w:t xml:space="preserve">     &lt;/connection_0d&gt;</w:t>
      </w:r>
    </w:p>
    <w:p w14:paraId="60B9143A" w14:textId="77777777" w:rsidR="00FC68DB" w:rsidRDefault="00FC68DB" w:rsidP="00B202D2">
      <w:pPr>
        <w:pStyle w:val="XMLCode"/>
        <w:keepNext/>
        <w:keepLines/>
      </w:pPr>
      <w:r>
        <w:t xml:space="preserve">   &lt;/</w:t>
      </w:r>
      <w:proofErr w:type="spellStart"/>
      <w:r>
        <w:t>connection_list</w:t>
      </w:r>
      <w:proofErr w:type="spellEnd"/>
      <w:r>
        <w:t>&gt;</w:t>
      </w:r>
    </w:p>
    <w:p w14:paraId="3749D1FB" w14:textId="77777777" w:rsidR="00FC68DB" w:rsidRDefault="00FC68DB" w:rsidP="00B202D2">
      <w:pPr>
        <w:pStyle w:val="XMLCode"/>
        <w:keepNext/>
        <w:keepLines/>
      </w:pPr>
      <w:r>
        <w:t>&lt;/connection_group&gt;</w:t>
      </w:r>
    </w:p>
    <w:p w14:paraId="26096D04" w14:textId="77777777" w:rsidR="00FC68DB" w:rsidRDefault="00FC68DB" w:rsidP="00A122BE">
      <w:pPr>
        <w:pStyle w:val="XMLCode"/>
      </w:pPr>
    </w:p>
    <w:p w14:paraId="52A7FC55" w14:textId="77777777" w:rsidR="00FC68DB" w:rsidRPr="006E5172" w:rsidRDefault="00FC68DB" w:rsidP="00A122BE">
      <w:pPr>
        <w:keepNext/>
        <w:autoSpaceDE w:val="0"/>
        <w:autoSpaceDN w:val="0"/>
        <w:adjustRightInd w:val="0"/>
        <w:spacing w:before="120" w:after="0"/>
        <w:rPr>
          <w:rFonts w:asciiTheme="minorHAnsi" w:hAnsiTheme="minorHAnsi" w:cstheme="minorHAnsi"/>
          <w:lang w:eastAsia="en-GB"/>
        </w:rPr>
      </w:pPr>
      <w:r w:rsidRPr="00A357D6">
        <w:rPr>
          <w:rFonts w:asciiTheme="minorHAnsi" w:hAnsiTheme="minorHAnsi" w:cstheme="minorHAnsi"/>
          <w:b/>
          <w:lang w:eastAsia="en-GB"/>
        </w:rPr>
        <w:t>Example B (</w:t>
      </w:r>
      <w:r w:rsidRPr="00656253">
        <w:rPr>
          <w:rFonts w:asciiTheme="minorHAnsi" w:hAnsiTheme="minorHAnsi" w:cstheme="minorHAnsi"/>
          <w:lang w:eastAsia="en-GB"/>
        </w:rPr>
        <w:t>without washers</w:t>
      </w:r>
      <w:r w:rsidRPr="00A357D6">
        <w:rPr>
          <w:rFonts w:asciiTheme="minorHAnsi" w:hAnsiTheme="minorHAnsi" w:cstheme="minorHAnsi"/>
          <w:b/>
          <w:lang w:eastAsia="en-GB"/>
        </w:rPr>
        <w:t>)</w:t>
      </w:r>
      <w:r>
        <w:rPr>
          <w:rFonts w:asciiTheme="minorHAnsi" w:hAnsiTheme="minorHAnsi" w:cstheme="minorHAnsi"/>
          <w:b/>
          <w:lang w:eastAsia="en-GB"/>
        </w:rPr>
        <w:t xml:space="preserve">: </w:t>
      </w:r>
      <w:r>
        <w:rPr>
          <w:rFonts w:asciiTheme="minorHAnsi" w:hAnsiTheme="minorHAnsi" w:cstheme="minorHAnsi"/>
          <w:lang w:eastAsia="en-GB"/>
        </w:rPr>
        <w:t>with global &amp; local contact definition, and thread contact. Local contacts override global contacts.</w:t>
      </w:r>
    </w:p>
    <w:p w14:paraId="11882678" w14:textId="77777777" w:rsidR="00FC68DB" w:rsidRDefault="00FC68DB" w:rsidP="00B202D2">
      <w:pPr>
        <w:pStyle w:val="XMLCode"/>
        <w:keepNext/>
      </w:pPr>
    </w:p>
    <w:p w14:paraId="2F38780D" w14:textId="77777777" w:rsidR="00FC68DB" w:rsidRDefault="00FC68DB" w:rsidP="00B202D2">
      <w:pPr>
        <w:pStyle w:val="XMLCode"/>
        <w:keepNext/>
      </w:pPr>
      <w:r w:rsidRPr="00F20EA0">
        <w:t>&lt;connection_group id=</w:t>
      </w:r>
      <w:r>
        <w:t>"</w:t>
      </w:r>
      <w:r w:rsidRPr="00F20EA0">
        <w:t>1</w:t>
      </w:r>
      <w:r>
        <w:t>"</w:t>
      </w:r>
      <w:r w:rsidRPr="00F20EA0">
        <w:t>&gt;</w:t>
      </w:r>
    </w:p>
    <w:p w14:paraId="246255E1" w14:textId="77777777" w:rsidR="00FC68DB" w:rsidRDefault="00FC68DB" w:rsidP="00A122BE">
      <w:pPr>
        <w:pStyle w:val="XMLCode"/>
      </w:pPr>
    </w:p>
    <w:p w14:paraId="6B855354" w14:textId="77777777" w:rsidR="00FC68DB" w:rsidRDefault="00FC68DB" w:rsidP="00B202D2">
      <w:pPr>
        <w:pStyle w:val="XMLCode"/>
        <w:keepNext/>
      </w:pPr>
      <w:r>
        <w:t xml:space="preserve">   &lt;connected_to&gt;</w:t>
      </w:r>
    </w:p>
    <w:p w14:paraId="74DABF5D" w14:textId="77777777" w:rsidR="00FC68DB" w:rsidRDefault="00FC68DB" w:rsidP="00B202D2">
      <w:pPr>
        <w:pStyle w:val="XMLCode"/>
        <w:keepNext/>
      </w:pPr>
      <w:r>
        <w:t xml:space="preserve">      &lt;part index="1" label="PART_7000400"/&gt;</w:t>
      </w:r>
    </w:p>
    <w:p w14:paraId="06EC4AC0" w14:textId="77777777" w:rsidR="00FC68DB" w:rsidRDefault="00FC68DB" w:rsidP="00B202D2">
      <w:pPr>
        <w:pStyle w:val="XMLCode"/>
        <w:keepNext/>
      </w:pPr>
      <w:r>
        <w:t xml:space="preserve">      &lt;part index="2" label="PART_7100100"/&gt;</w:t>
      </w:r>
    </w:p>
    <w:p w14:paraId="31FC53E2" w14:textId="77777777" w:rsidR="00FC68DB" w:rsidRDefault="00FC68DB" w:rsidP="00B202D2">
      <w:pPr>
        <w:pStyle w:val="XMLCode"/>
        <w:keepNext/>
      </w:pPr>
      <w:r>
        <w:t xml:space="preserve">      &lt;part index="5" label="PART_5000300"/&gt;</w:t>
      </w:r>
    </w:p>
    <w:p w14:paraId="382ADE6B" w14:textId="77777777" w:rsidR="00FC68DB" w:rsidRDefault="00FC68DB" w:rsidP="00B202D2">
      <w:pPr>
        <w:pStyle w:val="XMLCode"/>
        <w:keepNext/>
      </w:pPr>
      <w:r>
        <w:t xml:space="preserve">      </w:t>
      </w:r>
      <w:r w:rsidRPr="00F20EA0">
        <w:t>&lt;part index=</w:t>
      </w:r>
      <w:r>
        <w:t>"</w:t>
      </w:r>
      <w:r w:rsidRPr="00F20EA0">
        <w:t>6</w:t>
      </w:r>
      <w:r>
        <w:t>"</w:t>
      </w:r>
      <w:r w:rsidRPr="00F20EA0">
        <w:t xml:space="preserve"> label=</w:t>
      </w:r>
      <w:r>
        <w:t>"</w:t>
      </w:r>
      <w:r w:rsidRPr="00F20EA0">
        <w:t>PART_5000800</w:t>
      </w:r>
      <w:r>
        <w:t>"</w:t>
      </w:r>
      <w:r w:rsidRPr="00F20EA0">
        <w:t>/&gt;</w:t>
      </w:r>
    </w:p>
    <w:p w14:paraId="5FA37620" w14:textId="77777777" w:rsidR="00FC68DB" w:rsidRDefault="00FC68DB" w:rsidP="00B202D2">
      <w:pPr>
        <w:pStyle w:val="XMLCode"/>
        <w:keepNext/>
      </w:pPr>
      <w:r>
        <w:t xml:space="preserve">   &lt;/connected_to&gt;</w:t>
      </w:r>
    </w:p>
    <w:p w14:paraId="1CF79FDD" w14:textId="77777777" w:rsidR="00FC68DB" w:rsidRDefault="00FC68DB" w:rsidP="00A122BE">
      <w:pPr>
        <w:pStyle w:val="XMLCode"/>
        <w:rPr>
          <w:b/>
          <w:color w:val="0070C0"/>
        </w:rPr>
      </w:pPr>
    </w:p>
    <w:p w14:paraId="62BCACE3" w14:textId="77777777" w:rsidR="00FC68DB" w:rsidRPr="002A49E1" w:rsidRDefault="00FC68DB" w:rsidP="00B202D2">
      <w:pPr>
        <w:pStyle w:val="XMLCode"/>
        <w:keepNext/>
        <w:keepLines/>
      </w:pPr>
      <w:r>
        <w:t xml:space="preserve"> </w:t>
      </w:r>
      <w:r w:rsidRPr="002A49E1">
        <w:t xml:space="preserve">  </w:t>
      </w:r>
      <w:r w:rsidRPr="00C86B06">
        <w:rPr>
          <w:b/>
          <w:color w:val="0070C0"/>
        </w:rPr>
        <w:t>&lt;</w:t>
      </w:r>
      <w:proofErr w:type="spellStart"/>
      <w:r w:rsidRPr="00C86B06">
        <w:rPr>
          <w:b/>
          <w:color w:val="0070C0"/>
        </w:rPr>
        <w:t>contact_list</w:t>
      </w:r>
      <w:proofErr w:type="spellEnd"/>
      <w:r w:rsidRPr="00C86B06">
        <w:rPr>
          <w:b/>
          <w:color w:val="0070C0"/>
        </w:rPr>
        <w:t>&gt;</w:t>
      </w:r>
      <w:r>
        <w:t xml:space="preserve">   </w:t>
      </w:r>
      <w:proofErr w:type="gramStart"/>
      <w:r w:rsidRPr="002A49E1">
        <w:rPr>
          <w:color w:val="FF0000"/>
        </w:rPr>
        <w:t>&lt;!</w:t>
      </w:r>
      <w:r>
        <w:rPr>
          <w:color w:val="FF0000"/>
        </w:rPr>
        <w:t>--</w:t>
      </w:r>
      <w:proofErr w:type="gramEnd"/>
      <w:r>
        <w:rPr>
          <w:color w:val="FF0000"/>
        </w:rPr>
        <w:t xml:space="preserve"> Global </w:t>
      </w:r>
      <w:r w:rsidRPr="002A49E1">
        <w:rPr>
          <w:color w:val="FF0000"/>
        </w:rPr>
        <w:t xml:space="preserve">Contact </w:t>
      </w:r>
      <w:r>
        <w:rPr>
          <w:color w:val="FF0000"/>
        </w:rPr>
        <w:t>Properties, for the whole connection_group</w:t>
      </w:r>
      <w:r w:rsidRPr="002A49E1">
        <w:rPr>
          <w:color w:val="FF0000"/>
        </w:rPr>
        <w:t xml:space="preserve"> --&gt;</w:t>
      </w:r>
    </w:p>
    <w:p w14:paraId="7B4164DE" w14:textId="77777777" w:rsidR="00FC68DB" w:rsidRPr="002A49E1" w:rsidRDefault="00FC68DB" w:rsidP="00B202D2">
      <w:pPr>
        <w:pStyle w:val="XMLCode"/>
        <w:keepNext/>
        <w:keepLines/>
      </w:pPr>
      <w:r w:rsidRPr="002A49E1">
        <w:t xml:space="preserve">       </w:t>
      </w:r>
      <w:r w:rsidRPr="00C86B06">
        <w:rPr>
          <w:b/>
          <w:color w:val="0070C0"/>
        </w:rPr>
        <w:t>&lt;contact&gt;</w:t>
      </w:r>
    </w:p>
    <w:p w14:paraId="16C781C7" w14:textId="77777777" w:rsidR="00FC68DB" w:rsidRPr="002A49E1" w:rsidRDefault="00FC68DB" w:rsidP="00B202D2">
      <w:pPr>
        <w:pStyle w:val="XMLCode"/>
        <w:keepNext/>
        <w:keepLines/>
      </w:pPr>
      <w:r w:rsidRPr="002A49E1">
        <w:t xml:space="preserve">           &lt;partner </w:t>
      </w:r>
      <w:proofErr w:type="spellStart"/>
      <w:r>
        <w:t>part_index</w:t>
      </w:r>
      <w:proofErr w:type="spellEnd"/>
      <w:r w:rsidRPr="002A49E1">
        <w:t>=</w:t>
      </w:r>
      <w:r>
        <w:t>"1"</w:t>
      </w:r>
      <w:r w:rsidRPr="002A49E1">
        <w:t>/&gt;</w:t>
      </w:r>
    </w:p>
    <w:p w14:paraId="7ECA5CC5"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"2"</w:t>
      </w:r>
      <w:r w:rsidRPr="002A49E1">
        <w:t>/&gt;</w:t>
      </w:r>
    </w:p>
    <w:p w14:paraId="3455FB96" w14:textId="77777777" w:rsidR="00FC68DB" w:rsidRPr="002A49E1" w:rsidRDefault="00FC68DB" w:rsidP="00B202D2">
      <w:pPr>
        <w:pStyle w:val="XMLCode"/>
        <w:keepNext/>
        <w:keepLines/>
      </w:pP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61A17372" w14:textId="77777777" w:rsidR="00FC68DB" w:rsidRPr="00C86B06" w:rsidRDefault="00FC68DB" w:rsidP="00B202D2">
      <w:pPr>
        <w:pStyle w:val="XMLCode"/>
        <w:keepNext/>
        <w:keepLines/>
        <w:rPr>
          <w:b/>
          <w:color w:val="0070C0"/>
        </w:rPr>
      </w:pPr>
      <w:r w:rsidRPr="002A49E1">
        <w:t xml:space="preserve"> </w:t>
      </w:r>
      <w:r>
        <w:t xml:space="preserve"> </w:t>
      </w:r>
      <w:r w:rsidRPr="002A49E1">
        <w:t xml:space="preserve">     </w:t>
      </w:r>
      <w:r w:rsidRPr="00C86B06">
        <w:rPr>
          <w:b/>
          <w:color w:val="0070C0"/>
        </w:rPr>
        <w:t>&lt;/contact&gt;</w:t>
      </w:r>
    </w:p>
    <w:p w14:paraId="09D6C0F9" w14:textId="77777777" w:rsidR="00FC68DB" w:rsidRPr="00C86B06" w:rsidRDefault="00FC68DB" w:rsidP="00B202D2">
      <w:pPr>
        <w:pStyle w:val="XMLCode"/>
        <w:keepNext/>
        <w:keepLines/>
        <w:rPr>
          <w:b/>
          <w:color w:val="0070C0"/>
        </w:rPr>
      </w:pPr>
      <w:r w:rsidRPr="00C86B06">
        <w:rPr>
          <w:b/>
          <w:color w:val="0070C0"/>
        </w:rPr>
        <w:t xml:space="preserve">       &lt;contact&gt;</w:t>
      </w:r>
    </w:p>
    <w:p w14:paraId="0EB5BACB" w14:textId="77777777" w:rsidR="00FC68DB" w:rsidRPr="002A49E1" w:rsidRDefault="00FC68DB" w:rsidP="00B202D2">
      <w:pPr>
        <w:pStyle w:val="XMLCode"/>
        <w:keepNext/>
        <w:keepLines/>
      </w:pPr>
      <w:r w:rsidRPr="002A49E1">
        <w:t xml:space="preserve">           &lt;partner </w:t>
      </w:r>
      <w:proofErr w:type="spellStart"/>
      <w:r>
        <w:t>part_index</w:t>
      </w:r>
      <w:proofErr w:type="spellEnd"/>
      <w:r w:rsidRPr="002A49E1">
        <w:t>=</w:t>
      </w:r>
      <w:r>
        <w:t>"2"</w:t>
      </w:r>
      <w:r w:rsidRPr="002A49E1">
        <w:t>/&gt;</w:t>
      </w:r>
    </w:p>
    <w:p w14:paraId="6CCBC945"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"5"</w:t>
      </w:r>
      <w:r w:rsidRPr="002A49E1">
        <w:t>/&gt;</w:t>
      </w:r>
    </w:p>
    <w:p w14:paraId="60F55FDD" w14:textId="77777777" w:rsidR="00FC68DB" w:rsidRPr="002A49E1" w:rsidRDefault="00FC68DB" w:rsidP="00B202D2">
      <w:pPr>
        <w:pStyle w:val="XMLCode"/>
        <w:keepNext/>
        <w:keepLines/>
      </w:pP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406B8E9B" w14:textId="77777777" w:rsidR="00FC68DB" w:rsidRPr="00C86B06" w:rsidRDefault="00FC68DB" w:rsidP="00B202D2">
      <w:pPr>
        <w:pStyle w:val="XMLCode"/>
        <w:keepNext/>
        <w:keepLines/>
        <w:rPr>
          <w:b/>
          <w:color w:val="0070C0"/>
        </w:rPr>
      </w:pPr>
      <w:r>
        <w:t xml:space="preserve"> </w:t>
      </w:r>
      <w:r w:rsidRPr="002A49E1">
        <w:t xml:space="preserve">      </w:t>
      </w:r>
      <w:r w:rsidRPr="00C86B06">
        <w:rPr>
          <w:b/>
          <w:color w:val="0070C0"/>
        </w:rPr>
        <w:t>&lt;/contact&gt;</w:t>
      </w:r>
    </w:p>
    <w:p w14:paraId="794AAAAB" w14:textId="77777777" w:rsidR="00FC68DB" w:rsidRPr="00C86B06" w:rsidRDefault="00FC68DB" w:rsidP="00B202D2">
      <w:pPr>
        <w:pStyle w:val="XMLCode"/>
        <w:keepNext/>
        <w:keepLines/>
        <w:rPr>
          <w:b/>
          <w:color w:val="0070C0"/>
        </w:rPr>
      </w:pPr>
      <w:r w:rsidRPr="00C86B06">
        <w:rPr>
          <w:b/>
          <w:color w:val="0070C0"/>
        </w:rPr>
        <w:t xml:space="preserve">       &lt;contact&gt;</w:t>
      </w:r>
    </w:p>
    <w:p w14:paraId="40826492"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"5"</w:t>
      </w:r>
      <w:r w:rsidRPr="002A49E1">
        <w:t>/&gt;</w:t>
      </w:r>
    </w:p>
    <w:p w14:paraId="65591804" w14:textId="77777777" w:rsidR="00FC68DB" w:rsidRPr="002A49E1" w:rsidRDefault="00FC68DB" w:rsidP="00B202D2">
      <w:pPr>
        <w:pStyle w:val="XMLCode"/>
        <w:keepNext/>
        <w:keepLines/>
      </w:pPr>
      <w:r w:rsidRPr="002A49E1">
        <w:t xml:space="preserve">           &lt;partner </w:t>
      </w:r>
      <w:proofErr w:type="spellStart"/>
      <w:r>
        <w:t>part_index</w:t>
      </w:r>
      <w:proofErr w:type="spellEnd"/>
      <w:r w:rsidRPr="002A49E1">
        <w:t>=</w:t>
      </w:r>
      <w:r>
        <w:t>"6"</w:t>
      </w:r>
      <w:r w:rsidRPr="002A49E1">
        <w:t>/&gt;</w:t>
      </w:r>
    </w:p>
    <w:p w14:paraId="25FB4FA2" w14:textId="77777777" w:rsidR="00FC68DB" w:rsidRPr="002A49E1" w:rsidRDefault="00FC68DB" w:rsidP="00B202D2">
      <w:pPr>
        <w:pStyle w:val="XMLCode"/>
        <w:keepNext/>
        <w:keepLines/>
      </w:pP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352ACF32" w14:textId="77777777" w:rsidR="00FC68DB" w:rsidRPr="00C86B06" w:rsidRDefault="00FC68DB" w:rsidP="00B202D2">
      <w:pPr>
        <w:pStyle w:val="XMLCode"/>
        <w:keepNext/>
        <w:keepLines/>
        <w:rPr>
          <w:b/>
          <w:color w:val="0070C0"/>
        </w:rPr>
      </w:pPr>
      <w:r w:rsidRPr="00C86B06">
        <w:rPr>
          <w:b/>
          <w:color w:val="0070C0"/>
        </w:rPr>
        <w:t xml:space="preserve">       &lt;/contact&gt;</w:t>
      </w:r>
    </w:p>
    <w:p w14:paraId="465B86BB" w14:textId="77777777" w:rsidR="00FC68DB" w:rsidRPr="00C86B06" w:rsidRDefault="00FC68DB" w:rsidP="00B202D2">
      <w:pPr>
        <w:pStyle w:val="XMLCode"/>
        <w:keepNext/>
        <w:keepLines/>
        <w:rPr>
          <w:b/>
          <w:color w:val="0070C0"/>
        </w:rPr>
      </w:pPr>
      <w:r w:rsidRPr="00C86B06">
        <w:rPr>
          <w:b/>
          <w:color w:val="0070C0"/>
        </w:rPr>
        <w:t xml:space="preserve">   &lt;/</w:t>
      </w:r>
      <w:proofErr w:type="spellStart"/>
      <w:r w:rsidRPr="00C86B06">
        <w:rPr>
          <w:b/>
          <w:color w:val="0070C0"/>
        </w:rPr>
        <w:t>contact_list</w:t>
      </w:r>
      <w:proofErr w:type="spellEnd"/>
      <w:r w:rsidRPr="00C86B06">
        <w:rPr>
          <w:b/>
          <w:color w:val="0070C0"/>
        </w:rPr>
        <w:t>&gt;</w:t>
      </w:r>
    </w:p>
    <w:p w14:paraId="404C9E68" w14:textId="77777777" w:rsidR="00FC68DB" w:rsidRDefault="00FC68DB" w:rsidP="00A122BE">
      <w:pPr>
        <w:pStyle w:val="XMLCode"/>
      </w:pPr>
    </w:p>
    <w:p w14:paraId="5665D9E4" w14:textId="77777777" w:rsidR="00FC68DB" w:rsidRDefault="00FC68DB" w:rsidP="00B202D2">
      <w:pPr>
        <w:pStyle w:val="XMLCode"/>
        <w:keepNext/>
      </w:pPr>
      <w:r>
        <w:t xml:space="preserve">   </w:t>
      </w:r>
      <w:r w:rsidRPr="00F20EA0">
        <w:t>&lt;</w:t>
      </w:r>
      <w:proofErr w:type="spellStart"/>
      <w:r w:rsidRPr="00F20EA0">
        <w:t>connection_list</w:t>
      </w:r>
      <w:proofErr w:type="spellEnd"/>
      <w:r w:rsidRPr="00F20EA0">
        <w:t>&gt;</w:t>
      </w:r>
    </w:p>
    <w:p w14:paraId="1C64DF11" w14:textId="77777777" w:rsidR="00FC68DB" w:rsidRDefault="00FC68DB" w:rsidP="00B202D2">
      <w:pPr>
        <w:pStyle w:val="XMLCode"/>
        <w:keepNext/>
        <w:rPr>
          <w:color w:val="FF0000"/>
        </w:rPr>
      </w:pPr>
      <w:r>
        <w:t xml:space="preserve">     &lt;connection_0d label="BOLT_135"&gt; </w:t>
      </w:r>
      <w:proofErr w:type="gramStart"/>
      <w:r w:rsidRPr="00F20EA0">
        <w:rPr>
          <w:color w:val="FF0000"/>
        </w:rPr>
        <w:t>&lt;!--</w:t>
      </w:r>
      <w:proofErr w:type="gramEnd"/>
      <w:r w:rsidRPr="00F20EA0">
        <w:rPr>
          <w:color w:val="FF0000"/>
        </w:rPr>
        <w:t xml:space="preserve"> bolt with</w:t>
      </w:r>
      <w:r>
        <w:rPr>
          <w:color w:val="FF0000"/>
        </w:rPr>
        <w:t>out</w:t>
      </w:r>
      <w:r w:rsidRPr="00F20EA0">
        <w:rPr>
          <w:color w:val="FF0000"/>
        </w:rPr>
        <w:t xml:space="preserve"> washers --&gt;</w:t>
      </w:r>
    </w:p>
    <w:p w14:paraId="64CE3D7B" w14:textId="77777777" w:rsidR="00FC68DB" w:rsidRDefault="00FC68DB" w:rsidP="00B202D2">
      <w:pPr>
        <w:pStyle w:val="XMLCode"/>
        <w:keepNext/>
      </w:pPr>
      <w:r>
        <w:rPr>
          <w:color w:val="FF0000"/>
        </w:rPr>
        <w:t xml:space="preserve">       </w:t>
      </w:r>
      <w:r w:rsidRPr="00F20EA0">
        <w:t>&lt;loc&gt; 84 60 10 &lt;/loc&gt;</w:t>
      </w:r>
    </w:p>
    <w:p w14:paraId="57197B43" w14:textId="77777777" w:rsidR="00FC68DB" w:rsidRPr="006E5172" w:rsidRDefault="00FC68DB" w:rsidP="00B202D2">
      <w:pPr>
        <w:pStyle w:val="XMLCode"/>
        <w:keepNext/>
        <w:rPr>
          <w:color w:val="FF0000"/>
        </w:rPr>
      </w:pPr>
      <w:r w:rsidRPr="006E5172">
        <w:t xml:space="preserve">       </w:t>
      </w:r>
      <w:proofErr w:type="gramStart"/>
      <w:r w:rsidRPr="006E5172">
        <w:rPr>
          <w:color w:val="FF0000"/>
        </w:rPr>
        <w:t>&lt;!--</w:t>
      </w:r>
      <w:proofErr w:type="gramEnd"/>
      <w:r w:rsidRPr="006E5172">
        <w:rPr>
          <w:color w:val="FF0000"/>
        </w:rPr>
        <w:t xml:space="preserve"> Friction </w:t>
      </w:r>
      <w:r>
        <w:rPr>
          <w:color w:val="FF0000"/>
        </w:rPr>
        <w:t>"</w:t>
      </w:r>
      <w:r w:rsidRPr="006E5172">
        <w:rPr>
          <w:color w:val="FF0000"/>
        </w:rPr>
        <w:t>head to first part</w:t>
      </w:r>
      <w:r>
        <w:rPr>
          <w:color w:val="FF0000"/>
        </w:rPr>
        <w:t>" and "thread to nut"</w:t>
      </w:r>
      <w:r w:rsidRPr="006E5172">
        <w:rPr>
          <w:color w:val="FF0000"/>
        </w:rPr>
        <w:t>: --&gt;</w:t>
      </w:r>
    </w:p>
    <w:p w14:paraId="079AA28B" w14:textId="77777777" w:rsidR="00FC68DB" w:rsidRDefault="00FC68DB" w:rsidP="00B202D2">
      <w:pPr>
        <w:pStyle w:val="XMLCode"/>
        <w:keepNext/>
      </w:pPr>
      <w:r>
        <w:t xml:space="preserve">       &lt;</w:t>
      </w:r>
      <w:proofErr w:type="spellStart"/>
      <w:r>
        <w:t>threaded_connection</w:t>
      </w:r>
      <w:proofErr w:type="spellEnd"/>
      <w:r>
        <w:t xml:space="preserve"> length="50" </w:t>
      </w:r>
    </w:p>
    <w:p w14:paraId="525A62DF" w14:textId="77777777" w:rsidR="00FC68DB" w:rsidRDefault="00FC68DB" w:rsidP="00B202D2">
      <w:pPr>
        <w:pStyle w:val="XMLCode"/>
        <w:keepNext/>
      </w:pPr>
      <w:r>
        <w:t xml:space="preserve">                            </w:t>
      </w:r>
      <w:proofErr w:type="spellStart"/>
      <w:r>
        <w:t>static_friction</w:t>
      </w:r>
      <w:proofErr w:type="spellEnd"/>
      <w:r>
        <w:t xml:space="preserve">="0.8" </w:t>
      </w:r>
    </w:p>
    <w:p w14:paraId="708FDD93" w14:textId="77777777" w:rsidR="00FC68DB" w:rsidRDefault="00FC68DB" w:rsidP="00B202D2">
      <w:pPr>
        <w:pStyle w:val="XMLCode"/>
        <w:keepNext/>
      </w:pPr>
      <w:r>
        <w:t xml:space="preserve">                            </w:t>
      </w:r>
      <w:proofErr w:type="spellStart"/>
      <w:r>
        <w:t>thread_static_friction</w:t>
      </w:r>
      <w:proofErr w:type="spellEnd"/>
      <w:r>
        <w:t>="0.8"&gt;</w:t>
      </w:r>
    </w:p>
    <w:p w14:paraId="5A344510" w14:textId="77777777" w:rsidR="00FC68DB" w:rsidRDefault="00FC68DB" w:rsidP="00B202D2">
      <w:pPr>
        <w:pStyle w:val="XMLCode"/>
        <w:keepNext/>
      </w:pPr>
      <w:r>
        <w:t xml:space="preserve">          &lt;bolt&gt;</w:t>
      </w:r>
    </w:p>
    <w:p w14:paraId="224A6FF9" w14:textId="77777777" w:rsidR="00FC68DB" w:rsidRDefault="00FC68DB" w:rsidP="00B202D2">
      <w:pPr>
        <w:pStyle w:val="XMLCode"/>
        <w:keepNext/>
      </w:pPr>
      <w:r>
        <w:t xml:space="preserve">             </w:t>
      </w:r>
      <w:proofErr w:type="gramStart"/>
      <w:r w:rsidRPr="002C46F8">
        <w:rPr>
          <w:color w:val="FF0000"/>
        </w:rPr>
        <w:t>&lt;!--</w:t>
      </w:r>
      <w:proofErr w:type="gramEnd"/>
      <w:r w:rsidRPr="002C46F8">
        <w:rPr>
          <w:color w:val="FF0000"/>
        </w:rPr>
        <w:t xml:space="preserve"> Friction </w:t>
      </w:r>
      <w:r>
        <w:rPr>
          <w:color w:val="FF0000"/>
        </w:rPr>
        <w:t>is "</w:t>
      </w:r>
      <w:r w:rsidRPr="002C46F8">
        <w:rPr>
          <w:color w:val="FF0000"/>
        </w:rPr>
        <w:t xml:space="preserve">nut to </w:t>
      </w:r>
      <w:r>
        <w:rPr>
          <w:color w:val="FF0000"/>
        </w:rPr>
        <w:t>last part"</w:t>
      </w:r>
      <w:r w:rsidRPr="002C46F8">
        <w:rPr>
          <w:color w:val="FF0000"/>
        </w:rPr>
        <w:t xml:space="preserve"> --&gt;</w:t>
      </w:r>
    </w:p>
    <w:p w14:paraId="1CB67249" w14:textId="77777777" w:rsidR="00FC68DB" w:rsidRDefault="00FC68DB" w:rsidP="00B202D2">
      <w:pPr>
        <w:pStyle w:val="XMLCode"/>
        <w:keepNext/>
      </w:pPr>
      <w:r>
        <w:t xml:space="preserve">             &lt;nut diameter="16." </w:t>
      </w:r>
      <w:proofErr w:type="spellStart"/>
      <w:r>
        <w:t>static_friction</w:t>
      </w:r>
      <w:proofErr w:type="spellEnd"/>
      <w:r>
        <w:t>="0.8"/&gt;</w:t>
      </w:r>
    </w:p>
    <w:p w14:paraId="1E4B114B" w14:textId="77777777" w:rsidR="00FC68DB" w:rsidRDefault="00FC68DB" w:rsidP="00B202D2">
      <w:pPr>
        <w:pStyle w:val="XMLCode"/>
        <w:keepNext/>
      </w:pPr>
      <w:r>
        <w:tab/>
        <w:t xml:space="preserve">      &lt;/bolt&gt;</w:t>
      </w:r>
    </w:p>
    <w:p w14:paraId="40E33B9E" w14:textId="77777777" w:rsidR="00FC68DB" w:rsidRDefault="00FC68DB" w:rsidP="00B202D2">
      <w:pPr>
        <w:pStyle w:val="XMLCode"/>
        <w:keepNext/>
      </w:pPr>
      <w:r>
        <w:t xml:space="preserve">       &lt;/</w:t>
      </w:r>
      <w:proofErr w:type="spellStart"/>
      <w:r>
        <w:t>threaded_connection</w:t>
      </w:r>
      <w:proofErr w:type="spellEnd"/>
      <w:r>
        <w:t>&gt;</w:t>
      </w:r>
    </w:p>
    <w:p w14:paraId="68730047" w14:textId="77777777" w:rsidR="00FC68DB" w:rsidRDefault="00FC68DB" w:rsidP="00A122BE">
      <w:pPr>
        <w:pStyle w:val="XMLCode"/>
        <w:rPr>
          <w:b/>
          <w:color w:val="0070C0"/>
        </w:rPr>
      </w:pPr>
    </w:p>
    <w:p w14:paraId="1EDE8281" w14:textId="77777777" w:rsidR="00FC68DB" w:rsidRPr="002A49E1" w:rsidRDefault="00FC68DB" w:rsidP="00B202D2">
      <w:pPr>
        <w:pStyle w:val="XMLCode"/>
        <w:keepNext/>
        <w:keepLines/>
      </w:pPr>
      <w:r>
        <w:t xml:space="preserve">     </w:t>
      </w:r>
      <w:r w:rsidRPr="002A49E1">
        <w:t xml:space="preserve">  </w:t>
      </w:r>
      <w:r w:rsidRPr="00C86B06">
        <w:rPr>
          <w:b/>
          <w:color w:val="0070C0"/>
        </w:rPr>
        <w:t>&lt;</w:t>
      </w:r>
      <w:proofErr w:type="spellStart"/>
      <w:r w:rsidRPr="00C86B06">
        <w:rPr>
          <w:b/>
          <w:color w:val="0070C0"/>
        </w:rPr>
        <w:t>contact_list</w:t>
      </w:r>
      <w:proofErr w:type="spellEnd"/>
      <w:r w:rsidRPr="00C86B06">
        <w:rPr>
          <w:b/>
          <w:color w:val="0070C0"/>
        </w:rPr>
        <w:t>&gt;</w:t>
      </w:r>
      <w:r>
        <w:t xml:space="preserve">        </w:t>
      </w:r>
      <w:proofErr w:type="gramStart"/>
      <w:r w:rsidRPr="002A49E1">
        <w:rPr>
          <w:color w:val="FF0000"/>
        </w:rPr>
        <w:t>&lt;!--</w:t>
      </w:r>
      <w:proofErr w:type="gramEnd"/>
      <w:r w:rsidRPr="002A49E1">
        <w:rPr>
          <w:color w:val="FF0000"/>
        </w:rPr>
        <w:t xml:space="preserve"> Local Contact definition, according to </w:t>
      </w:r>
      <w:r w:rsidRPr="00C86B06">
        <w:rPr>
          <w:b/>
          <w:color w:val="FF0000"/>
        </w:rPr>
        <w:t>5.3.2.5</w:t>
      </w:r>
      <w:r w:rsidRPr="002A49E1">
        <w:rPr>
          <w:color w:val="FF0000"/>
        </w:rPr>
        <w:t xml:space="preserve"> --&gt;</w:t>
      </w:r>
    </w:p>
    <w:p w14:paraId="5941591E" w14:textId="77777777" w:rsidR="00FC68DB" w:rsidRPr="002A49E1" w:rsidRDefault="00FC68DB" w:rsidP="00B202D2">
      <w:pPr>
        <w:pStyle w:val="XMLCode"/>
        <w:keepNext/>
        <w:keepLines/>
      </w:pPr>
      <w:r>
        <w:t xml:space="preserve">    </w:t>
      </w:r>
      <w:r w:rsidRPr="002A49E1">
        <w:t xml:space="preserve">       </w:t>
      </w:r>
      <w:r w:rsidRPr="00C86B06">
        <w:rPr>
          <w:b/>
          <w:color w:val="0070C0"/>
        </w:rPr>
        <w:t>&lt;contact&gt;</w:t>
      </w:r>
    </w:p>
    <w:p w14:paraId="3B04ADF6"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"1"</w:t>
      </w:r>
      <w:r w:rsidRPr="002A49E1">
        <w:t>/&gt;</w:t>
      </w:r>
    </w:p>
    <w:p w14:paraId="3D929CF2"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"2"</w:t>
      </w:r>
      <w:r w:rsidRPr="002A49E1">
        <w:t>/&gt;</w:t>
      </w:r>
    </w:p>
    <w:p w14:paraId="3C9BBCF1" w14:textId="77777777" w:rsidR="00FC68DB" w:rsidRPr="002A49E1" w:rsidRDefault="00FC68DB" w:rsidP="00B202D2">
      <w:pPr>
        <w:pStyle w:val="XMLCode"/>
        <w:keepNext/>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6E5172">
        <w:rPr>
          <w:b/>
        </w:rPr>
        <w:t>0.9</w:t>
      </w:r>
      <w:r>
        <w:t>"</w:t>
      </w:r>
      <w:r w:rsidRPr="002A49E1">
        <w:t>/&gt;</w:t>
      </w:r>
    </w:p>
    <w:p w14:paraId="3DAC38E6" w14:textId="77777777" w:rsidR="00FC68DB" w:rsidRPr="00C86B06" w:rsidRDefault="00FC68DB" w:rsidP="00B202D2">
      <w:pPr>
        <w:pStyle w:val="XMLCode"/>
        <w:keepNext/>
        <w:keepLines/>
        <w:rPr>
          <w:b/>
          <w:color w:val="0070C0"/>
        </w:rPr>
      </w:pPr>
      <w:r>
        <w:t xml:space="preserve">    </w:t>
      </w:r>
      <w:r w:rsidRPr="002A49E1">
        <w:t xml:space="preserve"> </w:t>
      </w:r>
      <w:r>
        <w:t xml:space="preserve"> </w:t>
      </w:r>
      <w:r w:rsidRPr="002A49E1">
        <w:t xml:space="preserve">     </w:t>
      </w:r>
      <w:r w:rsidRPr="00C86B06">
        <w:rPr>
          <w:b/>
          <w:color w:val="0070C0"/>
        </w:rPr>
        <w:t>&lt;/contact&gt;</w:t>
      </w:r>
    </w:p>
    <w:p w14:paraId="130FB71C" w14:textId="77777777" w:rsidR="00FC68DB" w:rsidRPr="00C86B06" w:rsidRDefault="00FC68DB" w:rsidP="00B202D2">
      <w:pPr>
        <w:pStyle w:val="XMLCode"/>
        <w:keepNext/>
        <w:keepLines/>
        <w:rPr>
          <w:b/>
          <w:color w:val="0070C0"/>
        </w:rPr>
      </w:pPr>
      <w:r w:rsidRPr="00C86B06">
        <w:rPr>
          <w:b/>
          <w:color w:val="0070C0"/>
        </w:rPr>
        <w:t xml:space="preserve">       &lt;/</w:t>
      </w:r>
      <w:proofErr w:type="spellStart"/>
      <w:r w:rsidRPr="00C86B06">
        <w:rPr>
          <w:b/>
          <w:color w:val="0070C0"/>
        </w:rPr>
        <w:t>contact_list</w:t>
      </w:r>
      <w:proofErr w:type="spellEnd"/>
      <w:r w:rsidRPr="00C86B06">
        <w:rPr>
          <w:b/>
          <w:color w:val="0070C0"/>
        </w:rPr>
        <w:t>&gt;</w:t>
      </w:r>
    </w:p>
    <w:p w14:paraId="5CF061B2" w14:textId="77777777" w:rsidR="00FC68DB" w:rsidRDefault="00FC68DB" w:rsidP="00A122BE">
      <w:pPr>
        <w:pStyle w:val="XMLCode"/>
        <w:rPr>
          <w:b/>
          <w:color w:val="0070C0"/>
        </w:rPr>
      </w:pPr>
    </w:p>
    <w:p w14:paraId="0CE0D02B" w14:textId="77777777" w:rsidR="00FC68DB" w:rsidRDefault="00FC68DB" w:rsidP="00B202D2">
      <w:pPr>
        <w:pStyle w:val="XMLCode"/>
        <w:keepNext/>
      </w:pPr>
      <w:r>
        <w:t xml:space="preserve">     &lt;/connection_0d&gt;</w:t>
      </w:r>
    </w:p>
    <w:p w14:paraId="279EC7AE" w14:textId="77777777" w:rsidR="00FC68DB" w:rsidRDefault="00FC68DB" w:rsidP="00B202D2">
      <w:pPr>
        <w:pStyle w:val="XMLCode"/>
        <w:keepNext/>
      </w:pPr>
      <w:r>
        <w:t xml:space="preserve">   &lt;/</w:t>
      </w:r>
      <w:proofErr w:type="spellStart"/>
      <w:r>
        <w:t>connection_list</w:t>
      </w:r>
      <w:proofErr w:type="spellEnd"/>
      <w:r>
        <w:t>&gt;</w:t>
      </w:r>
    </w:p>
    <w:p w14:paraId="115F31AF" w14:textId="77777777" w:rsidR="00FC68DB" w:rsidRDefault="00FC68DB" w:rsidP="00B202D2">
      <w:pPr>
        <w:pStyle w:val="XMLCode"/>
        <w:keepNext/>
      </w:pPr>
    </w:p>
    <w:p w14:paraId="0C01C764" w14:textId="77777777" w:rsidR="00FC68DB" w:rsidRDefault="00FC68DB" w:rsidP="00B202D2">
      <w:pPr>
        <w:pStyle w:val="XMLCode"/>
        <w:keepNext/>
      </w:pPr>
      <w:r>
        <w:t>&lt;/connection_group&gt;</w:t>
      </w:r>
    </w:p>
    <w:p w14:paraId="3B4AFF60" w14:textId="77777777" w:rsidR="00FC68DB" w:rsidRDefault="00FC68DB" w:rsidP="00B202D2">
      <w:pPr>
        <w:pStyle w:val="XMLCode"/>
      </w:pPr>
    </w:p>
    <w:p w14:paraId="4733DA9E" w14:textId="77777777" w:rsidR="00FC68DB" w:rsidRPr="00287A00" w:rsidRDefault="00FC68DB" w:rsidP="00B202D2">
      <w:pPr>
        <w:pStyle w:val="berschrift3"/>
        <w:rPr>
          <w:szCs w:val="30"/>
        </w:rPr>
      </w:pPr>
      <w:bookmarkStart w:id="860" w:name="_Toc428279398"/>
      <w:bookmarkStart w:id="861" w:name="_Toc428456136"/>
      <w:bookmarkStart w:id="862" w:name="_Toc428537099"/>
      <w:bookmarkStart w:id="863" w:name="_Toc428969418"/>
      <w:bookmarkStart w:id="864" w:name="_Toc429052809"/>
      <w:bookmarkStart w:id="865" w:name="_Toc428279400"/>
      <w:bookmarkStart w:id="866" w:name="_Toc428456138"/>
      <w:bookmarkStart w:id="867" w:name="_Toc428537101"/>
      <w:bookmarkStart w:id="868" w:name="_Toc428969420"/>
      <w:bookmarkStart w:id="869" w:name="_Toc429052811"/>
      <w:bookmarkStart w:id="870" w:name="_Toc428279401"/>
      <w:bookmarkStart w:id="871" w:name="_Toc428456139"/>
      <w:bookmarkStart w:id="872" w:name="_Toc428537102"/>
      <w:bookmarkStart w:id="873" w:name="_Toc428969421"/>
      <w:bookmarkStart w:id="874" w:name="_Toc429052812"/>
      <w:bookmarkStart w:id="875" w:name="_Toc428279402"/>
      <w:bookmarkStart w:id="876" w:name="_Toc428456140"/>
      <w:bookmarkStart w:id="877" w:name="_Toc428537103"/>
      <w:bookmarkStart w:id="878" w:name="_Toc428969422"/>
      <w:bookmarkStart w:id="879" w:name="_Toc429052813"/>
      <w:bookmarkStart w:id="880" w:name="_Toc428279403"/>
      <w:bookmarkStart w:id="881" w:name="_Toc428456141"/>
      <w:bookmarkStart w:id="882" w:name="_Toc428537104"/>
      <w:bookmarkStart w:id="883" w:name="_Toc428969423"/>
      <w:bookmarkStart w:id="884" w:name="_Toc429052814"/>
      <w:bookmarkStart w:id="885" w:name="_Toc428279404"/>
      <w:bookmarkStart w:id="886" w:name="_Toc428456142"/>
      <w:bookmarkStart w:id="887" w:name="_Toc428537105"/>
      <w:bookmarkStart w:id="888" w:name="_Toc428969424"/>
      <w:bookmarkStart w:id="889" w:name="_Toc429052815"/>
      <w:bookmarkStart w:id="890" w:name="_Toc428279405"/>
      <w:bookmarkStart w:id="891" w:name="_Toc428456143"/>
      <w:bookmarkStart w:id="892" w:name="_Toc428537106"/>
      <w:bookmarkStart w:id="893" w:name="_Toc428969425"/>
      <w:bookmarkStart w:id="894" w:name="_Toc429052816"/>
      <w:bookmarkStart w:id="895" w:name="_Toc428279406"/>
      <w:bookmarkStart w:id="896" w:name="_Toc428456144"/>
      <w:bookmarkStart w:id="897" w:name="_Toc428537107"/>
      <w:bookmarkStart w:id="898" w:name="_Toc428969426"/>
      <w:bookmarkStart w:id="899" w:name="_Toc429052817"/>
      <w:bookmarkStart w:id="900" w:name="_Toc428279408"/>
      <w:bookmarkStart w:id="901" w:name="_Toc428456146"/>
      <w:bookmarkStart w:id="902" w:name="_Toc428537109"/>
      <w:bookmarkStart w:id="903" w:name="_Toc428969428"/>
      <w:bookmarkStart w:id="904" w:name="_Toc429052819"/>
      <w:bookmarkStart w:id="905" w:name="_Toc428279409"/>
      <w:bookmarkStart w:id="906" w:name="_Toc428456147"/>
      <w:bookmarkStart w:id="907" w:name="_Toc428537110"/>
      <w:bookmarkStart w:id="908" w:name="_Toc428969429"/>
      <w:bookmarkStart w:id="909" w:name="_Toc429052820"/>
      <w:bookmarkStart w:id="910" w:name="_Toc428279410"/>
      <w:bookmarkStart w:id="911" w:name="_Toc428456148"/>
      <w:bookmarkStart w:id="912" w:name="_Toc428537111"/>
      <w:bookmarkStart w:id="913" w:name="_Toc428969430"/>
      <w:bookmarkStart w:id="914" w:name="_Toc429052821"/>
      <w:bookmarkStart w:id="915" w:name="_Toc428279411"/>
      <w:bookmarkStart w:id="916" w:name="_Toc428456149"/>
      <w:bookmarkStart w:id="917" w:name="_Toc428537112"/>
      <w:bookmarkStart w:id="918" w:name="_Toc428969431"/>
      <w:bookmarkStart w:id="919" w:name="_Toc429052822"/>
      <w:bookmarkStart w:id="920" w:name="_Toc428279413"/>
      <w:bookmarkStart w:id="921" w:name="_Toc428456151"/>
      <w:bookmarkStart w:id="922" w:name="_Toc428537114"/>
      <w:bookmarkStart w:id="923" w:name="_Toc428969433"/>
      <w:bookmarkStart w:id="924" w:name="_Toc429052824"/>
      <w:bookmarkStart w:id="925" w:name="_Toc428279414"/>
      <w:bookmarkStart w:id="926" w:name="_Toc428456152"/>
      <w:bookmarkStart w:id="927" w:name="_Toc428537115"/>
      <w:bookmarkStart w:id="928" w:name="_Toc428969434"/>
      <w:bookmarkStart w:id="929" w:name="_Toc429052825"/>
      <w:bookmarkStart w:id="930" w:name="_Toc428279416"/>
      <w:bookmarkStart w:id="931" w:name="_Toc428456154"/>
      <w:bookmarkStart w:id="932" w:name="_Toc428537117"/>
      <w:bookmarkStart w:id="933" w:name="_Toc428969436"/>
      <w:bookmarkStart w:id="934" w:name="_Toc429052827"/>
      <w:bookmarkStart w:id="935" w:name="_Toc428279417"/>
      <w:bookmarkStart w:id="936" w:name="_Toc428456155"/>
      <w:bookmarkStart w:id="937" w:name="_Toc428537118"/>
      <w:bookmarkStart w:id="938" w:name="_Toc428969437"/>
      <w:bookmarkStart w:id="939" w:name="_Toc429052828"/>
      <w:bookmarkStart w:id="940" w:name="_Toc428279419"/>
      <w:bookmarkStart w:id="941" w:name="_Toc428456157"/>
      <w:bookmarkStart w:id="942" w:name="_Toc428537120"/>
      <w:bookmarkStart w:id="943" w:name="_Toc428969439"/>
      <w:bookmarkStart w:id="944" w:name="_Toc429052830"/>
      <w:bookmarkStart w:id="945" w:name="_Toc428279421"/>
      <w:bookmarkStart w:id="946" w:name="_Toc428456159"/>
      <w:bookmarkStart w:id="947" w:name="_Toc428537122"/>
      <w:bookmarkStart w:id="948" w:name="_Toc428969441"/>
      <w:bookmarkStart w:id="949" w:name="_Toc429052832"/>
      <w:bookmarkStart w:id="950" w:name="_Toc428279422"/>
      <w:bookmarkStart w:id="951" w:name="_Toc428456160"/>
      <w:bookmarkStart w:id="952" w:name="_Toc428537123"/>
      <w:bookmarkStart w:id="953" w:name="_Toc428969442"/>
      <w:bookmarkStart w:id="954" w:name="_Toc429052833"/>
      <w:bookmarkStart w:id="955" w:name="_Toc428279423"/>
      <w:bookmarkStart w:id="956" w:name="_Toc428456161"/>
      <w:bookmarkStart w:id="957" w:name="_Toc428537124"/>
      <w:bookmarkStart w:id="958" w:name="_Toc428969443"/>
      <w:bookmarkStart w:id="959" w:name="_Toc429052834"/>
      <w:bookmarkStart w:id="960" w:name="_Toc428279424"/>
      <w:bookmarkStart w:id="961" w:name="_Toc428456162"/>
      <w:bookmarkStart w:id="962" w:name="_Toc428537125"/>
      <w:bookmarkStart w:id="963" w:name="_Toc428969444"/>
      <w:bookmarkStart w:id="964" w:name="_Toc429052835"/>
      <w:bookmarkStart w:id="965" w:name="_Toc428279426"/>
      <w:bookmarkStart w:id="966" w:name="_Toc428456164"/>
      <w:bookmarkStart w:id="967" w:name="_Toc428537127"/>
      <w:bookmarkStart w:id="968" w:name="_Toc428969446"/>
      <w:bookmarkStart w:id="969" w:name="_Toc429052837"/>
      <w:bookmarkStart w:id="970" w:name="_Toc428279427"/>
      <w:bookmarkStart w:id="971" w:name="_Toc428456165"/>
      <w:bookmarkStart w:id="972" w:name="_Toc428537128"/>
      <w:bookmarkStart w:id="973" w:name="_Toc428969447"/>
      <w:bookmarkStart w:id="974" w:name="_Toc429052838"/>
      <w:bookmarkStart w:id="975" w:name="_Toc428279431"/>
      <w:bookmarkStart w:id="976" w:name="_Toc428456169"/>
      <w:bookmarkStart w:id="977" w:name="_Toc428537132"/>
      <w:bookmarkStart w:id="978" w:name="_Toc428969451"/>
      <w:bookmarkStart w:id="979" w:name="_Toc429052842"/>
      <w:bookmarkStart w:id="980" w:name="_Toc428279432"/>
      <w:bookmarkStart w:id="981" w:name="_Toc428456170"/>
      <w:bookmarkStart w:id="982" w:name="_Toc428537133"/>
      <w:bookmarkStart w:id="983" w:name="_Toc428969452"/>
      <w:bookmarkStart w:id="984" w:name="_Toc429052843"/>
      <w:bookmarkStart w:id="985" w:name="_Toc428279434"/>
      <w:bookmarkStart w:id="986" w:name="_Toc428456172"/>
      <w:bookmarkStart w:id="987" w:name="_Toc428537135"/>
      <w:bookmarkStart w:id="988" w:name="_Toc428969454"/>
      <w:bookmarkStart w:id="989" w:name="_Toc429052845"/>
      <w:bookmarkStart w:id="990" w:name="_Toc428279435"/>
      <w:bookmarkStart w:id="991" w:name="_Toc428456173"/>
      <w:bookmarkStart w:id="992" w:name="_Toc428537136"/>
      <w:bookmarkStart w:id="993" w:name="_Toc428969455"/>
      <w:bookmarkStart w:id="994" w:name="_Toc429052846"/>
      <w:bookmarkStart w:id="995" w:name="_Toc428279439"/>
      <w:bookmarkStart w:id="996" w:name="_Toc428456177"/>
      <w:bookmarkStart w:id="997" w:name="_Toc428537140"/>
      <w:bookmarkStart w:id="998" w:name="_Toc428969459"/>
      <w:bookmarkStart w:id="999" w:name="_Toc429052850"/>
      <w:bookmarkStart w:id="1000" w:name="_Toc428279440"/>
      <w:bookmarkStart w:id="1001" w:name="_Toc428456178"/>
      <w:bookmarkStart w:id="1002" w:name="_Toc428537141"/>
      <w:bookmarkStart w:id="1003" w:name="_Toc428969460"/>
      <w:bookmarkStart w:id="1004" w:name="_Toc429052851"/>
      <w:bookmarkStart w:id="1005" w:name="_Toc428279441"/>
      <w:bookmarkStart w:id="1006" w:name="_Toc428456179"/>
      <w:bookmarkStart w:id="1007" w:name="_Toc428537142"/>
      <w:bookmarkStart w:id="1008" w:name="_Toc428969461"/>
      <w:bookmarkStart w:id="1009" w:name="_Toc429052852"/>
      <w:bookmarkStart w:id="1010" w:name="_Toc428279442"/>
      <w:bookmarkStart w:id="1011" w:name="_Toc428456180"/>
      <w:bookmarkStart w:id="1012" w:name="_Toc428537143"/>
      <w:bookmarkStart w:id="1013" w:name="_Toc428969462"/>
      <w:bookmarkStart w:id="1014" w:name="_Toc429052853"/>
      <w:bookmarkStart w:id="1015" w:name="_Toc428279444"/>
      <w:bookmarkStart w:id="1016" w:name="_Toc428456182"/>
      <w:bookmarkStart w:id="1017" w:name="_Toc428537145"/>
      <w:bookmarkStart w:id="1018" w:name="_Toc428969464"/>
      <w:bookmarkStart w:id="1019" w:name="_Toc429052855"/>
      <w:bookmarkStart w:id="1020" w:name="_Toc428279445"/>
      <w:bookmarkStart w:id="1021" w:name="_Toc428456183"/>
      <w:bookmarkStart w:id="1022" w:name="_Toc428537146"/>
      <w:bookmarkStart w:id="1023" w:name="_Toc428969465"/>
      <w:bookmarkStart w:id="1024" w:name="_Toc429052856"/>
      <w:bookmarkStart w:id="1025" w:name="_Toc428279449"/>
      <w:bookmarkStart w:id="1026" w:name="_Toc428456187"/>
      <w:bookmarkStart w:id="1027" w:name="_Toc428537150"/>
      <w:bookmarkStart w:id="1028" w:name="_Toc428969469"/>
      <w:bookmarkStart w:id="1029" w:name="_Toc429052860"/>
      <w:bookmarkStart w:id="1030" w:name="_Toc428279450"/>
      <w:bookmarkStart w:id="1031" w:name="_Toc428456188"/>
      <w:bookmarkStart w:id="1032" w:name="_Toc428537151"/>
      <w:bookmarkStart w:id="1033" w:name="_Toc428969470"/>
      <w:bookmarkStart w:id="1034" w:name="_Toc429052861"/>
      <w:bookmarkStart w:id="1035" w:name="_Toc428279452"/>
      <w:bookmarkStart w:id="1036" w:name="_Toc428456190"/>
      <w:bookmarkStart w:id="1037" w:name="_Toc428537153"/>
      <w:bookmarkStart w:id="1038" w:name="_Toc428969472"/>
      <w:bookmarkStart w:id="1039" w:name="_Toc429052863"/>
      <w:bookmarkStart w:id="1040" w:name="_Toc428279453"/>
      <w:bookmarkStart w:id="1041" w:name="_Toc428456191"/>
      <w:bookmarkStart w:id="1042" w:name="_Toc428537154"/>
      <w:bookmarkStart w:id="1043" w:name="_Toc428969473"/>
      <w:bookmarkStart w:id="1044" w:name="_Toc429052864"/>
      <w:bookmarkStart w:id="1045" w:name="_Toc428279457"/>
      <w:bookmarkStart w:id="1046" w:name="_Toc428456195"/>
      <w:bookmarkStart w:id="1047" w:name="_Toc428537158"/>
      <w:bookmarkStart w:id="1048" w:name="_Toc428969477"/>
      <w:bookmarkStart w:id="1049" w:name="_Toc429052868"/>
      <w:bookmarkStart w:id="1050" w:name="_Toc428279458"/>
      <w:bookmarkStart w:id="1051" w:name="_Toc428456196"/>
      <w:bookmarkStart w:id="1052" w:name="_Toc428537159"/>
      <w:bookmarkStart w:id="1053" w:name="_Toc428969478"/>
      <w:bookmarkStart w:id="1054" w:name="_Toc429052869"/>
      <w:bookmarkStart w:id="1055" w:name="_Toc428279459"/>
      <w:bookmarkStart w:id="1056" w:name="_Toc428456197"/>
      <w:bookmarkStart w:id="1057" w:name="_Toc428537160"/>
      <w:bookmarkStart w:id="1058" w:name="_Toc428969479"/>
      <w:bookmarkStart w:id="1059" w:name="_Toc429052870"/>
      <w:bookmarkStart w:id="1060" w:name="_Toc428279461"/>
      <w:bookmarkStart w:id="1061" w:name="_Toc428456199"/>
      <w:bookmarkStart w:id="1062" w:name="_Toc428537162"/>
      <w:bookmarkStart w:id="1063" w:name="_Toc428969481"/>
      <w:bookmarkStart w:id="1064" w:name="_Toc429052872"/>
      <w:bookmarkStart w:id="1065" w:name="_Toc428279462"/>
      <w:bookmarkStart w:id="1066" w:name="_Toc428456200"/>
      <w:bookmarkStart w:id="1067" w:name="_Toc428537163"/>
      <w:bookmarkStart w:id="1068" w:name="_Toc428969482"/>
      <w:bookmarkStart w:id="1069" w:name="_Toc429052873"/>
      <w:bookmarkStart w:id="1070" w:name="_Toc428279463"/>
      <w:bookmarkStart w:id="1071" w:name="_Toc428456201"/>
      <w:bookmarkStart w:id="1072" w:name="_Toc428537164"/>
      <w:bookmarkStart w:id="1073" w:name="_Toc428969483"/>
      <w:bookmarkStart w:id="1074" w:name="_Toc429052874"/>
      <w:bookmarkStart w:id="1075" w:name="_Toc428279464"/>
      <w:bookmarkStart w:id="1076" w:name="_Toc428456202"/>
      <w:bookmarkStart w:id="1077" w:name="_Toc428537165"/>
      <w:bookmarkStart w:id="1078" w:name="_Toc428969484"/>
      <w:bookmarkStart w:id="1079" w:name="_Toc429052875"/>
      <w:bookmarkStart w:id="1080" w:name="_Toc428279465"/>
      <w:bookmarkStart w:id="1081" w:name="_Toc428456203"/>
      <w:bookmarkStart w:id="1082" w:name="_Toc428537166"/>
      <w:bookmarkStart w:id="1083" w:name="_Toc428969485"/>
      <w:bookmarkStart w:id="1084" w:name="_Toc429052876"/>
      <w:bookmarkStart w:id="1085" w:name="_Toc428279467"/>
      <w:bookmarkStart w:id="1086" w:name="_Toc428456205"/>
      <w:bookmarkStart w:id="1087" w:name="_Toc428537168"/>
      <w:bookmarkStart w:id="1088" w:name="_Toc428969487"/>
      <w:bookmarkStart w:id="1089" w:name="_Toc429052878"/>
      <w:bookmarkStart w:id="1090" w:name="_Toc428279470"/>
      <w:bookmarkStart w:id="1091" w:name="_Toc428456208"/>
      <w:bookmarkStart w:id="1092" w:name="_Toc428537171"/>
      <w:bookmarkStart w:id="1093" w:name="_Toc428969490"/>
      <w:bookmarkStart w:id="1094" w:name="_Toc429052881"/>
      <w:bookmarkStart w:id="1095" w:name="_Toc428279471"/>
      <w:bookmarkStart w:id="1096" w:name="_Toc428456209"/>
      <w:bookmarkStart w:id="1097" w:name="_Toc428537172"/>
      <w:bookmarkStart w:id="1098" w:name="_Toc428969491"/>
      <w:bookmarkStart w:id="1099" w:name="_Toc429052882"/>
      <w:bookmarkStart w:id="1100" w:name="_Toc428279472"/>
      <w:bookmarkStart w:id="1101" w:name="_Toc428456210"/>
      <w:bookmarkStart w:id="1102" w:name="_Toc428537173"/>
      <w:bookmarkStart w:id="1103" w:name="_Toc428969492"/>
      <w:bookmarkStart w:id="1104" w:name="_Toc429052883"/>
      <w:bookmarkStart w:id="1105" w:name="_Toc428279473"/>
      <w:bookmarkStart w:id="1106" w:name="_Toc428456211"/>
      <w:bookmarkStart w:id="1107" w:name="_Toc428537174"/>
      <w:bookmarkStart w:id="1108" w:name="_Toc428969493"/>
      <w:bookmarkStart w:id="1109" w:name="_Toc429052884"/>
      <w:bookmarkStart w:id="1110" w:name="_Toc428279474"/>
      <w:bookmarkStart w:id="1111" w:name="_Toc428456212"/>
      <w:bookmarkStart w:id="1112" w:name="_Toc428537175"/>
      <w:bookmarkStart w:id="1113" w:name="_Toc428969494"/>
      <w:bookmarkStart w:id="1114" w:name="_Toc429052885"/>
      <w:bookmarkStart w:id="1115" w:name="_Toc428279475"/>
      <w:bookmarkStart w:id="1116" w:name="_Toc428456213"/>
      <w:bookmarkStart w:id="1117" w:name="_Toc428537176"/>
      <w:bookmarkStart w:id="1118" w:name="_Toc428969495"/>
      <w:bookmarkStart w:id="1119" w:name="_Toc429052886"/>
      <w:bookmarkStart w:id="1120" w:name="_Toc428279476"/>
      <w:bookmarkStart w:id="1121" w:name="_Toc428456214"/>
      <w:bookmarkStart w:id="1122" w:name="_Toc428537177"/>
      <w:bookmarkStart w:id="1123" w:name="_Toc428969496"/>
      <w:bookmarkStart w:id="1124" w:name="_Toc429052887"/>
      <w:bookmarkStart w:id="1125" w:name="_Toc428279481"/>
      <w:bookmarkStart w:id="1126" w:name="_Toc428456219"/>
      <w:bookmarkStart w:id="1127" w:name="_Toc428537182"/>
      <w:bookmarkStart w:id="1128" w:name="_Toc428969501"/>
      <w:bookmarkStart w:id="1129" w:name="_Toc429052892"/>
      <w:bookmarkStart w:id="1130" w:name="_Toc428279482"/>
      <w:bookmarkStart w:id="1131" w:name="_Toc428456220"/>
      <w:bookmarkStart w:id="1132" w:name="_Toc428537183"/>
      <w:bookmarkStart w:id="1133" w:name="_Toc428969502"/>
      <w:bookmarkStart w:id="1134" w:name="_Toc429052893"/>
      <w:bookmarkStart w:id="1135" w:name="_Toc428279490"/>
      <w:bookmarkStart w:id="1136" w:name="_Toc428456228"/>
      <w:bookmarkStart w:id="1137" w:name="_Toc428537191"/>
      <w:bookmarkStart w:id="1138" w:name="_Toc428969510"/>
      <w:bookmarkStart w:id="1139" w:name="_Toc429052901"/>
      <w:bookmarkStart w:id="1140" w:name="_Toc428279504"/>
      <w:bookmarkStart w:id="1141" w:name="_Toc428456242"/>
      <w:bookmarkStart w:id="1142" w:name="_Toc428537205"/>
      <w:bookmarkStart w:id="1143" w:name="_Toc428969524"/>
      <w:bookmarkStart w:id="1144" w:name="_Toc429052915"/>
      <w:bookmarkStart w:id="1145" w:name="_Toc428279508"/>
      <w:bookmarkStart w:id="1146" w:name="_Toc428456246"/>
      <w:bookmarkStart w:id="1147" w:name="_Toc428537209"/>
      <w:bookmarkStart w:id="1148" w:name="_Toc428969528"/>
      <w:bookmarkStart w:id="1149" w:name="_Toc429052919"/>
      <w:bookmarkStart w:id="1150" w:name="_Toc428279509"/>
      <w:bookmarkStart w:id="1151" w:name="_Toc428456247"/>
      <w:bookmarkStart w:id="1152" w:name="_Toc428537210"/>
      <w:bookmarkStart w:id="1153" w:name="_Toc428969529"/>
      <w:bookmarkStart w:id="1154" w:name="_Toc429052920"/>
      <w:bookmarkStart w:id="1155" w:name="_Toc428279510"/>
      <w:bookmarkStart w:id="1156" w:name="_Toc428456248"/>
      <w:bookmarkStart w:id="1157" w:name="_Toc428537211"/>
      <w:bookmarkStart w:id="1158" w:name="_Toc428969530"/>
      <w:bookmarkStart w:id="1159" w:name="_Toc429052921"/>
      <w:bookmarkStart w:id="1160" w:name="_Toc428279512"/>
      <w:bookmarkStart w:id="1161" w:name="_Toc428456250"/>
      <w:bookmarkStart w:id="1162" w:name="_Toc428537213"/>
      <w:bookmarkStart w:id="1163" w:name="_Toc428969532"/>
      <w:bookmarkStart w:id="1164" w:name="_Toc429052923"/>
      <w:bookmarkStart w:id="1165" w:name="_Toc428279516"/>
      <w:bookmarkStart w:id="1166" w:name="_Toc428456254"/>
      <w:bookmarkStart w:id="1167" w:name="_Toc428537217"/>
      <w:bookmarkStart w:id="1168" w:name="_Toc428969536"/>
      <w:bookmarkStart w:id="1169" w:name="_Toc429052927"/>
      <w:bookmarkStart w:id="1170" w:name="_Toc428279517"/>
      <w:bookmarkStart w:id="1171" w:name="_Toc428456255"/>
      <w:bookmarkStart w:id="1172" w:name="_Toc428537218"/>
      <w:bookmarkStart w:id="1173" w:name="_Toc428969537"/>
      <w:bookmarkStart w:id="1174" w:name="_Toc429052928"/>
      <w:bookmarkStart w:id="1175" w:name="_Toc428279521"/>
      <w:bookmarkStart w:id="1176" w:name="_Toc428456259"/>
      <w:bookmarkStart w:id="1177" w:name="_Toc428537222"/>
      <w:bookmarkStart w:id="1178" w:name="_Toc428969541"/>
      <w:bookmarkStart w:id="1179" w:name="_Toc429052932"/>
      <w:bookmarkStart w:id="1180" w:name="_Toc428279522"/>
      <w:bookmarkStart w:id="1181" w:name="_Toc428456260"/>
      <w:bookmarkStart w:id="1182" w:name="_Toc428537223"/>
      <w:bookmarkStart w:id="1183" w:name="_Toc428969542"/>
      <w:bookmarkStart w:id="1184" w:name="_Toc429052933"/>
      <w:bookmarkStart w:id="1185" w:name="_Toc428279523"/>
      <w:bookmarkStart w:id="1186" w:name="_Toc428456261"/>
      <w:bookmarkStart w:id="1187" w:name="_Toc428537224"/>
      <w:bookmarkStart w:id="1188" w:name="_Toc428969543"/>
      <w:bookmarkStart w:id="1189" w:name="_Toc429052934"/>
      <w:bookmarkStart w:id="1190" w:name="_Toc428279524"/>
      <w:bookmarkStart w:id="1191" w:name="_Toc428456262"/>
      <w:bookmarkStart w:id="1192" w:name="_Toc428537225"/>
      <w:bookmarkStart w:id="1193" w:name="_Toc428969544"/>
      <w:bookmarkStart w:id="1194" w:name="_Toc429052935"/>
      <w:bookmarkStart w:id="1195" w:name="_Toc428279525"/>
      <w:bookmarkStart w:id="1196" w:name="_Toc428456263"/>
      <w:bookmarkStart w:id="1197" w:name="_Toc428537226"/>
      <w:bookmarkStart w:id="1198" w:name="_Toc428969545"/>
      <w:bookmarkStart w:id="1199" w:name="_Toc429052936"/>
      <w:bookmarkStart w:id="1200" w:name="_Toc428279526"/>
      <w:bookmarkStart w:id="1201" w:name="_Toc428456264"/>
      <w:bookmarkStart w:id="1202" w:name="_Toc428537227"/>
      <w:bookmarkStart w:id="1203" w:name="_Toc428969546"/>
      <w:bookmarkStart w:id="1204" w:name="_Toc429052937"/>
      <w:bookmarkStart w:id="1205" w:name="_Toc413359593"/>
      <w:bookmarkStart w:id="1206" w:name="_Toc3556985"/>
      <w:bookmarkStart w:id="1207" w:name="_Ref27683404"/>
      <w:bookmarkStart w:id="1208" w:name="_Ref34740002"/>
      <w:bookmarkStart w:id="1209" w:name="_Ref34740021"/>
      <w:bookmarkStart w:id="1210" w:name="_Ref34652201"/>
      <w:bookmarkStart w:id="1211" w:name="_Ref34652251"/>
      <w:bookmarkStart w:id="1212" w:name="_Toc34747235"/>
      <w:bookmarkStart w:id="1213" w:name="_Toc77102051"/>
      <w:bookmarkStart w:id="1214" w:name="_Toc86863832"/>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r>
        <w:lastRenderedPageBreak/>
        <w:t xml:space="preserve">Definition </w:t>
      </w:r>
      <w:r w:rsidRPr="00287A00">
        <w:rPr>
          <w:szCs w:val="30"/>
        </w:rPr>
        <w:t xml:space="preserve">of </w:t>
      </w:r>
      <w:r>
        <w:rPr>
          <w:szCs w:val="30"/>
        </w:rPr>
        <w:t>e</w:t>
      </w:r>
      <w:r w:rsidRPr="00287A00">
        <w:rPr>
          <w:szCs w:val="30"/>
        </w:rPr>
        <w:t xml:space="preserve">lement </w:t>
      </w:r>
      <w:r w:rsidRPr="00287A00">
        <w:rPr>
          <w:rFonts w:ascii="Courier New" w:hAnsi="Courier New" w:cs="Courier New"/>
          <w:b w:val="0"/>
          <w:i/>
          <w:szCs w:val="30"/>
        </w:rPr>
        <w:t>&lt;</w:t>
      </w:r>
      <w:proofErr w:type="spellStart"/>
      <w:r w:rsidRPr="00287A00">
        <w:rPr>
          <w:rFonts w:ascii="Courier New" w:hAnsi="Courier New" w:cs="Courier New"/>
          <w:b w:val="0"/>
          <w:i/>
          <w:szCs w:val="30"/>
        </w:rPr>
        <w:t>threaded_connection</w:t>
      </w:r>
      <w:proofErr w:type="spellEnd"/>
      <w:r>
        <w:rPr>
          <w:rFonts w:ascii="Courier New" w:hAnsi="Courier New" w:cs="Courier New"/>
          <w:b w:val="0"/>
          <w:i/>
          <w:szCs w:val="30"/>
        </w:rPr>
        <w:t>/</w:t>
      </w:r>
      <w:r w:rsidRPr="00287A00">
        <w:rPr>
          <w:rFonts w:ascii="Courier New" w:hAnsi="Courier New" w:cs="Courier New"/>
          <w:b w:val="0"/>
          <w:i/>
          <w:szCs w:val="30"/>
        </w:rPr>
        <w:t>&gt;</w:t>
      </w:r>
      <w:bookmarkEnd w:id="1205"/>
      <w:bookmarkEnd w:id="1206"/>
      <w:bookmarkEnd w:id="1207"/>
      <w:bookmarkEnd w:id="1208"/>
      <w:bookmarkEnd w:id="1209"/>
      <w:bookmarkEnd w:id="1210"/>
      <w:bookmarkEnd w:id="1211"/>
      <w:bookmarkEnd w:id="1212"/>
      <w:bookmarkEnd w:id="1213"/>
      <w:bookmarkEnd w:id="1214"/>
      <w:r w:rsidRPr="00287A00">
        <w:rPr>
          <w:szCs w:val="30"/>
        </w:rPr>
        <w:t xml:space="preserve"> </w:t>
      </w:r>
    </w:p>
    <w:p w14:paraId="2B56C9F3" w14:textId="77777777" w:rsidR="00FC68DB" w:rsidRDefault="00FC68DB" w:rsidP="00B202D2">
      <w:pPr>
        <w:rPr>
          <w:rFonts w:ascii="Courier New" w:hAnsi="Courier New" w:cs="Courier New"/>
          <w:b/>
          <w:i/>
          <w:sz w:val="18"/>
          <w:szCs w:val="18"/>
        </w:rPr>
      </w:pPr>
      <w:r w:rsidRPr="00491597">
        <w:t>Due to its similar characters, bolts and screws share a couple of common attributes.</w:t>
      </w:r>
      <w:r>
        <w:t xml:space="preserve"> Hence, </w:t>
      </w:r>
      <w:proofErr w:type="gramStart"/>
      <w:r>
        <w:t>in order to</w:t>
      </w:r>
      <w:proofErr w:type="gramEnd"/>
      <w:r>
        <w:t xml:space="preserve"> reduce redundancy, they are subsumed beneath a common, more abstract XML element </w:t>
      </w:r>
      <w:r w:rsidRPr="00F665A9">
        <w:rPr>
          <w:rFonts w:ascii="Courier New" w:hAnsi="Courier New" w:cs="Courier New"/>
          <w:b/>
          <w:i/>
          <w:sz w:val="18"/>
          <w:szCs w:val="18"/>
        </w:rPr>
        <w:t>&lt;</w:t>
      </w:r>
      <w:proofErr w:type="spellStart"/>
      <w:r w:rsidRPr="00F665A9">
        <w:rPr>
          <w:rFonts w:ascii="Courier New" w:hAnsi="Courier New" w:cs="Courier New"/>
          <w:b/>
          <w:i/>
          <w:sz w:val="18"/>
          <w:szCs w:val="18"/>
        </w:rPr>
        <w:t>threaded_connection</w:t>
      </w:r>
      <w:proofErr w:type="spellEnd"/>
      <w:r>
        <w:rPr>
          <w:rFonts w:ascii="Courier New" w:hAnsi="Courier New" w:cs="Courier New"/>
          <w:b/>
          <w:i/>
          <w:sz w:val="18"/>
          <w:szCs w:val="18"/>
        </w:rPr>
        <w:t>/&gt;.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226A3F" w14:paraId="2238869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8E2DFE" w14:textId="77777777" w:rsidR="00FC68DB" w:rsidRPr="00226A3F" w:rsidRDefault="00FC68DB" w:rsidP="00B202D2">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874463"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575F02" w14:textId="77777777" w:rsidR="00FC68DB" w:rsidRPr="00226A3F" w:rsidRDefault="00FC68DB" w:rsidP="00B202D2">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E4AFC9"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2045FDFD" w14:textId="77777777" w:rsidTr="00FC68DB">
        <w:trPr>
          <w:jc w:val="center"/>
        </w:trPr>
        <w:tc>
          <w:tcPr>
            <w:tcW w:w="2111" w:type="dxa"/>
            <w:shd w:val="clear" w:color="auto" w:fill="auto"/>
            <w:vAlign w:val="bottom"/>
          </w:tcPr>
          <w:p w14:paraId="6D9111A5" w14:textId="77777777" w:rsidR="00FC68DB" w:rsidRPr="00226A3F" w:rsidRDefault="00FC68DB" w:rsidP="00B202D2">
            <w:pPr>
              <w:keepNext/>
              <w:rPr>
                <w:sz w:val="20"/>
                <w:szCs w:val="20"/>
              </w:rPr>
            </w:pPr>
            <w:proofErr w:type="spellStart"/>
            <w:r w:rsidRPr="002F32EF">
              <w:rPr>
                <w:sz w:val="20"/>
                <w:szCs w:val="20"/>
              </w:rPr>
              <w:t>threaded_connection</w:t>
            </w:r>
            <w:proofErr w:type="spellEnd"/>
          </w:p>
        </w:tc>
        <w:tc>
          <w:tcPr>
            <w:tcW w:w="1701" w:type="dxa"/>
            <w:shd w:val="clear" w:color="auto" w:fill="auto"/>
            <w:vAlign w:val="bottom"/>
          </w:tcPr>
          <w:p w14:paraId="715ED442"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5E01E8C7"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0A4BFD6D" w14:textId="77777777" w:rsidR="00FC68DB" w:rsidRPr="00226A3F" w:rsidRDefault="00FC68DB" w:rsidP="00B202D2">
            <w:pPr>
              <w:rPr>
                <w:sz w:val="20"/>
                <w:szCs w:val="20"/>
              </w:rPr>
            </w:pPr>
            <w:r w:rsidRPr="00226A3F">
              <w:rPr>
                <w:sz w:val="20"/>
                <w:szCs w:val="20"/>
              </w:rPr>
              <w:t>-</w:t>
            </w:r>
          </w:p>
        </w:tc>
      </w:tr>
      <w:tr w:rsidR="00FC68DB" w:rsidRPr="00226A3F" w14:paraId="6F5092B7" w14:textId="77777777" w:rsidTr="00FC68DB">
        <w:trPr>
          <w:jc w:val="center"/>
        </w:trPr>
        <w:tc>
          <w:tcPr>
            <w:tcW w:w="2111" w:type="dxa"/>
            <w:shd w:val="clear" w:color="auto" w:fill="auto"/>
            <w:vAlign w:val="bottom"/>
          </w:tcPr>
          <w:p w14:paraId="382DA003" w14:textId="77777777" w:rsidR="00FC68DB" w:rsidRPr="00226A3F" w:rsidRDefault="00FC68DB" w:rsidP="00B202D2">
            <w:pPr>
              <w:keepNext/>
              <w:rPr>
                <w:sz w:val="20"/>
                <w:szCs w:val="20"/>
              </w:rPr>
            </w:pPr>
            <w:proofErr w:type="spellStart"/>
            <w:r w:rsidRPr="00226A3F">
              <w:rPr>
                <w:sz w:val="20"/>
                <w:szCs w:val="20"/>
              </w:rPr>
              <w:t>loc</w:t>
            </w:r>
            <w:proofErr w:type="spellEnd"/>
          </w:p>
        </w:tc>
        <w:tc>
          <w:tcPr>
            <w:tcW w:w="1701" w:type="dxa"/>
            <w:shd w:val="clear" w:color="auto" w:fill="auto"/>
            <w:vAlign w:val="bottom"/>
          </w:tcPr>
          <w:p w14:paraId="49606968"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12B89E37" w14:textId="77777777" w:rsidR="00FC68DB" w:rsidRPr="00226A3F" w:rsidRDefault="00FC68DB" w:rsidP="00B202D2">
            <w:pPr>
              <w:rPr>
                <w:sz w:val="20"/>
                <w:szCs w:val="20"/>
              </w:rPr>
            </w:pPr>
            <w:r w:rsidRPr="00226A3F">
              <w:rPr>
                <w:sz w:val="20"/>
                <w:szCs w:val="20"/>
              </w:rPr>
              <w:t>Required</w:t>
            </w:r>
          </w:p>
        </w:tc>
        <w:tc>
          <w:tcPr>
            <w:tcW w:w="3384" w:type="dxa"/>
            <w:shd w:val="clear" w:color="auto" w:fill="auto"/>
            <w:vAlign w:val="bottom"/>
          </w:tcPr>
          <w:p w14:paraId="4F9A58E1" w14:textId="77777777" w:rsidR="00FC68DB" w:rsidRPr="00226A3F" w:rsidRDefault="00FC68DB" w:rsidP="00B202D2">
            <w:pPr>
              <w:rPr>
                <w:sz w:val="20"/>
                <w:szCs w:val="20"/>
              </w:rPr>
            </w:pPr>
            <w:r w:rsidRPr="00226A3F">
              <w:rPr>
                <w:sz w:val="20"/>
                <w:szCs w:val="20"/>
              </w:rPr>
              <w:t>-</w:t>
            </w:r>
          </w:p>
        </w:tc>
      </w:tr>
      <w:tr w:rsidR="00FC68DB" w:rsidRPr="00226A3F" w14:paraId="28FFB1D2" w14:textId="77777777" w:rsidTr="00FC68DB">
        <w:trPr>
          <w:jc w:val="center"/>
        </w:trPr>
        <w:tc>
          <w:tcPr>
            <w:tcW w:w="2111" w:type="dxa"/>
            <w:shd w:val="clear" w:color="auto" w:fill="auto"/>
            <w:vAlign w:val="bottom"/>
          </w:tcPr>
          <w:p w14:paraId="011974AA" w14:textId="77777777" w:rsidR="00FC68DB" w:rsidRPr="00226A3F" w:rsidRDefault="00FC68DB" w:rsidP="00B202D2">
            <w:pPr>
              <w:keepNext/>
              <w:rPr>
                <w:sz w:val="20"/>
                <w:szCs w:val="20"/>
              </w:rPr>
            </w:pPr>
            <w:r w:rsidRPr="00226A3F">
              <w:rPr>
                <w:sz w:val="20"/>
                <w:szCs w:val="20"/>
              </w:rPr>
              <w:t>appdata</w:t>
            </w:r>
          </w:p>
        </w:tc>
        <w:tc>
          <w:tcPr>
            <w:tcW w:w="1701" w:type="dxa"/>
            <w:shd w:val="clear" w:color="auto" w:fill="auto"/>
            <w:vAlign w:val="bottom"/>
          </w:tcPr>
          <w:p w14:paraId="489D4CBD"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5595C43A"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6D95DB01" w14:textId="77777777" w:rsidR="00FC68DB" w:rsidRPr="00226A3F" w:rsidRDefault="00FC68DB" w:rsidP="00B202D2">
            <w:pPr>
              <w:rPr>
                <w:sz w:val="20"/>
                <w:szCs w:val="20"/>
              </w:rPr>
            </w:pPr>
            <w:r w:rsidRPr="00226A3F">
              <w:rPr>
                <w:sz w:val="20"/>
                <w:szCs w:val="20"/>
              </w:rPr>
              <w:t>-</w:t>
            </w:r>
          </w:p>
        </w:tc>
      </w:tr>
      <w:tr w:rsidR="00FC68DB" w:rsidRPr="00226A3F" w14:paraId="37A34E4A" w14:textId="77777777" w:rsidTr="00FC68DB">
        <w:trPr>
          <w:jc w:val="center"/>
        </w:trPr>
        <w:tc>
          <w:tcPr>
            <w:tcW w:w="2111" w:type="dxa"/>
            <w:shd w:val="clear" w:color="auto" w:fill="auto"/>
            <w:vAlign w:val="bottom"/>
          </w:tcPr>
          <w:p w14:paraId="745593E3" w14:textId="77777777" w:rsidR="00FC68DB" w:rsidRPr="00226A3F" w:rsidRDefault="00FC68DB" w:rsidP="00B202D2">
            <w:pPr>
              <w:keepNext/>
              <w:rPr>
                <w:sz w:val="20"/>
                <w:szCs w:val="20"/>
              </w:rPr>
            </w:pPr>
            <w:proofErr w:type="spellStart"/>
            <w:r>
              <w:rPr>
                <w:sz w:val="20"/>
                <w:szCs w:val="20"/>
              </w:rPr>
              <w:t>femdata</w:t>
            </w:r>
            <w:proofErr w:type="spellEnd"/>
          </w:p>
        </w:tc>
        <w:tc>
          <w:tcPr>
            <w:tcW w:w="1701" w:type="dxa"/>
            <w:shd w:val="clear" w:color="auto" w:fill="auto"/>
            <w:vAlign w:val="bottom"/>
          </w:tcPr>
          <w:p w14:paraId="12175A10" w14:textId="77777777" w:rsidR="00FC68DB" w:rsidDel="009050D3" w:rsidRDefault="00FC68DB" w:rsidP="00B202D2">
            <w:pPr>
              <w:rPr>
                <w:sz w:val="20"/>
                <w:szCs w:val="20"/>
              </w:rPr>
            </w:pPr>
            <w:r>
              <w:rPr>
                <w:sz w:val="20"/>
                <w:szCs w:val="20"/>
              </w:rPr>
              <w:t>1</w:t>
            </w:r>
          </w:p>
        </w:tc>
        <w:tc>
          <w:tcPr>
            <w:tcW w:w="1276" w:type="dxa"/>
            <w:shd w:val="clear" w:color="auto" w:fill="auto"/>
            <w:vAlign w:val="bottom"/>
          </w:tcPr>
          <w:p w14:paraId="24E6CF30" w14:textId="77777777" w:rsidR="00FC68DB" w:rsidRPr="00226A3F" w:rsidRDefault="00FC68DB" w:rsidP="00B202D2">
            <w:pPr>
              <w:rPr>
                <w:sz w:val="20"/>
                <w:szCs w:val="20"/>
              </w:rPr>
            </w:pPr>
            <w:r>
              <w:rPr>
                <w:sz w:val="20"/>
                <w:szCs w:val="20"/>
              </w:rPr>
              <w:t>Optional</w:t>
            </w:r>
          </w:p>
        </w:tc>
        <w:tc>
          <w:tcPr>
            <w:tcW w:w="3384" w:type="dxa"/>
            <w:shd w:val="clear" w:color="auto" w:fill="auto"/>
            <w:vAlign w:val="bottom"/>
          </w:tcPr>
          <w:p w14:paraId="45A720D4" w14:textId="77777777" w:rsidR="00FC68DB" w:rsidRPr="00226A3F" w:rsidRDefault="00FC68DB" w:rsidP="00B202D2">
            <w:pPr>
              <w:rPr>
                <w:sz w:val="20"/>
                <w:szCs w:val="20"/>
              </w:rPr>
            </w:pPr>
            <w:r>
              <w:rPr>
                <w:sz w:val="20"/>
                <w:szCs w:val="20"/>
              </w:rPr>
              <w:t>-</w:t>
            </w:r>
          </w:p>
        </w:tc>
      </w:tr>
      <w:tr w:rsidR="00FC68DB" w:rsidRPr="00226A3F" w14:paraId="57CF9038" w14:textId="77777777" w:rsidTr="00FC68DB">
        <w:trPr>
          <w:jc w:val="center"/>
        </w:trPr>
        <w:tc>
          <w:tcPr>
            <w:tcW w:w="2111" w:type="dxa"/>
            <w:shd w:val="clear" w:color="auto" w:fill="auto"/>
          </w:tcPr>
          <w:p w14:paraId="0EFF4E98" w14:textId="77777777" w:rsidR="00FC68DB" w:rsidRPr="00226A3F" w:rsidRDefault="00FC68DB" w:rsidP="00B202D2">
            <w:pPr>
              <w:keepNext/>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01" w:type="dxa"/>
            <w:shd w:val="clear" w:color="auto" w:fill="auto"/>
          </w:tcPr>
          <w:p w14:paraId="7376CB4C" w14:textId="77777777" w:rsidR="00FC68DB" w:rsidRPr="00226A3F" w:rsidRDefault="00FC68DB" w:rsidP="00B202D2">
            <w:pPr>
              <w:rPr>
                <w:sz w:val="20"/>
                <w:szCs w:val="20"/>
              </w:rPr>
            </w:pPr>
            <w:r>
              <w:rPr>
                <w:sz w:val="20"/>
                <w:szCs w:val="20"/>
              </w:rPr>
              <w:t>1</w:t>
            </w:r>
          </w:p>
        </w:tc>
        <w:tc>
          <w:tcPr>
            <w:tcW w:w="1276" w:type="dxa"/>
            <w:shd w:val="clear" w:color="auto" w:fill="auto"/>
          </w:tcPr>
          <w:p w14:paraId="2F6217A6" w14:textId="77777777" w:rsidR="00FC68DB" w:rsidRPr="00226A3F" w:rsidRDefault="00FC68DB" w:rsidP="00B202D2">
            <w:pPr>
              <w:rPr>
                <w:sz w:val="20"/>
                <w:szCs w:val="20"/>
              </w:rPr>
            </w:pPr>
            <w:r>
              <w:rPr>
                <w:rFonts w:cs="Calibri"/>
                <w:sz w:val="20"/>
                <w:szCs w:val="20"/>
                <w:lang w:eastAsia="en-GB"/>
              </w:rPr>
              <w:t>Optional</w:t>
            </w:r>
          </w:p>
        </w:tc>
        <w:tc>
          <w:tcPr>
            <w:tcW w:w="3384" w:type="dxa"/>
            <w:shd w:val="clear" w:color="auto" w:fill="auto"/>
          </w:tcPr>
          <w:p w14:paraId="61320AA7" w14:textId="5D1908AA" w:rsidR="00FC68DB" w:rsidRPr="00226A3F" w:rsidRDefault="00FC68DB" w:rsidP="00B202D2">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8116BB">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8116BB" w:rsidRPr="008116BB">
              <w:rPr>
                <w:sz w:val="20"/>
                <w:szCs w:val="20"/>
              </w:rPr>
              <w:t xml:space="preserve">Custom Attributes </w:t>
            </w:r>
            <w:r w:rsidR="008116BB" w:rsidRPr="007331A4">
              <w:t>list</w:t>
            </w:r>
            <w:r w:rsidRPr="0011095E">
              <w:rPr>
                <w:rFonts w:cs="Calibri"/>
                <w:sz w:val="20"/>
                <w:szCs w:val="20"/>
                <w:lang w:eastAsia="en-GB"/>
              </w:rPr>
              <w:fldChar w:fldCharType="end"/>
            </w:r>
          </w:p>
        </w:tc>
      </w:tr>
    </w:tbl>
    <w:p w14:paraId="50DC8F3B" w14:textId="11A1DF08" w:rsidR="00FC68DB" w:rsidRPr="00656253" w:rsidRDefault="00FC68DB" w:rsidP="00B202D2">
      <w:pPr>
        <w:pStyle w:val="Beschriftung"/>
        <w:spacing w:before="120"/>
        <w:rPr>
          <w:b/>
          <w:i w:val="0"/>
          <w:kern w:val="22"/>
          <w:sz w:val="22"/>
        </w:rPr>
      </w:pPr>
      <w:bookmarkStart w:id="1215" w:name="_Toc3566457"/>
      <w:bookmarkStart w:id="1216" w:name="_Toc34747458"/>
      <w:bookmarkStart w:id="1217" w:name="_Toc77095908"/>
      <w:r>
        <w:t xml:space="preserve">Table </w:t>
      </w:r>
      <w:r>
        <w:fldChar w:fldCharType="begin"/>
      </w:r>
      <w:r>
        <w:instrText xml:space="preserve"> SEQ Table \* ARABIC </w:instrText>
      </w:r>
      <w:r>
        <w:fldChar w:fldCharType="separate"/>
      </w:r>
      <w:r w:rsidR="008116BB">
        <w:rPr>
          <w:noProof/>
        </w:rPr>
        <w:t>50</w:t>
      </w:r>
      <w:r>
        <w:fldChar w:fldCharType="end"/>
      </w:r>
      <w:r>
        <w:t xml:space="preserve">: Nested elements of </w:t>
      </w:r>
      <w:r w:rsidRPr="003C3D58">
        <w:rPr>
          <w:rStyle w:val="elementdeftypeChar"/>
          <w:rFonts w:eastAsia="Calibri"/>
        </w:rPr>
        <w:t>&lt;connection_0d/&gt;</w:t>
      </w:r>
      <w:r>
        <w:t xml:space="preserve"> for </w:t>
      </w:r>
      <w:r w:rsidRPr="00656253">
        <w:rPr>
          <w:rStyle w:val="elementdeftypeChar"/>
          <w:rFonts w:eastAsia="Calibri"/>
          <w:b w:val="0"/>
        </w:rPr>
        <w:t>&lt;</w:t>
      </w:r>
      <w:proofErr w:type="spellStart"/>
      <w:r w:rsidRPr="00656253">
        <w:rPr>
          <w:rStyle w:val="elementdeftypeChar"/>
          <w:rFonts w:eastAsia="Calibri"/>
          <w:b w:val="0"/>
        </w:rPr>
        <w:t>threaded_connection</w:t>
      </w:r>
      <w:proofErr w:type="spellEnd"/>
      <w:r w:rsidRPr="00656253">
        <w:rPr>
          <w:rStyle w:val="elementdeftypeChar"/>
          <w:rFonts w:eastAsia="Calibri"/>
          <w:b w:val="0"/>
        </w:rPr>
        <w:t>/&gt;</w:t>
      </w:r>
      <w:bookmarkEnd w:id="1215"/>
      <w:bookmarkEnd w:id="1216"/>
      <w:bookmarkEnd w:id="1217"/>
    </w:p>
    <w:p w14:paraId="386FB0F0" w14:textId="77777777" w:rsidR="00FC68DB" w:rsidRPr="00226A3F" w:rsidRDefault="00FC68DB" w:rsidP="00B202D2">
      <w:pPr>
        <w:pStyle w:val="berschrift5"/>
        <w:rPr>
          <w:kern w:val="22"/>
        </w:rPr>
      </w:pPr>
      <w:r w:rsidRPr="00226A3F">
        <w:rPr>
          <w:kern w:val="22"/>
        </w:rPr>
        <w:t xml:space="preserve">Element </w:t>
      </w:r>
      <w:r>
        <w:rPr>
          <w:kern w:val="22"/>
        </w:rPr>
        <w:t>"</w:t>
      </w:r>
      <w:proofErr w:type="spellStart"/>
      <w:r w:rsidRPr="00226A3F">
        <w:rPr>
          <w:kern w:val="22"/>
        </w:rPr>
        <w:t>loc</w:t>
      </w:r>
      <w:proofErr w:type="spellEnd"/>
      <w:r>
        <w:rPr>
          <w:kern w:val="22"/>
        </w:rPr>
        <w:t>"</w:t>
      </w:r>
    </w:p>
    <w:p w14:paraId="2FE3AD3F" w14:textId="4A7DF745" w:rsidR="00FC68DB" w:rsidRPr="00DA6777" w:rsidRDefault="00FC68DB" w:rsidP="00B202D2">
      <w:pPr>
        <w:spacing w:before="120"/>
      </w:pPr>
      <w:r w:rsidRPr="00DA6777">
        <w:t>The syntax of t</w:t>
      </w:r>
      <w:r>
        <w:t>his</w:t>
      </w:r>
      <w:r w:rsidRPr="00DA6777">
        <w:t xml:space="preserve"> element is described in </w:t>
      </w:r>
      <w:r>
        <w:t xml:space="preserve">the corresponding section </w:t>
      </w:r>
      <w:r>
        <w:fldChar w:fldCharType="begin"/>
      </w:r>
      <w:r>
        <w:instrText xml:space="preserve"> REF _Ref414563154 \r \h </w:instrText>
      </w:r>
      <w:r>
        <w:fldChar w:fldCharType="separate"/>
      </w:r>
      <w:r w:rsidR="008116BB">
        <w:t>9.1.2</w:t>
      </w:r>
      <w:r>
        <w:fldChar w:fldCharType="end"/>
      </w:r>
      <w:r>
        <w:t xml:space="preserve">  </w:t>
      </w:r>
      <w:r>
        <w:fldChar w:fldCharType="begin"/>
      </w:r>
      <w:r>
        <w:instrText xml:space="preserve"> REF _Ref414563154 \h </w:instrText>
      </w:r>
      <w:r>
        <w:fldChar w:fldCharType="separate"/>
      </w:r>
      <w:r w:rsidR="008116BB" w:rsidRPr="007055D9">
        <w:t>Location</w:t>
      </w:r>
      <w:r>
        <w:fldChar w:fldCharType="end"/>
      </w:r>
      <w:r>
        <w:t>.</w:t>
      </w:r>
    </w:p>
    <w:p w14:paraId="4C7A1D5B" w14:textId="77777777" w:rsidR="00FC68DB" w:rsidRPr="00226A3F" w:rsidRDefault="00FC68DB" w:rsidP="00B202D2">
      <w:pPr>
        <w:pStyle w:val="Formatvorlageberschrift5BlockUnterschneidungab11pt"/>
        <w:jc w:val="left"/>
        <w:rPr>
          <w:rFonts w:cs="Calibri"/>
          <w:kern w:val="22"/>
          <w:lang w:val="en-US" w:eastAsia="zh-CN"/>
        </w:rPr>
      </w:pPr>
      <w:r w:rsidRPr="00226A3F">
        <w:rPr>
          <w:kern w:val="22"/>
        </w:rPr>
        <w:t xml:space="preserve">Element </w:t>
      </w:r>
      <w:r>
        <w:rPr>
          <w:kern w:val="22"/>
        </w:rPr>
        <w:t>"</w:t>
      </w:r>
      <w:r w:rsidRPr="00226A3F">
        <w:rPr>
          <w:kern w:val="22"/>
        </w:rPr>
        <w:t>appdata</w:t>
      </w:r>
      <w:r>
        <w:rPr>
          <w:kern w:val="22"/>
        </w:rPr>
        <w:t>"</w:t>
      </w:r>
    </w:p>
    <w:p w14:paraId="03C5133D" w14:textId="07EBA401" w:rsidR="00FC68DB" w:rsidRDefault="00FC68DB" w:rsidP="00B202D2">
      <w:pPr>
        <w:spacing w:before="120"/>
      </w:pPr>
      <w:r w:rsidRPr="00DA6777">
        <w:t xml:space="preserve">This follows the syntax as defined in </w:t>
      </w:r>
      <w:r>
        <w:t xml:space="preserve">section </w:t>
      </w:r>
      <w:r>
        <w:fldChar w:fldCharType="begin"/>
      </w:r>
      <w:r>
        <w:instrText xml:space="preserve"> REF _Ref414563183 \r \h </w:instrText>
      </w:r>
      <w:r>
        <w:fldChar w:fldCharType="separate"/>
      </w:r>
      <w:r w:rsidR="008116BB">
        <w:t>7.2.1</w:t>
      </w:r>
      <w:r>
        <w:fldChar w:fldCharType="end"/>
      </w:r>
      <w:r>
        <w:t> </w:t>
      </w:r>
      <w:r>
        <w:fldChar w:fldCharType="begin"/>
      </w:r>
      <w:r>
        <w:instrText xml:space="preserve"> REF _Ref428530906 \h  \* MERGEFORMAT </w:instrText>
      </w:r>
      <w:r>
        <w:fldChar w:fldCharType="separate"/>
      </w:r>
      <w:r w:rsidR="008116BB" w:rsidRPr="007055D9">
        <w:t xml:space="preserve">User Specific Data </w:t>
      </w:r>
      <w:r w:rsidR="008116BB" w:rsidRPr="008116BB">
        <w:rPr>
          <w:rStyle w:val="elementdeftypeChar"/>
          <w:rFonts w:eastAsia="Calibri"/>
        </w:rPr>
        <w:t>&lt;appdata/</w:t>
      </w:r>
      <w:r w:rsidR="008116BB" w:rsidRPr="00F54521">
        <w:rPr>
          <w:rFonts w:ascii="Courier New" w:hAnsi="Courier New" w:cs="Courier New"/>
          <w:i/>
          <w:sz w:val="26"/>
          <w:szCs w:val="28"/>
        </w:rPr>
        <w:t>&gt;</w:t>
      </w:r>
      <w:r>
        <w:fldChar w:fldCharType="end"/>
      </w:r>
      <w:r>
        <w:t>.</w:t>
      </w:r>
    </w:p>
    <w:p w14:paraId="3A7FC335" w14:textId="77777777" w:rsidR="00FC68DB" w:rsidRPr="00226A3F" w:rsidRDefault="00FC68DB" w:rsidP="00B202D2">
      <w:pPr>
        <w:pStyle w:val="Formatvorlageberschrift5BlockUnterschneidungab11pt"/>
        <w:jc w:val="left"/>
        <w:rPr>
          <w:rFonts w:cs="Calibri"/>
          <w:kern w:val="22"/>
          <w:lang w:val="en-US" w:eastAsia="zh-CN"/>
        </w:rPr>
      </w:pPr>
      <w:r>
        <w:rPr>
          <w:kern w:val="22"/>
        </w:rPr>
        <w:t>Element "</w:t>
      </w:r>
      <w:proofErr w:type="spellStart"/>
      <w:r>
        <w:rPr>
          <w:kern w:val="22"/>
          <w:lang w:val="en-US"/>
        </w:rPr>
        <w:t>fem</w:t>
      </w:r>
      <w:proofErr w:type="spellEnd"/>
      <w:r w:rsidRPr="00226A3F">
        <w:rPr>
          <w:kern w:val="22"/>
        </w:rPr>
        <w:t>data</w:t>
      </w:r>
      <w:r>
        <w:rPr>
          <w:kern w:val="22"/>
        </w:rPr>
        <w:t>"</w:t>
      </w:r>
    </w:p>
    <w:p w14:paraId="52709CFF" w14:textId="5EC46EB9" w:rsidR="00FC68DB" w:rsidRDefault="00FC68DB" w:rsidP="00B202D2">
      <w:pPr>
        <w:spacing w:before="120"/>
      </w:pPr>
      <w:r w:rsidRPr="00DA6777">
        <w:t xml:space="preserve">This follows the syntax as defined in </w:t>
      </w:r>
      <w:r>
        <w:t xml:space="preserve">section </w:t>
      </w:r>
      <w:r>
        <w:fldChar w:fldCharType="begin"/>
      </w:r>
      <w:r>
        <w:instrText xml:space="preserve"> REF _Ref414560131 \r \h </w:instrText>
      </w:r>
      <w:r>
        <w:fldChar w:fldCharType="separate"/>
      </w:r>
      <w:r w:rsidR="008116BB">
        <w:t>7.2.2</w:t>
      </w:r>
      <w:r>
        <w:fldChar w:fldCharType="end"/>
      </w:r>
      <w:r>
        <w:t> </w:t>
      </w:r>
      <w:r>
        <w:fldChar w:fldCharType="begin"/>
      </w:r>
      <w:r>
        <w:instrText xml:space="preserve"> REF _Ref414560131 \h  \* MERGEFORMAT </w:instrText>
      </w:r>
      <w:r>
        <w:fldChar w:fldCharType="separate"/>
      </w:r>
      <w:r w:rsidR="008116BB" w:rsidRPr="007055D9">
        <w:t xml:space="preserve">Finite Element Specific Data </w:t>
      </w:r>
      <w:r w:rsidR="008116BB" w:rsidRPr="008116BB">
        <w:rPr>
          <w:rFonts w:ascii="Courier New" w:hAnsi="Courier New" w:cs="Courier New"/>
          <w:b/>
          <w:i/>
        </w:rPr>
        <w:t>&lt;</w:t>
      </w:r>
      <w:proofErr w:type="spellStart"/>
      <w:r w:rsidR="008116BB" w:rsidRPr="008116BB">
        <w:rPr>
          <w:rFonts w:ascii="Courier New" w:hAnsi="Courier New" w:cs="Courier New"/>
          <w:b/>
          <w:i/>
        </w:rPr>
        <w:t>femdata</w:t>
      </w:r>
      <w:proofErr w:type="spellEnd"/>
      <w:r w:rsidR="008116BB" w:rsidRPr="008116BB">
        <w:rPr>
          <w:rFonts w:ascii="Courier New" w:hAnsi="Courier New" w:cs="Courier New"/>
          <w:b/>
          <w:i/>
        </w:rPr>
        <w:t>/&gt;</w:t>
      </w:r>
      <w:r>
        <w:fldChar w:fldCharType="end"/>
      </w:r>
      <w:r>
        <w:t>.</w:t>
      </w:r>
    </w:p>
    <w:p w14:paraId="4543CD2F" w14:textId="77777777" w:rsidR="00FC68DB" w:rsidRPr="00DA6777" w:rsidRDefault="00FC68DB" w:rsidP="00B202D2">
      <w:pPr>
        <w:keepNext/>
        <w:spacing w:before="240" w:after="60"/>
      </w:pPr>
      <w:r w:rsidRPr="00E86141">
        <w:rPr>
          <w:b/>
          <w:bCs/>
          <w:i/>
          <w:iCs/>
          <w:kern w:val="22"/>
          <w:sz w:val="24"/>
          <w:szCs w:val="20"/>
          <w:lang w:val="x-none"/>
        </w:rPr>
        <w:t xml:space="preserve">Element </w:t>
      </w:r>
      <w:r>
        <w:rPr>
          <w:b/>
          <w:bCs/>
          <w:i/>
          <w:iCs/>
          <w:kern w:val="22"/>
          <w:sz w:val="24"/>
          <w:szCs w:val="20"/>
          <w:lang w:val="x-none"/>
        </w:rPr>
        <w:t>"</w:t>
      </w:r>
      <w:r w:rsidRPr="00E86141">
        <w:t xml:space="preserve"> </w:t>
      </w:r>
      <w:proofErr w:type="spellStart"/>
      <w:r w:rsidRPr="00E86141">
        <w:rPr>
          <w:b/>
          <w:bCs/>
          <w:i/>
          <w:iCs/>
          <w:kern w:val="22"/>
          <w:sz w:val="24"/>
          <w:szCs w:val="20"/>
          <w:lang w:val="x-none"/>
        </w:rPr>
        <w:t>threaded_connection</w:t>
      </w:r>
      <w:proofErr w:type="spellEnd"/>
      <w:r>
        <w:rPr>
          <w:b/>
          <w:bCs/>
          <w:i/>
          <w:iCs/>
          <w:kern w:val="22"/>
          <w:sz w:val="24"/>
          <w:szCs w:val="20"/>
          <w:lang w:val="x-none"/>
        </w:rPr>
        <w:t>"</w:t>
      </w:r>
    </w:p>
    <w:p w14:paraId="55236927"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w:t>
      </w:r>
      <w:proofErr w:type="spellStart"/>
      <w:r w:rsidRPr="00F665A9">
        <w:rPr>
          <w:rFonts w:ascii="Courier New" w:hAnsi="Courier New" w:cs="Courier New"/>
          <w:b/>
          <w:i/>
          <w:sz w:val="18"/>
          <w:szCs w:val="18"/>
        </w:rPr>
        <w:t>threaded_connection</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element</w:t>
      </w:r>
      <w:r>
        <w:rPr>
          <w:rFonts w:cs="Courier New"/>
        </w:rPr>
        <w:t xml:space="preserve"> with the following attributes</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135"/>
        <w:gridCol w:w="1418"/>
        <w:gridCol w:w="1417"/>
        <w:gridCol w:w="1058"/>
        <w:gridCol w:w="2492"/>
      </w:tblGrid>
      <w:tr w:rsidR="00FC68DB" w:rsidRPr="000F7EEA" w14:paraId="1952CB24" w14:textId="77777777" w:rsidTr="00FC68DB">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4A85D848" w14:textId="77777777" w:rsidR="00FC68DB" w:rsidRPr="00AD13B9" w:rsidRDefault="00FC68DB" w:rsidP="00B202D2">
            <w:pPr>
              <w:keepNext/>
              <w:suppressAutoHyphens/>
              <w:rPr>
                <w:rFonts w:cs="Calibri"/>
                <w:b/>
                <w:i/>
                <w:sz w:val="20"/>
                <w:lang w:eastAsia="zh-CN"/>
              </w:rPr>
            </w:pPr>
            <w:r w:rsidRPr="00AD13B9">
              <w:rPr>
                <w:b/>
                <w:i/>
                <w:sz w:val="20"/>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0BC71734" w14:textId="77777777" w:rsidR="00FC68DB" w:rsidRPr="00AD13B9" w:rsidRDefault="00FC68DB" w:rsidP="00B202D2">
            <w:pPr>
              <w:keepNext/>
              <w:suppressAutoHyphens/>
              <w:rPr>
                <w:rFonts w:cs="Calibri"/>
                <w:b/>
                <w:i/>
                <w:sz w:val="20"/>
                <w:lang w:eastAsia="zh-CN"/>
              </w:rPr>
            </w:pPr>
            <w:r w:rsidRPr="00AD13B9">
              <w:rPr>
                <w:b/>
                <w:i/>
                <w:sz w:val="20"/>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6FD1DF95" w14:textId="77777777" w:rsidR="00FC68DB" w:rsidRPr="00AD13B9" w:rsidRDefault="00FC68DB" w:rsidP="00B202D2">
            <w:pPr>
              <w:keepNext/>
              <w:suppressAutoHyphens/>
              <w:rPr>
                <w:rFonts w:cs="Calibri"/>
                <w:b/>
                <w:i/>
                <w:sz w:val="20"/>
                <w:lang w:eastAsia="zh-CN"/>
              </w:rPr>
            </w:pPr>
            <w:r w:rsidRPr="00AD13B9">
              <w:rPr>
                <w:b/>
                <w:i/>
                <w:sz w:val="20"/>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617B5216" w14:textId="77777777" w:rsidR="00FC68DB" w:rsidRPr="00AD13B9" w:rsidRDefault="00FC68DB" w:rsidP="00B202D2">
            <w:pPr>
              <w:keepNext/>
              <w:suppressAutoHyphens/>
              <w:rPr>
                <w:rFonts w:cs="Calibri"/>
                <w:b/>
                <w:i/>
                <w:sz w:val="20"/>
                <w:lang w:eastAsia="zh-CN"/>
              </w:rPr>
            </w:pPr>
            <w:r>
              <w:rPr>
                <w:b/>
                <w:i/>
                <w:sz w:val="20"/>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308F2AD" w14:textId="77777777" w:rsidR="00FC68DB" w:rsidRPr="00AD13B9" w:rsidRDefault="00FC68DB" w:rsidP="00B202D2">
            <w:pPr>
              <w:keepNext/>
              <w:suppressAutoHyphens/>
              <w:rPr>
                <w:rFonts w:cs="Calibri"/>
                <w:sz w:val="20"/>
                <w:lang w:eastAsia="zh-CN"/>
              </w:rPr>
            </w:pPr>
            <w:r w:rsidRPr="00AD13B9">
              <w:rPr>
                <w:b/>
                <w:i/>
                <w:sz w:val="20"/>
              </w:rPr>
              <w:t>Constraints / Remarks</w:t>
            </w:r>
          </w:p>
        </w:tc>
      </w:tr>
      <w:tr w:rsidR="00FC68DB" w:rsidRPr="000F7EEA" w14:paraId="17823FF6"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1847D3F6" w14:textId="77777777" w:rsidR="00FC68DB" w:rsidRPr="00AD13B9" w:rsidRDefault="00FC68DB" w:rsidP="00B202D2">
            <w:pPr>
              <w:suppressAutoHyphens/>
              <w:rPr>
                <w:rFonts w:cs="Calibri"/>
                <w:sz w:val="18"/>
                <w:szCs w:val="18"/>
                <w:lang w:eastAsia="zh-CN"/>
              </w:rPr>
            </w:pPr>
            <w:r w:rsidRPr="00AD13B9">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169B3A78" w14:textId="77777777" w:rsidR="00FC68DB" w:rsidRPr="00AD13B9" w:rsidRDefault="00FC68DB" w:rsidP="00B202D2">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5C1EC69D" w14:textId="77777777" w:rsidR="00FC68DB" w:rsidRPr="00AD13B9" w:rsidRDefault="00FC68DB" w:rsidP="00B202D2">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3B657A5" w14:textId="77777777" w:rsidR="00FC68DB" w:rsidRPr="00AD13B9" w:rsidRDefault="00FC68DB" w:rsidP="00B202D2">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254D09EB" w14:textId="77777777" w:rsidR="00FC68DB" w:rsidRPr="00AD13B9" w:rsidRDefault="00FC68DB" w:rsidP="00B202D2">
            <w:pPr>
              <w:suppressAutoHyphens/>
              <w:rPr>
                <w:rFonts w:cs="Calibri"/>
                <w:sz w:val="18"/>
                <w:szCs w:val="18"/>
                <w:lang w:eastAsia="zh-CN"/>
              </w:rPr>
            </w:pPr>
          </w:p>
        </w:tc>
      </w:tr>
      <w:tr w:rsidR="00FC68DB" w:rsidRPr="000F7EEA" w14:paraId="52DACF8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ADC6DB2" w14:textId="77777777" w:rsidR="00FC68DB" w:rsidRPr="00AD13B9" w:rsidRDefault="00FC68DB" w:rsidP="00B202D2">
            <w:pPr>
              <w:suppressAutoHyphens/>
              <w:rPr>
                <w:sz w:val="18"/>
                <w:szCs w:val="18"/>
              </w:rPr>
            </w:pPr>
            <w:r w:rsidRPr="00AD13B9">
              <w:rPr>
                <w:sz w:val="18"/>
                <w:szCs w:val="18"/>
              </w:rPr>
              <w:t>length</w:t>
            </w:r>
          </w:p>
        </w:tc>
        <w:tc>
          <w:tcPr>
            <w:tcW w:w="1418" w:type="dxa"/>
            <w:tcBorders>
              <w:top w:val="dotted" w:sz="4" w:space="0" w:color="000000"/>
              <w:left w:val="single" w:sz="4" w:space="0" w:color="000000"/>
              <w:bottom w:val="dotted" w:sz="4" w:space="0" w:color="000000"/>
              <w:right w:val="nil"/>
            </w:tcBorders>
          </w:tcPr>
          <w:p w14:paraId="756941BE"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20C0E6E"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3928E45"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868ADA8" w14:textId="77777777" w:rsidR="00FC68DB" w:rsidRPr="00AD13B9" w:rsidRDefault="00FC68DB" w:rsidP="00B202D2">
            <w:pPr>
              <w:suppressAutoHyphens/>
              <w:rPr>
                <w:sz w:val="18"/>
                <w:szCs w:val="18"/>
              </w:rPr>
            </w:pPr>
            <w:r w:rsidRPr="00AD13B9">
              <w:rPr>
                <w:sz w:val="18"/>
                <w:szCs w:val="18"/>
              </w:rPr>
              <w:t>-</w:t>
            </w:r>
          </w:p>
        </w:tc>
      </w:tr>
      <w:tr w:rsidR="00FC68DB" w:rsidRPr="000F7EEA" w14:paraId="28D4472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F589BE1" w14:textId="77777777" w:rsidR="00FC68DB" w:rsidRPr="00AD13B9" w:rsidRDefault="00FC68DB" w:rsidP="00B202D2">
            <w:pPr>
              <w:suppressAutoHyphens/>
              <w:rPr>
                <w:sz w:val="18"/>
                <w:szCs w:val="18"/>
              </w:rPr>
            </w:pPr>
            <w:proofErr w:type="spellStart"/>
            <w:r w:rsidRPr="00AD13B9">
              <w:rPr>
                <w:sz w:val="18"/>
                <w:szCs w:val="18"/>
              </w:rPr>
              <w:t>thread_length</w:t>
            </w:r>
            <w:proofErr w:type="spellEnd"/>
          </w:p>
        </w:tc>
        <w:tc>
          <w:tcPr>
            <w:tcW w:w="1418" w:type="dxa"/>
            <w:tcBorders>
              <w:top w:val="dotted" w:sz="4" w:space="0" w:color="000000"/>
              <w:left w:val="single" w:sz="4" w:space="0" w:color="000000"/>
              <w:bottom w:val="dotted" w:sz="4" w:space="0" w:color="000000"/>
              <w:right w:val="nil"/>
            </w:tcBorders>
          </w:tcPr>
          <w:p w14:paraId="7560C9CC"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D2A86C1"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3806678"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E7C097" w14:textId="77777777" w:rsidR="00FC68DB" w:rsidRPr="00AD13B9" w:rsidRDefault="00FC68DB" w:rsidP="00B202D2">
            <w:pPr>
              <w:suppressAutoHyphens/>
              <w:rPr>
                <w:sz w:val="18"/>
                <w:szCs w:val="18"/>
              </w:rPr>
            </w:pPr>
            <w:r w:rsidRPr="00AD13B9">
              <w:rPr>
                <w:sz w:val="18"/>
                <w:szCs w:val="18"/>
              </w:rPr>
              <w:t xml:space="preserve">length ≥ </w:t>
            </w:r>
            <w:proofErr w:type="spellStart"/>
            <w:r w:rsidRPr="00AD13B9">
              <w:rPr>
                <w:sz w:val="18"/>
                <w:szCs w:val="18"/>
              </w:rPr>
              <w:t>thread_length</w:t>
            </w:r>
            <w:proofErr w:type="spellEnd"/>
          </w:p>
        </w:tc>
      </w:tr>
      <w:tr w:rsidR="00FC68DB" w:rsidRPr="000F7EEA" w14:paraId="0692402E"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72B9BAF1" w14:textId="77777777" w:rsidR="00FC68DB" w:rsidRPr="00AD13B9" w:rsidRDefault="00FC68DB" w:rsidP="00B202D2">
            <w:pPr>
              <w:suppressAutoHyphens/>
              <w:rPr>
                <w:rFonts w:cs="Calibri"/>
                <w:sz w:val="18"/>
                <w:szCs w:val="18"/>
                <w:lang w:eastAsia="zh-CN"/>
              </w:rPr>
            </w:pPr>
            <w:proofErr w:type="spellStart"/>
            <w:r w:rsidRPr="00AD13B9">
              <w:rPr>
                <w:sz w:val="18"/>
                <w:szCs w:val="18"/>
              </w:rPr>
              <w:t>head_diameter</w:t>
            </w:r>
            <w:proofErr w:type="spellEnd"/>
          </w:p>
        </w:tc>
        <w:tc>
          <w:tcPr>
            <w:tcW w:w="1418" w:type="dxa"/>
            <w:tcBorders>
              <w:top w:val="dotted" w:sz="4" w:space="0" w:color="000000"/>
              <w:left w:val="single" w:sz="4" w:space="0" w:color="000000"/>
              <w:bottom w:val="dotted" w:sz="4" w:space="0" w:color="000000"/>
              <w:right w:val="nil"/>
            </w:tcBorders>
            <w:hideMark/>
          </w:tcPr>
          <w:p w14:paraId="5A45965A" w14:textId="77777777" w:rsidR="00FC68DB" w:rsidRPr="00AD13B9" w:rsidRDefault="00FC68DB" w:rsidP="00B202D2">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3AA5DCA1" w14:textId="77777777" w:rsidR="00FC68DB" w:rsidRPr="00AD13B9" w:rsidRDefault="00FC68DB" w:rsidP="00B202D2">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080DCF7A" w14:textId="77777777" w:rsidR="00FC68DB" w:rsidRPr="00AD13B9" w:rsidRDefault="00FC68DB" w:rsidP="00B202D2">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14DD3DA3" w14:textId="77777777" w:rsidR="00FC68DB" w:rsidRPr="00AD13B9" w:rsidRDefault="00FC68DB" w:rsidP="00B202D2">
            <w:pPr>
              <w:suppressAutoHyphens/>
              <w:rPr>
                <w:rFonts w:cs="Calibri"/>
                <w:sz w:val="18"/>
                <w:szCs w:val="18"/>
                <w:lang w:eastAsia="zh-CN"/>
              </w:rPr>
            </w:pPr>
            <w:r w:rsidRPr="00AD13B9">
              <w:rPr>
                <w:sz w:val="18"/>
                <w:szCs w:val="18"/>
              </w:rPr>
              <w:t>-</w:t>
            </w:r>
          </w:p>
        </w:tc>
      </w:tr>
      <w:tr w:rsidR="00FC68DB" w:rsidRPr="00397AE8" w14:paraId="71A5B6E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3B4CD66" w14:textId="77777777" w:rsidR="00FC68DB" w:rsidRPr="00AD13B9" w:rsidRDefault="00FC68DB" w:rsidP="00B202D2">
            <w:pPr>
              <w:suppressAutoHyphens/>
              <w:rPr>
                <w:sz w:val="18"/>
                <w:szCs w:val="18"/>
              </w:rPr>
            </w:pPr>
            <w:proofErr w:type="spellStart"/>
            <w:r w:rsidRPr="00AD13B9">
              <w:rPr>
                <w:sz w:val="18"/>
                <w:szCs w:val="18"/>
              </w:rPr>
              <w:t>head_height</w:t>
            </w:r>
            <w:proofErr w:type="spellEnd"/>
          </w:p>
        </w:tc>
        <w:tc>
          <w:tcPr>
            <w:tcW w:w="1418" w:type="dxa"/>
            <w:tcBorders>
              <w:top w:val="dotted" w:sz="4" w:space="0" w:color="000000"/>
              <w:left w:val="single" w:sz="4" w:space="0" w:color="000000"/>
              <w:bottom w:val="dotted" w:sz="4" w:space="0" w:color="000000"/>
              <w:right w:val="nil"/>
            </w:tcBorders>
          </w:tcPr>
          <w:p w14:paraId="3A388DBC"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6A22A4F" w14:textId="77777777" w:rsidR="00FC68DB" w:rsidRPr="00AD13B9" w:rsidRDefault="00FC68DB" w:rsidP="00B202D2">
            <w:pPr>
              <w:suppressAutoHyphens/>
              <w:rPr>
                <w:sz w:val="18"/>
                <w:szCs w:val="18"/>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363DD757"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D7AF8BF" w14:textId="77777777" w:rsidR="00FC68DB" w:rsidRPr="00AD13B9" w:rsidRDefault="00FC68DB" w:rsidP="00B202D2">
            <w:pPr>
              <w:suppressAutoHyphens/>
              <w:rPr>
                <w:sz w:val="18"/>
                <w:szCs w:val="18"/>
              </w:rPr>
            </w:pPr>
            <w:r w:rsidRPr="00AD13B9">
              <w:rPr>
                <w:sz w:val="18"/>
                <w:szCs w:val="18"/>
              </w:rPr>
              <w:t xml:space="preserve">If at least one of them is specified, </w:t>
            </w:r>
            <w:r w:rsidRPr="00AD13B9">
              <w:rPr>
                <w:sz w:val="18"/>
                <w:szCs w:val="18"/>
              </w:rPr>
              <w:br/>
            </w:r>
            <w:proofErr w:type="spellStart"/>
            <w:r w:rsidRPr="00AD13B9">
              <w:rPr>
                <w:i/>
                <w:sz w:val="18"/>
                <w:szCs w:val="18"/>
              </w:rPr>
              <w:t>head_height</w:t>
            </w:r>
            <w:proofErr w:type="spellEnd"/>
            <w:r w:rsidRPr="00AD13B9">
              <w:rPr>
                <w:i/>
                <w:sz w:val="18"/>
                <w:szCs w:val="18"/>
              </w:rPr>
              <w:t xml:space="preserve"> + </w:t>
            </w:r>
            <w:proofErr w:type="spellStart"/>
            <w:r w:rsidRPr="00AD13B9">
              <w:rPr>
                <w:i/>
                <w:sz w:val="18"/>
                <w:szCs w:val="18"/>
              </w:rPr>
              <w:t>sink_size</w:t>
            </w:r>
            <w:proofErr w:type="spellEnd"/>
            <w:r w:rsidRPr="00AD13B9">
              <w:rPr>
                <w:i/>
                <w:sz w:val="18"/>
                <w:szCs w:val="18"/>
              </w:rPr>
              <w:t xml:space="preserve"> &gt; 0</w:t>
            </w:r>
            <w:r w:rsidRPr="00AD13B9">
              <w:rPr>
                <w:sz w:val="18"/>
                <w:szCs w:val="18"/>
              </w:rPr>
              <w:t xml:space="preserve"> </w:t>
            </w:r>
            <w:r w:rsidRPr="00AD13B9">
              <w:rPr>
                <w:sz w:val="18"/>
                <w:szCs w:val="18"/>
              </w:rPr>
              <w:br/>
              <w:t xml:space="preserve">is required. </w:t>
            </w:r>
          </w:p>
        </w:tc>
      </w:tr>
      <w:tr w:rsidR="00FC68DB" w:rsidRPr="00397AE8" w14:paraId="54E4FBE0"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D670ED6" w14:textId="77777777" w:rsidR="00FC68DB" w:rsidRPr="00AD13B9" w:rsidRDefault="00FC68DB" w:rsidP="00B202D2">
            <w:pPr>
              <w:suppressAutoHyphens/>
              <w:rPr>
                <w:sz w:val="18"/>
                <w:szCs w:val="18"/>
              </w:rPr>
            </w:pPr>
            <w:proofErr w:type="spellStart"/>
            <w:r w:rsidRPr="00AD13B9">
              <w:rPr>
                <w:sz w:val="18"/>
                <w:szCs w:val="18"/>
              </w:rPr>
              <w:t>head_type</w:t>
            </w:r>
            <w:proofErr w:type="spellEnd"/>
          </w:p>
        </w:tc>
        <w:tc>
          <w:tcPr>
            <w:tcW w:w="1418" w:type="dxa"/>
            <w:tcBorders>
              <w:top w:val="dotted" w:sz="4" w:space="0" w:color="000000"/>
              <w:left w:val="single" w:sz="4" w:space="0" w:color="000000"/>
              <w:bottom w:val="dotted" w:sz="4" w:space="0" w:color="000000"/>
              <w:right w:val="nil"/>
            </w:tcBorders>
            <w:vAlign w:val="bottom"/>
          </w:tcPr>
          <w:p w14:paraId="75B1343B" w14:textId="77777777" w:rsidR="00FC68DB" w:rsidRPr="00AD13B9" w:rsidRDefault="00FC68DB" w:rsidP="00B202D2">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2A2DAB74" w14:textId="77777777" w:rsidR="00FC68DB" w:rsidRPr="00AD13B9" w:rsidRDefault="00FC68DB" w:rsidP="00B202D2">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351749E6"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597ABE57" w14:textId="77777777" w:rsidR="00FC68DB" w:rsidRPr="00AD13B9" w:rsidRDefault="00FC68DB" w:rsidP="00B202D2">
            <w:pPr>
              <w:suppressAutoHyphens/>
              <w:rPr>
                <w:sz w:val="18"/>
                <w:szCs w:val="18"/>
              </w:rPr>
            </w:pPr>
            <w:r w:rsidRPr="00AD13B9">
              <w:rPr>
                <w:sz w:val="18"/>
                <w:szCs w:val="18"/>
              </w:rPr>
              <w:t>-</w:t>
            </w:r>
          </w:p>
        </w:tc>
      </w:tr>
      <w:tr w:rsidR="00FC68DB" w:rsidRPr="00397AE8" w14:paraId="5D516AA7"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6F9FAC45" w14:textId="77777777" w:rsidR="00FC68DB" w:rsidRPr="00AD13B9" w:rsidRDefault="00FC68DB" w:rsidP="00B202D2">
            <w:pPr>
              <w:suppressAutoHyphens/>
              <w:rPr>
                <w:rFonts w:cs="Calibri"/>
                <w:sz w:val="18"/>
                <w:szCs w:val="18"/>
                <w:lang w:eastAsia="zh-CN"/>
              </w:rPr>
            </w:pPr>
            <w:proofErr w:type="spellStart"/>
            <w:r w:rsidRPr="00AD13B9">
              <w:rPr>
                <w:rFonts w:cs="Calibri"/>
                <w:sz w:val="18"/>
                <w:szCs w:val="18"/>
                <w:lang w:eastAsia="zh-CN"/>
              </w:rPr>
              <w:t>sink_size</w:t>
            </w:r>
            <w:proofErr w:type="spellEnd"/>
          </w:p>
        </w:tc>
        <w:tc>
          <w:tcPr>
            <w:tcW w:w="1418" w:type="dxa"/>
            <w:tcBorders>
              <w:top w:val="dotted" w:sz="4" w:space="0" w:color="000000"/>
              <w:left w:val="single" w:sz="4" w:space="0" w:color="000000"/>
              <w:bottom w:val="dotted" w:sz="4" w:space="0" w:color="000000"/>
              <w:right w:val="nil"/>
            </w:tcBorders>
          </w:tcPr>
          <w:p w14:paraId="5BA0C27C" w14:textId="77777777" w:rsidR="00FC68DB" w:rsidRPr="00AD13B9" w:rsidRDefault="00FC68DB" w:rsidP="00B202D2">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151ECC8" w14:textId="77777777" w:rsidR="00FC68DB" w:rsidRPr="00AD13B9" w:rsidRDefault="00FC68DB" w:rsidP="00B202D2">
            <w:pPr>
              <w:suppressAutoHyphens/>
              <w:rPr>
                <w:rFonts w:cs="Calibri"/>
                <w:sz w:val="18"/>
                <w:szCs w:val="18"/>
                <w:lang w:eastAsia="zh-CN"/>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7EF59769" w14:textId="77777777" w:rsidR="00FC68DB" w:rsidRPr="00AD13B9" w:rsidRDefault="00FC68DB" w:rsidP="00B202D2">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EBE806C" w14:textId="77777777" w:rsidR="00FC68DB" w:rsidRPr="00AD13B9" w:rsidRDefault="00FC68DB" w:rsidP="00B202D2">
            <w:pPr>
              <w:suppressAutoHyphens/>
              <w:rPr>
                <w:rFonts w:cs="Calibri"/>
                <w:sz w:val="18"/>
                <w:szCs w:val="18"/>
                <w:lang w:eastAsia="zh-CN"/>
              </w:rPr>
            </w:pPr>
            <w:r w:rsidRPr="00AD13B9">
              <w:rPr>
                <w:sz w:val="18"/>
                <w:szCs w:val="18"/>
              </w:rPr>
              <w:t xml:space="preserve">Usually, </w:t>
            </w:r>
            <w:proofErr w:type="spellStart"/>
            <w:r w:rsidRPr="00AD13B9">
              <w:rPr>
                <w:sz w:val="18"/>
                <w:szCs w:val="18"/>
              </w:rPr>
              <w:t>sink_size</w:t>
            </w:r>
            <w:proofErr w:type="spellEnd"/>
            <w:r w:rsidRPr="00AD13B9">
              <w:rPr>
                <w:sz w:val="18"/>
                <w:szCs w:val="18"/>
              </w:rPr>
              <w:t xml:space="preserve"> &gt; 0 implies no washer. </w:t>
            </w:r>
          </w:p>
        </w:tc>
      </w:tr>
      <w:tr w:rsidR="00FC68DB" w:rsidRPr="00397AE8" w14:paraId="3021FC43"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17756415" w14:textId="77777777" w:rsidR="00FC68DB" w:rsidRPr="00AD13B9" w:rsidRDefault="00FC68DB" w:rsidP="00B202D2">
            <w:pPr>
              <w:suppressAutoHyphens/>
              <w:rPr>
                <w:rFonts w:cs="Calibri"/>
                <w:sz w:val="18"/>
                <w:szCs w:val="18"/>
                <w:lang w:eastAsia="zh-CN"/>
              </w:rPr>
            </w:pPr>
            <w:r w:rsidRPr="00AD13B9">
              <w:rPr>
                <w:rFonts w:cs="Calibri"/>
                <w:sz w:val="18"/>
                <w:szCs w:val="18"/>
                <w:lang w:eastAsia="zh-CN"/>
              </w:rPr>
              <w:t>pitch</w:t>
            </w:r>
          </w:p>
        </w:tc>
        <w:tc>
          <w:tcPr>
            <w:tcW w:w="1418" w:type="dxa"/>
            <w:tcBorders>
              <w:top w:val="dotted" w:sz="4" w:space="0" w:color="000000"/>
              <w:left w:val="single" w:sz="4" w:space="0" w:color="000000"/>
              <w:bottom w:val="dotted" w:sz="4" w:space="0" w:color="000000"/>
              <w:right w:val="nil"/>
            </w:tcBorders>
          </w:tcPr>
          <w:p w14:paraId="0D8D4430"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7D8EA5"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ED64C67"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E3DB3A7" w14:textId="77777777" w:rsidR="00FC68DB" w:rsidRPr="00AD13B9" w:rsidRDefault="00FC68DB" w:rsidP="00B202D2">
            <w:pPr>
              <w:suppressAutoHyphens/>
              <w:rPr>
                <w:sz w:val="18"/>
                <w:szCs w:val="18"/>
              </w:rPr>
            </w:pPr>
            <w:r w:rsidRPr="00AD13B9">
              <w:rPr>
                <w:sz w:val="18"/>
                <w:szCs w:val="18"/>
              </w:rPr>
              <w:t xml:space="preserve">Not to be confused with </w:t>
            </w:r>
            <w:r>
              <w:rPr>
                <w:sz w:val="18"/>
                <w:szCs w:val="18"/>
              </w:rPr>
              <w:t>"</w:t>
            </w:r>
            <w:r w:rsidRPr="00AD13B9">
              <w:rPr>
                <w:sz w:val="18"/>
                <w:szCs w:val="18"/>
              </w:rPr>
              <w:t>lead</w:t>
            </w:r>
            <w:r>
              <w:rPr>
                <w:sz w:val="18"/>
                <w:szCs w:val="18"/>
              </w:rPr>
              <w:t>"</w:t>
            </w:r>
            <w:r w:rsidRPr="00AD13B9">
              <w:rPr>
                <w:sz w:val="18"/>
                <w:szCs w:val="18"/>
              </w:rPr>
              <w:t>.</w:t>
            </w:r>
          </w:p>
        </w:tc>
      </w:tr>
      <w:tr w:rsidR="00FC68DB" w:rsidRPr="00397AE8" w14:paraId="773A2EB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2D77414" w14:textId="77777777" w:rsidR="00FC68DB" w:rsidRPr="00AD13B9" w:rsidRDefault="00FC68DB" w:rsidP="00B202D2">
            <w:pPr>
              <w:suppressAutoHyphens/>
              <w:rPr>
                <w:rFonts w:cs="Calibri"/>
                <w:sz w:val="18"/>
                <w:szCs w:val="18"/>
                <w:lang w:eastAsia="zh-CN"/>
              </w:rPr>
            </w:pPr>
            <w:r>
              <w:rPr>
                <w:rFonts w:cs="Calibri"/>
                <w:sz w:val="18"/>
                <w:szCs w:val="18"/>
                <w:lang w:eastAsia="zh-CN"/>
              </w:rPr>
              <w:lastRenderedPageBreak/>
              <w:t>lead</w:t>
            </w:r>
          </w:p>
        </w:tc>
        <w:tc>
          <w:tcPr>
            <w:tcW w:w="1418" w:type="dxa"/>
            <w:tcBorders>
              <w:top w:val="dotted" w:sz="4" w:space="0" w:color="000000"/>
              <w:left w:val="single" w:sz="4" w:space="0" w:color="000000"/>
              <w:bottom w:val="dotted" w:sz="4" w:space="0" w:color="000000"/>
              <w:right w:val="nil"/>
            </w:tcBorders>
          </w:tcPr>
          <w:p w14:paraId="3E8CDFA9"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6D194E"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1D70A70B"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C52572" w14:textId="77777777" w:rsidR="00FC68DB" w:rsidRPr="00AD13B9" w:rsidRDefault="00FC68DB" w:rsidP="00B202D2">
            <w:pPr>
              <w:suppressAutoHyphens/>
              <w:rPr>
                <w:sz w:val="18"/>
                <w:szCs w:val="18"/>
              </w:rPr>
            </w:pPr>
            <w:r>
              <w:rPr>
                <w:sz w:val="18"/>
                <w:szCs w:val="18"/>
              </w:rPr>
              <w:t xml:space="preserve">In case of </w:t>
            </w:r>
            <w:proofErr w:type="gramStart"/>
            <w:r>
              <w:rPr>
                <w:sz w:val="18"/>
                <w:szCs w:val="18"/>
              </w:rPr>
              <w:t>single-start</w:t>
            </w:r>
            <w:proofErr w:type="gramEnd"/>
            <w:r>
              <w:rPr>
                <w:sz w:val="18"/>
                <w:szCs w:val="18"/>
              </w:rPr>
              <w:t xml:space="preserve">, </w:t>
            </w:r>
            <w:proofErr w:type="spellStart"/>
            <w:r>
              <w:rPr>
                <w:sz w:val="18"/>
                <w:szCs w:val="18"/>
              </w:rPr>
              <w:t>threadform</w:t>
            </w:r>
            <w:proofErr w:type="spellEnd"/>
            <w:r>
              <w:rPr>
                <w:sz w:val="18"/>
                <w:szCs w:val="18"/>
              </w:rPr>
              <w:t xml:space="preserve"> pitch is equal to lead. Default value is equal to pitch attribute!</w:t>
            </w:r>
          </w:p>
        </w:tc>
      </w:tr>
      <w:tr w:rsidR="00FC68DB" w:rsidRPr="00397AE8" w14:paraId="468CEFD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E1F64C6" w14:textId="77777777" w:rsidR="00FC68DB" w:rsidRPr="00AD13B9" w:rsidRDefault="00FC68DB" w:rsidP="00B202D2">
            <w:pPr>
              <w:suppressAutoHyphens/>
              <w:rPr>
                <w:rFonts w:cs="Calibri"/>
                <w:sz w:val="18"/>
                <w:szCs w:val="18"/>
                <w:lang w:eastAsia="zh-CN"/>
              </w:rPr>
            </w:pPr>
            <w:r w:rsidRPr="00AD13B9">
              <w:rPr>
                <w:rFonts w:cs="Calibri"/>
                <w:sz w:val="18"/>
                <w:szCs w:val="18"/>
                <w:lang w:eastAsia="zh-CN"/>
              </w:rPr>
              <w:t>torque</w:t>
            </w:r>
          </w:p>
        </w:tc>
        <w:tc>
          <w:tcPr>
            <w:tcW w:w="1418" w:type="dxa"/>
            <w:tcBorders>
              <w:top w:val="dotted" w:sz="4" w:space="0" w:color="000000"/>
              <w:left w:val="single" w:sz="4" w:space="0" w:color="000000"/>
              <w:bottom w:val="dotted" w:sz="4" w:space="0" w:color="000000"/>
              <w:right w:val="nil"/>
            </w:tcBorders>
          </w:tcPr>
          <w:p w14:paraId="6569B341"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30EAEB7"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5515DC1"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D865C3A" w14:textId="77777777" w:rsidR="00FC68DB" w:rsidRPr="00AD13B9" w:rsidRDefault="00FC68DB" w:rsidP="00B202D2">
            <w:pPr>
              <w:suppressAutoHyphens/>
              <w:rPr>
                <w:sz w:val="18"/>
                <w:szCs w:val="18"/>
              </w:rPr>
            </w:pPr>
            <w:r w:rsidRPr="00AD13B9">
              <w:rPr>
                <w:sz w:val="18"/>
                <w:szCs w:val="18"/>
              </w:rPr>
              <w:t>-</w:t>
            </w:r>
          </w:p>
        </w:tc>
      </w:tr>
      <w:tr w:rsidR="00FC68DB" w:rsidRPr="00397AE8" w14:paraId="59A2E67B"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7DAE67A" w14:textId="77777777" w:rsidR="00FC68DB" w:rsidRPr="00AD13B9" w:rsidRDefault="00FC68DB" w:rsidP="00B202D2">
            <w:pPr>
              <w:suppressAutoHyphens/>
              <w:rPr>
                <w:rFonts w:cs="Calibri"/>
                <w:sz w:val="18"/>
                <w:szCs w:val="18"/>
                <w:lang w:eastAsia="zh-CN"/>
              </w:rPr>
            </w:pPr>
            <w:r w:rsidRPr="00AD13B9">
              <w:rPr>
                <w:rFonts w:cs="Calibri"/>
                <w:sz w:val="18"/>
                <w:szCs w:val="18"/>
                <w:lang w:eastAsia="zh-CN"/>
              </w:rPr>
              <w:t>angle</w:t>
            </w:r>
          </w:p>
        </w:tc>
        <w:tc>
          <w:tcPr>
            <w:tcW w:w="1418" w:type="dxa"/>
            <w:tcBorders>
              <w:top w:val="dotted" w:sz="4" w:space="0" w:color="000000"/>
              <w:left w:val="single" w:sz="4" w:space="0" w:color="000000"/>
              <w:bottom w:val="dotted" w:sz="4" w:space="0" w:color="000000"/>
              <w:right w:val="nil"/>
            </w:tcBorders>
          </w:tcPr>
          <w:p w14:paraId="13C88D19"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0FD9A318"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2B528D3D"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9011582" w14:textId="77777777" w:rsidR="00FC68DB" w:rsidRPr="00AD13B9" w:rsidRDefault="00FC68DB" w:rsidP="00B202D2">
            <w:pPr>
              <w:suppressAutoHyphens/>
              <w:rPr>
                <w:sz w:val="18"/>
                <w:szCs w:val="18"/>
              </w:rPr>
            </w:pPr>
            <w:r w:rsidRPr="00AD13B9">
              <w:rPr>
                <w:sz w:val="18"/>
                <w:szCs w:val="18"/>
              </w:rPr>
              <w:t>-</w:t>
            </w:r>
          </w:p>
        </w:tc>
      </w:tr>
      <w:tr w:rsidR="00FC68DB" w:rsidRPr="00397AE8" w14:paraId="36A3BFC8"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5970D6BF" w14:textId="77777777" w:rsidR="00FC68DB" w:rsidRPr="00AD13B9" w:rsidRDefault="00FC68DB" w:rsidP="00B202D2">
            <w:pPr>
              <w:suppressAutoHyphens/>
              <w:rPr>
                <w:rFonts w:cs="Calibri"/>
                <w:sz w:val="18"/>
                <w:szCs w:val="18"/>
                <w:lang w:eastAsia="zh-CN"/>
              </w:rPr>
            </w:pPr>
            <w:r w:rsidRPr="00AD13B9">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58EB43F6"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49B27C1"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5F510CD3"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65E234" w14:textId="77777777" w:rsidR="00FC68DB" w:rsidRPr="00AD13B9" w:rsidRDefault="00FC68DB" w:rsidP="00B202D2">
            <w:pPr>
              <w:suppressAutoHyphens/>
              <w:rPr>
                <w:sz w:val="18"/>
                <w:szCs w:val="18"/>
              </w:rPr>
            </w:pPr>
            <w:r w:rsidRPr="00AD13B9">
              <w:rPr>
                <w:sz w:val="18"/>
                <w:szCs w:val="18"/>
              </w:rPr>
              <w:t>-</w:t>
            </w:r>
          </w:p>
        </w:tc>
      </w:tr>
      <w:tr w:rsidR="00FC68DB" w:rsidRPr="00397AE8" w14:paraId="6314FA8A"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43011BCC" w14:textId="77777777" w:rsidR="00FC68DB" w:rsidRPr="00AD13B9" w:rsidRDefault="00FC68DB" w:rsidP="00B202D2">
            <w:pPr>
              <w:suppressAutoHyphens/>
              <w:rPr>
                <w:rFonts w:cs="Calibri"/>
                <w:sz w:val="18"/>
                <w:szCs w:val="18"/>
                <w:lang w:eastAsia="zh-CN"/>
              </w:rPr>
            </w:pPr>
            <w:proofErr w:type="spellStart"/>
            <w:r w:rsidRPr="00AD13B9">
              <w:rPr>
                <w:rFonts w:cs="Calibri"/>
                <w:sz w:val="18"/>
                <w:szCs w:val="18"/>
                <w:lang w:eastAsia="zh-CN"/>
              </w:rPr>
              <w:t>static_friction</w:t>
            </w:r>
            <w:proofErr w:type="spellEnd"/>
          </w:p>
        </w:tc>
        <w:tc>
          <w:tcPr>
            <w:tcW w:w="1418" w:type="dxa"/>
            <w:tcBorders>
              <w:top w:val="dotted" w:sz="4" w:space="0" w:color="000000"/>
              <w:left w:val="single" w:sz="4" w:space="0" w:color="000000"/>
              <w:bottom w:val="dotted" w:sz="4" w:space="0" w:color="000000"/>
              <w:right w:val="nil"/>
            </w:tcBorders>
          </w:tcPr>
          <w:p w14:paraId="1C94272B"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AF7017"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376C0988"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6B684E4" w14:textId="77777777" w:rsidR="00FC68DB" w:rsidRPr="00AD13B9" w:rsidRDefault="00FC68DB" w:rsidP="00B202D2">
            <w:pPr>
              <w:suppressAutoHyphens/>
              <w:rPr>
                <w:sz w:val="18"/>
                <w:szCs w:val="18"/>
              </w:rPr>
            </w:pPr>
          </w:p>
        </w:tc>
      </w:tr>
      <w:tr w:rsidR="00FC68DB" w:rsidRPr="00397AE8" w14:paraId="5CC804C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6DC6690" w14:textId="77777777" w:rsidR="00FC68DB" w:rsidRPr="00AD13B9" w:rsidRDefault="00FC68DB" w:rsidP="00B202D2">
            <w:pPr>
              <w:suppressAutoHyphens/>
              <w:rPr>
                <w:rFonts w:cs="Calibri"/>
                <w:sz w:val="18"/>
                <w:szCs w:val="18"/>
                <w:lang w:eastAsia="zh-CN"/>
              </w:rPr>
            </w:pPr>
            <w:proofErr w:type="spellStart"/>
            <w:r w:rsidRPr="00AD13B9">
              <w:rPr>
                <w:rFonts w:cs="Calibri"/>
                <w:sz w:val="18"/>
                <w:szCs w:val="18"/>
                <w:lang w:eastAsia="zh-CN"/>
              </w:rPr>
              <w:t>kinetic_friction</w:t>
            </w:r>
            <w:proofErr w:type="spellEnd"/>
          </w:p>
        </w:tc>
        <w:tc>
          <w:tcPr>
            <w:tcW w:w="1418" w:type="dxa"/>
            <w:tcBorders>
              <w:top w:val="dotted" w:sz="4" w:space="0" w:color="000000"/>
              <w:left w:val="single" w:sz="4" w:space="0" w:color="000000"/>
              <w:bottom w:val="dotted" w:sz="4" w:space="0" w:color="000000"/>
              <w:right w:val="nil"/>
            </w:tcBorders>
          </w:tcPr>
          <w:p w14:paraId="40576167"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3408402"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D152788"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9A47F8" w14:textId="77777777" w:rsidR="00FC68DB" w:rsidRPr="00AD13B9" w:rsidRDefault="00FC68DB" w:rsidP="00B202D2">
            <w:pPr>
              <w:suppressAutoHyphens/>
              <w:rPr>
                <w:sz w:val="18"/>
                <w:szCs w:val="18"/>
              </w:rPr>
            </w:pPr>
            <w:r w:rsidRPr="00AD13B9">
              <w:rPr>
                <w:sz w:val="18"/>
                <w:szCs w:val="18"/>
              </w:rPr>
              <w:t>-</w:t>
            </w:r>
          </w:p>
        </w:tc>
      </w:tr>
      <w:tr w:rsidR="00FC68DB" w:rsidRPr="00397AE8" w14:paraId="0E59BF8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06D3BAA" w14:textId="77777777" w:rsidR="00FC68DB" w:rsidRPr="00AD13B9" w:rsidRDefault="00FC68DB" w:rsidP="00B202D2">
            <w:pPr>
              <w:suppressAutoHyphens/>
              <w:rPr>
                <w:rFonts w:cs="Calibri"/>
                <w:sz w:val="18"/>
                <w:szCs w:val="18"/>
                <w:lang w:eastAsia="zh-CN"/>
              </w:rPr>
            </w:pPr>
            <w:proofErr w:type="spellStart"/>
            <w:r>
              <w:rPr>
                <w:rFonts w:cs="Calibri"/>
                <w:sz w:val="18"/>
                <w:szCs w:val="18"/>
                <w:lang w:eastAsia="zh-CN"/>
              </w:rPr>
              <w:t>thread_</w:t>
            </w:r>
            <w:r w:rsidRPr="00AD13B9">
              <w:rPr>
                <w:rFonts w:cs="Calibri"/>
                <w:sz w:val="18"/>
                <w:szCs w:val="18"/>
                <w:lang w:eastAsia="zh-CN"/>
              </w:rPr>
              <w:t>static_friction</w:t>
            </w:r>
            <w:proofErr w:type="spellEnd"/>
          </w:p>
        </w:tc>
        <w:tc>
          <w:tcPr>
            <w:tcW w:w="1418" w:type="dxa"/>
            <w:tcBorders>
              <w:top w:val="dotted" w:sz="4" w:space="0" w:color="000000"/>
              <w:left w:val="single" w:sz="4" w:space="0" w:color="000000"/>
              <w:bottom w:val="dotted" w:sz="4" w:space="0" w:color="000000"/>
              <w:right w:val="nil"/>
            </w:tcBorders>
          </w:tcPr>
          <w:p w14:paraId="7996A0A7"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29E13D7"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256BF726"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39F530B1" w14:textId="77777777" w:rsidR="00FC68DB" w:rsidRPr="00AD13B9" w:rsidRDefault="00FC68DB" w:rsidP="00B202D2">
            <w:pPr>
              <w:suppressAutoHyphens/>
              <w:rPr>
                <w:sz w:val="18"/>
                <w:szCs w:val="18"/>
              </w:rPr>
            </w:pPr>
          </w:p>
        </w:tc>
      </w:tr>
      <w:tr w:rsidR="00FC68DB" w:rsidRPr="00397AE8" w14:paraId="226AF97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414A376" w14:textId="77777777" w:rsidR="00FC68DB" w:rsidRPr="00AD13B9" w:rsidRDefault="00FC68DB" w:rsidP="00B202D2">
            <w:pPr>
              <w:suppressAutoHyphens/>
              <w:rPr>
                <w:rFonts w:cs="Calibri"/>
                <w:sz w:val="18"/>
                <w:szCs w:val="18"/>
                <w:lang w:eastAsia="zh-CN"/>
              </w:rPr>
            </w:pPr>
            <w:proofErr w:type="spellStart"/>
            <w:r>
              <w:rPr>
                <w:rFonts w:cs="Calibri"/>
                <w:sz w:val="18"/>
                <w:szCs w:val="18"/>
                <w:lang w:eastAsia="zh-CN"/>
              </w:rPr>
              <w:t>thread_</w:t>
            </w:r>
            <w:r w:rsidRPr="00AD13B9">
              <w:rPr>
                <w:rFonts w:cs="Calibri"/>
                <w:sz w:val="18"/>
                <w:szCs w:val="18"/>
                <w:lang w:eastAsia="zh-CN"/>
              </w:rPr>
              <w:t>kinetic_friction</w:t>
            </w:r>
            <w:proofErr w:type="spellEnd"/>
          </w:p>
        </w:tc>
        <w:tc>
          <w:tcPr>
            <w:tcW w:w="1418" w:type="dxa"/>
            <w:tcBorders>
              <w:top w:val="dotted" w:sz="4" w:space="0" w:color="000000"/>
              <w:left w:val="single" w:sz="4" w:space="0" w:color="000000"/>
              <w:bottom w:val="dotted" w:sz="4" w:space="0" w:color="000000"/>
              <w:right w:val="nil"/>
            </w:tcBorders>
          </w:tcPr>
          <w:p w14:paraId="46CFB96A"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A08DF4A"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316AF42C"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26111A" w14:textId="77777777" w:rsidR="00FC68DB" w:rsidRPr="00AD13B9" w:rsidRDefault="00FC68DB" w:rsidP="00B202D2">
            <w:pPr>
              <w:suppressAutoHyphens/>
              <w:rPr>
                <w:sz w:val="18"/>
                <w:szCs w:val="18"/>
              </w:rPr>
            </w:pPr>
          </w:p>
        </w:tc>
      </w:tr>
      <w:tr w:rsidR="00FC68DB" w:rsidRPr="00397AE8" w14:paraId="436F69DF"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CF16780" w14:textId="77777777" w:rsidR="00FC68DB" w:rsidRPr="00AD13B9" w:rsidRDefault="00FC68DB" w:rsidP="00B202D2">
            <w:pPr>
              <w:suppressAutoHyphens/>
              <w:rPr>
                <w:rFonts w:cs="Calibri"/>
                <w:sz w:val="18"/>
                <w:szCs w:val="18"/>
                <w:lang w:eastAsia="zh-CN"/>
              </w:rPr>
            </w:pPr>
            <w:proofErr w:type="spellStart"/>
            <w:r w:rsidRPr="00AD13B9">
              <w:rPr>
                <w:rFonts w:cs="Calibri"/>
                <w:sz w:val="18"/>
                <w:szCs w:val="18"/>
                <w:lang w:eastAsia="zh-CN"/>
              </w:rPr>
              <w:t>strength_property_class</w:t>
            </w:r>
            <w:proofErr w:type="spellEnd"/>
          </w:p>
        </w:tc>
        <w:tc>
          <w:tcPr>
            <w:tcW w:w="1418" w:type="dxa"/>
            <w:tcBorders>
              <w:top w:val="dotted" w:sz="4" w:space="0" w:color="000000"/>
              <w:left w:val="single" w:sz="4" w:space="0" w:color="000000"/>
              <w:bottom w:val="dotted" w:sz="4" w:space="0" w:color="000000"/>
              <w:right w:val="nil"/>
            </w:tcBorders>
          </w:tcPr>
          <w:p w14:paraId="541CA3D1" w14:textId="77777777" w:rsidR="00FC68DB" w:rsidRPr="00AD13B9" w:rsidRDefault="00FC68DB" w:rsidP="00B202D2">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69C56EC0" w14:textId="77777777" w:rsidR="00FC68DB" w:rsidRPr="00AD13B9" w:rsidRDefault="00FC68DB" w:rsidP="00B202D2">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tcPr>
          <w:p w14:paraId="5636B62F"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BF7FB46" w14:textId="77777777" w:rsidR="00FC68DB" w:rsidRPr="00AD13B9" w:rsidRDefault="00FC68DB" w:rsidP="00B202D2">
            <w:pPr>
              <w:suppressAutoHyphens/>
              <w:rPr>
                <w:sz w:val="18"/>
                <w:szCs w:val="18"/>
              </w:rPr>
            </w:pPr>
            <w:r w:rsidRPr="00AD13B9">
              <w:rPr>
                <w:sz w:val="18"/>
                <w:szCs w:val="18"/>
              </w:rPr>
              <w:t>-</w:t>
            </w:r>
          </w:p>
        </w:tc>
      </w:tr>
      <w:tr w:rsidR="00FC68DB" w:rsidRPr="00397AE8" w14:paraId="64EFBA71" w14:textId="77777777" w:rsidTr="00FC68DB">
        <w:trPr>
          <w:cantSplit/>
          <w:jc w:val="center"/>
        </w:trPr>
        <w:tc>
          <w:tcPr>
            <w:tcW w:w="2135" w:type="dxa"/>
            <w:tcBorders>
              <w:top w:val="dotted" w:sz="4" w:space="0" w:color="000000"/>
              <w:left w:val="single" w:sz="8" w:space="0" w:color="000000"/>
              <w:bottom w:val="single" w:sz="8" w:space="0" w:color="000000"/>
              <w:right w:val="nil"/>
            </w:tcBorders>
          </w:tcPr>
          <w:p w14:paraId="243D67C1" w14:textId="77777777" w:rsidR="00FC68DB" w:rsidRPr="00AD13B9" w:rsidRDefault="00FC68DB" w:rsidP="00B202D2">
            <w:pPr>
              <w:suppressAutoHyphens/>
              <w:rPr>
                <w:rFonts w:cs="Calibri"/>
                <w:sz w:val="18"/>
                <w:szCs w:val="18"/>
                <w:lang w:eastAsia="zh-CN"/>
              </w:rPr>
            </w:pPr>
            <w:proofErr w:type="spellStart"/>
            <w:r w:rsidRPr="00AD13B9">
              <w:rPr>
                <w:sz w:val="18"/>
                <w:szCs w:val="18"/>
              </w:rPr>
              <w:t>part_code</w:t>
            </w:r>
            <w:proofErr w:type="spellEnd"/>
          </w:p>
        </w:tc>
        <w:tc>
          <w:tcPr>
            <w:tcW w:w="1418" w:type="dxa"/>
            <w:tcBorders>
              <w:top w:val="dotted" w:sz="4" w:space="0" w:color="000000"/>
              <w:left w:val="single" w:sz="4" w:space="0" w:color="000000"/>
              <w:bottom w:val="single" w:sz="8" w:space="0" w:color="000000"/>
              <w:right w:val="nil"/>
            </w:tcBorders>
          </w:tcPr>
          <w:p w14:paraId="62C2257D" w14:textId="77777777" w:rsidR="00FC68DB" w:rsidRPr="00AD13B9" w:rsidRDefault="00FC68DB" w:rsidP="00B202D2">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single" w:sz="8" w:space="0" w:color="000000"/>
              <w:right w:val="nil"/>
            </w:tcBorders>
          </w:tcPr>
          <w:p w14:paraId="4D250619" w14:textId="77777777" w:rsidR="00FC68DB" w:rsidRPr="00AD13B9" w:rsidRDefault="00FC68DB" w:rsidP="00B202D2">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single" w:sz="8" w:space="0" w:color="000000"/>
              <w:right w:val="nil"/>
            </w:tcBorders>
          </w:tcPr>
          <w:p w14:paraId="2067D72F"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4AB6E158" w14:textId="77777777" w:rsidR="00FC68DB" w:rsidRPr="00AD13B9" w:rsidRDefault="00FC68DB" w:rsidP="00B202D2">
            <w:pPr>
              <w:keepNext/>
              <w:suppressAutoHyphens/>
              <w:rPr>
                <w:sz w:val="18"/>
                <w:szCs w:val="18"/>
              </w:rPr>
            </w:pPr>
            <w:r w:rsidRPr="00AD13B9">
              <w:rPr>
                <w:sz w:val="18"/>
                <w:szCs w:val="18"/>
              </w:rPr>
              <w:t>-</w:t>
            </w:r>
          </w:p>
        </w:tc>
      </w:tr>
    </w:tbl>
    <w:p w14:paraId="5BD07A35" w14:textId="07D8503C" w:rsidR="00FC68DB" w:rsidRDefault="00FC68DB" w:rsidP="00B202D2">
      <w:pPr>
        <w:pStyle w:val="Beschriftung"/>
        <w:spacing w:before="120"/>
      </w:pPr>
      <w:bookmarkStart w:id="1218" w:name="_Ref409694950"/>
      <w:bookmarkStart w:id="1219" w:name="_Toc3566458"/>
      <w:bookmarkStart w:id="1220" w:name="_Toc34747459"/>
      <w:bookmarkStart w:id="1221" w:name="_Toc77095909"/>
      <w:r>
        <w:t xml:space="preserve">Table </w:t>
      </w:r>
      <w:r>
        <w:fldChar w:fldCharType="begin"/>
      </w:r>
      <w:r>
        <w:instrText xml:space="preserve"> SEQ Table \* ARABIC </w:instrText>
      </w:r>
      <w:r>
        <w:fldChar w:fldCharType="separate"/>
      </w:r>
      <w:r w:rsidR="008116BB">
        <w:rPr>
          <w:noProof/>
        </w:rPr>
        <w:t>51</w:t>
      </w:r>
      <w:r>
        <w:fldChar w:fldCharType="end"/>
      </w:r>
      <w:bookmarkEnd w:id="1218"/>
      <w:r>
        <w:t xml:space="preserve">: Attributes of element </w:t>
      </w:r>
      <w:r w:rsidRPr="00491597">
        <w:rPr>
          <w:rFonts w:ascii="Courier New" w:hAnsi="Courier New" w:cs="Courier New"/>
        </w:rPr>
        <w:t>&lt;</w:t>
      </w:r>
      <w:proofErr w:type="spellStart"/>
      <w:r w:rsidRPr="00F665A9">
        <w:rPr>
          <w:rFonts w:ascii="Courier New" w:hAnsi="Courier New" w:cs="Courier New"/>
        </w:rPr>
        <w:t>threaded_connection</w:t>
      </w:r>
      <w:proofErr w:type="spellEnd"/>
      <w:r>
        <w:rPr>
          <w:rFonts w:ascii="Courier New" w:hAnsi="Courier New" w:cs="Courier New"/>
        </w:rPr>
        <w:t>/</w:t>
      </w:r>
      <w:r w:rsidRPr="00491597">
        <w:rPr>
          <w:rFonts w:ascii="Courier New" w:hAnsi="Courier New" w:cs="Courier New"/>
        </w:rPr>
        <w:t>&gt;</w:t>
      </w:r>
      <w:bookmarkEnd w:id="1219"/>
      <w:bookmarkEnd w:id="1220"/>
      <w:bookmarkEnd w:id="1221"/>
    </w:p>
    <w:p w14:paraId="67ED3871" w14:textId="77777777" w:rsidR="00FC68DB" w:rsidRPr="000B11EA" w:rsidRDefault="00FC68DB" w:rsidP="00B202D2">
      <w:r w:rsidRPr="000B11EA">
        <w:t xml:space="preserve">These attributes have following semantics: </w:t>
      </w:r>
    </w:p>
    <w:p w14:paraId="129B2431" w14:textId="77777777" w:rsidR="00FC68DB" w:rsidRPr="000B11EA" w:rsidRDefault="00FC68DB" w:rsidP="00BA04B6">
      <w:pPr>
        <w:numPr>
          <w:ilvl w:val="0"/>
          <w:numId w:val="23"/>
        </w:numPr>
        <w:tabs>
          <w:tab w:val="clear" w:pos="403"/>
        </w:tabs>
        <w:spacing w:before="60" w:after="60" w:line="240" w:lineRule="auto"/>
        <w:ind w:left="714" w:hanging="357"/>
      </w:pPr>
      <w:r w:rsidRPr="00656253">
        <w:rPr>
          <w:rStyle w:val="elementdeftypeChar"/>
          <w:rFonts w:eastAsia="Calibri"/>
        </w:rPr>
        <w:t>diameter</w:t>
      </w:r>
      <w:r w:rsidRPr="000B11EA">
        <w:t>: the diameter of the bolt or screw</w:t>
      </w:r>
      <w:r>
        <w:t>. It should</w:t>
      </w:r>
      <w:r w:rsidRPr="00FF5B0E">
        <w:t xml:space="preserve"> be provided, </w:t>
      </w:r>
      <w:r>
        <w:t xml:space="preserve">since e. g. only few CAE simulation types can live without it. </w:t>
      </w:r>
    </w:p>
    <w:p w14:paraId="64C816CF" w14:textId="236BDCCB" w:rsidR="00FC68DB" w:rsidRPr="000B11EA" w:rsidRDefault="00FC68DB" w:rsidP="00BA04B6">
      <w:pPr>
        <w:numPr>
          <w:ilvl w:val="0"/>
          <w:numId w:val="23"/>
        </w:numPr>
        <w:tabs>
          <w:tab w:val="clear" w:pos="403"/>
        </w:tabs>
        <w:spacing w:before="60" w:after="60" w:line="240" w:lineRule="auto"/>
        <w:ind w:left="714" w:hanging="357"/>
      </w:pPr>
      <w:r w:rsidRPr="00656253">
        <w:rPr>
          <w:rStyle w:val="elementdeftypeChar"/>
          <w:rFonts w:eastAsia="Calibri"/>
        </w:rPr>
        <w:t>length</w:t>
      </w:r>
      <w:r w:rsidRPr="000B11EA">
        <w:t>: the length of the bolt or screw. Refer to</w:t>
      </w:r>
      <w:r>
        <w:t xml:space="preserve"> </w:t>
      </w:r>
      <w:r>
        <w:fldChar w:fldCharType="begin"/>
      </w:r>
      <w:r>
        <w:instrText xml:space="preserve"> REF _Ref428531136 \h </w:instrText>
      </w:r>
      <w:r>
        <w:fldChar w:fldCharType="separate"/>
      </w:r>
      <w:r w:rsidR="008116BB">
        <w:t xml:space="preserve">Figure </w:t>
      </w:r>
      <w:r w:rsidR="008116BB">
        <w:rPr>
          <w:noProof/>
        </w:rPr>
        <w:t>22</w:t>
      </w:r>
      <w:r w:rsidR="008116BB">
        <w:t xml:space="preserve">: </w:t>
      </w:r>
      <w:r w:rsidR="008116BB" w:rsidRPr="001B293E">
        <w:t xml:space="preserve">Definition of </w:t>
      </w:r>
      <w:r w:rsidR="008116BB">
        <w:t>L</w:t>
      </w:r>
      <w:r w:rsidR="008116BB" w:rsidRPr="001B293E">
        <w:t xml:space="preserve">ength and </w:t>
      </w:r>
      <w:r w:rsidR="008116BB">
        <w:t>H</w:t>
      </w:r>
      <w:r w:rsidR="008116BB" w:rsidRPr="001B293E">
        <w:t xml:space="preserve">ead </w:t>
      </w:r>
      <w:r w:rsidR="008116BB">
        <w:t>S</w:t>
      </w:r>
      <w:r w:rsidR="008116BB" w:rsidRPr="001B293E">
        <w:t>izes</w:t>
      </w:r>
      <w:r>
        <w:fldChar w:fldCharType="end"/>
      </w:r>
      <w:r w:rsidRPr="000B11EA">
        <w:t xml:space="preserve">. </w:t>
      </w:r>
    </w:p>
    <w:p w14:paraId="6B1FE714" w14:textId="77777777" w:rsidR="00FC68DB" w:rsidRPr="000B11EA" w:rsidRDefault="00FC68DB" w:rsidP="00BA04B6">
      <w:pPr>
        <w:numPr>
          <w:ilvl w:val="0"/>
          <w:numId w:val="23"/>
        </w:numPr>
        <w:tabs>
          <w:tab w:val="clear" w:pos="403"/>
        </w:tabs>
        <w:spacing w:before="60" w:after="60" w:line="240" w:lineRule="auto"/>
        <w:ind w:left="714" w:hanging="357"/>
      </w:pPr>
      <w:proofErr w:type="spellStart"/>
      <w:r w:rsidRPr="00656253">
        <w:rPr>
          <w:rStyle w:val="elementdeftypeChar"/>
          <w:rFonts w:eastAsia="Calibri"/>
        </w:rPr>
        <w:t>thread_length</w:t>
      </w:r>
      <w:proofErr w:type="spellEnd"/>
      <w:r w:rsidRPr="000B11EA">
        <w:t xml:space="preserve">: the length of the </w:t>
      </w:r>
      <w:r>
        <w:t xml:space="preserve">thread of the </w:t>
      </w:r>
      <w:r w:rsidRPr="000B11EA">
        <w:t xml:space="preserve">bolt or screw. </w:t>
      </w:r>
      <w:r>
        <w:t xml:space="preserve">Only needed in case of a partial-thread screw. In case of a full-thread screw, thread continues from tip to head, without a non-threaded area. Then, </w:t>
      </w:r>
      <w:proofErr w:type="spellStart"/>
      <w:r w:rsidRPr="00552C8E">
        <w:rPr>
          <w:i/>
        </w:rPr>
        <w:t>thread_length</w:t>
      </w:r>
      <w:proofErr w:type="spellEnd"/>
      <w:r w:rsidRPr="00552C8E">
        <w:rPr>
          <w:i/>
        </w:rPr>
        <w:t xml:space="preserve"> = length – </w:t>
      </w:r>
      <w:proofErr w:type="spellStart"/>
      <w:r w:rsidRPr="00552C8E">
        <w:rPr>
          <w:i/>
        </w:rPr>
        <w:t>sink_size</w:t>
      </w:r>
      <w:proofErr w:type="spellEnd"/>
      <w:r>
        <w:t>.</w:t>
      </w:r>
    </w:p>
    <w:p w14:paraId="41F0C8FA" w14:textId="77777777" w:rsidR="00FC68DB" w:rsidRPr="000B11EA" w:rsidRDefault="00FC68DB" w:rsidP="00BA04B6">
      <w:pPr>
        <w:numPr>
          <w:ilvl w:val="0"/>
          <w:numId w:val="23"/>
        </w:numPr>
        <w:tabs>
          <w:tab w:val="clear" w:pos="403"/>
        </w:tabs>
        <w:spacing w:before="60" w:after="60" w:line="240" w:lineRule="auto"/>
        <w:ind w:left="714" w:hanging="357"/>
      </w:pPr>
      <w:proofErr w:type="spellStart"/>
      <w:r w:rsidRPr="00656253">
        <w:rPr>
          <w:rStyle w:val="elementdeftypeChar"/>
          <w:rFonts w:eastAsia="Calibri"/>
        </w:rPr>
        <w:t>head_diameter</w:t>
      </w:r>
      <w:proofErr w:type="spellEnd"/>
      <w:r w:rsidRPr="000B11EA">
        <w:t>: the diameter of the head of the bolt or screw</w:t>
      </w:r>
    </w:p>
    <w:p w14:paraId="4D5AE913" w14:textId="77777777" w:rsidR="00FC68DB" w:rsidRPr="000B11EA" w:rsidRDefault="00FC68DB" w:rsidP="00BA04B6">
      <w:pPr>
        <w:numPr>
          <w:ilvl w:val="0"/>
          <w:numId w:val="23"/>
        </w:numPr>
        <w:tabs>
          <w:tab w:val="clear" w:pos="403"/>
        </w:tabs>
        <w:spacing w:before="60" w:after="60" w:line="240" w:lineRule="auto"/>
        <w:ind w:left="714" w:hanging="357"/>
      </w:pPr>
      <w:proofErr w:type="spellStart"/>
      <w:r w:rsidRPr="00656253">
        <w:rPr>
          <w:rStyle w:val="elementdeftypeChar"/>
          <w:rFonts w:eastAsia="Calibri"/>
        </w:rPr>
        <w:t>head_height</w:t>
      </w:r>
      <w:proofErr w:type="spellEnd"/>
      <w:r w:rsidRPr="000B11EA">
        <w:t xml:space="preserve">: the height of the head. </w:t>
      </w:r>
    </w:p>
    <w:p w14:paraId="33AC57F8" w14:textId="77777777" w:rsidR="00FC68DB" w:rsidRDefault="00FC68DB" w:rsidP="00BA04B6">
      <w:pPr>
        <w:numPr>
          <w:ilvl w:val="0"/>
          <w:numId w:val="23"/>
        </w:numPr>
        <w:tabs>
          <w:tab w:val="clear" w:pos="403"/>
        </w:tabs>
        <w:spacing w:before="60" w:after="60" w:line="240" w:lineRule="auto"/>
        <w:ind w:left="714" w:hanging="357"/>
      </w:pPr>
      <w:proofErr w:type="spellStart"/>
      <w:r w:rsidRPr="00656253">
        <w:rPr>
          <w:rStyle w:val="elementdeftypeChar"/>
          <w:rFonts w:eastAsia="Calibri"/>
        </w:rPr>
        <w:t>head_type</w:t>
      </w:r>
      <w:proofErr w:type="spellEnd"/>
      <w:r>
        <w:t>: Type of screw head, e. g. "outer hexagonal", "flanged-hex/Phillips-head combi", "e</w:t>
      </w:r>
      <w:r w:rsidRPr="006A33CA">
        <w:t xml:space="preserve">xternal </w:t>
      </w:r>
      <w:proofErr w:type="spellStart"/>
      <w:r>
        <w:t>t</w:t>
      </w:r>
      <w:r w:rsidRPr="006A33CA">
        <w:t>orx</w:t>
      </w:r>
      <w:proofErr w:type="spellEnd"/>
      <w:r w:rsidRPr="006A33CA">
        <w:t xml:space="preserve"> </w:t>
      </w:r>
      <w:r>
        <w:t>p</w:t>
      </w:r>
      <w:r w:rsidRPr="006A33CA">
        <w:t xml:space="preserve">lus </w:t>
      </w:r>
      <w:r>
        <w:t xml:space="preserve">". Since there is a </w:t>
      </w:r>
      <w:r w:rsidRPr="006A52D8">
        <w:t>wide variety and ever increasing of screw head types, alphanumeric type is appropriate for this attribute.</w:t>
      </w:r>
      <w:r>
        <w:rPr>
          <w:rStyle w:val="hps"/>
          <w:lang w:val="en"/>
        </w:rPr>
        <w:t xml:space="preserve"> </w:t>
      </w:r>
    </w:p>
    <w:p w14:paraId="75B7854E" w14:textId="77777777" w:rsidR="00FC68DB" w:rsidRDefault="00FC68DB" w:rsidP="00BA04B6">
      <w:pPr>
        <w:numPr>
          <w:ilvl w:val="0"/>
          <w:numId w:val="23"/>
        </w:numPr>
        <w:tabs>
          <w:tab w:val="clear" w:pos="403"/>
        </w:tabs>
        <w:spacing w:before="60" w:after="60" w:line="240" w:lineRule="auto"/>
        <w:ind w:left="714" w:hanging="357"/>
      </w:pPr>
      <w:proofErr w:type="spellStart"/>
      <w:r w:rsidRPr="00656253">
        <w:rPr>
          <w:rStyle w:val="elementdeftypeChar"/>
          <w:rFonts w:eastAsia="Calibri"/>
        </w:rPr>
        <w:t>sink_size</w:t>
      </w:r>
      <w:proofErr w:type="spellEnd"/>
      <w:r w:rsidRPr="000B11EA">
        <w:t xml:space="preserve">: the size of the head that is sunk (for countersunk screws). </w:t>
      </w:r>
    </w:p>
    <w:p w14:paraId="1C81F4BA" w14:textId="77777777" w:rsidR="00FC68DB" w:rsidRDefault="00FC68DB" w:rsidP="00BA04B6">
      <w:pPr>
        <w:numPr>
          <w:ilvl w:val="0"/>
          <w:numId w:val="23"/>
        </w:numPr>
        <w:tabs>
          <w:tab w:val="clear" w:pos="403"/>
        </w:tabs>
        <w:spacing w:before="60" w:after="60" w:line="240" w:lineRule="auto"/>
        <w:ind w:left="714" w:hanging="357"/>
      </w:pPr>
      <w:r w:rsidRPr="00656253">
        <w:rPr>
          <w:rStyle w:val="elementdeftypeChar"/>
          <w:rFonts w:eastAsia="Calibri"/>
        </w:rPr>
        <w:t>pitch</w:t>
      </w:r>
      <w:r w:rsidRPr="00CD36CA">
        <w:rPr>
          <w:rFonts w:ascii="Courier New" w:hAnsi="Courier New" w:cs="Courier New"/>
          <w:sz w:val="18"/>
        </w:rPr>
        <w:t>:</w:t>
      </w:r>
      <w:r>
        <w:t xml:space="preserve"> is the distance from the crest of one thread to the next.</w:t>
      </w:r>
      <w:r>
        <w:rPr>
          <w:rStyle w:val="Funotenzeichen"/>
        </w:rPr>
        <w:footnoteReference w:id="15"/>
      </w:r>
      <w:r>
        <w:t xml:space="preserve"> </w:t>
      </w:r>
    </w:p>
    <w:p w14:paraId="409652EB" w14:textId="7C020DB1" w:rsidR="00FC68DB" w:rsidRPr="00B36A94" w:rsidRDefault="00FC68DB" w:rsidP="00BA04B6">
      <w:pPr>
        <w:numPr>
          <w:ilvl w:val="0"/>
          <w:numId w:val="23"/>
        </w:numPr>
        <w:tabs>
          <w:tab w:val="clear" w:pos="403"/>
        </w:tabs>
        <w:spacing w:before="60" w:after="60" w:line="240" w:lineRule="auto"/>
        <w:ind w:left="714" w:hanging="357"/>
        <w:rPr>
          <w:lang w:val="en"/>
        </w:rPr>
      </w:pPr>
      <w:r>
        <w:rPr>
          <w:rStyle w:val="elementdeftypeChar"/>
          <w:rFonts w:eastAsia="Calibri"/>
        </w:rPr>
        <w:t>l</w:t>
      </w:r>
      <w:r w:rsidRPr="006A128E">
        <w:rPr>
          <w:rStyle w:val="elementdeftypeChar"/>
          <w:rFonts w:eastAsia="Calibri"/>
        </w:rPr>
        <w:t>ead:</w:t>
      </w:r>
      <w:r>
        <w:rPr>
          <w:lang w:val="en"/>
        </w:rPr>
        <w:t xml:space="preserve"> is the distance along the screw's axis that is covered by one complete rotation of the screw (360°). L</w:t>
      </w:r>
      <w:r w:rsidRPr="00B36A94">
        <w:rPr>
          <w:lang w:val="en"/>
        </w:rPr>
        <w:t>ead and pitch are parametrically related, and the </w:t>
      </w:r>
      <w:hyperlink r:id="rId122" w:tooltip="Parameter" w:history="1">
        <w:r w:rsidRPr="00B36A94">
          <w:rPr>
            <w:lang w:val="en"/>
          </w:rPr>
          <w:t>parameter</w:t>
        </w:r>
      </w:hyperlink>
      <w:r w:rsidRPr="00B36A94">
        <w:rPr>
          <w:lang w:val="en"/>
        </w:rPr>
        <w:t> that relates them, the number of starts (number of single thread), very often has a value of 1, in which case their relationship becomes equality. In general, lead is equal to S times pitch, in which S is the number of starts.</w:t>
      </w:r>
    </w:p>
    <w:p w14:paraId="61F7E8EC" w14:textId="77777777" w:rsidR="00FC68DB" w:rsidRPr="000B11EA" w:rsidRDefault="00FC68DB" w:rsidP="00BA04B6">
      <w:pPr>
        <w:numPr>
          <w:ilvl w:val="0"/>
          <w:numId w:val="23"/>
        </w:numPr>
        <w:tabs>
          <w:tab w:val="clear" w:pos="403"/>
        </w:tabs>
        <w:spacing w:before="60" w:after="60" w:line="240" w:lineRule="auto"/>
        <w:ind w:left="714" w:hanging="357"/>
      </w:pPr>
      <w:r w:rsidRPr="00656253">
        <w:rPr>
          <w:rStyle w:val="elementdeftypeChar"/>
          <w:rFonts w:eastAsia="Calibri"/>
        </w:rPr>
        <w:t>torque</w:t>
      </w:r>
      <w:r w:rsidRPr="000B11EA">
        <w:t xml:space="preserve">: The torque which should be applied when fastening the bolt or screw. </w:t>
      </w:r>
    </w:p>
    <w:p w14:paraId="7EAF809E" w14:textId="77777777" w:rsidR="00FC68DB" w:rsidRPr="000B11EA" w:rsidRDefault="00FC68DB" w:rsidP="00BA04B6">
      <w:pPr>
        <w:numPr>
          <w:ilvl w:val="0"/>
          <w:numId w:val="23"/>
        </w:numPr>
        <w:tabs>
          <w:tab w:val="clear" w:pos="403"/>
        </w:tabs>
        <w:spacing w:before="60" w:after="60" w:line="240" w:lineRule="auto"/>
        <w:ind w:left="714" w:hanging="357"/>
      </w:pPr>
      <w:r w:rsidRPr="00656253">
        <w:rPr>
          <w:rStyle w:val="elementdeftypeChar"/>
          <w:rFonts w:eastAsia="Calibri"/>
        </w:rPr>
        <w:t>angle</w:t>
      </w:r>
      <w:r w:rsidRPr="000B11EA">
        <w:t>: The t</w:t>
      </w:r>
      <w:r>
        <w:t>urning angle</w:t>
      </w:r>
      <w:r w:rsidRPr="000B11EA">
        <w:t xml:space="preserve"> which should be applied when fastening the bolt or screw. </w:t>
      </w:r>
    </w:p>
    <w:p w14:paraId="2DE63A44" w14:textId="77777777" w:rsidR="00FC68DB" w:rsidRPr="000B11EA" w:rsidRDefault="00FC68DB" w:rsidP="00BA04B6">
      <w:pPr>
        <w:numPr>
          <w:ilvl w:val="0"/>
          <w:numId w:val="23"/>
        </w:numPr>
        <w:tabs>
          <w:tab w:val="clear" w:pos="403"/>
        </w:tabs>
        <w:spacing w:before="60" w:after="60" w:line="240" w:lineRule="auto"/>
        <w:ind w:left="714" w:hanging="357"/>
      </w:pPr>
      <w:r w:rsidRPr="00656253">
        <w:rPr>
          <w:rStyle w:val="elementdeftypeChar"/>
          <w:rFonts w:eastAsia="Calibri"/>
        </w:rPr>
        <w:t>pretension</w:t>
      </w:r>
      <w:r w:rsidRPr="000B11EA">
        <w:t xml:space="preserve">: The </w:t>
      </w:r>
      <w:r>
        <w:t xml:space="preserve">pretension </w:t>
      </w:r>
      <w:r w:rsidRPr="000B11EA">
        <w:t xml:space="preserve">which </w:t>
      </w:r>
      <w:r>
        <w:t xml:space="preserve">is generated within the </w:t>
      </w:r>
      <w:r w:rsidRPr="000B11EA">
        <w:t xml:space="preserve">bolt or </w:t>
      </w:r>
      <w:r>
        <w:t>screw</w:t>
      </w:r>
      <w:r w:rsidRPr="000B11EA">
        <w:t xml:space="preserve"> when fastening. </w:t>
      </w:r>
    </w:p>
    <w:p w14:paraId="745608C2" w14:textId="77777777" w:rsidR="00FC68DB" w:rsidRPr="000B11EA" w:rsidRDefault="00FC68DB" w:rsidP="00BA04B6">
      <w:pPr>
        <w:numPr>
          <w:ilvl w:val="0"/>
          <w:numId w:val="23"/>
        </w:numPr>
        <w:tabs>
          <w:tab w:val="clear" w:pos="403"/>
        </w:tabs>
        <w:spacing w:before="60" w:after="60" w:line="240" w:lineRule="auto"/>
        <w:ind w:left="714" w:hanging="357"/>
      </w:pPr>
      <w:proofErr w:type="spellStart"/>
      <w:r w:rsidRPr="00656253">
        <w:rPr>
          <w:rStyle w:val="elementdeftypeChar"/>
          <w:rFonts w:eastAsia="Calibri"/>
        </w:rPr>
        <w:t>static_friction</w:t>
      </w:r>
      <w:proofErr w:type="spellEnd"/>
      <w:r w:rsidRPr="000B11EA">
        <w:t xml:space="preserve">: The </w:t>
      </w:r>
      <w:r>
        <w:t>static friction between head and adjacent washer or part</w:t>
      </w:r>
      <w:r w:rsidRPr="000B11EA">
        <w:t xml:space="preserve">. </w:t>
      </w:r>
    </w:p>
    <w:p w14:paraId="239AF450" w14:textId="77777777" w:rsidR="00FC68DB" w:rsidRDefault="00FC68DB" w:rsidP="00BA04B6">
      <w:pPr>
        <w:numPr>
          <w:ilvl w:val="0"/>
          <w:numId w:val="23"/>
        </w:numPr>
        <w:tabs>
          <w:tab w:val="clear" w:pos="403"/>
        </w:tabs>
        <w:spacing w:before="60" w:after="60" w:line="240" w:lineRule="auto"/>
        <w:ind w:left="714" w:hanging="357"/>
      </w:pPr>
      <w:proofErr w:type="spellStart"/>
      <w:r w:rsidRPr="00656253">
        <w:rPr>
          <w:rStyle w:val="elementdeftypeChar"/>
          <w:rFonts w:eastAsia="Calibri"/>
        </w:rPr>
        <w:lastRenderedPageBreak/>
        <w:t>kinetic_friction</w:t>
      </w:r>
      <w:proofErr w:type="spellEnd"/>
      <w:r w:rsidRPr="000B11EA">
        <w:t xml:space="preserve">: The </w:t>
      </w:r>
      <w:r>
        <w:t>kinetic friction between head and adjacent washer or part</w:t>
      </w:r>
      <w:r w:rsidRPr="000B11EA">
        <w:t xml:space="preserve">. </w:t>
      </w:r>
    </w:p>
    <w:p w14:paraId="0A9B6207" w14:textId="77777777" w:rsidR="00FC68DB" w:rsidRPr="000B11EA" w:rsidRDefault="00FC68DB" w:rsidP="00BA04B6">
      <w:pPr>
        <w:numPr>
          <w:ilvl w:val="0"/>
          <w:numId w:val="23"/>
        </w:numPr>
        <w:tabs>
          <w:tab w:val="clear" w:pos="403"/>
        </w:tabs>
        <w:spacing w:before="60" w:after="60" w:line="240" w:lineRule="auto"/>
        <w:ind w:left="714" w:hanging="357"/>
      </w:pPr>
      <w:proofErr w:type="spellStart"/>
      <w:r>
        <w:rPr>
          <w:rStyle w:val="elementdeftypeChar"/>
          <w:rFonts w:eastAsia="Calibri"/>
        </w:rPr>
        <w:t>thread_</w:t>
      </w:r>
      <w:r w:rsidRPr="00656253">
        <w:rPr>
          <w:rStyle w:val="elementdeftypeChar"/>
          <w:rFonts w:eastAsia="Calibri"/>
        </w:rPr>
        <w:t>static_friction</w:t>
      </w:r>
      <w:proofErr w:type="spellEnd"/>
      <w:r w:rsidRPr="000B11EA">
        <w:t xml:space="preserve">: The </w:t>
      </w:r>
      <w:r>
        <w:t xml:space="preserve">static friction between </w:t>
      </w:r>
      <w:r w:rsidRPr="00147227">
        <w:rPr>
          <w:rFonts w:cs="Calibri"/>
          <w:lang w:eastAsia="en-GB"/>
        </w:rPr>
        <w:t>screw</w:t>
      </w:r>
      <w:r>
        <w:rPr>
          <w:rFonts w:cs="Calibri"/>
          <w:lang w:eastAsia="en-GB"/>
        </w:rPr>
        <w:t xml:space="preserve"> and cut thread, or </w:t>
      </w:r>
      <w:r w:rsidRPr="00147227">
        <w:rPr>
          <w:rFonts w:cs="Calibri"/>
          <w:lang w:eastAsia="en-GB"/>
        </w:rPr>
        <w:t xml:space="preserve">bolt thread </w:t>
      </w:r>
      <w:r>
        <w:rPr>
          <w:rFonts w:cs="Calibri"/>
          <w:lang w:eastAsia="en-GB"/>
        </w:rPr>
        <w:t xml:space="preserve">and </w:t>
      </w:r>
      <w:r w:rsidRPr="00147227">
        <w:rPr>
          <w:rFonts w:cs="Calibri"/>
          <w:lang w:eastAsia="en-GB"/>
        </w:rPr>
        <w:t>nut thread</w:t>
      </w:r>
      <w:r w:rsidRPr="000B11EA">
        <w:t xml:space="preserve">. </w:t>
      </w:r>
    </w:p>
    <w:p w14:paraId="060C6C88" w14:textId="77777777" w:rsidR="00FC68DB" w:rsidRDefault="00FC68DB" w:rsidP="00BA04B6">
      <w:pPr>
        <w:numPr>
          <w:ilvl w:val="0"/>
          <w:numId w:val="23"/>
        </w:numPr>
        <w:tabs>
          <w:tab w:val="clear" w:pos="403"/>
        </w:tabs>
        <w:spacing w:before="60" w:after="60" w:line="240" w:lineRule="auto"/>
        <w:ind w:left="714" w:hanging="357"/>
      </w:pPr>
      <w:proofErr w:type="spellStart"/>
      <w:r>
        <w:rPr>
          <w:rStyle w:val="elementdeftypeChar"/>
          <w:rFonts w:eastAsia="Calibri"/>
        </w:rPr>
        <w:t>thread_</w:t>
      </w:r>
      <w:r w:rsidRPr="00656253">
        <w:rPr>
          <w:rStyle w:val="elementdeftypeChar"/>
          <w:rFonts w:eastAsia="Calibri"/>
        </w:rPr>
        <w:t>kinetic_friction</w:t>
      </w:r>
      <w:proofErr w:type="spellEnd"/>
      <w:r w:rsidRPr="000B11EA">
        <w:t xml:space="preserve">: The </w:t>
      </w:r>
      <w:r>
        <w:t xml:space="preserve">kinetic friction between </w:t>
      </w:r>
      <w:r w:rsidRPr="00147227">
        <w:rPr>
          <w:rFonts w:cs="Calibri"/>
          <w:lang w:eastAsia="en-GB"/>
        </w:rPr>
        <w:t>screw</w:t>
      </w:r>
      <w:r>
        <w:rPr>
          <w:rFonts w:cs="Calibri"/>
          <w:lang w:eastAsia="en-GB"/>
        </w:rPr>
        <w:t xml:space="preserve"> and cut thread, or </w:t>
      </w:r>
      <w:r w:rsidRPr="00147227">
        <w:rPr>
          <w:rFonts w:cs="Calibri"/>
          <w:lang w:eastAsia="en-GB"/>
        </w:rPr>
        <w:t xml:space="preserve">bolt thread </w:t>
      </w:r>
      <w:r>
        <w:rPr>
          <w:rFonts w:cs="Calibri"/>
          <w:lang w:eastAsia="en-GB"/>
        </w:rPr>
        <w:t xml:space="preserve">and </w:t>
      </w:r>
      <w:r w:rsidRPr="00147227">
        <w:rPr>
          <w:rFonts w:cs="Calibri"/>
          <w:lang w:eastAsia="en-GB"/>
        </w:rPr>
        <w:t>nut thread</w:t>
      </w:r>
      <w:r w:rsidRPr="000B11EA">
        <w:t xml:space="preserve">. </w:t>
      </w:r>
    </w:p>
    <w:p w14:paraId="25AC438C" w14:textId="77777777" w:rsidR="00FC68DB" w:rsidRPr="000B11EA" w:rsidRDefault="00FC68DB" w:rsidP="00BA04B6">
      <w:pPr>
        <w:numPr>
          <w:ilvl w:val="0"/>
          <w:numId w:val="23"/>
        </w:numPr>
        <w:tabs>
          <w:tab w:val="clear" w:pos="403"/>
        </w:tabs>
        <w:spacing w:before="60" w:after="60" w:line="240" w:lineRule="auto"/>
        <w:ind w:left="714" w:hanging="357"/>
      </w:pPr>
      <w:proofErr w:type="spellStart"/>
      <w:r w:rsidRPr="00656253">
        <w:rPr>
          <w:rStyle w:val="elementdeftypeChar"/>
          <w:rFonts w:eastAsia="Calibri"/>
        </w:rPr>
        <w:t>strength_property_class</w:t>
      </w:r>
      <w:proofErr w:type="spellEnd"/>
      <w:r>
        <w:t xml:space="preserve">: Strength </w:t>
      </w:r>
      <w:r w:rsidRPr="00991A7F">
        <w:t xml:space="preserve">according to </w:t>
      </w:r>
      <w:r>
        <w:t>applied standard within a unique part supplier or OEM</w:t>
      </w:r>
      <w:r w:rsidRPr="00991A7F">
        <w:t xml:space="preserve">. </w:t>
      </w:r>
    </w:p>
    <w:p w14:paraId="5CA816CB" w14:textId="77777777" w:rsidR="00FC68DB" w:rsidRPr="000B11EA" w:rsidRDefault="00FC68DB" w:rsidP="00BA04B6">
      <w:pPr>
        <w:numPr>
          <w:ilvl w:val="0"/>
          <w:numId w:val="23"/>
        </w:numPr>
        <w:tabs>
          <w:tab w:val="clear" w:pos="403"/>
        </w:tabs>
        <w:spacing w:before="60" w:after="60" w:line="240" w:lineRule="auto"/>
        <w:ind w:left="714" w:hanging="357"/>
      </w:pPr>
      <w:proofErr w:type="spellStart"/>
      <w:r w:rsidRPr="00656253">
        <w:rPr>
          <w:rStyle w:val="elementdeftypeChar"/>
          <w:rFonts w:eastAsia="Calibri"/>
        </w:rPr>
        <w:t>part_code</w:t>
      </w:r>
      <w:proofErr w:type="spellEnd"/>
      <w:r w:rsidRPr="000B11EA">
        <w:t xml:space="preserve">: the part code of the bolt or screw, as used e. g. in a PDM system. </w:t>
      </w:r>
      <w:r>
        <w:t xml:space="preserve">Frequently, it may be convenient to use the screw norm (according to ISO, EN, BSW, DIN, …) as part code. </w:t>
      </w:r>
    </w:p>
    <w:p w14:paraId="377F47C8" w14:textId="77777777" w:rsidR="00FC68DB" w:rsidRPr="00CD36CA" w:rsidRDefault="00FC68DB" w:rsidP="00B202D2">
      <w:r w:rsidRPr="00CD36CA">
        <w:t>Torque, pretension</w:t>
      </w:r>
      <w:r>
        <w:t>,</w:t>
      </w:r>
      <w:r w:rsidRPr="00CD36CA">
        <w:t xml:space="preserve"> and angle interact as follows: </w:t>
      </w:r>
    </w:p>
    <w:p w14:paraId="28F19BEC" w14:textId="77777777" w:rsidR="00FC68DB" w:rsidRPr="00CD36CA" w:rsidRDefault="00FC68DB" w:rsidP="00BA04B6">
      <w:pPr>
        <w:numPr>
          <w:ilvl w:val="0"/>
          <w:numId w:val="23"/>
        </w:numPr>
        <w:tabs>
          <w:tab w:val="clear" w:pos="403"/>
        </w:tabs>
        <w:spacing w:before="120" w:line="240" w:lineRule="auto"/>
        <w:rPr>
          <w:rFonts w:cs="Courier New"/>
        </w:rPr>
      </w:pPr>
      <w:r w:rsidRPr="00CD36CA">
        <w:rPr>
          <w:rFonts w:cs="Courier New"/>
        </w:rPr>
        <w:t xml:space="preserve">Torque is only </w:t>
      </w:r>
      <w:proofErr w:type="gramStart"/>
      <w:r w:rsidRPr="00CD36CA">
        <w:rPr>
          <w:rFonts w:cs="Courier New"/>
        </w:rPr>
        <w:t>applied, if</w:t>
      </w:r>
      <w:proofErr w:type="gramEnd"/>
      <w:r w:rsidRPr="00CD36CA">
        <w:rPr>
          <w:rFonts w:cs="Courier New"/>
        </w:rPr>
        <w:t xml:space="preserve"> no pretension is given. </w:t>
      </w:r>
    </w:p>
    <w:p w14:paraId="57F78586" w14:textId="77777777" w:rsidR="00FC68DB" w:rsidRPr="00CD36CA" w:rsidRDefault="00FC68DB" w:rsidP="00BA04B6">
      <w:pPr>
        <w:numPr>
          <w:ilvl w:val="0"/>
          <w:numId w:val="23"/>
        </w:numPr>
        <w:tabs>
          <w:tab w:val="clear" w:pos="403"/>
        </w:tabs>
        <w:spacing w:before="120" w:line="240" w:lineRule="auto"/>
        <w:rPr>
          <w:rFonts w:cs="Courier New"/>
        </w:rPr>
      </w:pPr>
      <w:r w:rsidRPr="00CD36CA">
        <w:rPr>
          <w:rFonts w:cs="Courier New"/>
        </w:rPr>
        <w:t xml:space="preserve">Angle is only </w:t>
      </w:r>
      <w:proofErr w:type="gramStart"/>
      <w:r w:rsidRPr="00CD36CA">
        <w:rPr>
          <w:rFonts w:cs="Courier New"/>
        </w:rPr>
        <w:t>applied, if</w:t>
      </w:r>
      <w:proofErr w:type="gramEnd"/>
      <w:r w:rsidRPr="00CD36CA">
        <w:rPr>
          <w:rFonts w:cs="Courier New"/>
        </w:rPr>
        <w:t xml:space="preserve"> torque is given and no pretension is present. </w:t>
      </w:r>
    </w:p>
    <w:p w14:paraId="4DCA48E2" w14:textId="77777777" w:rsidR="00FC68DB" w:rsidRDefault="00FC68DB" w:rsidP="00B202D2">
      <w:r>
        <w:t xml:space="preserve">For </w:t>
      </w:r>
      <w:r w:rsidRPr="00491597">
        <w:t xml:space="preserve">bolts </w:t>
      </w:r>
      <w:r>
        <w:t>as well as</w:t>
      </w:r>
      <w:r w:rsidRPr="00491597">
        <w:t xml:space="preserve"> screws</w:t>
      </w:r>
      <w:r>
        <w:t xml:space="preserve">, it is recommended to provide the direction of fixation. Hence </w:t>
      </w:r>
      <w:r w:rsidRPr="00226A3F">
        <w:rPr>
          <w:rFonts w:ascii="Courier New" w:hAnsi="Courier New" w:cs="Courier New"/>
          <w:b/>
          <w:i/>
          <w:sz w:val="18"/>
          <w:szCs w:val="18"/>
        </w:rPr>
        <w:t>&lt;</w:t>
      </w:r>
      <w:proofErr w:type="spellStart"/>
      <w:r w:rsidRPr="00F665A9">
        <w:rPr>
          <w:rFonts w:ascii="Courier New" w:hAnsi="Courier New" w:cs="Courier New"/>
          <w:b/>
          <w:i/>
          <w:sz w:val="18"/>
          <w:szCs w:val="18"/>
        </w:rPr>
        <w:t>threaded_connection</w:t>
      </w:r>
      <w:proofErr w:type="spellEnd"/>
      <w:r>
        <w:rPr>
          <w:rFonts w:ascii="Courier New" w:hAnsi="Courier New" w:cs="Courier New"/>
          <w:b/>
          <w:i/>
          <w:sz w:val="18"/>
          <w:szCs w:val="18"/>
        </w:rPr>
        <w:t>/</w:t>
      </w:r>
      <w:r w:rsidRPr="00226A3F">
        <w:rPr>
          <w:rFonts w:ascii="Courier New" w:hAnsi="Courier New" w:cs="Courier New"/>
          <w:b/>
          <w:i/>
          <w:sz w:val="18"/>
          <w:szCs w:val="18"/>
        </w:rPr>
        <w:t>&gt;</w:t>
      </w:r>
      <w:r>
        <w:t xml:space="preserve"> offers following nested elements: </w:t>
      </w:r>
    </w:p>
    <w:tbl>
      <w:tblPr>
        <w:tblW w:w="0" w:type="auto"/>
        <w:jc w:val="center"/>
        <w:tblLayout w:type="fixed"/>
        <w:tblLook w:val="04A0" w:firstRow="1" w:lastRow="0" w:firstColumn="1" w:lastColumn="0" w:noHBand="0" w:noVBand="1"/>
      </w:tblPr>
      <w:tblGrid>
        <w:gridCol w:w="2111"/>
        <w:gridCol w:w="2268"/>
        <w:gridCol w:w="1276"/>
        <w:gridCol w:w="2837"/>
      </w:tblGrid>
      <w:tr w:rsidR="00FC68DB" w:rsidRPr="000F7EEA" w14:paraId="33931A71"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45AF2D2"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02251A3"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A28A8C" w14:textId="77777777" w:rsidR="00FC68DB" w:rsidRPr="00226A3F" w:rsidRDefault="00FC68DB" w:rsidP="00B202D2">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9A9D667"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2CED0D28" w14:textId="77777777" w:rsidTr="00FC68DB">
        <w:trPr>
          <w:jc w:val="center"/>
        </w:trPr>
        <w:tc>
          <w:tcPr>
            <w:tcW w:w="2111" w:type="dxa"/>
            <w:tcBorders>
              <w:top w:val="single" w:sz="8" w:space="0" w:color="000000"/>
              <w:left w:val="single" w:sz="8" w:space="0" w:color="000000"/>
              <w:right w:val="nil"/>
            </w:tcBorders>
            <w:hideMark/>
          </w:tcPr>
          <w:p w14:paraId="2D6A1F8B" w14:textId="77777777" w:rsidR="00FC68DB" w:rsidRPr="002D0B90" w:rsidRDefault="00FC68DB" w:rsidP="00B202D2">
            <w:pPr>
              <w:suppressAutoHyphens/>
              <w:rPr>
                <w:rFonts w:cs="Calibri"/>
                <w:sz w:val="20"/>
                <w:szCs w:val="20"/>
                <w:lang w:eastAsia="zh-CN"/>
              </w:rPr>
            </w:pPr>
            <w:proofErr w:type="spellStart"/>
            <w:r w:rsidRPr="002D0B90">
              <w:rPr>
                <w:sz w:val="20"/>
                <w:szCs w:val="20"/>
              </w:rPr>
              <w:t>normal_direction</w:t>
            </w:r>
            <w:proofErr w:type="spellEnd"/>
          </w:p>
        </w:tc>
        <w:tc>
          <w:tcPr>
            <w:tcW w:w="2268" w:type="dxa"/>
            <w:tcBorders>
              <w:top w:val="single" w:sz="8" w:space="0" w:color="000000"/>
              <w:left w:val="single" w:sz="4" w:space="0" w:color="000000"/>
              <w:right w:val="nil"/>
            </w:tcBorders>
            <w:hideMark/>
          </w:tcPr>
          <w:p w14:paraId="5B48DDB4" w14:textId="77777777" w:rsidR="00FC68DB" w:rsidRPr="002D0B90" w:rsidRDefault="00FC68DB" w:rsidP="00B202D2">
            <w:pPr>
              <w:suppressAutoHyphens/>
              <w:rPr>
                <w:rFonts w:cs="Calibri"/>
                <w:sz w:val="20"/>
                <w:szCs w:val="20"/>
                <w:lang w:eastAsia="zh-CN"/>
              </w:rPr>
            </w:pPr>
            <w:r w:rsidRPr="002D0B90">
              <w:rPr>
                <w:sz w:val="20"/>
                <w:szCs w:val="20"/>
              </w:rPr>
              <w:t>1</w:t>
            </w:r>
          </w:p>
        </w:tc>
        <w:tc>
          <w:tcPr>
            <w:tcW w:w="1276" w:type="dxa"/>
            <w:tcBorders>
              <w:top w:val="single" w:sz="8" w:space="0" w:color="000000"/>
              <w:left w:val="single" w:sz="4" w:space="0" w:color="000000"/>
              <w:right w:val="nil"/>
            </w:tcBorders>
            <w:hideMark/>
          </w:tcPr>
          <w:p w14:paraId="156E23CD" w14:textId="77777777" w:rsidR="00FC68DB" w:rsidRPr="002D0B90" w:rsidRDefault="00FC68DB" w:rsidP="00B202D2">
            <w:pPr>
              <w:suppressAutoHyphens/>
              <w:rPr>
                <w:rFonts w:cs="Calibri"/>
                <w:sz w:val="20"/>
                <w:szCs w:val="20"/>
                <w:lang w:eastAsia="zh-CN"/>
              </w:rPr>
            </w:pPr>
            <w:r w:rsidRPr="002D0B90">
              <w:rPr>
                <w:sz w:val="20"/>
                <w:szCs w:val="20"/>
              </w:rPr>
              <w:t>Optional</w:t>
            </w:r>
          </w:p>
        </w:tc>
        <w:tc>
          <w:tcPr>
            <w:tcW w:w="2837" w:type="dxa"/>
            <w:tcBorders>
              <w:top w:val="single" w:sz="8" w:space="0" w:color="000000"/>
              <w:left w:val="single" w:sz="4" w:space="0" w:color="000000"/>
              <w:right w:val="single" w:sz="8" w:space="0" w:color="000000"/>
            </w:tcBorders>
            <w:hideMark/>
          </w:tcPr>
          <w:p w14:paraId="3D60280B" w14:textId="77777777" w:rsidR="00FC68DB" w:rsidRPr="002D0B90" w:rsidRDefault="00FC68DB" w:rsidP="00B202D2">
            <w:pPr>
              <w:keepNext/>
              <w:suppressAutoHyphens/>
              <w:rPr>
                <w:rFonts w:cs="Calibri"/>
                <w:lang w:eastAsia="zh-CN"/>
              </w:rPr>
            </w:pPr>
            <w:r w:rsidRPr="002D0B90">
              <w:rPr>
                <w:sz w:val="20"/>
                <w:szCs w:val="20"/>
              </w:rPr>
              <w:t>-</w:t>
            </w:r>
          </w:p>
        </w:tc>
      </w:tr>
      <w:tr w:rsidR="00FC68DB" w:rsidRPr="000F7EEA" w14:paraId="445DEC7B" w14:textId="77777777" w:rsidTr="00FC68DB">
        <w:trPr>
          <w:jc w:val="center"/>
        </w:trPr>
        <w:tc>
          <w:tcPr>
            <w:tcW w:w="2111" w:type="dxa"/>
            <w:tcBorders>
              <w:left w:val="single" w:sz="8" w:space="0" w:color="000000"/>
              <w:right w:val="nil"/>
            </w:tcBorders>
          </w:tcPr>
          <w:p w14:paraId="1D1E853C" w14:textId="77777777" w:rsidR="00FC68DB" w:rsidRPr="009F4BBF" w:rsidRDefault="00FC68DB" w:rsidP="00B202D2">
            <w:pPr>
              <w:suppressAutoHyphens/>
              <w:rPr>
                <w:sz w:val="20"/>
                <w:szCs w:val="20"/>
              </w:rPr>
            </w:pPr>
            <w:proofErr w:type="spellStart"/>
            <w:r w:rsidRPr="009F4BBF">
              <w:rPr>
                <w:sz w:val="20"/>
                <w:szCs w:val="20"/>
              </w:rPr>
              <w:t>tangential_direction</w:t>
            </w:r>
            <w:proofErr w:type="spellEnd"/>
          </w:p>
        </w:tc>
        <w:tc>
          <w:tcPr>
            <w:tcW w:w="2268" w:type="dxa"/>
            <w:tcBorders>
              <w:left w:val="single" w:sz="4" w:space="0" w:color="000000"/>
              <w:right w:val="nil"/>
            </w:tcBorders>
          </w:tcPr>
          <w:p w14:paraId="36EA1023" w14:textId="77777777" w:rsidR="00FC68DB" w:rsidRPr="009F4BBF" w:rsidRDefault="00FC68DB" w:rsidP="00B202D2">
            <w:pPr>
              <w:suppressAutoHyphens/>
              <w:rPr>
                <w:sz w:val="20"/>
                <w:szCs w:val="20"/>
              </w:rPr>
            </w:pPr>
            <w:r w:rsidRPr="009F4BBF">
              <w:rPr>
                <w:sz w:val="20"/>
                <w:szCs w:val="20"/>
              </w:rPr>
              <w:t>1</w:t>
            </w:r>
          </w:p>
        </w:tc>
        <w:tc>
          <w:tcPr>
            <w:tcW w:w="1276" w:type="dxa"/>
            <w:tcBorders>
              <w:left w:val="single" w:sz="4" w:space="0" w:color="000000"/>
              <w:right w:val="nil"/>
            </w:tcBorders>
          </w:tcPr>
          <w:p w14:paraId="4C79D12D" w14:textId="77777777" w:rsidR="00FC68DB" w:rsidRPr="009F4BBF" w:rsidRDefault="00FC68DB" w:rsidP="00B202D2">
            <w:pPr>
              <w:suppressAutoHyphens/>
              <w:rPr>
                <w:sz w:val="20"/>
                <w:szCs w:val="20"/>
              </w:rPr>
            </w:pPr>
            <w:r w:rsidRPr="009F4BBF">
              <w:rPr>
                <w:sz w:val="20"/>
                <w:szCs w:val="20"/>
              </w:rPr>
              <w:t>Optional</w:t>
            </w:r>
          </w:p>
        </w:tc>
        <w:tc>
          <w:tcPr>
            <w:tcW w:w="2837" w:type="dxa"/>
            <w:tcBorders>
              <w:left w:val="single" w:sz="4" w:space="0" w:color="000000"/>
              <w:right w:val="single" w:sz="8" w:space="0" w:color="000000"/>
            </w:tcBorders>
          </w:tcPr>
          <w:p w14:paraId="785A899B" w14:textId="77777777" w:rsidR="00FC68DB" w:rsidRPr="009F4BBF" w:rsidRDefault="00FC68DB" w:rsidP="00B202D2">
            <w:pPr>
              <w:keepNext/>
              <w:suppressAutoHyphens/>
              <w:rPr>
                <w:sz w:val="20"/>
                <w:szCs w:val="20"/>
              </w:rPr>
            </w:pPr>
            <w:r w:rsidRPr="009F4BBF">
              <w:rPr>
                <w:sz w:val="20"/>
                <w:szCs w:val="20"/>
              </w:rPr>
              <w:t>-</w:t>
            </w:r>
          </w:p>
        </w:tc>
      </w:tr>
      <w:tr w:rsidR="00FC68DB" w:rsidRPr="00BC3F09" w14:paraId="4F3A2A6A" w14:textId="77777777" w:rsidTr="00FC68DB">
        <w:trPr>
          <w:jc w:val="center"/>
        </w:trPr>
        <w:tc>
          <w:tcPr>
            <w:tcW w:w="2111" w:type="dxa"/>
            <w:tcBorders>
              <w:left w:val="single" w:sz="8" w:space="0" w:color="000000"/>
              <w:right w:val="nil"/>
            </w:tcBorders>
            <w:shd w:val="clear" w:color="auto" w:fill="auto"/>
            <w:hideMark/>
          </w:tcPr>
          <w:p w14:paraId="6245F72F" w14:textId="77777777" w:rsidR="00FC68DB" w:rsidRPr="00BC3F09" w:rsidRDefault="00FC68DB" w:rsidP="00B202D2">
            <w:pPr>
              <w:suppressAutoHyphens/>
              <w:rPr>
                <w:sz w:val="20"/>
                <w:szCs w:val="20"/>
              </w:rPr>
            </w:pPr>
            <w:r w:rsidRPr="00BC3F09">
              <w:rPr>
                <w:sz w:val="20"/>
                <w:szCs w:val="20"/>
              </w:rPr>
              <w:t>b</w:t>
            </w:r>
            <w:r>
              <w:rPr>
                <w:sz w:val="20"/>
                <w:szCs w:val="20"/>
              </w:rPr>
              <w:t>olt</w:t>
            </w:r>
            <w:r w:rsidRPr="00BC3F09">
              <w:rPr>
                <w:sz w:val="20"/>
                <w:szCs w:val="20"/>
              </w:rPr>
              <w:br/>
              <w:t>s</w:t>
            </w:r>
            <w:r>
              <w:rPr>
                <w:sz w:val="20"/>
                <w:szCs w:val="20"/>
              </w:rPr>
              <w:t>crew</w:t>
            </w:r>
          </w:p>
        </w:tc>
        <w:tc>
          <w:tcPr>
            <w:tcW w:w="2268" w:type="dxa"/>
            <w:tcBorders>
              <w:left w:val="single" w:sz="4" w:space="0" w:color="000000"/>
              <w:right w:val="nil"/>
            </w:tcBorders>
            <w:shd w:val="clear" w:color="auto" w:fill="auto"/>
            <w:hideMark/>
          </w:tcPr>
          <w:p w14:paraId="3128B15F" w14:textId="77777777" w:rsidR="00FC68DB" w:rsidRPr="00BC3F09" w:rsidRDefault="00FC68DB" w:rsidP="00B202D2">
            <w:pPr>
              <w:suppressAutoHyphens/>
              <w:rPr>
                <w:sz w:val="20"/>
                <w:szCs w:val="20"/>
              </w:rPr>
            </w:pPr>
            <w:r w:rsidRPr="00BC3F09">
              <w:rPr>
                <w:sz w:val="20"/>
                <w:szCs w:val="20"/>
              </w:rPr>
              <w:t>1</w:t>
            </w:r>
          </w:p>
        </w:tc>
        <w:tc>
          <w:tcPr>
            <w:tcW w:w="1276" w:type="dxa"/>
            <w:tcBorders>
              <w:left w:val="single" w:sz="4" w:space="0" w:color="000000"/>
              <w:right w:val="nil"/>
            </w:tcBorders>
            <w:shd w:val="clear" w:color="auto" w:fill="auto"/>
            <w:hideMark/>
          </w:tcPr>
          <w:p w14:paraId="0129678D" w14:textId="77777777" w:rsidR="00FC68DB" w:rsidRPr="00BC3F09" w:rsidRDefault="00FC68DB" w:rsidP="00B202D2">
            <w:pPr>
              <w:suppressAutoHyphens/>
              <w:rPr>
                <w:sz w:val="20"/>
                <w:szCs w:val="20"/>
              </w:rPr>
            </w:pPr>
            <w:r>
              <w:rPr>
                <w:sz w:val="20"/>
                <w:szCs w:val="20"/>
              </w:rPr>
              <w:t>Required</w:t>
            </w:r>
          </w:p>
        </w:tc>
        <w:tc>
          <w:tcPr>
            <w:tcW w:w="2837" w:type="dxa"/>
            <w:tcBorders>
              <w:left w:val="single" w:sz="4" w:space="0" w:color="000000"/>
              <w:right w:val="single" w:sz="8" w:space="0" w:color="000000"/>
            </w:tcBorders>
            <w:shd w:val="clear" w:color="auto" w:fill="auto"/>
            <w:hideMark/>
          </w:tcPr>
          <w:p w14:paraId="2C763E20" w14:textId="77777777" w:rsidR="00FC68DB" w:rsidRPr="00BC3F09" w:rsidRDefault="00FC68DB" w:rsidP="00B202D2">
            <w:pPr>
              <w:keepNext/>
              <w:suppressAutoHyphens/>
              <w:rPr>
                <w:sz w:val="20"/>
                <w:szCs w:val="20"/>
              </w:rPr>
            </w:pPr>
            <w:r>
              <w:rPr>
                <w:sz w:val="20"/>
                <w:szCs w:val="20"/>
              </w:rPr>
              <w:t>Exactly</w:t>
            </w:r>
            <w:r w:rsidRPr="00BC3F09">
              <w:rPr>
                <w:sz w:val="20"/>
                <w:szCs w:val="20"/>
              </w:rPr>
              <w:t xml:space="preserve"> one of the</w:t>
            </w:r>
            <w:r>
              <w:rPr>
                <w:sz w:val="20"/>
                <w:szCs w:val="20"/>
              </w:rPr>
              <w:t>se</w:t>
            </w:r>
            <w:r w:rsidRPr="00BC3F09">
              <w:rPr>
                <w:sz w:val="20"/>
                <w:szCs w:val="20"/>
              </w:rPr>
              <w:t xml:space="preserve"> elements.</w:t>
            </w:r>
          </w:p>
        </w:tc>
      </w:tr>
      <w:tr w:rsidR="00FC68DB" w:rsidRPr="00BC3F09" w14:paraId="7236E885" w14:textId="77777777" w:rsidTr="00FC68DB">
        <w:trPr>
          <w:jc w:val="center"/>
        </w:trPr>
        <w:tc>
          <w:tcPr>
            <w:tcW w:w="2111" w:type="dxa"/>
            <w:tcBorders>
              <w:left w:val="single" w:sz="8" w:space="0" w:color="000000"/>
              <w:bottom w:val="single" w:sz="4" w:space="0" w:color="000000"/>
              <w:right w:val="nil"/>
            </w:tcBorders>
            <w:shd w:val="clear" w:color="auto" w:fill="auto"/>
            <w:hideMark/>
          </w:tcPr>
          <w:p w14:paraId="057A1338" w14:textId="77777777" w:rsidR="00FC68DB" w:rsidRPr="00BC3F09" w:rsidRDefault="00FC68DB" w:rsidP="00B202D2">
            <w:pPr>
              <w:suppressAutoHyphens/>
              <w:rPr>
                <w:sz w:val="20"/>
                <w:szCs w:val="20"/>
              </w:rPr>
            </w:pPr>
            <w:r>
              <w:rPr>
                <w:sz w:val="20"/>
                <w:szCs w:val="20"/>
              </w:rPr>
              <w:t>washer</w:t>
            </w:r>
          </w:p>
        </w:tc>
        <w:tc>
          <w:tcPr>
            <w:tcW w:w="2268" w:type="dxa"/>
            <w:tcBorders>
              <w:left w:val="single" w:sz="4" w:space="0" w:color="000000"/>
              <w:bottom w:val="single" w:sz="4" w:space="0" w:color="000000"/>
              <w:right w:val="nil"/>
            </w:tcBorders>
            <w:shd w:val="clear" w:color="auto" w:fill="auto"/>
            <w:hideMark/>
          </w:tcPr>
          <w:p w14:paraId="373FF9F3" w14:textId="77777777" w:rsidR="00FC68DB" w:rsidRPr="00BC3F09" w:rsidRDefault="00FC68DB" w:rsidP="00B202D2">
            <w:pPr>
              <w:suppressAutoHyphens/>
              <w:rPr>
                <w:sz w:val="20"/>
                <w:szCs w:val="20"/>
              </w:rPr>
            </w:pPr>
            <w:r>
              <w:rPr>
                <w:sz w:val="20"/>
                <w:szCs w:val="20"/>
              </w:rPr>
              <w:t>1</w:t>
            </w:r>
          </w:p>
        </w:tc>
        <w:tc>
          <w:tcPr>
            <w:tcW w:w="1276" w:type="dxa"/>
            <w:tcBorders>
              <w:left w:val="single" w:sz="4" w:space="0" w:color="000000"/>
              <w:bottom w:val="single" w:sz="4" w:space="0" w:color="000000"/>
              <w:right w:val="nil"/>
            </w:tcBorders>
            <w:shd w:val="clear" w:color="auto" w:fill="auto"/>
            <w:hideMark/>
          </w:tcPr>
          <w:p w14:paraId="2C64B85E" w14:textId="77777777" w:rsidR="00FC68DB" w:rsidRDefault="00FC68DB" w:rsidP="00B202D2">
            <w:pPr>
              <w:suppressAutoHyphens/>
              <w:rPr>
                <w:sz w:val="20"/>
                <w:szCs w:val="20"/>
              </w:rPr>
            </w:pPr>
            <w:r w:rsidRPr="002D0B90">
              <w:rPr>
                <w:sz w:val="20"/>
                <w:szCs w:val="20"/>
              </w:rPr>
              <w:t>Optional</w:t>
            </w:r>
          </w:p>
        </w:tc>
        <w:tc>
          <w:tcPr>
            <w:tcW w:w="2837" w:type="dxa"/>
            <w:tcBorders>
              <w:left w:val="single" w:sz="4" w:space="0" w:color="000000"/>
              <w:bottom w:val="single" w:sz="4" w:space="0" w:color="000000"/>
              <w:right w:val="single" w:sz="8" w:space="0" w:color="000000"/>
            </w:tcBorders>
            <w:shd w:val="clear" w:color="auto" w:fill="auto"/>
            <w:hideMark/>
          </w:tcPr>
          <w:p w14:paraId="2F01C6DD" w14:textId="77777777" w:rsidR="00FC68DB" w:rsidRDefault="00FC68DB" w:rsidP="00B202D2">
            <w:pPr>
              <w:keepNext/>
              <w:suppressAutoHyphens/>
              <w:rPr>
                <w:sz w:val="20"/>
                <w:szCs w:val="20"/>
              </w:rPr>
            </w:pPr>
            <w:r w:rsidRPr="002D0B90">
              <w:rPr>
                <w:sz w:val="20"/>
                <w:szCs w:val="20"/>
              </w:rPr>
              <w:t>-</w:t>
            </w:r>
          </w:p>
        </w:tc>
      </w:tr>
    </w:tbl>
    <w:p w14:paraId="3F832729" w14:textId="5528742C" w:rsidR="00FC68DB" w:rsidRDefault="00FC68DB" w:rsidP="00B202D2">
      <w:pPr>
        <w:pStyle w:val="Beschriftung"/>
        <w:spacing w:before="120"/>
      </w:pPr>
      <w:bookmarkStart w:id="1222" w:name="_Toc3566459"/>
      <w:bookmarkStart w:id="1223" w:name="_Toc34747460"/>
      <w:bookmarkStart w:id="1224" w:name="_Toc77095910"/>
      <w:r>
        <w:t xml:space="preserve">Table </w:t>
      </w:r>
      <w:r>
        <w:fldChar w:fldCharType="begin"/>
      </w:r>
      <w:r>
        <w:instrText xml:space="preserve"> SEQ Table \* ARABIC </w:instrText>
      </w:r>
      <w:r>
        <w:fldChar w:fldCharType="separate"/>
      </w:r>
      <w:r w:rsidR="008116BB">
        <w:rPr>
          <w:noProof/>
        </w:rPr>
        <w:t>52</w:t>
      </w:r>
      <w:r>
        <w:fldChar w:fldCharType="end"/>
      </w:r>
      <w:r>
        <w:t>: Nested element</w:t>
      </w:r>
      <w:r w:rsidRPr="00396648">
        <w:t xml:space="preserve">s of </w:t>
      </w:r>
      <w:r>
        <w:t xml:space="preserve">element </w:t>
      </w:r>
      <w:r w:rsidRPr="00491597">
        <w:rPr>
          <w:rFonts w:ascii="Courier New" w:hAnsi="Courier New" w:cs="Courier New"/>
        </w:rPr>
        <w:t>&lt;</w:t>
      </w:r>
      <w:proofErr w:type="spellStart"/>
      <w:r w:rsidRPr="00F665A9">
        <w:rPr>
          <w:rFonts w:ascii="Courier New" w:hAnsi="Courier New" w:cs="Courier New"/>
        </w:rPr>
        <w:t>threaded_connection</w:t>
      </w:r>
      <w:proofErr w:type="spellEnd"/>
      <w:r>
        <w:rPr>
          <w:rFonts w:ascii="Courier New" w:hAnsi="Courier New" w:cs="Courier New"/>
        </w:rPr>
        <w:t>/</w:t>
      </w:r>
      <w:r w:rsidRPr="00491597">
        <w:rPr>
          <w:rFonts w:ascii="Courier New" w:hAnsi="Courier New" w:cs="Courier New"/>
        </w:rPr>
        <w:t>&gt;</w:t>
      </w:r>
      <w:bookmarkEnd w:id="1222"/>
      <w:bookmarkEnd w:id="1223"/>
      <w:bookmarkEnd w:id="1224"/>
      <w:r>
        <w:t xml:space="preserve"> </w:t>
      </w:r>
    </w:p>
    <w:p w14:paraId="258218A7" w14:textId="77777777" w:rsidR="00FC68DB" w:rsidRPr="00530AB5" w:rsidRDefault="00FC68DB" w:rsidP="00B202D2">
      <w:pPr>
        <w:pStyle w:val="berschrift5"/>
        <w:rPr>
          <w:kern w:val="22"/>
        </w:rPr>
      </w:pPr>
      <w:r w:rsidRPr="00530AB5">
        <w:rPr>
          <w:kern w:val="22"/>
        </w:rPr>
        <w:t xml:space="preserve">Element </w:t>
      </w:r>
      <w:r>
        <w:rPr>
          <w:kern w:val="22"/>
        </w:rPr>
        <w:t>"</w:t>
      </w:r>
      <w:proofErr w:type="spellStart"/>
      <w:r w:rsidRPr="00530AB5">
        <w:rPr>
          <w:kern w:val="22"/>
        </w:rPr>
        <w:t>normal_direction</w:t>
      </w:r>
      <w:proofErr w:type="spellEnd"/>
      <w:r>
        <w:rPr>
          <w:kern w:val="22"/>
        </w:rPr>
        <w:t>"</w:t>
      </w:r>
    </w:p>
    <w:p w14:paraId="0AF88075" w14:textId="77777777" w:rsidR="00FC68DB" w:rsidRDefault="00FC68DB" w:rsidP="00B202D2">
      <w:r w:rsidRPr="00530AB5">
        <w:t xml:space="preserve">The direction of the bolt </w:t>
      </w:r>
      <w:r>
        <w:t xml:space="preserve">or screw </w:t>
      </w:r>
      <w:r w:rsidRPr="00530AB5">
        <w:t xml:space="preserve">is described by the element </w:t>
      </w:r>
      <w:r>
        <w:rPr>
          <w:rStyle w:val="XMLElement"/>
        </w:rPr>
        <w:t>&lt;</w:t>
      </w:r>
      <w:proofErr w:type="spellStart"/>
      <w:r>
        <w:rPr>
          <w:rStyle w:val="XMLElement"/>
        </w:rPr>
        <w:t>n</w:t>
      </w:r>
      <w:r w:rsidRPr="00530AB5">
        <w:rPr>
          <w:rStyle w:val="XMLElement"/>
        </w:rPr>
        <w:t>ormal_directio</w:t>
      </w:r>
      <w:r>
        <w:rPr>
          <w:rStyle w:val="XMLElement"/>
        </w:rPr>
        <w:t>n</w:t>
      </w:r>
      <w:proofErr w:type="spellEnd"/>
      <w:r>
        <w:rPr>
          <w:rStyle w:val="XMLElement"/>
        </w:rPr>
        <w:t>/&gt;</w:t>
      </w:r>
      <w:r w:rsidRPr="00530AB5">
        <w:t xml:space="preserve"> in form of an orientation vector. This is necessary to define the orientation of the bolt </w:t>
      </w:r>
      <w:r>
        <w:t xml:space="preserve">or screw and hence </w:t>
      </w:r>
      <w:r w:rsidRPr="00530AB5">
        <w:t xml:space="preserve">which end </w:t>
      </w:r>
      <w:proofErr w:type="gramStart"/>
      <w:r w:rsidRPr="00530AB5">
        <w:t xml:space="preserve">is considered </w:t>
      </w:r>
      <w:r>
        <w:t>to be</w:t>
      </w:r>
      <w:proofErr w:type="gramEnd"/>
      <w:r w:rsidRPr="00530AB5">
        <w:t xml:space="preserve"> the </w:t>
      </w:r>
      <w:r>
        <w:t>connectio</w:t>
      </w:r>
      <w:r w:rsidRPr="00530AB5">
        <w:t>n’s head-side</w:t>
      </w:r>
      <w:r>
        <w:t>.</w:t>
      </w:r>
      <w:r w:rsidRPr="00E17514">
        <w:t xml:space="preserve"> </w:t>
      </w:r>
      <w:r w:rsidRPr="00226A3F">
        <w:t xml:space="preserve">The orientation sense of the </w:t>
      </w:r>
      <w:r>
        <w:t xml:space="preserve">bolt is </w:t>
      </w:r>
      <w:r w:rsidRPr="00E17514">
        <w:rPr>
          <w:i/>
        </w:rPr>
        <w:t>from head to nut</w:t>
      </w:r>
      <w:r>
        <w:t xml:space="preserve"> and of the </w:t>
      </w:r>
      <w:r w:rsidRPr="00226A3F">
        <w:t xml:space="preserve">screw is </w:t>
      </w:r>
      <w:r w:rsidRPr="008353BC">
        <w:rPr>
          <w:i/>
        </w:rPr>
        <w:t>from head to point</w:t>
      </w:r>
      <w:r>
        <w:t xml:space="preserve">. </w:t>
      </w:r>
    </w:p>
    <w:p w14:paraId="7A64CE69" w14:textId="195B5D7C" w:rsidR="00FC68DB" w:rsidRDefault="00FC68DB" w:rsidP="00B202D2">
      <w:r w:rsidRPr="00530AB5">
        <w:t xml:space="preserve">Refer to section </w:t>
      </w:r>
      <w:r w:rsidRPr="00530AB5">
        <w:fldChar w:fldCharType="begin"/>
      </w:r>
      <w:r w:rsidRPr="00530AB5">
        <w:instrText xml:space="preserve"> REF _Ref400880511 \r \h </w:instrText>
      </w:r>
      <w:r>
        <w:instrText xml:space="preserve"> \* MERGEFORMAT </w:instrText>
      </w:r>
      <w:r w:rsidRPr="00530AB5">
        <w:fldChar w:fldCharType="separate"/>
      </w:r>
      <w:r w:rsidR="008116BB">
        <w:t>9.1.3</w:t>
      </w:r>
      <w:r w:rsidRPr="00530AB5">
        <w:fldChar w:fldCharType="end"/>
      </w:r>
      <w:r w:rsidRPr="00530AB5">
        <w:t xml:space="preserve"> for syntax of element </w:t>
      </w:r>
      <w:r>
        <w:rPr>
          <w:rStyle w:val="XMLElement"/>
        </w:rPr>
        <w:t>&lt;</w:t>
      </w:r>
      <w:proofErr w:type="spellStart"/>
      <w:r>
        <w:rPr>
          <w:rStyle w:val="XMLElement"/>
        </w:rPr>
        <w:t>n</w:t>
      </w:r>
      <w:r w:rsidRPr="00530AB5">
        <w:rPr>
          <w:rStyle w:val="XMLElement"/>
        </w:rPr>
        <w:t>ormal_directio</w:t>
      </w:r>
      <w:r>
        <w:rPr>
          <w:rStyle w:val="XMLElement"/>
        </w:rPr>
        <w:t>n</w:t>
      </w:r>
      <w:proofErr w:type="spellEnd"/>
      <w:r>
        <w:rPr>
          <w:rStyle w:val="XMLElement"/>
        </w:rPr>
        <w:t>/&gt;</w:t>
      </w:r>
      <w:r w:rsidRPr="00530AB5">
        <w:t>.</w:t>
      </w:r>
      <w:r>
        <w:t xml:space="preserve"> </w:t>
      </w:r>
    </w:p>
    <w:p w14:paraId="084F7E0C" w14:textId="77777777" w:rsidR="00FC68DB" w:rsidRDefault="00FC68DB" w:rsidP="00B202D2">
      <w:r>
        <w:t xml:space="preserve">Elements </w:t>
      </w:r>
      <w:r>
        <w:rPr>
          <w:rFonts w:ascii="Courier New" w:hAnsi="Courier New" w:cs="Courier New"/>
          <w:b/>
          <w:bCs/>
          <w:i/>
          <w:sz w:val="18"/>
          <w:szCs w:val="18"/>
        </w:rPr>
        <w:t>&lt;bolt/&gt;</w:t>
      </w:r>
      <w:r>
        <w:t xml:space="preserve">, </w:t>
      </w:r>
      <w:r>
        <w:rPr>
          <w:rFonts w:ascii="Courier New" w:hAnsi="Courier New" w:cs="Courier New"/>
          <w:b/>
          <w:bCs/>
          <w:i/>
          <w:sz w:val="18"/>
          <w:szCs w:val="18"/>
        </w:rPr>
        <w:t>&lt;screw/&gt;</w:t>
      </w:r>
      <w:r>
        <w:t xml:space="preserve"> and </w:t>
      </w:r>
      <w:r>
        <w:rPr>
          <w:rFonts w:ascii="Courier New" w:hAnsi="Courier New" w:cs="Courier New"/>
          <w:b/>
          <w:bCs/>
          <w:i/>
          <w:sz w:val="18"/>
          <w:szCs w:val="18"/>
        </w:rPr>
        <w:t>&lt;washer/&gt;</w:t>
      </w:r>
      <w:r>
        <w:t xml:space="preserve"> are described in the following sections. </w:t>
      </w:r>
    </w:p>
    <w:p w14:paraId="6CA3350C" w14:textId="77777777" w:rsidR="00FC68DB" w:rsidRDefault="00FC68DB" w:rsidP="00B202D2">
      <w:r>
        <w:t xml:space="preserve">The nested element </w:t>
      </w:r>
      <w:r>
        <w:rPr>
          <w:rFonts w:ascii="Courier New" w:hAnsi="Courier New" w:cs="Courier New"/>
          <w:b/>
          <w:bCs/>
          <w:i/>
          <w:sz w:val="18"/>
          <w:szCs w:val="18"/>
        </w:rPr>
        <w:t>&lt;washer/&gt;</w:t>
      </w:r>
      <w:r>
        <w:t xml:space="preserve"> refers to the washer next to the head of a screw or bolt. </w:t>
      </w:r>
    </w:p>
    <w:p w14:paraId="4C371162" w14:textId="77777777" w:rsidR="00FC68DB" w:rsidRDefault="00FC68DB" w:rsidP="00B202D2">
      <w:r>
        <w:t xml:space="preserve">All attributes of threaded connections are optional for import to CAD or CAE processors. However, specific FE solvers may declare some of them to be mandatory. </w:t>
      </w:r>
    </w:p>
    <w:p w14:paraId="77A2B889" w14:textId="77777777" w:rsidR="00FC68DB" w:rsidRDefault="00FC68DB" w:rsidP="00B202D2">
      <w:r>
        <w:t>General defaults are: 0 for numeric values, "" for strings. However, these defaults are not always useful for CAE.</w:t>
      </w:r>
    </w:p>
    <w:p w14:paraId="388E5B1A" w14:textId="77777777" w:rsidR="00FC68DB" w:rsidRPr="00226A3F" w:rsidRDefault="00FC68DB" w:rsidP="00B202D2">
      <w:pPr>
        <w:pStyle w:val="berschrift3"/>
      </w:pPr>
      <w:bookmarkStart w:id="1225" w:name="_Toc428279528"/>
      <w:bookmarkStart w:id="1226" w:name="_Toc428456266"/>
      <w:bookmarkStart w:id="1227" w:name="_Toc428537229"/>
      <w:bookmarkStart w:id="1228" w:name="_Toc428969548"/>
      <w:bookmarkStart w:id="1229" w:name="_Toc429052939"/>
      <w:bookmarkStart w:id="1230" w:name="_Toc413359594"/>
      <w:bookmarkStart w:id="1231" w:name="_Toc3556986"/>
      <w:bookmarkStart w:id="1232" w:name="_Toc34747236"/>
      <w:bookmarkStart w:id="1233" w:name="_Toc77102052"/>
      <w:bookmarkStart w:id="1234" w:name="_Toc86863833"/>
      <w:bookmarkEnd w:id="1225"/>
      <w:bookmarkEnd w:id="1226"/>
      <w:bookmarkEnd w:id="1227"/>
      <w:bookmarkEnd w:id="1228"/>
      <w:bookmarkEnd w:id="1229"/>
      <w:r>
        <w:t>Washer</w:t>
      </w:r>
      <w:bookmarkEnd w:id="1230"/>
      <w:bookmarkEnd w:id="1231"/>
      <w:bookmarkEnd w:id="1232"/>
      <w:bookmarkEnd w:id="1233"/>
      <w:bookmarkEnd w:id="1234"/>
      <w:r w:rsidRPr="00226A3F">
        <w:t xml:space="preserve"> </w:t>
      </w:r>
    </w:p>
    <w:p w14:paraId="4849CDAF" w14:textId="77777777" w:rsidR="00FC68DB" w:rsidRDefault="00FC68DB" w:rsidP="00B202D2">
      <w:r>
        <w:t xml:space="preserve">Bolts and screws are frequently combined with washers. Hence, we define the XML element </w:t>
      </w:r>
      <w:r>
        <w:rPr>
          <w:rFonts w:ascii="Courier New" w:hAnsi="Courier New" w:cs="Courier New"/>
          <w:b/>
          <w:bCs/>
          <w:i/>
          <w:sz w:val="18"/>
          <w:szCs w:val="18"/>
        </w:rPr>
        <w:t>&lt;washer/&gt;</w:t>
      </w:r>
      <w:r>
        <w:t xml:space="preserve">. </w:t>
      </w:r>
    </w:p>
    <w:tbl>
      <w:tblPr>
        <w:tblW w:w="0" w:type="auto"/>
        <w:tblInd w:w="387" w:type="dxa"/>
        <w:tblLayout w:type="fixed"/>
        <w:tblLook w:val="04A0" w:firstRow="1" w:lastRow="0" w:firstColumn="1" w:lastColumn="0" w:noHBand="0" w:noVBand="1"/>
      </w:tblPr>
      <w:tblGrid>
        <w:gridCol w:w="1564"/>
        <w:gridCol w:w="1500"/>
        <w:gridCol w:w="1612"/>
        <w:gridCol w:w="1352"/>
        <w:gridCol w:w="2492"/>
      </w:tblGrid>
      <w:tr w:rsidR="00FC68DB" w:rsidRPr="000F7EEA" w14:paraId="31EA7C24" w14:textId="77777777" w:rsidTr="009F4BBF">
        <w:trPr>
          <w:cantSplit/>
          <w:tblHeader/>
        </w:trPr>
        <w:tc>
          <w:tcPr>
            <w:tcW w:w="1564" w:type="dxa"/>
            <w:tcBorders>
              <w:top w:val="single" w:sz="8" w:space="0" w:color="000000"/>
              <w:left w:val="single" w:sz="8" w:space="0" w:color="000000"/>
              <w:bottom w:val="single" w:sz="8" w:space="0" w:color="000000"/>
              <w:right w:val="nil"/>
            </w:tcBorders>
            <w:shd w:val="clear" w:color="auto" w:fill="F3F3F3"/>
            <w:vAlign w:val="bottom"/>
            <w:hideMark/>
          </w:tcPr>
          <w:p w14:paraId="5264993A" w14:textId="77777777" w:rsidR="00FC68DB" w:rsidRPr="00226A3F" w:rsidRDefault="00FC68DB" w:rsidP="00B202D2">
            <w:pPr>
              <w:keepNext/>
              <w:suppressAutoHyphens/>
              <w:rPr>
                <w:rFonts w:cs="Calibri"/>
                <w:b/>
                <w:i/>
                <w:lang w:eastAsia="zh-CN"/>
              </w:rPr>
            </w:pPr>
            <w:r w:rsidRPr="00226A3F">
              <w:rPr>
                <w:b/>
                <w:i/>
              </w:rPr>
              <w:t>Attributes</w:t>
            </w:r>
          </w:p>
        </w:tc>
        <w:tc>
          <w:tcPr>
            <w:tcW w:w="1500" w:type="dxa"/>
            <w:tcBorders>
              <w:top w:val="single" w:sz="8" w:space="0" w:color="000000"/>
              <w:left w:val="single" w:sz="4" w:space="0" w:color="000000"/>
              <w:bottom w:val="single" w:sz="8" w:space="0" w:color="000000"/>
              <w:right w:val="nil"/>
            </w:tcBorders>
            <w:shd w:val="clear" w:color="auto" w:fill="F3F3F3"/>
            <w:vAlign w:val="bottom"/>
            <w:hideMark/>
          </w:tcPr>
          <w:p w14:paraId="78571A10"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08FC967"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72E5C57"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8997355"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0F7EEA" w14:paraId="320BFA9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0BA93916" w14:textId="77777777" w:rsidR="00FC68DB" w:rsidRPr="00226A3F" w:rsidRDefault="00FC68DB" w:rsidP="00B202D2">
            <w:pPr>
              <w:suppressAutoHyphens/>
              <w:rPr>
                <w:rFonts w:cs="Calibri"/>
                <w:sz w:val="20"/>
                <w:szCs w:val="20"/>
                <w:lang w:eastAsia="zh-CN"/>
              </w:rPr>
            </w:pPr>
            <w:proofErr w:type="spellStart"/>
            <w:r>
              <w:rPr>
                <w:sz w:val="20"/>
                <w:szCs w:val="20"/>
              </w:rPr>
              <w:t>outer_</w:t>
            </w:r>
            <w:r w:rsidRPr="00226A3F">
              <w:rPr>
                <w:sz w:val="20"/>
                <w:szCs w:val="20"/>
              </w:rPr>
              <w:t>diameter</w:t>
            </w:r>
            <w:proofErr w:type="spellEnd"/>
          </w:p>
        </w:tc>
        <w:tc>
          <w:tcPr>
            <w:tcW w:w="1500" w:type="dxa"/>
            <w:tcBorders>
              <w:top w:val="dotted" w:sz="4" w:space="0" w:color="000000"/>
              <w:left w:val="single" w:sz="4" w:space="0" w:color="000000"/>
              <w:bottom w:val="dotted" w:sz="4" w:space="0" w:color="000000"/>
              <w:right w:val="nil"/>
            </w:tcBorders>
            <w:hideMark/>
          </w:tcPr>
          <w:p w14:paraId="75FFC9D2" w14:textId="77777777" w:rsidR="00FC68DB" w:rsidRPr="00226A3F" w:rsidRDefault="00FC68DB" w:rsidP="00B202D2">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0EE6C68" w14:textId="77777777" w:rsidR="00FC68DB" w:rsidRPr="00226A3F" w:rsidRDefault="00FC68DB" w:rsidP="00B202D2">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05C1BA03"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7409ABAD" w14:textId="77777777" w:rsidR="00FC68DB" w:rsidRPr="00226A3F" w:rsidRDefault="00FC68DB" w:rsidP="00B202D2">
            <w:pPr>
              <w:suppressAutoHyphens/>
              <w:rPr>
                <w:rFonts w:cs="Calibri"/>
                <w:lang w:eastAsia="zh-CN"/>
              </w:rPr>
            </w:pPr>
            <w:r w:rsidRPr="00226A3F">
              <w:rPr>
                <w:sz w:val="20"/>
                <w:szCs w:val="20"/>
              </w:rPr>
              <w:t>-</w:t>
            </w:r>
            <w:r>
              <w:rPr>
                <w:sz w:val="20"/>
                <w:szCs w:val="20"/>
              </w:rPr>
              <w:t xml:space="preserve"> </w:t>
            </w:r>
          </w:p>
        </w:tc>
      </w:tr>
      <w:tr w:rsidR="00FC68DB" w:rsidRPr="000F7EEA" w14:paraId="0275675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10995EAE" w14:textId="77777777" w:rsidR="00FC68DB" w:rsidRPr="00226A3F" w:rsidRDefault="00FC68DB" w:rsidP="00B202D2">
            <w:pPr>
              <w:suppressAutoHyphens/>
              <w:rPr>
                <w:rFonts w:cs="Calibri"/>
                <w:sz w:val="20"/>
                <w:szCs w:val="20"/>
                <w:lang w:eastAsia="zh-CN"/>
              </w:rPr>
            </w:pPr>
            <w:proofErr w:type="spellStart"/>
            <w:r>
              <w:rPr>
                <w:sz w:val="20"/>
                <w:szCs w:val="20"/>
              </w:rPr>
              <w:t>inner_</w:t>
            </w:r>
            <w:r w:rsidRPr="00226A3F">
              <w:rPr>
                <w:sz w:val="20"/>
                <w:szCs w:val="20"/>
              </w:rPr>
              <w:t>diameter</w:t>
            </w:r>
            <w:proofErr w:type="spellEnd"/>
          </w:p>
        </w:tc>
        <w:tc>
          <w:tcPr>
            <w:tcW w:w="1500" w:type="dxa"/>
            <w:tcBorders>
              <w:top w:val="dotted" w:sz="4" w:space="0" w:color="000000"/>
              <w:left w:val="single" w:sz="4" w:space="0" w:color="000000"/>
              <w:bottom w:val="dotted" w:sz="4" w:space="0" w:color="000000"/>
              <w:right w:val="nil"/>
            </w:tcBorders>
            <w:hideMark/>
          </w:tcPr>
          <w:p w14:paraId="66D1FB4C" w14:textId="77777777" w:rsidR="00FC68DB" w:rsidRPr="00226A3F" w:rsidRDefault="00FC68DB" w:rsidP="00B202D2">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20A27465" w14:textId="77777777" w:rsidR="00FC68DB" w:rsidRPr="00226A3F" w:rsidRDefault="00FC68DB" w:rsidP="00B202D2">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1357FBBE"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31617294" w14:textId="77777777" w:rsidR="00FC68DB" w:rsidRPr="00226A3F" w:rsidRDefault="00FC68DB" w:rsidP="009F4BBF">
            <w:pPr>
              <w:suppressAutoHyphens/>
              <w:jc w:val="left"/>
              <w:rPr>
                <w:rFonts w:cs="Calibri"/>
                <w:lang w:eastAsia="zh-CN"/>
              </w:rPr>
            </w:pPr>
            <w:r>
              <w:rPr>
                <w:sz w:val="20"/>
                <w:szCs w:val="20"/>
              </w:rPr>
              <w:t xml:space="preserve">Usually NO inner diameter, if attached. </w:t>
            </w:r>
          </w:p>
        </w:tc>
      </w:tr>
      <w:tr w:rsidR="00FC68DB" w:rsidRPr="000F7EEA" w14:paraId="78D5B9AC" w14:textId="77777777" w:rsidTr="009F4BBF">
        <w:trPr>
          <w:cantSplit/>
        </w:trPr>
        <w:tc>
          <w:tcPr>
            <w:tcW w:w="1564" w:type="dxa"/>
            <w:tcBorders>
              <w:top w:val="dotted" w:sz="4" w:space="0" w:color="000000"/>
              <w:left w:val="single" w:sz="8" w:space="0" w:color="000000"/>
              <w:bottom w:val="dotted" w:sz="4" w:space="0" w:color="000000"/>
              <w:right w:val="nil"/>
            </w:tcBorders>
          </w:tcPr>
          <w:p w14:paraId="6D0A4AB2" w14:textId="77777777" w:rsidR="00FC68DB" w:rsidRPr="00226A3F" w:rsidRDefault="00FC68DB" w:rsidP="00B202D2">
            <w:pPr>
              <w:suppressAutoHyphens/>
              <w:rPr>
                <w:sz w:val="20"/>
                <w:szCs w:val="20"/>
              </w:rPr>
            </w:pPr>
            <w:r>
              <w:rPr>
                <w:sz w:val="20"/>
                <w:szCs w:val="20"/>
              </w:rPr>
              <w:lastRenderedPageBreak/>
              <w:t>thickness</w:t>
            </w:r>
          </w:p>
        </w:tc>
        <w:tc>
          <w:tcPr>
            <w:tcW w:w="1500" w:type="dxa"/>
            <w:tcBorders>
              <w:top w:val="dotted" w:sz="4" w:space="0" w:color="000000"/>
              <w:left w:val="single" w:sz="4" w:space="0" w:color="000000"/>
              <w:bottom w:val="dotted" w:sz="4" w:space="0" w:color="000000"/>
              <w:right w:val="nil"/>
            </w:tcBorders>
          </w:tcPr>
          <w:p w14:paraId="3EE0838E" w14:textId="77777777" w:rsidR="00FC68DB" w:rsidRPr="00226A3F"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623B6ED" w14:textId="77777777" w:rsidR="00FC68DB" w:rsidRPr="00226A3F"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632D81DB" w14:textId="77777777" w:rsidR="00FC68DB" w:rsidRPr="00226A3F"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3DB8DA4" w14:textId="77777777" w:rsidR="00FC68DB" w:rsidRPr="00226A3F" w:rsidRDefault="00FC68DB" w:rsidP="00B202D2">
            <w:pPr>
              <w:suppressAutoHyphens/>
              <w:rPr>
                <w:sz w:val="20"/>
                <w:szCs w:val="20"/>
              </w:rPr>
            </w:pPr>
            <w:r w:rsidRPr="00226A3F">
              <w:rPr>
                <w:sz w:val="20"/>
                <w:szCs w:val="20"/>
              </w:rPr>
              <w:t>-</w:t>
            </w:r>
          </w:p>
        </w:tc>
      </w:tr>
      <w:tr w:rsidR="00FC68DB" w:rsidRPr="000F7EEA" w14:paraId="5FF3F7C2" w14:textId="77777777" w:rsidTr="009F4BBF">
        <w:trPr>
          <w:cantSplit/>
        </w:trPr>
        <w:tc>
          <w:tcPr>
            <w:tcW w:w="1564" w:type="dxa"/>
            <w:tcBorders>
              <w:top w:val="dotted" w:sz="4" w:space="0" w:color="000000"/>
              <w:left w:val="single" w:sz="8" w:space="0" w:color="000000"/>
              <w:bottom w:val="dotted" w:sz="4" w:space="0" w:color="000000"/>
              <w:right w:val="nil"/>
            </w:tcBorders>
          </w:tcPr>
          <w:p w14:paraId="3A40E74F" w14:textId="77777777" w:rsidR="00FC68DB" w:rsidRDefault="00FC68DB" w:rsidP="00B202D2">
            <w:pPr>
              <w:suppressAutoHyphens/>
              <w:rPr>
                <w:sz w:val="20"/>
                <w:szCs w:val="20"/>
              </w:rPr>
            </w:pPr>
            <w:r>
              <w:rPr>
                <w:sz w:val="20"/>
                <w:szCs w:val="20"/>
              </w:rPr>
              <w:t>attached</w:t>
            </w:r>
          </w:p>
        </w:tc>
        <w:tc>
          <w:tcPr>
            <w:tcW w:w="1500" w:type="dxa"/>
            <w:tcBorders>
              <w:top w:val="dotted" w:sz="4" w:space="0" w:color="000000"/>
              <w:left w:val="single" w:sz="4" w:space="0" w:color="000000"/>
              <w:bottom w:val="dotted" w:sz="4" w:space="0" w:color="000000"/>
              <w:right w:val="nil"/>
            </w:tcBorders>
          </w:tcPr>
          <w:p w14:paraId="66F683DC" w14:textId="77777777" w:rsidR="00FC68DB" w:rsidRPr="00226A3F" w:rsidRDefault="00FC68DB" w:rsidP="00B202D2">
            <w:pPr>
              <w:suppressAutoHyphens/>
              <w:rPr>
                <w:sz w:val="20"/>
                <w:szCs w:val="20"/>
              </w:rPr>
            </w:pPr>
            <w:r w:rsidRPr="00A20C5C">
              <w:rPr>
                <w:sz w:val="20"/>
                <w:szCs w:val="20"/>
              </w:rPr>
              <w:t>Boolean</w:t>
            </w:r>
          </w:p>
        </w:tc>
        <w:tc>
          <w:tcPr>
            <w:tcW w:w="1612" w:type="dxa"/>
            <w:tcBorders>
              <w:top w:val="dotted" w:sz="4" w:space="0" w:color="000000"/>
              <w:left w:val="single" w:sz="4" w:space="0" w:color="000000"/>
              <w:bottom w:val="dotted" w:sz="4" w:space="0" w:color="000000"/>
              <w:right w:val="nil"/>
            </w:tcBorders>
          </w:tcPr>
          <w:p w14:paraId="1A2D77AD" w14:textId="77777777" w:rsidR="00FC68DB" w:rsidRDefault="00FC68DB" w:rsidP="00B202D2">
            <w:pPr>
              <w:suppressAutoHyphens/>
              <w:rPr>
                <w:sz w:val="20"/>
                <w:szCs w:val="20"/>
              </w:rPr>
            </w:pPr>
            <w:r>
              <w:rPr>
                <w:sz w:val="20"/>
                <w:szCs w:val="20"/>
              </w:rPr>
              <w:t>"</w:t>
            </w:r>
            <w:r w:rsidRPr="00A20C5C">
              <w:rPr>
                <w:sz w:val="20"/>
                <w:szCs w:val="20"/>
              </w:rPr>
              <w:t>false</w:t>
            </w:r>
            <w:r>
              <w:rPr>
                <w:sz w:val="20"/>
                <w:szCs w:val="20"/>
              </w:rPr>
              <w:t>"</w:t>
            </w:r>
            <w:r w:rsidRPr="00A20C5C">
              <w:rPr>
                <w:sz w:val="20"/>
                <w:szCs w:val="20"/>
              </w:rPr>
              <w:t xml:space="preserve"> (default),</w:t>
            </w:r>
            <w:r w:rsidRPr="00A20C5C">
              <w:rPr>
                <w:sz w:val="20"/>
                <w:szCs w:val="20"/>
              </w:rPr>
              <w:br/>
            </w:r>
            <w:r>
              <w:rPr>
                <w:sz w:val="20"/>
                <w:szCs w:val="20"/>
              </w:rPr>
              <w:t>"</w:t>
            </w:r>
            <w:r w:rsidRPr="00A20C5C">
              <w:rPr>
                <w:sz w:val="20"/>
                <w:szCs w:val="20"/>
              </w:rPr>
              <w:t>true</w:t>
            </w:r>
            <w:r>
              <w:rPr>
                <w:sz w:val="20"/>
                <w:szCs w:val="20"/>
              </w:rPr>
              <w:t>"</w:t>
            </w:r>
          </w:p>
        </w:tc>
        <w:tc>
          <w:tcPr>
            <w:tcW w:w="1352" w:type="dxa"/>
            <w:tcBorders>
              <w:top w:val="dotted" w:sz="4" w:space="0" w:color="000000"/>
              <w:left w:val="single" w:sz="4" w:space="0" w:color="000000"/>
              <w:bottom w:val="dotted" w:sz="4" w:space="0" w:color="000000"/>
              <w:right w:val="nil"/>
            </w:tcBorders>
          </w:tcPr>
          <w:p w14:paraId="5D54D8C6" w14:textId="77777777" w:rsidR="00FC68DB" w:rsidRPr="00226A3F" w:rsidRDefault="00FC68DB" w:rsidP="00B202D2">
            <w:pPr>
              <w:suppressAutoHyphens/>
              <w:rPr>
                <w:sz w:val="20"/>
                <w:szCs w:val="20"/>
              </w:rPr>
            </w:pPr>
            <w:r w:rsidRPr="00A20C5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0D1539" w14:textId="77777777" w:rsidR="00FC68DB" w:rsidRPr="00226A3F" w:rsidRDefault="00FC68DB" w:rsidP="00B202D2">
            <w:pPr>
              <w:suppressAutoHyphens/>
              <w:rPr>
                <w:sz w:val="20"/>
                <w:szCs w:val="20"/>
              </w:rPr>
            </w:pPr>
            <w:r w:rsidRPr="00226A3F">
              <w:rPr>
                <w:sz w:val="20"/>
                <w:szCs w:val="20"/>
              </w:rPr>
              <w:t>-</w:t>
            </w:r>
          </w:p>
        </w:tc>
      </w:tr>
      <w:tr w:rsidR="00FC68DB" w:rsidRPr="00397AE8" w14:paraId="49FB36A6" w14:textId="77777777" w:rsidTr="009F4BBF">
        <w:trPr>
          <w:cantSplit/>
        </w:trPr>
        <w:tc>
          <w:tcPr>
            <w:tcW w:w="1564" w:type="dxa"/>
            <w:tcBorders>
              <w:top w:val="dotted" w:sz="4" w:space="0" w:color="000000"/>
              <w:left w:val="single" w:sz="8" w:space="0" w:color="000000"/>
              <w:bottom w:val="dotted" w:sz="4" w:space="0" w:color="000000"/>
              <w:right w:val="nil"/>
            </w:tcBorders>
          </w:tcPr>
          <w:p w14:paraId="2D74B554" w14:textId="77777777" w:rsidR="00FC68DB" w:rsidRPr="002B3987" w:rsidRDefault="00FC68DB" w:rsidP="00B202D2">
            <w:pPr>
              <w:suppressAutoHyphens/>
              <w:rPr>
                <w:rFonts w:cs="Calibri"/>
                <w:sz w:val="20"/>
                <w:szCs w:val="20"/>
                <w:lang w:eastAsia="zh-CN"/>
              </w:rPr>
            </w:pPr>
            <w:proofErr w:type="spellStart"/>
            <w:r>
              <w:rPr>
                <w:rFonts w:cs="Calibri"/>
                <w:sz w:val="20"/>
                <w:szCs w:val="20"/>
                <w:lang w:eastAsia="zh-CN"/>
              </w:rPr>
              <w:t>static_</w:t>
            </w:r>
            <w:r w:rsidRPr="002B3987">
              <w:rPr>
                <w:rFonts w:cs="Calibri"/>
                <w:sz w:val="20"/>
                <w:szCs w:val="20"/>
                <w:lang w:eastAsia="zh-CN"/>
              </w:rPr>
              <w:t>friction</w:t>
            </w:r>
            <w:proofErr w:type="spellEnd"/>
          </w:p>
        </w:tc>
        <w:tc>
          <w:tcPr>
            <w:tcW w:w="1500" w:type="dxa"/>
            <w:tcBorders>
              <w:top w:val="dotted" w:sz="4" w:space="0" w:color="000000"/>
              <w:left w:val="single" w:sz="4" w:space="0" w:color="000000"/>
              <w:bottom w:val="dotted" w:sz="4" w:space="0" w:color="000000"/>
              <w:right w:val="nil"/>
            </w:tcBorders>
          </w:tcPr>
          <w:p w14:paraId="715D27E9" w14:textId="77777777" w:rsidR="00FC68DB" w:rsidRPr="00397AE8"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DD11207" w14:textId="77777777" w:rsidR="00FC68DB" w:rsidRPr="00397AE8"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78AD5E19" w14:textId="77777777" w:rsidR="00FC68DB" w:rsidRPr="00397AE8"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DFFD0D5" w14:textId="77777777" w:rsidR="00FC68DB" w:rsidRPr="00397AE8" w:rsidRDefault="00FC68DB" w:rsidP="00B202D2">
            <w:pPr>
              <w:suppressAutoHyphens/>
              <w:rPr>
                <w:sz w:val="20"/>
                <w:szCs w:val="20"/>
              </w:rPr>
            </w:pPr>
            <w:r>
              <w:rPr>
                <w:sz w:val="20"/>
                <w:szCs w:val="20"/>
              </w:rPr>
              <w:t>-</w:t>
            </w:r>
          </w:p>
        </w:tc>
      </w:tr>
      <w:tr w:rsidR="00FC68DB" w:rsidRPr="006A647A" w14:paraId="57A19BB2" w14:textId="77777777" w:rsidTr="009F4BBF">
        <w:trPr>
          <w:cantSplit/>
        </w:trPr>
        <w:tc>
          <w:tcPr>
            <w:tcW w:w="1564" w:type="dxa"/>
            <w:tcBorders>
              <w:top w:val="dotted" w:sz="4" w:space="0" w:color="000000"/>
              <w:left w:val="single" w:sz="8" w:space="0" w:color="000000"/>
              <w:bottom w:val="dotted" w:sz="4" w:space="0" w:color="000000"/>
              <w:right w:val="nil"/>
            </w:tcBorders>
          </w:tcPr>
          <w:p w14:paraId="456C4BC8" w14:textId="77777777" w:rsidR="00FC68DB" w:rsidRPr="00397AE8" w:rsidRDefault="00FC68DB" w:rsidP="00B202D2">
            <w:pPr>
              <w:suppressAutoHyphens/>
              <w:rPr>
                <w:rFonts w:cs="Calibri"/>
                <w:sz w:val="20"/>
                <w:szCs w:val="20"/>
                <w:lang w:eastAsia="zh-CN"/>
              </w:rPr>
            </w:pPr>
            <w:proofErr w:type="spellStart"/>
            <w:r>
              <w:rPr>
                <w:rFonts w:cs="Calibri"/>
                <w:sz w:val="20"/>
                <w:szCs w:val="20"/>
                <w:lang w:eastAsia="zh-CN"/>
              </w:rPr>
              <w:t>kinetic_</w:t>
            </w:r>
            <w:r w:rsidRPr="002B3987">
              <w:rPr>
                <w:rFonts w:cs="Calibri"/>
                <w:sz w:val="20"/>
                <w:szCs w:val="20"/>
                <w:lang w:eastAsia="zh-CN"/>
              </w:rPr>
              <w:t>friction</w:t>
            </w:r>
            <w:proofErr w:type="spellEnd"/>
          </w:p>
        </w:tc>
        <w:tc>
          <w:tcPr>
            <w:tcW w:w="1500" w:type="dxa"/>
            <w:tcBorders>
              <w:top w:val="dotted" w:sz="4" w:space="0" w:color="000000"/>
              <w:left w:val="single" w:sz="4" w:space="0" w:color="000000"/>
              <w:bottom w:val="dotted" w:sz="4" w:space="0" w:color="000000"/>
              <w:right w:val="nil"/>
            </w:tcBorders>
          </w:tcPr>
          <w:p w14:paraId="66A40A73" w14:textId="77777777" w:rsidR="00FC68DB" w:rsidRPr="006A647A" w:rsidRDefault="00FC68DB" w:rsidP="00B202D2">
            <w:pPr>
              <w:suppressAutoHyphens/>
              <w:rPr>
                <w:rFonts w:cs="Calibri"/>
                <w:sz w:val="20"/>
                <w:szCs w:val="20"/>
                <w:lang w:eastAsia="zh-CN"/>
              </w:rPr>
            </w:pPr>
            <w:r w:rsidRPr="006A647A">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3E31D2F7" w14:textId="77777777" w:rsidR="00FC68DB" w:rsidRPr="006A647A" w:rsidRDefault="00FC68DB" w:rsidP="00B202D2">
            <w:pPr>
              <w:suppressAutoHyphens/>
              <w:rPr>
                <w:rFonts w:cs="Calibri"/>
                <w:sz w:val="20"/>
                <w:szCs w:val="20"/>
                <w:lang w:eastAsia="zh-CN"/>
              </w:rPr>
            </w:pPr>
            <w:r w:rsidRPr="006A647A">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18772ADE" w14:textId="77777777" w:rsidR="00FC68DB" w:rsidRPr="006A647A" w:rsidRDefault="00FC68DB" w:rsidP="00B202D2">
            <w:pPr>
              <w:suppressAutoHyphens/>
              <w:rPr>
                <w:rFonts w:cs="Calibri"/>
                <w:sz w:val="20"/>
                <w:szCs w:val="20"/>
                <w:lang w:eastAsia="zh-CN"/>
              </w:rPr>
            </w:pPr>
            <w:r w:rsidRPr="006A647A">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2EB45806" w14:textId="77777777" w:rsidR="00FC68DB" w:rsidRPr="006A647A" w:rsidRDefault="00FC68DB" w:rsidP="00B202D2">
            <w:pPr>
              <w:keepNext/>
              <w:suppressAutoHyphens/>
              <w:rPr>
                <w:rFonts w:cs="Calibri"/>
                <w:sz w:val="20"/>
                <w:szCs w:val="20"/>
                <w:lang w:eastAsia="zh-CN"/>
              </w:rPr>
            </w:pPr>
            <w:r>
              <w:rPr>
                <w:rFonts w:cs="Calibri"/>
                <w:sz w:val="20"/>
                <w:szCs w:val="20"/>
                <w:lang w:eastAsia="zh-CN"/>
              </w:rPr>
              <w:t>-</w:t>
            </w:r>
          </w:p>
        </w:tc>
      </w:tr>
      <w:tr w:rsidR="00FC68DB" w:rsidRPr="006A647A" w14:paraId="7D69665D" w14:textId="77777777" w:rsidTr="009F4BBF">
        <w:trPr>
          <w:cantSplit/>
        </w:trPr>
        <w:tc>
          <w:tcPr>
            <w:tcW w:w="1564" w:type="dxa"/>
            <w:tcBorders>
              <w:top w:val="dotted" w:sz="4" w:space="0" w:color="000000"/>
              <w:left w:val="single" w:sz="8" w:space="0" w:color="000000"/>
              <w:bottom w:val="dotted" w:sz="4" w:space="0" w:color="000000"/>
              <w:right w:val="nil"/>
            </w:tcBorders>
          </w:tcPr>
          <w:p w14:paraId="6DDEDA5F" w14:textId="77777777" w:rsidR="00FC68DB" w:rsidRDefault="00FC68DB" w:rsidP="00B202D2">
            <w:pPr>
              <w:suppressAutoHyphens/>
              <w:rPr>
                <w:rFonts w:cs="Calibri"/>
                <w:sz w:val="20"/>
                <w:szCs w:val="20"/>
                <w:lang w:eastAsia="zh-CN"/>
              </w:rPr>
            </w:pPr>
            <w:proofErr w:type="spellStart"/>
            <w:r>
              <w:rPr>
                <w:rFonts w:cs="Calibri"/>
                <w:sz w:val="20"/>
                <w:szCs w:val="20"/>
                <w:lang w:eastAsia="zh-CN"/>
              </w:rPr>
              <w:t>strength_property_class</w:t>
            </w:r>
            <w:proofErr w:type="spellEnd"/>
          </w:p>
        </w:tc>
        <w:tc>
          <w:tcPr>
            <w:tcW w:w="1500" w:type="dxa"/>
            <w:tcBorders>
              <w:top w:val="dotted" w:sz="4" w:space="0" w:color="000000"/>
              <w:left w:val="single" w:sz="4" w:space="0" w:color="000000"/>
              <w:bottom w:val="dotted" w:sz="4" w:space="0" w:color="000000"/>
              <w:right w:val="nil"/>
            </w:tcBorders>
          </w:tcPr>
          <w:p w14:paraId="196C5F22" w14:textId="77777777" w:rsidR="00FC68DB" w:rsidRPr="006A647A" w:rsidRDefault="00FC68DB" w:rsidP="00B202D2">
            <w:pPr>
              <w:suppressAutoHyphens/>
              <w:rPr>
                <w:rFonts w:cs="Calibri"/>
                <w:sz w:val="20"/>
                <w:szCs w:val="20"/>
                <w:lang w:eastAsia="zh-CN"/>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6D8A4F20" w14:textId="77777777" w:rsidR="00FC68DB" w:rsidRPr="006A647A" w:rsidRDefault="00FC68DB" w:rsidP="00B202D2">
            <w:pPr>
              <w:suppressAutoHyphens/>
              <w:rPr>
                <w:rFonts w:cs="Calibri"/>
                <w:sz w:val="20"/>
                <w:szCs w:val="20"/>
                <w:lang w:eastAsia="zh-CN"/>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6E0A6C2B" w14:textId="77777777" w:rsidR="00FC68DB" w:rsidRPr="006A647A" w:rsidRDefault="00FC68DB" w:rsidP="00B202D2">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0E49D0B" w14:textId="77777777" w:rsidR="00FC68DB" w:rsidRPr="006A647A" w:rsidRDefault="00FC68DB" w:rsidP="00B202D2">
            <w:pPr>
              <w:keepNext/>
              <w:suppressAutoHyphens/>
              <w:rPr>
                <w:rFonts w:cs="Calibri"/>
                <w:sz w:val="20"/>
                <w:szCs w:val="20"/>
                <w:lang w:eastAsia="zh-CN"/>
              </w:rPr>
            </w:pPr>
            <w:r w:rsidRPr="00226A3F">
              <w:rPr>
                <w:sz w:val="20"/>
                <w:szCs w:val="20"/>
              </w:rPr>
              <w:t>-</w:t>
            </w:r>
          </w:p>
        </w:tc>
      </w:tr>
      <w:tr w:rsidR="00FC68DB" w:rsidRPr="000F7EEA" w14:paraId="2D75ACD6" w14:textId="77777777" w:rsidTr="009F4BBF">
        <w:trPr>
          <w:cantSplit/>
        </w:trPr>
        <w:tc>
          <w:tcPr>
            <w:tcW w:w="1564" w:type="dxa"/>
            <w:tcBorders>
              <w:top w:val="dotted" w:sz="4" w:space="0" w:color="000000"/>
              <w:left w:val="single" w:sz="8" w:space="0" w:color="000000"/>
              <w:bottom w:val="single" w:sz="4" w:space="0" w:color="000000"/>
              <w:right w:val="nil"/>
            </w:tcBorders>
          </w:tcPr>
          <w:p w14:paraId="4F8906E7" w14:textId="77777777" w:rsidR="00FC68DB" w:rsidRPr="00226A3F" w:rsidRDefault="00FC68DB" w:rsidP="00604E26">
            <w:pPr>
              <w:keepNext/>
              <w:suppressAutoHyphens/>
              <w:rPr>
                <w:sz w:val="20"/>
                <w:szCs w:val="20"/>
              </w:rPr>
            </w:pPr>
            <w:proofErr w:type="spellStart"/>
            <w:r>
              <w:rPr>
                <w:sz w:val="20"/>
                <w:szCs w:val="20"/>
              </w:rPr>
              <w:t>part_code</w:t>
            </w:r>
            <w:proofErr w:type="spellEnd"/>
          </w:p>
        </w:tc>
        <w:tc>
          <w:tcPr>
            <w:tcW w:w="1500" w:type="dxa"/>
            <w:tcBorders>
              <w:top w:val="dotted" w:sz="4" w:space="0" w:color="000000"/>
              <w:left w:val="single" w:sz="4" w:space="0" w:color="000000"/>
              <w:bottom w:val="single" w:sz="4" w:space="0" w:color="000000"/>
              <w:right w:val="nil"/>
            </w:tcBorders>
          </w:tcPr>
          <w:p w14:paraId="56DAB557" w14:textId="77777777" w:rsidR="00FC68DB" w:rsidRPr="00226A3F" w:rsidRDefault="00FC68DB" w:rsidP="00604E26">
            <w:pPr>
              <w:keepNext/>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1F6BBA40" w14:textId="77777777" w:rsidR="00FC68DB" w:rsidRDefault="00FC68DB" w:rsidP="00604E26">
            <w:pPr>
              <w:keepNext/>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02D4F575" w14:textId="77777777" w:rsidR="00FC68DB" w:rsidRPr="00226A3F" w:rsidRDefault="00FC68DB" w:rsidP="00604E26">
            <w:pPr>
              <w:keepNext/>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3ED93291" w14:textId="77777777" w:rsidR="00FC68DB" w:rsidRPr="00226A3F" w:rsidRDefault="00FC68DB" w:rsidP="00604E26">
            <w:pPr>
              <w:keepNext/>
              <w:suppressAutoHyphens/>
              <w:rPr>
                <w:sz w:val="20"/>
                <w:szCs w:val="20"/>
              </w:rPr>
            </w:pPr>
            <w:r>
              <w:rPr>
                <w:sz w:val="20"/>
                <w:szCs w:val="20"/>
              </w:rPr>
              <w:t xml:space="preserve">NO part code, if attached. </w:t>
            </w:r>
          </w:p>
        </w:tc>
      </w:tr>
    </w:tbl>
    <w:p w14:paraId="16745527" w14:textId="04040C25" w:rsidR="00FC68DB" w:rsidRDefault="00FC68DB" w:rsidP="00B202D2">
      <w:pPr>
        <w:pStyle w:val="Beschriftung"/>
        <w:spacing w:before="120"/>
      </w:pPr>
      <w:bookmarkStart w:id="1235" w:name="_Toc3566460"/>
      <w:bookmarkStart w:id="1236" w:name="_Toc34747461"/>
      <w:bookmarkStart w:id="1237" w:name="_Toc77095911"/>
      <w:r>
        <w:t xml:space="preserve">Table </w:t>
      </w:r>
      <w:r>
        <w:fldChar w:fldCharType="begin"/>
      </w:r>
      <w:r>
        <w:instrText xml:space="preserve"> SEQ Table \* ARABIC </w:instrText>
      </w:r>
      <w:r>
        <w:fldChar w:fldCharType="separate"/>
      </w:r>
      <w:r w:rsidR="008116BB">
        <w:rPr>
          <w:noProof/>
        </w:rPr>
        <w:t>53</w:t>
      </w:r>
      <w:r>
        <w:fldChar w:fldCharType="end"/>
      </w:r>
      <w:r>
        <w:t xml:space="preserve">: Attributes of element </w:t>
      </w:r>
      <w:r w:rsidRPr="00E7538E">
        <w:rPr>
          <w:rFonts w:ascii="Courier New" w:hAnsi="Courier New" w:cs="Courier New"/>
        </w:rPr>
        <w:t>&lt;washer</w:t>
      </w:r>
      <w:r>
        <w:rPr>
          <w:rFonts w:ascii="Courier New" w:hAnsi="Courier New" w:cs="Courier New"/>
        </w:rPr>
        <w:t>/</w:t>
      </w:r>
      <w:r w:rsidRPr="00E7538E">
        <w:rPr>
          <w:rFonts w:ascii="Courier New" w:hAnsi="Courier New" w:cs="Courier New"/>
        </w:rPr>
        <w:t>&gt;</w:t>
      </w:r>
      <w:bookmarkEnd w:id="1235"/>
      <w:bookmarkEnd w:id="1236"/>
      <w:bookmarkEnd w:id="1237"/>
      <w:r w:rsidRPr="00E7538E">
        <w:t xml:space="preserve"> </w:t>
      </w:r>
    </w:p>
    <w:p w14:paraId="07F3709E" w14:textId="77777777" w:rsidR="00FC68DB" w:rsidRPr="000B11EA" w:rsidRDefault="00FC68DB" w:rsidP="00B202D2">
      <w:pPr>
        <w:keepNext/>
      </w:pPr>
      <w:r w:rsidRPr="000B11EA">
        <w:t xml:space="preserve">These attributes have following semantics: </w:t>
      </w:r>
    </w:p>
    <w:p w14:paraId="213420C3" w14:textId="77777777" w:rsidR="00FC68DB" w:rsidRPr="0054226C" w:rsidRDefault="00FC68DB" w:rsidP="00BA04B6">
      <w:pPr>
        <w:numPr>
          <w:ilvl w:val="0"/>
          <w:numId w:val="23"/>
        </w:numPr>
        <w:tabs>
          <w:tab w:val="clear" w:pos="403"/>
        </w:tabs>
        <w:spacing w:before="60" w:after="60" w:line="240" w:lineRule="auto"/>
        <w:ind w:left="714" w:hanging="357"/>
      </w:pPr>
      <w:proofErr w:type="spellStart"/>
      <w:r w:rsidRPr="00B142AC">
        <w:rPr>
          <w:rStyle w:val="elementdeftypeChar"/>
          <w:rFonts w:eastAsia="Calibri"/>
        </w:rPr>
        <w:t>outer_diameter</w:t>
      </w:r>
      <w:proofErr w:type="spellEnd"/>
      <w:r w:rsidRPr="000B11EA">
        <w:t xml:space="preserve">: the </w:t>
      </w:r>
      <w:r>
        <w:t xml:space="preserve">outer </w:t>
      </w:r>
      <w:r w:rsidRPr="000B11EA">
        <w:t xml:space="preserve">diameter of the </w:t>
      </w:r>
      <w:r>
        <w:t xml:space="preserve">washer. If a washer is used at all, at least its diameter must be specified. </w:t>
      </w:r>
    </w:p>
    <w:p w14:paraId="67D997A1" w14:textId="77777777" w:rsidR="00FC68DB" w:rsidRPr="0054226C" w:rsidRDefault="00FC68DB" w:rsidP="00BA04B6">
      <w:pPr>
        <w:numPr>
          <w:ilvl w:val="0"/>
          <w:numId w:val="23"/>
        </w:numPr>
        <w:tabs>
          <w:tab w:val="clear" w:pos="403"/>
        </w:tabs>
        <w:spacing w:before="60" w:after="60" w:line="240" w:lineRule="auto"/>
        <w:ind w:left="714" w:hanging="357"/>
      </w:pPr>
      <w:proofErr w:type="spellStart"/>
      <w:r w:rsidRPr="00B142AC">
        <w:rPr>
          <w:rStyle w:val="elementdeftypeChar"/>
          <w:rFonts w:eastAsia="Calibri"/>
        </w:rPr>
        <w:t>inner_diameter</w:t>
      </w:r>
      <w:proofErr w:type="spellEnd"/>
      <w:r w:rsidRPr="000B11EA">
        <w:t xml:space="preserve">: the </w:t>
      </w:r>
      <w:r>
        <w:t>inner or hole diameter</w:t>
      </w:r>
      <w:r w:rsidRPr="000B11EA">
        <w:t xml:space="preserve"> of the </w:t>
      </w:r>
      <w:r>
        <w:t xml:space="preserve">washer </w:t>
      </w:r>
    </w:p>
    <w:p w14:paraId="219ADD92" w14:textId="77777777" w:rsidR="00FC68DB" w:rsidRPr="0054226C" w:rsidRDefault="00FC68DB" w:rsidP="00BA04B6">
      <w:pPr>
        <w:numPr>
          <w:ilvl w:val="0"/>
          <w:numId w:val="23"/>
        </w:numPr>
        <w:tabs>
          <w:tab w:val="clear" w:pos="403"/>
        </w:tabs>
        <w:spacing w:before="60" w:after="60" w:line="240" w:lineRule="auto"/>
        <w:ind w:left="714" w:hanging="357"/>
      </w:pPr>
      <w:r w:rsidRPr="00B142AC">
        <w:rPr>
          <w:rStyle w:val="elementdeftypeChar"/>
          <w:rFonts w:eastAsia="Calibri"/>
        </w:rPr>
        <w:t>thickness</w:t>
      </w:r>
      <w:r w:rsidRPr="000B11EA">
        <w:t xml:space="preserve">: the </w:t>
      </w:r>
      <w:r>
        <w:t xml:space="preserve">thickness </w:t>
      </w:r>
      <w:r w:rsidRPr="000B11EA">
        <w:t xml:space="preserve">of the </w:t>
      </w:r>
      <w:r>
        <w:t xml:space="preserve">washer </w:t>
      </w:r>
    </w:p>
    <w:p w14:paraId="4D32FAF6" w14:textId="77777777" w:rsidR="00FC68DB" w:rsidRPr="0054226C" w:rsidRDefault="00FC68DB" w:rsidP="00BA04B6">
      <w:pPr>
        <w:numPr>
          <w:ilvl w:val="0"/>
          <w:numId w:val="23"/>
        </w:numPr>
        <w:tabs>
          <w:tab w:val="clear" w:pos="403"/>
        </w:tabs>
        <w:spacing w:before="60" w:after="60" w:line="240" w:lineRule="auto"/>
        <w:ind w:left="714" w:hanging="357"/>
      </w:pPr>
      <w:r w:rsidRPr="00B142AC">
        <w:rPr>
          <w:rStyle w:val="elementdeftypeChar"/>
          <w:rFonts w:eastAsia="Calibri"/>
        </w:rPr>
        <w:t>attached</w:t>
      </w:r>
      <w:r w:rsidRPr="000B11EA">
        <w:t>: t</w:t>
      </w:r>
      <w:r>
        <w:t xml:space="preserve">rue, if and only if the washer is firmly attached to the screw head or nut, </w:t>
      </w:r>
      <w:proofErr w:type="spellStart"/>
      <w:r>
        <w:t>rsp</w:t>
      </w:r>
      <w:proofErr w:type="spellEnd"/>
      <w:r>
        <w:t xml:space="preserve">. </w:t>
      </w:r>
    </w:p>
    <w:p w14:paraId="37D28FCD" w14:textId="77777777" w:rsidR="00FC68DB" w:rsidRPr="000B11EA" w:rsidRDefault="00FC68DB" w:rsidP="00BA04B6">
      <w:pPr>
        <w:numPr>
          <w:ilvl w:val="0"/>
          <w:numId w:val="23"/>
        </w:numPr>
        <w:tabs>
          <w:tab w:val="clear" w:pos="403"/>
        </w:tabs>
        <w:spacing w:before="60" w:after="60" w:line="240" w:lineRule="auto"/>
        <w:ind w:left="714" w:hanging="357"/>
      </w:pPr>
      <w:proofErr w:type="spellStart"/>
      <w:r w:rsidRPr="00B142AC">
        <w:rPr>
          <w:rStyle w:val="elementdeftypeChar"/>
          <w:rFonts w:eastAsia="Calibri"/>
        </w:rPr>
        <w:t>static_friction</w:t>
      </w:r>
      <w:proofErr w:type="spellEnd"/>
      <w:r w:rsidRPr="000B11EA">
        <w:t>: t</w:t>
      </w:r>
      <w:r>
        <w:t xml:space="preserve">he static friction between this washer and its adjacent part (not head or nut) </w:t>
      </w:r>
    </w:p>
    <w:p w14:paraId="23E37C8C" w14:textId="77777777" w:rsidR="00FC68DB" w:rsidRDefault="00FC68DB" w:rsidP="00BA04B6">
      <w:pPr>
        <w:numPr>
          <w:ilvl w:val="0"/>
          <w:numId w:val="23"/>
        </w:numPr>
        <w:tabs>
          <w:tab w:val="clear" w:pos="403"/>
        </w:tabs>
        <w:spacing w:before="60" w:after="60" w:line="240" w:lineRule="auto"/>
        <w:ind w:left="714" w:hanging="357"/>
      </w:pPr>
      <w:proofErr w:type="spellStart"/>
      <w:r w:rsidRPr="00B142AC">
        <w:rPr>
          <w:rStyle w:val="elementdeftypeChar"/>
          <w:rFonts w:eastAsia="Calibri"/>
        </w:rPr>
        <w:t>kinetic_friction</w:t>
      </w:r>
      <w:proofErr w:type="spellEnd"/>
      <w:r w:rsidRPr="000B11EA">
        <w:t>: t</w:t>
      </w:r>
      <w:r>
        <w:t xml:space="preserve">he kinetic friction between this washer and its adjacent part (not head or nut) </w:t>
      </w:r>
    </w:p>
    <w:p w14:paraId="692DCEDD" w14:textId="77777777" w:rsidR="00FC68DB" w:rsidRPr="000B11EA" w:rsidRDefault="00FC68DB" w:rsidP="00BA04B6">
      <w:pPr>
        <w:numPr>
          <w:ilvl w:val="0"/>
          <w:numId w:val="23"/>
        </w:numPr>
        <w:tabs>
          <w:tab w:val="clear" w:pos="403"/>
        </w:tabs>
        <w:spacing w:before="60" w:after="60" w:line="240" w:lineRule="auto"/>
        <w:ind w:left="714" w:hanging="357"/>
      </w:pPr>
      <w:proofErr w:type="spellStart"/>
      <w:r w:rsidRPr="00B142AC">
        <w:rPr>
          <w:rStyle w:val="elementdeftypeChar"/>
          <w:rFonts w:eastAsia="Calibri"/>
        </w:rPr>
        <w:t>strength_property_class</w:t>
      </w:r>
      <w:proofErr w:type="spellEnd"/>
      <w:r>
        <w:t xml:space="preserve">: Strength </w:t>
      </w:r>
      <w:r w:rsidRPr="00991A7F">
        <w:t xml:space="preserve">according to </w:t>
      </w:r>
      <w:r>
        <w:t>applied standard within a unique part supplier or OEM</w:t>
      </w:r>
      <w:r w:rsidRPr="00991A7F">
        <w:t>.</w:t>
      </w:r>
      <w:r w:rsidRPr="006174AF">
        <w:t xml:space="preserve"> </w:t>
      </w:r>
    </w:p>
    <w:p w14:paraId="1D65E37B" w14:textId="77777777" w:rsidR="00FC68DB" w:rsidRPr="000B11EA" w:rsidRDefault="00FC68DB" w:rsidP="00BA04B6">
      <w:pPr>
        <w:numPr>
          <w:ilvl w:val="0"/>
          <w:numId w:val="23"/>
        </w:numPr>
        <w:tabs>
          <w:tab w:val="clear" w:pos="403"/>
        </w:tabs>
        <w:spacing w:before="60" w:after="60" w:line="240" w:lineRule="auto"/>
        <w:ind w:left="714" w:hanging="357"/>
      </w:pPr>
      <w:proofErr w:type="spellStart"/>
      <w:r w:rsidRPr="00B142AC">
        <w:rPr>
          <w:rStyle w:val="elementdeftypeChar"/>
          <w:rFonts w:eastAsia="Calibri"/>
        </w:rPr>
        <w:t>part_code</w:t>
      </w:r>
      <w:proofErr w:type="spellEnd"/>
      <w:r w:rsidRPr="000B11EA">
        <w:t xml:space="preserve">: the part code of the </w:t>
      </w:r>
      <w:r>
        <w:t>washer</w:t>
      </w:r>
      <w:r w:rsidRPr="000B11EA">
        <w:t xml:space="preserve">, as used e. g. in a PDM system. </w:t>
      </w:r>
      <w:r>
        <w:t xml:space="preserve">Frequently, it may be convenient to use the washer norm as part code. </w:t>
      </w:r>
    </w:p>
    <w:p w14:paraId="68D4AE70" w14:textId="77777777" w:rsidR="00FC68DB" w:rsidRDefault="00FC68DB" w:rsidP="00B202D2">
      <w:pPr>
        <w:spacing w:before="120"/>
      </w:pPr>
      <w:r>
        <w:t xml:space="preserve">The </w:t>
      </w:r>
      <w:r w:rsidRPr="00226A3F">
        <w:t xml:space="preserve">element </w:t>
      </w:r>
      <w:r>
        <w:rPr>
          <w:rFonts w:ascii="Courier New" w:hAnsi="Courier New" w:cs="Courier New"/>
          <w:b/>
          <w:bCs/>
          <w:i/>
          <w:sz w:val="18"/>
          <w:szCs w:val="18"/>
        </w:rPr>
        <w:t>&lt;washer/&gt;</w:t>
      </w:r>
      <w:r>
        <w:t xml:space="preserve"> does not allow for any nested elements. </w:t>
      </w:r>
    </w:p>
    <w:p w14:paraId="4234E6D7" w14:textId="77777777" w:rsidR="00FC68DB" w:rsidRPr="00226A3F" w:rsidRDefault="00FC68DB" w:rsidP="00B202D2">
      <w:pPr>
        <w:pStyle w:val="berschrift3"/>
      </w:pPr>
      <w:bookmarkStart w:id="1238" w:name="_Toc428456268"/>
      <w:bookmarkStart w:id="1239" w:name="_Toc428537231"/>
      <w:bookmarkStart w:id="1240" w:name="_Toc428969550"/>
      <w:bookmarkStart w:id="1241" w:name="_Toc429052941"/>
      <w:bookmarkStart w:id="1242" w:name="_Toc413359595"/>
      <w:bookmarkStart w:id="1243" w:name="_Toc3556987"/>
      <w:bookmarkStart w:id="1244" w:name="_Toc34747237"/>
      <w:bookmarkStart w:id="1245" w:name="_Toc77102053"/>
      <w:bookmarkStart w:id="1246" w:name="_Toc86863834"/>
      <w:bookmarkEnd w:id="1238"/>
      <w:bookmarkEnd w:id="1239"/>
      <w:bookmarkEnd w:id="1240"/>
      <w:bookmarkEnd w:id="1241"/>
      <w:r>
        <w:t>Nut</w:t>
      </w:r>
      <w:bookmarkEnd w:id="1242"/>
      <w:bookmarkEnd w:id="1243"/>
      <w:bookmarkEnd w:id="1244"/>
      <w:bookmarkEnd w:id="1245"/>
      <w:bookmarkEnd w:id="1246"/>
      <w:r w:rsidRPr="00226A3F">
        <w:t xml:space="preserve"> </w:t>
      </w:r>
    </w:p>
    <w:p w14:paraId="02888C05" w14:textId="77777777" w:rsidR="00FC68DB" w:rsidRDefault="00FC68DB" w:rsidP="00B202D2">
      <w:pPr>
        <w:keepNext/>
      </w:pPr>
      <w:r>
        <w:t xml:space="preserve">Any bolt requires a nut. But since nuts may have </w:t>
      </w:r>
      <w:proofErr w:type="gramStart"/>
      <w:r>
        <w:t>a number of</w:t>
      </w:r>
      <w:proofErr w:type="gramEnd"/>
      <w:r>
        <w:t xml:space="preserve"> own attributes, it is worth to define a separate XML element for them.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0F7EEA" w14:paraId="6ECDCC1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B703AFC"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93C4F8"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EF82C64"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1CBF169"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7F9375D"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0F7EEA" w14:paraId="7629FA0D" w14:textId="77777777" w:rsidTr="00FC68DB">
        <w:tc>
          <w:tcPr>
            <w:tcW w:w="1526" w:type="dxa"/>
            <w:tcBorders>
              <w:top w:val="dotted" w:sz="4" w:space="0" w:color="000000"/>
              <w:left w:val="single" w:sz="8" w:space="0" w:color="000000"/>
              <w:bottom w:val="dotted" w:sz="4" w:space="0" w:color="000000"/>
              <w:right w:val="nil"/>
            </w:tcBorders>
          </w:tcPr>
          <w:p w14:paraId="681C72DD" w14:textId="77777777" w:rsidR="00FC68DB" w:rsidRPr="00226A3F" w:rsidRDefault="00FC68DB" w:rsidP="00B202D2">
            <w:pPr>
              <w:suppressAutoHyphens/>
              <w:rPr>
                <w:sz w:val="20"/>
                <w:szCs w:val="20"/>
              </w:rPr>
            </w:pPr>
            <w:r>
              <w:rPr>
                <w:sz w:val="20"/>
                <w:szCs w:val="20"/>
              </w:rPr>
              <w:t>diameter</w:t>
            </w:r>
          </w:p>
        </w:tc>
        <w:tc>
          <w:tcPr>
            <w:tcW w:w="1538" w:type="dxa"/>
            <w:tcBorders>
              <w:top w:val="dotted" w:sz="4" w:space="0" w:color="000000"/>
              <w:left w:val="single" w:sz="4" w:space="0" w:color="000000"/>
              <w:bottom w:val="dotted" w:sz="4" w:space="0" w:color="000000"/>
              <w:right w:val="nil"/>
            </w:tcBorders>
          </w:tcPr>
          <w:p w14:paraId="266F6BB8" w14:textId="77777777" w:rsidR="00FC68DB" w:rsidRPr="00226A3F"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B8426BF" w14:textId="77777777" w:rsidR="00FC68DB" w:rsidRPr="00226A3F"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7CF2A01" w14:textId="77777777" w:rsidR="00FC68DB" w:rsidRPr="00226A3F"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18B402E" w14:textId="77777777" w:rsidR="00FC68DB" w:rsidRPr="00226A3F" w:rsidRDefault="00FC68DB" w:rsidP="00B202D2">
            <w:pPr>
              <w:suppressAutoHyphens/>
              <w:rPr>
                <w:sz w:val="20"/>
                <w:szCs w:val="20"/>
              </w:rPr>
            </w:pPr>
            <w:r w:rsidRPr="00226A3F">
              <w:rPr>
                <w:sz w:val="20"/>
                <w:szCs w:val="20"/>
              </w:rPr>
              <w:t>-</w:t>
            </w:r>
          </w:p>
        </w:tc>
      </w:tr>
      <w:tr w:rsidR="00FC68DB" w:rsidRPr="000F7EEA" w14:paraId="00F1ED45" w14:textId="77777777" w:rsidTr="00FC68DB">
        <w:tc>
          <w:tcPr>
            <w:tcW w:w="1526" w:type="dxa"/>
            <w:tcBorders>
              <w:top w:val="dotted" w:sz="4" w:space="0" w:color="000000"/>
              <w:left w:val="single" w:sz="8" w:space="0" w:color="000000"/>
              <w:bottom w:val="dotted" w:sz="4" w:space="0" w:color="000000"/>
              <w:right w:val="nil"/>
            </w:tcBorders>
          </w:tcPr>
          <w:p w14:paraId="436AC0A7" w14:textId="77777777" w:rsidR="00FC68DB" w:rsidRDefault="00FC68DB" w:rsidP="00B202D2">
            <w:pPr>
              <w:suppressAutoHyphens/>
              <w:rPr>
                <w:sz w:val="20"/>
                <w:szCs w:val="20"/>
              </w:rPr>
            </w:pPr>
            <w:r>
              <w:rPr>
                <w:sz w:val="20"/>
                <w:szCs w:val="20"/>
              </w:rPr>
              <w:t>height</w:t>
            </w:r>
          </w:p>
        </w:tc>
        <w:tc>
          <w:tcPr>
            <w:tcW w:w="1538" w:type="dxa"/>
            <w:tcBorders>
              <w:top w:val="dotted" w:sz="4" w:space="0" w:color="000000"/>
              <w:left w:val="single" w:sz="4" w:space="0" w:color="000000"/>
              <w:bottom w:val="dotted" w:sz="4" w:space="0" w:color="000000"/>
              <w:right w:val="nil"/>
            </w:tcBorders>
          </w:tcPr>
          <w:p w14:paraId="716DB14A" w14:textId="77777777" w:rsidR="00FC68DB" w:rsidRPr="00226A3F" w:rsidRDefault="00FC68DB" w:rsidP="00B202D2">
            <w:pPr>
              <w:suppressAutoHyphens/>
              <w:rPr>
                <w:sz w:val="20"/>
                <w:szCs w:val="20"/>
              </w:rPr>
            </w:pPr>
            <w:r w:rsidRPr="009353AC">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8374FEF" w14:textId="77777777" w:rsidR="00FC68DB" w:rsidRDefault="00FC68DB" w:rsidP="00B202D2">
            <w:pPr>
              <w:suppressAutoHyphens/>
              <w:rPr>
                <w:sz w:val="20"/>
                <w:szCs w:val="20"/>
              </w:rPr>
            </w:pPr>
            <w:r>
              <w:rPr>
                <w:sz w:val="20"/>
                <w:szCs w:val="20"/>
              </w:rPr>
              <w:t>&gt;</w:t>
            </w:r>
            <w:r w:rsidRPr="009353AC">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D02349B" w14:textId="77777777" w:rsidR="00FC68DB" w:rsidRPr="00226A3F" w:rsidRDefault="00FC68DB" w:rsidP="00B202D2">
            <w:pPr>
              <w:suppressAutoHyphens/>
              <w:rPr>
                <w:sz w:val="20"/>
                <w:szCs w:val="20"/>
              </w:rPr>
            </w:pPr>
            <w:r w:rsidRPr="009353A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8A8DB4C" w14:textId="77777777" w:rsidR="00FC68DB" w:rsidRPr="00226A3F" w:rsidRDefault="00FC68DB" w:rsidP="00B202D2">
            <w:pPr>
              <w:suppressAutoHyphens/>
              <w:rPr>
                <w:sz w:val="20"/>
                <w:szCs w:val="20"/>
              </w:rPr>
            </w:pPr>
            <w:r w:rsidRPr="009353AC">
              <w:rPr>
                <w:sz w:val="20"/>
                <w:szCs w:val="20"/>
              </w:rPr>
              <w:t>-</w:t>
            </w:r>
          </w:p>
        </w:tc>
      </w:tr>
      <w:tr w:rsidR="00FC68DB" w:rsidRPr="00397AE8" w14:paraId="6BCF650E" w14:textId="77777777" w:rsidTr="00FC68DB">
        <w:tc>
          <w:tcPr>
            <w:tcW w:w="1526" w:type="dxa"/>
            <w:tcBorders>
              <w:top w:val="dotted" w:sz="4" w:space="0" w:color="000000"/>
              <w:left w:val="single" w:sz="8" w:space="0" w:color="000000"/>
              <w:bottom w:val="dotted" w:sz="4" w:space="0" w:color="000000"/>
              <w:right w:val="nil"/>
            </w:tcBorders>
          </w:tcPr>
          <w:p w14:paraId="5C2830E1" w14:textId="77777777" w:rsidR="00FC68DB" w:rsidRPr="002B3987" w:rsidRDefault="00FC68DB" w:rsidP="00B202D2">
            <w:pPr>
              <w:suppressAutoHyphens/>
              <w:rPr>
                <w:rFonts w:cs="Calibri"/>
                <w:sz w:val="20"/>
                <w:szCs w:val="20"/>
                <w:lang w:eastAsia="zh-CN"/>
              </w:rPr>
            </w:pPr>
            <w:r w:rsidRPr="002B3987">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CE80627" w14:textId="77777777" w:rsidR="00FC68DB" w:rsidRPr="00397AE8"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C40C003" w14:textId="77777777" w:rsidR="00FC68DB" w:rsidRPr="00397AE8"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B1315A0" w14:textId="77777777" w:rsidR="00FC68DB" w:rsidRPr="00397AE8"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314922" w14:textId="77777777" w:rsidR="00FC68DB" w:rsidRPr="00397AE8" w:rsidRDefault="00FC68DB" w:rsidP="00B202D2">
            <w:pPr>
              <w:suppressAutoHyphens/>
              <w:rPr>
                <w:sz w:val="20"/>
                <w:szCs w:val="20"/>
              </w:rPr>
            </w:pPr>
            <w:r w:rsidRPr="00226A3F">
              <w:rPr>
                <w:sz w:val="20"/>
                <w:szCs w:val="20"/>
              </w:rPr>
              <w:t>-</w:t>
            </w:r>
          </w:p>
        </w:tc>
      </w:tr>
      <w:tr w:rsidR="00FC68DB" w:rsidRPr="00397AE8" w14:paraId="62C7B699" w14:textId="77777777" w:rsidTr="00FC68DB">
        <w:tc>
          <w:tcPr>
            <w:tcW w:w="1526" w:type="dxa"/>
            <w:tcBorders>
              <w:top w:val="dotted" w:sz="4" w:space="0" w:color="000000"/>
              <w:left w:val="single" w:sz="8" w:space="0" w:color="000000"/>
              <w:bottom w:val="dotted" w:sz="4" w:space="0" w:color="000000"/>
              <w:right w:val="nil"/>
            </w:tcBorders>
          </w:tcPr>
          <w:p w14:paraId="0E64C3C6" w14:textId="77777777" w:rsidR="00FC68DB" w:rsidRPr="002B3987" w:rsidRDefault="00FC68DB" w:rsidP="00B202D2">
            <w:pPr>
              <w:suppressAutoHyphens/>
              <w:rPr>
                <w:rFonts w:cs="Calibri"/>
                <w:sz w:val="20"/>
                <w:szCs w:val="20"/>
                <w:lang w:eastAsia="zh-CN"/>
              </w:rPr>
            </w:pPr>
            <w:r w:rsidRPr="002B3987">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4AB735CE" w14:textId="77777777" w:rsidR="00FC68DB" w:rsidRPr="00397AE8"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7198067C" w14:textId="77777777" w:rsidR="00FC68DB" w:rsidRPr="00397AE8"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703DBD67" w14:textId="77777777" w:rsidR="00FC68DB" w:rsidRPr="00397AE8"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B980A16" w14:textId="77777777" w:rsidR="00FC68DB" w:rsidRPr="00397AE8" w:rsidRDefault="00FC68DB" w:rsidP="00B202D2">
            <w:pPr>
              <w:suppressAutoHyphens/>
              <w:rPr>
                <w:sz w:val="20"/>
                <w:szCs w:val="20"/>
              </w:rPr>
            </w:pPr>
            <w:r w:rsidRPr="00226A3F">
              <w:rPr>
                <w:sz w:val="20"/>
                <w:szCs w:val="20"/>
              </w:rPr>
              <w:t>-</w:t>
            </w:r>
          </w:p>
        </w:tc>
      </w:tr>
      <w:tr w:rsidR="00FC68DB" w:rsidRPr="000F7EEA" w14:paraId="1CB6F886" w14:textId="77777777" w:rsidTr="00FC68DB">
        <w:tc>
          <w:tcPr>
            <w:tcW w:w="1526" w:type="dxa"/>
            <w:tcBorders>
              <w:top w:val="dotted" w:sz="4" w:space="0" w:color="000000"/>
              <w:left w:val="single" w:sz="8" w:space="0" w:color="000000"/>
              <w:bottom w:val="dotted" w:sz="4" w:space="0" w:color="000000"/>
              <w:right w:val="nil"/>
            </w:tcBorders>
          </w:tcPr>
          <w:p w14:paraId="22B4E5CC" w14:textId="77777777" w:rsidR="00FC68DB" w:rsidRDefault="00FC68DB" w:rsidP="00B202D2">
            <w:pPr>
              <w:suppressAutoHyphens/>
              <w:rPr>
                <w:sz w:val="20"/>
                <w:szCs w:val="20"/>
              </w:rPr>
            </w:pPr>
            <w:proofErr w:type="spellStart"/>
            <w:r>
              <w:rPr>
                <w:rFonts w:cs="Calibri"/>
                <w:sz w:val="20"/>
                <w:szCs w:val="20"/>
                <w:lang w:eastAsia="zh-CN"/>
              </w:rPr>
              <w:t>static_friction</w:t>
            </w:r>
            <w:proofErr w:type="spellEnd"/>
          </w:p>
        </w:tc>
        <w:tc>
          <w:tcPr>
            <w:tcW w:w="1538" w:type="dxa"/>
            <w:tcBorders>
              <w:top w:val="dotted" w:sz="4" w:space="0" w:color="000000"/>
              <w:left w:val="single" w:sz="4" w:space="0" w:color="000000"/>
              <w:bottom w:val="dotted" w:sz="4" w:space="0" w:color="000000"/>
              <w:right w:val="nil"/>
            </w:tcBorders>
          </w:tcPr>
          <w:p w14:paraId="10E09143" w14:textId="77777777" w:rsidR="00FC68DB" w:rsidRPr="00226A3F"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2317C21" w14:textId="77777777" w:rsidR="00FC68DB"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0F73A7BA" w14:textId="77777777" w:rsidR="00FC68DB" w:rsidRPr="00226A3F"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2F644B6" w14:textId="77777777" w:rsidR="00FC68DB" w:rsidRPr="00226A3F" w:rsidRDefault="00FC68DB" w:rsidP="00B202D2">
            <w:pPr>
              <w:suppressAutoHyphens/>
              <w:rPr>
                <w:sz w:val="20"/>
                <w:szCs w:val="20"/>
              </w:rPr>
            </w:pPr>
            <w:r w:rsidRPr="00226A3F">
              <w:rPr>
                <w:sz w:val="20"/>
                <w:szCs w:val="20"/>
              </w:rPr>
              <w:t>-</w:t>
            </w:r>
          </w:p>
        </w:tc>
      </w:tr>
      <w:tr w:rsidR="00FC68DB" w:rsidRPr="00397AE8" w14:paraId="7FBC168B" w14:textId="77777777" w:rsidTr="00FC68DB">
        <w:tc>
          <w:tcPr>
            <w:tcW w:w="1526" w:type="dxa"/>
            <w:tcBorders>
              <w:top w:val="dotted" w:sz="4" w:space="0" w:color="000000"/>
              <w:left w:val="single" w:sz="8" w:space="0" w:color="000000"/>
              <w:bottom w:val="dotted" w:sz="4" w:space="0" w:color="000000"/>
              <w:right w:val="nil"/>
            </w:tcBorders>
          </w:tcPr>
          <w:p w14:paraId="3268F091" w14:textId="77777777" w:rsidR="00FC68DB" w:rsidRPr="002B3987" w:rsidRDefault="00FC68DB" w:rsidP="00B202D2">
            <w:pPr>
              <w:suppressAutoHyphens/>
              <w:rPr>
                <w:rFonts w:cs="Calibri"/>
                <w:sz w:val="20"/>
                <w:szCs w:val="20"/>
                <w:lang w:eastAsia="zh-CN"/>
              </w:rPr>
            </w:pPr>
            <w:proofErr w:type="spellStart"/>
            <w:r>
              <w:rPr>
                <w:rFonts w:cs="Calibri"/>
                <w:sz w:val="20"/>
                <w:szCs w:val="20"/>
                <w:lang w:eastAsia="zh-CN"/>
              </w:rPr>
              <w:t>kinetic_friction</w:t>
            </w:r>
            <w:proofErr w:type="spellEnd"/>
          </w:p>
        </w:tc>
        <w:tc>
          <w:tcPr>
            <w:tcW w:w="1538" w:type="dxa"/>
            <w:tcBorders>
              <w:top w:val="dotted" w:sz="4" w:space="0" w:color="000000"/>
              <w:left w:val="single" w:sz="4" w:space="0" w:color="000000"/>
              <w:bottom w:val="dotted" w:sz="4" w:space="0" w:color="000000"/>
              <w:right w:val="nil"/>
            </w:tcBorders>
          </w:tcPr>
          <w:p w14:paraId="7EE1B3E1" w14:textId="77777777" w:rsidR="00FC68DB" w:rsidRPr="00397AE8"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3BEAA56" w14:textId="77777777" w:rsidR="00FC68DB" w:rsidRPr="00397AE8"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49978CA" w14:textId="77777777" w:rsidR="00FC68DB" w:rsidRPr="00397AE8"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EBBA529" w14:textId="77777777" w:rsidR="00FC68DB" w:rsidRPr="00397AE8" w:rsidRDefault="00FC68DB" w:rsidP="00B202D2">
            <w:pPr>
              <w:suppressAutoHyphens/>
              <w:rPr>
                <w:sz w:val="20"/>
                <w:szCs w:val="20"/>
              </w:rPr>
            </w:pPr>
            <w:r w:rsidRPr="00226A3F">
              <w:rPr>
                <w:sz w:val="20"/>
                <w:szCs w:val="20"/>
              </w:rPr>
              <w:t>-</w:t>
            </w:r>
          </w:p>
        </w:tc>
      </w:tr>
      <w:tr w:rsidR="00FC68DB" w:rsidRPr="000F7EEA" w14:paraId="12F26C18" w14:textId="77777777" w:rsidTr="00FC68DB">
        <w:tc>
          <w:tcPr>
            <w:tcW w:w="1526" w:type="dxa"/>
            <w:tcBorders>
              <w:top w:val="dotted" w:sz="4" w:space="0" w:color="000000"/>
              <w:left w:val="single" w:sz="8" w:space="0" w:color="000000"/>
              <w:bottom w:val="dotted" w:sz="4" w:space="0" w:color="000000"/>
              <w:right w:val="nil"/>
            </w:tcBorders>
          </w:tcPr>
          <w:p w14:paraId="6DB9CE0D" w14:textId="77777777" w:rsidR="00FC68DB" w:rsidRDefault="00FC68DB" w:rsidP="00B202D2">
            <w:pPr>
              <w:suppressAutoHyphens/>
              <w:rPr>
                <w:sz w:val="20"/>
                <w:szCs w:val="20"/>
              </w:rPr>
            </w:pPr>
            <w:proofErr w:type="spellStart"/>
            <w:r>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0C22B6CC" w14:textId="77777777" w:rsidR="00FC68DB" w:rsidRPr="00226A3F" w:rsidRDefault="00FC68DB" w:rsidP="00B202D2">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2ACB5D25" w14:textId="77777777" w:rsidR="00FC68DB" w:rsidRDefault="00FC68DB" w:rsidP="00B202D2">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56C10E49" w14:textId="77777777" w:rsidR="00FC68DB" w:rsidRPr="00226A3F" w:rsidRDefault="00FC68DB" w:rsidP="00B202D2">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74DE90D" w14:textId="77777777" w:rsidR="00FC68DB" w:rsidRPr="00226A3F" w:rsidRDefault="00FC68DB" w:rsidP="00B202D2">
            <w:pPr>
              <w:suppressAutoHyphens/>
              <w:rPr>
                <w:sz w:val="20"/>
                <w:szCs w:val="20"/>
              </w:rPr>
            </w:pPr>
            <w:r>
              <w:rPr>
                <w:sz w:val="20"/>
                <w:szCs w:val="20"/>
              </w:rPr>
              <w:t>-</w:t>
            </w:r>
          </w:p>
        </w:tc>
      </w:tr>
      <w:tr w:rsidR="00FC68DB" w:rsidRPr="000F7EEA" w14:paraId="28AA5409" w14:textId="77777777" w:rsidTr="00FC68DB">
        <w:tc>
          <w:tcPr>
            <w:tcW w:w="1526" w:type="dxa"/>
            <w:tcBorders>
              <w:top w:val="dotted" w:sz="4" w:space="0" w:color="000000"/>
              <w:left w:val="single" w:sz="8" w:space="0" w:color="000000"/>
              <w:bottom w:val="dotted" w:sz="4" w:space="0" w:color="000000"/>
              <w:right w:val="nil"/>
            </w:tcBorders>
          </w:tcPr>
          <w:p w14:paraId="79299C6C" w14:textId="77777777" w:rsidR="00FC68DB" w:rsidRDefault="00FC68DB" w:rsidP="00B202D2">
            <w:pPr>
              <w:suppressAutoHyphens/>
              <w:rPr>
                <w:sz w:val="20"/>
                <w:szCs w:val="20"/>
              </w:rPr>
            </w:pPr>
            <w:proofErr w:type="spellStart"/>
            <w:r>
              <w:rPr>
                <w:rFonts w:cs="Calibri"/>
                <w:sz w:val="20"/>
                <w:szCs w:val="20"/>
                <w:lang w:eastAsia="zh-CN"/>
              </w:rPr>
              <w:t>fixed_to</w:t>
            </w:r>
            <w:proofErr w:type="spellEnd"/>
          </w:p>
        </w:tc>
        <w:tc>
          <w:tcPr>
            <w:tcW w:w="1538" w:type="dxa"/>
            <w:tcBorders>
              <w:top w:val="dotted" w:sz="4" w:space="0" w:color="000000"/>
              <w:left w:val="single" w:sz="4" w:space="0" w:color="000000"/>
              <w:bottom w:val="dotted" w:sz="4" w:space="0" w:color="000000"/>
              <w:right w:val="nil"/>
            </w:tcBorders>
          </w:tcPr>
          <w:p w14:paraId="4C62D4EB" w14:textId="77777777" w:rsidR="00FC68DB" w:rsidRPr="00226A3F" w:rsidRDefault="00FC68DB" w:rsidP="00B202D2">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068F149D" w14:textId="77777777" w:rsidR="00FC68DB" w:rsidRDefault="00FC68DB" w:rsidP="00B202D2">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3A168B53" w14:textId="77777777" w:rsidR="00FC68DB" w:rsidRPr="00226A3F" w:rsidRDefault="00FC68DB" w:rsidP="00B202D2">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DEBC326" w14:textId="77777777" w:rsidR="00FC68DB" w:rsidRPr="00226A3F" w:rsidRDefault="00FC68DB" w:rsidP="00B202D2">
            <w:pPr>
              <w:suppressAutoHyphens/>
              <w:rPr>
                <w:sz w:val="20"/>
                <w:szCs w:val="20"/>
              </w:rPr>
            </w:pPr>
            <w:r>
              <w:rPr>
                <w:sz w:val="20"/>
                <w:szCs w:val="20"/>
              </w:rPr>
              <w:t>-</w:t>
            </w:r>
          </w:p>
        </w:tc>
      </w:tr>
      <w:tr w:rsidR="00FC68DB" w:rsidRPr="000F7EEA" w14:paraId="0F875C51" w14:textId="77777777" w:rsidTr="00FC68DB">
        <w:tc>
          <w:tcPr>
            <w:tcW w:w="1526" w:type="dxa"/>
            <w:tcBorders>
              <w:top w:val="dotted" w:sz="4" w:space="0" w:color="000000"/>
              <w:left w:val="single" w:sz="8" w:space="0" w:color="000000"/>
              <w:bottom w:val="dotted" w:sz="4" w:space="0" w:color="000000"/>
              <w:right w:val="nil"/>
            </w:tcBorders>
          </w:tcPr>
          <w:p w14:paraId="29669ED5" w14:textId="77777777" w:rsidR="00FC68DB" w:rsidRDefault="00FC68DB" w:rsidP="00B202D2">
            <w:pPr>
              <w:suppressAutoHyphens/>
              <w:rPr>
                <w:rFonts w:cs="Calibri"/>
                <w:sz w:val="20"/>
                <w:szCs w:val="20"/>
                <w:lang w:eastAsia="zh-CN"/>
              </w:rPr>
            </w:pPr>
            <w:proofErr w:type="spellStart"/>
            <w:r>
              <w:rPr>
                <w:rFonts w:cs="Calibri"/>
                <w:sz w:val="20"/>
                <w:szCs w:val="20"/>
                <w:lang w:eastAsia="zh-CN"/>
              </w:rPr>
              <w:t>strength_property_class</w:t>
            </w:r>
            <w:proofErr w:type="spellEnd"/>
          </w:p>
        </w:tc>
        <w:tc>
          <w:tcPr>
            <w:tcW w:w="1538" w:type="dxa"/>
            <w:tcBorders>
              <w:top w:val="dotted" w:sz="4" w:space="0" w:color="000000"/>
              <w:left w:val="single" w:sz="4" w:space="0" w:color="000000"/>
              <w:bottom w:val="dotted" w:sz="4" w:space="0" w:color="000000"/>
              <w:right w:val="nil"/>
            </w:tcBorders>
          </w:tcPr>
          <w:p w14:paraId="60E828BE" w14:textId="77777777" w:rsidR="00FC68DB" w:rsidRDefault="00FC68DB" w:rsidP="00B202D2">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456FF949" w14:textId="77777777" w:rsidR="00FC68DB" w:rsidRDefault="00FC68DB" w:rsidP="00B202D2">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BB2D73" w14:textId="77777777" w:rsidR="00FC68DB" w:rsidRPr="00137032"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ECB7D00" w14:textId="77777777" w:rsidR="00FC68DB" w:rsidRPr="00226A3F" w:rsidRDefault="00FC68DB" w:rsidP="00B202D2">
            <w:pPr>
              <w:suppressAutoHyphens/>
              <w:rPr>
                <w:sz w:val="20"/>
                <w:szCs w:val="20"/>
              </w:rPr>
            </w:pPr>
            <w:r w:rsidRPr="00226A3F">
              <w:rPr>
                <w:sz w:val="20"/>
                <w:szCs w:val="20"/>
              </w:rPr>
              <w:t>-</w:t>
            </w:r>
          </w:p>
        </w:tc>
      </w:tr>
      <w:tr w:rsidR="00FC68DB" w:rsidRPr="000F7EEA" w14:paraId="63FFB6BD" w14:textId="77777777" w:rsidTr="00FC68DB">
        <w:tc>
          <w:tcPr>
            <w:tcW w:w="1526" w:type="dxa"/>
            <w:tcBorders>
              <w:top w:val="dotted" w:sz="4" w:space="0" w:color="000000"/>
              <w:left w:val="single" w:sz="8" w:space="0" w:color="000000"/>
              <w:bottom w:val="single" w:sz="4" w:space="0" w:color="000000"/>
              <w:right w:val="nil"/>
            </w:tcBorders>
          </w:tcPr>
          <w:p w14:paraId="56ED57E1" w14:textId="77777777" w:rsidR="00FC68DB" w:rsidRPr="00226A3F" w:rsidRDefault="00FC68DB" w:rsidP="00604E26">
            <w:pPr>
              <w:keepNext/>
              <w:suppressAutoHyphens/>
              <w:rPr>
                <w:sz w:val="20"/>
                <w:szCs w:val="20"/>
              </w:rPr>
            </w:pPr>
            <w:proofErr w:type="spellStart"/>
            <w:r>
              <w:rPr>
                <w:sz w:val="20"/>
                <w:szCs w:val="20"/>
              </w:rPr>
              <w:lastRenderedPageBreak/>
              <w:t>part_code</w:t>
            </w:r>
            <w:proofErr w:type="spellEnd"/>
          </w:p>
        </w:tc>
        <w:tc>
          <w:tcPr>
            <w:tcW w:w="1538" w:type="dxa"/>
            <w:tcBorders>
              <w:top w:val="dotted" w:sz="4" w:space="0" w:color="000000"/>
              <w:left w:val="single" w:sz="4" w:space="0" w:color="000000"/>
              <w:bottom w:val="single" w:sz="4" w:space="0" w:color="000000"/>
              <w:right w:val="nil"/>
            </w:tcBorders>
          </w:tcPr>
          <w:p w14:paraId="6A514560" w14:textId="77777777" w:rsidR="00FC68DB" w:rsidRPr="00226A3F" w:rsidRDefault="00FC68DB" w:rsidP="00604E26">
            <w:pPr>
              <w:keepNext/>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4ADF70A1" w14:textId="77777777" w:rsidR="00FC68DB" w:rsidRDefault="00FC68DB" w:rsidP="00604E26">
            <w:pPr>
              <w:keepNext/>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78F0BAE2" w14:textId="77777777" w:rsidR="00FC68DB" w:rsidRPr="00226A3F" w:rsidRDefault="00FC68DB" w:rsidP="00604E26">
            <w:pPr>
              <w:keepNext/>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463E6D9B" w14:textId="77777777" w:rsidR="00FC68DB" w:rsidRPr="00226A3F" w:rsidRDefault="00FC68DB" w:rsidP="00604E26">
            <w:pPr>
              <w:keepNext/>
              <w:suppressAutoHyphens/>
              <w:rPr>
                <w:sz w:val="20"/>
                <w:szCs w:val="20"/>
              </w:rPr>
            </w:pPr>
            <w:r>
              <w:rPr>
                <w:sz w:val="20"/>
                <w:szCs w:val="20"/>
              </w:rPr>
              <w:t>-</w:t>
            </w:r>
          </w:p>
        </w:tc>
      </w:tr>
    </w:tbl>
    <w:p w14:paraId="64124BEC" w14:textId="3881B004" w:rsidR="00FC68DB" w:rsidRDefault="00FC68DB" w:rsidP="00B202D2">
      <w:pPr>
        <w:pStyle w:val="Beschriftung"/>
        <w:spacing w:before="120"/>
        <w:rPr>
          <w:rStyle w:val="elementdeftypeChar"/>
          <w:rFonts w:eastAsia="Calibri"/>
          <w:b w:val="0"/>
        </w:rPr>
      </w:pPr>
      <w:bookmarkStart w:id="1247" w:name="_Toc3566461"/>
      <w:bookmarkStart w:id="1248" w:name="_Toc34747462"/>
      <w:bookmarkStart w:id="1249" w:name="_Toc77095912"/>
      <w:r w:rsidRPr="009158D1">
        <w:t xml:space="preserve">Table </w:t>
      </w:r>
      <w:r>
        <w:fldChar w:fldCharType="begin"/>
      </w:r>
      <w:r>
        <w:instrText xml:space="preserve"> SEQ Table \* ARABIC </w:instrText>
      </w:r>
      <w:r>
        <w:fldChar w:fldCharType="separate"/>
      </w:r>
      <w:r w:rsidR="008116BB">
        <w:rPr>
          <w:noProof/>
        </w:rPr>
        <w:t>54</w:t>
      </w:r>
      <w:r>
        <w:fldChar w:fldCharType="end"/>
      </w:r>
      <w:r w:rsidRPr="009158D1">
        <w:t xml:space="preserve">: Attributes of element </w:t>
      </w:r>
      <w:r w:rsidRPr="00E7538E">
        <w:rPr>
          <w:rStyle w:val="elementdeftypeChar"/>
          <w:rFonts w:eastAsia="Calibri"/>
          <w:b w:val="0"/>
        </w:rPr>
        <w:t>&lt;nut</w:t>
      </w:r>
      <w:r>
        <w:rPr>
          <w:rStyle w:val="elementdeftypeChar"/>
          <w:rFonts w:eastAsia="Calibri"/>
          <w:b w:val="0"/>
        </w:rPr>
        <w:t>/</w:t>
      </w:r>
      <w:r w:rsidRPr="00E7538E">
        <w:rPr>
          <w:rStyle w:val="elementdeftypeChar"/>
          <w:rFonts w:eastAsia="Calibri"/>
          <w:b w:val="0"/>
        </w:rPr>
        <w:t>&gt;</w:t>
      </w:r>
      <w:bookmarkEnd w:id="1247"/>
      <w:bookmarkEnd w:id="1248"/>
      <w:bookmarkEnd w:id="1249"/>
    </w:p>
    <w:p w14:paraId="2CF77FB7" w14:textId="77777777" w:rsidR="00FC68DB" w:rsidRPr="00E7538E" w:rsidRDefault="00FC68DB" w:rsidP="00B202D2">
      <w:r w:rsidRPr="000B11EA">
        <w:t>These attributes have following semantics:</w:t>
      </w:r>
    </w:p>
    <w:p w14:paraId="2DEB674C" w14:textId="77777777" w:rsidR="00FC68DB" w:rsidRPr="00F353C4" w:rsidRDefault="00FC68DB" w:rsidP="00BA04B6">
      <w:pPr>
        <w:numPr>
          <w:ilvl w:val="0"/>
          <w:numId w:val="24"/>
        </w:numPr>
        <w:tabs>
          <w:tab w:val="clear" w:pos="403"/>
        </w:tabs>
        <w:spacing w:before="60" w:after="60" w:line="240" w:lineRule="auto"/>
        <w:ind w:left="714" w:hanging="357"/>
      </w:pPr>
      <w:r w:rsidRPr="00B9642B">
        <w:rPr>
          <w:rFonts w:ascii="Courier New" w:hAnsi="Courier New" w:cs="Courier New"/>
          <w:b/>
          <w:i/>
          <w:sz w:val="18"/>
          <w:szCs w:val="18"/>
        </w:rPr>
        <w:t>diameter</w:t>
      </w:r>
      <w:r w:rsidRPr="00226A3F">
        <w:t>: the diameter of the nut</w:t>
      </w:r>
    </w:p>
    <w:p w14:paraId="3AE6A3F4" w14:textId="77777777" w:rsidR="00FC68DB" w:rsidRDefault="00FC68DB" w:rsidP="00BA04B6">
      <w:pPr>
        <w:numPr>
          <w:ilvl w:val="0"/>
          <w:numId w:val="24"/>
        </w:numPr>
        <w:tabs>
          <w:tab w:val="clear" w:pos="403"/>
        </w:tabs>
        <w:spacing w:before="60" w:after="60" w:line="240" w:lineRule="auto"/>
        <w:ind w:left="714" w:hanging="357"/>
      </w:pPr>
      <w:r w:rsidRPr="00B142AC">
        <w:rPr>
          <w:rStyle w:val="elementdeftypeChar"/>
          <w:rFonts w:eastAsia="Calibri"/>
        </w:rPr>
        <w:t>height</w:t>
      </w:r>
      <w:r w:rsidRPr="00B34C7C">
        <w:t>: the height of the nut.</w:t>
      </w:r>
    </w:p>
    <w:p w14:paraId="3D2C9D36" w14:textId="77777777" w:rsidR="00FC68DB" w:rsidRPr="000B11EA" w:rsidRDefault="00FC68DB" w:rsidP="00BA04B6">
      <w:pPr>
        <w:numPr>
          <w:ilvl w:val="0"/>
          <w:numId w:val="23"/>
        </w:numPr>
        <w:tabs>
          <w:tab w:val="clear" w:pos="403"/>
        </w:tabs>
        <w:spacing w:before="60" w:after="60" w:line="240" w:lineRule="auto"/>
        <w:ind w:left="714" w:hanging="357"/>
      </w:pPr>
      <w:r w:rsidRPr="00B142AC">
        <w:rPr>
          <w:rStyle w:val="elementdeftypeChar"/>
          <w:rFonts w:eastAsia="Calibri"/>
        </w:rPr>
        <w:t>torque</w:t>
      </w:r>
      <w:r w:rsidRPr="000B11EA">
        <w:t xml:space="preserve">: The torque which should be applied when fastening the </w:t>
      </w:r>
      <w:r>
        <w:t>nut</w:t>
      </w:r>
      <w:r w:rsidRPr="000B11EA">
        <w:t xml:space="preserve">. </w:t>
      </w:r>
    </w:p>
    <w:p w14:paraId="7397E4B9" w14:textId="77777777" w:rsidR="00FC68DB" w:rsidRPr="000B11EA" w:rsidRDefault="00FC68DB" w:rsidP="00BA04B6">
      <w:pPr>
        <w:numPr>
          <w:ilvl w:val="0"/>
          <w:numId w:val="23"/>
        </w:numPr>
        <w:tabs>
          <w:tab w:val="clear" w:pos="403"/>
        </w:tabs>
        <w:spacing w:before="60" w:after="60" w:line="240" w:lineRule="auto"/>
        <w:ind w:left="714" w:hanging="357"/>
      </w:pPr>
      <w:r w:rsidRPr="00B142AC">
        <w:rPr>
          <w:rStyle w:val="elementdeftypeChar"/>
          <w:rFonts w:eastAsia="Calibri"/>
        </w:rPr>
        <w:t>angle</w:t>
      </w:r>
      <w:r w:rsidRPr="000B11EA">
        <w:t>: The t</w:t>
      </w:r>
      <w:r>
        <w:t>urning angle</w:t>
      </w:r>
      <w:r w:rsidRPr="000B11EA">
        <w:t xml:space="preserve"> which should be applied when fastening the </w:t>
      </w:r>
      <w:r>
        <w:t>nut</w:t>
      </w:r>
      <w:r w:rsidRPr="000B11EA">
        <w:t xml:space="preserve">. </w:t>
      </w:r>
    </w:p>
    <w:p w14:paraId="252E91AF" w14:textId="77777777" w:rsidR="00FC68DB" w:rsidRPr="000B11EA" w:rsidRDefault="00FC68DB" w:rsidP="00BA04B6">
      <w:pPr>
        <w:numPr>
          <w:ilvl w:val="0"/>
          <w:numId w:val="23"/>
        </w:numPr>
        <w:tabs>
          <w:tab w:val="clear" w:pos="403"/>
        </w:tabs>
        <w:spacing w:before="60" w:after="60" w:line="240" w:lineRule="auto"/>
        <w:ind w:left="714" w:hanging="357"/>
      </w:pPr>
      <w:proofErr w:type="spellStart"/>
      <w:r w:rsidRPr="00B142AC">
        <w:rPr>
          <w:rStyle w:val="elementdeftypeChar"/>
          <w:rFonts w:eastAsia="Calibri"/>
        </w:rPr>
        <w:t>static_friction</w:t>
      </w:r>
      <w:proofErr w:type="spellEnd"/>
      <w:r w:rsidRPr="000B11EA">
        <w:t xml:space="preserve">: The </w:t>
      </w:r>
      <w:r>
        <w:t>static friction between nut and adjacent washer or part</w:t>
      </w:r>
      <w:r w:rsidRPr="000B11EA">
        <w:t xml:space="preserve">. </w:t>
      </w:r>
    </w:p>
    <w:p w14:paraId="06979F73" w14:textId="77777777" w:rsidR="00FC68DB" w:rsidRPr="000B11EA" w:rsidRDefault="00FC68DB" w:rsidP="00BA04B6">
      <w:pPr>
        <w:numPr>
          <w:ilvl w:val="0"/>
          <w:numId w:val="23"/>
        </w:numPr>
        <w:tabs>
          <w:tab w:val="clear" w:pos="403"/>
        </w:tabs>
        <w:spacing w:before="60" w:after="60" w:line="240" w:lineRule="auto"/>
        <w:ind w:left="714" w:hanging="357"/>
      </w:pPr>
      <w:proofErr w:type="spellStart"/>
      <w:r w:rsidRPr="00B142AC">
        <w:rPr>
          <w:rStyle w:val="elementdeftypeChar"/>
          <w:rFonts w:eastAsia="Calibri"/>
        </w:rPr>
        <w:t>kinetic_friction</w:t>
      </w:r>
      <w:proofErr w:type="spellEnd"/>
      <w:r w:rsidRPr="000B11EA">
        <w:t xml:space="preserve">: The </w:t>
      </w:r>
      <w:r>
        <w:t>kinetic friction between nut and adjacent washer or part</w:t>
      </w:r>
      <w:r w:rsidRPr="000B11EA">
        <w:t xml:space="preserve">. </w:t>
      </w:r>
    </w:p>
    <w:p w14:paraId="01CCAD16" w14:textId="593D9806" w:rsidR="00FC68DB" w:rsidRDefault="00FC68DB" w:rsidP="00BA04B6">
      <w:pPr>
        <w:numPr>
          <w:ilvl w:val="0"/>
          <w:numId w:val="23"/>
        </w:numPr>
        <w:tabs>
          <w:tab w:val="clear" w:pos="403"/>
        </w:tabs>
        <w:spacing w:before="60" w:after="60" w:line="240" w:lineRule="auto"/>
        <w:ind w:left="714" w:hanging="357"/>
      </w:pPr>
      <w:proofErr w:type="spellStart"/>
      <w:r w:rsidRPr="00B142AC">
        <w:rPr>
          <w:rStyle w:val="elementdeftypeChar"/>
          <w:rFonts w:eastAsia="Calibri"/>
        </w:rPr>
        <w:t>clipped_to</w:t>
      </w:r>
      <w:proofErr w:type="spellEnd"/>
      <w:r>
        <w:t xml:space="preserve">: The nut is fixed with a </w:t>
      </w:r>
      <w:proofErr w:type="gramStart"/>
      <w:r>
        <w:t>clip</w:t>
      </w:r>
      <w:proofErr w:type="gramEnd"/>
      <w:r>
        <w:t xml:space="preserve"> or it is clinched or it is a clip itself. It is clipped to the flange partner with this index (see section </w:t>
      </w:r>
      <w:r>
        <w:fldChar w:fldCharType="begin"/>
      </w:r>
      <w:r>
        <w:instrText xml:space="preserve"> REF _Ref428791371 \r \h </w:instrText>
      </w:r>
      <w:r>
        <w:fldChar w:fldCharType="separate"/>
      </w:r>
      <w:r w:rsidR="008116BB">
        <w:t>7.3.1.1</w:t>
      </w:r>
      <w:r>
        <w:fldChar w:fldCharType="end"/>
      </w:r>
      <w:r>
        <w:t xml:space="preserve">). If attribute is missing, nut is not clipped. Nut and clip share a common part code, </w:t>
      </w:r>
      <w:proofErr w:type="spellStart"/>
      <w:r>
        <w:t>i</w:t>
      </w:r>
      <w:proofErr w:type="spellEnd"/>
      <w:r>
        <w:t xml:space="preserve">. e. they are regarded to be one single part. </w:t>
      </w:r>
    </w:p>
    <w:p w14:paraId="2418E236" w14:textId="6C48E7AD" w:rsidR="00FC68DB" w:rsidRDefault="00FC68DB" w:rsidP="00BA04B6">
      <w:pPr>
        <w:numPr>
          <w:ilvl w:val="0"/>
          <w:numId w:val="23"/>
        </w:numPr>
        <w:tabs>
          <w:tab w:val="clear" w:pos="403"/>
        </w:tabs>
        <w:spacing w:before="60" w:after="60" w:line="240" w:lineRule="auto"/>
        <w:ind w:left="714" w:hanging="357"/>
      </w:pPr>
      <w:proofErr w:type="spellStart"/>
      <w:r w:rsidRPr="00B142AC">
        <w:rPr>
          <w:rStyle w:val="elementdeftypeChar"/>
          <w:rFonts w:eastAsia="Calibri"/>
        </w:rPr>
        <w:t>fixed_to</w:t>
      </w:r>
      <w:proofErr w:type="spellEnd"/>
      <w:r>
        <w:t>: The nut is firmly fixed (</w:t>
      </w:r>
      <w:proofErr w:type="gramStart"/>
      <w:r>
        <w:t>e.g.</w:t>
      </w:r>
      <w:proofErr w:type="gramEnd"/>
      <w:r>
        <w:t xml:space="preserve"> welded) to the flange partner with this index (see section </w:t>
      </w:r>
      <w:r>
        <w:fldChar w:fldCharType="begin"/>
      </w:r>
      <w:r>
        <w:instrText xml:space="preserve"> REF _Ref428791371 \r \h </w:instrText>
      </w:r>
      <w:r>
        <w:fldChar w:fldCharType="separate"/>
      </w:r>
      <w:r w:rsidR="008116BB">
        <w:t>7.3.1.1</w:t>
      </w:r>
      <w:r>
        <w:fldChar w:fldCharType="end"/>
      </w:r>
      <w:r>
        <w:t xml:space="preserve">). If attribute is missing, nut is not fixed. </w:t>
      </w:r>
    </w:p>
    <w:p w14:paraId="69AAF474" w14:textId="77777777" w:rsidR="00FC68DB" w:rsidRPr="000B11EA" w:rsidRDefault="00FC68DB" w:rsidP="00BA04B6">
      <w:pPr>
        <w:numPr>
          <w:ilvl w:val="0"/>
          <w:numId w:val="23"/>
        </w:numPr>
        <w:tabs>
          <w:tab w:val="clear" w:pos="403"/>
        </w:tabs>
        <w:spacing w:before="60" w:after="60" w:line="240" w:lineRule="auto"/>
        <w:ind w:left="714" w:hanging="357"/>
      </w:pPr>
      <w:proofErr w:type="spellStart"/>
      <w:r w:rsidRPr="00B142AC">
        <w:rPr>
          <w:rStyle w:val="elementdeftypeChar"/>
          <w:rFonts w:eastAsia="Calibri"/>
        </w:rPr>
        <w:t>strength_property_class</w:t>
      </w:r>
      <w:proofErr w:type="spellEnd"/>
      <w:r>
        <w:t xml:space="preserve">: Strength </w:t>
      </w:r>
      <w:r w:rsidRPr="00991A7F">
        <w:t xml:space="preserve">according to </w:t>
      </w:r>
      <w:r>
        <w:t>applied standard within a unique part supplier or OEM</w:t>
      </w:r>
      <w:r w:rsidRPr="00991A7F">
        <w:t>.</w:t>
      </w:r>
    </w:p>
    <w:p w14:paraId="5E70F7E1" w14:textId="77777777" w:rsidR="00FC68DB" w:rsidRDefault="00FC68DB" w:rsidP="00BA04B6">
      <w:pPr>
        <w:numPr>
          <w:ilvl w:val="0"/>
          <w:numId w:val="23"/>
        </w:numPr>
        <w:tabs>
          <w:tab w:val="clear" w:pos="403"/>
        </w:tabs>
        <w:spacing w:before="60" w:after="60" w:line="240" w:lineRule="auto"/>
        <w:ind w:left="714" w:hanging="357"/>
      </w:pPr>
      <w:proofErr w:type="spellStart"/>
      <w:r w:rsidRPr="00B142AC">
        <w:rPr>
          <w:rStyle w:val="elementdeftypeChar"/>
          <w:rFonts w:eastAsia="Calibri"/>
        </w:rPr>
        <w:t>part_code</w:t>
      </w:r>
      <w:proofErr w:type="spellEnd"/>
      <w:r w:rsidRPr="000B11EA">
        <w:t xml:space="preserve">: the part code of the </w:t>
      </w:r>
      <w:r>
        <w:t>nut</w:t>
      </w:r>
      <w:r w:rsidRPr="000B11EA">
        <w:t xml:space="preserve">, as used e. g. in a PDM system. </w:t>
      </w:r>
      <w:r>
        <w:t>Frequently, it may be convenient to use the nut norm (according to ISO, EN, BSW, DIN, …) as part code.</w:t>
      </w:r>
    </w:p>
    <w:p w14:paraId="2EE2689A" w14:textId="77777777" w:rsidR="00FC68DB" w:rsidRDefault="00FC68DB" w:rsidP="00B202D2">
      <w:r>
        <w:t xml:space="preserve">Usually nut </w:t>
      </w:r>
      <w:proofErr w:type="spellStart"/>
      <w:r w:rsidRPr="00B142AC">
        <w:rPr>
          <w:rStyle w:val="elementdeftypeChar"/>
          <w:rFonts w:eastAsia="Calibri"/>
        </w:rPr>
        <w:t>fixed_to</w:t>
      </w:r>
      <w:proofErr w:type="spellEnd"/>
      <w:r>
        <w:t xml:space="preserve"> prohibits nut </w:t>
      </w:r>
      <w:proofErr w:type="spellStart"/>
      <w:r w:rsidRPr="00B142AC">
        <w:rPr>
          <w:rStyle w:val="elementdeftypeChar"/>
          <w:rFonts w:eastAsia="Calibri"/>
        </w:rPr>
        <w:t>clipped_to</w:t>
      </w:r>
      <w:proofErr w:type="spellEnd"/>
      <w:r>
        <w:t xml:space="preserve"> and vice versa. </w:t>
      </w:r>
    </w:p>
    <w:p w14:paraId="3ED3AB12" w14:textId="77777777" w:rsidR="00FC68DB" w:rsidRDefault="00FC68DB" w:rsidP="00B202D2">
      <w:r>
        <w:t xml:space="preserve">Usually nut </w:t>
      </w:r>
      <w:proofErr w:type="spellStart"/>
      <w:r w:rsidRPr="00B142AC">
        <w:rPr>
          <w:rStyle w:val="elementdeftypeChar"/>
          <w:rFonts w:eastAsia="Calibri"/>
        </w:rPr>
        <w:t>clipped_to</w:t>
      </w:r>
      <w:proofErr w:type="spellEnd"/>
      <w:r>
        <w:t xml:space="preserve"> or </w:t>
      </w:r>
      <w:proofErr w:type="spellStart"/>
      <w:r w:rsidRPr="00B142AC">
        <w:rPr>
          <w:rStyle w:val="elementdeftypeChar"/>
          <w:rFonts w:eastAsia="Calibri"/>
        </w:rPr>
        <w:t>fixed_to</w:t>
      </w:r>
      <w:proofErr w:type="spellEnd"/>
      <w:r>
        <w:t xml:space="preserve"> prohibits bolt </w:t>
      </w:r>
      <w:proofErr w:type="spellStart"/>
      <w:r w:rsidRPr="00B142AC">
        <w:rPr>
          <w:rStyle w:val="elementdeftypeChar"/>
          <w:rFonts w:eastAsia="Calibri"/>
        </w:rPr>
        <w:t>clipped_to</w:t>
      </w:r>
      <w:proofErr w:type="spellEnd"/>
      <w:r>
        <w:t xml:space="preserve"> or </w:t>
      </w:r>
      <w:proofErr w:type="spellStart"/>
      <w:r w:rsidRPr="00B142AC">
        <w:rPr>
          <w:rStyle w:val="elementdeftypeChar"/>
          <w:rFonts w:eastAsia="Calibri"/>
        </w:rPr>
        <w:t>fixed_to</w:t>
      </w:r>
      <w:proofErr w:type="spellEnd"/>
      <w:r>
        <w:t xml:space="preserve"> and vice versa. </w:t>
      </w:r>
    </w:p>
    <w:p w14:paraId="5956A42F" w14:textId="77777777" w:rsidR="00FC68DB" w:rsidRDefault="00FC68DB" w:rsidP="00B202D2">
      <w:r>
        <w:t xml:space="preserve">There are other means of fixating nuts to sheets, as well, </w:t>
      </w:r>
      <w:proofErr w:type="gramStart"/>
      <w:r>
        <w:t>e.g.</w:t>
      </w:r>
      <w:proofErr w:type="gramEnd"/>
      <w:r>
        <w:t xml:space="preserve"> punching or riveting.</w:t>
      </w:r>
      <w:r>
        <w:rPr>
          <w:lang w:eastAsia="x-none"/>
        </w:rPr>
        <w:t xml:space="preserve"> </w:t>
      </w:r>
    </w:p>
    <w:p w14:paraId="6BE58653" w14:textId="77777777" w:rsidR="00FC68DB" w:rsidRDefault="00FC68DB" w:rsidP="00B202D2">
      <w:pPr>
        <w:keepNext/>
      </w:pPr>
      <w:r>
        <w:t xml:space="preserve">The </w:t>
      </w:r>
      <w:r w:rsidRPr="00226A3F">
        <w:t xml:space="preserve">element </w:t>
      </w:r>
      <w:r>
        <w:rPr>
          <w:rFonts w:ascii="Courier New" w:hAnsi="Courier New" w:cs="Courier New"/>
          <w:b/>
          <w:bCs/>
          <w:i/>
          <w:sz w:val="18"/>
          <w:szCs w:val="18"/>
        </w:rPr>
        <w:t>&lt;nu</w:t>
      </w:r>
      <w:r w:rsidRPr="00226A3F">
        <w:rPr>
          <w:rFonts w:ascii="Courier New" w:hAnsi="Courier New" w:cs="Courier New"/>
          <w:b/>
          <w:bCs/>
          <w:i/>
          <w:sz w:val="18"/>
          <w:szCs w:val="18"/>
        </w:rPr>
        <w:t>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2111"/>
        <w:gridCol w:w="2268"/>
        <w:gridCol w:w="1276"/>
        <w:gridCol w:w="2837"/>
      </w:tblGrid>
      <w:tr w:rsidR="00FC68DB" w:rsidRPr="000F7EEA" w14:paraId="0171D619"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F5F0387"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5B17491A"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75C5C57" w14:textId="77777777" w:rsidR="00FC68DB" w:rsidRPr="00226A3F" w:rsidRDefault="00FC68DB" w:rsidP="00B202D2">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D4F2CAE"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20F610DD" w14:textId="77777777" w:rsidTr="00FC68DB">
        <w:trPr>
          <w:jc w:val="center"/>
        </w:trPr>
        <w:tc>
          <w:tcPr>
            <w:tcW w:w="2111" w:type="dxa"/>
            <w:tcBorders>
              <w:top w:val="nil"/>
              <w:left w:val="single" w:sz="8" w:space="0" w:color="000000"/>
              <w:bottom w:val="single" w:sz="8" w:space="0" w:color="000000"/>
              <w:right w:val="nil"/>
            </w:tcBorders>
            <w:vAlign w:val="bottom"/>
            <w:hideMark/>
          </w:tcPr>
          <w:p w14:paraId="072F2A1E" w14:textId="77777777" w:rsidR="00FC68DB" w:rsidRPr="002D0B90" w:rsidRDefault="00FC68DB" w:rsidP="00B202D2">
            <w:pPr>
              <w:suppressAutoHyphens/>
              <w:rPr>
                <w:rFonts w:cs="Calibri"/>
                <w:sz w:val="20"/>
                <w:szCs w:val="20"/>
                <w:lang w:eastAsia="zh-CN"/>
              </w:rPr>
            </w:pPr>
            <w:r>
              <w:rPr>
                <w:sz w:val="20"/>
                <w:szCs w:val="20"/>
              </w:rPr>
              <w:t>washer</w:t>
            </w:r>
          </w:p>
        </w:tc>
        <w:tc>
          <w:tcPr>
            <w:tcW w:w="2268" w:type="dxa"/>
            <w:tcBorders>
              <w:top w:val="nil"/>
              <w:left w:val="single" w:sz="4" w:space="0" w:color="000000"/>
              <w:bottom w:val="single" w:sz="8" w:space="0" w:color="000000"/>
              <w:right w:val="nil"/>
            </w:tcBorders>
            <w:vAlign w:val="bottom"/>
            <w:hideMark/>
          </w:tcPr>
          <w:p w14:paraId="376F7ABF" w14:textId="77777777" w:rsidR="00FC68DB" w:rsidRPr="002D0B90" w:rsidRDefault="00FC68DB" w:rsidP="00B202D2">
            <w:pPr>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vAlign w:val="bottom"/>
            <w:hideMark/>
          </w:tcPr>
          <w:p w14:paraId="4AC4B90E" w14:textId="77777777" w:rsidR="00FC68DB" w:rsidRPr="002D0B90" w:rsidRDefault="00FC68DB" w:rsidP="00B202D2">
            <w:pPr>
              <w:suppressAutoHyphens/>
              <w:rPr>
                <w:rFonts w:cs="Calibri"/>
                <w:sz w:val="20"/>
                <w:szCs w:val="20"/>
                <w:lang w:eastAsia="zh-CN"/>
              </w:rPr>
            </w:pPr>
            <w:r w:rsidRPr="002D0B90">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77FC3123" w14:textId="77777777" w:rsidR="00FC68DB" w:rsidRPr="002D0B90" w:rsidRDefault="00FC68DB" w:rsidP="00B202D2">
            <w:pPr>
              <w:keepNext/>
              <w:suppressAutoHyphens/>
              <w:rPr>
                <w:rFonts w:cs="Calibri"/>
                <w:lang w:eastAsia="zh-CN"/>
              </w:rPr>
            </w:pPr>
            <w:r w:rsidRPr="002D0B90">
              <w:rPr>
                <w:sz w:val="20"/>
                <w:szCs w:val="20"/>
              </w:rPr>
              <w:t>-</w:t>
            </w:r>
          </w:p>
        </w:tc>
      </w:tr>
    </w:tbl>
    <w:p w14:paraId="1AF1BF96" w14:textId="68E2505D" w:rsidR="00FC68DB" w:rsidRDefault="00FC68DB" w:rsidP="00B202D2">
      <w:pPr>
        <w:pStyle w:val="Beschriftung"/>
        <w:spacing w:before="120"/>
      </w:pPr>
      <w:bookmarkStart w:id="1250" w:name="_Toc3566462"/>
      <w:bookmarkStart w:id="1251" w:name="_Toc34747463"/>
      <w:bookmarkStart w:id="1252" w:name="_Toc77095913"/>
      <w:r w:rsidRPr="009158D1">
        <w:t xml:space="preserve">Table </w:t>
      </w:r>
      <w:r>
        <w:fldChar w:fldCharType="begin"/>
      </w:r>
      <w:r>
        <w:instrText xml:space="preserve"> SEQ Table \* ARABIC </w:instrText>
      </w:r>
      <w:r>
        <w:fldChar w:fldCharType="separate"/>
      </w:r>
      <w:r w:rsidR="008116BB">
        <w:rPr>
          <w:noProof/>
        </w:rPr>
        <w:t>55</w:t>
      </w:r>
      <w:r>
        <w:fldChar w:fldCharType="end"/>
      </w:r>
      <w:r w:rsidRPr="009158D1">
        <w:t xml:space="preserve">: Nested elements of element </w:t>
      </w:r>
      <w:r w:rsidRPr="00E7538E">
        <w:rPr>
          <w:rFonts w:ascii="Courier New" w:hAnsi="Courier New" w:cs="Courier New"/>
        </w:rPr>
        <w:t>&lt;nut</w:t>
      </w:r>
      <w:r>
        <w:rPr>
          <w:rFonts w:ascii="Courier New" w:hAnsi="Courier New" w:cs="Courier New"/>
        </w:rPr>
        <w:t>/</w:t>
      </w:r>
      <w:r w:rsidRPr="00E7538E">
        <w:rPr>
          <w:rFonts w:ascii="Courier New" w:hAnsi="Courier New" w:cs="Courier New"/>
        </w:rPr>
        <w:t>&gt;</w:t>
      </w:r>
      <w:bookmarkEnd w:id="1250"/>
      <w:bookmarkEnd w:id="1251"/>
      <w:bookmarkEnd w:id="1252"/>
    </w:p>
    <w:p w14:paraId="474F940A" w14:textId="77777777" w:rsidR="00FC68DB" w:rsidRDefault="00FC68DB" w:rsidP="00B202D2">
      <w:r>
        <w:t xml:space="preserve">The nested element </w:t>
      </w:r>
      <w:r>
        <w:rPr>
          <w:rFonts w:ascii="Courier New" w:hAnsi="Courier New" w:cs="Courier New"/>
          <w:b/>
          <w:bCs/>
          <w:i/>
          <w:sz w:val="18"/>
          <w:szCs w:val="18"/>
        </w:rPr>
        <w:t>&lt;washer/&gt;</w:t>
      </w:r>
      <w:r>
        <w:t xml:space="preserve"> refers to the washer next to the nut of the bolt. </w:t>
      </w:r>
    </w:p>
    <w:p w14:paraId="52EF2676" w14:textId="77777777" w:rsidR="00FC68DB" w:rsidRPr="00226A3F" w:rsidRDefault="00FC68DB" w:rsidP="00B202D2">
      <w:pPr>
        <w:pStyle w:val="berschrift3"/>
      </w:pPr>
      <w:bookmarkStart w:id="1253" w:name="_Toc428456270"/>
      <w:bookmarkStart w:id="1254" w:name="_Toc428537233"/>
      <w:bookmarkStart w:id="1255" w:name="_Toc428969552"/>
      <w:bookmarkStart w:id="1256" w:name="_Toc429052943"/>
      <w:bookmarkStart w:id="1257" w:name="_Toc413359596"/>
      <w:bookmarkStart w:id="1258" w:name="_Toc3556988"/>
      <w:bookmarkStart w:id="1259" w:name="_Toc34747238"/>
      <w:bookmarkStart w:id="1260" w:name="_Toc77102054"/>
      <w:bookmarkStart w:id="1261" w:name="_Ref401160443"/>
      <w:bookmarkStart w:id="1262" w:name="_Ref401160449"/>
      <w:bookmarkStart w:id="1263" w:name="_Ref401160453"/>
      <w:bookmarkStart w:id="1264" w:name="_Toc86863835"/>
      <w:bookmarkEnd w:id="1253"/>
      <w:bookmarkEnd w:id="1254"/>
      <w:bookmarkEnd w:id="1255"/>
      <w:bookmarkEnd w:id="1256"/>
      <w:r w:rsidRPr="00226A3F">
        <w:t>Bolt</w:t>
      </w:r>
      <w:bookmarkEnd w:id="1257"/>
      <w:bookmarkEnd w:id="1258"/>
      <w:bookmarkEnd w:id="1259"/>
      <w:bookmarkEnd w:id="1260"/>
      <w:bookmarkEnd w:id="1264"/>
      <w:r w:rsidRPr="00226A3F">
        <w:t xml:space="preserve"> </w:t>
      </w:r>
      <w:bookmarkEnd w:id="1261"/>
      <w:bookmarkEnd w:id="1262"/>
      <w:bookmarkEnd w:id="1263"/>
    </w:p>
    <w:p w14:paraId="3BA36D1C" w14:textId="77777777" w:rsidR="00FC68DB" w:rsidRPr="000F7EEA" w:rsidRDefault="00FC68DB" w:rsidP="00B202D2">
      <w:r w:rsidRPr="00226A3F">
        <w:t xml:space="preserve">A bolt connection is denoted by an 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079DA8C3" w14:textId="77777777" w:rsidR="00FC68DB" w:rsidRPr="00226A3F" w:rsidRDefault="00FC68DB" w:rsidP="00B202D2">
      <w:pPr>
        <w:pStyle w:val="berschrift5"/>
        <w:rPr>
          <w:rFonts w:cs="Calibri"/>
          <w:kern w:val="22"/>
          <w:lang w:eastAsia="zh-CN"/>
        </w:rPr>
      </w:pPr>
      <w:r w:rsidRPr="00226A3F">
        <w:rPr>
          <w:kern w:val="22"/>
        </w:rPr>
        <w:t xml:space="preserve">Element </w:t>
      </w:r>
      <w:r>
        <w:rPr>
          <w:kern w:val="22"/>
        </w:rPr>
        <w:t>"</w:t>
      </w:r>
      <w:r w:rsidRPr="00226A3F">
        <w:rPr>
          <w:kern w:val="22"/>
        </w:rPr>
        <w:t>bolt</w:t>
      </w:r>
      <w:r>
        <w:rPr>
          <w:kern w:val="22"/>
        </w:rPr>
        <w:t>"</w:t>
      </w:r>
    </w:p>
    <w:p w14:paraId="465FEF4C" w14:textId="77777777" w:rsidR="00FC68DB" w:rsidRPr="0036549B" w:rsidRDefault="00FC68DB" w:rsidP="00B202D2">
      <w:pPr>
        <w:spacing w:before="120"/>
      </w:pPr>
      <w:r w:rsidRPr="00226A3F">
        <w:t xml:space="preserve">For the </w:t>
      </w:r>
      <w:r w:rsidRPr="00226A3F">
        <w:rPr>
          <w:rFonts w:ascii="Courier New" w:hAnsi="Courier New" w:cs="Courier New"/>
          <w:b/>
          <w:i/>
          <w:sz w:val="18"/>
          <w:szCs w:val="18"/>
        </w:rPr>
        <w:t>&lt;bolt</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rPr>
        <w:t xml:space="preserve"> element</w:t>
      </w:r>
      <w:r>
        <w:rPr>
          <w:rFonts w:cs="Courier New"/>
        </w:rPr>
        <w:t xml:space="preserve">, </w:t>
      </w:r>
      <w:r w:rsidRPr="00226A3F">
        <w:rPr>
          <w:rFonts w:cs="Courier New"/>
        </w:rPr>
        <w:t xml:space="preserve">the following attributes </w:t>
      </w:r>
      <w:r>
        <w:rPr>
          <w:rFonts w:cs="Courier New"/>
        </w:rPr>
        <w:t>are allowed</w:t>
      </w:r>
      <w:r w:rsidRPr="00226A3F">
        <w:rPr>
          <w:rFonts w:cs="Courier New"/>
        </w:rPr>
        <w:t>:</w:t>
      </w:r>
      <w:r>
        <w:rPr>
          <w:rFonts w:cs="Courier New"/>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33A3B392"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96C01C3"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F8C76CB"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AB64B98"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EFE2E"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8E9FD35"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0C09DD83" w14:textId="77777777" w:rsidTr="00FC68DB">
        <w:trPr>
          <w:jc w:val="center"/>
        </w:trPr>
        <w:tc>
          <w:tcPr>
            <w:tcW w:w="1526" w:type="dxa"/>
            <w:tcBorders>
              <w:top w:val="dotted" w:sz="4" w:space="0" w:color="000000"/>
              <w:left w:val="single" w:sz="8" w:space="0" w:color="000000"/>
              <w:bottom w:val="dotted" w:sz="4" w:space="0" w:color="000000"/>
              <w:right w:val="nil"/>
            </w:tcBorders>
          </w:tcPr>
          <w:p w14:paraId="2A2CAF4C" w14:textId="77777777" w:rsidR="00FC68DB" w:rsidRDefault="00FC68DB" w:rsidP="00B202D2">
            <w:pPr>
              <w:suppressAutoHyphens/>
              <w:rPr>
                <w:sz w:val="20"/>
                <w:szCs w:val="20"/>
              </w:rPr>
            </w:pPr>
            <w:proofErr w:type="spellStart"/>
            <w:r>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0F4DC67C" w14:textId="77777777" w:rsidR="00FC68DB" w:rsidRPr="00226A3F" w:rsidRDefault="00FC68DB" w:rsidP="00B202D2">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35C44EA7" w14:textId="77777777" w:rsidR="00FC68DB" w:rsidRDefault="00FC68DB" w:rsidP="00B202D2">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470A1AB5" w14:textId="77777777" w:rsidR="00FC68DB" w:rsidRPr="00226A3F" w:rsidRDefault="00FC68DB" w:rsidP="00B202D2">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9AF7AE0" w14:textId="77777777" w:rsidR="00FC68DB" w:rsidRPr="00226A3F" w:rsidRDefault="00FC68DB" w:rsidP="00B202D2">
            <w:pPr>
              <w:suppressAutoHyphens/>
              <w:rPr>
                <w:sz w:val="20"/>
                <w:szCs w:val="20"/>
              </w:rPr>
            </w:pPr>
            <w:r>
              <w:rPr>
                <w:sz w:val="20"/>
                <w:szCs w:val="20"/>
              </w:rPr>
              <w:t>-</w:t>
            </w:r>
          </w:p>
        </w:tc>
      </w:tr>
      <w:tr w:rsidR="00FC68DB" w:rsidRPr="00C31177" w14:paraId="1C05B544" w14:textId="77777777" w:rsidTr="00FC68DB">
        <w:trPr>
          <w:jc w:val="center"/>
        </w:trPr>
        <w:tc>
          <w:tcPr>
            <w:tcW w:w="1526" w:type="dxa"/>
            <w:tcBorders>
              <w:top w:val="dotted" w:sz="4" w:space="0" w:color="auto"/>
              <w:left w:val="single" w:sz="8" w:space="0" w:color="000000"/>
              <w:bottom w:val="single" w:sz="4" w:space="0" w:color="000000"/>
              <w:right w:val="nil"/>
            </w:tcBorders>
          </w:tcPr>
          <w:p w14:paraId="7183A0E9" w14:textId="77777777" w:rsidR="00FC68DB" w:rsidRPr="00D32084" w:rsidRDefault="00FC68DB" w:rsidP="00604E26">
            <w:pPr>
              <w:keepNext/>
              <w:rPr>
                <w:rFonts w:cs="Calibri"/>
                <w:sz w:val="20"/>
                <w:szCs w:val="20"/>
                <w:lang w:eastAsia="zh-CN"/>
              </w:rPr>
            </w:pPr>
            <w:proofErr w:type="spellStart"/>
            <w:r>
              <w:rPr>
                <w:rFonts w:cs="Calibri"/>
                <w:sz w:val="20"/>
                <w:szCs w:val="20"/>
                <w:lang w:eastAsia="zh-CN"/>
              </w:rPr>
              <w:t>fixed_to</w:t>
            </w:r>
            <w:proofErr w:type="spellEnd"/>
          </w:p>
        </w:tc>
        <w:tc>
          <w:tcPr>
            <w:tcW w:w="1538" w:type="dxa"/>
            <w:tcBorders>
              <w:top w:val="dotted" w:sz="4" w:space="0" w:color="auto"/>
              <w:left w:val="single" w:sz="4" w:space="0" w:color="000000"/>
              <w:bottom w:val="single" w:sz="4" w:space="0" w:color="000000"/>
              <w:right w:val="nil"/>
            </w:tcBorders>
          </w:tcPr>
          <w:p w14:paraId="61C0FEEE" w14:textId="77777777" w:rsidR="00FC68DB" w:rsidRPr="00226A3F" w:rsidRDefault="00FC68DB" w:rsidP="00604E26">
            <w:pPr>
              <w:keepNext/>
              <w:rPr>
                <w:sz w:val="20"/>
                <w:szCs w:val="20"/>
              </w:rPr>
            </w:pPr>
            <w:r>
              <w:rPr>
                <w:sz w:val="20"/>
                <w:szCs w:val="20"/>
              </w:rPr>
              <w:t>Integer</w:t>
            </w:r>
          </w:p>
        </w:tc>
        <w:tc>
          <w:tcPr>
            <w:tcW w:w="1612" w:type="dxa"/>
            <w:tcBorders>
              <w:top w:val="dotted" w:sz="4" w:space="0" w:color="auto"/>
              <w:left w:val="single" w:sz="4" w:space="0" w:color="000000"/>
              <w:bottom w:val="single" w:sz="4" w:space="0" w:color="000000"/>
              <w:right w:val="nil"/>
            </w:tcBorders>
          </w:tcPr>
          <w:p w14:paraId="4400ED11" w14:textId="77777777" w:rsidR="00FC68DB" w:rsidRDefault="00FC68DB" w:rsidP="00604E26">
            <w:pPr>
              <w:keepNext/>
              <w:rPr>
                <w:sz w:val="20"/>
                <w:szCs w:val="20"/>
              </w:rPr>
            </w:pPr>
            <w:r>
              <w:rPr>
                <w:sz w:val="20"/>
                <w:szCs w:val="20"/>
              </w:rPr>
              <w:t>&gt; 0</w:t>
            </w:r>
          </w:p>
        </w:tc>
        <w:tc>
          <w:tcPr>
            <w:tcW w:w="1352" w:type="dxa"/>
            <w:tcBorders>
              <w:top w:val="dotted" w:sz="4" w:space="0" w:color="auto"/>
              <w:left w:val="single" w:sz="4" w:space="0" w:color="000000"/>
              <w:bottom w:val="single" w:sz="4" w:space="0" w:color="000000"/>
              <w:right w:val="nil"/>
            </w:tcBorders>
          </w:tcPr>
          <w:p w14:paraId="729381A2" w14:textId="77777777" w:rsidR="00FC68DB" w:rsidRPr="00226A3F" w:rsidRDefault="00FC68DB" w:rsidP="00604E26">
            <w:pPr>
              <w:keepNext/>
              <w:rPr>
                <w:sz w:val="20"/>
                <w:szCs w:val="20"/>
              </w:rPr>
            </w:pPr>
            <w:r w:rsidRPr="00137032">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1FE1299A" w14:textId="77777777" w:rsidR="00FC68DB" w:rsidRPr="00226A3F" w:rsidRDefault="00FC68DB" w:rsidP="00604E26">
            <w:pPr>
              <w:keepNext/>
              <w:rPr>
                <w:sz w:val="20"/>
                <w:szCs w:val="20"/>
              </w:rPr>
            </w:pPr>
            <w:r>
              <w:rPr>
                <w:sz w:val="20"/>
                <w:szCs w:val="20"/>
              </w:rPr>
              <w:t>-</w:t>
            </w:r>
          </w:p>
        </w:tc>
      </w:tr>
    </w:tbl>
    <w:p w14:paraId="2207ADA6" w14:textId="3EB604AA" w:rsidR="00FC68DB" w:rsidRDefault="00FC68DB" w:rsidP="00B202D2">
      <w:pPr>
        <w:pStyle w:val="Beschriftung"/>
        <w:spacing w:before="120"/>
      </w:pPr>
      <w:bookmarkStart w:id="1265" w:name="_Toc3566463"/>
      <w:bookmarkStart w:id="1266" w:name="_Toc34747464"/>
      <w:bookmarkStart w:id="1267" w:name="_Toc77095914"/>
      <w:r>
        <w:t xml:space="preserve">Table </w:t>
      </w:r>
      <w:r>
        <w:fldChar w:fldCharType="begin"/>
      </w:r>
      <w:r>
        <w:instrText xml:space="preserve"> SEQ Table \* ARABIC </w:instrText>
      </w:r>
      <w:r>
        <w:fldChar w:fldCharType="separate"/>
      </w:r>
      <w:r w:rsidR="008116BB">
        <w:rPr>
          <w:noProof/>
        </w:rPr>
        <w:t>56</w:t>
      </w:r>
      <w:r>
        <w:fldChar w:fldCharType="end"/>
      </w:r>
      <w:r>
        <w:t xml:space="preserve">: Attributes of element </w:t>
      </w:r>
      <w:r w:rsidRPr="00514F9C">
        <w:rPr>
          <w:rFonts w:ascii="Courier New" w:hAnsi="Courier New" w:cs="Courier New"/>
        </w:rPr>
        <w:t>&lt;bolt</w:t>
      </w:r>
      <w:r>
        <w:rPr>
          <w:rFonts w:ascii="Courier New" w:hAnsi="Courier New" w:cs="Courier New"/>
        </w:rPr>
        <w:t>/</w:t>
      </w:r>
      <w:r w:rsidRPr="00514F9C">
        <w:rPr>
          <w:rFonts w:ascii="Courier New" w:hAnsi="Courier New" w:cs="Courier New"/>
        </w:rPr>
        <w:t>&gt;</w:t>
      </w:r>
      <w:bookmarkEnd w:id="1265"/>
      <w:bookmarkEnd w:id="1266"/>
      <w:bookmarkEnd w:id="1267"/>
    </w:p>
    <w:p w14:paraId="1B9D78C6" w14:textId="4436139F" w:rsidR="00FC68DB" w:rsidRDefault="00FC68DB" w:rsidP="00BA04B6">
      <w:pPr>
        <w:numPr>
          <w:ilvl w:val="0"/>
          <w:numId w:val="23"/>
        </w:numPr>
        <w:tabs>
          <w:tab w:val="clear" w:pos="403"/>
        </w:tabs>
        <w:spacing w:before="120" w:line="240" w:lineRule="auto"/>
      </w:pPr>
      <w:proofErr w:type="spellStart"/>
      <w:r w:rsidRPr="00B142AC">
        <w:rPr>
          <w:rFonts w:ascii="Courier New" w:hAnsi="Courier New" w:cs="Courier New"/>
          <w:b/>
          <w:i/>
          <w:sz w:val="18"/>
        </w:rPr>
        <w:lastRenderedPageBreak/>
        <w:t>clipped_to</w:t>
      </w:r>
      <w:proofErr w:type="spellEnd"/>
      <w:r>
        <w:t xml:space="preserve">: The head of the bolt is fixed with a clip to the flange partner with this index (see section </w:t>
      </w:r>
      <w:r>
        <w:fldChar w:fldCharType="begin"/>
      </w:r>
      <w:r>
        <w:instrText xml:space="preserve"> REF _Ref428791371 \r \h </w:instrText>
      </w:r>
      <w:r>
        <w:fldChar w:fldCharType="separate"/>
      </w:r>
      <w:r w:rsidR="008116BB">
        <w:t>7.3.1.1</w:t>
      </w:r>
      <w:r>
        <w:fldChar w:fldCharType="end"/>
      </w:r>
      <w:r>
        <w:t xml:space="preserve">). If attribute is missing, bolt is not clipped. Bolt and clip share a common part code, </w:t>
      </w:r>
      <w:proofErr w:type="gramStart"/>
      <w:r>
        <w:t>i.e.</w:t>
      </w:r>
      <w:proofErr w:type="gramEnd"/>
      <w:r>
        <w:t xml:space="preserve"> they are regarded to be one single part. </w:t>
      </w:r>
    </w:p>
    <w:p w14:paraId="032EF1A4" w14:textId="11B77D13" w:rsidR="00FC68DB" w:rsidRPr="000B11EA" w:rsidRDefault="00FC68DB" w:rsidP="00BA04B6">
      <w:pPr>
        <w:numPr>
          <w:ilvl w:val="0"/>
          <w:numId w:val="23"/>
        </w:numPr>
        <w:tabs>
          <w:tab w:val="clear" w:pos="403"/>
        </w:tabs>
        <w:spacing w:before="120" w:line="240" w:lineRule="auto"/>
      </w:pPr>
      <w:proofErr w:type="spellStart"/>
      <w:r w:rsidRPr="00B142AC">
        <w:rPr>
          <w:rStyle w:val="elementdeftypeChar"/>
          <w:rFonts w:eastAsia="Calibri"/>
        </w:rPr>
        <w:t>fixed_to</w:t>
      </w:r>
      <w:proofErr w:type="spellEnd"/>
      <w:r>
        <w:t>: The head of the bolt is fixed (</w:t>
      </w:r>
      <w:proofErr w:type="spellStart"/>
      <w:r>
        <w:t>eg.</w:t>
      </w:r>
      <w:proofErr w:type="spellEnd"/>
      <w:r>
        <w:t xml:space="preserve"> welded) to the flange partner with this index (see section </w:t>
      </w:r>
      <w:r>
        <w:fldChar w:fldCharType="begin"/>
      </w:r>
      <w:r>
        <w:instrText xml:space="preserve"> REF _Ref428791371 \r \h </w:instrText>
      </w:r>
      <w:r>
        <w:fldChar w:fldCharType="separate"/>
      </w:r>
      <w:r w:rsidR="008116BB">
        <w:t>7.3.1.1</w:t>
      </w:r>
      <w:r>
        <w:fldChar w:fldCharType="end"/>
      </w:r>
      <w:r>
        <w:t xml:space="preserve">). Also applies if there is no screw head at all, </w:t>
      </w:r>
      <w:proofErr w:type="gramStart"/>
      <w:r>
        <w:t>e.g.</w:t>
      </w:r>
      <w:proofErr w:type="gramEnd"/>
      <w:r>
        <w:t xml:space="preserve"> this bolt actually is stay bolt or stud. If attribute is missing, bolt is not fixed. </w:t>
      </w:r>
    </w:p>
    <w:p w14:paraId="3AF8CC69" w14:textId="77777777" w:rsidR="00FC68DB" w:rsidRDefault="00FC68DB" w:rsidP="00B202D2">
      <w:r w:rsidRPr="00066535">
        <w:t xml:space="preserve">There is no </w:t>
      </w:r>
      <w:r>
        <w:t>"</w:t>
      </w:r>
      <w:r w:rsidRPr="00066535">
        <w:t>base</w:t>
      </w:r>
      <w:r>
        <w:t>"</w:t>
      </w:r>
      <w:r w:rsidRPr="00066535">
        <w:t xml:space="preserve"> attribute for </w:t>
      </w:r>
      <w:proofErr w:type="gramStart"/>
      <w:r w:rsidRPr="00066535">
        <w:t>bolts, since</w:t>
      </w:r>
      <w:proofErr w:type="gramEnd"/>
      <w:r w:rsidRPr="00066535">
        <w:t xml:space="preserve"> this information can be derived from connection direction.</w:t>
      </w:r>
    </w:p>
    <w:p w14:paraId="75C6BBF3" w14:textId="77777777" w:rsidR="00FC68DB" w:rsidRDefault="00FC68DB" w:rsidP="00B202D2">
      <w:r>
        <w:t xml:space="preserve">Usually bolt </w:t>
      </w:r>
      <w:proofErr w:type="spellStart"/>
      <w:r w:rsidRPr="00B142AC">
        <w:rPr>
          <w:rStyle w:val="elementdeftypeChar"/>
          <w:rFonts w:eastAsia="Calibri"/>
        </w:rPr>
        <w:t>fixed_to</w:t>
      </w:r>
      <w:proofErr w:type="spellEnd"/>
      <w:r>
        <w:t xml:space="preserve"> prohibits bolt </w:t>
      </w:r>
      <w:proofErr w:type="spellStart"/>
      <w:r w:rsidRPr="00B142AC">
        <w:rPr>
          <w:rStyle w:val="elementdeftypeChar"/>
          <w:rFonts w:eastAsia="Calibri"/>
        </w:rPr>
        <w:t>clipped_to</w:t>
      </w:r>
      <w:proofErr w:type="spellEnd"/>
      <w:r>
        <w:t xml:space="preserve"> and vice versa. </w:t>
      </w:r>
    </w:p>
    <w:p w14:paraId="64254805" w14:textId="77777777" w:rsidR="00FC68DB" w:rsidRPr="00B34C7C" w:rsidRDefault="00FC68DB" w:rsidP="00B202D2">
      <w:pPr>
        <w:spacing w:before="120"/>
      </w:pPr>
      <w:r>
        <w:t xml:space="preserve">The </w:t>
      </w:r>
      <w:r w:rsidRPr="00226A3F">
        <w:t xml:space="preserve">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1979"/>
        <w:gridCol w:w="1701"/>
        <w:gridCol w:w="1276"/>
        <w:gridCol w:w="3536"/>
      </w:tblGrid>
      <w:tr w:rsidR="00FC68DB" w:rsidRPr="000F7EEA" w14:paraId="366EE96A"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0548D3A4" w14:textId="77777777" w:rsidR="00FC68DB" w:rsidRPr="00226A3F" w:rsidRDefault="00FC68DB" w:rsidP="00B202D2">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55EBFCAA"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948E78A" w14:textId="77777777" w:rsidR="00FC68DB" w:rsidRPr="00226A3F" w:rsidRDefault="00FC68DB" w:rsidP="00B202D2">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E7748B"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0BE855CF" w14:textId="77777777" w:rsidTr="00FC68DB">
        <w:trPr>
          <w:jc w:val="center"/>
        </w:trPr>
        <w:tc>
          <w:tcPr>
            <w:tcW w:w="1979" w:type="dxa"/>
            <w:tcBorders>
              <w:top w:val="nil"/>
              <w:left w:val="single" w:sz="8" w:space="0" w:color="000000"/>
              <w:bottom w:val="single" w:sz="8" w:space="0" w:color="000000"/>
              <w:right w:val="nil"/>
            </w:tcBorders>
            <w:hideMark/>
          </w:tcPr>
          <w:p w14:paraId="57FD5715" w14:textId="77777777" w:rsidR="00FC68DB" w:rsidRPr="002D0B90" w:rsidRDefault="00FC68DB" w:rsidP="00B202D2">
            <w:pPr>
              <w:keepNext/>
              <w:suppressAutoHyphens/>
              <w:rPr>
                <w:rFonts w:cs="Calibri"/>
                <w:sz w:val="20"/>
                <w:szCs w:val="20"/>
                <w:lang w:eastAsia="zh-CN"/>
              </w:rPr>
            </w:pPr>
            <w:r>
              <w:rPr>
                <w:sz w:val="20"/>
                <w:szCs w:val="20"/>
              </w:rPr>
              <w:t>nut</w:t>
            </w:r>
          </w:p>
        </w:tc>
        <w:tc>
          <w:tcPr>
            <w:tcW w:w="1701" w:type="dxa"/>
            <w:tcBorders>
              <w:top w:val="nil"/>
              <w:left w:val="single" w:sz="4" w:space="0" w:color="000000"/>
              <w:bottom w:val="single" w:sz="8" w:space="0" w:color="000000"/>
              <w:right w:val="nil"/>
            </w:tcBorders>
            <w:hideMark/>
          </w:tcPr>
          <w:p w14:paraId="2D0296B9" w14:textId="77777777" w:rsidR="00FC68DB" w:rsidRPr="002D0B90" w:rsidRDefault="00FC68DB" w:rsidP="00B202D2">
            <w:pPr>
              <w:keepNext/>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hideMark/>
          </w:tcPr>
          <w:p w14:paraId="575D05BB" w14:textId="77777777" w:rsidR="00FC68DB" w:rsidRPr="00835F7D" w:rsidRDefault="00FC68DB" w:rsidP="00B202D2">
            <w:pPr>
              <w:keepNext/>
              <w:suppressAutoHyphens/>
              <w:rPr>
                <w:sz w:val="20"/>
                <w:szCs w:val="20"/>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6B1BE90" w14:textId="77777777" w:rsidR="00FC68DB" w:rsidRPr="002D0B90" w:rsidRDefault="00FC68DB" w:rsidP="00B202D2">
            <w:pPr>
              <w:keepNext/>
              <w:suppressAutoHyphens/>
              <w:rPr>
                <w:rFonts w:cs="Calibri"/>
                <w:lang w:eastAsia="zh-CN"/>
              </w:rPr>
            </w:pPr>
          </w:p>
        </w:tc>
      </w:tr>
    </w:tbl>
    <w:p w14:paraId="6B30A237" w14:textId="6CF0F97F" w:rsidR="00FC68DB" w:rsidRDefault="00FC68DB" w:rsidP="00B202D2">
      <w:pPr>
        <w:pStyle w:val="Beschriftung"/>
        <w:spacing w:before="120"/>
      </w:pPr>
      <w:bookmarkStart w:id="1268" w:name="_Toc3566464"/>
      <w:bookmarkStart w:id="1269" w:name="_Toc34747465"/>
      <w:bookmarkStart w:id="1270" w:name="_Toc77095915"/>
      <w:r>
        <w:t xml:space="preserve">Table </w:t>
      </w:r>
      <w:r>
        <w:fldChar w:fldCharType="begin"/>
      </w:r>
      <w:r>
        <w:instrText xml:space="preserve"> SEQ Table \* ARABIC </w:instrText>
      </w:r>
      <w:r>
        <w:fldChar w:fldCharType="separate"/>
      </w:r>
      <w:r w:rsidR="008116BB">
        <w:rPr>
          <w:noProof/>
        </w:rPr>
        <w:t>57</w:t>
      </w:r>
      <w:r>
        <w:fldChar w:fldCharType="end"/>
      </w:r>
      <w:r>
        <w:t xml:space="preserve">: </w:t>
      </w:r>
      <w:r w:rsidRPr="005C6CF1">
        <w:t>Nested elements of element</w:t>
      </w:r>
      <w:r>
        <w:t xml:space="preserve"> </w:t>
      </w:r>
      <w:r w:rsidRPr="002474EA">
        <w:rPr>
          <w:rStyle w:val="elementdeftypeChar"/>
          <w:rFonts w:eastAsia="Calibri"/>
          <w:b w:val="0"/>
        </w:rPr>
        <w:t>&lt;bolt/&gt;</w:t>
      </w:r>
      <w:bookmarkEnd w:id="1268"/>
      <w:bookmarkEnd w:id="1269"/>
      <w:bookmarkEnd w:id="1270"/>
    </w:p>
    <w:p w14:paraId="43CC04C7" w14:textId="77777777" w:rsidR="00FC68DB" w:rsidRDefault="00FC68DB" w:rsidP="00B202D2">
      <w:r>
        <w:t xml:space="preserve">The nested element </w:t>
      </w:r>
      <w:r>
        <w:rPr>
          <w:rFonts w:ascii="Courier New" w:hAnsi="Courier New" w:cs="Courier New"/>
          <w:b/>
          <w:bCs/>
          <w:i/>
          <w:sz w:val="18"/>
          <w:szCs w:val="18"/>
        </w:rPr>
        <w:t>&lt;nut/&gt;</w:t>
      </w:r>
      <w:r>
        <w:t xml:space="preserve"> refers to the bolt’s nut. This, in turn, may contain a nested element </w:t>
      </w:r>
      <w:r>
        <w:rPr>
          <w:rFonts w:ascii="Courier New" w:hAnsi="Courier New" w:cs="Courier New"/>
          <w:b/>
          <w:bCs/>
          <w:i/>
          <w:sz w:val="18"/>
          <w:szCs w:val="18"/>
        </w:rPr>
        <w:t>&lt;washer/&gt;</w:t>
      </w:r>
      <w:r>
        <w:t xml:space="preserve">. </w:t>
      </w:r>
    </w:p>
    <w:p w14:paraId="04E0163F" w14:textId="77777777" w:rsidR="00FC68DB" w:rsidRDefault="00FC68DB" w:rsidP="00B202D2">
      <w:r>
        <w:t xml:space="preserve">The nested element </w:t>
      </w:r>
      <w:r>
        <w:rPr>
          <w:rFonts w:ascii="Courier New" w:hAnsi="Courier New" w:cs="Courier New"/>
          <w:b/>
          <w:bCs/>
          <w:i/>
          <w:sz w:val="18"/>
          <w:szCs w:val="18"/>
        </w:rPr>
        <w:t>&lt;nut/&gt;</w:t>
      </w:r>
      <w:r>
        <w:t xml:space="preserve"> is required by the definition of a </w:t>
      </w:r>
      <w:r w:rsidRPr="002E4CF5">
        <w:rPr>
          <w:rFonts w:ascii="Courier New" w:hAnsi="Courier New" w:cs="Courier New"/>
          <w:b/>
          <w:bCs/>
          <w:i/>
          <w:sz w:val="18"/>
          <w:szCs w:val="18"/>
        </w:rPr>
        <w:t>&lt;bolt/&gt;</w:t>
      </w:r>
      <w:r>
        <w:t>. The nut itself (</w:t>
      </w:r>
      <w:proofErr w:type="spellStart"/>
      <w:r>
        <w:t>rsp</w:t>
      </w:r>
      <w:proofErr w:type="spellEnd"/>
      <w:r>
        <w:t xml:space="preserve">. its </w:t>
      </w:r>
      <w:proofErr w:type="spellStart"/>
      <w:r w:rsidRPr="002474EA">
        <w:rPr>
          <w:rStyle w:val="elementdeftypeChar"/>
          <w:rFonts w:eastAsia="Calibri"/>
        </w:rPr>
        <w:t>part_code</w:t>
      </w:r>
      <w:proofErr w:type="spellEnd"/>
      <w:r>
        <w:t xml:space="preserve"> or property) must </w:t>
      </w:r>
      <w:r w:rsidRPr="002E4CF5">
        <w:rPr>
          <w:i/>
        </w:rPr>
        <w:t>not</w:t>
      </w:r>
      <w:r>
        <w:t xml:space="preserve"> be mentioned in element </w:t>
      </w:r>
      <w:r w:rsidRPr="002E4CF5">
        <w:rPr>
          <w:rFonts w:ascii="Courier New" w:hAnsi="Courier New" w:cs="Courier New"/>
          <w:b/>
          <w:bCs/>
          <w:i/>
          <w:sz w:val="18"/>
          <w:szCs w:val="18"/>
        </w:rPr>
        <w:t>&lt;connected_to&gt;</w:t>
      </w:r>
      <w:r>
        <w:rPr>
          <w:rFonts w:ascii="Courier New" w:hAnsi="Courier New" w:cs="Courier New"/>
          <w:b/>
          <w:bCs/>
          <w:i/>
          <w:sz w:val="18"/>
          <w:szCs w:val="18"/>
        </w:rPr>
        <w:t xml:space="preserve"> </w:t>
      </w:r>
      <w:r w:rsidRPr="002E4CF5">
        <w:t>of the</w:t>
      </w:r>
      <w:r>
        <w:t xml:space="preserve"> </w:t>
      </w:r>
      <w:r w:rsidRPr="002E4CF5">
        <w:rPr>
          <w:rFonts w:ascii="Courier New" w:hAnsi="Courier New" w:cs="Courier New"/>
          <w:b/>
          <w:bCs/>
          <w:i/>
          <w:sz w:val="18"/>
          <w:szCs w:val="18"/>
        </w:rPr>
        <w:t>&lt;connection_group</w:t>
      </w:r>
      <w:r>
        <w:rPr>
          <w:rFonts w:ascii="Courier New" w:hAnsi="Courier New" w:cs="Courier New"/>
          <w:b/>
          <w:bCs/>
          <w:i/>
          <w:sz w:val="18"/>
          <w:szCs w:val="18"/>
        </w:rPr>
        <w:t>/</w:t>
      </w:r>
      <w:r w:rsidRPr="002E4CF5">
        <w:rPr>
          <w:rFonts w:ascii="Courier New" w:hAnsi="Courier New" w:cs="Courier New"/>
          <w:b/>
          <w:bCs/>
          <w:i/>
          <w:sz w:val="18"/>
          <w:szCs w:val="18"/>
        </w:rPr>
        <w:t>&gt;</w:t>
      </w:r>
      <w:r>
        <w:t xml:space="preserve"> containing the </w:t>
      </w:r>
      <w:r w:rsidRPr="002E4CF5">
        <w:rPr>
          <w:rFonts w:ascii="Courier New" w:hAnsi="Courier New" w:cs="Courier New"/>
          <w:b/>
          <w:bCs/>
          <w:i/>
          <w:sz w:val="18"/>
          <w:szCs w:val="18"/>
        </w:rPr>
        <w:t>&lt;bolt/&gt;</w:t>
      </w:r>
      <w:r>
        <w:t xml:space="preserve">. This allows keeping other connection types (glue, rivets …) in the same </w:t>
      </w:r>
      <w:r w:rsidRPr="002E4CF5">
        <w:rPr>
          <w:rFonts w:ascii="Courier New" w:hAnsi="Courier New" w:cs="Courier New"/>
          <w:b/>
          <w:bCs/>
          <w:i/>
          <w:sz w:val="18"/>
          <w:szCs w:val="18"/>
        </w:rPr>
        <w:t>&lt;connection_group</w:t>
      </w:r>
      <w:r>
        <w:rPr>
          <w:rFonts w:ascii="Courier New" w:hAnsi="Courier New" w:cs="Courier New"/>
          <w:b/>
          <w:bCs/>
          <w:i/>
          <w:sz w:val="18"/>
          <w:szCs w:val="18"/>
        </w:rPr>
        <w:t>/</w:t>
      </w:r>
      <w:r w:rsidRPr="002E4CF5">
        <w:rPr>
          <w:rFonts w:ascii="Courier New" w:hAnsi="Courier New" w:cs="Courier New"/>
          <w:b/>
          <w:bCs/>
          <w:i/>
          <w:sz w:val="18"/>
          <w:szCs w:val="18"/>
        </w:rPr>
        <w:t>&gt;</w:t>
      </w:r>
      <w:r>
        <w:t xml:space="preserve">. </w:t>
      </w:r>
    </w:p>
    <w:p w14:paraId="23C21B19" w14:textId="77777777" w:rsidR="00FC68DB" w:rsidRPr="00604E26" w:rsidRDefault="00FC68DB" w:rsidP="00B202D2">
      <w:pPr>
        <w:pStyle w:val="Example"/>
        <w:keepNext/>
        <w:spacing w:before="120"/>
        <w:rPr>
          <w:b/>
          <w:bCs/>
          <w:sz w:val="24"/>
          <w:szCs w:val="24"/>
        </w:rPr>
      </w:pPr>
      <w:r w:rsidRPr="00604E26">
        <w:rPr>
          <w:b/>
          <w:bCs/>
          <w:sz w:val="24"/>
          <w:szCs w:val="24"/>
        </w:rPr>
        <w:t xml:space="preserve">Example A: </w:t>
      </w:r>
    </w:p>
    <w:p w14:paraId="68964800" w14:textId="77777777" w:rsidR="00FC68DB" w:rsidRPr="00226A3F" w:rsidRDefault="00FC68DB" w:rsidP="00B202D2">
      <w:pPr>
        <w:pStyle w:val="XMLCode"/>
        <w:keepNext/>
      </w:pPr>
    </w:p>
    <w:p w14:paraId="6855117F" w14:textId="77777777" w:rsidR="00FC68DB" w:rsidRDefault="00FC68DB" w:rsidP="00B202D2">
      <w:pPr>
        <w:pStyle w:val="XMLCode"/>
        <w:keepNext/>
      </w:pPr>
      <w:r>
        <w:t>&lt;connection_0d label="BOLT_100532"&gt;</w:t>
      </w:r>
    </w:p>
    <w:p w14:paraId="228D2BC0" w14:textId="77777777" w:rsidR="00FC68DB" w:rsidRDefault="00FC68DB" w:rsidP="00B202D2">
      <w:pPr>
        <w:pStyle w:val="XMLCode"/>
        <w:keepNext/>
      </w:pPr>
      <w:r>
        <w:tab/>
        <w:t>&lt;</w:t>
      </w:r>
      <w:proofErr w:type="spellStart"/>
      <w:r>
        <w:t>threaded_connection</w:t>
      </w:r>
      <w:proofErr w:type="spellEnd"/>
      <w:r>
        <w:t xml:space="preserve"> diameter="10.0" length="50.0"</w:t>
      </w:r>
    </w:p>
    <w:p w14:paraId="1CD42CD5" w14:textId="77777777" w:rsidR="00FC68DB" w:rsidRDefault="00FC68DB" w:rsidP="00B202D2">
      <w:pPr>
        <w:pStyle w:val="XMLCode"/>
        <w:keepNext/>
      </w:pPr>
      <w:r>
        <w:tab/>
        <w:t xml:space="preserve">    </w:t>
      </w:r>
      <w:proofErr w:type="spellStart"/>
      <w:r>
        <w:t>head_diameter</w:t>
      </w:r>
      <w:proofErr w:type="spellEnd"/>
      <w:r>
        <w:t xml:space="preserve">="16.0" </w:t>
      </w:r>
      <w:proofErr w:type="spellStart"/>
      <w:r>
        <w:t>head_height</w:t>
      </w:r>
      <w:proofErr w:type="spellEnd"/>
      <w:r>
        <w:t xml:space="preserve">="5" </w:t>
      </w:r>
      <w:proofErr w:type="spellStart"/>
      <w:r>
        <w:t>sink_size</w:t>
      </w:r>
      <w:proofErr w:type="spellEnd"/>
      <w:r>
        <w:t xml:space="preserve">="3"&gt; </w:t>
      </w:r>
    </w:p>
    <w:p w14:paraId="12C8B72E" w14:textId="77777777" w:rsidR="00FC68DB" w:rsidRPr="00966BAF" w:rsidRDefault="00FC68DB" w:rsidP="00B202D2">
      <w:pPr>
        <w:pStyle w:val="XMLCode"/>
        <w:keepNext/>
      </w:pPr>
      <w:r>
        <w:tab/>
        <w:t xml:space="preserve">    </w:t>
      </w:r>
      <w:r w:rsidRPr="00966BAF">
        <w:t>&lt;</w:t>
      </w:r>
      <w:proofErr w:type="spellStart"/>
      <w:r w:rsidRPr="00966BAF">
        <w:t>normal_direction</w:t>
      </w:r>
      <w:proofErr w:type="spellEnd"/>
      <w:r w:rsidRPr="00966BAF">
        <w:t>&gt; x="3.0" y="0.0</w:t>
      </w:r>
      <w:proofErr w:type="gramStart"/>
      <w:r w:rsidRPr="00966BAF">
        <w:t>"  z</w:t>
      </w:r>
      <w:proofErr w:type="gramEnd"/>
      <w:r w:rsidRPr="00966BAF">
        <w:t xml:space="preserve">="0.0"/&gt;   </w:t>
      </w:r>
    </w:p>
    <w:p w14:paraId="39282459" w14:textId="77777777" w:rsidR="00FC68DB" w:rsidRDefault="00FC68DB" w:rsidP="00B202D2">
      <w:pPr>
        <w:pStyle w:val="XMLCode"/>
        <w:keepNext/>
      </w:pPr>
      <w:r w:rsidRPr="00966BAF">
        <w:tab/>
        <w:t xml:space="preserve">    </w:t>
      </w:r>
      <w:proofErr w:type="gramStart"/>
      <w:r w:rsidRPr="004F5A65">
        <w:rPr>
          <w:color w:val="FF0000"/>
        </w:rPr>
        <w:t>&lt;!--</w:t>
      </w:r>
      <w:proofErr w:type="gramEnd"/>
      <w:r w:rsidRPr="004F5A65">
        <w:rPr>
          <w:color w:val="FF0000"/>
        </w:rPr>
        <w:t>magnitude is irrelevant, direction sense is from head to nut--&gt;</w:t>
      </w:r>
    </w:p>
    <w:p w14:paraId="54072C7E" w14:textId="77777777" w:rsidR="00FC68DB" w:rsidRPr="001A18D3" w:rsidRDefault="00FC68DB" w:rsidP="00B202D2">
      <w:pPr>
        <w:pStyle w:val="XMLCode"/>
        <w:keepNext/>
        <w:rPr>
          <w:color w:val="0070C0"/>
        </w:rPr>
      </w:pPr>
      <w:r>
        <w:tab/>
        <w:t xml:space="preserve">    </w:t>
      </w:r>
      <w:r w:rsidRPr="001A18D3">
        <w:rPr>
          <w:color w:val="0070C0"/>
        </w:rPr>
        <w:t>&lt;bolt&gt;</w:t>
      </w:r>
    </w:p>
    <w:p w14:paraId="3242C686" w14:textId="77777777" w:rsidR="00FC68DB" w:rsidRPr="001A18D3" w:rsidRDefault="00FC68DB" w:rsidP="00B202D2">
      <w:pPr>
        <w:pStyle w:val="XMLCode"/>
        <w:keepNext/>
        <w:rPr>
          <w:color w:val="0070C0"/>
        </w:rPr>
      </w:pPr>
      <w:r w:rsidRPr="001A18D3">
        <w:rPr>
          <w:color w:val="0070C0"/>
        </w:rPr>
        <w:tab/>
      </w:r>
      <w:r w:rsidRPr="001A18D3">
        <w:rPr>
          <w:color w:val="0070C0"/>
        </w:rPr>
        <w:tab/>
        <w:t xml:space="preserve"> &lt;nut diameter="16." height="5"&gt;</w:t>
      </w:r>
    </w:p>
    <w:p w14:paraId="46C6D9F9" w14:textId="77777777" w:rsidR="00FC68DB" w:rsidRPr="001A18D3" w:rsidRDefault="00FC68DB" w:rsidP="00B202D2">
      <w:pPr>
        <w:pStyle w:val="XMLCode"/>
        <w:keepNext/>
        <w:rPr>
          <w:color w:val="0070C0"/>
        </w:rPr>
      </w:pPr>
      <w:r w:rsidRPr="001A18D3">
        <w:rPr>
          <w:color w:val="0070C0"/>
        </w:rPr>
        <w:tab/>
      </w:r>
      <w:r w:rsidRPr="001A18D3">
        <w:rPr>
          <w:color w:val="0070C0"/>
        </w:rPr>
        <w:tab/>
        <w:t xml:space="preserve">     &lt;washer </w:t>
      </w:r>
      <w:proofErr w:type="spellStart"/>
      <w:r w:rsidRPr="001A18D3">
        <w:rPr>
          <w:color w:val="0070C0"/>
        </w:rPr>
        <w:t>outer_diameter</w:t>
      </w:r>
      <w:proofErr w:type="spellEnd"/>
      <w:r w:rsidRPr="001A18D3">
        <w:rPr>
          <w:color w:val="0070C0"/>
        </w:rPr>
        <w:t>="20"/&gt;</w:t>
      </w:r>
    </w:p>
    <w:p w14:paraId="55A4F062" w14:textId="77777777" w:rsidR="00FC68DB" w:rsidRPr="001A18D3" w:rsidRDefault="00FC68DB" w:rsidP="00B202D2">
      <w:pPr>
        <w:pStyle w:val="XMLCode"/>
        <w:keepNext/>
        <w:rPr>
          <w:color w:val="0070C0"/>
        </w:rPr>
      </w:pPr>
      <w:r w:rsidRPr="001A18D3">
        <w:rPr>
          <w:color w:val="0070C0"/>
        </w:rPr>
        <w:tab/>
      </w:r>
      <w:r w:rsidRPr="001A18D3">
        <w:rPr>
          <w:color w:val="0070C0"/>
        </w:rPr>
        <w:tab/>
        <w:t xml:space="preserve"> &lt;/nut&gt;</w:t>
      </w:r>
    </w:p>
    <w:p w14:paraId="33A6D205" w14:textId="77777777" w:rsidR="00FC68DB" w:rsidRPr="004F5A65" w:rsidRDefault="00FC68DB" w:rsidP="00B202D2">
      <w:pPr>
        <w:pStyle w:val="XMLCode"/>
        <w:keepNext/>
        <w:rPr>
          <w:color w:val="0070C0"/>
        </w:rPr>
      </w:pPr>
      <w:r w:rsidRPr="001A18D3">
        <w:rPr>
          <w:color w:val="0070C0"/>
        </w:rPr>
        <w:tab/>
        <w:t xml:space="preserve">    </w:t>
      </w:r>
      <w:r w:rsidRPr="004F5A65">
        <w:rPr>
          <w:color w:val="0070C0"/>
        </w:rPr>
        <w:t>&lt;/bolt&gt;</w:t>
      </w:r>
    </w:p>
    <w:p w14:paraId="21D3CB4E" w14:textId="77777777" w:rsidR="00FC68DB" w:rsidRDefault="00FC68DB" w:rsidP="00B202D2">
      <w:pPr>
        <w:pStyle w:val="XMLCode"/>
        <w:keepNext/>
      </w:pPr>
      <w:r>
        <w:tab/>
        <w:t xml:space="preserve">    &lt;washer </w:t>
      </w:r>
      <w:proofErr w:type="spellStart"/>
      <w:r>
        <w:t>outer_diameter</w:t>
      </w:r>
      <w:proofErr w:type="spellEnd"/>
      <w:r>
        <w:t>="20"&gt;</w:t>
      </w:r>
    </w:p>
    <w:p w14:paraId="552B3FBC" w14:textId="77777777" w:rsidR="00FC68DB" w:rsidRDefault="00FC68DB" w:rsidP="00B202D2">
      <w:pPr>
        <w:pStyle w:val="XMLCode"/>
        <w:keepNext/>
      </w:pPr>
      <w:r>
        <w:tab/>
        <w:t>&lt;/</w:t>
      </w:r>
      <w:proofErr w:type="spellStart"/>
      <w:r>
        <w:t>threaded_connection</w:t>
      </w:r>
      <w:proofErr w:type="spellEnd"/>
      <w:r>
        <w:t>&gt;</w:t>
      </w:r>
    </w:p>
    <w:p w14:paraId="7738E550" w14:textId="77777777" w:rsidR="00FC68DB" w:rsidRDefault="00FC68DB" w:rsidP="00B202D2">
      <w:pPr>
        <w:pStyle w:val="XMLCode"/>
        <w:keepNext/>
      </w:pPr>
      <w:r>
        <w:tab/>
        <w:t>&lt;loc&gt; 1500.3 838.7 730.6 &lt;/loc&gt;</w:t>
      </w:r>
    </w:p>
    <w:p w14:paraId="5CC21BFB" w14:textId="77777777" w:rsidR="00FC68DB" w:rsidRDefault="00FC68DB" w:rsidP="00B202D2">
      <w:pPr>
        <w:pStyle w:val="XMLCode"/>
        <w:keepNext/>
      </w:pPr>
      <w:r>
        <w:tab/>
        <w:t>&lt;appdata&gt;</w:t>
      </w:r>
    </w:p>
    <w:p w14:paraId="1DB85802" w14:textId="77777777" w:rsidR="00FC68DB" w:rsidRDefault="00FC68DB" w:rsidP="00B202D2">
      <w:pPr>
        <w:pStyle w:val="XMLCode"/>
        <w:keepNext/>
      </w:pPr>
      <w:r>
        <w:tab/>
        <w:t xml:space="preserve">      ...</w:t>
      </w:r>
    </w:p>
    <w:p w14:paraId="441506D0" w14:textId="77777777" w:rsidR="00FC68DB" w:rsidRDefault="00FC68DB" w:rsidP="00B202D2">
      <w:pPr>
        <w:pStyle w:val="XMLCode"/>
        <w:keepNext/>
      </w:pPr>
      <w:r>
        <w:tab/>
        <w:t>&lt;/appdata&gt;</w:t>
      </w:r>
    </w:p>
    <w:p w14:paraId="75B33B57" w14:textId="77777777" w:rsidR="00FC68DB" w:rsidRDefault="00FC68DB" w:rsidP="00B202D2">
      <w:pPr>
        <w:pStyle w:val="XMLCode"/>
      </w:pPr>
      <w:r>
        <w:t>&lt;/connection_0d&gt;</w:t>
      </w:r>
    </w:p>
    <w:p w14:paraId="77F87A61" w14:textId="77777777" w:rsidR="00FC68DB" w:rsidRPr="00226A3F" w:rsidRDefault="00FC68DB" w:rsidP="00B202D2">
      <w:pPr>
        <w:pStyle w:val="XMLCode"/>
      </w:pPr>
    </w:p>
    <w:p w14:paraId="127BCC29" w14:textId="77777777" w:rsidR="00FC68DB" w:rsidRPr="00604E26" w:rsidRDefault="00FC68DB" w:rsidP="00604E26">
      <w:pPr>
        <w:pStyle w:val="Example"/>
        <w:keepNext/>
        <w:spacing w:before="120"/>
        <w:rPr>
          <w:b/>
          <w:bCs/>
          <w:sz w:val="24"/>
          <w:szCs w:val="24"/>
        </w:rPr>
      </w:pPr>
      <w:r w:rsidRPr="00604E26">
        <w:rPr>
          <w:b/>
          <w:bCs/>
          <w:sz w:val="24"/>
          <w:szCs w:val="24"/>
        </w:rPr>
        <w:lastRenderedPageBreak/>
        <w:t xml:space="preserve">Example B: </w:t>
      </w:r>
    </w:p>
    <w:p w14:paraId="3253EA2E" w14:textId="77777777" w:rsidR="00FC68DB" w:rsidRDefault="00FC68DB" w:rsidP="00B202D2">
      <w:pPr>
        <w:pStyle w:val="XMLCode"/>
        <w:keepNext/>
      </w:pPr>
    </w:p>
    <w:p w14:paraId="584BC3C5" w14:textId="77777777" w:rsidR="00FC68DB" w:rsidRDefault="00FC68DB" w:rsidP="00B202D2">
      <w:pPr>
        <w:pStyle w:val="XMLCode"/>
        <w:keepNext/>
      </w:pPr>
      <w:r>
        <w:t>&lt;connection_0d label="BOLT_135"&gt;</w:t>
      </w:r>
      <w:r w:rsidRPr="007909A5">
        <w:t xml:space="preserve"> </w:t>
      </w:r>
    </w:p>
    <w:p w14:paraId="6DA24D55" w14:textId="77777777" w:rsidR="00FC68DB" w:rsidRDefault="00FC68DB" w:rsidP="00B202D2">
      <w:pPr>
        <w:pStyle w:val="XMLCode"/>
        <w:keepNext/>
      </w:pPr>
      <w:r>
        <w:t xml:space="preserve">    &lt;</w:t>
      </w:r>
      <w:proofErr w:type="spellStart"/>
      <w:r>
        <w:t>threaded_connection</w:t>
      </w:r>
      <w:proofErr w:type="spellEnd"/>
      <w:r>
        <w:t xml:space="preserve"> diameter="10.0" length="50.0" </w:t>
      </w:r>
      <w:r>
        <w:br/>
        <w:t xml:space="preserve">         </w:t>
      </w:r>
      <w:proofErr w:type="spellStart"/>
      <w:r>
        <w:t>head_diameter</w:t>
      </w:r>
      <w:proofErr w:type="spellEnd"/>
      <w:r>
        <w:t xml:space="preserve">="16.0" </w:t>
      </w:r>
      <w:proofErr w:type="spellStart"/>
      <w:r>
        <w:t>head_height</w:t>
      </w:r>
      <w:proofErr w:type="spellEnd"/>
      <w:r>
        <w:t xml:space="preserve">="5" </w:t>
      </w:r>
      <w:proofErr w:type="spellStart"/>
      <w:r>
        <w:t>thread_length</w:t>
      </w:r>
      <w:proofErr w:type="spellEnd"/>
      <w:r>
        <w:t xml:space="preserve">="35" </w:t>
      </w:r>
      <w:r>
        <w:br/>
        <w:t xml:space="preserve">         torque="80" angle="30" pretension="1200" </w:t>
      </w:r>
      <w:proofErr w:type="spellStart"/>
      <w:r>
        <w:t>part_code</w:t>
      </w:r>
      <w:proofErr w:type="spellEnd"/>
      <w:r>
        <w:t>="M10x50 12.9" &gt;</w:t>
      </w:r>
    </w:p>
    <w:p w14:paraId="067D9DE2" w14:textId="77777777" w:rsidR="00FC68DB" w:rsidRPr="00966BAF" w:rsidRDefault="00FC68DB" w:rsidP="00B202D2">
      <w:pPr>
        <w:pStyle w:val="XMLCode"/>
        <w:keepNext/>
      </w:pPr>
      <w:r>
        <w:t xml:space="preserve">        </w:t>
      </w:r>
      <w:r w:rsidRPr="00966BAF">
        <w:t>&lt;</w:t>
      </w:r>
      <w:proofErr w:type="spellStart"/>
      <w:r w:rsidRPr="00966BAF">
        <w:t>normal_direction</w:t>
      </w:r>
      <w:proofErr w:type="spellEnd"/>
      <w:r w:rsidRPr="00966BAF">
        <w:t xml:space="preserve"> x="0" y="0" z="-10"/&gt;</w:t>
      </w:r>
    </w:p>
    <w:p w14:paraId="1C1E9F13" w14:textId="77777777" w:rsidR="00FC68DB" w:rsidRDefault="00FC68DB" w:rsidP="00B202D2">
      <w:pPr>
        <w:pStyle w:val="XMLCode"/>
        <w:keepNext/>
      </w:pPr>
      <w:r w:rsidRPr="00966BAF">
        <w:t xml:space="preserve">        </w:t>
      </w:r>
      <w:proofErr w:type="gramStart"/>
      <w:r w:rsidRPr="004F5A65">
        <w:rPr>
          <w:color w:val="FF0000"/>
        </w:rPr>
        <w:t>&lt;!--</w:t>
      </w:r>
      <w:proofErr w:type="gramEnd"/>
      <w:r w:rsidRPr="004F5A65">
        <w:rPr>
          <w:color w:val="FF0000"/>
        </w:rPr>
        <w:t xml:space="preserve"> Washer next to head --&gt;</w:t>
      </w:r>
    </w:p>
    <w:p w14:paraId="5DC969AD" w14:textId="77777777" w:rsidR="00FC68DB" w:rsidRDefault="00FC68DB" w:rsidP="00B202D2">
      <w:pPr>
        <w:pStyle w:val="XMLCode"/>
        <w:keepNext/>
      </w:pPr>
      <w:r>
        <w:t xml:space="preserve">        &lt;washer </w:t>
      </w:r>
      <w:proofErr w:type="spellStart"/>
      <w:r>
        <w:t>outer_diameter</w:t>
      </w:r>
      <w:proofErr w:type="spellEnd"/>
      <w:r>
        <w:t xml:space="preserve">="20" </w:t>
      </w:r>
      <w:proofErr w:type="spellStart"/>
      <w:r>
        <w:t>inner_diameter</w:t>
      </w:r>
      <w:proofErr w:type="spellEnd"/>
      <w:r>
        <w:t xml:space="preserve">="10.3" thickness="1.5" </w:t>
      </w:r>
      <w:r>
        <w:br/>
        <w:t xml:space="preserve">             attached="false" </w:t>
      </w:r>
      <w:proofErr w:type="spellStart"/>
      <w:r>
        <w:t>part_code</w:t>
      </w:r>
      <w:proofErr w:type="spellEnd"/>
      <w:r>
        <w:t>="M10x20x1.5"/&gt;</w:t>
      </w:r>
    </w:p>
    <w:p w14:paraId="12E80085" w14:textId="77777777" w:rsidR="00FC68DB" w:rsidRPr="004F5A65" w:rsidRDefault="00FC68DB" w:rsidP="00B202D2">
      <w:pPr>
        <w:pStyle w:val="XMLCode"/>
        <w:keepNext/>
        <w:rPr>
          <w:color w:val="0070C0"/>
        </w:rPr>
      </w:pPr>
      <w:r w:rsidRPr="00226A3F">
        <w:t xml:space="preserve">        </w:t>
      </w:r>
      <w:r w:rsidRPr="004F5A65">
        <w:rPr>
          <w:color w:val="0070C0"/>
        </w:rPr>
        <w:t xml:space="preserve">&lt;bolt </w:t>
      </w:r>
      <w:proofErr w:type="spellStart"/>
      <w:r w:rsidRPr="004F5A65">
        <w:rPr>
          <w:color w:val="0070C0"/>
        </w:rPr>
        <w:t>fixed_to</w:t>
      </w:r>
      <w:proofErr w:type="spellEnd"/>
      <w:r w:rsidRPr="004F5A65">
        <w:rPr>
          <w:color w:val="0070C0"/>
        </w:rPr>
        <w:t>=</w:t>
      </w:r>
      <w:r>
        <w:rPr>
          <w:color w:val="0070C0"/>
        </w:rPr>
        <w:t>"</w:t>
      </w:r>
      <w:r w:rsidRPr="004F5A65">
        <w:rPr>
          <w:color w:val="0070C0"/>
        </w:rPr>
        <w:t>1</w:t>
      </w:r>
      <w:r>
        <w:rPr>
          <w:color w:val="0070C0"/>
        </w:rPr>
        <w:t>"</w:t>
      </w:r>
      <w:r w:rsidRPr="004F5A65">
        <w:rPr>
          <w:color w:val="0070C0"/>
        </w:rPr>
        <w:t xml:space="preserve"> &gt;</w:t>
      </w:r>
    </w:p>
    <w:p w14:paraId="6968ACA8" w14:textId="77777777" w:rsidR="00FC68DB" w:rsidRDefault="00FC68DB" w:rsidP="00B202D2">
      <w:pPr>
        <w:pStyle w:val="XMLCode"/>
        <w:keepNext/>
        <w:rPr>
          <w:color w:val="0070C0"/>
        </w:rPr>
      </w:pPr>
      <w:r w:rsidRPr="004F5A65">
        <w:rPr>
          <w:color w:val="0070C0"/>
        </w:rPr>
        <w:t xml:space="preserve">            &lt;nut diameter=</w:t>
      </w:r>
      <w:r>
        <w:rPr>
          <w:color w:val="0070C0"/>
        </w:rPr>
        <w:t>"</w:t>
      </w:r>
      <w:r w:rsidRPr="004F5A65">
        <w:rPr>
          <w:color w:val="0070C0"/>
        </w:rPr>
        <w:t>16.</w:t>
      </w:r>
      <w:r>
        <w:rPr>
          <w:color w:val="0070C0"/>
        </w:rPr>
        <w:t>"</w:t>
      </w:r>
      <w:r w:rsidRPr="004F5A65">
        <w:rPr>
          <w:color w:val="0070C0"/>
        </w:rPr>
        <w:t xml:space="preserve"> height=</w:t>
      </w:r>
      <w:r>
        <w:rPr>
          <w:color w:val="0070C0"/>
        </w:rPr>
        <w:t>"</w:t>
      </w:r>
      <w:r w:rsidRPr="004F5A65">
        <w:rPr>
          <w:color w:val="0070C0"/>
        </w:rPr>
        <w:t>5</w:t>
      </w:r>
      <w:r>
        <w:rPr>
          <w:color w:val="0070C0"/>
        </w:rPr>
        <w:t>"</w:t>
      </w:r>
      <w:r w:rsidRPr="004F5A65">
        <w:rPr>
          <w:color w:val="0070C0"/>
        </w:rPr>
        <w:t xml:space="preserve"> </w:t>
      </w:r>
      <w:proofErr w:type="spellStart"/>
      <w:r w:rsidRPr="004F5A65">
        <w:rPr>
          <w:color w:val="0070C0"/>
        </w:rPr>
        <w:t>static_friction</w:t>
      </w:r>
      <w:proofErr w:type="spellEnd"/>
      <w:r w:rsidRPr="004F5A65">
        <w:rPr>
          <w:color w:val="0070C0"/>
        </w:rPr>
        <w:t>=</w:t>
      </w:r>
      <w:r>
        <w:rPr>
          <w:color w:val="0070C0"/>
        </w:rPr>
        <w:t>"</w:t>
      </w:r>
      <w:r w:rsidRPr="004F5A65">
        <w:rPr>
          <w:color w:val="0070C0"/>
        </w:rPr>
        <w:t>0.8</w:t>
      </w:r>
      <w:r>
        <w:rPr>
          <w:color w:val="0070C0"/>
        </w:rPr>
        <w:t>"</w:t>
      </w:r>
      <w:r w:rsidRPr="004F5A65">
        <w:rPr>
          <w:color w:val="0070C0"/>
        </w:rPr>
        <w:t>&gt;</w:t>
      </w:r>
    </w:p>
    <w:p w14:paraId="6FB487AA" w14:textId="77777777" w:rsidR="00FC68DB" w:rsidRPr="004F5A65" w:rsidRDefault="00FC68DB" w:rsidP="00B202D2">
      <w:pPr>
        <w:pStyle w:val="XMLCode"/>
        <w:keepNext/>
        <w:rPr>
          <w:color w:val="0070C0"/>
        </w:rPr>
      </w:pPr>
      <w:r>
        <w:rPr>
          <w:color w:val="0070C0"/>
        </w:rPr>
        <w:t xml:space="preserve">                </w:t>
      </w:r>
      <w:proofErr w:type="gramStart"/>
      <w:r w:rsidRPr="004F5A65">
        <w:rPr>
          <w:color w:val="FF0000"/>
        </w:rPr>
        <w:t>&lt;!--</w:t>
      </w:r>
      <w:proofErr w:type="gramEnd"/>
      <w:r w:rsidRPr="004F5A65">
        <w:rPr>
          <w:color w:val="FF0000"/>
        </w:rPr>
        <w:t xml:space="preserve"> Washer firmly attached to nut --&gt;</w:t>
      </w:r>
    </w:p>
    <w:p w14:paraId="7BC56E67" w14:textId="77777777" w:rsidR="00FC68DB" w:rsidRPr="004F5A65" w:rsidRDefault="00FC68DB" w:rsidP="00B202D2">
      <w:pPr>
        <w:pStyle w:val="XMLCode"/>
        <w:keepNext/>
        <w:rPr>
          <w:color w:val="0070C0"/>
        </w:rPr>
      </w:pPr>
      <w:r w:rsidRPr="004F5A65">
        <w:rPr>
          <w:color w:val="0070C0"/>
        </w:rPr>
        <w:t xml:space="preserve">                &lt;washer </w:t>
      </w:r>
      <w:proofErr w:type="spellStart"/>
      <w:r w:rsidRPr="004F5A65">
        <w:rPr>
          <w:color w:val="0070C0"/>
        </w:rPr>
        <w:t>outer_diameter</w:t>
      </w:r>
      <w:proofErr w:type="spellEnd"/>
      <w:r w:rsidRPr="004F5A65">
        <w:rPr>
          <w:color w:val="0070C0"/>
        </w:rPr>
        <w:t>=</w:t>
      </w:r>
      <w:r>
        <w:rPr>
          <w:color w:val="0070C0"/>
        </w:rPr>
        <w:t>"</w:t>
      </w:r>
      <w:r w:rsidRPr="004F5A65">
        <w:rPr>
          <w:color w:val="0070C0"/>
        </w:rPr>
        <w:t>25</w:t>
      </w:r>
      <w:r>
        <w:rPr>
          <w:color w:val="0070C0"/>
        </w:rPr>
        <w:t>"</w:t>
      </w:r>
      <w:r w:rsidRPr="004F5A65">
        <w:rPr>
          <w:color w:val="0070C0"/>
        </w:rPr>
        <w:t xml:space="preserve"> thickness=</w:t>
      </w:r>
      <w:r>
        <w:rPr>
          <w:color w:val="0070C0"/>
        </w:rPr>
        <w:t>"</w:t>
      </w:r>
      <w:r w:rsidRPr="004F5A65">
        <w:rPr>
          <w:color w:val="0070C0"/>
        </w:rPr>
        <w:t>1.5</w:t>
      </w:r>
      <w:r>
        <w:rPr>
          <w:color w:val="0070C0"/>
        </w:rPr>
        <w:t>"</w:t>
      </w:r>
      <w:r w:rsidRPr="004F5A65">
        <w:rPr>
          <w:color w:val="0070C0"/>
        </w:rPr>
        <w:t xml:space="preserve"> </w:t>
      </w:r>
      <w:r>
        <w:rPr>
          <w:color w:val="0070C0"/>
        </w:rPr>
        <w:t>attached="true"/</w:t>
      </w:r>
      <w:r w:rsidRPr="004F5A65">
        <w:rPr>
          <w:color w:val="0070C0"/>
        </w:rPr>
        <w:t>&gt;</w:t>
      </w:r>
    </w:p>
    <w:p w14:paraId="60296A1D" w14:textId="77777777" w:rsidR="00FC68DB" w:rsidRPr="004F5A65" w:rsidRDefault="00FC68DB" w:rsidP="00B202D2">
      <w:pPr>
        <w:pStyle w:val="XMLCode"/>
        <w:keepNext/>
        <w:rPr>
          <w:color w:val="0070C0"/>
        </w:rPr>
      </w:pPr>
      <w:r w:rsidRPr="004F5A65">
        <w:rPr>
          <w:color w:val="0070C0"/>
        </w:rPr>
        <w:t xml:space="preserve">            &lt;/nut&gt;</w:t>
      </w:r>
    </w:p>
    <w:p w14:paraId="2FD8CEC0" w14:textId="77777777" w:rsidR="00FC68DB" w:rsidRPr="004F5A65" w:rsidRDefault="00FC68DB" w:rsidP="00B202D2">
      <w:pPr>
        <w:pStyle w:val="XMLCode"/>
        <w:keepNext/>
        <w:rPr>
          <w:color w:val="0070C0"/>
        </w:rPr>
      </w:pPr>
      <w:r w:rsidRPr="004F5A65">
        <w:rPr>
          <w:color w:val="0070C0"/>
        </w:rPr>
        <w:t xml:space="preserve">        &lt;/bolt&gt;</w:t>
      </w:r>
    </w:p>
    <w:p w14:paraId="2B806B07" w14:textId="77777777" w:rsidR="00FC68DB" w:rsidRDefault="00FC68DB" w:rsidP="00B202D2">
      <w:pPr>
        <w:pStyle w:val="XMLCode"/>
        <w:keepNext/>
      </w:pPr>
      <w:r>
        <w:t xml:space="preserve">    &lt;/</w:t>
      </w:r>
      <w:proofErr w:type="spellStart"/>
      <w:r>
        <w:t>threaded_connection</w:t>
      </w:r>
      <w:proofErr w:type="spellEnd"/>
      <w:r>
        <w:t>&gt;</w:t>
      </w:r>
    </w:p>
    <w:p w14:paraId="7896A5C2" w14:textId="77777777" w:rsidR="00FC68DB" w:rsidRDefault="00FC68DB" w:rsidP="00B202D2">
      <w:pPr>
        <w:pStyle w:val="XMLCode"/>
        <w:keepNext/>
      </w:pPr>
      <w:r>
        <w:tab/>
        <w:t>&lt;loc&gt; 1500.3 838.7 730.6 &lt;/loc&gt;</w:t>
      </w:r>
    </w:p>
    <w:p w14:paraId="466208D9" w14:textId="77777777" w:rsidR="00FC68DB" w:rsidRDefault="00FC68DB" w:rsidP="00B202D2">
      <w:pPr>
        <w:pStyle w:val="XMLCode"/>
        <w:keepNext/>
      </w:pPr>
      <w:r>
        <w:t xml:space="preserve">    &lt;appdata&gt;</w:t>
      </w:r>
    </w:p>
    <w:p w14:paraId="39FA52F6" w14:textId="77777777" w:rsidR="00FC68DB" w:rsidRPr="00226A3F" w:rsidRDefault="00FC68DB" w:rsidP="00B202D2">
      <w:pPr>
        <w:pStyle w:val="XMLCode"/>
        <w:keepNext/>
      </w:pPr>
      <w:r w:rsidRPr="00226A3F">
        <w:t xml:space="preserve">    </w:t>
      </w:r>
      <w:r>
        <w:tab/>
      </w:r>
      <w:r>
        <w:tab/>
        <w:t>...</w:t>
      </w:r>
    </w:p>
    <w:p w14:paraId="534D70F2" w14:textId="77777777" w:rsidR="00FC68DB" w:rsidRDefault="00FC68DB" w:rsidP="00B202D2">
      <w:pPr>
        <w:pStyle w:val="XMLCode"/>
        <w:keepNext/>
      </w:pPr>
      <w:r>
        <w:t xml:space="preserve">    &lt;/appdata&gt;</w:t>
      </w:r>
    </w:p>
    <w:p w14:paraId="5CF2DBFD" w14:textId="77777777" w:rsidR="00FC68DB" w:rsidRDefault="00FC68DB" w:rsidP="00B202D2">
      <w:pPr>
        <w:pStyle w:val="XMLCode"/>
        <w:keepNext/>
      </w:pPr>
      <w:r>
        <w:t>&lt;/connection_0d&gt;</w:t>
      </w:r>
    </w:p>
    <w:p w14:paraId="6BEE5E36" w14:textId="77777777" w:rsidR="00FC68DB" w:rsidRPr="00226A3F" w:rsidRDefault="00FC68DB" w:rsidP="00B202D2">
      <w:pPr>
        <w:pStyle w:val="XMLCode"/>
      </w:pPr>
    </w:p>
    <w:p w14:paraId="32A12DA3" w14:textId="77777777" w:rsidR="00FC68DB" w:rsidRPr="00604E26" w:rsidRDefault="00FC68DB" w:rsidP="00604E26">
      <w:pPr>
        <w:pStyle w:val="Example"/>
        <w:keepNext/>
        <w:spacing w:before="120"/>
        <w:rPr>
          <w:b/>
          <w:bCs/>
          <w:sz w:val="24"/>
          <w:szCs w:val="24"/>
        </w:rPr>
      </w:pPr>
      <w:r w:rsidRPr="00604E26">
        <w:rPr>
          <w:b/>
          <w:bCs/>
          <w:sz w:val="24"/>
          <w:szCs w:val="24"/>
        </w:rPr>
        <w:t>Example C:</w:t>
      </w:r>
    </w:p>
    <w:p w14:paraId="6C608EF8" w14:textId="77777777" w:rsidR="00FC68DB" w:rsidRDefault="00FC68DB" w:rsidP="00B202D2">
      <w:pPr>
        <w:pStyle w:val="XMLCode"/>
      </w:pPr>
    </w:p>
    <w:p w14:paraId="4F59A83E" w14:textId="77777777" w:rsidR="00FC68DB" w:rsidRDefault="00FC68DB" w:rsidP="00B202D2">
      <w:pPr>
        <w:pStyle w:val="XMLCode"/>
      </w:pPr>
      <w:r>
        <w:t>&lt;connection_0d label="BOLT_135"&gt;</w:t>
      </w:r>
      <w:r w:rsidRPr="007909A5">
        <w:t xml:space="preserve"> </w:t>
      </w:r>
    </w:p>
    <w:p w14:paraId="3D983EF2" w14:textId="77777777" w:rsidR="00FC68DB" w:rsidRDefault="00FC68DB" w:rsidP="00B202D2">
      <w:pPr>
        <w:pStyle w:val="XMLCode"/>
      </w:pPr>
      <w:r>
        <w:t xml:space="preserve">    &lt;</w:t>
      </w:r>
      <w:proofErr w:type="spellStart"/>
      <w:r>
        <w:t>threaded_connection</w:t>
      </w:r>
      <w:proofErr w:type="spellEnd"/>
      <w:r>
        <w:t xml:space="preserve"> length="50" diameter="10" </w:t>
      </w:r>
      <w:r>
        <w:br/>
        <w:t xml:space="preserve">         </w:t>
      </w:r>
      <w:proofErr w:type="spellStart"/>
      <w:r>
        <w:t>head_diameter</w:t>
      </w:r>
      <w:proofErr w:type="spellEnd"/>
      <w:r>
        <w:t xml:space="preserve">="16" </w:t>
      </w:r>
      <w:proofErr w:type="spellStart"/>
      <w:r>
        <w:t>head_height</w:t>
      </w:r>
      <w:proofErr w:type="spellEnd"/>
      <w:r>
        <w:t xml:space="preserve">="5" </w:t>
      </w:r>
      <w:proofErr w:type="spellStart"/>
      <w:r>
        <w:t>thread_length</w:t>
      </w:r>
      <w:proofErr w:type="spellEnd"/>
      <w:r>
        <w:t xml:space="preserve">="35" </w:t>
      </w:r>
      <w:r>
        <w:br/>
        <w:t xml:space="preserve">         torque="80" angle="30" pretension="1200" </w:t>
      </w:r>
      <w:proofErr w:type="spellStart"/>
      <w:r>
        <w:t>part_code</w:t>
      </w:r>
      <w:proofErr w:type="spellEnd"/>
      <w:r>
        <w:t>="M10x50 12.9"&gt;</w:t>
      </w:r>
    </w:p>
    <w:p w14:paraId="14B39D63" w14:textId="77777777" w:rsidR="00FC68DB" w:rsidRPr="00966BAF" w:rsidRDefault="00FC68DB" w:rsidP="00B202D2">
      <w:pPr>
        <w:pStyle w:val="XMLCode"/>
      </w:pPr>
      <w:r>
        <w:t xml:space="preserve">        </w:t>
      </w:r>
      <w:r w:rsidRPr="00966BAF">
        <w:t>&lt;</w:t>
      </w:r>
      <w:proofErr w:type="spellStart"/>
      <w:r w:rsidRPr="00966BAF">
        <w:t>normal_direction</w:t>
      </w:r>
      <w:proofErr w:type="spellEnd"/>
      <w:r w:rsidRPr="00966BAF">
        <w:t xml:space="preserve"> x="0" y="0" z="-10"/&gt;</w:t>
      </w:r>
    </w:p>
    <w:p w14:paraId="49A99FC7" w14:textId="77777777" w:rsidR="00FC68DB" w:rsidRDefault="00FC68DB" w:rsidP="00B202D2">
      <w:pPr>
        <w:pStyle w:val="XMLCode"/>
      </w:pPr>
      <w:r w:rsidRPr="00966BAF">
        <w:t xml:space="preserve">        </w:t>
      </w:r>
      <w:proofErr w:type="gramStart"/>
      <w:r w:rsidRPr="004F5A65">
        <w:rPr>
          <w:color w:val="FF0000"/>
        </w:rPr>
        <w:t>&lt;!--</w:t>
      </w:r>
      <w:proofErr w:type="gramEnd"/>
      <w:r w:rsidRPr="004F5A65">
        <w:rPr>
          <w:color w:val="FF0000"/>
        </w:rPr>
        <w:t xml:space="preserve"> Washer </w:t>
      </w:r>
      <w:r>
        <w:rPr>
          <w:color w:val="FF0000"/>
        </w:rPr>
        <w:t xml:space="preserve">is part of the </w:t>
      </w:r>
      <w:r w:rsidRPr="004F5A65">
        <w:rPr>
          <w:color w:val="FF0000"/>
        </w:rPr>
        <w:t>head</w:t>
      </w:r>
      <w:r>
        <w:rPr>
          <w:color w:val="FF0000"/>
        </w:rPr>
        <w:t xml:space="preserve">, so it cannot have part code </w:t>
      </w:r>
      <w:r w:rsidRPr="004F5A65">
        <w:rPr>
          <w:color w:val="FF0000"/>
        </w:rPr>
        <w:t>--&gt;</w:t>
      </w:r>
    </w:p>
    <w:p w14:paraId="0B6373B5" w14:textId="77777777" w:rsidR="00FC68DB" w:rsidRDefault="00FC68DB" w:rsidP="00B202D2">
      <w:pPr>
        <w:pStyle w:val="XMLCode"/>
      </w:pPr>
      <w:r>
        <w:t xml:space="preserve">        &lt;washer </w:t>
      </w:r>
      <w:proofErr w:type="spellStart"/>
      <w:r>
        <w:t>outer_diameter</w:t>
      </w:r>
      <w:proofErr w:type="spellEnd"/>
      <w:r>
        <w:t xml:space="preserve">="20" </w:t>
      </w:r>
      <w:proofErr w:type="spellStart"/>
      <w:r>
        <w:t>inner_diameter</w:t>
      </w:r>
      <w:proofErr w:type="spellEnd"/>
      <w:r>
        <w:t xml:space="preserve">="10.3" thickness="1.5" </w:t>
      </w:r>
      <w:r>
        <w:br/>
        <w:t xml:space="preserve">             attached="true"/&gt;</w:t>
      </w:r>
    </w:p>
    <w:p w14:paraId="015A9524" w14:textId="77777777" w:rsidR="00FC68DB" w:rsidRPr="004F5A65" w:rsidRDefault="00FC68DB" w:rsidP="00B202D2">
      <w:pPr>
        <w:pStyle w:val="XMLCode"/>
        <w:rPr>
          <w:color w:val="0070C0"/>
        </w:rPr>
      </w:pPr>
      <w:r w:rsidRPr="00226A3F">
        <w:t xml:space="preserve">        </w:t>
      </w:r>
      <w:r w:rsidRPr="004F5A65">
        <w:rPr>
          <w:color w:val="0070C0"/>
        </w:rPr>
        <w:t>&lt;bolt&gt;</w:t>
      </w:r>
    </w:p>
    <w:p w14:paraId="0B1823E7" w14:textId="77777777" w:rsidR="00FC68DB" w:rsidRPr="004F5A65" w:rsidRDefault="00FC68DB" w:rsidP="00B202D2">
      <w:pPr>
        <w:pStyle w:val="XMLCode"/>
        <w:rPr>
          <w:color w:val="0070C0"/>
        </w:rPr>
      </w:pPr>
      <w:r w:rsidRPr="004F5A65">
        <w:rPr>
          <w:color w:val="0070C0"/>
        </w:rPr>
        <w:t xml:space="preserve">            &lt;nut diameter=</w:t>
      </w:r>
      <w:r>
        <w:rPr>
          <w:color w:val="0070C0"/>
        </w:rPr>
        <w:t>"</w:t>
      </w:r>
      <w:r w:rsidRPr="004F5A65">
        <w:rPr>
          <w:color w:val="0070C0"/>
        </w:rPr>
        <w:t>16.</w:t>
      </w:r>
      <w:r>
        <w:rPr>
          <w:color w:val="0070C0"/>
        </w:rPr>
        <w:t>"</w:t>
      </w:r>
      <w:r w:rsidRPr="004F5A65">
        <w:rPr>
          <w:color w:val="0070C0"/>
        </w:rPr>
        <w:t xml:space="preserve"> height=</w:t>
      </w:r>
      <w:r>
        <w:rPr>
          <w:color w:val="0070C0"/>
        </w:rPr>
        <w:t>"</w:t>
      </w:r>
      <w:r w:rsidRPr="004F5A65">
        <w:rPr>
          <w:color w:val="0070C0"/>
        </w:rPr>
        <w:t>5</w:t>
      </w:r>
      <w:r>
        <w:rPr>
          <w:color w:val="0070C0"/>
        </w:rPr>
        <w:t>"</w:t>
      </w:r>
      <w:r w:rsidRPr="004F5A65">
        <w:rPr>
          <w:color w:val="0070C0"/>
        </w:rPr>
        <w:t xml:space="preserve"> </w:t>
      </w:r>
      <w:proofErr w:type="spellStart"/>
      <w:r w:rsidRPr="004F5A65">
        <w:rPr>
          <w:color w:val="0070C0"/>
        </w:rPr>
        <w:t>stati</w:t>
      </w:r>
      <w:r>
        <w:rPr>
          <w:color w:val="0070C0"/>
        </w:rPr>
        <w:t>c_friction</w:t>
      </w:r>
      <w:proofErr w:type="spellEnd"/>
      <w:r>
        <w:rPr>
          <w:color w:val="0070C0"/>
        </w:rPr>
        <w:t xml:space="preserve">="0.8" </w:t>
      </w:r>
      <w:proofErr w:type="spellStart"/>
      <w:r>
        <w:rPr>
          <w:color w:val="0070C0"/>
        </w:rPr>
        <w:t>clipped_to</w:t>
      </w:r>
      <w:proofErr w:type="spellEnd"/>
      <w:r>
        <w:rPr>
          <w:color w:val="0070C0"/>
        </w:rPr>
        <w:t>="4"/</w:t>
      </w:r>
      <w:r w:rsidRPr="004F5A65">
        <w:rPr>
          <w:color w:val="0070C0"/>
        </w:rPr>
        <w:t>&gt;</w:t>
      </w:r>
    </w:p>
    <w:p w14:paraId="382613A3" w14:textId="77777777" w:rsidR="00FC68DB" w:rsidRPr="004F5A65" w:rsidRDefault="00FC68DB" w:rsidP="00B202D2">
      <w:pPr>
        <w:pStyle w:val="XMLCode"/>
        <w:rPr>
          <w:color w:val="0070C0"/>
        </w:rPr>
      </w:pPr>
      <w:r w:rsidRPr="004F5A65">
        <w:rPr>
          <w:color w:val="0070C0"/>
        </w:rPr>
        <w:t xml:space="preserve">        &lt;/bolt&gt;</w:t>
      </w:r>
    </w:p>
    <w:p w14:paraId="27CC1478" w14:textId="77777777" w:rsidR="00FC68DB" w:rsidRDefault="00FC68DB" w:rsidP="00B202D2">
      <w:pPr>
        <w:pStyle w:val="XMLCode"/>
      </w:pPr>
      <w:r>
        <w:t xml:space="preserve">    &lt;/</w:t>
      </w:r>
      <w:proofErr w:type="spellStart"/>
      <w:r>
        <w:t>threaded_connection</w:t>
      </w:r>
      <w:proofErr w:type="spellEnd"/>
      <w:r>
        <w:t>&gt;</w:t>
      </w:r>
    </w:p>
    <w:p w14:paraId="5B39FCE2" w14:textId="77777777" w:rsidR="00FC68DB" w:rsidRDefault="00FC68DB" w:rsidP="00B202D2">
      <w:pPr>
        <w:pStyle w:val="XMLCode"/>
      </w:pPr>
      <w:r>
        <w:t xml:space="preserve">    &lt;loc&gt; 1500.3 838.7 730.6 &lt;/loc&gt;</w:t>
      </w:r>
    </w:p>
    <w:p w14:paraId="5AA75A45" w14:textId="77777777" w:rsidR="00FC68DB" w:rsidRDefault="00FC68DB" w:rsidP="00B202D2">
      <w:pPr>
        <w:pStyle w:val="XMLCode"/>
      </w:pPr>
      <w:r>
        <w:t xml:space="preserve">    &lt;appdata&gt;</w:t>
      </w:r>
    </w:p>
    <w:p w14:paraId="613EDFAF" w14:textId="77777777" w:rsidR="00FC68DB" w:rsidRPr="00226A3F" w:rsidRDefault="00FC68DB" w:rsidP="00B202D2">
      <w:pPr>
        <w:pStyle w:val="XMLCode"/>
      </w:pPr>
      <w:r w:rsidRPr="00226A3F">
        <w:t xml:space="preserve">    </w:t>
      </w:r>
      <w:r>
        <w:tab/>
      </w:r>
      <w:r>
        <w:tab/>
        <w:t>...</w:t>
      </w:r>
    </w:p>
    <w:p w14:paraId="44181584" w14:textId="77777777" w:rsidR="00FC68DB" w:rsidRDefault="00FC68DB" w:rsidP="00B202D2">
      <w:pPr>
        <w:pStyle w:val="XMLCode"/>
      </w:pPr>
      <w:r>
        <w:t xml:space="preserve">    &lt;/appdata&gt;</w:t>
      </w:r>
    </w:p>
    <w:p w14:paraId="6AFE33BB" w14:textId="77777777" w:rsidR="00FC68DB" w:rsidRDefault="00FC68DB" w:rsidP="00B202D2">
      <w:pPr>
        <w:pStyle w:val="XMLCode"/>
      </w:pPr>
      <w:r>
        <w:t>&lt;/connection_0d&gt;</w:t>
      </w:r>
    </w:p>
    <w:p w14:paraId="3513716A" w14:textId="77777777" w:rsidR="00FC68DB" w:rsidRDefault="00FC68DB" w:rsidP="00B202D2">
      <w:pPr>
        <w:pStyle w:val="XMLCode"/>
      </w:pPr>
    </w:p>
    <w:p w14:paraId="45F2B950" w14:textId="77777777" w:rsidR="00FC68DB" w:rsidRPr="00604E26" w:rsidRDefault="00FC68DB" w:rsidP="00604E26">
      <w:pPr>
        <w:pStyle w:val="Example"/>
        <w:keepNext/>
        <w:spacing w:before="120"/>
        <w:rPr>
          <w:b/>
          <w:bCs/>
          <w:sz w:val="24"/>
          <w:szCs w:val="24"/>
        </w:rPr>
      </w:pPr>
      <w:r w:rsidRPr="00604E26">
        <w:rPr>
          <w:b/>
          <w:bCs/>
          <w:sz w:val="24"/>
          <w:szCs w:val="24"/>
        </w:rPr>
        <w:t xml:space="preserve">Example D (using every attribute, as many as possible): </w:t>
      </w:r>
    </w:p>
    <w:p w14:paraId="0BBC08AF" w14:textId="77777777" w:rsidR="00FC68DB" w:rsidRDefault="00FC68DB" w:rsidP="00B202D2">
      <w:pPr>
        <w:pStyle w:val="XMLCode"/>
        <w:keepNext/>
        <w:keepLines/>
      </w:pPr>
    </w:p>
    <w:p w14:paraId="47A5D427" w14:textId="77777777" w:rsidR="00FC68DB" w:rsidRPr="00DB0BEF" w:rsidRDefault="00FC68DB" w:rsidP="00B202D2">
      <w:pPr>
        <w:pStyle w:val="XMLCode"/>
        <w:keepNext/>
        <w:keepLines/>
        <w:rPr>
          <w:b/>
          <w:bCs/>
          <w:color w:val="000000"/>
        </w:rPr>
      </w:pPr>
      <w:r w:rsidRPr="00927F2D">
        <w:t>&lt;?</w:t>
      </w:r>
      <w:r w:rsidRPr="00DB0BEF">
        <w:rPr>
          <w:color w:val="0000FF"/>
        </w:rPr>
        <w:t>xml</w:t>
      </w:r>
      <w:r w:rsidRPr="00DB0BEF">
        <w:rPr>
          <w:color w:val="000000"/>
        </w:rPr>
        <w:t xml:space="preserve"> </w:t>
      </w:r>
      <w:r w:rsidRPr="00DB0BEF">
        <w:t>version</w:t>
      </w:r>
      <w:r w:rsidRPr="00DB0BEF">
        <w:rPr>
          <w:color w:val="000000"/>
        </w:rPr>
        <w:t>=</w:t>
      </w:r>
      <w:r>
        <w:rPr>
          <w:b/>
          <w:bCs/>
          <w:color w:val="8000FF"/>
        </w:rPr>
        <w:t>"</w:t>
      </w:r>
      <w:r w:rsidRPr="00DB0BEF">
        <w:rPr>
          <w:b/>
          <w:bCs/>
          <w:color w:val="8000FF"/>
        </w:rPr>
        <w:t>1.0</w:t>
      </w:r>
      <w:r>
        <w:rPr>
          <w:b/>
          <w:bCs/>
          <w:color w:val="8000FF"/>
        </w:rPr>
        <w:t>"</w:t>
      </w:r>
      <w:r w:rsidRPr="00DB0BEF">
        <w:rPr>
          <w:color w:val="000000"/>
        </w:rPr>
        <w:t xml:space="preserve"> </w:t>
      </w:r>
      <w:r w:rsidRPr="00DB0BEF">
        <w:t>encoding</w:t>
      </w:r>
      <w:r w:rsidRPr="00DB0BEF">
        <w:rPr>
          <w:color w:val="000000"/>
        </w:rPr>
        <w:t>=</w:t>
      </w:r>
      <w:r>
        <w:rPr>
          <w:b/>
          <w:bCs/>
          <w:color w:val="8000FF"/>
        </w:rPr>
        <w:t>"</w:t>
      </w:r>
      <w:r w:rsidRPr="00DB0BEF">
        <w:rPr>
          <w:b/>
          <w:bCs/>
          <w:color w:val="8000FF"/>
        </w:rPr>
        <w:t>iso-8859-1</w:t>
      </w:r>
      <w:r>
        <w:rPr>
          <w:b/>
          <w:bCs/>
          <w:color w:val="8000FF"/>
        </w:rPr>
        <w:t>"</w:t>
      </w:r>
      <w:r w:rsidRPr="00DB0BEF">
        <w:rPr>
          <w:color w:val="000000"/>
        </w:rPr>
        <w:t xml:space="preserve"> </w:t>
      </w:r>
      <w:r w:rsidRPr="00DB0BEF">
        <w:t>standalone</w:t>
      </w:r>
      <w:r w:rsidRPr="00DB0BEF">
        <w:rPr>
          <w:color w:val="000000"/>
        </w:rPr>
        <w:t>=</w:t>
      </w:r>
      <w:r>
        <w:rPr>
          <w:b/>
          <w:bCs/>
          <w:color w:val="8000FF"/>
        </w:rPr>
        <w:t>"</w:t>
      </w:r>
      <w:r w:rsidRPr="00DB0BEF">
        <w:rPr>
          <w:b/>
          <w:bCs/>
          <w:color w:val="8000FF"/>
        </w:rPr>
        <w:t>no</w:t>
      </w:r>
      <w:r>
        <w:rPr>
          <w:b/>
          <w:bCs/>
          <w:color w:val="8000FF"/>
        </w:rPr>
        <w:t>"</w:t>
      </w:r>
      <w:r w:rsidRPr="00927F2D">
        <w:t>?&gt;</w:t>
      </w:r>
    </w:p>
    <w:p w14:paraId="3FC8A6F2" w14:textId="77777777" w:rsidR="00FC68DB" w:rsidRPr="00DB0BEF" w:rsidRDefault="00FC68DB" w:rsidP="00B202D2">
      <w:pPr>
        <w:pStyle w:val="XMLCode"/>
        <w:keepNext/>
        <w:keepLines/>
        <w:rPr>
          <w:b/>
          <w:bCs/>
          <w:color w:val="000000"/>
        </w:rPr>
      </w:pPr>
      <w:r w:rsidRPr="00DB0BEF">
        <w:rPr>
          <w:color w:val="0000FF"/>
        </w:rPr>
        <w:t>&lt;</w:t>
      </w:r>
      <w:proofErr w:type="spellStart"/>
      <w:r w:rsidRPr="00DB0BEF">
        <w:rPr>
          <w:color w:val="0000FF"/>
        </w:rPr>
        <w:t>xmcf</w:t>
      </w:r>
      <w:proofErr w:type="spellEnd"/>
      <w:r w:rsidRPr="00DB0BEF">
        <w:rPr>
          <w:color w:val="000000"/>
        </w:rPr>
        <w:t xml:space="preserve"> </w:t>
      </w:r>
      <w:proofErr w:type="spellStart"/>
      <w:proofErr w:type="gramStart"/>
      <w:r w:rsidRPr="00DB0BEF">
        <w:t>xmlns:xsi</w:t>
      </w:r>
      <w:proofErr w:type="spellEnd"/>
      <w:proofErr w:type="gramEnd"/>
      <w:r w:rsidRPr="00DB0BEF">
        <w:rPr>
          <w:color w:val="000000"/>
        </w:rPr>
        <w:t>=</w:t>
      </w:r>
      <w:r>
        <w:rPr>
          <w:b/>
          <w:bCs/>
          <w:color w:val="8000FF"/>
        </w:rPr>
        <w:t>"</w:t>
      </w:r>
      <w:r w:rsidRPr="00DB0BEF">
        <w:rPr>
          <w:b/>
          <w:bCs/>
          <w:color w:val="8000FF"/>
        </w:rPr>
        <w:t>http://www.w3.org/2001/XMLSchema-instance</w:t>
      </w:r>
      <w:r>
        <w:rPr>
          <w:b/>
          <w:bCs/>
          <w:color w:val="8000FF"/>
        </w:rPr>
        <w:t>"</w:t>
      </w:r>
      <w:r w:rsidRPr="00DB0BEF">
        <w:rPr>
          <w:color w:val="000000"/>
        </w:rPr>
        <w:t xml:space="preserve"> </w:t>
      </w:r>
      <w:r>
        <w:rPr>
          <w:color w:val="000000"/>
        </w:rPr>
        <w:br/>
      </w:r>
      <w:r>
        <w:rPr>
          <w:b/>
          <w:bCs/>
          <w:color w:val="000000"/>
        </w:rPr>
        <w:t xml:space="preserve">   </w:t>
      </w:r>
      <w:proofErr w:type="spellStart"/>
      <w:r w:rsidRPr="00DB0BEF">
        <w:t>xsi:noNamespaceSchemaLocation</w:t>
      </w:r>
      <w:proofErr w:type="spellEnd"/>
      <w:r w:rsidRPr="00DB0BEF">
        <w:rPr>
          <w:color w:val="000000"/>
        </w:rPr>
        <w:t>=</w:t>
      </w:r>
      <w:r>
        <w:rPr>
          <w:b/>
          <w:bCs/>
          <w:color w:val="8000FF"/>
        </w:rPr>
        <w:t>"xmcf_3_0_1.xsd"</w:t>
      </w:r>
      <w:r w:rsidRPr="00DB0BEF">
        <w:rPr>
          <w:color w:val="0000FF"/>
        </w:rPr>
        <w:t>&gt;</w:t>
      </w:r>
    </w:p>
    <w:p w14:paraId="0FB97665"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&lt;version&gt;</w:t>
      </w:r>
      <w:r w:rsidRPr="00DB0BEF">
        <w:rPr>
          <w:b/>
          <w:bCs/>
          <w:color w:val="000000"/>
        </w:rPr>
        <w:t xml:space="preserve"> </w:t>
      </w:r>
      <w:r>
        <w:t>3.1.0</w:t>
      </w:r>
      <w:r w:rsidRPr="00DB0BEF">
        <w:rPr>
          <w:b/>
          <w:bCs/>
          <w:color w:val="000000"/>
        </w:rPr>
        <w:t xml:space="preserve"> </w:t>
      </w:r>
      <w:r w:rsidRPr="00DB0BEF">
        <w:rPr>
          <w:color w:val="0000FF"/>
        </w:rPr>
        <w:t>&lt;/version&gt;</w:t>
      </w:r>
    </w:p>
    <w:p w14:paraId="58FFCA6B"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&lt;date&gt;</w:t>
      </w:r>
      <w:r w:rsidRPr="00DB0BEF">
        <w:rPr>
          <w:b/>
          <w:bCs/>
          <w:color w:val="000000"/>
        </w:rPr>
        <w:t xml:space="preserve"> 201</w:t>
      </w:r>
      <w:r>
        <w:rPr>
          <w:b/>
          <w:bCs/>
          <w:color w:val="000000"/>
        </w:rPr>
        <w:t>6</w:t>
      </w:r>
      <w:r w:rsidRPr="00DB0BEF">
        <w:rPr>
          <w:b/>
          <w:bCs/>
          <w:color w:val="000000"/>
        </w:rPr>
        <w:t>-</w:t>
      </w:r>
      <w:r>
        <w:rPr>
          <w:b/>
          <w:bCs/>
          <w:color w:val="000000"/>
        </w:rPr>
        <w:t>0</w:t>
      </w:r>
      <w:r w:rsidRPr="00DB0BEF">
        <w:rPr>
          <w:b/>
          <w:bCs/>
          <w:color w:val="000000"/>
        </w:rPr>
        <w:t>1-0</w:t>
      </w:r>
      <w:r>
        <w:rPr>
          <w:b/>
          <w:bCs/>
          <w:color w:val="000000"/>
        </w:rPr>
        <w:t>8</w:t>
      </w:r>
      <w:r w:rsidRPr="00DB0BEF">
        <w:rPr>
          <w:b/>
          <w:bCs/>
          <w:color w:val="000000"/>
        </w:rPr>
        <w:t xml:space="preserve"> </w:t>
      </w:r>
      <w:r w:rsidRPr="00DB0BEF">
        <w:rPr>
          <w:color w:val="0000FF"/>
        </w:rPr>
        <w:t>&lt;/date&gt;</w:t>
      </w:r>
    </w:p>
    <w:p w14:paraId="680560E2" w14:textId="77777777" w:rsidR="00FC68DB" w:rsidRPr="00573CF0" w:rsidRDefault="00FC68DB" w:rsidP="00B202D2">
      <w:pPr>
        <w:pStyle w:val="XMLCode"/>
        <w:keepNext/>
        <w:keepLines/>
        <w:rPr>
          <w:color w:val="000000"/>
        </w:rPr>
      </w:pPr>
      <w:r>
        <w:rPr>
          <w:color w:val="000000"/>
        </w:rPr>
        <w:t xml:space="preserve">   </w:t>
      </w:r>
      <w:r w:rsidRPr="00C43F7A">
        <w:rPr>
          <w:color w:val="0000FF"/>
        </w:rPr>
        <w:t>&lt;</w:t>
      </w:r>
      <w:proofErr w:type="gramStart"/>
      <w:r w:rsidRPr="00C43F7A">
        <w:rPr>
          <w:color w:val="0000FF"/>
        </w:rPr>
        <w:t>units</w:t>
      </w:r>
      <w:proofErr w:type="gramEnd"/>
      <w:r w:rsidRPr="00C43F7A">
        <w:t xml:space="preserve"> length=</w:t>
      </w:r>
      <w:r>
        <w:rPr>
          <w:color w:val="8000FF"/>
        </w:rPr>
        <w:t>"</w:t>
      </w:r>
      <w:r w:rsidRPr="00C43F7A">
        <w:rPr>
          <w:color w:val="8000FF"/>
        </w:rPr>
        <w:t>mm</w:t>
      </w:r>
      <w:r>
        <w:rPr>
          <w:color w:val="8000FF"/>
        </w:rPr>
        <w:t>"</w:t>
      </w:r>
      <w:r w:rsidRPr="00C43F7A">
        <w:t xml:space="preserve"> angle=</w:t>
      </w:r>
      <w:r>
        <w:rPr>
          <w:color w:val="8000FF"/>
        </w:rPr>
        <w:t>"deg"</w:t>
      </w:r>
      <w:r w:rsidRPr="00C43F7A">
        <w:t xml:space="preserve"> mass=</w:t>
      </w:r>
      <w:r>
        <w:rPr>
          <w:color w:val="8000FF"/>
        </w:rPr>
        <w:t>"</w:t>
      </w:r>
      <w:r w:rsidRPr="00C43F7A">
        <w:rPr>
          <w:color w:val="8000FF"/>
        </w:rPr>
        <w:t>kg</w:t>
      </w:r>
      <w:r>
        <w:rPr>
          <w:color w:val="8000FF"/>
        </w:rPr>
        <w:t>"</w:t>
      </w:r>
      <w:r w:rsidRPr="00C43F7A">
        <w:t xml:space="preserve"> force=</w:t>
      </w:r>
      <w:r>
        <w:rPr>
          <w:color w:val="8000FF"/>
        </w:rPr>
        <w:t>"</w:t>
      </w:r>
      <w:r w:rsidRPr="00C43F7A">
        <w:rPr>
          <w:color w:val="8000FF"/>
        </w:rPr>
        <w:t>N</w:t>
      </w:r>
      <w:r>
        <w:rPr>
          <w:color w:val="8000FF"/>
        </w:rPr>
        <w:t>"</w:t>
      </w:r>
      <w:r w:rsidRPr="00C43F7A">
        <w:t xml:space="preserve"> torque=</w:t>
      </w:r>
      <w:r>
        <w:rPr>
          <w:color w:val="8000FF"/>
        </w:rPr>
        <w:t>"</w:t>
      </w:r>
      <w:r w:rsidRPr="00C43F7A">
        <w:rPr>
          <w:color w:val="8000FF"/>
        </w:rPr>
        <w:t>Nm</w:t>
      </w:r>
      <w:r>
        <w:rPr>
          <w:color w:val="8000FF"/>
        </w:rPr>
        <w:t>"</w:t>
      </w:r>
      <w:r w:rsidRPr="00C43F7A">
        <w:t xml:space="preserve"> time=</w:t>
      </w:r>
      <w:r>
        <w:rPr>
          <w:color w:val="8000FF"/>
        </w:rPr>
        <w:t>"</w:t>
      </w:r>
      <w:r w:rsidRPr="00C43F7A">
        <w:rPr>
          <w:color w:val="8000FF"/>
        </w:rPr>
        <w:t>s</w:t>
      </w:r>
      <w:r>
        <w:rPr>
          <w:color w:val="8000FF"/>
        </w:rPr>
        <w:t>"/</w:t>
      </w:r>
      <w:r w:rsidRPr="00C43F7A">
        <w:rPr>
          <w:color w:val="0000FF"/>
        </w:rPr>
        <w:t>&gt;</w:t>
      </w:r>
    </w:p>
    <w:p w14:paraId="31629B2A"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&lt;connection_group</w:t>
      </w:r>
      <w:r w:rsidRPr="00DB0BEF">
        <w:rPr>
          <w:color w:val="000000"/>
        </w:rPr>
        <w:t xml:space="preserve"> </w:t>
      </w:r>
      <w:r w:rsidRPr="00DB0BEF">
        <w:t>id</w:t>
      </w:r>
      <w:r w:rsidRPr="00DB0BEF">
        <w:rPr>
          <w:color w:val="000000"/>
        </w:rPr>
        <w:t>=</w:t>
      </w:r>
      <w:r>
        <w:rPr>
          <w:b/>
          <w:bCs/>
          <w:color w:val="8000FF"/>
        </w:rPr>
        <w:t>"</w:t>
      </w:r>
      <w:r w:rsidRPr="00DB0BEF">
        <w:rPr>
          <w:b/>
          <w:bCs/>
          <w:color w:val="8000FF"/>
        </w:rPr>
        <w:t>1</w:t>
      </w:r>
      <w:r>
        <w:rPr>
          <w:b/>
          <w:bCs/>
          <w:color w:val="8000FF"/>
        </w:rPr>
        <w:t>"</w:t>
      </w:r>
      <w:r w:rsidRPr="00DB0BEF">
        <w:rPr>
          <w:color w:val="0000FF"/>
        </w:rPr>
        <w:t>&gt;</w:t>
      </w:r>
    </w:p>
    <w:p w14:paraId="2EE764AA"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&lt;connected_to&gt;</w:t>
      </w:r>
    </w:p>
    <w:p w14:paraId="7E0D8F64"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Pr>
          <w:b/>
          <w:bCs/>
          <w:color w:val="8000FF"/>
        </w:rPr>
        <w:t>"</w:t>
      </w:r>
      <w:r w:rsidRPr="00DB0BEF">
        <w:rPr>
          <w:b/>
          <w:bCs/>
          <w:color w:val="8000FF"/>
        </w:rPr>
        <w:t>1</w:t>
      </w:r>
      <w:r>
        <w:rPr>
          <w:b/>
          <w:bCs/>
          <w:color w:val="8000FF"/>
        </w:rPr>
        <w:t>"</w:t>
      </w:r>
      <w:r w:rsidRPr="00DB0BEF">
        <w:rPr>
          <w:color w:val="000000"/>
        </w:rPr>
        <w:t xml:space="preserve"> </w:t>
      </w:r>
      <w:r w:rsidRPr="00DB0BEF">
        <w:t>label</w:t>
      </w:r>
      <w:r w:rsidRPr="00DB0BEF">
        <w:rPr>
          <w:color w:val="000000"/>
        </w:rPr>
        <w:t>=</w:t>
      </w:r>
      <w:r>
        <w:rPr>
          <w:b/>
          <w:bCs/>
          <w:color w:val="8000FF"/>
        </w:rPr>
        <w:t>"</w:t>
      </w:r>
      <w:r w:rsidRPr="00DB0BEF">
        <w:rPr>
          <w:b/>
          <w:bCs/>
          <w:color w:val="8000FF"/>
        </w:rPr>
        <w:t>PART_7000400</w:t>
      </w:r>
      <w:r>
        <w:rPr>
          <w:b/>
          <w:bCs/>
          <w:color w:val="8000FF"/>
        </w:rPr>
        <w:t>"/</w:t>
      </w:r>
      <w:r w:rsidRPr="00DB0BEF">
        <w:rPr>
          <w:color w:val="0000FF"/>
        </w:rPr>
        <w:t>&gt;</w:t>
      </w:r>
    </w:p>
    <w:p w14:paraId="6942F406"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Pr>
          <w:b/>
          <w:bCs/>
          <w:color w:val="8000FF"/>
        </w:rPr>
        <w:t>"</w:t>
      </w:r>
      <w:r w:rsidRPr="00DB0BEF">
        <w:rPr>
          <w:b/>
          <w:bCs/>
          <w:color w:val="8000FF"/>
        </w:rPr>
        <w:t>2</w:t>
      </w:r>
      <w:r>
        <w:rPr>
          <w:b/>
          <w:bCs/>
          <w:color w:val="8000FF"/>
        </w:rPr>
        <w:t>"</w:t>
      </w:r>
      <w:r w:rsidRPr="00DB0BEF">
        <w:rPr>
          <w:color w:val="000000"/>
        </w:rPr>
        <w:t xml:space="preserve"> </w:t>
      </w:r>
      <w:r w:rsidRPr="00DB0BEF">
        <w:t>label</w:t>
      </w:r>
      <w:r w:rsidRPr="00DB0BEF">
        <w:rPr>
          <w:color w:val="000000"/>
        </w:rPr>
        <w:t>=</w:t>
      </w:r>
      <w:r>
        <w:rPr>
          <w:b/>
          <w:bCs/>
          <w:color w:val="8000FF"/>
        </w:rPr>
        <w:t>"</w:t>
      </w:r>
      <w:r w:rsidRPr="00DB0BEF">
        <w:rPr>
          <w:b/>
          <w:bCs/>
          <w:color w:val="8000FF"/>
        </w:rPr>
        <w:t>PART_7100100</w:t>
      </w:r>
      <w:r>
        <w:rPr>
          <w:b/>
          <w:bCs/>
          <w:color w:val="8000FF"/>
        </w:rPr>
        <w:t>"/</w:t>
      </w:r>
      <w:r w:rsidRPr="00DB0BEF">
        <w:rPr>
          <w:color w:val="0000FF"/>
        </w:rPr>
        <w:t>&gt;</w:t>
      </w:r>
    </w:p>
    <w:p w14:paraId="48987E65"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Pr>
          <w:b/>
          <w:bCs/>
          <w:color w:val="8000FF"/>
        </w:rPr>
        <w:t>"</w:t>
      </w:r>
      <w:r w:rsidRPr="00DB0BEF">
        <w:rPr>
          <w:b/>
          <w:bCs/>
          <w:color w:val="8000FF"/>
        </w:rPr>
        <w:t>5</w:t>
      </w:r>
      <w:r>
        <w:rPr>
          <w:b/>
          <w:bCs/>
          <w:color w:val="8000FF"/>
        </w:rPr>
        <w:t>"</w:t>
      </w:r>
      <w:r w:rsidRPr="00DB0BEF">
        <w:rPr>
          <w:color w:val="000000"/>
        </w:rPr>
        <w:t xml:space="preserve"> </w:t>
      </w:r>
      <w:r w:rsidRPr="00DB0BEF">
        <w:t>label</w:t>
      </w:r>
      <w:r w:rsidRPr="00DB0BEF">
        <w:rPr>
          <w:color w:val="000000"/>
        </w:rPr>
        <w:t>=</w:t>
      </w:r>
      <w:r>
        <w:rPr>
          <w:b/>
          <w:bCs/>
          <w:color w:val="8000FF"/>
        </w:rPr>
        <w:t>"</w:t>
      </w:r>
      <w:r w:rsidRPr="00DB0BEF">
        <w:rPr>
          <w:b/>
          <w:bCs/>
          <w:color w:val="8000FF"/>
        </w:rPr>
        <w:t>PART_5000300</w:t>
      </w:r>
      <w:r>
        <w:rPr>
          <w:b/>
          <w:bCs/>
          <w:color w:val="8000FF"/>
        </w:rPr>
        <w:t>"/</w:t>
      </w:r>
      <w:r w:rsidRPr="00DB0BEF">
        <w:rPr>
          <w:color w:val="0000FF"/>
        </w:rPr>
        <w:t>&gt;</w:t>
      </w:r>
    </w:p>
    <w:p w14:paraId="1D35B7F8"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Pr>
          <w:b/>
          <w:bCs/>
          <w:color w:val="8000FF"/>
        </w:rPr>
        <w:t>"6"</w:t>
      </w:r>
      <w:r w:rsidRPr="00DB0BEF">
        <w:rPr>
          <w:color w:val="000000"/>
        </w:rPr>
        <w:t xml:space="preserve"> </w:t>
      </w:r>
      <w:r w:rsidRPr="00DB0BEF">
        <w:t>label</w:t>
      </w:r>
      <w:r w:rsidRPr="00DB0BEF">
        <w:rPr>
          <w:color w:val="000000"/>
        </w:rPr>
        <w:t>=</w:t>
      </w:r>
      <w:r>
        <w:rPr>
          <w:b/>
          <w:bCs/>
          <w:color w:val="8000FF"/>
        </w:rPr>
        <w:t>"</w:t>
      </w:r>
      <w:r w:rsidRPr="00DB0BEF">
        <w:rPr>
          <w:b/>
          <w:bCs/>
          <w:color w:val="8000FF"/>
        </w:rPr>
        <w:t>PART_5000</w:t>
      </w:r>
      <w:r>
        <w:rPr>
          <w:b/>
          <w:bCs/>
          <w:color w:val="8000FF"/>
        </w:rPr>
        <w:t>8</w:t>
      </w:r>
      <w:r w:rsidRPr="00DB0BEF">
        <w:rPr>
          <w:b/>
          <w:bCs/>
          <w:color w:val="8000FF"/>
        </w:rPr>
        <w:t>00</w:t>
      </w:r>
      <w:r>
        <w:rPr>
          <w:b/>
          <w:bCs/>
          <w:color w:val="8000FF"/>
        </w:rPr>
        <w:t>"/</w:t>
      </w:r>
      <w:r w:rsidRPr="00DB0BEF">
        <w:rPr>
          <w:color w:val="0000FF"/>
        </w:rPr>
        <w:t>&gt;</w:t>
      </w:r>
    </w:p>
    <w:p w14:paraId="30DF5F50" w14:textId="77777777" w:rsidR="00FC68DB" w:rsidRPr="00DB0BEF" w:rsidRDefault="00FC68DB" w:rsidP="00604E26">
      <w:pPr>
        <w:pStyle w:val="XMLCode"/>
        <w:rPr>
          <w:b/>
          <w:bCs/>
          <w:color w:val="000000"/>
        </w:rPr>
      </w:pPr>
      <w:r>
        <w:rPr>
          <w:b/>
          <w:bCs/>
          <w:color w:val="000000"/>
        </w:rPr>
        <w:t xml:space="preserve">      </w:t>
      </w:r>
      <w:r w:rsidRPr="00DB0BEF">
        <w:rPr>
          <w:color w:val="0000FF"/>
        </w:rPr>
        <w:t>&lt;/connected_to&gt;</w:t>
      </w:r>
    </w:p>
    <w:p w14:paraId="04585F13"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w:t>
      </w:r>
      <w:proofErr w:type="spellStart"/>
      <w:r w:rsidRPr="00DB0BEF">
        <w:rPr>
          <w:color w:val="0000FF"/>
        </w:rPr>
        <w:t>connection_list</w:t>
      </w:r>
      <w:proofErr w:type="spellEnd"/>
      <w:r w:rsidRPr="00DB0BEF">
        <w:rPr>
          <w:color w:val="0000FF"/>
        </w:rPr>
        <w:t>&gt;</w:t>
      </w:r>
    </w:p>
    <w:p w14:paraId="4D441BAA"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&lt;connection_0d</w:t>
      </w:r>
      <w:r w:rsidRPr="00DB0BEF">
        <w:rPr>
          <w:color w:val="000000"/>
        </w:rPr>
        <w:t xml:space="preserve"> </w:t>
      </w:r>
      <w:r w:rsidRPr="00DB0BEF">
        <w:t>label</w:t>
      </w:r>
      <w:r w:rsidRPr="00DB0BEF">
        <w:rPr>
          <w:color w:val="000000"/>
        </w:rPr>
        <w:t>=</w:t>
      </w:r>
      <w:r>
        <w:rPr>
          <w:b/>
          <w:bCs/>
          <w:color w:val="8000FF"/>
        </w:rPr>
        <w:t>"BOLT_</w:t>
      </w:r>
      <w:r w:rsidRPr="00DB0BEF">
        <w:rPr>
          <w:b/>
          <w:bCs/>
          <w:color w:val="8000FF"/>
        </w:rPr>
        <w:t>135</w:t>
      </w:r>
      <w:r>
        <w:rPr>
          <w:b/>
          <w:bCs/>
          <w:color w:val="8000FF"/>
        </w:rPr>
        <w:t>"</w:t>
      </w:r>
      <w:r w:rsidRPr="00DB0BEF">
        <w:rPr>
          <w:color w:val="0000FF"/>
        </w:rPr>
        <w:t>&gt;</w:t>
      </w:r>
      <w:r w:rsidRPr="00DB0BEF">
        <w:rPr>
          <w:b/>
          <w:bCs/>
          <w:color w:val="000000"/>
        </w:rPr>
        <w:t xml:space="preserve">   </w:t>
      </w:r>
      <w:proofErr w:type="gramStart"/>
      <w:r w:rsidRPr="00E019D4">
        <w:rPr>
          <w:color w:val="008000"/>
          <w:u w:val="single"/>
        </w:rPr>
        <w:t>&lt;!--</w:t>
      </w:r>
      <w:proofErr w:type="gramEnd"/>
      <w:r w:rsidRPr="00E019D4">
        <w:rPr>
          <w:color w:val="008000"/>
          <w:u w:val="single"/>
        </w:rPr>
        <w:t xml:space="preserve"> bolt with washers --&gt;</w:t>
      </w:r>
    </w:p>
    <w:p w14:paraId="48E638B3"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&lt;loc&gt;</w:t>
      </w:r>
      <w:r w:rsidRPr="00DB0BEF">
        <w:rPr>
          <w:b/>
          <w:bCs/>
          <w:color w:val="000000"/>
        </w:rPr>
        <w:t xml:space="preserve"> 84 60 10 </w:t>
      </w:r>
      <w:r w:rsidRPr="00DB0BEF">
        <w:rPr>
          <w:color w:val="0000FF"/>
        </w:rPr>
        <w:t>&lt;/loc&gt;</w:t>
      </w:r>
    </w:p>
    <w:p w14:paraId="431A131A" w14:textId="77777777" w:rsidR="00FC68DB" w:rsidRDefault="00FC68DB" w:rsidP="00B202D2">
      <w:pPr>
        <w:pStyle w:val="XMLCode"/>
        <w:keepLines/>
        <w:rPr>
          <w:b/>
          <w:bCs/>
          <w:color w:val="8000FF"/>
        </w:rPr>
      </w:pPr>
      <w:r>
        <w:rPr>
          <w:b/>
          <w:bCs/>
          <w:color w:val="000000"/>
        </w:rPr>
        <w:lastRenderedPageBreak/>
        <w:t xml:space="preserve">        </w:t>
      </w:r>
      <w:r w:rsidRPr="00DB0BEF">
        <w:rPr>
          <w:b/>
          <w:bCs/>
          <w:color w:val="000000"/>
        </w:rPr>
        <w:t xml:space="preserve"> </w:t>
      </w:r>
      <w:r>
        <w:rPr>
          <w:b/>
          <w:bCs/>
          <w:color w:val="000000"/>
        </w:rPr>
        <w:t xml:space="preserve">   </w:t>
      </w:r>
      <w:r w:rsidRPr="00DB0BEF">
        <w:rPr>
          <w:color w:val="008000"/>
        </w:rPr>
        <w:t xml:space="preserve">&lt;!-- Friction </w:t>
      </w:r>
      <w:r>
        <w:rPr>
          <w:color w:val="008000"/>
        </w:rPr>
        <w:t>between "</w:t>
      </w:r>
      <w:r w:rsidRPr="00DB0BEF">
        <w:rPr>
          <w:color w:val="008000"/>
        </w:rPr>
        <w:t>head to washer</w:t>
      </w:r>
      <w:r>
        <w:rPr>
          <w:color w:val="008000"/>
        </w:rPr>
        <w:t>" and "</w:t>
      </w:r>
      <w:r w:rsidRPr="00176129">
        <w:rPr>
          <w:color w:val="008000"/>
        </w:rPr>
        <w:t xml:space="preserve"> </w:t>
      </w:r>
      <w:r w:rsidRPr="00DB0BEF">
        <w:rPr>
          <w:color w:val="008000"/>
        </w:rPr>
        <w:t>thread</w:t>
      </w:r>
      <w:r>
        <w:rPr>
          <w:color w:val="008000"/>
        </w:rPr>
        <w:t xml:space="preserve"> and nut ":</w:t>
      </w:r>
      <w:r w:rsidRPr="00DB0BEF">
        <w:rPr>
          <w:color w:val="008000"/>
        </w:rPr>
        <w:t xml:space="preserve"> --&gt;</w:t>
      </w:r>
      <w:r>
        <w:rPr>
          <w:color w:val="000000"/>
        </w:rPr>
        <w:br/>
      </w:r>
      <w:r>
        <w:rPr>
          <w:b/>
          <w:bCs/>
          <w:color w:val="000000"/>
        </w:rPr>
        <w:t xml:space="preserve">             </w:t>
      </w:r>
      <w:r w:rsidRPr="00DB0BEF">
        <w:rPr>
          <w:color w:val="0000FF"/>
        </w:rPr>
        <w:t>&lt;</w:t>
      </w:r>
      <w:proofErr w:type="spellStart"/>
      <w:r w:rsidRPr="00DB0BEF">
        <w:rPr>
          <w:color w:val="0000FF"/>
        </w:rPr>
        <w:t>threaded_connection</w:t>
      </w:r>
      <w:proofErr w:type="spellEnd"/>
      <w:r w:rsidRPr="00DB0BEF">
        <w:rPr>
          <w:color w:val="000000"/>
        </w:rPr>
        <w:t xml:space="preserve"> </w:t>
      </w:r>
      <w:r>
        <w:t>diameter</w:t>
      </w:r>
      <w:r w:rsidRPr="00DB0BEF">
        <w:rPr>
          <w:color w:val="000000"/>
        </w:rPr>
        <w:t>=</w:t>
      </w:r>
      <w:r>
        <w:rPr>
          <w:b/>
          <w:bCs/>
          <w:color w:val="8000FF"/>
        </w:rPr>
        <w:t>"1</w:t>
      </w:r>
      <w:r w:rsidRPr="00DB0BEF">
        <w:rPr>
          <w:b/>
          <w:bCs/>
          <w:color w:val="8000FF"/>
        </w:rPr>
        <w:t>0</w:t>
      </w:r>
      <w:r>
        <w:rPr>
          <w:b/>
          <w:bCs/>
          <w:color w:val="8000FF"/>
        </w:rPr>
        <w:t>"</w:t>
      </w:r>
      <w:r w:rsidRPr="00DB0BEF">
        <w:rPr>
          <w:color w:val="000000"/>
        </w:rPr>
        <w:t xml:space="preserve"> </w:t>
      </w:r>
      <w:r w:rsidRPr="00DB0BEF">
        <w:t>length</w:t>
      </w:r>
      <w:r w:rsidRPr="00DB0BEF">
        <w:rPr>
          <w:color w:val="000000"/>
        </w:rPr>
        <w:t>=</w:t>
      </w:r>
      <w:r>
        <w:rPr>
          <w:b/>
          <w:bCs/>
          <w:color w:val="8000FF"/>
        </w:rPr>
        <w:t>"</w:t>
      </w:r>
      <w:r w:rsidRPr="00DB0BEF">
        <w:rPr>
          <w:b/>
          <w:bCs/>
          <w:color w:val="8000FF"/>
        </w:rPr>
        <w:t>50</w:t>
      </w:r>
      <w:r>
        <w:rPr>
          <w:b/>
          <w:bCs/>
          <w:color w:val="8000FF"/>
        </w:rPr>
        <w:t>"</w:t>
      </w:r>
      <w:r w:rsidRPr="00DB0BEF">
        <w:rPr>
          <w:color w:val="000000"/>
        </w:rPr>
        <w:t xml:space="preserve"> </w:t>
      </w:r>
      <w:proofErr w:type="spellStart"/>
      <w:r>
        <w:rPr>
          <w:color w:val="000000"/>
        </w:rPr>
        <w:t>thread_</w:t>
      </w:r>
      <w:r w:rsidRPr="00DB0BEF">
        <w:t>length</w:t>
      </w:r>
      <w:proofErr w:type="spellEnd"/>
      <w:r w:rsidRPr="00DB0BEF">
        <w:rPr>
          <w:color w:val="000000"/>
        </w:rPr>
        <w:t>=</w:t>
      </w:r>
      <w:r>
        <w:rPr>
          <w:b/>
          <w:bCs/>
          <w:color w:val="8000FF"/>
        </w:rPr>
        <w:t>"26"</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proofErr w:type="spellStart"/>
      <w:r>
        <w:t>head_diameter</w:t>
      </w:r>
      <w:proofErr w:type="spellEnd"/>
      <w:r w:rsidRPr="00DB0BEF">
        <w:rPr>
          <w:color w:val="000000"/>
        </w:rPr>
        <w:t>=</w:t>
      </w:r>
      <w:r>
        <w:rPr>
          <w:b/>
          <w:bCs/>
          <w:color w:val="8000FF"/>
        </w:rPr>
        <w:t>"16"</w:t>
      </w:r>
      <w:r w:rsidRPr="00DB0BEF">
        <w:rPr>
          <w:color w:val="000000"/>
        </w:rPr>
        <w:t xml:space="preserve"> </w:t>
      </w:r>
      <w:proofErr w:type="spellStart"/>
      <w:r>
        <w:t>head_height</w:t>
      </w:r>
      <w:proofErr w:type="spellEnd"/>
      <w:r w:rsidRPr="00DB0BEF">
        <w:rPr>
          <w:color w:val="000000"/>
        </w:rPr>
        <w:t>=</w:t>
      </w:r>
      <w:r>
        <w:rPr>
          <w:b/>
          <w:bCs/>
          <w:color w:val="8000FF"/>
        </w:rPr>
        <w:t>"6.4"</w:t>
      </w:r>
      <w:r w:rsidRPr="00DB0BEF">
        <w:rPr>
          <w:color w:val="000000"/>
        </w:rPr>
        <w:t xml:space="preserve"> </w:t>
      </w:r>
      <w:proofErr w:type="spellStart"/>
      <w:r>
        <w:t>head_type</w:t>
      </w:r>
      <w:proofErr w:type="spellEnd"/>
      <w:r w:rsidRPr="00DB0BEF">
        <w:rPr>
          <w:color w:val="000000"/>
        </w:rPr>
        <w:t>=</w:t>
      </w:r>
      <w:r>
        <w:rPr>
          <w:b/>
          <w:bCs/>
          <w:color w:val="8000FF"/>
        </w:rPr>
        <w:t>"hexagonal"</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proofErr w:type="spellStart"/>
      <w:r>
        <w:t>sink_size</w:t>
      </w:r>
      <w:proofErr w:type="spellEnd"/>
      <w:r w:rsidRPr="00DB0BEF">
        <w:rPr>
          <w:color w:val="000000"/>
        </w:rPr>
        <w:t>=</w:t>
      </w:r>
      <w:r>
        <w:rPr>
          <w:b/>
          <w:bCs/>
          <w:color w:val="8000FF"/>
        </w:rPr>
        <w:t>"0"</w:t>
      </w:r>
      <w:r w:rsidRPr="00DB0BEF">
        <w:rPr>
          <w:color w:val="000000"/>
        </w:rPr>
        <w:t xml:space="preserve"> </w:t>
      </w:r>
      <w:r>
        <w:t>pitch</w:t>
      </w:r>
      <w:r w:rsidRPr="00DB0BEF">
        <w:rPr>
          <w:color w:val="000000"/>
        </w:rPr>
        <w:t>=</w:t>
      </w:r>
      <w:r>
        <w:rPr>
          <w:b/>
          <w:bCs/>
          <w:color w:val="8000FF"/>
        </w:rPr>
        <w:t xml:space="preserve">"0.75" </w:t>
      </w:r>
      <w:r w:rsidRPr="009D6650">
        <w:t>lead=</w:t>
      </w:r>
      <w:r>
        <w:rPr>
          <w:b/>
          <w:bCs/>
          <w:color w:val="8000FF"/>
        </w:rPr>
        <w:t>"1.5"</w:t>
      </w:r>
      <w:r>
        <w:rPr>
          <w:color w:val="000000"/>
        </w:rPr>
        <w:br/>
      </w:r>
      <w:r>
        <w:rPr>
          <w:b/>
          <w:bCs/>
          <w:color w:val="000000"/>
        </w:rPr>
        <w:t xml:space="preserve">        </w:t>
      </w:r>
      <w:r w:rsidRPr="00DB0BEF">
        <w:rPr>
          <w:b/>
          <w:bCs/>
          <w:color w:val="000000"/>
        </w:rPr>
        <w:t xml:space="preserve"> </w:t>
      </w:r>
      <w:r>
        <w:rPr>
          <w:b/>
          <w:bCs/>
          <w:color w:val="000000"/>
        </w:rPr>
        <w:t xml:space="preserve">      torque=</w:t>
      </w:r>
      <w:r>
        <w:rPr>
          <w:b/>
          <w:bCs/>
          <w:color w:val="8000FF"/>
        </w:rPr>
        <w:t xml:space="preserve">"20" </w:t>
      </w:r>
      <w:r>
        <w:rPr>
          <w:b/>
          <w:bCs/>
          <w:color w:val="000000"/>
        </w:rPr>
        <w:t>angle=</w:t>
      </w:r>
      <w:r>
        <w:rPr>
          <w:b/>
          <w:bCs/>
          <w:color w:val="8000FF"/>
        </w:rPr>
        <w:t>"35"</w:t>
      </w:r>
      <w:r>
        <w:rPr>
          <w:b/>
          <w:bCs/>
          <w:color w:val="000000"/>
        </w:rPr>
        <w:t xml:space="preserve"> </w:t>
      </w:r>
      <w:r>
        <w:t>pretension</w:t>
      </w:r>
      <w:r w:rsidRPr="00DB0BEF">
        <w:rPr>
          <w:color w:val="000000"/>
        </w:rPr>
        <w:t>=</w:t>
      </w:r>
      <w:r>
        <w:rPr>
          <w:b/>
          <w:bCs/>
          <w:color w:val="8000FF"/>
        </w:rPr>
        <w:t xml:space="preserve">"180" </w:t>
      </w:r>
      <w:r>
        <w:rPr>
          <w:color w:val="000000"/>
        </w:rPr>
        <w:br/>
        <w:t xml:space="preserve">               </w:t>
      </w:r>
      <w:proofErr w:type="spellStart"/>
      <w:r w:rsidRPr="00DB0BEF">
        <w:t>static_friction</w:t>
      </w:r>
      <w:proofErr w:type="spellEnd"/>
      <w:r w:rsidRPr="00DB0BEF">
        <w:rPr>
          <w:color w:val="000000"/>
        </w:rPr>
        <w:t>=</w:t>
      </w:r>
      <w:r>
        <w:rPr>
          <w:b/>
          <w:bCs/>
          <w:color w:val="8000FF"/>
        </w:rPr>
        <w:t>"</w:t>
      </w:r>
      <w:r w:rsidRPr="00DB0BEF">
        <w:rPr>
          <w:b/>
          <w:bCs/>
          <w:color w:val="8000FF"/>
        </w:rPr>
        <w:t>0.8</w:t>
      </w:r>
      <w:r>
        <w:rPr>
          <w:b/>
          <w:bCs/>
          <w:color w:val="8000FF"/>
        </w:rPr>
        <w:t>"</w:t>
      </w:r>
      <w:r w:rsidRPr="00DB0BEF">
        <w:rPr>
          <w:color w:val="000000"/>
        </w:rPr>
        <w:t xml:space="preserve"> </w:t>
      </w:r>
      <w:proofErr w:type="spellStart"/>
      <w:r>
        <w:t>kine</w:t>
      </w:r>
      <w:r w:rsidRPr="00DB0BEF">
        <w:t>tic_friction</w:t>
      </w:r>
      <w:proofErr w:type="spellEnd"/>
      <w:r w:rsidRPr="00DB0BEF">
        <w:rPr>
          <w:color w:val="000000"/>
        </w:rPr>
        <w:t>=</w:t>
      </w:r>
      <w:r>
        <w:rPr>
          <w:b/>
          <w:bCs/>
          <w:color w:val="8000FF"/>
        </w:rPr>
        <w:t>"</w:t>
      </w:r>
      <w:r w:rsidRPr="00DB0BEF">
        <w:rPr>
          <w:b/>
          <w:bCs/>
          <w:color w:val="8000FF"/>
        </w:rPr>
        <w:t>0.</w:t>
      </w:r>
      <w:r>
        <w:rPr>
          <w:b/>
          <w:bCs/>
          <w:color w:val="8000FF"/>
        </w:rPr>
        <w:t>6"</w:t>
      </w:r>
    </w:p>
    <w:p w14:paraId="5A5BB1BF" w14:textId="77777777" w:rsidR="00FC68DB" w:rsidRPr="00DB0BEF" w:rsidRDefault="00FC68DB" w:rsidP="00B202D2">
      <w:pPr>
        <w:pStyle w:val="XMLCode"/>
        <w:keepLines/>
        <w:rPr>
          <w:b/>
          <w:bCs/>
          <w:color w:val="000000"/>
        </w:rPr>
      </w:pPr>
      <w:r>
        <w:rPr>
          <w:color w:val="008000"/>
        </w:rPr>
        <w:t xml:space="preserve">              </w:t>
      </w:r>
      <w:proofErr w:type="spellStart"/>
      <w:r>
        <w:rPr>
          <w:color w:val="008000"/>
        </w:rPr>
        <w:t>thread_static_friction</w:t>
      </w:r>
      <w:proofErr w:type="spellEnd"/>
      <w:r>
        <w:rPr>
          <w:color w:val="008000"/>
        </w:rPr>
        <w:t>="0.6"</w:t>
      </w:r>
      <w:r>
        <w:rPr>
          <w:b/>
          <w:bCs/>
          <w:color w:val="8000FF"/>
        </w:rPr>
        <w:br/>
      </w:r>
      <w:r w:rsidRPr="002F587A">
        <w:t xml:space="preserve">               </w:t>
      </w:r>
      <w:proofErr w:type="spellStart"/>
      <w:r>
        <w:t>strength_property_class</w:t>
      </w:r>
      <w:proofErr w:type="spellEnd"/>
      <w:r w:rsidRPr="00DB0BEF">
        <w:rPr>
          <w:color w:val="000000"/>
        </w:rPr>
        <w:t>=</w:t>
      </w:r>
      <w:r>
        <w:rPr>
          <w:b/>
          <w:bCs/>
          <w:color w:val="8000FF"/>
        </w:rPr>
        <w:t>"8.8"</w:t>
      </w:r>
      <w:r>
        <w:rPr>
          <w:b/>
          <w:bCs/>
          <w:color w:val="8000FF"/>
        </w:rPr>
        <w:br/>
      </w:r>
      <w:r w:rsidRPr="002F587A">
        <w:t xml:space="preserve">               </w:t>
      </w:r>
      <w:proofErr w:type="spellStart"/>
      <w:r>
        <w:t>part_code</w:t>
      </w:r>
      <w:proofErr w:type="spellEnd"/>
      <w:r w:rsidRPr="00DB0BEF">
        <w:rPr>
          <w:color w:val="000000"/>
        </w:rPr>
        <w:t>=</w:t>
      </w:r>
      <w:r>
        <w:rPr>
          <w:b/>
          <w:bCs/>
          <w:color w:val="8000FF"/>
        </w:rPr>
        <w:t>"M10x50 8.8"</w:t>
      </w:r>
      <w:r w:rsidRPr="00DB0BEF">
        <w:rPr>
          <w:color w:val="0000FF"/>
        </w:rPr>
        <w:t>&gt;</w:t>
      </w:r>
    </w:p>
    <w:p w14:paraId="0ABEDC68" w14:textId="77777777" w:rsidR="00FC68DB" w:rsidRPr="00966BAF" w:rsidRDefault="00FC68DB" w:rsidP="00B202D2">
      <w:pPr>
        <w:pStyle w:val="XMLCode"/>
        <w:keepLines/>
        <w:rPr>
          <w:b/>
          <w:bCs/>
          <w:color w:val="000000"/>
        </w:rPr>
      </w:pPr>
      <w:r>
        <w:rPr>
          <w:b/>
          <w:bCs/>
          <w:color w:val="000000"/>
        </w:rPr>
        <w:t xml:space="preserve">               </w:t>
      </w:r>
      <w:r w:rsidRPr="00966BAF">
        <w:rPr>
          <w:color w:val="0000FF"/>
        </w:rPr>
        <w:t>&lt;</w:t>
      </w:r>
      <w:proofErr w:type="spellStart"/>
      <w:r w:rsidRPr="00966BAF">
        <w:rPr>
          <w:color w:val="0000FF"/>
        </w:rPr>
        <w:t>normal_direction</w:t>
      </w:r>
      <w:proofErr w:type="spellEnd"/>
      <w:r w:rsidRPr="00966BAF">
        <w:rPr>
          <w:color w:val="000000"/>
        </w:rPr>
        <w:t xml:space="preserve"> </w:t>
      </w:r>
      <w:r w:rsidRPr="00966BAF">
        <w:t>x</w:t>
      </w:r>
      <w:r w:rsidRPr="00966BAF">
        <w:rPr>
          <w:color w:val="000000"/>
        </w:rPr>
        <w:t>=</w:t>
      </w:r>
      <w:r w:rsidRPr="00966BAF">
        <w:rPr>
          <w:b/>
          <w:bCs/>
          <w:color w:val="8000FF"/>
        </w:rPr>
        <w:t>"0"</w:t>
      </w:r>
      <w:r w:rsidRPr="00966BAF">
        <w:rPr>
          <w:color w:val="000000"/>
        </w:rPr>
        <w:t xml:space="preserve"> </w:t>
      </w:r>
      <w:r w:rsidRPr="00966BAF">
        <w:t>y</w:t>
      </w:r>
      <w:r w:rsidRPr="00966BAF">
        <w:rPr>
          <w:color w:val="000000"/>
        </w:rPr>
        <w:t>=</w:t>
      </w:r>
      <w:r w:rsidRPr="00966BAF">
        <w:rPr>
          <w:b/>
          <w:bCs/>
          <w:color w:val="8000FF"/>
        </w:rPr>
        <w:t>"0"</w:t>
      </w:r>
      <w:r w:rsidRPr="00966BAF">
        <w:rPr>
          <w:color w:val="000000"/>
        </w:rPr>
        <w:t xml:space="preserve"> </w:t>
      </w:r>
      <w:r w:rsidRPr="00966BAF">
        <w:t>z</w:t>
      </w:r>
      <w:r w:rsidRPr="00966BAF">
        <w:rPr>
          <w:color w:val="000000"/>
        </w:rPr>
        <w:t>=</w:t>
      </w:r>
      <w:r w:rsidRPr="00966BAF">
        <w:rPr>
          <w:b/>
          <w:bCs/>
          <w:color w:val="8000FF"/>
        </w:rPr>
        <w:t>"-10"/</w:t>
      </w:r>
      <w:r w:rsidRPr="00966BAF">
        <w:rPr>
          <w:color w:val="0000FF"/>
        </w:rPr>
        <w:t>&gt;</w:t>
      </w:r>
    </w:p>
    <w:p w14:paraId="571A4A76" w14:textId="77777777" w:rsidR="00FC68DB" w:rsidRPr="00DB0BEF" w:rsidRDefault="00FC68DB" w:rsidP="00B202D2">
      <w:pPr>
        <w:pStyle w:val="XMLCode"/>
        <w:keepLines/>
        <w:rPr>
          <w:b/>
          <w:bCs/>
          <w:color w:val="000000"/>
        </w:rPr>
      </w:pPr>
      <w:r w:rsidRPr="00966BAF">
        <w:rPr>
          <w:b/>
          <w:bCs/>
          <w:color w:val="000000"/>
        </w:rPr>
        <w:t xml:space="preserve">               </w:t>
      </w:r>
      <w:proofErr w:type="gramStart"/>
      <w:r w:rsidRPr="00DB0BEF">
        <w:rPr>
          <w:color w:val="008000"/>
        </w:rPr>
        <w:t>&lt;!--</w:t>
      </w:r>
      <w:proofErr w:type="gramEnd"/>
      <w:r w:rsidRPr="00DB0BEF">
        <w:rPr>
          <w:color w:val="008000"/>
        </w:rPr>
        <w:t xml:space="preserve"> Washer next to head with its friction to 1st part --&gt;</w:t>
      </w:r>
    </w:p>
    <w:p w14:paraId="26A7720D"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&lt;washer</w:t>
      </w:r>
      <w:r w:rsidRPr="00DB0BEF">
        <w:rPr>
          <w:color w:val="000000"/>
        </w:rPr>
        <w:t xml:space="preserve"> </w:t>
      </w:r>
      <w:proofErr w:type="spellStart"/>
      <w:r w:rsidRPr="00DB0BEF">
        <w:t>outer_diameter</w:t>
      </w:r>
      <w:proofErr w:type="spellEnd"/>
      <w:r w:rsidRPr="00DB0BEF">
        <w:rPr>
          <w:color w:val="000000"/>
        </w:rPr>
        <w:t>=</w:t>
      </w:r>
      <w:r>
        <w:rPr>
          <w:b/>
          <w:bCs/>
          <w:color w:val="8000FF"/>
        </w:rPr>
        <w:t>"</w:t>
      </w:r>
      <w:r w:rsidRPr="00DB0BEF">
        <w:rPr>
          <w:b/>
          <w:bCs/>
          <w:color w:val="8000FF"/>
        </w:rPr>
        <w:t>20</w:t>
      </w:r>
      <w:r>
        <w:rPr>
          <w:b/>
          <w:bCs/>
          <w:color w:val="8000FF"/>
        </w:rPr>
        <w:t>"</w:t>
      </w:r>
      <w:r w:rsidRPr="00DB0BEF">
        <w:rPr>
          <w:color w:val="000000"/>
        </w:rPr>
        <w:t xml:space="preserve"> </w:t>
      </w:r>
      <w:proofErr w:type="spellStart"/>
      <w:r>
        <w:t>inn</w:t>
      </w:r>
      <w:r w:rsidRPr="00DB0BEF">
        <w:t>er_diameter</w:t>
      </w:r>
      <w:proofErr w:type="spellEnd"/>
      <w:r w:rsidRPr="00DB0BEF">
        <w:rPr>
          <w:color w:val="000000"/>
        </w:rPr>
        <w:t>=</w:t>
      </w:r>
      <w:r>
        <w:rPr>
          <w:b/>
          <w:bCs/>
          <w:color w:val="8000FF"/>
        </w:rPr>
        <w:t>"1</w:t>
      </w:r>
      <w:r w:rsidRPr="00DB0BEF">
        <w:rPr>
          <w:b/>
          <w:bCs/>
          <w:color w:val="8000FF"/>
        </w:rPr>
        <w:t>0</w:t>
      </w:r>
      <w:r>
        <w:rPr>
          <w:b/>
          <w:bCs/>
          <w:color w:val="8000FF"/>
        </w:rPr>
        <w:t>.4"</w:t>
      </w:r>
      <w:r w:rsidRPr="00DB0BEF">
        <w:rPr>
          <w:color w:val="000000"/>
        </w:rPr>
        <w:t xml:space="preserve"> </w:t>
      </w:r>
      <w:r>
        <w:rPr>
          <w:color w:val="000000"/>
        </w:rPr>
        <w:t>thickness</w:t>
      </w:r>
      <w:r w:rsidRPr="00DB0BEF">
        <w:rPr>
          <w:color w:val="000000"/>
        </w:rPr>
        <w:t>=</w:t>
      </w:r>
      <w:r>
        <w:rPr>
          <w:b/>
          <w:bCs/>
          <w:color w:val="8000FF"/>
        </w:rPr>
        <w:t xml:space="preserve">"1.25" </w:t>
      </w:r>
      <w:r>
        <w:rPr>
          <w:color w:val="000000"/>
        </w:rPr>
        <w:br/>
      </w:r>
      <w:r>
        <w:rPr>
          <w:b/>
          <w:bCs/>
          <w:color w:val="000000"/>
        </w:rPr>
        <w:t xml:space="preserve">        </w:t>
      </w:r>
      <w:r w:rsidRPr="00DB0BEF">
        <w:rPr>
          <w:b/>
          <w:bCs/>
          <w:color w:val="000000"/>
        </w:rPr>
        <w:t xml:space="preserve"> </w:t>
      </w:r>
      <w:r>
        <w:rPr>
          <w:b/>
          <w:bCs/>
          <w:color w:val="000000"/>
        </w:rPr>
        <w:t xml:space="preserve">         </w:t>
      </w:r>
      <w:r w:rsidRPr="00DB0BEF">
        <w:t>attached</w:t>
      </w:r>
      <w:r w:rsidRPr="00DB0BEF">
        <w:rPr>
          <w:color w:val="000000"/>
        </w:rPr>
        <w:t>=</w:t>
      </w:r>
      <w:r>
        <w:rPr>
          <w:b/>
          <w:bCs/>
          <w:color w:val="8000FF"/>
        </w:rPr>
        <w:t>"</w:t>
      </w:r>
      <w:r w:rsidRPr="00DB0BEF">
        <w:rPr>
          <w:b/>
          <w:bCs/>
          <w:color w:val="8000FF"/>
        </w:rPr>
        <w:t>false</w:t>
      </w:r>
      <w:r>
        <w:rPr>
          <w:b/>
          <w:bCs/>
          <w:color w:val="8000FF"/>
        </w:rPr>
        <w:t>"</w:t>
      </w:r>
      <w:r w:rsidRPr="00DB0BEF">
        <w:rPr>
          <w:color w:val="000000"/>
        </w:rPr>
        <w:t xml:space="preserve"> </w:t>
      </w:r>
      <w:r>
        <w:rPr>
          <w:color w:val="000000"/>
        </w:rPr>
        <w:br/>
        <w:t xml:space="preserve">                  </w:t>
      </w:r>
      <w:proofErr w:type="spellStart"/>
      <w:r w:rsidRPr="00DB0BEF">
        <w:t>static_friction</w:t>
      </w:r>
      <w:proofErr w:type="spellEnd"/>
      <w:r w:rsidRPr="00DB0BEF">
        <w:rPr>
          <w:color w:val="000000"/>
        </w:rPr>
        <w:t>=</w:t>
      </w:r>
      <w:r>
        <w:rPr>
          <w:b/>
          <w:bCs/>
          <w:color w:val="8000FF"/>
        </w:rPr>
        <w:t>"</w:t>
      </w:r>
      <w:r w:rsidRPr="00DB0BEF">
        <w:rPr>
          <w:b/>
          <w:bCs/>
          <w:color w:val="8000FF"/>
        </w:rPr>
        <w:t>0.8</w:t>
      </w:r>
      <w:r>
        <w:rPr>
          <w:b/>
          <w:bCs/>
          <w:color w:val="8000FF"/>
        </w:rPr>
        <w:t>"</w:t>
      </w:r>
      <w:r w:rsidRPr="00DB0BEF">
        <w:rPr>
          <w:color w:val="000000"/>
        </w:rPr>
        <w:t xml:space="preserve"> </w:t>
      </w:r>
      <w:proofErr w:type="spellStart"/>
      <w:r>
        <w:t>kine</w:t>
      </w:r>
      <w:r w:rsidRPr="00DB0BEF">
        <w:t>tic_friction</w:t>
      </w:r>
      <w:proofErr w:type="spellEnd"/>
      <w:r w:rsidRPr="00DB0BEF">
        <w:rPr>
          <w:color w:val="000000"/>
        </w:rPr>
        <w:t>=</w:t>
      </w:r>
      <w:r>
        <w:rPr>
          <w:b/>
          <w:bCs/>
          <w:color w:val="8000FF"/>
        </w:rPr>
        <w:t>"</w:t>
      </w:r>
      <w:r w:rsidRPr="00DB0BEF">
        <w:rPr>
          <w:b/>
          <w:bCs/>
          <w:color w:val="8000FF"/>
        </w:rPr>
        <w:t>0.</w:t>
      </w:r>
      <w:r>
        <w:rPr>
          <w:b/>
          <w:bCs/>
          <w:color w:val="8000FF"/>
        </w:rPr>
        <w:t>6"</w:t>
      </w:r>
      <w:r w:rsidRPr="00DB0BEF">
        <w:rPr>
          <w:color w:val="000000"/>
        </w:rPr>
        <w:t xml:space="preserve"> </w:t>
      </w:r>
      <w:r>
        <w:rPr>
          <w:b/>
          <w:bCs/>
          <w:color w:val="8000FF"/>
        </w:rPr>
        <w:br/>
      </w:r>
      <w:r w:rsidRPr="002F587A">
        <w:t xml:space="preserve">                 </w:t>
      </w:r>
      <w:r>
        <w:t xml:space="preserve"> </w:t>
      </w:r>
      <w:proofErr w:type="spellStart"/>
      <w:r>
        <w:t>strength_property_class</w:t>
      </w:r>
      <w:proofErr w:type="spellEnd"/>
      <w:r w:rsidRPr="00DB0BEF">
        <w:rPr>
          <w:color w:val="000000"/>
        </w:rPr>
        <w:t>=</w:t>
      </w:r>
      <w:r>
        <w:rPr>
          <w:b/>
          <w:bCs/>
          <w:color w:val="8000FF"/>
        </w:rPr>
        <w:t>"8.8"</w:t>
      </w:r>
      <w:r>
        <w:rPr>
          <w:b/>
          <w:bCs/>
          <w:color w:val="8000FF"/>
        </w:rPr>
        <w:br/>
      </w:r>
      <w:r w:rsidRPr="002F587A">
        <w:t xml:space="preserve">                 </w:t>
      </w:r>
      <w:r>
        <w:t xml:space="preserve"> </w:t>
      </w:r>
      <w:proofErr w:type="spellStart"/>
      <w:r>
        <w:t>part_code</w:t>
      </w:r>
      <w:proofErr w:type="spellEnd"/>
      <w:r w:rsidRPr="00DB0BEF">
        <w:rPr>
          <w:color w:val="000000"/>
        </w:rPr>
        <w:t>=</w:t>
      </w:r>
      <w:r>
        <w:rPr>
          <w:b/>
          <w:bCs/>
          <w:color w:val="8000FF"/>
        </w:rPr>
        <w:t>"W20/10.4x1.25 8.8"/</w:t>
      </w:r>
      <w:r w:rsidRPr="00DB0BEF">
        <w:rPr>
          <w:color w:val="0000FF"/>
        </w:rPr>
        <w:t>&gt;</w:t>
      </w:r>
    </w:p>
    <w:p w14:paraId="00CF26C2"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&lt;bolt&gt;</w:t>
      </w:r>
    </w:p>
    <w:p w14:paraId="260E7F46" w14:textId="77777777" w:rsidR="00FC68DB" w:rsidRPr="00DB0BEF" w:rsidRDefault="00FC68DB" w:rsidP="00B202D2">
      <w:pPr>
        <w:pStyle w:val="XMLCode"/>
        <w:keepLines/>
        <w:rPr>
          <w:b/>
          <w:bCs/>
          <w:color w:val="000000"/>
        </w:rPr>
      </w:pPr>
      <w:r>
        <w:rPr>
          <w:b/>
          <w:bCs/>
          <w:color w:val="000000"/>
        </w:rPr>
        <w:t xml:space="preserve">                  </w:t>
      </w:r>
      <w:proofErr w:type="gramStart"/>
      <w:r w:rsidRPr="00DB0BEF">
        <w:rPr>
          <w:color w:val="008000"/>
        </w:rPr>
        <w:t>&lt;!--</w:t>
      </w:r>
      <w:proofErr w:type="gramEnd"/>
      <w:r w:rsidRPr="00DB0BEF">
        <w:rPr>
          <w:color w:val="008000"/>
        </w:rPr>
        <w:t xml:space="preserve"> </w:t>
      </w:r>
      <w:r>
        <w:rPr>
          <w:color w:val="008000"/>
        </w:rPr>
        <w:t xml:space="preserve">No </w:t>
      </w:r>
      <w:r w:rsidRPr="00DB0BEF">
        <w:rPr>
          <w:color w:val="008000"/>
        </w:rPr>
        <w:t>Friction nut to washer</w:t>
      </w:r>
      <w:r>
        <w:rPr>
          <w:color w:val="008000"/>
        </w:rPr>
        <w:t>, since washer is attached!</w:t>
      </w:r>
      <w:r w:rsidRPr="00DB0BEF">
        <w:rPr>
          <w:color w:val="008000"/>
        </w:rPr>
        <w:t xml:space="preserve"> --&gt;</w:t>
      </w:r>
    </w:p>
    <w:p w14:paraId="15356D03" w14:textId="77777777" w:rsidR="00FC68DB" w:rsidRDefault="00FC68DB" w:rsidP="00B202D2">
      <w:pPr>
        <w:pStyle w:val="XMLCode"/>
        <w:keepLines/>
        <w:rPr>
          <w:color w:val="0000FF"/>
        </w:rPr>
      </w:pPr>
      <w:r>
        <w:rPr>
          <w:b/>
          <w:bCs/>
          <w:color w:val="000000"/>
        </w:rPr>
        <w:t xml:space="preserve">                  </w:t>
      </w:r>
      <w:r w:rsidRPr="00DB0BEF">
        <w:rPr>
          <w:color w:val="0000FF"/>
        </w:rPr>
        <w:t>&lt;nut</w:t>
      </w:r>
      <w:r w:rsidRPr="00DB0BEF">
        <w:rPr>
          <w:color w:val="000000"/>
        </w:rPr>
        <w:t xml:space="preserve"> </w:t>
      </w:r>
      <w:r w:rsidRPr="00DB0BEF">
        <w:t>diameter</w:t>
      </w:r>
      <w:r w:rsidRPr="00DB0BEF">
        <w:rPr>
          <w:color w:val="000000"/>
        </w:rPr>
        <w:t>=</w:t>
      </w:r>
      <w:r>
        <w:rPr>
          <w:b/>
          <w:bCs/>
          <w:color w:val="8000FF"/>
        </w:rPr>
        <w:t>"</w:t>
      </w:r>
      <w:r w:rsidRPr="00DB0BEF">
        <w:rPr>
          <w:b/>
          <w:bCs/>
          <w:color w:val="8000FF"/>
        </w:rPr>
        <w:t>16.</w:t>
      </w:r>
      <w:r>
        <w:rPr>
          <w:b/>
          <w:bCs/>
          <w:color w:val="8000FF"/>
        </w:rPr>
        <w:t>"</w:t>
      </w:r>
      <w:r w:rsidRPr="00DB0BEF">
        <w:rPr>
          <w:color w:val="000000"/>
        </w:rPr>
        <w:t xml:space="preserve"> </w:t>
      </w:r>
      <w:r>
        <w:t>height</w:t>
      </w:r>
      <w:r w:rsidRPr="00DB0BEF">
        <w:rPr>
          <w:color w:val="000000"/>
        </w:rPr>
        <w:t>=</w:t>
      </w:r>
      <w:r>
        <w:rPr>
          <w:b/>
          <w:bCs/>
          <w:color w:val="8000FF"/>
        </w:rPr>
        <w:t xml:space="preserve">"6.4" </w:t>
      </w:r>
      <w:r>
        <w:rPr>
          <w:color w:val="000000"/>
        </w:rPr>
        <w:br/>
      </w:r>
      <w:r>
        <w:rPr>
          <w:b/>
          <w:bCs/>
          <w:color w:val="000000"/>
        </w:rPr>
        <w:t xml:space="preserve">         </w:t>
      </w:r>
      <w:r w:rsidRPr="00DB0BEF">
        <w:rPr>
          <w:b/>
          <w:bCs/>
          <w:color w:val="000000"/>
        </w:rPr>
        <w:t xml:space="preserve"> </w:t>
      </w:r>
      <w:r>
        <w:rPr>
          <w:b/>
          <w:bCs/>
          <w:color w:val="000000"/>
        </w:rPr>
        <w:t xml:space="preserve">           </w:t>
      </w:r>
      <w:r>
        <w:t>torque</w:t>
      </w:r>
      <w:r w:rsidRPr="00DB0BEF">
        <w:rPr>
          <w:color w:val="000000"/>
        </w:rPr>
        <w:t>=</w:t>
      </w:r>
      <w:r>
        <w:rPr>
          <w:b/>
          <w:bCs/>
          <w:color w:val="8000FF"/>
        </w:rPr>
        <w:t>"20"</w:t>
      </w:r>
      <w:r w:rsidRPr="00DB0BEF">
        <w:rPr>
          <w:color w:val="000000"/>
        </w:rPr>
        <w:t xml:space="preserve"> </w:t>
      </w:r>
      <w:r>
        <w:t>angle</w:t>
      </w:r>
      <w:r w:rsidRPr="00DB0BEF">
        <w:rPr>
          <w:color w:val="000000"/>
        </w:rPr>
        <w:t>=</w:t>
      </w:r>
      <w:r>
        <w:rPr>
          <w:b/>
          <w:bCs/>
          <w:color w:val="8000FF"/>
        </w:rPr>
        <w:t>"35"</w:t>
      </w:r>
      <w:r>
        <w:rPr>
          <w:color w:val="000000"/>
        </w:rPr>
        <w:br/>
        <w:t xml:space="preserve">                     </w:t>
      </w:r>
      <w:proofErr w:type="spellStart"/>
      <w:r>
        <w:t>clipped_to</w:t>
      </w:r>
      <w:proofErr w:type="spellEnd"/>
      <w:r w:rsidRPr="00DB0BEF">
        <w:rPr>
          <w:color w:val="000000"/>
        </w:rPr>
        <w:t>=</w:t>
      </w:r>
      <w:r>
        <w:rPr>
          <w:b/>
          <w:bCs/>
          <w:color w:val="8000FF"/>
        </w:rPr>
        <w:t>"6"</w:t>
      </w:r>
      <w:r w:rsidRPr="00DB0BEF">
        <w:rPr>
          <w:color w:val="000000"/>
        </w:rPr>
        <w:t xml:space="preserve"> </w:t>
      </w:r>
      <w:r>
        <w:rPr>
          <w:b/>
          <w:bCs/>
          <w:color w:val="8000FF"/>
        </w:rPr>
        <w:br/>
      </w:r>
      <w:r>
        <w:t xml:space="preserve">   </w:t>
      </w:r>
      <w:r w:rsidRPr="002F587A">
        <w:t xml:space="preserve">                 </w:t>
      </w:r>
      <w:r>
        <w:t xml:space="preserve"> </w:t>
      </w:r>
      <w:proofErr w:type="spellStart"/>
      <w:r>
        <w:t>strength_property_class</w:t>
      </w:r>
      <w:proofErr w:type="spellEnd"/>
      <w:r w:rsidRPr="00DB0BEF">
        <w:rPr>
          <w:color w:val="000000"/>
        </w:rPr>
        <w:t>=</w:t>
      </w:r>
      <w:r>
        <w:rPr>
          <w:b/>
          <w:bCs/>
          <w:color w:val="8000FF"/>
        </w:rPr>
        <w:t>"8.8"</w:t>
      </w:r>
      <w:r>
        <w:rPr>
          <w:b/>
          <w:bCs/>
          <w:color w:val="8000FF"/>
        </w:rPr>
        <w:br/>
      </w:r>
      <w:r w:rsidRPr="002F587A">
        <w:t xml:space="preserve">   </w:t>
      </w:r>
      <w:r>
        <w:t xml:space="preserve">   </w:t>
      </w:r>
      <w:r w:rsidRPr="002F587A">
        <w:t xml:space="preserve">              </w:t>
      </w:r>
      <w:r>
        <w:t xml:space="preserve"> </w:t>
      </w:r>
      <w:proofErr w:type="spellStart"/>
      <w:r>
        <w:t>part_code</w:t>
      </w:r>
      <w:proofErr w:type="spellEnd"/>
      <w:r w:rsidRPr="00DB0BEF">
        <w:rPr>
          <w:color w:val="000000"/>
        </w:rPr>
        <w:t>=</w:t>
      </w:r>
      <w:r>
        <w:rPr>
          <w:b/>
          <w:bCs/>
          <w:color w:val="8000FF"/>
        </w:rPr>
        <w:t>"N10 8.8"</w:t>
      </w:r>
      <w:r w:rsidRPr="00DB0BEF">
        <w:rPr>
          <w:color w:val="0000FF"/>
        </w:rPr>
        <w:t>&gt;</w:t>
      </w:r>
    </w:p>
    <w:p w14:paraId="3DA3BD22" w14:textId="77777777" w:rsidR="00FC68DB" w:rsidRPr="00DB0BEF" w:rsidRDefault="00FC68DB" w:rsidP="00B202D2">
      <w:pPr>
        <w:pStyle w:val="XMLCode"/>
        <w:keepLines/>
        <w:rPr>
          <w:b/>
          <w:bCs/>
          <w:color w:val="000000"/>
        </w:rPr>
      </w:pPr>
      <w:r>
        <w:rPr>
          <w:b/>
          <w:bCs/>
          <w:color w:val="000000"/>
        </w:rPr>
        <w:t xml:space="preserve">                     </w:t>
      </w:r>
      <w:proofErr w:type="gramStart"/>
      <w:r w:rsidRPr="00DB0BEF">
        <w:rPr>
          <w:color w:val="008000"/>
        </w:rPr>
        <w:t>&lt;!--</w:t>
      </w:r>
      <w:proofErr w:type="gramEnd"/>
      <w:r w:rsidRPr="00DB0BEF">
        <w:rPr>
          <w:color w:val="008000"/>
        </w:rPr>
        <w:t xml:space="preserve"> Washer </w:t>
      </w:r>
      <w:r>
        <w:rPr>
          <w:color w:val="008000"/>
        </w:rPr>
        <w:t>attached</w:t>
      </w:r>
      <w:r w:rsidRPr="00DB0BEF">
        <w:rPr>
          <w:color w:val="008000"/>
        </w:rPr>
        <w:t xml:space="preserve"> to nut with its friction to last part --&gt;</w:t>
      </w:r>
    </w:p>
    <w:p w14:paraId="4D9B838D"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&lt;washer</w:t>
      </w:r>
      <w:r w:rsidRPr="00DB0BEF">
        <w:rPr>
          <w:color w:val="000000"/>
        </w:rPr>
        <w:t xml:space="preserve"> </w:t>
      </w:r>
      <w:proofErr w:type="spellStart"/>
      <w:r w:rsidRPr="00DB0BEF">
        <w:t>outer_diameter</w:t>
      </w:r>
      <w:proofErr w:type="spellEnd"/>
      <w:r w:rsidRPr="00DB0BEF">
        <w:rPr>
          <w:color w:val="000000"/>
        </w:rPr>
        <w:t>=</w:t>
      </w:r>
      <w:r>
        <w:rPr>
          <w:b/>
          <w:bCs/>
          <w:color w:val="8000FF"/>
        </w:rPr>
        <w:t>"</w:t>
      </w:r>
      <w:r w:rsidRPr="00DB0BEF">
        <w:rPr>
          <w:b/>
          <w:bCs/>
          <w:color w:val="8000FF"/>
        </w:rPr>
        <w:t>25</w:t>
      </w:r>
      <w:r>
        <w:rPr>
          <w:b/>
          <w:bCs/>
          <w:color w:val="8000FF"/>
        </w:rPr>
        <w:t>"</w:t>
      </w:r>
      <w:r w:rsidRPr="00DB0BEF">
        <w:rPr>
          <w:color w:val="000000"/>
        </w:rPr>
        <w:t xml:space="preserve"> </w:t>
      </w:r>
      <w:r w:rsidRPr="00DB0BEF">
        <w:t>attached</w:t>
      </w:r>
      <w:r w:rsidRPr="00DB0BEF">
        <w:rPr>
          <w:color w:val="000000"/>
        </w:rPr>
        <w:t>=</w:t>
      </w:r>
      <w:r>
        <w:rPr>
          <w:b/>
          <w:bCs/>
          <w:color w:val="8000FF"/>
        </w:rPr>
        <w:t>"tru</w:t>
      </w:r>
      <w:r w:rsidRPr="00DB0BEF">
        <w:rPr>
          <w:b/>
          <w:bCs/>
          <w:color w:val="8000FF"/>
        </w:rPr>
        <w:t>e</w:t>
      </w:r>
      <w:r>
        <w:rPr>
          <w:b/>
          <w:bCs/>
          <w:color w:val="8000FF"/>
        </w:rPr>
        <w:t>"</w:t>
      </w:r>
      <w:r w:rsidRPr="00DB0BEF">
        <w:rPr>
          <w:color w:val="000000"/>
        </w:rPr>
        <w:t xml:space="preserve"> </w:t>
      </w:r>
      <w:proofErr w:type="spellStart"/>
      <w:r w:rsidRPr="00DB0BEF">
        <w:t>static_friction</w:t>
      </w:r>
      <w:proofErr w:type="spellEnd"/>
      <w:r w:rsidRPr="00DB0BEF">
        <w:rPr>
          <w:color w:val="000000"/>
        </w:rPr>
        <w:t>=</w:t>
      </w:r>
      <w:r>
        <w:rPr>
          <w:b/>
          <w:bCs/>
          <w:color w:val="8000FF"/>
        </w:rPr>
        <w:t>"</w:t>
      </w:r>
      <w:r w:rsidRPr="00DB0BEF">
        <w:rPr>
          <w:b/>
          <w:bCs/>
          <w:color w:val="8000FF"/>
        </w:rPr>
        <w:t>.8</w:t>
      </w:r>
      <w:r>
        <w:rPr>
          <w:b/>
          <w:bCs/>
          <w:color w:val="8000FF"/>
        </w:rPr>
        <w:t>"/</w:t>
      </w:r>
      <w:r w:rsidRPr="00DB0BEF">
        <w:rPr>
          <w:color w:val="0000FF"/>
        </w:rPr>
        <w:t>&gt;</w:t>
      </w:r>
    </w:p>
    <w:p w14:paraId="6212913C"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&lt;/nut&gt;</w:t>
      </w:r>
    </w:p>
    <w:p w14:paraId="7D5AA2E7"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&lt;/bolt&gt;</w:t>
      </w:r>
    </w:p>
    <w:p w14:paraId="19287EA4" w14:textId="77777777" w:rsidR="00FC68DB" w:rsidRDefault="00FC68DB" w:rsidP="00B202D2">
      <w:pPr>
        <w:pStyle w:val="XMLCode"/>
        <w:keepLines/>
        <w:rPr>
          <w:color w:val="0000FF"/>
        </w:rPr>
      </w:pPr>
      <w:r>
        <w:rPr>
          <w:b/>
          <w:bCs/>
          <w:color w:val="000000"/>
        </w:rPr>
        <w:t xml:space="preserve">            </w:t>
      </w:r>
      <w:r w:rsidRPr="00DB0BEF">
        <w:rPr>
          <w:color w:val="0000FF"/>
        </w:rPr>
        <w:t>&lt;/</w:t>
      </w:r>
      <w:proofErr w:type="spellStart"/>
      <w:r w:rsidRPr="00DB0BEF">
        <w:rPr>
          <w:color w:val="0000FF"/>
        </w:rPr>
        <w:t>threaded_connection</w:t>
      </w:r>
      <w:proofErr w:type="spellEnd"/>
      <w:r w:rsidRPr="00DB0BEF">
        <w:rPr>
          <w:color w:val="0000FF"/>
        </w:rPr>
        <w:t>&gt;</w:t>
      </w:r>
    </w:p>
    <w:p w14:paraId="418F23D5" w14:textId="77777777" w:rsidR="00FC68DB" w:rsidRDefault="00FC68DB" w:rsidP="00B202D2">
      <w:pPr>
        <w:pStyle w:val="XMLCode"/>
        <w:keepLines/>
        <w:rPr>
          <w:color w:val="0000FF"/>
        </w:rPr>
      </w:pPr>
    </w:p>
    <w:p w14:paraId="2B5E7C72" w14:textId="77777777" w:rsidR="00FC68DB" w:rsidRPr="002A49E1" w:rsidRDefault="00FC68DB" w:rsidP="00B202D2">
      <w:pPr>
        <w:pStyle w:val="XMLCode"/>
        <w:keepLines/>
      </w:pPr>
      <w:r>
        <w:t xml:space="preserve">     </w:t>
      </w:r>
      <w:r w:rsidRPr="002A49E1">
        <w:t xml:space="preserve">  </w:t>
      </w:r>
      <w:r>
        <w:t xml:space="preserve">     </w:t>
      </w:r>
      <w:r w:rsidRPr="009117CB">
        <w:rPr>
          <w:color w:val="0000FF"/>
        </w:rPr>
        <w:t>&lt;</w:t>
      </w:r>
      <w:proofErr w:type="spellStart"/>
      <w:r w:rsidRPr="009117CB">
        <w:rPr>
          <w:color w:val="0000FF"/>
        </w:rPr>
        <w:t>contact_list</w:t>
      </w:r>
      <w:proofErr w:type="spellEnd"/>
      <w:r w:rsidRPr="009117CB">
        <w:rPr>
          <w:color w:val="0000FF"/>
        </w:rPr>
        <w:t xml:space="preserve">&gt; </w:t>
      </w:r>
      <w:r>
        <w:t xml:space="preserve">     </w:t>
      </w:r>
      <w:proofErr w:type="gramStart"/>
      <w:r w:rsidRPr="009117CB">
        <w:rPr>
          <w:color w:val="008000"/>
        </w:rPr>
        <w:t>&lt;!--</w:t>
      </w:r>
      <w:proofErr w:type="gramEnd"/>
      <w:r w:rsidRPr="009117CB">
        <w:rPr>
          <w:color w:val="008000"/>
        </w:rPr>
        <w:t xml:space="preserve"> friction between adjacent flange partners --&gt;</w:t>
      </w:r>
    </w:p>
    <w:p w14:paraId="62D8E1A0" w14:textId="77777777" w:rsidR="00FC68DB" w:rsidRPr="009117CB" w:rsidRDefault="00FC68DB" w:rsidP="00B202D2">
      <w:pPr>
        <w:pStyle w:val="XMLCode"/>
        <w:keepLines/>
        <w:rPr>
          <w:color w:val="0000FF"/>
        </w:rPr>
      </w:pPr>
      <w:r>
        <w:t xml:space="preserve">         </w:t>
      </w:r>
      <w:r w:rsidRPr="002A49E1">
        <w:t xml:space="preserve">       </w:t>
      </w:r>
      <w:r w:rsidRPr="009117CB">
        <w:rPr>
          <w:color w:val="0000FF"/>
        </w:rPr>
        <w:t>&lt;contact&gt;</w:t>
      </w:r>
    </w:p>
    <w:p w14:paraId="3554AA84" w14:textId="77777777" w:rsidR="00FC68DB" w:rsidRPr="002A49E1" w:rsidRDefault="00FC68DB" w:rsidP="00B202D2">
      <w:pPr>
        <w:pStyle w:val="XMLCode"/>
        <w:keepLines/>
      </w:pPr>
      <w:r>
        <w:t xml:space="preserve">         </w:t>
      </w:r>
      <w:r w:rsidRPr="002A49E1">
        <w:t xml:space="preserve">           &lt;partner </w:t>
      </w:r>
      <w:proofErr w:type="spellStart"/>
      <w:r>
        <w:t>part_index</w:t>
      </w:r>
      <w:proofErr w:type="spellEnd"/>
      <w:r w:rsidRPr="002A49E1">
        <w:t>=</w:t>
      </w:r>
      <w:r>
        <w:t>"1"</w:t>
      </w:r>
      <w:r w:rsidRPr="002A49E1">
        <w:t>/&gt;</w:t>
      </w:r>
    </w:p>
    <w:p w14:paraId="0C1E594E" w14:textId="77777777" w:rsidR="00FC68DB" w:rsidRPr="002A49E1" w:rsidRDefault="00FC68DB" w:rsidP="00B202D2">
      <w:pPr>
        <w:pStyle w:val="XMLCode"/>
        <w:keepLines/>
      </w:pPr>
      <w:r>
        <w:t xml:space="preserve">          </w:t>
      </w:r>
      <w:r w:rsidRPr="002A49E1">
        <w:t xml:space="preserve">          &lt;partner </w:t>
      </w:r>
      <w:proofErr w:type="spellStart"/>
      <w:r>
        <w:t>part_index</w:t>
      </w:r>
      <w:proofErr w:type="spellEnd"/>
      <w:r w:rsidRPr="002A49E1">
        <w:t>=</w:t>
      </w:r>
      <w:r>
        <w:t>"2"</w:t>
      </w:r>
      <w:r w:rsidRPr="002A49E1">
        <w:t>/&gt;</w:t>
      </w:r>
    </w:p>
    <w:p w14:paraId="0354C687" w14:textId="77777777" w:rsidR="00FC68DB" w:rsidRPr="002A49E1" w:rsidRDefault="00FC68DB" w:rsidP="00B202D2">
      <w:pPr>
        <w:pStyle w:val="XMLCode"/>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6650DD91" w14:textId="77777777" w:rsidR="00FC68DB" w:rsidRPr="009117CB" w:rsidRDefault="00FC68DB" w:rsidP="00B202D2">
      <w:pPr>
        <w:pStyle w:val="XMLCode"/>
        <w:keepLines/>
        <w:rPr>
          <w:color w:val="0000FF"/>
        </w:rPr>
      </w:pPr>
      <w:r w:rsidRPr="009117CB">
        <w:rPr>
          <w:color w:val="0000FF"/>
        </w:rPr>
        <w:t xml:space="preserve">                &lt;/contact&gt;</w:t>
      </w:r>
    </w:p>
    <w:p w14:paraId="4750EA2E" w14:textId="77777777" w:rsidR="00FC68DB" w:rsidRPr="009117CB" w:rsidRDefault="00FC68DB" w:rsidP="00B202D2">
      <w:pPr>
        <w:pStyle w:val="XMLCode"/>
        <w:keepLines/>
        <w:rPr>
          <w:color w:val="0000FF"/>
        </w:rPr>
      </w:pPr>
      <w:r w:rsidRPr="009117CB">
        <w:rPr>
          <w:color w:val="0000FF"/>
        </w:rPr>
        <w:t xml:space="preserve">                &lt;contact&gt;</w:t>
      </w:r>
    </w:p>
    <w:p w14:paraId="0634C3C7" w14:textId="77777777" w:rsidR="00FC68DB" w:rsidRPr="002A49E1" w:rsidRDefault="00FC68DB" w:rsidP="00B202D2">
      <w:pPr>
        <w:pStyle w:val="XMLCode"/>
        <w:keepLines/>
      </w:pPr>
      <w:r>
        <w:t xml:space="preserve">         </w:t>
      </w:r>
      <w:r w:rsidRPr="002A49E1">
        <w:t xml:space="preserve">           &lt;partner </w:t>
      </w:r>
      <w:proofErr w:type="spellStart"/>
      <w:r>
        <w:t>part_index</w:t>
      </w:r>
      <w:proofErr w:type="spellEnd"/>
      <w:r w:rsidRPr="002A49E1">
        <w:t>=</w:t>
      </w:r>
      <w:r>
        <w:t>"2"</w:t>
      </w:r>
      <w:r w:rsidRPr="002A49E1">
        <w:t>/&gt;</w:t>
      </w:r>
    </w:p>
    <w:p w14:paraId="31474D56" w14:textId="77777777" w:rsidR="00FC68DB" w:rsidRPr="002A49E1" w:rsidRDefault="00FC68DB" w:rsidP="00B202D2">
      <w:pPr>
        <w:pStyle w:val="XMLCode"/>
        <w:keepLines/>
      </w:pPr>
      <w:r>
        <w:t xml:space="preserve">     </w:t>
      </w:r>
      <w:r w:rsidRPr="002A49E1">
        <w:t xml:space="preserve">  </w:t>
      </w:r>
      <w:r>
        <w:t xml:space="preserve">   </w:t>
      </w:r>
      <w:r w:rsidRPr="002A49E1">
        <w:t xml:space="preserve">          &lt;partner </w:t>
      </w:r>
      <w:proofErr w:type="spellStart"/>
      <w:r>
        <w:t>part_index</w:t>
      </w:r>
      <w:proofErr w:type="spellEnd"/>
      <w:r w:rsidRPr="002A49E1">
        <w:t>=</w:t>
      </w:r>
      <w:r>
        <w:t>"5"</w:t>
      </w:r>
      <w:r w:rsidRPr="002A49E1">
        <w:t>/&gt;</w:t>
      </w:r>
    </w:p>
    <w:p w14:paraId="176E9DE2" w14:textId="77777777" w:rsidR="00FC68DB" w:rsidRPr="002A49E1" w:rsidRDefault="00FC68DB" w:rsidP="00B202D2">
      <w:pPr>
        <w:pStyle w:val="XMLCode"/>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09AB9F14" w14:textId="77777777" w:rsidR="00FC68DB" w:rsidRPr="009117CB" w:rsidRDefault="00FC68DB" w:rsidP="00B202D2">
      <w:pPr>
        <w:pStyle w:val="XMLCode"/>
        <w:keepLines/>
        <w:rPr>
          <w:color w:val="0000FF"/>
        </w:rPr>
      </w:pPr>
      <w:r w:rsidRPr="009117CB">
        <w:rPr>
          <w:color w:val="0000FF"/>
        </w:rPr>
        <w:t xml:space="preserve">                &lt;/contact&gt;</w:t>
      </w:r>
    </w:p>
    <w:p w14:paraId="180269AE" w14:textId="77777777" w:rsidR="00FC68DB" w:rsidRPr="009117CB" w:rsidRDefault="00FC68DB" w:rsidP="00B202D2">
      <w:pPr>
        <w:pStyle w:val="XMLCode"/>
        <w:keepLines/>
        <w:rPr>
          <w:color w:val="0000FF"/>
        </w:rPr>
      </w:pPr>
      <w:r w:rsidRPr="009117CB">
        <w:rPr>
          <w:color w:val="0000FF"/>
        </w:rPr>
        <w:t xml:space="preserve">                &lt;contact&gt;</w:t>
      </w:r>
    </w:p>
    <w:p w14:paraId="2F9D0085" w14:textId="77777777" w:rsidR="00FC68DB" w:rsidRPr="002A49E1" w:rsidRDefault="00FC68DB" w:rsidP="00B202D2">
      <w:pPr>
        <w:pStyle w:val="XMLCode"/>
        <w:keepLines/>
      </w:pPr>
      <w:r>
        <w:t xml:space="preserve">          </w:t>
      </w:r>
      <w:r w:rsidRPr="002A49E1">
        <w:t xml:space="preserve">          &lt;partner </w:t>
      </w:r>
      <w:proofErr w:type="spellStart"/>
      <w:r>
        <w:t>part_index</w:t>
      </w:r>
      <w:proofErr w:type="spellEnd"/>
      <w:r w:rsidRPr="002A49E1">
        <w:t>=</w:t>
      </w:r>
      <w:r>
        <w:t>"5"</w:t>
      </w:r>
      <w:r w:rsidRPr="002A49E1">
        <w:t>/&gt;</w:t>
      </w:r>
    </w:p>
    <w:p w14:paraId="3529ACA8" w14:textId="77777777" w:rsidR="00FC68DB" w:rsidRPr="002A49E1" w:rsidRDefault="00FC68DB" w:rsidP="00B202D2">
      <w:pPr>
        <w:pStyle w:val="XMLCode"/>
        <w:keepLines/>
      </w:pPr>
      <w:r>
        <w:t xml:space="preserve">        </w:t>
      </w:r>
      <w:r w:rsidRPr="002A49E1">
        <w:t xml:space="preserve">            &lt;partner </w:t>
      </w:r>
      <w:proofErr w:type="spellStart"/>
      <w:r>
        <w:t>part_index</w:t>
      </w:r>
      <w:proofErr w:type="spellEnd"/>
      <w:r w:rsidRPr="002A49E1">
        <w:t>=</w:t>
      </w:r>
      <w:r>
        <w:t>"6"</w:t>
      </w:r>
      <w:r w:rsidRPr="002A49E1">
        <w:t>/&gt;</w:t>
      </w:r>
    </w:p>
    <w:p w14:paraId="1AD187AB" w14:textId="77777777" w:rsidR="00FC68DB" w:rsidRPr="002A49E1" w:rsidRDefault="00FC68DB" w:rsidP="00B202D2">
      <w:pPr>
        <w:pStyle w:val="XMLCode"/>
        <w:keepLines/>
      </w:pP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734E6E67" w14:textId="77777777" w:rsidR="00FC68DB" w:rsidRPr="009117CB" w:rsidRDefault="00FC68DB" w:rsidP="00B202D2">
      <w:pPr>
        <w:pStyle w:val="XMLCode"/>
        <w:keepLines/>
        <w:rPr>
          <w:color w:val="0000FF"/>
        </w:rPr>
      </w:pPr>
      <w:r w:rsidRPr="009117CB">
        <w:rPr>
          <w:color w:val="0000FF"/>
        </w:rPr>
        <w:t xml:space="preserve">                &lt;/contact&gt;</w:t>
      </w:r>
    </w:p>
    <w:p w14:paraId="22EE69F8" w14:textId="77777777" w:rsidR="00FC68DB" w:rsidRPr="009117CB" w:rsidRDefault="00FC68DB" w:rsidP="00B202D2">
      <w:pPr>
        <w:pStyle w:val="XMLCode"/>
        <w:keepLines/>
        <w:rPr>
          <w:color w:val="0000FF"/>
        </w:rPr>
      </w:pPr>
      <w:r w:rsidRPr="009117CB">
        <w:rPr>
          <w:color w:val="0000FF"/>
        </w:rPr>
        <w:t xml:space="preserve">            &lt;/</w:t>
      </w:r>
      <w:proofErr w:type="spellStart"/>
      <w:r w:rsidRPr="009117CB">
        <w:rPr>
          <w:color w:val="0000FF"/>
        </w:rPr>
        <w:t>contact_list</w:t>
      </w:r>
      <w:proofErr w:type="spellEnd"/>
      <w:r w:rsidRPr="009117CB">
        <w:rPr>
          <w:color w:val="0000FF"/>
        </w:rPr>
        <w:t>&gt;</w:t>
      </w:r>
    </w:p>
    <w:p w14:paraId="2F640F02" w14:textId="77777777" w:rsidR="00FC68DB" w:rsidRPr="00DB0BEF" w:rsidRDefault="00FC68DB" w:rsidP="00B202D2">
      <w:pPr>
        <w:pStyle w:val="XMLCode"/>
        <w:keepNext/>
        <w:keepLines/>
        <w:rPr>
          <w:b/>
          <w:bCs/>
          <w:color w:val="000000"/>
        </w:rPr>
      </w:pPr>
    </w:p>
    <w:p w14:paraId="2CA0973F"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&lt;/connection_0d&gt;</w:t>
      </w:r>
    </w:p>
    <w:p w14:paraId="27D7055C"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w:t>
      </w:r>
      <w:proofErr w:type="spellStart"/>
      <w:r w:rsidRPr="00DB0BEF">
        <w:rPr>
          <w:color w:val="0000FF"/>
        </w:rPr>
        <w:t>connection_list</w:t>
      </w:r>
      <w:proofErr w:type="spellEnd"/>
      <w:r w:rsidRPr="00DB0BEF">
        <w:rPr>
          <w:color w:val="0000FF"/>
        </w:rPr>
        <w:t>&gt;</w:t>
      </w:r>
    </w:p>
    <w:p w14:paraId="7EF55A1B"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&lt;/connection_group&gt;</w:t>
      </w:r>
    </w:p>
    <w:p w14:paraId="258ECD26" w14:textId="77777777" w:rsidR="00FC68DB" w:rsidRPr="00DB0BEF" w:rsidRDefault="00FC68DB" w:rsidP="00B202D2">
      <w:pPr>
        <w:pStyle w:val="XMLCode"/>
        <w:keepNext/>
        <w:keepLines/>
        <w:rPr>
          <w:b/>
          <w:bCs/>
          <w:color w:val="000000"/>
        </w:rPr>
      </w:pPr>
      <w:r w:rsidRPr="00DB0BEF">
        <w:rPr>
          <w:color w:val="0000FF"/>
        </w:rPr>
        <w:t>&lt;/</w:t>
      </w:r>
      <w:proofErr w:type="spellStart"/>
      <w:r w:rsidRPr="00DB0BEF">
        <w:rPr>
          <w:color w:val="0000FF"/>
        </w:rPr>
        <w:t>xmcf</w:t>
      </w:r>
      <w:proofErr w:type="spellEnd"/>
      <w:r w:rsidRPr="00DB0BEF">
        <w:rPr>
          <w:color w:val="0000FF"/>
        </w:rPr>
        <w:t>&gt;</w:t>
      </w:r>
    </w:p>
    <w:p w14:paraId="7260F0B6" w14:textId="77777777" w:rsidR="00FC68DB" w:rsidRPr="00226A3F" w:rsidRDefault="00FC68DB" w:rsidP="00B202D2">
      <w:pPr>
        <w:pStyle w:val="XMLCode"/>
      </w:pPr>
    </w:p>
    <w:p w14:paraId="0BFF6204" w14:textId="77777777" w:rsidR="00FC68DB" w:rsidRDefault="00FC68DB" w:rsidP="00B202D2">
      <w:pPr>
        <w:pStyle w:val="berschrift4"/>
      </w:pPr>
      <w:bookmarkStart w:id="1271" w:name="_Toc428456272"/>
      <w:bookmarkStart w:id="1272" w:name="_Toc428537235"/>
      <w:bookmarkStart w:id="1273" w:name="_Toc428969554"/>
      <w:bookmarkStart w:id="1274" w:name="_Toc429052945"/>
      <w:bookmarkStart w:id="1275" w:name="_Toc3556989"/>
      <w:bookmarkStart w:id="1276" w:name="_Toc34747239"/>
      <w:bookmarkStart w:id="1277" w:name="_Toc77102055"/>
      <w:bookmarkEnd w:id="1271"/>
      <w:bookmarkEnd w:id="1272"/>
      <w:bookmarkEnd w:id="1273"/>
      <w:bookmarkEnd w:id="1274"/>
      <w:r>
        <w:t>Possible Bolt and Screw Assemblies</w:t>
      </w:r>
      <w:bookmarkEnd w:id="1275"/>
      <w:bookmarkEnd w:id="1276"/>
      <w:bookmarkEnd w:id="1277"/>
      <w:r>
        <w:t xml:space="preserve"> </w:t>
      </w:r>
    </w:p>
    <w:p w14:paraId="5F5FFC82" w14:textId="77777777" w:rsidR="00FC68DB" w:rsidRPr="00226A3F" w:rsidRDefault="00FC68DB" w:rsidP="00B202D2">
      <w:pPr>
        <w:keepNext/>
        <w:spacing w:before="120"/>
      </w:pPr>
      <w:r>
        <w:t xml:space="preserve">Altogether, there are following cases of assembly: </w:t>
      </w:r>
    </w:p>
    <w:p w14:paraId="0066E4E4" w14:textId="77777777" w:rsidR="00FC68DB" w:rsidRPr="00A03929" w:rsidRDefault="00FC68DB" w:rsidP="00BA04B6">
      <w:pPr>
        <w:pStyle w:val="Listenabsatz"/>
        <w:keepNext/>
        <w:numPr>
          <w:ilvl w:val="0"/>
          <w:numId w:val="32"/>
        </w:numPr>
        <w:tabs>
          <w:tab w:val="clear" w:pos="403"/>
        </w:tabs>
        <w:spacing w:before="120" w:line="240" w:lineRule="auto"/>
        <w:ind w:left="357" w:hanging="357"/>
        <w:contextualSpacing w:val="0"/>
        <w:jc w:val="left"/>
        <w:rPr>
          <w:lang w:val="en-US"/>
        </w:rPr>
      </w:pPr>
      <w:r w:rsidRPr="00A03929">
        <w:rPr>
          <w:lang w:val="en-US"/>
        </w:rPr>
        <w:t>Bolt with welded nut (to the bottom sheet):</w:t>
      </w:r>
    </w:p>
    <w:p w14:paraId="0667B441" w14:textId="77777777" w:rsidR="00FC68DB" w:rsidRDefault="00FC68DB" w:rsidP="00B202D2">
      <w:pPr>
        <w:keepNext/>
        <w:spacing w:before="100" w:beforeAutospacing="1" w:after="100" w:afterAutospacing="1"/>
        <w:jc w:val="center"/>
      </w:pPr>
      <w:r>
        <w:rPr>
          <w:noProof/>
          <w:lang w:val="en-US"/>
        </w:rPr>
        <w:drawing>
          <wp:inline distT="0" distB="0" distL="0" distR="0" wp14:anchorId="5FBEB13F" wp14:editId="31A2B6AD">
            <wp:extent cx="1356095" cy="936000"/>
            <wp:effectExtent l="0" t="0" r="0" b="0"/>
            <wp:docPr id="13"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6"/>
                    <pic:cNvPicPr>
                      <a:picLocks noChangeAspect="1" noChangeArrowheads="1"/>
                    </pic:cNvPicPr>
                  </pic:nvPicPr>
                  <pic:blipFill rotWithShape="1">
                    <a:blip r:embed="rId123">
                      <a:extLst>
                        <a:ext uri="{28A0092B-C50C-407E-A947-70E740481C1C}">
                          <a14:useLocalDpi xmlns:a14="http://schemas.microsoft.com/office/drawing/2010/main" val="0"/>
                        </a:ext>
                      </a:extLst>
                    </a:blip>
                    <a:srcRect l="5641"/>
                    <a:stretch/>
                  </pic:blipFill>
                  <pic:spPr bwMode="auto">
                    <a:xfrm>
                      <a:off x="0" y="0"/>
                      <a:ext cx="1356095"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537AE8A5" w14:textId="324781B7" w:rsidR="00FC68DB" w:rsidRDefault="00FC68DB" w:rsidP="00B202D2">
      <w:pPr>
        <w:pStyle w:val="Beschriftung"/>
      </w:pPr>
      <w:bookmarkStart w:id="1278" w:name="_Toc3557101"/>
      <w:bookmarkStart w:id="1279" w:name="_Toc34747352"/>
      <w:bookmarkStart w:id="1280" w:name="_Toc76030545"/>
      <w:bookmarkStart w:id="1281" w:name="_Toc86863501"/>
      <w:bookmarkStart w:id="1282" w:name="_Toc86863590"/>
      <w:r>
        <w:t xml:space="preserve">Figure </w:t>
      </w:r>
      <w:r>
        <w:fldChar w:fldCharType="begin"/>
      </w:r>
      <w:r>
        <w:instrText xml:space="preserve"> SEQ Figure \* ARABIC </w:instrText>
      </w:r>
      <w:r>
        <w:fldChar w:fldCharType="separate"/>
      </w:r>
      <w:r w:rsidR="008116BB">
        <w:rPr>
          <w:noProof/>
        </w:rPr>
        <w:t>24</w:t>
      </w:r>
      <w:r>
        <w:fldChar w:fldCharType="end"/>
      </w:r>
      <w:r>
        <w:t>: Bolt with welded nut</w:t>
      </w:r>
      <w:bookmarkEnd w:id="1278"/>
      <w:bookmarkEnd w:id="1279"/>
      <w:bookmarkEnd w:id="1280"/>
      <w:bookmarkEnd w:id="1281"/>
      <w:bookmarkEnd w:id="1282"/>
    </w:p>
    <w:p w14:paraId="2D3BF1A6" w14:textId="77777777" w:rsidR="00FC68DB" w:rsidRPr="00604E26" w:rsidRDefault="00FC68DB" w:rsidP="00B202D2">
      <w:pPr>
        <w:pStyle w:val="Example"/>
        <w:keepNext/>
        <w:spacing w:before="120"/>
        <w:rPr>
          <w:b/>
          <w:bCs/>
          <w:sz w:val="24"/>
          <w:szCs w:val="24"/>
        </w:rPr>
      </w:pPr>
      <w:r w:rsidRPr="00604E26">
        <w:rPr>
          <w:b/>
          <w:bCs/>
          <w:sz w:val="24"/>
          <w:szCs w:val="24"/>
        </w:rPr>
        <w:lastRenderedPageBreak/>
        <w:t xml:space="preserve">Example: </w:t>
      </w:r>
    </w:p>
    <w:p w14:paraId="6FB2299F" w14:textId="77777777" w:rsidR="00FC68DB" w:rsidRDefault="00FC68DB" w:rsidP="00B202D2">
      <w:pPr>
        <w:pStyle w:val="XMLCode"/>
        <w:keepNext/>
        <w:spacing w:before="120"/>
      </w:pPr>
    </w:p>
    <w:p w14:paraId="20F39B12" w14:textId="77777777" w:rsidR="00FC68DB" w:rsidRDefault="00FC68DB" w:rsidP="00B202D2">
      <w:pPr>
        <w:pStyle w:val="XMLCode"/>
        <w:keepNext/>
      </w:pPr>
      <w:r>
        <w:t>&lt;connection_0d label="BOLT_135"&gt;</w:t>
      </w:r>
      <w:r w:rsidRPr="007909A5">
        <w:t xml:space="preserve"> </w:t>
      </w:r>
    </w:p>
    <w:p w14:paraId="3C90C101" w14:textId="77777777" w:rsidR="00FC68DB" w:rsidRDefault="00FC68DB" w:rsidP="00B202D2">
      <w:pPr>
        <w:pStyle w:val="XMLCode"/>
        <w:keepNext/>
      </w:pPr>
      <w:r>
        <w:t xml:space="preserve">    &lt;</w:t>
      </w:r>
      <w:proofErr w:type="spellStart"/>
      <w:r>
        <w:t>threaded_connection</w:t>
      </w:r>
      <w:proofErr w:type="spellEnd"/>
      <w:r>
        <w:t xml:space="preserve"> </w:t>
      </w:r>
      <w:r w:rsidRPr="00314F5A">
        <w:rPr>
          <w:color w:val="0070C0"/>
        </w:rPr>
        <w:t>diameter=</w:t>
      </w:r>
      <w:r>
        <w:rPr>
          <w:color w:val="0070C0"/>
        </w:rPr>
        <w:t>"</w:t>
      </w:r>
      <w:r w:rsidRPr="00314F5A">
        <w:rPr>
          <w:color w:val="0070C0"/>
        </w:rPr>
        <w:t>10.0</w:t>
      </w:r>
      <w:r>
        <w:rPr>
          <w:color w:val="0070C0"/>
        </w:rPr>
        <w:t>"</w:t>
      </w:r>
      <w:r w:rsidRPr="00314F5A">
        <w:rPr>
          <w:color w:val="0070C0"/>
        </w:rPr>
        <w:t xml:space="preserve"> length=</w:t>
      </w:r>
      <w:r>
        <w:rPr>
          <w:color w:val="0070C0"/>
        </w:rPr>
        <w:t>"</w:t>
      </w:r>
      <w:r w:rsidRPr="00314F5A">
        <w:rPr>
          <w:color w:val="0070C0"/>
        </w:rPr>
        <w:t>50.0</w:t>
      </w:r>
      <w:r>
        <w:rPr>
          <w:color w:val="0070C0"/>
        </w:rPr>
        <w:t>"</w:t>
      </w:r>
      <w:r w:rsidRPr="00314F5A">
        <w:rPr>
          <w:color w:val="0070C0"/>
        </w:rPr>
        <w:t xml:space="preserve"> </w:t>
      </w:r>
      <w:r w:rsidRPr="00314F5A">
        <w:rPr>
          <w:color w:val="0070C0"/>
        </w:rPr>
        <w:br/>
        <w:t xml:space="preserve">         </w:t>
      </w:r>
      <w:proofErr w:type="spellStart"/>
      <w:r w:rsidRPr="00314F5A">
        <w:rPr>
          <w:color w:val="0070C0"/>
        </w:rPr>
        <w:t>head_diameter</w:t>
      </w:r>
      <w:proofErr w:type="spellEnd"/>
      <w:r w:rsidRPr="00314F5A">
        <w:rPr>
          <w:color w:val="0070C0"/>
        </w:rPr>
        <w:t>=</w:t>
      </w:r>
      <w:r>
        <w:rPr>
          <w:color w:val="0070C0"/>
        </w:rPr>
        <w:t>"</w:t>
      </w:r>
      <w:r w:rsidRPr="00314F5A">
        <w:rPr>
          <w:color w:val="0070C0"/>
        </w:rPr>
        <w:t>16.0</w:t>
      </w:r>
      <w:r>
        <w:rPr>
          <w:color w:val="0070C0"/>
        </w:rPr>
        <w:t>"</w:t>
      </w:r>
      <w:r w:rsidRPr="00314F5A">
        <w:rPr>
          <w:color w:val="0070C0"/>
        </w:rPr>
        <w:t xml:space="preserve"> </w:t>
      </w:r>
      <w:proofErr w:type="spellStart"/>
      <w:r w:rsidRPr="00314F5A">
        <w:rPr>
          <w:color w:val="0070C0"/>
        </w:rPr>
        <w:t>head_height</w:t>
      </w:r>
      <w:proofErr w:type="spellEnd"/>
      <w:r w:rsidRPr="00314F5A">
        <w:rPr>
          <w:color w:val="0070C0"/>
        </w:rPr>
        <w:t>=</w:t>
      </w:r>
      <w:r>
        <w:rPr>
          <w:color w:val="0070C0"/>
        </w:rPr>
        <w:t>"</w:t>
      </w:r>
      <w:r w:rsidRPr="00314F5A">
        <w:rPr>
          <w:color w:val="0070C0"/>
        </w:rPr>
        <w:t>5</w:t>
      </w:r>
      <w:r>
        <w:rPr>
          <w:color w:val="0070C0"/>
        </w:rPr>
        <w:t>"</w:t>
      </w:r>
      <w:r w:rsidRPr="00314F5A">
        <w:rPr>
          <w:color w:val="0070C0"/>
        </w:rPr>
        <w:t xml:space="preserve"> </w:t>
      </w:r>
      <w:proofErr w:type="spellStart"/>
      <w:r w:rsidRPr="00314F5A">
        <w:rPr>
          <w:color w:val="0070C0"/>
        </w:rPr>
        <w:t>thread_length</w:t>
      </w:r>
      <w:proofErr w:type="spellEnd"/>
      <w:r w:rsidRPr="00314F5A">
        <w:rPr>
          <w:color w:val="0070C0"/>
        </w:rPr>
        <w:t>=</w:t>
      </w:r>
      <w:r>
        <w:rPr>
          <w:color w:val="0070C0"/>
        </w:rPr>
        <w:t>"</w:t>
      </w:r>
      <w:r w:rsidRPr="00314F5A">
        <w:rPr>
          <w:color w:val="0070C0"/>
        </w:rPr>
        <w:t>35</w:t>
      </w:r>
      <w:r>
        <w:rPr>
          <w:color w:val="0070C0"/>
        </w:rPr>
        <w:t>"</w:t>
      </w:r>
      <w:r w:rsidRPr="00314F5A">
        <w:rPr>
          <w:color w:val="0070C0"/>
        </w:rPr>
        <w:t xml:space="preserve"> </w:t>
      </w:r>
      <w:r w:rsidRPr="00314F5A">
        <w:rPr>
          <w:color w:val="0070C0"/>
        </w:rPr>
        <w:br/>
        <w:t xml:space="preserve">         torque=</w:t>
      </w:r>
      <w:r>
        <w:rPr>
          <w:color w:val="0070C0"/>
        </w:rPr>
        <w:t>"</w:t>
      </w:r>
      <w:r w:rsidRPr="00314F5A">
        <w:rPr>
          <w:color w:val="0070C0"/>
        </w:rPr>
        <w:t>80</w:t>
      </w:r>
      <w:r>
        <w:rPr>
          <w:color w:val="0070C0"/>
        </w:rPr>
        <w:t>"</w:t>
      </w:r>
      <w:r w:rsidRPr="00314F5A">
        <w:rPr>
          <w:color w:val="0070C0"/>
        </w:rPr>
        <w:t xml:space="preserve"> angle=</w:t>
      </w:r>
      <w:r>
        <w:rPr>
          <w:color w:val="0070C0"/>
        </w:rPr>
        <w:t>"</w:t>
      </w:r>
      <w:r w:rsidRPr="00314F5A">
        <w:rPr>
          <w:color w:val="0070C0"/>
        </w:rPr>
        <w:t>30</w:t>
      </w:r>
      <w:r>
        <w:rPr>
          <w:color w:val="0070C0"/>
        </w:rPr>
        <w:t>"</w:t>
      </w:r>
      <w:r w:rsidRPr="00314F5A">
        <w:rPr>
          <w:color w:val="0070C0"/>
        </w:rPr>
        <w:t xml:space="preserve"> pretension=</w:t>
      </w:r>
      <w:r>
        <w:rPr>
          <w:color w:val="0070C0"/>
        </w:rPr>
        <w:t>"</w:t>
      </w:r>
      <w:r w:rsidRPr="00314F5A">
        <w:rPr>
          <w:color w:val="0070C0"/>
        </w:rPr>
        <w:t>1200</w:t>
      </w:r>
      <w:r>
        <w:rPr>
          <w:color w:val="0070C0"/>
        </w:rPr>
        <w:t>"</w:t>
      </w:r>
      <w:r w:rsidRPr="00314F5A">
        <w:rPr>
          <w:color w:val="0070C0"/>
        </w:rPr>
        <w:t xml:space="preserve"> </w:t>
      </w:r>
      <w:proofErr w:type="spellStart"/>
      <w:r w:rsidRPr="00314F5A">
        <w:rPr>
          <w:color w:val="0070C0"/>
        </w:rPr>
        <w:t>part_code</w:t>
      </w:r>
      <w:proofErr w:type="spellEnd"/>
      <w:r w:rsidRPr="00314F5A">
        <w:rPr>
          <w:color w:val="0070C0"/>
        </w:rPr>
        <w:t>=</w:t>
      </w:r>
      <w:r>
        <w:rPr>
          <w:color w:val="0070C0"/>
        </w:rPr>
        <w:t>"</w:t>
      </w:r>
      <w:r w:rsidRPr="00314F5A">
        <w:rPr>
          <w:color w:val="0070C0"/>
        </w:rPr>
        <w:t>M10x50 12.9</w:t>
      </w:r>
      <w:r>
        <w:rPr>
          <w:color w:val="0070C0"/>
        </w:rPr>
        <w:t>"</w:t>
      </w:r>
      <w:r w:rsidRPr="00314F5A">
        <w:rPr>
          <w:color w:val="0070C0"/>
        </w:rPr>
        <w:t xml:space="preserve"> </w:t>
      </w:r>
      <w:r>
        <w:t>&gt;</w:t>
      </w:r>
    </w:p>
    <w:p w14:paraId="18491770" w14:textId="77777777" w:rsidR="00FC68DB" w:rsidRPr="00966BAF" w:rsidRDefault="00FC68DB" w:rsidP="00B202D2">
      <w:pPr>
        <w:pStyle w:val="XMLCode"/>
        <w:keepNext/>
      </w:pPr>
      <w:r>
        <w:t xml:space="preserve">        </w:t>
      </w:r>
      <w:r w:rsidRPr="00966BAF">
        <w:t>&lt;</w:t>
      </w:r>
      <w:proofErr w:type="spellStart"/>
      <w:r w:rsidRPr="00966BAF">
        <w:t>normal_direction</w:t>
      </w:r>
      <w:proofErr w:type="spellEnd"/>
      <w:r w:rsidRPr="00966BAF">
        <w:t xml:space="preserve"> x="0" y="0" z="-10"/&gt;</w:t>
      </w:r>
    </w:p>
    <w:p w14:paraId="4714CF85" w14:textId="77777777" w:rsidR="00FC68DB" w:rsidRDefault="00FC68DB" w:rsidP="00B202D2">
      <w:pPr>
        <w:pStyle w:val="XMLCode"/>
        <w:keepNext/>
      </w:pPr>
      <w:r w:rsidRPr="00966BAF">
        <w:t xml:space="preserve">        </w:t>
      </w:r>
      <w:proofErr w:type="gramStart"/>
      <w:r w:rsidRPr="004F5A65">
        <w:rPr>
          <w:color w:val="FF0000"/>
        </w:rPr>
        <w:t>&lt;!</w:t>
      </w:r>
      <w:r>
        <w:rPr>
          <w:color w:val="FF0000"/>
        </w:rPr>
        <w:t>--</w:t>
      </w:r>
      <w:proofErr w:type="gramEnd"/>
      <w:r>
        <w:rPr>
          <w:color w:val="FF0000"/>
        </w:rPr>
        <w:t xml:space="preserve">No </w:t>
      </w:r>
      <w:r w:rsidRPr="004F5A65">
        <w:rPr>
          <w:color w:val="FF0000"/>
        </w:rPr>
        <w:t xml:space="preserve">Washer </w:t>
      </w:r>
      <w:r>
        <w:rPr>
          <w:color w:val="FF0000"/>
        </w:rPr>
        <w:t>in this case</w:t>
      </w:r>
      <w:r w:rsidRPr="004F5A65">
        <w:rPr>
          <w:color w:val="FF0000"/>
        </w:rPr>
        <w:t>--&gt;</w:t>
      </w:r>
    </w:p>
    <w:p w14:paraId="046A0520" w14:textId="77777777" w:rsidR="00FC68DB" w:rsidRPr="004F5A65" w:rsidRDefault="00FC68DB" w:rsidP="00B202D2">
      <w:pPr>
        <w:pStyle w:val="XMLCode"/>
        <w:keepNext/>
        <w:rPr>
          <w:color w:val="0070C0"/>
        </w:rPr>
      </w:pPr>
      <w:r w:rsidRPr="00226A3F">
        <w:t xml:space="preserve">        </w:t>
      </w:r>
      <w:r>
        <w:rPr>
          <w:color w:val="0070C0"/>
        </w:rPr>
        <w:t>&lt;bolt</w:t>
      </w:r>
      <w:r w:rsidRPr="004F5A65">
        <w:rPr>
          <w:color w:val="0070C0"/>
        </w:rPr>
        <w:t>&gt;</w:t>
      </w:r>
    </w:p>
    <w:p w14:paraId="72534E00" w14:textId="77777777" w:rsidR="00FC68DB" w:rsidRPr="004F5A65" w:rsidRDefault="00FC68DB" w:rsidP="00B202D2">
      <w:pPr>
        <w:pStyle w:val="XMLCode"/>
        <w:keepNext/>
        <w:rPr>
          <w:color w:val="0070C0"/>
        </w:rPr>
      </w:pPr>
      <w:r w:rsidRPr="004F5A65">
        <w:rPr>
          <w:color w:val="0070C0"/>
        </w:rPr>
        <w:t xml:space="preserve">            &lt;nut diameter=</w:t>
      </w:r>
      <w:r>
        <w:rPr>
          <w:color w:val="0070C0"/>
        </w:rPr>
        <w:t>"</w:t>
      </w:r>
      <w:r w:rsidRPr="004F5A65">
        <w:rPr>
          <w:color w:val="0070C0"/>
        </w:rPr>
        <w:t>16.</w:t>
      </w:r>
      <w:r>
        <w:rPr>
          <w:color w:val="0070C0"/>
        </w:rPr>
        <w:t>"</w:t>
      </w:r>
      <w:r w:rsidRPr="004F5A65">
        <w:rPr>
          <w:color w:val="0070C0"/>
        </w:rPr>
        <w:t xml:space="preserve"> height=</w:t>
      </w:r>
      <w:r>
        <w:rPr>
          <w:color w:val="0070C0"/>
        </w:rPr>
        <w:t>"</w:t>
      </w:r>
      <w:r w:rsidRPr="004F5A65">
        <w:rPr>
          <w:color w:val="0070C0"/>
        </w:rPr>
        <w:t>5</w:t>
      </w:r>
      <w:r>
        <w:rPr>
          <w:color w:val="0070C0"/>
        </w:rPr>
        <w:t>"</w:t>
      </w:r>
      <w:r w:rsidRPr="004F5A65">
        <w:rPr>
          <w:color w:val="0070C0"/>
        </w:rPr>
        <w:t xml:space="preserve"> </w:t>
      </w:r>
      <w:proofErr w:type="spellStart"/>
      <w:r>
        <w:rPr>
          <w:color w:val="0070C0"/>
        </w:rPr>
        <w:t>fixed_to</w:t>
      </w:r>
      <w:proofErr w:type="spellEnd"/>
      <w:r>
        <w:rPr>
          <w:color w:val="0070C0"/>
        </w:rPr>
        <w:t>="3" /</w:t>
      </w:r>
      <w:r w:rsidRPr="004F5A65">
        <w:rPr>
          <w:color w:val="0070C0"/>
        </w:rPr>
        <w:t>&gt;</w:t>
      </w:r>
    </w:p>
    <w:p w14:paraId="00E44ABE" w14:textId="77777777" w:rsidR="00FC68DB" w:rsidRPr="004F5A65" w:rsidRDefault="00FC68DB" w:rsidP="00B202D2">
      <w:pPr>
        <w:pStyle w:val="XMLCode"/>
        <w:keepNext/>
        <w:rPr>
          <w:color w:val="0070C0"/>
        </w:rPr>
      </w:pPr>
      <w:r>
        <w:rPr>
          <w:color w:val="0070C0"/>
        </w:rPr>
        <w:t xml:space="preserve"> </w:t>
      </w:r>
      <w:r w:rsidRPr="004F5A65">
        <w:rPr>
          <w:color w:val="0070C0"/>
        </w:rPr>
        <w:t xml:space="preserve">       &lt;/bolt&gt;</w:t>
      </w:r>
    </w:p>
    <w:p w14:paraId="51140E80" w14:textId="77777777" w:rsidR="00FC68DB" w:rsidRDefault="00FC68DB" w:rsidP="00B202D2">
      <w:pPr>
        <w:pStyle w:val="XMLCode"/>
        <w:keepNext/>
      </w:pPr>
      <w:r>
        <w:t xml:space="preserve">    &lt;/</w:t>
      </w:r>
      <w:proofErr w:type="spellStart"/>
      <w:r>
        <w:t>threaded_connection</w:t>
      </w:r>
      <w:proofErr w:type="spellEnd"/>
      <w:r>
        <w:t>&gt;</w:t>
      </w:r>
    </w:p>
    <w:p w14:paraId="097D162D" w14:textId="77777777" w:rsidR="00FC68DB" w:rsidRDefault="00FC68DB" w:rsidP="00B202D2">
      <w:pPr>
        <w:pStyle w:val="XMLCode"/>
        <w:keepNext/>
      </w:pPr>
      <w:r>
        <w:tab/>
        <w:t xml:space="preserve">&lt;loc&gt; </w:t>
      </w:r>
      <w:proofErr w:type="gramStart"/>
      <w:r>
        <w:t>1500.3809  838.75885</w:t>
      </w:r>
      <w:proofErr w:type="gramEnd"/>
      <w:r>
        <w:t xml:space="preserve">  730.6529 &lt;/loc&gt;</w:t>
      </w:r>
    </w:p>
    <w:p w14:paraId="1EC87AD7" w14:textId="77777777" w:rsidR="00FC68DB" w:rsidRDefault="00FC68DB" w:rsidP="00B202D2">
      <w:pPr>
        <w:pStyle w:val="XMLCode"/>
        <w:keepNext/>
      </w:pPr>
      <w:r>
        <w:t xml:space="preserve">    &lt;appdata&gt;</w:t>
      </w:r>
    </w:p>
    <w:p w14:paraId="0C1D5051" w14:textId="77777777" w:rsidR="00FC68DB" w:rsidRPr="00226A3F" w:rsidRDefault="00FC68DB" w:rsidP="00B202D2">
      <w:pPr>
        <w:pStyle w:val="XMLCode"/>
        <w:keepNext/>
      </w:pPr>
      <w:r w:rsidRPr="00226A3F">
        <w:t xml:space="preserve">    </w:t>
      </w:r>
      <w:r>
        <w:tab/>
        <w:t xml:space="preserve">    ...</w:t>
      </w:r>
    </w:p>
    <w:p w14:paraId="5B9EEE78" w14:textId="77777777" w:rsidR="00FC68DB" w:rsidRDefault="00FC68DB" w:rsidP="00B202D2">
      <w:pPr>
        <w:pStyle w:val="XMLCode"/>
        <w:keepNext/>
      </w:pPr>
      <w:r>
        <w:t xml:space="preserve">    &lt;/appdata&gt;</w:t>
      </w:r>
    </w:p>
    <w:p w14:paraId="7B2F5086" w14:textId="77777777" w:rsidR="00FC68DB" w:rsidRDefault="00FC68DB" w:rsidP="00B202D2">
      <w:pPr>
        <w:pStyle w:val="XMLCode"/>
        <w:keepNext/>
      </w:pPr>
      <w:r>
        <w:t>&lt;/connection_0d&gt;</w:t>
      </w:r>
    </w:p>
    <w:p w14:paraId="61312A33" w14:textId="77777777" w:rsidR="00FC68DB" w:rsidRDefault="00FC68DB" w:rsidP="00B202D2">
      <w:pPr>
        <w:pStyle w:val="XMLCode"/>
        <w:keepNext/>
        <w:spacing w:after="120"/>
      </w:pPr>
    </w:p>
    <w:p w14:paraId="362CDABE" w14:textId="77777777" w:rsidR="00FC68DB" w:rsidRPr="00A03929" w:rsidRDefault="00FC68DB" w:rsidP="00BA04B6">
      <w:pPr>
        <w:pStyle w:val="Listenabsatz"/>
        <w:numPr>
          <w:ilvl w:val="0"/>
          <w:numId w:val="32"/>
        </w:numPr>
        <w:tabs>
          <w:tab w:val="clear" w:pos="403"/>
        </w:tabs>
        <w:spacing w:before="240" w:line="240" w:lineRule="auto"/>
        <w:ind w:left="357" w:hanging="357"/>
        <w:contextualSpacing w:val="0"/>
        <w:rPr>
          <w:lang w:val="en-US"/>
        </w:rPr>
      </w:pPr>
      <w:r w:rsidRPr="00A03929">
        <w:rPr>
          <w:lang w:val="en-US"/>
        </w:rPr>
        <w:t xml:space="preserve">Bolt with clipped nut (clipped to the bottom sheet): This is the </w:t>
      </w:r>
      <w:r w:rsidRPr="00A03929">
        <w:rPr>
          <w:i/>
          <w:iCs/>
          <w:lang w:val="en-US"/>
        </w:rPr>
        <w:t>same</w:t>
      </w:r>
      <w:r w:rsidRPr="00A03929">
        <w:rPr>
          <w:lang w:val="en-US"/>
        </w:rPr>
        <w:t xml:space="preserve">, only </w:t>
      </w:r>
      <w:proofErr w:type="spellStart"/>
      <w:r w:rsidRPr="00A03929">
        <w:rPr>
          <w:rStyle w:val="elementdeftypeChar"/>
          <w:rFonts w:eastAsia="Calibri"/>
        </w:rPr>
        <w:t>fixed_to</w:t>
      </w:r>
      <w:proofErr w:type="spellEnd"/>
      <w:r w:rsidRPr="00A03929">
        <w:rPr>
          <w:lang w:val="en-US"/>
        </w:rPr>
        <w:t xml:space="preserve"> is replaced by </w:t>
      </w:r>
      <w:proofErr w:type="spellStart"/>
      <w:r w:rsidRPr="00A03929">
        <w:rPr>
          <w:rStyle w:val="elementdeftypeChar"/>
          <w:rFonts w:eastAsia="Calibri"/>
        </w:rPr>
        <w:t>clipped_to</w:t>
      </w:r>
      <w:proofErr w:type="spellEnd"/>
      <w:r w:rsidRPr="00A03929">
        <w:rPr>
          <w:lang w:val="en-US"/>
        </w:rPr>
        <w:t>.</w:t>
      </w:r>
    </w:p>
    <w:p w14:paraId="71D07A4B" w14:textId="77777777" w:rsidR="00FC68DB" w:rsidRDefault="00FC68DB" w:rsidP="00BA04B6">
      <w:pPr>
        <w:pStyle w:val="Listenabsatz"/>
        <w:keepNext/>
        <w:numPr>
          <w:ilvl w:val="0"/>
          <w:numId w:val="32"/>
        </w:numPr>
        <w:tabs>
          <w:tab w:val="clear" w:pos="403"/>
        </w:tabs>
        <w:spacing w:line="240" w:lineRule="auto"/>
        <w:ind w:left="357" w:hanging="357"/>
        <w:contextualSpacing w:val="0"/>
        <w:jc w:val="left"/>
        <w:rPr>
          <w:lang w:val="en-US"/>
        </w:rPr>
      </w:pPr>
      <w:r w:rsidRPr="00A03929">
        <w:rPr>
          <w:lang w:val="en-US"/>
        </w:rPr>
        <w:t xml:space="preserve">Bolt with free nut (not clipped, nor welded to the bottom sheet): </w:t>
      </w:r>
    </w:p>
    <w:p w14:paraId="65F09631" w14:textId="77777777" w:rsidR="00FC68DB" w:rsidRDefault="00FC68DB" w:rsidP="00B202D2">
      <w:pPr>
        <w:keepNext/>
        <w:jc w:val="center"/>
      </w:pPr>
      <w:r>
        <w:rPr>
          <w:noProof/>
          <w:lang w:val="en-US"/>
        </w:rPr>
        <w:drawing>
          <wp:inline distT="0" distB="0" distL="0" distR="0" wp14:anchorId="4A46CDD5" wp14:editId="19534D0E">
            <wp:extent cx="1428206" cy="936000"/>
            <wp:effectExtent l="0" t="0" r="635" b="0"/>
            <wp:docPr id="290"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7"/>
                    <pic:cNvPicPr>
                      <a:picLocks noChangeAspect="1" noChangeArrowheads="1"/>
                    </pic:cNvPicPr>
                  </pic:nvPicPr>
                  <pic:blipFill rotWithShape="1">
                    <a:blip r:embed="rId124">
                      <a:extLst>
                        <a:ext uri="{28A0092B-C50C-407E-A947-70E740481C1C}">
                          <a14:useLocalDpi xmlns:a14="http://schemas.microsoft.com/office/drawing/2010/main" val="0"/>
                        </a:ext>
                      </a:extLst>
                    </a:blip>
                    <a:srcRect l="4456"/>
                    <a:stretch/>
                  </pic:blipFill>
                  <pic:spPr bwMode="auto">
                    <a:xfrm>
                      <a:off x="0" y="0"/>
                      <a:ext cx="1428206"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59BEB4E2" w14:textId="36F9173A" w:rsidR="00FC68DB" w:rsidRDefault="00FC68DB" w:rsidP="00B202D2">
      <w:pPr>
        <w:pStyle w:val="Beschriftung"/>
      </w:pPr>
      <w:bookmarkStart w:id="1283" w:name="_Ref3568949"/>
      <w:bookmarkStart w:id="1284" w:name="_Toc3557102"/>
      <w:bookmarkStart w:id="1285" w:name="_Ref3568942"/>
      <w:bookmarkStart w:id="1286" w:name="_Toc34747353"/>
      <w:bookmarkStart w:id="1287" w:name="_Toc76030546"/>
      <w:bookmarkStart w:id="1288" w:name="_Toc86863502"/>
      <w:bookmarkStart w:id="1289" w:name="_Toc86863591"/>
      <w:r>
        <w:t xml:space="preserve">Figure </w:t>
      </w:r>
      <w:r>
        <w:fldChar w:fldCharType="begin"/>
      </w:r>
      <w:r>
        <w:instrText xml:space="preserve"> SEQ Figure \* ARABIC </w:instrText>
      </w:r>
      <w:r>
        <w:fldChar w:fldCharType="separate"/>
      </w:r>
      <w:r w:rsidR="008116BB">
        <w:rPr>
          <w:noProof/>
        </w:rPr>
        <w:t>25</w:t>
      </w:r>
      <w:r>
        <w:fldChar w:fldCharType="end"/>
      </w:r>
      <w:bookmarkEnd w:id="1283"/>
      <w:r>
        <w:t>: Bolt with free nut</w:t>
      </w:r>
      <w:bookmarkEnd w:id="1284"/>
      <w:bookmarkEnd w:id="1285"/>
      <w:bookmarkEnd w:id="1286"/>
      <w:bookmarkEnd w:id="1287"/>
      <w:bookmarkEnd w:id="1288"/>
      <w:bookmarkEnd w:id="1289"/>
    </w:p>
    <w:p w14:paraId="042E2F33" w14:textId="77777777" w:rsidR="00FC68DB" w:rsidRDefault="00FC68DB" w:rsidP="00B202D2">
      <w:pPr>
        <w:pStyle w:val="Beschriftung"/>
      </w:pPr>
      <w:r>
        <w:t>(</w:t>
      </w:r>
      <w:r w:rsidRPr="00E62DBF">
        <w:t xml:space="preserve">Since both, the screw and the nut are free, there is no </w:t>
      </w:r>
      <w:proofErr w:type="spellStart"/>
      <w:r w:rsidRPr="00E62DBF">
        <w:rPr>
          <w:rStyle w:val="elementdeftypeChar"/>
          <w:rFonts w:eastAsia="Calibri"/>
          <w:b w:val="0"/>
        </w:rPr>
        <w:t>fixed_to</w:t>
      </w:r>
      <w:proofErr w:type="spellEnd"/>
      <w:r w:rsidRPr="00E62DBF">
        <w:t xml:space="preserve"> nor </w:t>
      </w:r>
      <w:proofErr w:type="spellStart"/>
      <w:r w:rsidRPr="00E62DBF">
        <w:rPr>
          <w:rStyle w:val="elementdeftypeChar"/>
          <w:rFonts w:eastAsia="Calibri"/>
          <w:b w:val="0"/>
        </w:rPr>
        <w:t>clipped_to</w:t>
      </w:r>
      <w:proofErr w:type="spellEnd"/>
      <w:r w:rsidRPr="00E62DBF">
        <w:rPr>
          <w:rStyle w:val="elementdeftypeChar"/>
          <w:rFonts w:eastAsia="Calibri"/>
          <w:b w:val="0"/>
        </w:rPr>
        <w:t xml:space="preserve"> </w:t>
      </w:r>
      <w:r w:rsidRPr="00E62DBF">
        <w:t>attribute</w:t>
      </w:r>
      <w:r>
        <w:t>)</w:t>
      </w:r>
    </w:p>
    <w:p w14:paraId="7AD57CFC" w14:textId="77777777" w:rsidR="00FC68DB" w:rsidRDefault="00FC68DB" w:rsidP="00BA04B6">
      <w:pPr>
        <w:pStyle w:val="Listenabsatz"/>
        <w:keepNext/>
        <w:numPr>
          <w:ilvl w:val="0"/>
          <w:numId w:val="32"/>
        </w:numPr>
        <w:tabs>
          <w:tab w:val="clear" w:pos="403"/>
        </w:tabs>
        <w:spacing w:before="120" w:line="240" w:lineRule="auto"/>
        <w:ind w:left="357" w:hanging="357"/>
        <w:contextualSpacing w:val="0"/>
        <w:jc w:val="left"/>
        <w:rPr>
          <w:lang w:val="en-US"/>
        </w:rPr>
      </w:pPr>
      <w:r w:rsidRPr="00A03929">
        <w:rPr>
          <w:lang w:val="en-US"/>
        </w:rPr>
        <w:t>Screw (screwed to the last sheet):</w:t>
      </w:r>
    </w:p>
    <w:p w14:paraId="6B28B7FF" w14:textId="77777777" w:rsidR="00FC68DB" w:rsidRDefault="00FC68DB" w:rsidP="00B202D2">
      <w:pPr>
        <w:keepNext/>
        <w:spacing w:before="120"/>
        <w:jc w:val="center"/>
      </w:pPr>
      <w:r>
        <w:rPr>
          <w:b/>
          <w:bCs/>
        </w:rPr>
        <w:t xml:space="preserve"> </w:t>
      </w:r>
      <w:r>
        <w:rPr>
          <w:b/>
          <w:noProof/>
          <w:lang w:val="en-US"/>
        </w:rPr>
        <w:drawing>
          <wp:inline distT="0" distB="0" distL="0" distR="0" wp14:anchorId="2BBFE269" wp14:editId="7B5DA531">
            <wp:extent cx="1414520" cy="936000"/>
            <wp:effectExtent l="0" t="0" r="0" b="0"/>
            <wp:docPr id="15"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8"/>
                    <pic:cNvPicPr>
                      <a:picLocks noChangeAspect="1" noChangeArrowheads="1"/>
                    </pic:cNvPicPr>
                  </pic:nvPicPr>
                  <pic:blipFill rotWithShape="1">
                    <a:blip r:embed="rId125">
                      <a:extLst>
                        <a:ext uri="{28A0092B-C50C-407E-A947-70E740481C1C}">
                          <a14:useLocalDpi xmlns:a14="http://schemas.microsoft.com/office/drawing/2010/main" val="0"/>
                        </a:ext>
                      </a:extLst>
                    </a:blip>
                    <a:srcRect l="-1845"/>
                    <a:stretch/>
                  </pic:blipFill>
                  <pic:spPr bwMode="auto">
                    <a:xfrm>
                      <a:off x="0" y="0"/>
                      <a:ext cx="1414520"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14279392" w14:textId="61CD2E7A" w:rsidR="00FC68DB" w:rsidRDefault="00FC68DB" w:rsidP="00B202D2">
      <w:pPr>
        <w:pStyle w:val="Beschriftung"/>
        <w:rPr>
          <w:b/>
          <w:bCs/>
        </w:rPr>
      </w:pPr>
      <w:bookmarkStart w:id="1290" w:name="_Ref3568964"/>
      <w:bookmarkStart w:id="1291" w:name="_Toc3557103"/>
      <w:bookmarkStart w:id="1292" w:name="_Toc34747354"/>
      <w:bookmarkStart w:id="1293" w:name="_Toc76030547"/>
      <w:bookmarkStart w:id="1294" w:name="_Toc86863503"/>
      <w:bookmarkStart w:id="1295" w:name="_Toc86863592"/>
      <w:r>
        <w:t xml:space="preserve">Figure </w:t>
      </w:r>
      <w:r>
        <w:fldChar w:fldCharType="begin"/>
      </w:r>
      <w:r>
        <w:instrText xml:space="preserve"> SEQ Figure \* ARABIC </w:instrText>
      </w:r>
      <w:r>
        <w:fldChar w:fldCharType="separate"/>
      </w:r>
      <w:r w:rsidR="008116BB">
        <w:rPr>
          <w:noProof/>
        </w:rPr>
        <w:t>26</w:t>
      </w:r>
      <w:r>
        <w:fldChar w:fldCharType="end"/>
      </w:r>
      <w:bookmarkEnd w:id="1290"/>
      <w:r>
        <w:t>: Screw</w:t>
      </w:r>
      <w:bookmarkEnd w:id="1291"/>
      <w:bookmarkEnd w:id="1292"/>
      <w:bookmarkEnd w:id="1293"/>
      <w:bookmarkEnd w:id="1294"/>
      <w:bookmarkEnd w:id="1295"/>
    </w:p>
    <w:p w14:paraId="4D550B19" w14:textId="77777777" w:rsidR="00FC68DB" w:rsidRPr="00226A3F" w:rsidRDefault="00FC68DB" w:rsidP="00B202D2">
      <w:pPr>
        <w:pStyle w:val="Example"/>
        <w:keepNext/>
        <w:spacing w:before="120"/>
      </w:pPr>
      <w:r>
        <w:t>Example</w:t>
      </w:r>
      <w:r w:rsidRPr="00226A3F">
        <w:t xml:space="preserve">: </w:t>
      </w:r>
    </w:p>
    <w:p w14:paraId="5297ADB9" w14:textId="77777777" w:rsidR="00FC68DB" w:rsidRDefault="00FC68DB" w:rsidP="00B202D2">
      <w:pPr>
        <w:pStyle w:val="XMLCode"/>
        <w:keepNext/>
        <w:spacing w:before="120" w:after="120"/>
      </w:pPr>
    </w:p>
    <w:p w14:paraId="1FF084C6" w14:textId="77777777" w:rsidR="00FC68DB" w:rsidRDefault="00FC68DB" w:rsidP="00B202D2">
      <w:pPr>
        <w:pStyle w:val="XMLCode"/>
        <w:keepNext/>
      </w:pPr>
      <w:r>
        <w:t>&lt;connection_0d label="SCREW_139"&gt;</w:t>
      </w:r>
      <w:r w:rsidRPr="007909A5">
        <w:t xml:space="preserve"> </w:t>
      </w:r>
    </w:p>
    <w:p w14:paraId="69226F5A" w14:textId="77777777" w:rsidR="00FC68DB" w:rsidRDefault="00FC68DB" w:rsidP="00B202D2">
      <w:pPr>
        <w:pStyle w:val="XMLCode"/>
        <w:keepNext/>
      </w:pPr>
      <w:r>
        <w:t xml:space="preserve">    &lt;</w:t>
      </w:r>
      <w:proofErr w:type="spellStart"/>
      <w:r>
        <w:t>threaded_connection</w:t>
      </w:r>
      <w:proofErr w:type="spellEnd"/>
      <w:r>
        <w:t xml:space="preserve"> </w:t>
      </w:r>
      <w:r w:rsidRPr="00314F5A">
        <w:rPr>
          <w:color w:val="0070C0"/>
        </w:rPr>
        <w:t>diameter=</w:t>
      </w:r>
      <w:r>
        <w:rPr>
          <w:color w:val="0070C0"/>
        </w:rPr>
        <w:t>"</w:t>
      </w:r>
      <w:r w:rsidRPr="00314F5A">
        <w:rPr>
          <w:color w:val="0070C0"/>
        </w:rPr>
        <w:t>10.0</w:t>
      </w:r>
      <w:r>
        <w:rPr>
          <w:color w:val="0070C0"/>
        </w:rPr>
        <w:t>"</w:t>
      </w:r>
      <w:r w:rsidRPr="00314F5A">
        <w:rPr>
          <w:color w:val="0070C0"/>
        </w:rPr>
        <w:t xml:space="preserve"> length=</w:t>
      </w:r>
      <w:r>
        <w:rPr>
          <w:color w:val="0070C0"/>
        </w:rPr>
        <w:t>"</w:t>
      </w:r>
      <w:r w:rsidRPr="00314F5A">
        <w:rPr>
          <w:color w:val="0070C0"/>
        </w:rPr>
        <w:t>50.0</w:t>
      </w:r>
      <w:r>
        <w:rPr>
          <w:color w:val="0070C0"/>
        </w:rPr>
        <w:t>"</w:t>
      </w:r>
      <w:r w:rsidRPr="00314F5A">
        <w:rPr>
          <w:color w:val="0070C0"/>
        </w:rPr>
        <w:t xml:space="preserve"> </w:t>
      </w:r>
      <w:r w:rsidRPr="00314F5A">
        <w:rPr>
          <w:color w:val="0070C0"/>
        </w:rPr>
        <w:br/>
        <w:t xml:space="preserve">         </w:t>
      </w:r>
      <w:proofErr w:type="spellStart"/>
      <w:r w:rsidRPr="00314F5A">
        <w:rPr>
          <w:color w:val="0070C0"/>
        </w:rPr>
        <w:t>head_diameter</w:t>
      </w:r>
      <w:proofErr w:type="spellEnd"/>
      <w:r w:rsidRPr="00314F5A">
        <w:rPr>
          <w:color w:val="0070C0"/>
        </w:rPr>
        <w:t>=</w:t>
      </w:r>
      <w:r>
        <w:rPr>
          <w:color w:val="0070C0"/>
        </w:rPr>
        <w:t>"</w:t>
      </w:r>
      <w:r w:rsidRPr="00314F5A">
        <w:rPr>
          <w:color w:val="0070C0"/>
        </w:rPr>
        <w:t>16.0</w:t>
      </w:r>
      <w:r>
        <w:rPr>
          <w:color w:val="0070C0"/>
        </w:rPr>
        <w:t>"</w:t>
      </w:r>
      <w:r w:rsidRPr="00314F5A">
        <w:rPr>
          <w:color w:val="0070C0"/>
        </w:rPr>
        <w:t xml:space="preserve"> </w:t>
      </w:r>
      <w:proofErr w:type="spellStart"/>
      <w:r w:rsidRPr="00314F5A">
        <w:rPr>
          <w:color w:val="0070C0"/>
        </w:rPr>
        <w:t>head_height</w:t>
      </w:r>
      <w:proofErr w:type="spellEnd"/>
      <w:r w:rsidRPr="00314F5A">
        <w:rPr>
          <w:color w:val="0070C0"/>
        </w:rPr>
        <w:t>=</w:t>
      </w:r>
      <w:r>
        <w:rPr>
          <w:color w:val="0070C0"/>
        </w:rPr>
        <w:t>"</w:t>
      </w:r>
      <w:r w:rsidRPr="00314F5A">
        <w:rPr>
          <w:color w:val="0070C0"/>
        </w:rPr>
        <w:t>5</w:t>
      </w:r>
      <w:r>
        <w:rPr>
          <w:color w:val="0070C0"/>
        </w:rPr>
        <w:t>"</w:t>
      </w:r>
      <w:r w:rsidRPr="00314F5A">
        <w:rPr>
          <w:color w:val="0070C0"/>
        </w:rPr>
        <w:t xml:space="preserve"> </w:t>
      </w:r>
      <w:proofErr w:type="spellStart"/>
      <w:r w:rsidRPr="00314F5A">
        <w:rPr>
          <w:color w:val="0070C0"/>
        </w:rPr>
        <w:t>thread_length</w:t>
      </w:r>
      <w:proofErr w:type="spellEnd"/>
      <w:r w:rsidRPr="00314F5A">
        <w:rPr>
          <w:color w:val="0070C0"/>
        </w:rPr>
        <w:t>=</w:t>
      </w:r>
      <w:r>
        <w:rPr>
          <w:color w:val="0070C0"/>
        </w:rPr>
        <w:t>"</w:t>
      </w:r>
      <w:r w:rsidRPr="00314F5A">
        <w:rPr>
          <w:color w:val="0070C0"/>
        </w:rPr>
        <w:t>35</w:t>
      </w:r>
      <w:r>
        <w:rPr>
          <w:color w:val="0070C0"/>
        </w:rPr>
        <w:t>"</w:t>
      </w:r>
      <w:r w:rsidRPr="00314F5A">
        <w:rPr>
          <w:color w:val="0070C0"/>
        </w:rPr>
        <w:t xml:space="preserve"> </w:t>
      </w:r>
      <w:r w:rsidRPr="00314F5A">
        <w:rPr>
          <w:color w:val="0070C0"/>
        </w:rPr>
        <w:br/>
        <w:t xml:space="preserve">         torque=</w:t>
      </w:r>
      <w:r>
        <w:rPr>
          <w:color w:val="0070C0"/>
        </w:rPr>
        <w:t>"</w:t>
      </w:r>
      <w:r w:rsidRPr="00314F5A">
        <w:rPr>
          <w:color w:val="0070C0"/>
        </w:rPr>
        <w:t>80</w:t>
      </w:r>
      <w:r>
        <w:rPr>
          <w:color w:val="0070C0"/>
        </w:rPr>
        <w:t>"</w:t>
      </w:r>
      <w:r w:rsidRPr="00314F5A">
        <w:rPr>
          <w:color w:val="0070C0"/>
        </w:rPr>
        <w:t xml:space="preserve"> angle=</w:t>
      </w:r>
      <w:r>
        <w:rPr>
          <w:color w:val="0070C0"/>
        </w:rPr>
        <w:t>"</w:t>
      </w:r>
      <w:r w:rsidRPr="00314F5A">
        <w:rPr>
          <w:color w:val="0070C0"/>
        </w:rPr>
        <w:t>30</w:t>
      </w:r>
      <w:r>
        <w:rPr>
          <w:color w:val="0070C0"/>
        </w:rPr>
        <w:t>"</w:t>
      </w:r>
      <w:r w:rsidRPr="00314F5A">
        <w:rPr>
          <w:color w:val="0070C0"/>
        </w:rPr>
        <w:t xml:space="preserve"> pretension=</w:t>
      </w:r>
      <w:r>
        <w:rPr>
          <w:color w:val="0070C0"/>
        </w:rPr>
        <w:t>"</w:t>
      </w:r>
      <w:r w:rsidRPr="00314F5A">
        <w:rPr>
          <w:color w:val="0070C0"/>
        </w:rPr>
        <w:t>1200</w:t>
      </w:r>
      <w:r>
        <w:rPr>
          <w:color w:val="0070C0"/>
        </w:rPr>
        <w:t>"</w:t>
      </w:r>
      <w:r w:rsidRPr="00314F5A">
        <w:rPr>
          <w:color w:val="0070C0"/>
        </w:rPr>
        <w:t xml:space="preserve"> </w:t>
      </w:r>
      <w:proofErr w:type="spellStart"/>
      <w:r w:rsidRPr="00314F5A">
        <w:rPr>
          <w:color w:val="0070C0"/>
        </w:rPr>
        <w:t>part_code</w:t>
      </w:r>
      <w:proofErr w:type="spellEnd"/>
      <w:r w:rsidRPr="00314F5A">
        <w:rPr>
          <w:color w:val="0070C0"/>
        </w:rPr>
        <w:t>=</w:t>
      </w:r>
      <w:r>
        <w:rPr>
          <w:color w:val="0070C0"/>
        </w:rPr>
        <w:t>"</w:t>
      </w:r>
      <w:r w:rsidRPr="00314F5A">
        <w:rPr>
          <w:color w:val="0070C0"/>
        </w:rPr>
        <w:t>M10x50 12.9</w:t>
      </w:r>
      <w:r>
        <w:rPr>
          <w:color w:val="0070C0"/>
        </w:rPr>
        <w:t>"</w:t>
      </w:r>
      <w:r w:rsidRPr="00314F5A">
        <w:rPr>
          <w:color w:val="0070C0"/>
        </w:rPr>
        <w:t xml:space="preserve"> </w:t>
      </w:r>
      <w:r>
        <w:t>&gt;</w:t>
      </w:r>
    </w:p>
    <w:p w14:paraId="6916BE36" w14:textId="77777777" w:rsidR="00FC68DB" w:rsidRPr="00966BAF" w:rsidRDefault="00FC68DB" w:rsidP="00B202D2">
      <w:pPr>
        <w:pStyle w:val="XMLCode"/>
        <w:keepNext/>
      </w:pPr>
      <w:r>
        <w:t xml:space="preserve">        </w:t>
      </w:r>
      <w:r w:rsidRPr="00966BAF">
        <w:t>&lt;</w:t>
      </w:r>
      <w:proofErr w:type="spellStart"/>
      <w:r w:rsidRPr="00966BAF">
        <w:t>normal_direction</w:t>
      </w:r>
      <w:proofErr w:type="spellEnd"/>
      <w:r w:rsidRPr="00966BAF">
        <w:t xml:space="preserve"> x="0" y="0" z="-10"/&gt;</w:t>
      </w:r>
    </w:p>
    <w:p w14:paraId="288C1AC0" w14:textId="77777777" w:rsidR="00FC68DB" w:rsidRPr="004F5A65" w:rsidRDefault="00FC68DB" w:rsidP="00B202D2">
      <w:pPr>
        <w:pStyle w:val="XMLCode"/>
        <w:keepNext/>
        <w:rPr>
          <w:color w:val="0070C0"/>
        </w:rPr>
      </w:pPr>
      <w:r w:rsidRPr="00966BAF">
        <w:t xml:space="preserve">        </w:t>
      </w:r>
      <w:r>
        <w:rPr>
          <w:color w:val="0070C0"/>
        </w:rPr>
        <w:t>&lt;screw base="3"/</w:t>
      </w:r>
      <w:r w:rsidRPr="004F5A65">
        <w:rPr>
          <w:color w:val="0070C0"/>
        </w:rPr>
        <w:t>&gt;</w:t>
      </w:r>
    </w:p>
    <w:p w14:paraId="21EAF844" w14:textId="77777777" w:rsidR="00FC68DB" w:rsidRDefault="00FC68DB" w:rsidP="00B202D2">
      <w:pPr>
        <w:pStyle w:val="XMLCode"/>
        <w:keepNext/>
      </w:pPr>
      <w:r>
        <w:t xml:space="preserve">    &lt;/</w:t>
      </w:r>
      <w:proofErr w:type="spellStart"/>
      <w:r>
        <w:t>threaded_connection</w:t>
      </w:r>
      <w:proofErr w:type="spellEnd"/>
      <w:r>
        <w:t>&gt;</w:t>
      </w:r>
    </w:p>
    <w:p w14:paraId="4E430B3D" w14:textId="77777777" w:rsidR="00FC68DB" w:rsidRDefault="00FC68DB" w:rsidP="00B202D2">
      <w:pPr>
        <w:pStyle w:val="XMLCode"/>
        <w:keepNext/>
      </w:pPr>
      <w:r>
        <w:tab/>
        <w:t xml:space="preserve">&lt;loc&gt; </w:t>
      </w:r>
      <w:proofErr w:type="gramStart"/>
      <w:r>
        <w:t>1500.3809  838.75885</w:t>
      </w:r>
      <w:proofErr w:type="gramEnd"/>
      <w:r>
        <w:t xml:space="preserve">  730.6529 &lt;/loc&gt;</w:t>
      </w:r>
    </w:p>
    <w:p w14:paraId="7D130863" w14:textId="77777777" w:rsidR="00FC68DB" w:rsidRDefault="00FC68DB" w:rsidP="00B202D2">
      <w:pPr>
        <w:pStyle w:val="XMLCode"/>
        <w:keepNext/>
      </w:pPr>
      <w:r>
        <w:t xml:space="preserve">    &lt;appdata&gt;</w:t>
      </w:r>
    </w:p>
    <w:p w14:paraId="5E35A703" w14:textId="77777777" w:rsidR="00FC68DB" w:rsidRPr="00226A3F" w:rsidRDefault="00FC68DB" w:rsidP="00B202D2">
      <w:pPr>
        <w:pStyle w:val="XMLCode"/>
        <w:keepNext/>
      </w:pPr>
      <w:r w:rsidRPr="00226A3F">
        <w:t xml:space="preserve">    </w:t>
      </w:r>
      <w:r>
        <w:tab/>
        <w:t xml:space="preserve">    ...</w:t>
      </w:r>
    </w:p>
    <w:p w14:paraId="4B551167" w14:textId="77777777" w:rsidR="00FC68DB" w:rsidRDefault="00FC68DB" w:rsidP="00B202D2">
      <w:pPr>
        <w:pStyle w:val="XMLCode"/>
        <w:keepNext/>
      </w:pPr>
      <w:r>
        <w:t xml:space="preserve">    &lt;/appdata&gt;</w:t>
      </w:r>
    </w:p>
    <w:p w14:paraId="19898B2A" w14:textId="77777777" w:rsidR="00FC68DB" w:rsidRDefault="00FC68DB" w:rsidP="00B202D2">
      <w:pPr>
        <w:pStyle w:val="XMLCode"/>
        <w:keepNext/>
      </w:pPr>
      <w:r>
        <w:t>&lt;/connection_0d&gt;</w:t>
      </w:r>
    </w:p>
    <w:p w14:paraId="4CAC8F91" w14:textId="77777777" w:rsidR="00FC68DB" w:rsidRPr="004F3E0A" w:rsidRDefault="00FC68DB" w:rsidP="008760F0">
      <w:pPr>
        <w:pStyle w:val="XMLCode"/>
        <w:spacing w:before="120" w:after="120"/>
      </w:pPr>
    </w:p>
    <w:p w14:paraId="130C8831" w14:textId="77777777" w:rsidR="00FC68DB" w:rsidRPr="00A03929" w:rsidRDefault="00FC68DB" w:rsidP="00BA04B6">
      <w:pPr>
        <w:pStyle w:val="Listenabsatz"/>
        <w:keepNext/>
        <w:numPr>
          <w:ilvl w:val="0"/>
          <w:numId w:val="32"/>
        </w:numPr>
        <w:tabs>
          <w:tab w:val="clear" w:pos="403"/>
        </w:tabs>
        <w:spacing w:before="120" w:line="240" w:lineRule="auto"/>
        <w:ind w:left="357" w:hanging="357"/>
        <w:contextualSpacing w:val="0"/>
        <w:jc w:val="left"/>
        <w:rPr>
          <w:b/>
          <w:bCs/>
          <w:lang w:val="en-US"/>
        </w:rPr>
      </w:pPr>
      <w:r>
        <w:rPr>
          <w:lang w:val="en-US"/>
        </w:rPr>
        <w:lastRenderedPageBreak/>
        <w:t>W</w:t>
      </w:r>
      <w:r w:rsidRPr="00A03929">
        <w:rPr>
          <w:lang w:val="en-US"/>
        </w:rPr>
        <w:t>elded stud (with a free nut, of course)</w:t>
      </w:r>
      <w:r>
        <w:rPr>
          <w:lang w:val="en-US"/>
        </w:rPr>
        <w:t xml:space="preserve">: </w:t>
      </w:r>
    </w:p>
    <w:p w14:paraId="62D18376" w14:textId="77777777" w:rsidR="00FC68DB" w:rsidRPr="00D977AB" w:rsidRDefault="00FC68DB" w:rsidP="00B202D2">
      <w:pPr>
        <w:pStyle w:val="Listenabsatz"/>
        <w:keepNext/>
        <w:spacing w:before="120"/>
        <w:ind w:left="0"/>
        <w:jc w:val="center"/>
        <w:rPr>
          <w:lang w:val="en-US"/>
        </w:rPr>
      </w:pPr>
      <w:r>
        <w:rPr>
          <w:noProof/>
          <w:lang w:val="en-US"/>
        </w:rPr>
        <w:drawing>
          <wp:inline distT="0" distB="0" distL="0" distR="0" wp14:anchorId="52973AD7" wp14:editId="0EB935A2">
            <wp:extent cx="1373806" cy="936000"/>
            <wp:effectExtent l="0" t="0" r="0" b="0"/>
            <wp:docPr id="1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6"/>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373806" cy="936000"/>
                    </a:xfrm>
                    <a:prstGeom prst="rect">
                      <a:avLst/>
                    </a:prstGeom>
                    <a:noFill/>
                    <a:ln>
                      <a:noFill/>
                    </a:ln>
                  </pic:spPr>
                </pic:pic>
              </a:graphicData>
            </a:graphic>
          </wp:inline>
        </w:drawing>
      </w:r>
    </w:p>
    <w:p w14:paraId="1AAD2088" w14:textId="17A96EAC" w:rsidR="00FC68DB" w:rsidRDefault="00FC68DB" w:rsidP="00B202D2">
      <w:pPr>
        <w:pStyle w:val="Beschriftung"/>
        <w:spacing w:before="120"/>
      </w:pPr>
      <w:bookmarkStart w:id="1296" w:name="_Toc3557104"/>
      <w:bookmarkStart w:id="1297" w:name="_Toc34747355"/>
      <w:bookmarkStart w:id="1298" w:name="_Toc76030548"/>
      <w:bookmarkStart w:id="1299" w:name="_Toc86863504"/>
      <w:bookmarkStart w:id="1300" w:name="_Toc86863593"/>
      <w:r>
        <w:t xml:space="preserve">Figure </w:t>
      </w:r>
      <w:r>
        <w:fldChar w:fldCharType="begin"/>
      </w:r>
      <w:r>
        <w:instrText xml:space="preserve"> SEQ Figure \* ARABIC </w:instrText>
      </w:r>
      <w:r>
        <w:fldChar w:fldCharType="separate"/>
      </w:r>
      <w:r w:rsidR="008116BB">
        <w:rPr>
          <w:noProof/>
        </w:rPr>
        <w:t>27</w:t>
      </w:r>
      <w:r>
        <w:fldChar w:fldCharType="end"/>
      </w:r>
      <w:r>
        <w:t>: Welded stud with free nut</w:t>
      </w:r>
      <w:bookmarkEnd w:id="1296"/>
      <w:bookmarkEnd w:id="1297"/>
      <w:bookmarkEnd w:id="1298"/>
      <w:bookmarkEnd w:id="1299"/>
      <w:bookmarkEnd w:id="1300"/>
    </w:p>
    <w:p w14:paraId="7EC5D300" w14:textId="77777777" w:rsidR="00FC68DB" w:rsidRPr="008760F0" w:rsidRDefault="00FC68DB" w:rsidP="00B202D2">
      <w:pPr>
        <w:pStyle w:val="Example"/>
        <w:rPr>
          <w:b/>
          <w:bCs/>
          <w:sz w:val="24"/>
          <w:szCs w:val="24"/>
        </w:rPr>
      </w:pPr>
      <w:r w:rsidRPr="008760F0">
        <w:rPr>
          <w:b/>
          <w:bCs/>
          <w:sz w:val="24"/>
          <w:szCs w:val="24"/>
        </w:rPr>
        <w:t xml:space="preserve">Example: </w:t>
      </w:r>
    </w:p>
    <w:p w14:paraId="063C9FCA" w14:textId="77777777" w:rsidR="00FC68DB" w:rsidRDefault="00FC68DB" w:rsidP="00B202D2">
      <w:pPr>
        <w:pStyle w:val="XMLCode"/>
        <w:spacing w:before="120" w:after="120"/>
      </w:pPr>
    </w:p>
    <w:p w14:paraId="5ECAB45D" w14:textId="77777777" w:rsidR="00FC68DB" w:rsidRDefault="00FC68DB" w:rsidP="00B202D2">
      <w:pPr>
        <w:pStyle w:val="XMLCode"/>
      </w:pPr>
      <w:r>
        <w:t>&lt;connection_0d label="BOLT_135"&gt;</w:t>
      </w:r>
      <w:r w:rsidRPr="007909A5">
        <w:t xml:space="preserve"> </w:t>
      </w:r>
    </w:p>
    <w:p w14:paraId="21764587" w14:textId="77777777" w:rsidR="00FC68DB" w:rsidRDefault="00FC68DB" w:rsidP="00B202D2">
      <w:pPr>
        <w:pStyle w:val="XMLCode"/>
        <w:rPr>
          <w:color w:val="0070C0"/>
        </w:rPr>
      </w:pPr>
      <w:r>
        <w:t xml:space="preserve">    &lt;</w:t>
      </w:r>
      <w:proofErr w:type="spellStart"/>
      <w:r>
        <w:t>threaded_connection</w:t>
      </w:r>
      <w:proofErr w:type="spellEnd"/>
      <w:r>
        <w:t xml:space="preserve"> </w:t>
      </w:r>
      <w:r>
        <w:rPr>
          <w:color w:val="0070C0"/>
        </w:rPr>
        <w:t>diameter="10"</w:t>
      </w:r>
      <w:r w:rsidRPr="00314F5A">
        <w:rPr>
          <w:color w:val="0070C0"/>
        </w:rPr>
        <w:t xml:space="preserve"> length=</w:t>
      </w:r>
      <w:r>
        <w:rPr>
          <w:color w:val="0070C0"/>
        </w:rPr>
        <w:t>"</w:t>
      </w:r>
      <w:r w:rsidRPr="00314F5A">
        <w:rPr>
          <w:color w:val="0070C0"/>
        </w:rPr>
        <w:t>50</w:t>
      </w:r>
      <w:r>
        <w:rPr>
          <w:color w:val="0070C0"/>
        </w:rPr>
        <w:t>"</w:t>
      </w:r>
      <w:r w:rsidRPr="00314F5A">
        <w:rPr>
          <w:color w:val="0070C0"/>
        </w:rPr>
        <w:t xml:space="preserve"> </w:t>
      </w:r>
      <w:proofErr w:type="spellStart"/>
      <w:r w:rsidRPr="00314F5A">
        <w:rPr>
          <w:color w:val="0070C0"/>
        </w:rPr>
        <w:t>head_diameter</w:t>
      </w:r>
      <w:proofErr w:type="spellEnd"/>
      <w:r w:rsidRPr="00314F5A">
        <w:rPr>
          <w:color w:val="0070C0"/>
        </w:rPr>
        <w:t>=</w:t>
      </w:r>
      <w:r>
        <w:rPr>
          <w:color w:val="0070C0"/>
        </w:rPr>
        <w:t>"</w:t>
      </w:r>
      <w:r w:rsidRPr="00314F5A">
        <w:rPr>
          <w:color w:val="0070C0"/>
        </w:rPr>
        <w:t>16</w:t>
      </w:r>
      <w:r>
        <w:rPr>
          <w:color w:val="0070C0"/>
        </w:rPr>
        <w:t xml:space="preserve">" </w:t>
      </w:r>
      <w:proofErr w:type="spellStart"/>
      <w:r w:rsidRPr="00314F5A">
        <w:rPr>
          <w:color w:val="0070C0"/>
        </w:rPr>
        <w:t>head_height</w:t>
      </w:r>
      <w:proofErr w:type="spellEnd"/>
      <w:r w:rsidRPr="00314F5A">
        <w:rPr>
          <w:color w:val="0070C0"/>
        </w:rPr>
        <w:t>=</w:t>
      </w:r>
      <w:r>
        <w:rPr>
          <w:color w:val="0070C0"/>
        </w:rPr>
        <w:t xml:space="preserve">"5" </w:t>
      </w:r>
      <w:r>
        <w:rPr>
          <w:color w:val="0070C0"/>
        </w:rPr>
        <w:tab/>
        <w:t xml:space="preserve">   </w:t>
      </w:r>
      <w:proofErr w:type="spellStart"/>
      <w:r>
        <w:rPr>
          <w:color w:val="0070C0"/>
        </w:rPr>
        <w:t>thread_length</w:t>
      </w:r>
      <w:proofErr w:type="spellEnd"/>
      <w:r>
        <w:rPr>
          <w:color w:val="0070C0"/>
        </w:rPr>
        <w:t xml:space="preserve">="35" </w:t>
      </w:r>
      <w:r w:rsidRPr="00314F5A">
        <w:rPr>
          <w:color w:val="0070C0"/>
        </w:rPr>
        <w:t>torque=</w:t>
      </w:r>
      <w:r>
        <w:rPr>
          <w:color w:val="0070C0"/>
        </w:rPr>
        <w:t>"</w:t>
      </w:r>
      <w:r w:rsidRPr="00314F5A">
        <w:rPr>
          <w:color w:val="0070C0"/>
        </w:rPr>
        <w:t>80</w:t>
      </w:r>
      <w:r>
        <w:rPr>
          <w:color w:val="0070C0"/>
        </w:rPr>
        <w:t>"</w:t>
      </w:r>
      <w:r w:rsidRPr="00314F5A">
        <w:rPr>
          <w:color w:val="0070C0"/>
        </w:rPr>
        <w:t xml:space="preserve"> angle</w:t>
      </w:r>
      <w:r>
        <w:rPr>
          <w:color w:val="0070C0"/>
        </w:rPr>
        <w:t>="30" pretension="1200"</w:t>
      </w:r>
    </w:p>
    <w:p w14:paraId="51561B8B" w14:textId="77777777" w:rsidR="00FC68DB" w:rsidRPr="0033379A" w:rsidRDefault="00FC68DB" w:rsidP="00B202D2">
      <w:pPr>
        <w:pStyle w:val="XMLCode"/>
        <w:rPr>
          <w:lang w:val="fr-FR"/>
        </w:rPr>
      </w:pPr>
      <w:r>
        <w:rPr>
          <w:color w:val="0070C0"/>
        </w:rPr>
        <w:tab/>
        <w:t xml:space="preserve">   </w:t>
      </w:r>
      <w:proofErr w:type="spellStart"/>
      <w:proofErr w:type="gramStart"/>
      <w:r w:rsidRPr="0033379A">
        <w:rPr>
          <w:color w:val="0070C0"/>
          <w:lang w:val="fr-FR"/>
        </w:rPr>
        <w:t>part</w:t>
      </w:r>
      <w:proofErr w:type="gramEnd"/>
      <w:r w:rsidRPr="0033379A">
        <w:rPr>
          <w:color w:val="0070C0"/>
          <w:lang w:val="fr-FR"/>
        </w:rPr>
        <w:t>_code</w:t>
      </w:r>
      <w:proofErr w:type="spellEnd"/>
      <w:r w:rsidRPr="0033379A">
        <w:rPr>
          <w:color w:val="0070C0"/>
          <w:lang w:val="fr-FR"/>
        </w:rPr>
        <w:t>="M10x50 12.9"</w:t>
      </w:r>
      <w:r w:rsidRPr="0033379A">
        <w:rPr>
          <w:lang w:val="fr-FR"/>
        </w:rPr>
        <w:t>&gt;</w:t>
      </w:r>
    </w:p>
    <w:p w14:paraId="6F6B729E" w14:textId="77777777" w:rsidR="00FC68DB" w:rsidRPr="0033379A" w:rsidRDefault="00FC68DB" w:rsidP="00B202D2">
      <w:pPr>
        <w:pStyle w:val="XMLCode"/>
        <w:rPr>
          <w:lang w:val="fr-FR"/>
        </w:rPr>
      </w:pPr>
      <w:r w:rsidRPr="0033379A">
        <w:rPr>
          <w:lang w:val="fr-FR"/>
        </w:rPr>
        <w:t xml:space="preserve">        &lt;</w:t>
      </w:r>
      <w:proofErr w:type="spellStart"/>
      <w:proofErr w:type="gramStart"/>
      <w:r w:rsidRPr="0033379A">
        <w:rPr>
          <w:lang w:val="fr-FR"/>
        </w:rPr>
        <w:t>normal</w:t>
      </w:r>
      <w:proofErr w:type="gramEnd"/>
      <w:r w:rsidRPr="0033379A">
        <w:rPr>
          <w:lang w:val="fr-FR"/>
        </w:rPr>
        <w:t>_direction</w:t>
      </w:r>
      <w:proofErr w:type="spellEnd"/>
      <w:r w:rsidRPr="0033379A">
        <w:rPr>
          <w:lang w:val="fr-FR"/>
        </w:rPr>
        <w:t xml:space="preserve"> x="0" y="0" z="-10"/&gt;</w:t>
      </w:r>
    </w:p>
    <w:p w14:paraId="08191069" w14:textId="77777777" w:rsidR="00FC68DB" w:rsidRDefault="00FC68DB" w:rsidP="00B202D2">
      <w:pPr>
        <w:pStyle w:val="XMLCode"/>
      </w:pPr>
      <w:r w:rsidRPr="0033379A">
        <w:rPr>
          <w:lang w:val="fr-FR"/>
        </w:rPr>
        <w:t xml:space="preserve">        </w:t>
      </w:r>
      <w:proofErr w:type="gramStart"/>
      <w:r w:rsidRPr="004F5A65">
        <w:rPr>
          <w:color w:val="FF0000"/>
        </w:rPr>
        <w:t>&lt;!</w:t>
      </w:r>
      <w:r>
        <w:rPr>
          <w:color w:val="FF0000"/>
        </w:rPr>
        <w:t>--</w:t>
      </w:r>
      <w:proofErr w:type="gramEnd"/>
      <w:r>
        <w:rPr>
          <w:color w:val="FF0000"/>
        </w:rPr>
        <w:t xml:space="preserve">No </w:t>
      </w:r>
      <w:r w:rsidRPr="004F5A65">
        <w:rPr>
          <w:color w:val="FF0000"/>
        </w:rPr>
        <w:t xml:space="preserve">Washer </w:t>
      </w:r>
      <w:r>
        <w:rPr>
          <w:color w:val="FF0000"/>
        </w:rPr>
        <w:t>in this case</w:t>
      </w:r>
      <w:r w:rsidRPr="004F5A65">
        <w:rPr>
          <w:color w:val="FF0000"/>
        </w:rPr>
        <w:t>--&gt;</w:t>
      </w:r>
    </w:p>
    <w:p w14:paraId="44974D1B" w14:textId="77777777" w:rsidR="00FC68DB" w:rsidRPr="004F5A65" w:rsidRDefault="00FC68DB" w:rsidP="00B202D2">
      <w:pPr>
        <w:pStyle w:val="XMLCode"/>
        <w:rPr>
          <w:color w:val="0070C0"/>
        </w:rPr>
      </w:pPr>
      <w:r w:rsidRPr="00226A3F">
        <w:t xml:space="preserve">        </w:t>
      </w:r>
      <w:r>
        <w:rPr>
          <w:color w:val="0070C0"/>
        </w:rPr>
        <w:t xml:space="preserve">&lt;bolt </w:t>
      </w:r>
      <w:proofErr w:type="spellStart"/>
      <w:r>
        <w:rPr>
          <w:color w:val="0070C0"/>
        </w:rPr>
        <w:t>fixed_to</w:t>
      </w:r>
      <w:proofErr w:type="spellEnd"/>
      <w:r>
        <w:rPr>
          <w:color w:val="0070C0"/>
        </w:rPr>
        <w:t xml:space="preserve">="1" </w:t>
      </w:r>
      <w:r w:rsidRPr="004F5A65">
        <w:rPr>
          <w:color w:val="0070C0"/>
        </w:rPr>
        <w:t>&gt;</w:t>
      </w:r>
    </w:p>
    <w:p w14:paraId="7B75F127" w14:textId="77777777" w:rsidR="00FC68DB" w:rsidRPr="004F5A65" w:rsidRDefault="00FC68DB" w:rsidP="00B202D2">
      <w:pPr>
        <w:pStyle w:val="XMLCode"/>
        <w:rPr>
          <w:color w:val="0070C0"/>
        </w:rPr>
      </w:pPr>
      <w:r w:rsidRPr="004F5A65">
        <w:rPr>
          <w:color w:val="0070C0"/>
        </w:rPr>
        <w:t xml:space="preserve">            &lt;nut diameter=</w:t>
      </w:r>
      <w:r>
        <w:rPr>
          <w:color w:val="0070C0"/>
        </w:rPr>
        <w:t>"</w:t>
      </w:r>
      <w:r w:rsidRPr="004F5A65">
        <w:rPr>
          <w:color w:val="0070C0"/>
        </w:rPr>
        <w:t>16.</w:t>
      </w:r>
      <w:r>
        <w:rPr>
          <w:color w:val="0070C0"/>
        </w:rPr>
        <w:t>"</w:t>
      </w:r>
      <w:r w:rsidRPr="004F5A65">
        <w:rPr>
          <w:color w:val="0070C0"/>
        </w:rPr>
        <w:t xml:space="preserve"> height=</w:t>
      </w:r>
      <w:r>
        <w:rPr>
          <w:color w:val="0070C0"/>
        </w:rPr>
        <w:t>"</w:t>
      </w:r>
      <w:r w:rsidRPr="004F5A65">
        <w:rPr>
          <w:color w:val="0070C0"/>
        </w:rPr>
        <w:t>5</w:t>
      </w:r>
      <w:r>
        <w:rPr>
          <w:color w:val="0070C0"/>
        </w:rPr>
        <w:t>"</w:t>
      </w:r>
      <w:r w:rsidRPr="004F5A65">
        <w:rPr>
          <w:color w:val="0070C0"/>
        </w:rPr>
        <w:t xml:space="preserve"> </w:t>
      </w:r>
      <w:r>
        <w:rPr>
          <w:color w:val="0070C0"/>
        </w:rPr>
        <w:t>/</w:t>
      </w:r>
      <w:r w:rsidRPr="004F5A65">
        <w:rPr>
          <w:color w:val="0070C0"/>
        </w:rPr>
        <w:t>&gt;</w:t>
      </w:r>
    </w:p>
    <w:p w14:paraId="76B15808" w14:textId="77777777" w:rsidR="00FC68DB" w:rsidRPr="004F5A65" w:rsidRDefault="00FC68DB" w:rsidP="00B202D2">
      <w:pPr>
        <w:pStyle w:val="XMLCode"/>
        <w:rPr>
          <w:color w:val="0070C0"/>
        </w:rPr>
      </w:pPr>
      <w:r>
        <w:rPr>
          <w:color w:val="0070C0"/>
        </w:rPr>
        <w:t xml:space="preserve"> </w:t>
      </w:r>
      <w:r w:rsidRPr="004F5A65">
        <w:rPr>
          <w:color w:val="0070C0"/>
        </w:rPr>
        <w:t xml:space="preserve">       &lt;/bolt&gt;</w:t>
      </w:r>
    </w:p>
    <w:p w14:paraId="0C8B1648" w14:textId="77777777" w:rsidR="00FC68DB" w:rsidRDefault="00FC68DB" w:rsidP="00B202D2">
      <w:pPr>
        <w:pStyle w:val="XMLCode"/>
      </w:pPr>
      <w:r>
        <w:t xml:space="preserve">    &lt;/</w:t>
      </w:r>
      <w:proofErr w:type="spellStart"/>
      <w:r>
        <w:t>threaded_connection</w:t>
      </w:r>
      <w:proofErr w:type="spellEnd"/>
      <w:r>
        <w:t>&gt;</w:t>
      </w:r>
    </w:p>
    <w:p w14:paraId="4EE286DF" w14:textId="77777777" w:rsidR="00FC68DB" w:rsidRDefault="00FC68DB" w:rsidP="00B202D2">
      <w:pPr>
        <w:pStyle w:val="XMLCode"/>
      </w:pPr>
      <w:r>
        <w:tab/>
        <w:t xml:space="preserve">&lt;loc&gt; </w:t>
      </w:r>
      <w:proofErr w:type="gramStart"/>
      <w:r>
        <w:t>1500.3809  838.75885</w:t>
      </w:r>
      <w:proofErr w:type="gramEnd"/>
      <w:r>
        <w:t xml:space="preserve">  730.6529 &lt;/loc&gt;</w:t>
      </w:r>
    </w:p>
    <w:p w14:paraId="635CF41F" w14:textId="77777777" w:rsidR="00FC68DB" w:rsidRDefault="00FC68DB" w:rsidP="00B202D2">
      <w:pPr>
        <w:pStyle w:val="XMLCode"/>
      </w:pPr>
      <w:r>
        <w:t xml:space="preserve">    &lt;appdata&gt;</w:t>
      </w:r>
    </w:p>
    <w:p w14:paraId="000E44AC" w14:textId="77777777" w:rsidR="00FC68DB" w:rsidRPr="00226A3F" w:rsidRDefault="00FC68DB" w:rsidP="00B202D2">
      <w:pPr>
        <w:pStyle w:val="XMLCode"/>
      </w:pPr>
      <w:r w:rsidRPr="00226A3F">
        <w:t xml:space="preserve">    </w:t>
      </w:r>
      <w:r>
        <w:tab/>
      </w:r>
      <w:r>
        <w:tab/>
        <w:t>...</w:t>
      </w:r>
    </w:p>
    <w:p w14:paraId="3E6D342E" w14:textId="77777777" w:rsidR="00FC68DB" w:rsidRDefault="00FC68DB" w:rsidP="00B202D2">
      <w:pPr>
        <w:pStyle w:val="XMLCode"/>
      </w:pPr>
      <w:r>
        <w:t xml:space="preserve">    &lt;/appdata&gt;</w:t>
      </w:r>
    </w:p>
    <w:p w14:paraId="7E779D4E" w14:textId="77777777" w:rsidR="00FC68DB" w:rsidRDefault="00FC68DB" w:rsidP="00B202D2">
      <w:pPr>
        <w:pStyle w:val="XMLCode"/>
      </w:pPr>
      <w:r>
        <w:t>&lt;/connection_0d&gt;</w:t>
      </w:r>
    </w:p>
    <w:p w14:paraId="4DDAA395" w14:textId="77777777" w:rsidR="00FC68DB" w:rsidRPr="00823AA6" w:rsidRDefault="00FC68DB" w:rsidP="00B202D2">
      <w:pPr>
        <w:pStyle w:val="XMLCode"/>
      </w:pPr>
    </w:p>
    <w:p w14:paraId="57C27AD9" w14:textId="77777777" w:rsidR="00FC68DB" w:rsidRPr="007B3BC4" w:rsidRDefault="00FC68DB" w:rsidP="00BA04B6">
      <w:pPr>
        <w:pStyle w:val="Listenabsatz"/>
        <w:keepNext/>
        <w:numPr>
          <w:ilvl w:val="0"/>
          <w:numId w:val="32"/>
        </w:numPr>
        <w:tabs>
          <w:tab w:val="clear" w:pos="403"/>
        </w:tabs>
        <w:spacing w:before="120" w:line="240" w:lineRule="auto"/>
        <w:ind w:left="357" w:hanging="357"/>
        <w:contextualSpacing w:val="0"/>
        <w:jc w:val="left"/>
        <w:rPr>
          <w:lang w:val="en-US"/>
        </w:rPr>
      </w:pPr>
      <w:r>
        <w:rPr>
          <w:lang w:val="en-US"/>
        </w:rPr>
        <w:t>P</w:t>
      </w:r>
      <w:r w:rsidRPr="00A03929">
        <w:rPr>
          <w:lang w:val="en-US"/>
        </w:rPr>
        <w:t>lain stud (with a nut on one end, screwed into a part on the opposite end)</w:t>
      </w:r>
      <w:r>
        <w:rPr>
          <w:lang w:val="en-US"/>
        </w:rPr>
        <w:t xml:space="preserve">: </w:t>
      </w:r>
    </w:p>
    <w:p w14:paraId="5AEFAA00" w14:textId="77777777" w:rsidR="00FC68DB" w:rsidRPr="00D977AB" w:rsidRDefault="00FC68DB" w:rsidP="00B202D2">
      <w:pPr>
        <w:pStyle w:val="Listenabsatz"/>
        <w:keepNext/>
        <w:spacing w:before="120"/>
        <w:ind w:left="0"/>
        <w:jc w:val="center"/>
        <w:rPr>
          <w:lang w:val="en-US"/>
        </w:rPr>
      </w:pPr>
      <w:r>
        <w:rPr>
          <w:noProof/>
          <w:lang w:val="en-US"/>
        </w:rPr>
        <w:drawing>
          <wp:inline distT="0" distB="0" distL="0" distR="0" wp14:anchorId="724B2E10" wp14:editId="49330E14">
            <wp:extent cx="905774" cy="1199316"/>
            <wp:effectExtent l="0" t="0" r="8890" b="1270"/>
            <wp:docPr id="17"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2"/>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911774" cy="1207260"/>
                    </a:xfrm>
                    <a:prstGeom prst="rect">
                      <a:avLst/>
                    </a:prstGeom>
                    <a:noFill/>
                    <a:ln>
                      <a:noFill/>
                    </a:ln>
                  </pic:spPr>
                </pic:pic>
              </a:graphicData>
            </a:graphic>
          </wp:inline>
        </w:drawing>
      </w:r>
    </w:p>
    <w:p w14:paraId="3759B3AB" w14:textId="00BBB7ED" w:rsidR="00FC68DB" w:rsidRDefault="00FC68DB" w:rsidP="00B202D2">
      <w:pPr>
        <w:pStyle w:val="Beschriftung"/>
        <w:rPr>
          <w:lang w:eastAsia="x-none"/>
        </w:rPr>
      </w:pPr>
      <w:bookmarkStart w:id="1301" w:name="_Toc3557105"/>
      <w:bookmarkStart w:id="1302" w:name="_Toc34747356"/>
      <w:bookmarkStart w:id="1303" w:name="_Toc76030549"/>
      <w:bookmarkStart w:id="1304" w:name="_Toc86863505"/>
      <w:bookmarkStart w:id="1305" w:name="_Toc86863594"/>
      <w:r>
        <w:t xml:space="preserve">Figure </w:t>
      </w:r>
      <w:r>
        <w:fldChar w:fldCharType="begin"/>
      </w:r>
      <w:r>
        <w:instrText xml:space="preserve"> SEQ Figure \* ARABIC </w:instrText>
      </w:r>
      <w:r>
        <w:fldChar w:fldCharType="separate"/>
      </w:r>
      <w:r w:rsidR="008116BB">
        <w:rPr>
          <w:noProof/>
        </w:rPr>
        <w:t>28</w:t>
      </w:r>
      <w:r>
        <w:fldChar w:fldCharType="end"/>
      </w:r>
      <w:r>
        <w:t>: Plain stud</w:t>
      </w:r>
      <w:bookmarkEnd w:id="1301"/>
      <w:bookmarkEnd w:id="1302"/>
      <w:bookmarkEnd w:id="1303"/>
      <w:bookmarkEnd w:id="1304"/>
      <w:bookmarkEnd w:id="1305"/>
    </w:p>
    <w:p w14:paraId="074E6FA8" w14:textId="77777777" w:rsidR="00FC68DB" w:rsidRPr="00A03929" w:rsidRDefault="00FC68DB" w:rsidP="00B202D2">
      <w:pPr>
        <w:pStyle w:val="Listenabsatz"/>
        <w:spacing w:before="120"/>
        <w:ind w:left="357"/>
        <w:rPr>
          <w:lang w:val="en-US"/>
        </w:rPr>
      </w:pPr>
      <w:r w:rsidRPr="007B3BC4">
        <w:rPr>
          <w:lang w:val="en-US" w:eastAsia="x-none"/>
        </w:rPr>
        <w:t xml:space="preserve">These studs are not a feature of </w:t>
      </w:r>
      <w:r w:rsidRPr="0033379A">
        <w:rPr>
          <w:lang w:val="en-US" w:eastAsia="x-none"/>
        </w:rPr>
        <w:t>χ</w:t>
      </w:r>
      <w:r w:rsidRPr="007B3BC4">
        <w:rPr>
          <w:lang w:val="en-US" w:eastAsia="x-none"/>
        </w:rPr>
        <w:t xml:space="preserve">MCF version </w:t>
      </w:r>
      <w:r>
        <w:rPr>
          <w:lang w:val="en-US" w:eastAsia="x-none"/>
        </w:rPr>
        <w:t>3.1</w:t>
      </w:r>
      <w:r w:rsidRPr="007B3BC4">
        <w:rPr>
          <w:lang w:val="en-US" w:eastAsia="x-none"/>
        </w:rPr>
        <w:t xml:space="preserve">. </w:t>
      </w:r>
      <w:r w:rsidRPr="00A03929">
        <w:rPr>
          <w:lang w:val="en-US" w:eastAsia="x-none"/>
        </w:rPr>
        <w:t>They can be modeled according to case </w:t>
      </w:r>
      <w:proofErr w:type="gramStart"/>
      <w:r>
        <w:rPr>
          <w:lang w:val="en-US" w:eastAsia="x-none"/>
        </w:rPr>
        <w:t>4,</w:t>
      </w:r>
      <w:r w:rsidRPr="00A03929">
        <w:rPr>
          <w:lang w:val="en-US" w:eastAsia="x-none"/>
        </w:rPr>
        <w:t xml:space="preserve"> but</w:t>
      </w:r>
      <w:proofErr w:type="gramEnd"/>
      <w:r w:rsidRPr="00A03929">
        <w:rPr>
          <w:lang w:val="en-US" w:eastAsia="x-none"/>
        </w:rPr>
        <w:t xml:space="preserve"> may become a topic of version </w:t>
      </w:r>
      <w:r>
        <w:rPr>
          <w:lang w:val="en-US" w:eastAsia="x-none"/>
        </w:rPr>
        <w:t>3.2</w:t>
      </w:r>
      <w:r w:rsidRPr="00A03929">
        <w:rPr>
          <w:lang w:val="en-US" w:eastAsia="x-none"/>
        </w:rPr>
        <w:t>.</w:t>
      </w:r>
    </w:p>
    <w:p w14:paraId="671E2CE9" w14:textId="77777777" w:rsidR="00FC68DB" w:rsidRDefault="00FC68DB" w:rsidP="00B202D2">
      <w:pPr>
        <w:spacing w:before="120"/>
      </w:pPr>
      <w:r>
        <w:t>I</w:t>
      </w:r>
      <w:r w:rsidRPr="00AE3187">
        <w:t>n all case</w:t>
      </w:r>
      <w:r>
        <w:t>s,</w:t>
      </w:r>
      <w:r w:rsidRPr="00AE3187">
        <w:t xml:space="preserve"> the </w:t>
      </w:r>
      <w:r w:rsidRPr="00AE3187">
        <w:rPr>
          <w:rFonts w:ascii="Courier New" w:hAnsi="Courier New" w:cs="Courier New"/>
          <w:b/>
          <w:bCs/>
          <w:i/>
          <w:sz w:val="18"/>
          <w:szCs w:val="18"/>
        </w:rPr>
        <w:t>&lt;connected_to</w:t>
      </w:r>
      <w:r>
        <w:rPr>
          <w:rFonts w:ascii="Courier New" w:hAnsi="Courier New" w:cs="Courier New"/>
          <w:b/>
          <w:bCs/>
          <w:i/>
          <w:sz w:val="18"/>
          <w:szCs w:val="18"/>
        </w:rPr>
        <w:t>/</w:t>
      </w:r>
      <w:r w:rsidRPr="00AE3187">
        <w:rPr>
          <w:rFonts w:ascii="Courier New" w:hAnsi="Courier New" w:cs="Courier New"/>
          <w:b/>
          <w:bCs/>
          <w:i/>
          <w:sz w:val="18"/>
          <w:szCs w:val="18"/>
        </w:rPr>
        <w:t>&gt;</w:t>
      </w:r>
      <w:r w:rsidRPr="00AE3187">
        <w:t xml:space="preserve"> element </w:t>
      </w:r>
      <w:r>
        <w:t>contains</w:t>
      </w:r>
      <w:r w:rsidRPr="00AE3187">
        <w:t xml:space="preserve"> only the </w:t>
      </w:r>
      <w:r>
        <w:t>assemblies, part codes or property IDs of the connected</w:t>
      </w:r>
      <w:r w:rsidRPr="00AE3187">
        <w:t xml:space="preserve"> sheets</w:t>
      </w:r>
      <w:r>
        <w:t xml:space="preserve">. </w:t>
      </w:r>
    </w:p>
    <w:p w14:paraId="0BADDF48" w14:textId="77777777" w:rsidR="00FC68DB" w:rsidRPr="00226A3F" w:rsidRDefault="00FC68DB" w:rsidP="00B202D2">
      <w:pPr>
        <w:pStyle w:val="berschrift3"/>
      </w:pPr>
      <w:bookmarkStart w:id="1306" w:name="_Toc428456274"/>
      <w:bookmarkStart w:id="1307" w:name="_Toc428537237"/>
      <w:bookmarkStart w:id="1308" w:name="_Toc428969556"/>
      <w:bookmarkStart w:id="1309" w:name="_Toc429052947"/>
      <w:bookmarkStart w:id="1310" w:name="_Toc428456275"/>
      <w:bookmarkStart w:id="1311" w:name="_Toc428537238"/>
      <w:bookmarkStart w:id="1312" w:name="_Toc428969557"/>
      <w:bookmarkStart w:id="1313" w:name="_Toc429052948"/>
      <w:bookmarkStart w:id="1314" w:name="_Toc413359597"/>
      <w:bookmarkStart w:id="1315" w:name="_Toc3556990"/>
      <w:bookmarkStart w:id="1316" w:name="_Toc34747240"/>
      <w:bookmarkStart w:id="1317" w:name="_Toc77102056"/>
      <w:bookmarkStart w:id="1318" w:name="_Toc86863836"/>
      <w:bookmarkEnd w:id="1306"/>
      <w:bookmarkEnd w:id="1307"/>
      <w:bookmarkEnd w:id="1308"/>
      <w:bookmarkEnd w:id="1309"/>
      <w:bookmarkEnd w:id="1310"/>
      <w:bookmarkEnd w:id="1311"/>
      <w:bookmarkEnd w:id="1312"/>
      <w:bookmarkEnd w:id="1313"/>
      <w:r w:rsidRPr="00226A3F">
        <w:t>Screw</w:t>
      </w:r>
      <w:bookmarkEnd w:id="1314"/>
      <w:bookmarkEnd w:id="1315"/>
      <w:bookmarkEnd w:id="1316"/>
      <w:bookmarkEnd w:id="1317"/>
      <w:bookmarkEnd w:id="1318"/>
      <w:r w:rsidRPr="00226A3F">
        <w:t xml:space="preserve"> </w:t>
      </w:r>
    </w:p>
    <w:p w14:paraId="285B9191" w14:textId="77777777" w:rsidR="00FC68DB" w:rsidRPr="000F7EEA" w:rsidRDefault="00FC68DB" w:rsidP="00B202D2">
      <w:r w:rsidRPr="00226A3F">
        <w:t xml:space="preserve">A screw connection is denoted by an element </w:t>
      </w:r>
      <w:r>
        <w:rPr>
          <w:rFonts w:ascii="Courier New" w:hAnsi="Courier New" w:cs="Courier New"/>
          <w:b/>
          <w:bCs/>
          <w:i/>
          <w:sz w:val="18"/>
          <w:szCs w:val="18"/>
        </w:rPr>
        <w:t>&lt;s</w:t>
      </w:r>
      <w:r w:rsidRPr="00226A3F">
        <w:rPr>
          <w:rFonts w:ascii="Courier New" w:hAnsi="Courier New" w:cs="Courier New"/>
          <w:b/>
          <w:bCs/>
          <w:i/>
          <w:sz w:val="18"/>
          <w:szCs w:val="18"/>
        </w:rPr>
        <w:t>crew</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5BEC3B4B" w14:textId="77777777" w:rsidR="00FC68DB" w:rsidRPr="00226A3F" w:rsidRDefault="00FC68DB" w:rsidP="00B202D2">
      <w:pPr>
        <w:pStyle w:val="berschrift5"/>
        <w:rPr>
          <w:rFonts w:cs="Calibri"/>
          <w:kern w:val="22"/>
          <w:lang w:eastAsia="zh-CN"/>
        </w:rPr>
      </w:pPr>
      <w:r w:rsidRPr="00226A3F">
        <w:rPr>
          <w:kern w:val="22"/>
        </w:rPr>
        <w:t xml:space="preserve">Element </w:t>
      </w:r>
      <w:r>
        <w:rPr>
          <w:kern w:val="22"/>
        </w:rPr>
        <w:t>"</w:t>
      </w:r>
      <w:r w:rsidRPr="000F7EEA">
        <w:rPr>
          <w:kern w:val="22"/>
        </w:rPr>
        <w:t>screw</w:t>
      </w:r>
      <w:r>
        <w:rPr>
          <w:kern w:val="22"/>
        </w:rPr>
        <w:t>"</w:t>
      </w:r>
    </w:p>
    <w:p w14:paraId="10ABA15D" w14:textId="77777777" w:rsidR="00FC68DB" w:rsidRPr="00226A3F" w:rsidRDefault="00FC68DB" w:rsidP="00B202D2">
      <w:pPr>
        <w:spacing w:before="120"/>
        <w:rPr>
          <w:rFonts w:cs="Courier New"/>
        </w:rPr>
      </w:pPr>
      <w:r w:rsidRPr="00226A3F">
        <w:t xml:space="preserve">For the </w:t>
      </w:r>
      <w:r w:rsidRPr="00226A3F">
        <w:rPr>
          <w:rFonts w:ascii="Courier New" w:hAnsi="Courier New" w:cs="Courier New"/>
          <w:b/>
          <w:i/>
          <w:sz w:val="18"/>
          <w:szCs w:val="18"/>
        </w:rPr>
        <w:t>&lt;screw</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rPr>
        <w:t xml:space="preserve"> element, the following attributes can be specified:</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5C74389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35A1C97"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307A259"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6EC13D6"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9C1DAFA"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CFA6150"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4C75B865" w14:textId="77777777" w:rsidTr="00FC68DB">
        <w:trPr>
          <w:jc w:val="center"/>
        </w:trPr>
        <w:tc>
          <w:tcPr>
            <w:tcW w:w="1526" w:type="dxa"/>
            <w:tcBorders>
              <w:top w:val="single" w:sz="8" w:space="0" w:color="000000"/>
              <w:left w:val="single" w:sz="8" w:space="0" w:color="000000"/>
              <w:bottom w:val="single" w:sz="4" w:space="0" w:color="000000"/>
              <w:right w:val="nil"/>
            </w:tcBorders>
            <w:hideMark/>
          </w:tcPr>
          <w:p w14:paraId="71ACD74B" w14:textId="77777777" w:rsidR="00FC68DB" w:rsidRPr="00226A3F" w:rsidRDefault="00FC68DB" w:rsidP="008760F0">
            <w:pPr>
              <w:keepNext/>
              <w:suppressAutoHyphens/>
              <w:rPr>
                <w:rFonts w:cs="Calibri"/>
                <w:sz w:val="20"/>
                <w:szCs w:val="20"/>
                <w:lang w:eastAsia="zh-CN"/>
              </w:rPr>
            </w:pPr>
            <w:r>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0ECC468B" w14:textId="77777777" w:rsidR="00FC68DB" w:rsidRPr="00226A3F" w:rsidRDefault="00FC68DB" w:rsidP="008760F0">
            <w:pPr>
              <w:keepNext/>
              <w:suppressAutoHyphens/>
              <w:rPr>
                <w:rFonts w:cs="Calibri"/>
                <w:sz w:val="20"/>
                <w:szCs w:val="20"/>
                <w:lang w:eastAsia="zh-CN"/>
              </w:rPr>
            </w:pPr>
            <w:r>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4DBB045C" w14:textId="77777777" w:rsidR="00FC68DB" w:rsidRPr="00226A3F" w:rsidRDefault="00FC68DB" w:rsidP="008760F0">
            <w:pPr>
              <w:keepNext/>
              <w:suppressAutoHyphens/>
              <w:rPr>
                <w:rFonts w:cs="Calibri"/>
                <w:sz w:val="20"/>
                <w:szCs w:val="20"/>
                <w:lang w:eastAsia="zh-CN"/>
              </w:rPr>
            </w:pPr>
            <w:r>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1AA30A4D" w14:textId="77777777" w:rsidR="00FC68DB" w:rsidRPr="00226A3F" w:rsidRDefault="00FC68DB" w:rsidP="008760F0">
            <w:pPr>
              <w:keepNext/>
              <w:suppressAutoHyphens/>
              <w:rPr>
                <w:rFonts w:cs="Calibri"/>
                <w:sz w:val="20"/>
                <w:szCs w:val="20"/>
                <w:lang w:eastAsia="zh-CN"/>
              </w:rPr>
            </w:pPr>
            <w:r w:rsidRPr="00137032">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7BCEED62" w14:textId="77777777" w:rsidR="00FC68DB" w:rsidRPr="00226A3F" w:rsidRDefault="00FC68DB" w:rsidP="008760F0">
            <w:pPr>
              <w:keepNext/>
              <w:suppressAutoHyphens/>
              <w:rPr>
                <w:rFonts w:cs="Calibri"/>
                <w:lang w:eastAsia="zh-CN"/>
              </w:rPr>
            </w:pPr>
            <w:r w:rsidRPr="00226A3F">
              <w:rPr>
                <w:sz w:val="20"/>
                <w:szCs w:val="20"/>
              </w:rPr>
              <w:t>-</w:t>
            </w:r>
          </w:p>
        </w:tc>
      </w:tr>
    </w:tbl>
    <w:p w14:paraId="5B2FD4D4" w14:textId="5ACEF5D8" w:rsidR="00FC68DB" w:rsidRDefault="00FC68DB" w:rsidP="00B202D2">
      <w:pPr>
        <w:pStyle w:val="Beschriftung"/>
        <w:spacing w:before="120"/>
      </w:pPr>
      <w:bookmarkStart w:id="1319" w:name="_Toc3566465"/>
      <w:bookmarkStart w:id="1320" w:name="_Toc34747466"/>
      <w:bookmarkStart w:id="1321" w:name="_Toc77095916"/>
      <w:r>
        <w:t xml:space="preserve">Table </w:t>
      </w:r>
      <w:r>
        <w:fldChar w:fldCharType="begin"/>
      </w:r>
      <w:r>
        <w:instrText xml:space="preserve"> SEQ Table \* ARABIC </w:instrText>
      </w:r>
      <w:r>
        <w:fldChar w:fldCharType="separate"/>
      </w:r>
      <w:r w:rsidR="008116BB">
        <w:rPr>
          <w:noProof/>
        </w:rPr>
        <w:t>58</w:t>
      </w:r>
      <w:r>
        <w:fldChar w:fldCharType="end"/>
      </w:r>
      <w:r>
        <w:t xml:space="preserve">: Attributes of element </w:t>
      </w:r>
      <w:r w:rsidRPr="00514F9C">
        <w:rPr>
          <w:rFonts w:ascii="Courier New" w:hAnsi="Courier New" w:cs="Courier New"/>
        </w:rPr>
        <w:t>&lt;screw/&gt;</w:t>
      </w:r>
      <w:bookmarkEnd w:id="1319"/>
      <w:bookmarkEnd w:id="1320"/>
      <w:bookmarkEnd w:id="1321"/>
    </w:p>
    <w:p w14:paraId="5504B68F" w14:textId="16713821" w:rsidR="00FC68DB" w:rsidRPr="00A747C6" w:rsidRDefault="00FC68DB" w:rsidP="00BA04B6">
      <w:pPr>
        <w:pStyle w:val="Listenabsatz"/>
        <w:numPr>
          <w:ilvl w:val="0"/>
          <w:numId w:val="33"/>
        </w:numPr>
        <w:tabs>
          <w:tab w:val="clear" w:pos="403"/>
        </w:tabs>
        <w:spacing w:before="120" w:after="0" w:line="240" w:lineRule="auto"/>
        <w:contextualSpacing w:val="0"/>
        <w:rPr>
          <w:rFonts w:ascii="Courier New" w:hAnsi="Courier New" w:cs="Calibri"/>
          <w:sz w:val="18"/>
          <w:szCs w:val="18"/>
          <w:lang w:val="en-US" w:eastAsia="zh-CN"/>
        </w:rPr>
      </w:pPr>
      <w:r w:rsidRPr="00A747C6">
        <w:rPr>
          <w:rFonts w:ascii="Courier New" w:hAnsi="Courier New"/>
          <w:sz w:val="18"/>
          <w:szCs w:val="18"/>
          <w:lang w:val="en-US"/>
        </w:rPr>
        <w:lastRenderedPageBreak/>
        <w:t>base</w:t>
      </w:r>
      <w:r w:rsidRPr="00A747C6">
        <w:rPr>
          <w:lang w:val="en-US"/>
        </w:rPr>
        <w:t>: the index (see section</w:t>
      </w:r>
      <w:r>
        <w:rPr>
          <w:lang w:val="en-US"/>
        </w:rPr>
        <w:t xml:space="preserve"> </w:t>
      </w:r>
      <w:r>
        <w:rPr>
          <w:lang w:val="en-US"/>
        </w:rPr>
        <w:fldChar w:fldCharType="begin"/>
      </w:r>
      <w:r>
        <w:rPr>
          <w:lang w:val="en-US"/>
        </w:rPr>
        <w:instrText xml:space="preserve"> REF _Ref428791371 \r \h </w:instrText>
      </w:r>
      <w:r>
        <w:rPr>
          <w:lang w:val="en-US"/>
        </w:rPr>
      </w:r>
      <w:r>
        <w:rPr>
          <w:lang w:val="en-US"/>
        </w:rPr>
        <w:fldChar w:fldCharType="separate"/>
      </w:r>
      <w:r w:rsidR="008116BB">
        <w:rPr>
          <w:lang w:val="en-US"/>
        </w:rPr>
        <w:t>7.3.1.1</w:t>
      </w:r>
      <w:r>
        <w:rPr>
          <w:lang w:val="en-US"/>
        </w:rPr>
        <w:fldChar w:fldCharType="end"/>
      </w:r>
      <w:r w:rsidRPr="00A747C6">
        <w:rPr>
          <w:lang w:val="en-US"/>
        </w:rPr>
        <w:t>) of the flange partner, which is carrying the thread.</w:t>
      </w:r>
      <w:r>
        <w:rPr>
          <w:lang w:val="en-US"/>
        </w:rPr>
        <w:t xml:space="preserve"> If attribute is missing, the threaded part </w:t>
      </w:r>
      <w:proofErr w:type="gramStart"/>
      <w:r>
        <w:rPr>
          <w:lang w:val="en-US"/>
        </w:rPr>
        <w:t>has to</w:t>
      </w:r>
      <w:proofErr w:type="gramEnd"/>
      <w:r>
        <w:rPr>
          <w:lang w:val="en-US"/>
        </w:rPr>
        <w:t xml:space="preserve"> be derived from </w:t>
      </w:r>
      <w:r w:rsidRPr="00A262B7">
        <w:rPr>
          <w:lang w:val="en-US"/>
        </w:rPr>
        <w:t>connection direction.</w:t>
      </w:r>
    </w:p>
    <w:p w14:paraId="30DC7B38" w14:textId="77777777" w:rsidR="00FC68DB" w:rsidRDefault="00FC68DB" w:rsidP="00B202D2">
      <w:pPr>
        <w:spacing w:before="120"/>
        <w:rPr>
          <w:rFonts w:cs="Calibri"/>
          <w:lang w:eastAsia="en-GB"/>
        </w:rPr>
      </w:pPr>
      <w:r>
        <w:rPr>
          <w:rFonts w:cs="Calibri"/>
          <w:lang w:eastAsia="en-GB"/>
        </w:rPr>
        <w:t xml:space="preserve">Specific subtypes of screws are defined by adding </w:t>
      </w:r>
      <w:proofErr w:type="gramStart"/>
      <w:r>
        <w:rPr>
          <w:rFonts w:cs="Calibri"/>
          <w:lang w:eastAsia="en-GB"/>
        </w:rPr>
        <w:t>according</w:t>
      </w:r>
      <w:proofErr w:type="gramEnd"/>
      <w:r>
        <w:rPr>
          <w:rFonts w:cs="Calibri"/>
          <w:lang w:eastAsia="en-GB"/>
        </w:rPr>
        <w:t xml:space="preserve"> nested elements, listed in following table:</w:t>
      </w:r>
    </w:p>
    <w:tbl>
      <w:tblPr>
        <w:tblW w:w="0" w:type="auto"/>
        <w:jc w:val="center"/>
        <w:tblLayout w:type="fixed"/>
        <w:tblLook w:val="04A0" w:firstRow="1" w:lastRow="0" w:firstColumn="1" w:lastColumn="0" w:noHBand="0" w:noVBand="1"/>
      </w:tblPr>
      <w:tblGrid>
        <w:gridCol w:w="1979"/>
        <w:gridCol w:w="1701"/>
        <w:gridCol w:w="1276"/>
        <w:gridCol w:w="3536"/>
      </w:tblGrid>
      <w:tr w:rsidR="00FC68DB" w:rsidRPr="000F7EEA" w14:paraId="4FB156A1"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156FE312" w14:textId="77777777" w:rsidR="00FC68DB" w:rsidRPr="00226A3F" w:rsidRDefault="00FC68DB" w:rsidP="00B202D2">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0066E736"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6C0A28A" w14:textId="77777777" w:rsidR="00FC68DB" w:rsidRPr="00226A3F" w:rsidRDefault="00FC68DB" w:rsidP="00B202D2">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7284A26"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7FC890EF" w14:textId="77777777" w:rsidTr="00FC68DB">
        <w:trPr>
          <w:jc w:val="center"/>
        </w:trPr>
        <w:tc>
          <w:tcPr>
            <w:tcW w:w="1979" w:type="dxa"/>
            <w:tcBorders>
              <w:top w:val="nil"/>
              <w:left w:val="single" w:sz="8" w:space="0" w:color="000000"/>
              <w:bottom w:val="single" w:sz="8" w:space="0" w:color="000000"/>
              <w:right w:val="nil"/>
            </w:tcBorders>
            <w:hideMark/>
          </w:tcPr>
          <w:p w14:paraId="61555057" w14:textId="77777777" w:rsidR="00FC68DB" w:rsidRPr="002D0B90" w:rsidRDefault="00FC68DB" w:rsidP="00B202D2">
            <w:pPr>
              <w:suppressAutoHyphens/>
              <w:rPr>
                <w:rFonts w:cs="Calibri"/>
                <w:sz w:val="20"/>
                <w:szCs w:val="20"/>
                <w:lang w:eastAsia="zh-CN"/>
              </w:rPr>
            </w:pPr>
            <w:proofErr w:type="spellStart"/>
            <w:r>
              <w:rPr>
                <w:sz w:val="20"/>
                <w:szCs w:val="20"/>
              </w:rPr>
              <w:t>flow_drilled</w:t>
            </w:r>
            <w:proofErr w:type="spellEnd"/>
          </w:p>
        </w:tc>
        <w:tc>
          <w:tcPr>
            <w:tcW w:w="1701" w:type="dxa"/>
            <w:tcBorders>
              <w:top w:val="nil"/>
              <w:left w:val="single" w:sz="4" w:space="0" w:color="000000"/>
              <w:bottom w:val="single" w:sz="8" w:space="0" w:color="000000"/>
              <w:right w:val="nil"/>
            </w:tcBorders>
            <w:hideMark/>
          </w:tcPr>
          <w:p w14:paraId="20F806B4" w14:textId="77777777" w:rsidR="00FC68DB" w:rsidRPr="002D0B90" w:rsidRDefault="00FC68DB" w:rsidP="00B202D2">
            <w:pPr>
              <w:suppressAutoHyphens/>
              <w:rPr>
                <w:rFonts w:cs="Calibri"/>
                <w:sz w:val="20"/>
                <w:szCs w:val="20"/>
                <w:lang w:eastAsia="zh-CN"/>
              </w:rPr>
            </w:pPr>
            <w:r>
              <w:rPr>
                <w:sz w:val="20"/>
                <w:szCs w:val="20"/>
              </w:rPr>
              <w:t>1 - *</w:t>
            </w:r>
          </w:p>
        </w:tc>
        <w:tc>
          <w:tcPr>
            <w:tcW w:w="1276" w:type="dxa"/>
            <w:tcBorders>
              <w:top w:val="nil"/>
              <w:left w:val="single" w:sz="4" w:space="0" w:color="000000"/>
              <w:bottom w:val="single" w:sz="8" w:space="0" w:color="000000"/>
              <w:right w:val="nil"/>
            </w:tcBorders>
            <w:hideMark/>
          </w:tcPr>
          <w:p w14:paraId="6625ECD9" w14:textId="77777777" w:rsidR="00FC68DB" w:rsidRPr="002D0B90" w:rsidRDefault="00FC68DB" w:rsidP="00B202D2">
            <w:pPr>
              <w:suppressAutoHyphens/>
              <w:rPr>
                <w:rFonts w:cs="Calibri"/>
                <w:sz w:val="20"/>
                <w:szCs w:val="20"/>
                <w:lang w:eastAsia="zh-CN"/>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57FC2948" w14:textId="77777777" w:rsidR="00FC68DB" w:rsidRPr="002D0B90" w:rsidRDefault="00FC68DB" w:rsidP="00B202D2">
            <w:pPr>
              <w:keepNext/>
              <w:suppressAutoHyphens/>
              <w:rPr>
                <w:rFonts w:cs="Calibri"/>
                <w:lang w:eastAsia="zh-CN"/>
              </w:rPr>
            </w:pPr>
            <w:r>
              <w:rPr>
                <w:sz w:val="20"/>
                <w:szCs w:val="20"/>
              </w:rPr>
              <w:t>-</w:t>
            </w:r>
          </w:p>
        </w:tc>
      </w:tr>
    </w:tbl>
    <w:p w14:paraId="4C6D2299" w14:textId="51964C32" w:rsidR="00FC68DB" w:rsidRDefault="00FC68DB" w:rsidP="00B202D2">
      <w:pPr>
        <w:pStyle w:val="Beschriftung"/>
        <w:spacing w:before="120"/>
        <w:rPr>
          <w:rStyle w:val="elementdeftypeChar"/>
          <w:rFonts w:eastAsia="Calibri"/>
          <w:b w:val="0"/>
        </w:rPr>
      </w:pPr>
      <w:bookmarkStart w:id="1322" w:name="_Toc3566466"/>
      <w:bookmarkStart w:id="1323" w:name="_Toc34747467"/>
      <w:bookmarkStart w:id="1324" w:name="_Toc77095917"/>
      <w:r>
        <w:t xml:space="preserve">Table </w:t>
      </w:r>
      <w:r>
        <w:fldChar w:fldCharType="begin"/>
      </w:r>
      <w:r>
        <w:instrText xml:space="preserve"> SEQ Table \* ARABIC </w:instrText>
      </w:r>
      <w:r>
        <w:fldChar w:fldCharType="separate"/>
      </w:r>
      <w:r w:rsidR="008116BB">
        <w:rPr>
          <w:noProof/>
        </w:rPr>
        <w:t>59</w:t>
      </w:r>
      <w:r>
        <w:fldChar w:fldCharType="end"/>
      </w:r>
      <w:r>
        <w:t xml:space="preserve">: </w:t>
      </w:r>
      <w:r w:rsidRPr="00003FF9">
        <w:t xml:space="preserve">Nested elements of element </w:t>
      </w:r>
      <w:r w:rsidRPr="00003FF9">
        <w:rPr>
          <w:rStyle w:val="elementdeftypeChar"/>
          <w:rFonts w:eastAsia="Calibri"/>
          <w:b w:val="0"/>
        </w:rPr>
        <w:t>&lt;screw/&gt;</w:t>
      </w:r>
      <w:bookmarkEnd w:id="1322"/>
      <w:bookmarkEnd w:id="1323"/>
      <w:bookmarkEnd w:id="1324"/>
    </w:p>
    <w:p w14:paraId="11D53881" w14:textId="77777777" w:rsidR="00FC68DB" w:rsidRPr="00003FF9" w:rsidRDefault="00FC68DB" w:rsidP="00B202D2">
      <w:r>
        <w:rPr>
          <w:rFonts w:cs="Calibri"/>
          <w:lang w:eastAsia="en-GB"/>
        </w:rPr>
        <w:t>The subtypes are described in detail in sections below.</w:t>
      </w:r>
    </w:p>
    <w:p w14:paraId="3BE55613" w14:textId="77777777" w:rsidR="00FC68DB" w:rsidRPr="0056585E" w:rsidRDefault="00FC68DB" w:rsidP="0056585E">
      <w:pPr>
        <w:keepNext/>
        <w:spacing w:before="120"/>
        <w:rPr>
          <w:b/>
          <w:sz w:val="24"/>
          <w:szCs w:val="24"/>
        </w:rPr>
      </w:pPr>
      <w:r w:rsidRPr="0056585E">
        <w:rPr>
          <w:b/>
          <w:sz w:val="24"/>
          <w:szCs w:val="24"/>
        </w:rPr>
        <w:t>Example A (</w:t>
      </w:r>
      <w:r w:rsidRPr="0056585E">
        <w:rPr>
          <w:rStyle w:val="elementdeftypeChar"/>
          <w:rFonts w:eastAsia="Calibri"/>
          <w:sz w:val="24"/>
          <w:szCs w:val="24"/>
        </w:rPr>
        <w:t>screw</w:t>
      </w:r>
      <w:r w:rsidRPr="0056585E">
        <w:rPr>
          <w:sz w:val="24"/>
          <w:szCs w:val="24"/>
        </w:rPr>
        <w:t xml:space="preserve"> with no attributes</w:t>
      </w:r>
      <w:r w:rsidRPr="0056585E">
        <w:rPr>
          <w:b/>
          <w:sz w:val="24"/>
          <w:szCs w:val="24"/>
        </w:rPr>
        <w:t xml:space="preserve">): </w:t>
      </w:r>
    </w:p>
    <w:p w14:paraId="6823ECFE" w14:textId="77777777" w:rsidR="00FC68DB" w:rsidRPr="00226A3F" w:rsidRDefault="00FC68DB" w:rsidP="00B202D2">
      <w:pPr>
        <w:pStyle w:val="XMLCode"/>
        <w:keepNext/>
      </w:pPr>
    </w:p>
    <w:p w14:paraId="4547C129" w14:textId="77777777" w:rsidR="00FC68DB" w:rsidRPr="00226A3F" w:rsidRDefault="00FC68DB" w:rsidP="00B202D2">
      <w:pPr>
        <w:pStyle w:val="XMLCode"/>
        <w:keepNext/>
      </w:pPr>
      <w:r w:rsidRPr="00226A3F">
        <w:t>&lt;connection_0d label=</w:t>
      </w:r>
      <w:r>
        <w:t>"SCREW_</w:t>
      </w:r>
      <w:r w:rsidRPr="00226A3F">
        <w:t>100532</w:t>
      </w:r>
      <w:r>
        <w:t>"</w:t>
      </w:r>
      <w:r w:rsidRPr="00226A3F">
        <w:t>&gt;</w:t>
      </w:r>
    </w:p>
    <w:p w14:paraId="6CCA2985" w14:textId="77777777" w:rsidR="00FC68DB" w:rsidRPr="00FD0F5B" w:rsidRDefault="00FC68DB" w:rsidP="00B202D2">
      <w:pPr>
        <w:pStyle w:val="XMLCode"/>
        <w:keepNext/>
        <w:rPr>
          <w:color w:val="0070C0"/>
        </w:rPr>
      </w:pPr>
      <w:r w:rsidRPr="00226A3F">
        <w:t xml:space="preserve">      </w:t>
      </w:r>
      <w:r w:rsidRPr="00226A3F">
        <w:rPr>
          <w:b/>
        </w:rPr>
        <w:t>&lt;</w:t>
      </w:r>
      <w:proofErr w:type="spellStart"/>
      <w:r>
        <w:t>threaded_connection</w:t>
      </w:r>
      <w:proofErr w:type="spellEnd"/>
      <w:r w:rsidRPr="00226A3F">
        <w:rPr>
          <w:b/>
        </w:rPr>
        <w:t xml:space="preserve"> </w:t>
      </w:r>
      <w:r w:rsidRPr="00FD0F5B">
        <w:rPr>
          <w:color w:val="0070C0"/>
        </w:rPr>
        <w:t>length=</w:t>
      </w:r>
      <w:r>
        <w:rPr>
          <w:color w:val="0070C0"/>
        </w:rPr>
        <w:t>"</w:t>
      </w:r>
      <w:r w:rsidRPr="00FD0F5B">
        <w:rPr>
          <w:color w:val="0070C0"/>
        </w:rPr>
        <w:t>50.</w:t>
      </w:r>
      <w:r>
        <w:rPr>
          <w:color w:val="0070C0"/>
        </w:rPr>
        <w:t>"</w:t>
      </w:r>
      <w:r w:rsidRPr="00FD0F5B">
        <w:rPr>
          <w:color w:val="0070C0"/>
        </w:rPr>
        <w:t xml:space="preserve"> diameter=</w:t>
      </w:r>
      <w:r>
        <w:rPr>
          <w:color w:val="0070C0"/>
        </w:rPr>
        <w:t>"</w:t>
      </w:r>
      <w:r w:rsidRPr="00FD0F5B">
        <w:rPr>
          <w:color w:val="0070C0"/>
        </w:rPr>
        <w:t>10</w:t>
      </w:r>
      <w:r>
        <w:rPr>
          <w:color w:val="0070C0"/>
        </w:rPr>
        <w:t>"</w:t>
      </w:r>
      <w:r w:rsidRPr="00FD0F5B">
        <w:rPr>
          <w:color w:val="0070C0"/>
        </w:rPr>
        <w:t xml:space="preserve"> </w:t>
      </w:r>
    </w:p>
    <w:p w14:paraId="22A7B52D" w14:textId="77777777" w:rsidR="00FC68DB" w:rsidRPr="00FD0F5B" w:rsidRDefault="00FC68DB" w:rsidP="00B202D2">
      <w:pPr>
        <w:pStyle w:val="XMLCode"/>
        <w:keepNext/>
      </w:pPr>
      <w:r w:rsidRPr="00FD0F5B">
        <w:rPr>
          <w:color w:val="0070C0"/>
        </w:rPr>
        <w:t xml:space="preserve">           </w:t>
      </w:r>
      <w:proofErr w:type="spellStart"/>
      <w:r w:rsidRPr="00FD0F5B">
        <w:rPr>
          <w:color w:val="0070C0"/>
        </w:rPr>
        <w:t>head_diameter</w:t>
      </w:r>
      <w:proofErr w:type="spellEnd"/>
      <w:r w:rsidRPr="00FD0F5B">
        <w:rPr>
          <w:color w:val="0070C0"/>
        </w:rPr>
        <w:t>=</w:t>
      </w:r>
      <w:r>
        <w:rPr>
          <w:color w:val="0070C0"/>
        </w:rPr>
        <w:t>"</w:t>
      </w:r>
      <w:r w:rsidRPr="00FD0F5B">
        <w:rPr>
          <w:color w:val="0070C0"/>
        </w:rPr>
        <w:t>16.</w:t>
      </w:r>
      <w:r>
        <w:rPr>
          <w:color w:val="0070C0"/>
        </w:rPr>
        <w:t>"</w:t>
      </w:r>
      <w:r w:rsidRPr="00FD0F5B">
        <w:rPr>
          <w:color w:val="0070C0"/>
        </w:rPr>
        <w:t xml:space="preserve"> </w:t>
      </w:r>
      <w:proofErr w:type="spellStart"/>
      <w:r w:rsidRPr="00FD0F5B">
        <w:rPr>
          <w:color w:val="0070C0"/>
        </w:rPr>
        <w:t>head_height</w:t>
      </w:r>
      <w:proofErr w:type="spellEnd"/>
      <w:r w:rsidRPr="00FD0F5B">
        <w:rPr>
          <w:color w:val="0070C0"/>
        </w:rPr>
        <w:t>=</w:t>
      </w:r>
      <w:r>
        <w:rPr>
          <w:color w:val="0070C0"/>
        </w:rPr>
        <w:t>"</w:t>
      </w:r>
      <w:r w:rsidRPr="00FD0F5B">
        <w:rPr>
          <w:color w:val="0070C0"/>
        </w:rPr>
        <w:t>3</w:t>
      </w:r>
      <w:r>
        <w:rPr>
          <w:color w:val="0070C0"/>
        </w:rPr>
        <w:t>"</w:t>
      </w:r>
      <w:r w:rsidRPr="00FD0F5B">
        <w:rPr>
          <w:color w:val="0070C0"/>
        </w:rPr>
        <w:t xml:space="preserve"> </w:t>
      </w:r>
      <w:proofErr w:type="spellStart"/>
      <w:r w:rsidRPr="00FD0F5B">
        <w:rPr>
          <w:color w:val="0070C0"/>
        </w:rPr>
        <w:t>sink_size</w:t>
      </w:r>
      <w:proofErr w:type="spellEnd"/>
      <w:r w:rsidRPr="00FD0F5B">
        <w:rPr>
          <w:color w:val="0070C0"/>
        </w:rPr>
        <w:t>=</w:t>
      </w:r>
      <w:r>
        <w:rPr>
          <w:color w:val="0070C0"/>
        </w:rPr>
        <w:t>"</w:t>
      </w:r>
      <w:r w:rsidRPr="00FD0F5B">
        <w:rPr>
          <w:color w:val="0070C0"/>
        </w:rPr>
        <w:t>4</w:t>
      </w:r>
      <w:r>
        <w:rPr>
          <w:color w:val="0070C0"/>
        </w:rPr>
        <w:t>"</w:t>
      </w:r>
      <w:r w:rsidRPr="00FD0F5B">
        <w:t>&gt;</w:t>
      </w:r>
    </w:p>
    <w:p w14:paraId="16DE3B85" w14:textId="77777777" w:rsidR="00FC68DB" w:rsidRPr="00966BAF" w:rsidRDefault="00FC68DB" w:rsidP="00B202D2">
      <w:pPr>
        <w:pStyle w:val="XMLCode"/>
        <w:keepNext/>
      </w:pPr>
      <w:r w:rsidRPr="00EA0204">
        <w:t xml:space="preserve">           </w:t>
      </w:r>
      <w:r w:rsidRPr="00966BAF">
        <w:t>&lt;</w:t>
      </w:r>
      <w:proofErr w:type="spellStart"/>
      <w:r w:rsidRPr="00966BAF">
        <w:t>normal_direction</w:t>
      </w:r>
      <w:proofErr w:type="spellEnd"/>
      <w:r w:rsidRPr="00966BAF">
        <w:t xml:space="preserve"> x="3.0" y="0.0" z="0.0" /&gt; </w:t>
      </w:r>
    </w:p>
    <w:p w14:paraId="669E0B52" w14:textId="77777777" w:rsidR="00FC68DB" w:rsidRPr="008353BC" w:rsidRDefault="00FC68DB" w:rsidP="00B202D2">
      <w:pPr>
        <w:pStyle w:val="XMLCode"/>
        <w:keepNext/>
      </w:pPr>
      <w:r w:rsidRPr="00966BAF">
        <w:t xml:space="preserve">           </w:t>
      </w:r>
      <w:proofErr w:type="gramStart"/>
      <w:r>
        <w:rPr>
          <w:color w:val="FF0000"/>
        </w:rPr>
        <w:t>&lt;!--</w:t>
      </w:r>
      <w:proofErr w:type="gramEnd"/>
      <w:r>
        <w:rPr>
          <w:color w:val="FF0000"/>
        </w:rPr>
        <w:t xml:space="preserve"> </w:t>
      </w:r>
      <w:r w:rsidRPr="00A13FE4">
        <w:rPr>
          <w:color w:val="FF0000"/>
        </w:rPr>
        <w:t>magnitude is irrelevant, direction sense is from head to point</w:t>
      </w:r>
      <w:r>
        <w:rPr>
          <w:color w:val="FF0000"/>
        </w:rPr>
        <w:t xml:space="preserve"> </w:t>
      </w:r>
      <w:r w:rsidRPr="00A13FE4">
        <w:rPr>
          <w:color w:val="FF0000"/>
        </w:rPr>
        <w:t>--&gt;</w:t>
      </w:r>
    </w:p>
    <w:p w14:paraId="582536DC" w14:textId="77777777" w:rsidR="00FC68DB" w:rsidRPr="00226A3F" w:rsidRDefault="00FC68DB" w:rsidP="00B202D2">
      <w:pPr>
        <w:pStyle w:val="XMLCode"/>
        <w:keepNext/>
        <w:rPr>
          <w:b/>
        </w:rPr>
      </w:pPr>
      <w:r>
        <w:rPr>
          <w:b/>
        </w:rPr>
        <w:t xml:space="preserve">           </w:t>
      </w:r>
      <w:r w:rsidRPr="00A13FE4">
        <w:rPr>
          <w:b/>
          <w:color w:val="0070C0"/>
        </w:rPr>
        <w:t>&lt;screw /&gt;</w:t>
      </w:r>
      <w:r>
        <w:rPr>
          <w:b/>
        </w:rPr>
        <w:t xml:space="preserve"> </w:t>
      </w:r>
      <w:proofErr w:type="gramStart"/>
      <w:r w:rsidRPr="00A13FE4">
        <w:rPr>
          <w:color w:val="FF0000"/>
        </w:rPr>
        <w:t>&lt;!</w:t>
      </w:r>
      <w:r>
        <w:rPr>
          <w:color w:val="FF0000"/>
        </w:rPr>
        <w:t>--</w:t>
      </w:r>
      <w:proofErr w:type="gramEnd"/>
      <w:r>
        <w:rPr>
          <w:color w:val="FF0000"/>
        </w:rPr>
        <w:t xml:space="preserve"> </w:t>
      </w:r>
      <w:r w:rsidRPr="00A13FE4">
        <w:rPr>
          <w:color w:val="FF0000"/>
        </w:rPr>
        <w:t>Screw may come without any attributes --&gt;</w:t>
      </w:r>
      <w:r w:rsidRPr="00A13FE4">
        <w:rPr>
          <w:b/>
          <w:color w:val="FF0000"/>
        </w:rPr>
        <w:t xml:space="preserve"> </w:t>
      </w:r>
    </w:p>
    <w:p w14:paraId="26B6693E" w14:textId="77777777" w:rsidR="00FC68DB" w:rsidRDefault="00FC68DB" w:rsidP="00B202D2">
      <w:pPr>
        <w:pStyle w:val="XMLCode"/>
        <w:keepNext/>
      </w:pPr>
      <w:r>
        <w:t xml:space="preserve">           &lt;washer </w:t>
      </w:r>
      <w:proofErr w:type="spellStart"/>
      <w:r>
        <w:t>outer_diameter</w:t>
      </w:r>
      <w:proofErr w:type="spellEnd"/>
      <w:r>
        <w:t>="20"/&gt;</w:t>
      </w:r>
    </w:p>
    <w:p w14:paraId="3EF048C3" w14:textId="77777777" w:rsidR="00FC68DB" w:rsidRPr="00226A3F" w:rsidRDefault="00FC68DB" w:rsidP="00B202D2">
      <w:pPr>
        <w:pStyle w:val="XMLCode"/>
        <w:keepNext/>
        <w:rPr>
          <w:b/>
        </w:rPr>
      </w:pPr>
      <w:r>
        <w:rPr>
          <w:b/>
        </w:rPr>
        <w:tab/>
        <w:t xml:space="preserve">  &lt;/</w:t>
      </w:r>
      <w:proofErr w:type="spellStart"/>
      <w:r>
        <w:t>threaded_connection</w:t>
      </w:r>
      <w:proofErr w:type="spellEnd"/>
      <w:r w:rsidRPr="00226A3F">
        <w:rPr>
          <w:b/>
        </w:rPr>
        <w:t>&gt;</w:t>
      </w:r>
    </w:p>
    <w:p w14:paraId="2324477E" w14:textId="77777777" w:rsidR="00FC68DB" w:rsidRDefault="00FC68DB" w:rsidP="00B202D2">
      <w:pPr>
        <w:pStyle w:val="XMLCode"/>
        <w:keepNext/>
      </w:pPr>
      <w:r>
        <w:tab/>
        <w:t xml:space="preserve">  </w:t>
      </w:r>
      <w:r w:rsidRPr="00226A3F">
        <w:t>&lt;loc&gt; 1500.3809 838.75885 730.6529 &lt;/loc&gt;</w:t>
      </w:r>
    </w:p>
    <w:p w14:paraId="41D780C5" w14:textId="77777777" w:rsidR="00FC68DB" w:rsidRPr="00226A3F" w:rsidRDefault="00FC68DB" w:rsidP="00B202D2">
      <w:pPr>
        <w:pStyle w:val="XMLCode"/>
        <w:keepNext/>
      </w:pPr>
      <w:r>
        <w:tab/>
        <w:t xml:space="preserve">  </w:t>
      </w:r>
      <w:r w:rsidRPr="00226A3F">
        <w:t>&lt;appdata&gt;</w:t>
      </w:r>
    </w:p>
    <w:p w14:paraId="0373D0CC" w14:textId="77777777" w:rsidR="00FC68DB" w:rsidRPr="00226A3F" w:rsidRDefault="00FC68DB" w:rsidP="00B202D2">
      <w:pPr>
        <w:pStyle w:val="XMLCode"/>
        <w:keepNext/>
      </w:pPr>
      <w:r w:rsidRPr="00226A3F">
        <w:t xml:space="preserve">          </w:t>
      </w:r>
      <w:r>
        <w:tab/>
      </w:r>
      <w:r w:rsidRPr="00226A3F">
        <w:t>...</w:t>
      </w:r>
    </w:p>
    <w:p w14:paraId="0D1DE3AD" w14:textId="77777777" w:rsidR="00FC68DB" w:rsidRPr="00226A3F" w:rsidRDefault="00FC68DB" w:rsidP="00B202D2">
      <w:pPr>
        <w:pStyle w:val="XMLCode"/>
        <w:keepNext/>
      </w:pPr>
      <w:r w:rsidRPr="00226A3F">
        <w:t xml:space="preserve">      &lt;/appdata&gt;</w:t>
      </w:r>
    </w:p>
    <w:p w14:paraId="4EB414DA" w14:textId="77777777" w:rsidR="00FC68DB" w:rsidRPr="00226A3F" w:rsidRDefault="00FC68DB" w:rsidP="00B202D2">
      <w:pPr>
        <w:pStyle w:val="XMLCode"/>
        <w:keepNext/>
      </w:pPr>
      <w:r w:rsidRPr="00226A3F">
        <w:t>&lt;/connection_0d&gt;</w:t>
      </w:r>
    </w:p>
    <w:p w14:paraId="6D90C117" w14:textId="77777777" w:rsidR="00FC68DB" w:rsidRPr="00226A3F" w:rsidRDefault="00FC68DB" w:rsidP="00B202D2">
      <w:pPr>
        <w:pStyle w:val="XMLCode"/>
      </w:pPr>
    </w:p>
    <w:p w14:paraId="654C7DA6" w14:textId="77777777" w:rsidR="00FC68DB" w:rsidRPr="0056585E" w:rsidRDefault="00FC68DB" w:rsidP="00B202D2">
      <w:pPr>
        <w:pStyle w:val="Example"/>
        <w:keepNext/>
        <w:spacing w:before="120"/>
        <w:rPr>
          <w:b/>
          <w:bCs/>
          <w:sz w:val="24"/>
          <w:szCs w:val="24"/>
        </w:rPr>
      </w:pPr>
      <w:r w:rsidRPr="0056585E">
        <w:rPr>
          <w:b/>
          <w:bCs/>
          <w:sz w:val="24"/>
          <w:szCs w:val="24"/>
        </w:rPr>
        <w:t>Example B (</w:t>
      </w:r>
      <w:r w:rsidRPr="0056585E">
        <w:rPr>
          <w:rStyle w:val="elementdeftypeChar"/>
          <w:rFonts w:eastAsia="Calibri"/>
          <w:b w:val="0"/>
          <w:bCs w:val="0"/>
          <w:sz w:val="24"/>
          <w:szCs w:val="24"/>
        </w:rPr>
        <w:t>screw</w:t>
      </w:r>
      <w:r w:rsidRPr="0056585E">
        <w:rPr>
          <w:b/>
          <w:bCs/>
          <w:sz w:val="24"/>
          <w:szCs w:val="24"/>
        </w:rPr>
        <w:t xml:space="preserve"> with "base" attribute with </w:t>
      </w:r>
      <w:r w:rsidRPr="0056585E">
        <w:rPr>
          <w:rStyle w:val="elementdeftypeChar"/>
          <w:rFonts w:eastAsia="Calibri"/>
          <w:b w:val="0"/>
          <w:bCs w:val="0"/>
          <w:sz w:val="24"/>
          <w:szCs w:val="24"/>
        </w:rPr>
        <w:t>washer</w:t>
      </w:r>
      <w:r w:rsidRPr="0056585E">
        <w:rPr>
          <w:b/>
          <w:bCs/>
          <w:sz w:val="24"/>
          <w:szCs w:val="24"/>
        </w:rPr>
        <w:t xml:space="preserve">): </w:t>
      </w:r>
    </w:p>
    <w:p w14:paraId="427D3188" w14:textId="77777777" w:rsidR="00FC68DB" w:rsidRDefault="00FC68DB" w:rsidP="00B202D2">
      <w:pPr>
        <w:pStyle w:val="XMLCode"/>
        <w:keepNext/>
      </w:pPr>
    </w:p>
    <w:p w14:paraId="57E1FB48" w14:textId="77777777" w:rsidR="00FC68DB" w:rsidRDefault="00FC68DB" w:rsidP="00B202D2">
      <w:pPr>
        <w:pStyle w:val="XMLCode"/>
        <w:keepNext/>
      </w:pPr>
      <w:r>
        <w:t>&lt;connection_0d label="SCREW_</w:t>
      </w:r>
      <w:r w:rsidRPr="00226A3F">
        <w:t>100532</w:t>
      </w:r>
      <w:r>
        <w:t>"&gt;</w:t>
      </w:r>
    </w:p>
    <w:p w14:paraId="1371E0EF" w14:textId="77777777" w:rsidR="00FC68DB" w:rsidRPr="00FD0F5B" w:rsidRDefault="00FC68DB" w:rsidP="00B202D2">
      <w:pPr>
        <w:pStyle w:val="XMLCode"/>
        <w:keepNext/>
        <w:rPr>
          <w:color w:val="0070C0"/>
        </w:rPr>
      </w:pPr>
      <w:r>
        <w:t xml:space="preserve">    &lt;</w:t>
      </w:r>
      <w:proofErr w:type="spellStart"/>
      <w:r>
        <w:t>threaded_connection</w:t>
      </w:r>
      <w:proofErr w:type="spellEnd"/>
      <w:r>
        <w:t xml:space="preserve"> </w:t>
      </w:r>
      <w:r w:rsidRPr="00FD0F5B">
        <w:rPr>
          <w:color w:val="0070C0"/>
        </w:rPr>
        <w:t>length=</w:t>
      </w:r>
      <w:r>
        <w:rPr>
          <w:color w:val="0070C0"/>
        </w:rPr>
        <w:t>"</w:t>
      </w:r>
      <w:r w:rsidRPr="00FD0F5B">
        <w:rPr>
          <w:color w:val="0070C0"/>
        </w:rPr>
        <w:t>50</w:t>
      </w:r>
      <w:r>
        <w:rPr>
          <w:color w:val="0070C0"/>
        </w:rPr>
        <w:t>"</w:t>
      </w:r>
      <w:r w:rsidRPr="00FD0F5B">
        <w:rPr>
          <w:color w:val="0070C0"/>
        </w:rPr>
        <w:t xml:space="preserve"> diameter=</w:t>
      </w:r>
      <w:r>
        <w:rPr>
          <w:color w:val="0070C0"/>
        </w:rPr>
        <w:t>"</w:t>
      </w:r>
      <w:r w:rsidRPr="00FD0F5B">
        <w:rPr>
          <w:color w:val="0070C0"/>
        </w:rPr>
        <w:t>10</w:t>
      </w:r>
      <w:r>
        <w:rPr>
          <w:color w:val="0070C0"/>
        </w:rPr>
        <w:t>"</w:t>
      </w:r>
      <w:r w:rsidRPr="00FD0F5B">
        <w:rPr>
          <w:color w:val="0070C0"/>
        </w:rPr>
        <w:t xml:space="preserve"> </w:t>
      </w:r>
    </w:p>
    <w:p w14:paraId="12CEFA42" w14:textId="77777777" w:rsidR="00FC68DB" w:rsidRDefault="00FC68DB" w:rsidP="00B202D2">
      <w:pPr>
        <w:pStyle w:val="XMLCode"/>
        <w:keepNext/>
      </w:pPr>
      <w:r w:rsidRPr="00FD0F5B">
        <w:rPr>
          <w:color w:val="0070C0"/>
        </w:rPr>
        <w:t xml:space="preserve">          </w:t>
      </w:r>
      <w:proofErr w:type="spellStart"/>
      <w:r w:rsidRPr="00FD0F5B">
        <w:rPr>
          <w:color w:val="0070C0"/>
        </w:rPr>
        <w:t>head_diameter</w:t>
      </w:r>
      <w:proofErr w:type="spellEnd"/>
      <w:r w:rsidRPr="00FD0F5B">
        <w:rPr>
          <w:color w:val="0070C0"/>
        </w:rPr>
        <w:t>=</w:t>
      </w:r>
      <w:r>
        <w:rPr>
          <w:color w:val="0070C0"/>
        </w:rPr>
        <w:t>"</w:t>
      </w:r>
      <w:r w:rsidRPr="00FD0F5B">
        <w:rPr>
          <w:color w:val="0070C0"/>
        </w:rPr>
        <w:t>16</w:t>
      </w:r>
      <w:r>
        <w:rPr>
          <w:color w:val="0070C0"/>
        </w:rPr>
        <w:t>"</w:t>
      </w:r>
      <w:r w:rsidRPr="00FD0F5B">
        <w:rPr>
          <w:color w:val="0070C0"/>
        </w:rPr>
        <w:t xml:space="preserve"> </w:t>
      </w:r>
      <w:proofErr w:type="spellStart"/>
      <w:r w:rsidRPr="00FD0F5B">
        <w:rPr>
          <w:color w:val="0070C0"/>
        </w:rPr>
        <w:t>head_height</w:t>
      </w:r>
      <w:proofErr w:type="spellEnd"/>
      <w:r w:rsidRPr="00FD0F5B">
        <w:rPr>
          <w:color w:val="0070C0"/>
        </w:rPr>
        <w:t>=</w:t>
      </w:r>
      <w:r>
        <w:rPr>
          <w:color w:val="0070C0"/>
        </w:rPr>
        <w:t>"</w:t>
      </w:r>
      <w:r w:rsidRPr="00FD0F5B">
        <w:rPr>
          <w:color w:val="0070C0"/>
        </w:rPr>
        <w:t>5</w:t>
      </w:r>
      <w:r>
        <w:rPr>
          <w:color w:val="0070C0"/>
        </w:rPr>
        <w:t>"</w:t>
      </w:r>
      <w:r w:rsidRPr="00FD0F5B">
        <w:rPr>
          <w:color w:val="0070C0"/>
        </w:rPr>
        <w:t xml:space="preserve"> </w:t>
      </w:r>
      <w:proofErr w:type="spellStart"/>
      <w:r w:rsidRPr="00FD0F5B">
        <w:rPr>
          <w:color w:val="0070C0"/>
        </w:rPr>
        <w:t>thread_length</w:t>
      </w:r>
      <w:proofErr w:type="spellEnd"/>
      <w:r w:rsidRPr="00FD0F5B">
        <w:rPr>
          <w:color w:val="0070C0"/>
        </w:rPr>
        <w:t>=</w:t>
      </w:r>
      <w:r>
        <w:rPr>
          <w:color w:val="0070C0"/>
        </w:rPr>
        <w:t>"</w:t>
      </w:r>
      <w:r w:rsidRPr="00FD0F5B">
        <w:rPr>
          <w:color w:val="0070C0"/>
        </w:rPr>
        <w:t>35</w:t>
      </w:r>
      <w:r>
        <w:rPr>
          <w:color w:val="0070C0"/>
        </w:rPr>
        <w:t>"</w:t>
      </w:r>
      <w:r>
        <w:t>&gt;</w:t>
      </w:r>
    </w:p>
    <w:p w14:paraId="296369C1" w14:textId="77777777" w:rsidR="00FC68DB" w:rsidRPr="00966BAF" w:rsidRDefault="00FC68DB" w:rsidP="00B202D2">
      <w:pPr>
        <w:pStyle w:val="XMLCode"/>
        <w:keepNext/>
      </w:pPr>
      <w:r>
        <w:t xml:space="preserve">          </w:t>
      </w:r>
      <w:r w:rsidRPr="00966BAF">
        <w:t>&lt;</w:t>
      </w:r>
      <w:proofErr w:type="spellStart"/>
      <w:r w:rsidRPr="00966BAF">
        <w:t>normal_direction</w:t>
      </w:r>
      <w:proofErr w:type="spellEnd"/>
      <w:r w:rsidRPr="00966BAF">
        <w:t xml:space="preserve"> x="0" y="0" z="-10"/&gt;</w:t>
      </w:r>
    </w:p>
    <w:p w14:paraId="65DCD84B" w14:textId="77777777" w:rsidR="00FC68DB" w:rsidRDefault="00FC68DB" w:rsidP="00B202D2">
      <w:pPr>
        <w:pStyle w:val="XMLCode"/>
        <w:keepNext/>
      </w:pPr>
      <w:r w:rsidRPr="00966BAF">
        <w:t xml:space="preserve">          </w:t>
      </w:r>
      <w:r w:rsidRPr="009B5969">
        <w:t xml:space="preserve">&lt;washer </w:t>
      </w:r>
      <w:proofErr w:type="spellStart"/>
      <w:r w:rsidRPr="009B5969">
        <w:t>outer_diameter</w:t>
      </w:r>
      <w:proofErr w:type="spellEnd"/>
      <w:r w:rsidRPr="009B5969">
        <w:t>=</w:t>
      </w:r>
      <w:r>
        <w:t>"</w:t>
      </w:r>
      <w:r w:rsidRPr="009B5969">
        <w:t>20</w:t>
      </w:r>
      <w:r>
        <w:t>"</w:t>
      </w:r>
      <w:r w:rsidRPr="009B5969">
        <w:t xml:space="preserve"> </w:t>
      </w:r>
      <w:proofErr w:type="spellStart"/>
      <w:r w:rsidRPr="009B5969">
        <w:t>inner_diameter</w:t>
      </w:r>
      <w:proofErr w:type="spellEnd"/>
      <w:r w:rsidRPr="009B5969">
        <w:t>=</w:t>
      </w:r>
      <w:r>
        <w:t>"</w:t>
      </w:r>
      <w:r w:rsidRPr="009B5969">
        <w:t>10.3</w:t>
      </w:r>
      <w:r>
        <w:t>"</w:t>
      </w:r>
      <w:r w:rsidRPr="009B5969">
        <w:t xml:space="preserve">/&gt; </w:t>
      </w:r>
      <w:proofErr w:type="gramStart"/>
      <w:r w:rsidRPr="009B5969">
        <w:rPr>
          <w:color w:val="FF0000"/>
        </w:rPr>
        <w:t>&lt;!--</w:t>
      </w:r>
      <w:proofErr w:type="gramEnd"/>
      <w:r w:rsidRPr="00FD0F5B">
        <w:rPr>
          <w:color w:val="FF0000"/>
        </w:rPr>
        <w:t>Washer next to head--&gt;</w:t>
      </w:r>
    </w:p>
    <w:p w14:paraId="6462A483" w14:textId="77777777" w:rsidR="00FC68DB" w:rsidRPr="00226A3F" w:rsidRDefault="00FC68DB" w:rsidP="00B202D2">
      <w:pPr>
        <w:pStyle w:val="XMLCode"/>
        <w:keepNext/>
        <w:rPr>
          <w:b/>
        </w:rPr>
      </w:pPr>
      <w:r>
        <w:rPr>
          <w:b/>
        </w:rPr>
        <w:t xml:space="preserve">          </w:t>
      </w:r>
      <w:r w:rsidRPr="00FD0F5B">
        <w:rPr>
          <w:b/>
          <w:color w:val="0070C0"/>
        </w:rPr>
        <w:t>&lt;screw base=</w:t>
      </w:r>
      <w:r>
        <w:rPr>
          <w:b/>
          <w:color w:val="0070C0"/>
        </w:rPr>
        <w:t>"</w:t>
      </w:r>
      <w:r w:rsidRPr="00FD0F5B">
        <w:rPr>
          <w:b/>
          <w:color w:val="0070C0"/>
        </w:rPr>
        <w:t>5</w:t>
      </w:r>
      <w:r>
        <w:rPr>
          <w:b/>
          <w:color w:val="0070C0"/>
        </w:rPr>
        <w:t>"</w:t>
      </w:r>
      <w:r w:rsidRPr="00FD0F5B">
        <w:rPr>
          <w:b/>
          <w:color w:val="0070C0"/>
        </w:rPr>
        <w:t xml:space="preserve"> /&gt; </w:t>
      </w:r>
    </w:p>
    <w:p w14:paraId="374E2BAD" w14:textId="77777777" w:rsidR="00FC68DB" w:rsidRDefault="00FC68DB" w:rsidP="00B202D2">
      <w:pPr>
        <w:pStyle w:val="XMLCode"/>
        <w:keepNext/>
      </w:pPr>
      <w:r>
        <w:t xml:space="preserve">    &lt;/</w:t>
      </w:r>
      <w:proofErr w:type="spellStart"/>
      <w:r>
        <w:t>threaded_connection</w:t>
      </w:r>
      <w:proofErr w:type="spellEnd"/>
      <w:r>
        <w:t>&gt;</w:t>
      </w:r>
    </w:p>
    <w:p w14:paraId="4CEE6FE0" w14:textId="77777777" w:rsidR="00FC68DB" w:rsidRDefault="00FC68DB" w:rsidP="00B202D2">
      <w:pPr>
        <w:pStyle w:val="XMLCode"/>
        <w:keepNext/>
      </w:pPr>
      <w:r>
        <w:t xml:space="preserve">    </w:t>
      </w:r>
      <w:r w:rsidRPr="00226A3F">
        <w:t>&lt;loc&gt; 1500.3809 838.75885 730.6529 &lt;/loc&gt;</w:t>
      </w:r>
    </w:p>
    <w:p w14:paraId="7246D105" w14:textId="77777777" w:rsidR="00FC68DB" w:rsidRDefault="00FC68DB" w:rsidP="00B202D2">
      <w:pPr>
        <w:pStyle w:val="XMLCode"/>
        <w:keepNext/>
      </w:pPr>
      <w:r>
        <w:t xml:space="preserve">    &lt;appdata&gt;</w:t>
      </w:r>
    </w:p>
    <w:p w14:paraId="21CD9532" w14:textId="77777777" w:rsidR="00FC68DB" w:rsidRPr="00226A3F" w:rsidRDefault="00FC68DB" w:rsidP="00B202D2">
      <w:pPr>
        <w:pStyle w:val="XMLCode"/>
        <w:keepNext/>
      </w:pPr>
      <w:r w:rsidRPr="00226A3F">
        <w:t xml:space="preserve">        </w:t>
      </w:r>
      <w:r>
        <w:t xml:space="preserve">  ...</w:t>
      </w:r>
    </w:p>
    <w:p w14:paraId="66E153B0" w14:textId="77777777" w:rsidR="00FC68DB" w:rsidRDefault="00FC68DB" w:rsidP="00B202D2">
      <w:pPr>
        <w:pStyle w:val="XMLCode"/>
        <w:keepNext/>
      </w:pPr>
      <w:r>
        <w:t xml:space="preserve">    &lt;/appdata&gt;</w:t>
      </w:r>
    </w:p>
    <w:p w14:paraId="6D546D70" w14:textId="77777777" w:rsidR="00FC68DB" w:rsidRDefault="00FC68DB" w:rsidP="00B202D2">
      <w:pPr>
        <w:pStyle w:val="XMLCode"/>
        <w:keepNext/>
      </w:pPr>
      <w:r>
        <w:t>&lt;/connection_0d&gt;</w:t>
      </w:r>
    </w:p>
    <w:p w14:paraId="5AF74E1C" w14:textId="77777777" w:rsidR="00FC68DB" w:rsidRPr="00226A3F" w:rsidRDefault="00FC68DB" w:rsidP="00B202D2">
      <w:pPr>
        <w:pStyle w:val="XMLCode"/>
      </w:pPr>
    </w:p>
    <w:p w14:paraId="5C7C5BB7" w14:textId="77777777" w:rsidR="00FC68DB" w:rsidRPr="0056585E" w:rsidRDefault="00FC68DB" w:rsidP="00B202D2">
      <w:pPr>
        <w:pStyle w:val="Example"/>
        <w:keepNext/>
        <w:rPr>
          <w:b/>
          <w:bCs/>
          <w:sz w:val="24"/>
          <w:szCs w:val="24"/>
        </w:rPr>
      </w:pPr>
      <w:r w:rsidRPr="0056585E">
        <w:rPr>
          <w:b/>
          <w:bCs/>
          <w:sz w:val="24"/>
          <w:szCs w:val="24"/>
        </w:rPr>
        <w:t>Example C (</w:t>
      </w:r>
      <w:r w:rsidRPr="0056585E">
        <w:rPr>
          <w:rStyle w:val="elementdeftypeChar"/>
          <w:rFonts w:eastAsia="Calibri"/>
          <w:b w:val="0"/>
          <w:bCs w:val="0"/>
          <w:sz w:val="24"/>
          <w:szCs w:val="24"/>
        </w:rPr>
        <w:t>screw</w:t>
      </w:r>
      <w:r w:rsidRPr="0056585E">
        <w:rPr>
          <w:b/>
          <w:bCs/>
          <w:sz w:val="24"/>
          <w:szCs w:val="24"/>
        </w:rPr>
        <w:t xml:space="preserve"> with no attributes without </w:t>
      </w:r>
      <w:r w:rsidRPr="0056585E">
        <w:rPr>
          <w:rStyle w:val="elementdeftypeChar"/>
          <w:rFonts w:eastAsia="Calibri"/>
          <w:b w:val="0"/>
          <w:bCs w:val="0"/>
          <w:sz w:val="24"/>
          <w:szCs w:val="24"/>
        </w:rPr>
        <w:t>washer</w:t>
      </w:r>
      <w:r w:rsidRPr="0056585E">
        <w:rPr>
          <w:b/>
          <w:bCs/>
          <w:sz w:val="24"/>
          <w:szCs w:val="24"/>
        </w:rPr>
        <w:t xml:space="preserve">): </w:t>
      </w:r>
    </w:p>
    <w:p w14:paraId="29D769A0" w14:textId="77777777" w:rsidR="00FC68DB" w:rsidRDefault="00FC68DB" w:rsidP="00B202D2">
      <w:pPr>
        <w:pStyle w:val="XMLCode"/>
        <w:keepNext/>
      </w:pPr>
    </w:p>
    <w:p w14:paraId="47FBF96A" w14:textId="77777777" w:rsidR="00FC68DB" w:rsidRDefault="00FC68DB" w:rsidP="00B202D2">
      <w:pPr>
        <w:pStyle w:val="XMLCode"/>
        <w:keepNext/>
      </w:pPr>
      <w:r>
        <w:t>&lt;connection_0d label="SCREW_</w:t>
      </w:r>
      <w:r w:rsidRPr="00226A3F">
        <w:t>100532</w:t>
      </w:r>
      <w:r>
        <w:t>"&gt;</w:t>
      </w:r>
    </w:p>
    <w:p w14:paraId="289C2CA1" w14:textId="77777777" w:rsidR="00FC68DB" w:rsidRPr="00097A61" w:rsidRDefault="00FC68DB" w:rsidP="00B202D2">
      <w:pPr>
        <w:pStyle w:val="XMLCode"/>
        <w:keepNext/>
        <w:rPr>
          <w:color w:val="0070C0"/>
        </w:rPr>
      </w:pPr>
      <w:r>
        <w:t xml:space="preserve">    </w:t>
      </w:r>
      <w:r w:rsidRPr="00097A61">
        <w:rPr>
          <w:color w:val="0070C0"/>
        </w:rPr>
        <w:t>&lt;</w:t>
      </w:r>
      <w:proofErr w:type="spellStart"/>
      <w:r w:rsidRPr="00097A61">
        <w:rPr>
          <w:color w:val="0070C0"/>
        </w:rPr>
        <w:t>threaded_connection</w:t>
      </w:r>
      <w:proofErr w:type="spellEnd"/>
      <w:r w:rsidRPr="00097A61">
        <w:rPr>
          <w:color w:val="0070C0"/>
        </w:rPr>
        <w:t xml:space="preserve"> length=</w:t>
      </w:r>
      <w:r>
        <w:rPr>
          <w:color w:val="0070C0"/>
        </w:rPr>
        <w:t>"</w:t>
      </w:r>
      <w:r w:rsidRPr="00097A61">
        <w:rPr>
          <w:color w:val="0070C0"/>
        </w:rPr>
        <w:t>50</w:t>
      </w:r>
      <w:r>
        <w:rPr>
          <w:color w:val="0070C0"/>
        </w:rPr>
        <w:t>"</w:t>
      </w:r>
      <w:r w:rsidRPr="00097A61">
        <w:rPr>
          <w:color w:val="0070C0"/>
        </w:rPr>
        <w:t xml:space="preserve"> diameter=</w:t>
      </w:r>
      <w:r>
        <w:rPr>
          <w:color w:val="0070C0"/>
        </w:rPr>
        <w:t>"</w:t>
      </w:r>
      <w:r w:rsidRPr="00097A61">
        <w:rPr>
          <w:color w:val="0070C0"/>
        </w:rPr>
        <w:t>10</w:t>
      </w:r>
      <w:r>
        <w:rPr>
          <w:color w:val="0070C0"/>
        </w:rPr>
        <w:t>"</w:t>
      </w:r>
      <w:r w:rsidRPr="00097A61">
        <w:rPr>
          <w:color w:val="0070C0"/>
        </w:rPr>
        <w:t xml:space="preserve"> </w:t>
      </w:r>
    </w:p>
    <w:p w14:paraId="0A68DD28" w14:textId="77777777" w:rsidR="00FC68DB" w:rsidRPr="00097A61" w:rsidRDefault="00FC68DB" w:rsidP="00B202D2">
      <w:pPr>
        <w:pStyle w:val="XMLCode"/>
        <w:keepNext/>
        <w:rPr>
          <w:color w:val="0070C0"/>
        </w:rPr>
      </w:pPr>
      <w:r w:rsidRPr="00097A61">
        <w:rPr>
          <w:color w:val="0070C0"/>
        </w:rPr>
        <w:t xml:space="preserve">          </w:t>
      </w:r>
      <w:proofErr w:type="spellStart"/>
      <w:r w:rsidRPr="00097A61">
        <w:rPr>
          <w:color w:val="0070C0"/>
        </w:rPr>
        <w:t>head_diameter</w:t>
      </w:r>
      <w:proofErr w:type="spellEnd"/>
      <w:r w:rsidRPr="00097A61">
        <w:rPr>
          <w:color w:val="0070C0"/>
        </w:rPr>
        <w:t>=</w:t>
      </w:r>
      <w:r>
        <w:rPr>
          <w:color w:val="0070C0"/>
        </w:rPr>
        <w:t>"</w:t>
      </w:r>
      <w:r w:rsidRPr="00097A61">
        <w:rPr>
          <w:color w:val="0070C0"/>
        </w:rPr>
        <w:t>16</w:t>
      </w:r>
      <w:r>
        <w:rPr>
          <w:color w:val="0070C0"/>
        </w:rPr>
        <w:t>"</w:t>
      </w:r>
      <w:r w:rsidRPr="00097A61">
        <w:rPr>
          <w:color w:val="0070C0"/>
        </w:rPr>
        <w:t xml:space="preserve"> </w:t>
      </w:r>
      <w:proofErr w:type="spellStart"/>
      <w:r w:rsidRPr="00097A61">
        <w:rPr>
          <w:color w:val="0070C0"/>
        </w:rPr>
        <w:t>head_height</w:t>
      </w:r>
      <w:proofErr w:type="spellEnd"/>
      <w:r w:rsidRPr="00097A61">
        <w:rPr>
          <w:color w:val="0070C0"/>
        </w:rPr>
        <w:t>=</w:t>
      </w:r>
      <w:r>
        <w:rPr>
          <w:color w:val="0070C0"/>
        </w:rPr>
        <w:t>"</w:t>
      </w:r>
      <w:r w:rsidRPr="00097A61">
        <w:rPr>
          <w:color w:val="0070C0"/>
        </w:rPr>
        <w:t>5</w:t>
      </w:r>
      <w:r>
        <w:rPr>
          <w:color w:val="0070C0"/>
        </w:rPr>
        <w:t>"</w:t>
      </w:r>
      <w:r w:rsidRPr="00097A61">
        <w:rPr>
          <w:color w:val="0070C0"/>
        </w:rPr>
        <w:t xml:space="preserve"> </w:t>
      </w:r>
      <w:proofErr w:type="spellStart"/>
      <w:r w:rsidRPr="00097A61">
        <w:rPr>
          <w:color w:val="0070C0"/>
        </w:rPr>
        <w:t>sink_size</w:t>
      </w:r>
      <w:proofErr w:type="spellEnd"/>
      <w:r w:rsidRPr="00097A61">
        <w:rPr>
          <w:color w:val="0070C0"/>
        </w:rPr>
        <w:t>=</w:t>
      </w:r>
      <w:r>
        <w:rPr>
          <w:color w:val="0070C0"/>
        </w:rPr>
        <w:t>"</w:t>
      </w:r>
      <w:r w:rsidRPr="00097A61">
        <w:rPr>
          <w:color w:val="0070C0"/>
        </w:rPr>
        <w:t>1</w:t>
      </w:r>
      <w:r>
        <w:rPr>
          <w:color w:val="0070C0"/>
        </w:rPr>
        <w:t>"</w:t>
      </w:r>
      <w:r w:rsidRPr="00097A61">
        <w:rPr>
          <w:color w:val="0070C0"/>
        </w:rPr>
        <w:t xml:space="preserve"> </w:t>
      </w:r>
      <w:proofErr w:type="spellStart"/>
      <w:r w:rsidRPr="00097A61">
        <w:rPr>
          <w:color w:val="0070C0"/>
        </w:rPr>
        <w:t>thread_length</w:t>
      </w:r>
      <w:proofErr w:type="spellEnd"/>
      <w:r w:rsidRPr="00097A61">
        <w:rPr>
          <w:color w:val="0070C0"/>
        </w:rPr>
        <w:t>=</w:t>
      </w:r>
      <w:r>
        <w:rPr>
          <w:color w:val="0070C0"/>
        </w:rPr>
        <w:t>"</w:t>
      </w:r>
      <w:r w:rsidRPr="00097A61">
        <w:rPr>
          <w:color w:val="0070C0"/>
        </w:rPr>
        <w:t>35</w:t>
      </w:r>
      <w:r>
        <w:rPr>
          <w:color w:val="0070C0"/>
        </w:rPr>
        <w:t>"</w:t>
      </w:r>
      <w:r w:rsidRPr="00097A61">
        <w:rPr>
          <w:color w:val="0070C0"/>
        </w:rPr>
        <w:t xml:space="preserve"> &gt;</w:t>
      </w:r>
    </w:p>
    <w:p w14:paraId="73F8F1A3" w14:textId="77777777" w:rsidR="00FC68DB" w:rsidRPr="00966BAF" w:rsidRDefault="00FC68DB" w:rsidP="00B202D2">
      <w:pPr>
        <w:pStyle w:val="XMLCode"/>
        <w:keepNext/>
        <w:rPr>
          <w:color w:val="0070C0"/>
        </w:rPr>
      </w:pPr>
      <w:r w:rsidRPr="00097A61">
        <w:rPr>
          <w:color w:val="0070C0"/>
        </w:rPr>
        <w:t xml:space="preserve">          </w:t>
      </w:r>
      <w:r w:rsidRPr="00966BAF">
        <w:rPr>
          <w:color w:val="0070C0"/>
        </w:rPr>
        <w:t>&lt;</w:t>
      </w:r>
      <w:proofErr w:type="spellStart"/>
      <w:r w:rsidRPr="00966BAF">
        <w:rPr>
          <w:color w:val="0070C0"/>
        </w:rPr>
        <w:t>normal_direction</w:t>
      </w:r>
      <w:proofErr w:type="spellEnd"/>
      <w:r w:rsidRPr="00966BAF">
        <w:rPr>
          <w:color w:val="0070C0"/>
        </w:rPr>
        <w:t xml:space="preserve"> x="0" y="0" z="-10"/&gt;</w:t>
      </w:r>
    </w:p>
    <w:p w14:paraId="305AFD91" w14:textId="77777777" w:rsidR="00FC68DB" w:rsidRPr="00097A61" w:rsidRDefault="00FC68DB" w:rsidP="00B202D2">
      <w:pPr>
        <w:pStyle w:val="XMLCode"/>
        <w:keepNext/>
        <w:rPr>
          <w:b/>
          <w:color w:val="0070C0"/>
        </w:rPr>
      </w:pPr>
      <w:r w:rsidRPr="00966BAF">
        <w:rPr>
          <w:b/>
          <w:color w:val="0070C0"/>
        </w:rPr>
        <w:t xml:space="preserve">          </w:t>
      </w:r>
      <w:r w:rsidRPr="00097A61">
        <w:rPr>
          <w:b/>
          <w:color w:val="0070C0"/>
        </w:rPr>
        <w:t>&lt;screw base=</w:t>
      </w:r>
      <w:r>
        <w:rPr>
          <w:b/>
          <w:color w:val="0070C0"/>
        </w:rPr>
        <w:t>"</w:t>
      </w:r>
      <w:r w:rsidRPr="00097A61">
        <w:rPr>
          <w:b/>
          <w:color w:val="0070C0"/>
        </w:rPr>
        <w:t>5</w:t>
      </w:r>
      <w:r>
        <w:rPr>
          <w:b/>
          <w:color w:val="0070C0"/>
        </w:rPr>
        <w:t>"</w:t>
      </w:r>
      <w:r w:rsidRPr="00097A61">
        <w:rPr>
          <w:b/>
          <w:color w:val="0070C0"/>
        </w:rPr>
        <w:t xml:space="preserve"> /&gt; </w:t>
      </w:r>
    </w:p>
    <w:p w14:paraId="2DBE6730" w14:textId="77777777" w:rsidR="00FC68DB" w:rsidRPr="00097A61" w:rsidRDefault="00FC68DB" w:rsidP="00B202D2">
      <w:pPr>
        <w:pStyle w:val="XMLCode"/>
        <w:keepNext/>
        <w:rPr>
          <w:color w:val="0070C0"/>
        </w:rPr>
      </w:pPr>
      <w:r w:rsidRPr="00097A61">
        <w:rPr>
          <w:color w:val="0070C0"/>
        </w:rPr>
        <w:t xml:space="preserve">    &lt;/</w:t>
      </w:r>
      <w:proofErr w:type="spellStart"/>
      <w:r w:rsidRPr="00097A61">
        <w:rPr>
          <w:color w:val="0070C0"/>
        </w:rPr>
        <w:t>threaded_connection</w:t>
      </w:r>
      <w:proofErr w:type="spellEnd"/>
      <w:r w:rsidRPr="00097A61">
        <w:rPr>
          <w:color w:val="0070C0"/>
        </w:rPr>
        <w:t>&gt;</w:t>
      </w:r>
    </w:p>
    <w:p w14:paraId="7C896929" w14:textId="77777777" w:rsidR="00FC68DB" w:rsidRDefault="00FC68DB" w:rsidP="00B202D2">
      <w:pPr>
        <w:pStyle w:val="XMLCode"/>
        <w:keepNext/>
      </w:pPr>
      <w:r>
        <w:t xml:space="preserve">    </w:t>
      </w:r>
      <w:r w:rsidRPr="00226A3F">
        <w:t>&lt;loc&gt; 1500.3809 838.75885 730.6529 &lt;/loc&gt;</w:t>
      </w:r>
    </w:p>
    <w:p w14:paraId="3E944A19" w14:textId="77777777" w:rsidR="00FC68DB" w:rsidRDefault="00FC68DB" w:rsidP="00B202D2">
      <w:pPr>
        <w:pStyle w:val="XMLCode"/>
        <w:keepNext/>
      </w:pPr>
      <w:r>
        <w:t xml:space="preserve">    &lt;appdata&gt;</w:t>
      </w:r>
    </w:p>
    <w:p w14:paraId="59EB72D4" w14:textId="77777777" w:rsidR="00FC68DB" w:rsidRPr="00226A3F" w:rsidRDefault="00FC68DB" w:rsidP="00B202D2">
      <w:pPr>
        <w:pStyle w:val="XMLCode"/>
        <w:keepNext/>
      </w:pPr>
      <w:r>
        <w:tab/>
        <w:t xml:space="preserve">      ...</w:t>
      </w:r>
    </w:p>
    <w:p w14:paraId="38A10F60" w14:textId="77777777" w:rsidR="00FC68DB" w:rsidRDefault="00FC68DB" w:rsidP="00B202D2">
      <w:pPr>
        <w:pStyle w:val="XMLCode"/>
        <w:keepNext/>
      </w:pPr>
      <w:r>
        <w:t xml:space="preserve">    &lt;/appdata&gt;</w:t>
      </w:r>
    </w:p>
    <w:p w14:paraId="15D79FFB" w14:textId="77777777" w:rsidR="00FC68DB" w:rsidRDefault="00FC68DB" w:rsidP="00B202D2">
      <w:pPr>
        <w:pStyle w:val="XMLCode"/>
        <w:keepNext/>
      </w:pPr>
      <w:r>
        <w:t>&lt;/connection_0d&gt;</w:t>
      </w:r>
    </w:p>
    <w:p w14:paraId="0C212C50" w14:textId="77777777" w:rsidR="00FC68DB" w:rsidRDefault="00FC68DB" w:rsidP="0056585E">
      <w:pPr>
        <w:pStyle w:val="XMLCode"/>
      </w:pPr>
    </w:p>
    <w:p w14:paraId="6FADC184" w14:textId="77777777" w:rsidR="00FC68DB" w:rsidRDefault="00FC68DB" w:rsidP="00B202D2">
      <w:pPr>
        <w:pStyle w:val="berschrift4"/>
      </w:pPr>
      <w:bookmarkStart w:id="1325" w:name="_Toc3556991"/>
      <w:bookmarkStart w:id="1326" w:name="_Toc34747241"/>
      <w:bookmarkStart w:id="1327" w:name="_Toc77102057"/>
      <w:r>
        <w:lastRenderedPageBreak/>
        <w:t>7.5.7.1 Flow Drilled Screws (FDS)</w:t>
      </w:r>
      <w:bookmarkEnd w:id="1325"/>
      <w:bookmarkEnd w:id="1326"/>
      <w:bookmarkEnd w:id="1327"/>
    </w:p>
    <w:p w14:paraId="7C98E2E2" w14:textId="5A5F12D5" w:rsidR="00FC68DB" w:rsidRPr="00EF4929" w:rsidRDefault="00FC68DB" w:rsidP="00B202D2">
      <w:pPr>
        <w:pStyle w:val="StandardWeb"/>
        <w:spacing w:before="0" w:beforeAutospacing="0" w:after="0" w:afterAutospacing="0" w:line="315" w:lineRule="atLeast"/>
        <w:rPr>
          <w:rFonts w:asciiTheme="minorHAnsi" w:hAnsiTheme="minorHAnsi" w:cstheme="minorHAnsi"/>
          <w:sz w:val="22"/>
          <w:szCs w:val="22"/>
        </w:rPr>
      </w:pPr>
      <w:r w:rsidRPr="001E3E2A">
        <w:rPr>
          <w:rFonts w:asciiTheme="minorHAnsi" w:hAnsiTheme="minorHAnsi" w:cstheme="minorHAnsi"/>
          <w:sz w:val="22"/>
          <w:szCs w:val="22"/>
        </w:rPr>
        <w:t xml:space="preserve">Flow drilled screws are applied by a process called </w:t>
      </w:r>
      <w:r>
        <w:rPr>
          <w:rFonts w:asciiTheme="minorHAnsi" w:hAnsiTheme="minorHAnsi" w:cstheme="minorHAnsi"/>
          <w:sz w:val="22"/>
          <w:szCs w:val="22"/>
        </w:rPr>
        <w:t>"</w:t>
      </w:r>
      <w:r w:rsidRPr="001E3E2A">
        <w:rPr>
          <w:rFonts w:asciiTheme="minorHAnsi" w:hAnsiTheme="minorHAnsi" w:cstheme="minorHAnsi"/>
          <w:sz w:val="22"/>
          <w:szCs w:val="22"/>
        </w:rPr>
        <w:t>friction drilling</w:t>
      </w:r>
      <w:r>
        <w:rPr>
          <w:rFonts w:asciiTheme="minorHAnsi" w:hAnsiTheme="minorHAnsi" w:cstheme="minorHAnsi"/>
          <w:sz w:val="22"/>
          <w:szCs w:val="22"/>
        </w:rPr>
        <w:t>"</w:t>
      </w:r>
      <w:r w:rsidRPr="001E3E2A">
        <w:rPr>
          <w:rFonts w:asciiTheme="minorHAnsi" w:hAnsiTheme="minorHAnsi" w:cstheme="minorHAnsi"/>
          <w:sz w:val="22"/>
          <w:szCs w:val="22"/>
        </w:rPr>
        <w:t xml:space="preserve">. For details, see e.g. </w:t>
      </w:r>
      <w:hyperlink r:id="rId128" w:history="1">
        <w:r w:rsidRPr="00EF4929">
          <w:rPr>
            <w:rStyle w:val="Hyperlink"/>
            <w:rFonts w:asciiTheme="minorHAnsi" w:hAnsiTheme="minorHAnsi" w:cstheme="minorHAnsi"/>
            <w:sz w:val="22"/>
            <w:szCs w:val="22"/>
          </w:rPr>
          <w:t>http://en.wikipedia.org/wiki/Friction_drilling</w:t>
        </w:r>
      </w:hyperlink>
      <w:r w:rsidR="00525DF8">
        <w:rPr>
          <w:rFonts w:asciiTheme="minorHAnsi" w:hAnsiTheme="minorHAnsi" w:cstheme="minorHAnsi"/>
          <w:sz w:val="22"/>
          <w:szCs w:val="22"/>
        </w:rPr>
        <w:t xml:space="preserve"> a</w:t>
      </w:r>
      <w:r w:rsidRPr="00EF4929">
        <w:rPr>
          <w:rFonts w:asciiTheme="minorHAnsi" w:hAnsiTheme="minorHAnsi" w:cstheme="minorHAnsi"/>
          <w:sz w:val="22"/>
          <w:szCs w:val="22"/>
        </w:rPr>
        <w:t>nd</w:t>
      </w:r>
      <w:r w:rsidR="00525DF8">
        <w:rPr>
          <w:rFonts w:asciiTheme="minorHAnsi" w:hAnsiTheme="minorHAnsi" w:cstheme="minorHAnsi"/>
          <w:sz w:val="22"/>
          <w:szCs w:val="22"/>
        </w:rPr>
        <w:t xml:space="preserve"> </w:t>
      </w:r>
      <w:hyperlink r:id="rId129" w:history="1">
        <w:r w:rsidRPr="00EF4929">
          <w:rPr>
            <w:rStyle w:val="Hyperlink"/>
            <w:rFonts w:asciiTheme="minorHAnsi" w:hAnsiTheme="minorHAnsi" w:cstheme="minorHAnsi"/>
            <w:sz w:val="22"/>
            <w:szCs w:val="22"/>
          </w:rPr>
          <w:t>http://www.unique-design.co.uk/flow-drilling/</w:t>
        </w:r>
      </w:hyperlink>
      <w:r w:rsidRPr="00EF4929">
        <w:rPr>
          <w:rFonts w:asciiTheme="minorHAnsi" w:hAnsiTheme="minorHAnsi" w:cstheme="minorHAnsi"/>
          <w:sz w:val="22"/>
          <w:szCs w:val="22"/>
        </w:rPr>
        <w:t xml:space="preserve"> </w:t>
      </w:r>
    </w:p>
    <w:p w14:paraId="1044F456" w14:textId="77777777" w:rsidR="00FC68DB" w:rsidRPr="00D977AB" w:rsidRDefault="00FC68DB" w:rsidP="00B202D2">
      <w:pPr>
        <w:pStyle w:val="StandardWeb"/>
        <w:keepNext/>
        <w:spacing w:before="120" w:beforeAutospacing="0" w:after="120" w:afterAutospacing="0"/>
        <w:jc w:val="center"/>
      </w:pPr>
      <w:r>
        <w:rPr>
          <w:noProof/>
          <w:color w:val="676F76"/>
          <w:sz w:val="21"/>
          <w:szCs w:val="21"/>
        </w:rPr>
        <w:drawing>
          <wp:inline distT="0" distB="0" distL="0" distR="0" wp14:anchorId="46AFEF41" wp14:editId="667A7038">
            <wp:extent cx="4213553" cy="1667865"/>
            <wp:effectExtent l="0" t="0" r="0" b="8890"/>
            <wp:docPr id="291" name="Picture 291" descr="http://www.unique-design.co.uk/wp-content/uploads/2013/01/fsf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www.unique-design.co.uk/wp-content/uploads/2013/01/fsf8.jpg"/>
                    <pic:cNvPicPr>
                      <a:picLocks noChangeAspect="1" noChangeArrowheads="1"/>
                    </pic:cNvPicPr>
                  </pic:nvPicPr>
                  <pic:blipFill rotWithShape="1">
                    <a:blip r:embed="rId130">
                      <a:extLst>
                        <a:ext uri="{28A0092B-C50C-407E-A947-70E740481C1C}">
                          <a14:useLocalDpi xmlns:a14="http://schemas.microsoft.com/office/drawing/2010/main" val="0"/>
                        </a:ext>
                      </a:extLst>
                    </a:blip>
                    <a:srcRect l="4794" t="3033" b="27822"/>
                    <a:stretch/>
                  </pic:blipFill>
                  <pic:spPr bwMode="auto">
                    <a:xfrm>
                      <a:off x="0" y="0"/>
                      <a:ext cx="4213596" cy="1667882"/>
                    </a:xfrm>
                    <a:prstGeom prst="rect">
                      <a:avLst/>
                    </a:prstGeom>
                    <a:noFill/>
                    <a:ln>
                      <a:noFill/>
                    </a:ln>
                    <a:extLst>
                      <a:ext uri="{53640926-AAD7-44D8-BBD7-CCE9431645EC}">
                        <a14:shadowObscured xmlns:a14="http://schemas.microsoft.com/office/drawing/2010/main"/>
                      </a:ext>
                    </a:extLst>
                  </pic:spPr>
                </pic:pic>
              </a:graphicData>
            </a:graphic>
          </wp:inline>
        </w:drawing>
      </w:r>
    </w:p>
    <w:tbl>
      <w:tblPr>
        <w:tblW w:w="0" w:type="auto"/>
        <w:jc w:val="center"/>
        <w:tblLayout w:type="fixed"/>
        <w:tblLook w:val="04A0" w:firstRow="1" w:lastRow="0" w:firstColumn="1" w:lastColumn="0" w:noHBand="0" w:noVBand="1"/>
      </w:tblPr>
      <w:tblGrid>
        <w:gridCol w:w="1261"/>
        <w:gridCol w:w="1418"/>
        <w:gridCol w:w="1417"/>
        <w:gridCol w:w="1276"/>
        <w:gridCol w:w="1400"/>
      </w:tblGrid>
      <w:tr w:rsidR="00FC68DB" w:rsidRPr="00D977AB" w14:paraId="63B85BCE" w14:textId="77777777" w:rsidTr="00FC68DB">
        <w:trPr>
          <w:jc w:val="center"/>
        </w:trPr>
        <w:tc>
          <w:tcPr>
            <w:tcW w:w="1261" w:type="dxa"/>
          </w:tcPr>
          <w:p w14:paraId="405E4103"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Placing screw</w:t>
            </w:r>
          </w:p>
        </w:tc>
        <w:tc>
          <w:tcPr>
            <w:tcW w:w="1418" w:type="dxa"/>
          </w:tcPr>
          <w:p w14:paraId="7AF0EBA6"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Heating of material</w:t>
            </w:r>
          </w:p>
          <w:p w14:paraId="078D3E29"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6"/>
              </w:rPr>
              <w:t>(speed/pressure)</w:t>
            </w:r>
          </w:p>
        </w:tc>
        <w:tc>
          <w:tcPr>
            <w:tcW w:w="1417" w:type="dxa"/>
          </w:tcPr>
          <w:p w14:paraId="5096724D"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Forming material</w:t>
            </w:r>
          </w:p>
        </w:tc>
        <w:tc>
          <w:tcPr>
            <w:tcW w:w="1276" w:type="dxa"/>
          </w:tcPr>
          <w:p w14:paraId="36ABD1C9"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Forming thread</w:t>
            </w:r>
          </w:p>
          <w:p w14:paraId="789BCF60"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w:t>
            </w:r>
            <w:proofErr w:type="spellStart"/>
            <w:r w:rsidRPr="00D977AB">
              <w:rPr>
                <w:rFonts w:asciiTheme="minorHAnsi" w:hAnsiTheme="minorHAnsi" w:cstheme="minorHAnsi"/>
                <w:sz w:val="18"/>
              </w:rPr>
              <w:t>chipless</w:t>
            </w:r>
            <w:proofErr w:type="spellEnd"/>
            <w:r w:rsidRPr="00D977AB">
              <w:rPr>
                <w:rFonts w:asciiTheme="minorHAnsi" w:hAnsiTheme="minorHAnsi" w:cstheme="minorHAnsi"/>
                <w:sz w:val="18"/>
              </w:rPr>
              <w:t>)</w:t>
            </w:r>
          </w:p>
        </w:tc>
        <w:tc>
          <w:tcPr>
            <w:tcW w:w="1400" w:type="dxa"/>
          </w:tcPr>
          <w:p w14:paraId="0C6FA165"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Tightening screw</w:t>
            </w:r>
          </w:p>
          <w:p w14:paraId="318F5B8F"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w:t>
            </w:r>
            <w:proofErr w:type="gramStart"/>
            <w:r w:rsidRPr="00D977AB">
              <w:rPr>
                <w:rFonts w:asciiTheme="minorHAnsi" w:hAnsiTheme="minorHAnsi" w:cstheme="minorHAnsi"/>
                <w:sz w:val="18"/>
              </w:rPr>
              <w:t>torque</w:t>
            </w:r>
            <w:proofErr w:type="gramEnd"/>
            <w:r w:rsidRPr="00D977AB">
              <w:rPr>
                <w:rFonts w:asciiTheme="minorHAnsi" w:hAnsiTheme="minorHAnsi" w:cstheme="minorHAnsi"/>
                <w:sz w:val="18"/>
              </w:rPr>
              <w:t>, depth angle)</w:t>
            </w:r>
          </w:p>
        </w:tc>
      </w:tr>
    </w:tbl>
    <w:p w14:paraId="32A6EC64" w14:textId="25428425" w:rsidR="00FC68DB" w:rsidRPr="005C50FA" w:rsidRDefault="00FC68DB" w:rsidP="00B202D2">
      <w:pPr>
        <w:pStyle w:val="Beschriftung"/>
        <w:rPr>
          <w:color w:val="676F76"/>
          <w:sz w:val="21"/>
          <w:szCs w:val="21"/>
          <w:lang w:val="en"/>
        </w:rPr>
      </w:pPr>
      <w:bookmarkStart w:id="1328" w:name="_Toc3557106"/>
      <w:bookmarkStart w:id="1329" w:name="_Toc34747357"/>
      <w:bookmarkStart w:id="1330" w:name="_Toc76030550"/>
      <w:bookmarkStart w:id="1331" w:name="_Toc86863506"/>
      <w:bookmarkStart w:id="1332" w:name="_Toc86863595"/>
      <w:r>
        <w:t xml:space="preserve">Figure </w:t>
      </w:r>
      <w:r>
        <w:fldChar w:fldCharType="begin"/>
      </w:r>
      <w:r>
        <w:instrText xml:space="preserve"> SEQ Figure \* ARABIC </w:instrText>
      </w:r>
      <w:r>
        <w:fldChar w:fldCharType="separate"/>
      </w:r>
      <w:r w:rsidR="008116BB">
        <w:rPr>
          <w:noProof/>
        </w:rPr>
        <w:t>29</w:t>
      </w:r>
      <w:r>
        <w:fldChar w:fldCharType="end"/>
      </w:r>
      <w:r>
        <w:t>: Process of Flow Drill Screwing</w:t>
      </w:r>
      <w:bookmarkEnd w:id="1328"/>
      <w:bookmarkEnd w:id="1329"/>
      <w:bookmarkEnd w:id="1330"/>
      <w:bookmarkEnd w:id="1331"/>
      <w:bookmarkEnd w:id="1332"/>
    </w:p>
    <w:p w14:paraId="48C78A26" w14:textId="77777777" w:rsidR="00FC68DB" w:rsidRDefault="00FC68DB" w:rsidP="00B202D2">
      <w:pPr>
        <w:keepNext/>
        <w:jc w:val="center"/>
      </w:pPr>
      <w:r>
        <w:rPr>
          <w:noProof/>
          <w:lang w:val="en-US"/>
        </w:rPr>
        <w:drawing>
          <wp:inline distT="0" distB="0" distL="0" distR="0" wp14:anchorId="02300BDC" wp14:editId="08439F89">
            <wp:extent cx="2225615" cy="1718791"/>
            <wp:effectExtent l="0" t="0" r="381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2231153" cy="1723068"/>
                    </a:xfrm>
                    <a:prstGeom prst="rect">
                      <a:avLst/>
                    </a:prstGeom>
                  </pic:spPr>
                </pic:pic>
              </a:graphicData>
            </a:graphic>
          </wp:inline>
        </w:drawing>
      </w:r>
    </w:p>
    <w:p w14:paraId="2A0BBB22" w14:textId="03D43FCF" w:rsidR="00FC68DB" w:rsidRPr="00EF4929" w:rsidRDefault="00FC68DB" w:rsidP="00B202D2">
      <w:pPr>
        <w:keepNext/>
        <w:jc w:val="center"/>
        <w:rPr>
          <w:sz w:val="18"/>
        </w:rPr>
      </w:pPr>
      <w:r w:rsidRPr="00EF4929">
        <w:rPr>
          <w:i/>
          <w:sz w:val="18"/>
        </w:rPr>
        <w:t>Source of image</w:t>
      </w:r>
      <w:r w:rsidRPr="00EF4929">
        <w:rPr>
          <w:sz w:val="18"/>
        </w:rPr>
        <w:t xml:space="preserve">: </w:t>
      </w:r>
      <w:hyperlink r:id="rId132" w:history="1">
        <w:r w:rsidRPr="00EF4929">
          <w:rPr>
            <w:rStyle w:val="Hyperlink"/>
            <w:sz w:val="18"/>
          </w:rPr>
          <w:t>http://www.ejot-avdel.se/sites/default/files/product/files/Brochure_EJOT_FDS_en.pdf</w:t>
        </w:r>
      </w:hyperlink>
    </w:p>
    <w:p w14:paraId="1F16CD56" w14:textId="6FFF2C85" w:rsidR="00FC68DB" w:rsidRDefault="00FC68DB" w:rsidP="00B202D2">
      <w:pPr>
        <w:pStyle w:val="Beschriftung"/>
      </w:pPr>
      <w:bookmarkStart w:id="1333" w:name="_Toc3557107"/>
      <w:bookmarkStart w:id="1334" w:name="_Toc34747358"/>
      <w:bookmarkStart w:id="1335" w:name="_Toc76030551"/>
      <w:bookmarkStart w:id="1336" w:name="_Toc86863507"/>
      <w:bookmarkStart w:id="1337" w:name="_Toc86863596"/>
      <w:r>
        <w:t xml:space="preserve">Figure </w:t>
      </w:r>
      <w:r>
        <w:fldChar w:fldCharType="begin"/>
      </w:r>
      <w:r>
        <w:instrText xml:space="preserve"> SEQ Figure \* ARABIC </w:instrText>
      </w:r>
      <w:r>
        <w:fldChar w:fldCharType="separate"/>
      </w:r>
      <w:r w:rsidR="008116BB">
        <w:rPr>
          <w:noProof/>
        </w:rPr>
        <w:t>30</w:t>
      </w:r>
      <w:r>
        <w:fldChar w:fldCharType="end"/>
      </w:r>
      <w:r>
        <w:t>: Measures of applied FDS</w:t>
      </w:r>
      <w:bookmarkEnd w:id="1333"/>
      <w:bookmarkEnd w:id="1334"/>
      <w:bookmarkEnd w:id="1335"/>
      <w:bookmarkEnd w:id="1336"/>
      <w:bookmarkEnd w:id="1337"/>
    </w:p>
    <w:p w14:paraId="48D028BE" w14:textId="77777777" w:rsidR="00FC68DB" w:rsidRDefault="00FC68DB" w:rsidP="00B202D2">
      <w:pPr>
        <w:autoSpaceDE w:val="0"/>
        <w:autoSpaceDN w:val="0"/>
        <w:adjustRightInd w:val="0"/>
        <w:spacing w:after="0"/>
        <w:rPr>
          <w:rFonts w:cs="Calibri"/>
          <w:lang w:eastAsia="en-GB"/>
        </w:rPr>
      </w:pPr>
      <w:r>
        <w:rPr>
          <w:rFonts w:cs="Calibri"/>
          <w:lang w:eastAsia="en-GB"/>
        </w:rPr>
        <w:t>The basic steps in the flow drill screw process consist of:</w:t>
      </w:r>
    </w:p>
    <w:p w14:paraId="74B7EC51" w14:textId="77777777" w:rsidR="00FC68DB" w:rsidRPr="00B50C53" w:rsidRDefault="00FC68DB" w:rsidP="00BA04B6">
      <w:pPr>
        <w:pStyle w:val="Listenabsatz"/>
        <w:numPr>
          <w:ilvl w:val="0"/>
          <w:numId w:val="34"/>
        </w:numPr>
        <w:tabs>
          <w:tab w:val="clear" w:pos="403"/>
        </w:tabs>
        <w:autoSpaceDE w:val="0"/>
        <w:autoSpaceDN w:val="0"/>
        <w:adjustRightInd w:val="0"/>
        <w:spacing w:after="0" w:line="240" w:lineRule="auto"/>
        <w:contextualSpacing w:val="0"/>
        <w:jc w:val="left"/>
        <w:rPr>
          <w:rFonts w:cs="Calibri"/>
          <w:lang w:val="en-US" w:eastAsia="en-GB"/>
        </w:rPr>
      </w:pPr>
      <w:r w:rsidRPr="00B50C53">
        <w:rPr>
          <w:rFonts w:cs="Calibri"/>
          <w:lang w:val="en-US" w:eastAsia="en-GB"/>
        </w:rPr>
        <w:t>Applying rotational velocity and pressure</w:t>
      </w:r>
      <w:r>
        <w:rPr>
          <w:rFonts w:cs="Calibri"/>
          <w:lang w:val="en-US" w:eastAsia="en-GB"/>
        </w:rPr>
        <w:t>.</w:t>
      </w:r>
    </w:p>
    <w:p w14:paraId="4EF1E3D3" w14:textId="77777777" w:rsidR="00FC68DB" w:rsidRPr="00D73BA4" w:rsidRDefault="00FC68DB" w:rsidP="00BA04B6">
      <w:pPr>
        <w:pStyle w:val="Listenabsatz"/>
        <w:numPr>
          <w:ilvl w:val="0"/>
          <w:numId w:val="34"/>
        </w:numPr>
        <w:tabs>
          <w:tab w:val="clear" w:pos="403"/>
        </w:tabs>
        <w:autoSpaceDE w:val="0"/>
        <w:autoSpaceDN w:val="0"/>
        <w:adjustRightInd w:val="0"/>
        <w:spacing w:after="0" w:line="240" w:lineRule="auto"/>
        <w:contextualSpacing w:val="0"/>
        <w:jc w:val="left"/>
        <w:rPr>
          <w:rFonts w:cs="Calibri"/>
          <w:lang w:val="en-US" w:eastAsia="en-GB"/>
        </w:rPr>
      </w:pPr>
      <w:r w:rsidRPr="00D73BA4">
        <w:rPr>
          <w:rFonts w:cs="Calibri"/>
          <w:lang w:val="en-US" w:eastAsia="en-GB"/>
        </w:rPr>
        <w:t>Tool heats target sheet metal (or without pre-punching both sheet component) and melts through it.</w:t>
      </w:r>
    </w:p>
    <w:p w14:paraId="30BDEDFE" w14:textId="77777777" w:rsidR="00FC68DB" w:rsidRPr="00D977AB" w:rsidRDefault="00FC68DB" w:rsidP="00BA04B6">
      <w:pPr>
        <w:pStyle w:val="Listenabsatz"/>
        <w:numPr>
          <w:ilvl w:val="0"/>
          <w:numId w:val="34"/>
        </w:numPr>
        <w:tabs>
          <w:tab w:val="clear" w:pos="403"/>
        </w:tabs>
        <w:autoSpaceDE w:val="0"/>
        <w:autoSpaceDN w:val="0"/>
        <w:adjustRightInd w:val="0"/>
        <w:spacing w:after="0" w:line="240" w:lineRule="auto"/>
        <w:contextualSpacing w:val="0"/>
        <w:jc w:val="left"/>
        <w:rPr>
          <w:rFonts w:cs="Calibri"/>
          <w:lang w:val="en-US" w:eastAsia="en-GB"/>
        </w:rPr>
      </w:pPr>
      <w:r w:rsidRPr="00D977AB">
        <w:rPr>
          <w:rFonts w:cs="Calibri"/>
          <w:lang w:val="en-US" w:eastAsia="en-GB"/>
        </w:rPr>
        <w:t>Screw thread tapping.</w:t>
      </w:r>
    </w:p>
    <w:p w14:paraId="01600909" w14:textId="77777777" w:rsidR="00FC68DB" w:rsidRPr="00B50C53" w:rsidRDefault="00FC68DB" w:rsidP="00BA04B6">
      <w:pPr>
        <w:pStyle w:val="Listenabsatz"/>
        <w:numPr>
          <w:ilvl w:val="0"/>
          <w:numId w:val="34"/>
        </w:numPr>
        <w:tabs>
          <w:tab w:val="clear" w:pos="403"/>
        </w:tabs>
        <w:autoSpaceDE w:val="0"/>
        <w:autoSpaceDN w:val="0"/>
        <w:adjustRightInd w:val="0"/>
        <w:spacing w:line="240" w:lineRule="auto"/>
        <w:ind w:hanging="357"/>
        <w:contextualSpacing w:val="0"/>
        <w:jc w:val="left"/>
        <w:rPr>
          <w:rFonts w:cs="Calibri"/>
          <w:lang w:val="en-US" w:eastAsia="en-GB"/>
        </w:rPr>
      </w:pPr>
      <w:r w:rsidRPr="00B50C53">
        <w:rPr>
          <w:rFonts w:cs="Calibri"/>
          <w:lang w:val="en-US" w:eastAsia="en-GB"/>
        </w:rPr>
        <w:t>Tightening the screw and applying proper torque to create the desired connection.</w:t>
      </w:r>
    </w:p>
    <w:p w14:paraId="5C4756FD" w14:textId="77777777" w:rsidR="00FC68DB" w:rsidRDefault="00FC68DB" w:rsidP="00B202D2">
      <w:pPr>
        <w:autoSpaceDE w:val="0"/>
        <w:autoSpaceDN w:val="0"/>
        <w:adjustRightInd w:val="0"/>
        <w:spacing w:after="0"/>
        <w:rPr>
          <w:rFonts w:cs="Calibri"/>
          <w:lang w:eastAsia="en-GB"/>
        </w:rPr>
      </w:pPr>
      <w:r>
        <w:rPr>
          <w:rFonts w:cs="Calibri"/>
          <w:lang w:eastAsia="en-GB"/>
        </w:rPr>
        <w:t>The FDS combines the tool with the screw: The screw itself drills its hole and shapes its thread.</w:t>
      </w:r>
    </w:p>
    <w:p w14:paraId="37E11502" w14:textId="77777777" w:rsidR="00FC68DB" w:rsidRPr="00D73BA4" w:rsidRDefault="00FC68DB" w:rsidP="00B202D2">
      <w:pPr>
        <w:pStyle w:val="berschrift5"/>
        <w:rPr>
          <w:kern w:val="22"/>
        </w:rPr>
      </w:pPr>
      <w:r w:rsidRPr="00D73BA4">
        <w:rPr>
          <w:kern w:val="22"/>
        </w:rPr>
        <w:t xml:space="preserve">Element </w:t>
      </w:r>
      <w:r>
        <w:rPr>
          <w:kern w:val="22"/>
        </w:rPr>
        <w:t>"</w:t>
      </w:r>
      <w:proofErr w:type="spellStart"/>
      <w:r w:rsidRPr="00D73BA4">
        <w:rPr>
          <w:kern w:val="22"/>
        </w:rPr>
        <w:t>flow_drilled</w:t>
      </w:r>
      <w:proofErr w:type="spellEnd"/>
      <w:r>
        <w:rPr>
          <w:kern w:val="22"/>
        </w:rPr>
        <w:t>"</w:t>
      </w:r>
    </w:p>
    <w:p w14:paraId="50EFBEA6" w14:textId="77777777" w:rsidR="00FC68DB" w:rsidRDefault="00FC68DB" w:rsidP="00B202D2">
      <w:pPr>
        <w:autoSpaceDE w:val="0"/>
        <w:autoSpaceDN w:val="0"/>
        <w:adjustRightInd w:val="0"/>
        <w:spacing w:before="120"/>
        <w:rPr>
          <w:rFonts w:cs="Calibri"/>
          <w:lang w:eastAsia="en-GB"/>
        </w:rPr>
      </w:pPr>
      <w:r w:rsidRPr="00D73BA4">
        <w:rPr>
          <w:rFonts w:cs="Calibri"/>
          <w:lang w:eastAsia="en-GB"/>
        </w:rPr>
        <w:t xml:space="preserve">For the </w:t>
      </w:r>
      <w:r w:rsidRPr="00D73BA4">
        <w:rPr>
          <w:rStyle w:val="elementdeftypeChar"/>
          <w:rFonts w:eastAsia="Calibri"/>
          <w:lang w:eastAsia="en-GB"/>
        </w:rPr>
        <w:t>&lt;</w:t>
      </w:r>
      <w:proofErr w:type="spellStart"/>
      <w:r w:rsidRPr="00D73BA4">
        <w:rPr>
          <w:rStyle w:val="elementdeftypeChar"/>
          <w:rFonts w:eastAsia="Calibri"/>
          <w:lang w:eastAsia="en-GB"/>
        </w:rPr>
        <w:t>flow_drilled</w:t>
      </w:r>
      <w:proofErr w:type="spellEnd"/>
      <w:r>
        <w:rPr>
          <w:rStyle w:val="elementdeftypeChar"/>
          <w:rFonts w:eastAsia="Calibri"/>
          <w:lang w:eastAsia="en-GB"/>
        </w:rPr>
        <w:t>/</w:t>
      </w:r>
      <w:r w:rsidRPr="00D73BA4">
        <w:rPr>
          <w:rStyle w:val="elementdeftypeChar"/>
          <w:rFonts w:eastAsia="Calibri"/>
          <w:lang w:eastAsia="en-GB"/>
        </w:rPr>
        <w:t>&gt;</w:t>
      </w:r>
      <w:r w:rsidRPr="00D73BA4">
        <w:rPr>
          <w:rFonts w:cs="Calibri"/>
          <w:lang w:eastAsia="en-GB"/>
        </w:rPr>
        <w:t xml:space="preserve"> element, the following attributes can be specified:</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FC68DB" w:rsidRPr="00226A3F" w14:paraId="69130319" w14:textId="77777777" w:rsidTr="00FC68DB">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1C6BD" w14:textId="77777777" w:rsidR="00FC68DB" w:rsidRPr="00226A3F" w:rsidRDefault="00FC68DB" w:rsidP="00B202D2">
            <w:pPr>
              <w:keepNext/>
              <w:rPr>
                <w:b/>
                <w:i/>
              </w:rPr>
            </w:pPr>
            <w:r w:rsidRPr="00226A3F">
              <w:rPr>
                <w:b/>
                <w:i/>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E211BB" w14:textId="77777777" w:rsidR="00FC68DB" w:rsidRPr="00226A3F" w:rsidRDefault="00FC68DB" w:rsidP="00B202D2">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CF214D" w14:textId="77777777" w:rsidR="00FC68DB" w:rsidRPr="00226A3F" w:rsidRDefault="00FC68DB" w:rsidP="00B202D2">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3D762A" w14:textId="77777777" w:rsidR="00FC68DB" w:rsidRPr="00226A3F" w:rsidRDefault="00FC68DB" w:rsidP="00B202D2">
            <w:pPr>
              <w:keepNext/>
              <w:rPr>
                <w:b/>
                <w:i/>
              </w:rPr>
            </w:pPr>
            <w:r>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EB1861" w14:textId="77777777" w:rsidR="00FC68DB" w:rsidRPr="00226A3F" w:rsidRDefault="00FC68DB" w:rsidP="00B202D2">
            <w:pPr>
              <w:keepNext/>
              <w:rPr>
                <w:b/>
                <w:i/>
              </w:rPr>
            </w:pPr>
            <w:r w:rsidRPr="00226A3F">
              <w:rPr>
                <w:b/>
                <w:i/>
              </w:rPr>
              <w:t>Constraint</w:t>
            </w:r>
          </w:p>
        </w:tc>
      </w:tr>
      <w:tr w:rsidR="00FC68DB" w:rsidRPr="00226A3F" w14:paraId="1C279BA5" w14:textId="77777777" w:rsidTr="00FC68DB">
        <w:trPr>
          <w:jc w:val="center"/>
        </w:trPr>
        <w:tc>
          <w:tcPr>
            <w:tcW w:w="2537" w:type="dxa"/>
            <w:shd w:val="clear" w:color="auto" w:fill="auto"/>
          </w:tcPr>
          <w:p w14:paraId="196AC953" w14:textId="77777777" w:rsidR="00FC68DB" w:rsidRPr="001E3E2A" w:rsidRDefault="00FC68DB" w:rsidP="00B202D2">
            <w:pPr>
              <w:autoSpaceDE w:val="0"/>
              <w:autoSpaceDN w:val="0"/>
              <w:adjustRightInd w:val="0"/>
              <w:spacing w:after="0"/>
              <w:rPr>
                <w:sz w:val="18"/>
                <w:szCs w:val="18"/>
              </w:rPr>
            </w:pPr>
            <w:proofErr w:type="spellStart"/>
            <w:r w:rsidRPr="001E3E2A">
              <w:rPr>
                <w:rFonts w:cs="Calibri"/>
                <w:sz w:val="18"/>
                <w:szCs w:val="18"/>
                <w:lang w:eastAsia="en-GB"/>
              </w:rPr>
              <w:t>pre_machined_hole_diameter</w:t>
            </w:r>
            <w:proofErr w:type="spellEnd"/>
          </w:p>
        </w:tc>
        <w:tc>
          <w:tcPr>
            <w:tcW w:w="1276" w:type="dxa"/>
            <w:shd w:val="clear" w:color="auto" w:fill="auto"/>
          </w:tcPr>
          <w:p w14:paraId="30BA3691" w14:textId="77777777" w:rsidR="00FC68DB" w:rsidRPr="001E3E2A" w:rsidRDefault="00FC68DB" w:rsidP="00B202D2">
            <w:pPr>
              <w:rPr>
                <w:sz w:val="18"/>
                <w:szCs w:val="18"/>
              </w:rPr>
            </w:pPr>
            <w:r w:rsidRPr="001E3E2A">
              <w:rPr>
                <w:sz w:val="18"/>
                <w:szCs w:val="18"/>
              </w:rPr>
              <w:t>Floating point</w:t>
            </w:r>
          </w:p>
        </w:tc>
        <w:tc>
          <w:tcPr>
            <w:tcW w:w="1417" w:type="dxa"/>
          </w:tcPr>
          <w:p w14:paraId="72CC221A" w14:textId="77777777" w:rsidR="00FC68DB" w:rsidRPr="001E3E2A" w:rsidRDefault="00FC68DB" w:rsidP="00B202D2">
            <w:pPr>
              <w:rPr>
                <w:sz w:val="18"/>
                <w:szCs w:val="18"/>
              </w:rPr>
            </w:pPr>
            <w:r>
              <w:rPr>
                <w:rFonts w:cs="Calibri"/>
                <w:sz w:val="20"/>
                <w:szCs w:val="20"/>
                <w:lang w:eastAsia="en-GB"/>
              </w:rPr>
              <w:t>≥ 0.0</w:t>
            </w:r>
          </w:p>
        </w:tc>
        <w:tc>
          <w:tcPr>
            <w:tcW w:w="1276" w:type="dxa"/>
            <w:shd w:val="clear" w:color="auto" w:fill="auto"/>
          </w:tcPr>
          <w:p w14:paraId="1C453FF3" w14:textId="77777777" w:rsidR="00FC68DB" w:rsidRPr="001E3E2A" w:rsidRDefault="00FC68DB" w:rsidP="00B202D2">
            <w:pPr>
              <w:rPr>
                <w:sz w:val="18"/>
                <w:szCs w:val="18"/>
              </w:rPr>
            </w:pPr>
            <w:r w:rsidRPr="001E3E2A">
              <w:rPr>
                <w:sz w:val="18"/>
                <w:szCs w:val="18"/>
              </w:rPr>
              <w:t>Optional</w:t>
            </w:r>
          </w:p>
        </w:tc>
        <w:tc>
          <w:tcPr>
            <w:tcW w:w="2533" w:type="dxa"/>
            <w:shd w:val="clear" w:color="auto" w:fill="auto"/>
          </w:tcPr>
          <w:p w14:paraId="27B31489" w14:textId="77777777" w:rsidR="00FC68DB" w:rsidRPr="001E3E2A" w:rsidRDefault="00FC68DB" w:rsidP="00B202D2">
            <w:pPr>
              <w:rPr>
                <w:sz w:val="18"/>
                <w:szCs w:val="18"/>
              </w:rPr>
            </w:pPr>
            <w:r w:rsidRPr="001E3E2A">
              <w:rPr>
                <w:sz w:val="18"/>
                <w:szCs w:val="18"/>
              </w:rPr>
              <w:t>-</w:t>
            </w:r>
          </w:p>
        </w:tc>
      </w:tr>
      <w:tr w:rsidR="00FC68DB" w:rsidRPr="00226A3F" w14:paraId="0A8ADFAF" w14:textId="77777777" w:rsidTr="00FC68DB">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68AD48C" w14:textId="77777777" w:rsidR="00FC68DB" w:rsidRPr="001E3E2A" w:rsidRDefault="00FC68DB" w:rsidP="00B202D2">
            <w:pPr>
              <w:rPr>
                <w:sz w:val="18"/>
                <w:szCs w:val="18"/>
              </w:rPr>
            </w:pPr>
            <w:proofErr w:type="spellStart"/>
            <w:r w:rsidRPr="001E3E2A">
              <w:rPr>
                <w:sz w:val="18"/>
                <w:szCs w:val="18"/>
              </w:rPr>
              <w:t>pre_machined_hole_index</w:t>
            </w:r>
            <w:proofErr w:type="spellEnd"/>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708BCE7" w14:textId="77777777" w:rsidR="00FC68DB" w:rsidRPr="001E3E2A" w:rsidRDefault="00FC68DB" w:rsidP="00B202D2">
            <w:pPr>
              <w:rPr>
                <w:sz w:val="18"/>
                <w:szCs w:val="18"/>
              </w:rPr>
            </w:pPr>
            <w:r w:rsidRPr="001E3E2A">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7543ACAD" w14:textId="77777777" w:rsidR="00FC68DB" w:rsidRPr="001E3E2A" w:rsidRDefault="00FC68DB" w:rsidP="00B202D2">
            <w:pPr>
              <w:rPr>
                <w:sz w:val="18"/>
                <w:szCs w:val="18"/>
              </w:rPr>
            </w:pPr>
            <w:r>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04462FB" w14:textId="77777777" w:rsidR="00FC68DB" w:rsidRPr="001E3E2A" w:rsidRDefault="00FC68DB" w:rsidP="00B202D2">
            <w:pPr>
              <w:rPr>
                <w:sz w:val="18"/>
                <w:szCs w:val="18"/>
              </w:rPr>
            </w:pPr>
            <w:r w:rsidRPr="001E3E2A">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1A961406" w14:textId="77777777" w:rsidR="00FC68DB" w:rsidRPr="001E3E2A" w:rsidRDefault="00FC68DB" w:rsidP="00203EA9">
            <w:pPr>
              <w:jc w:val="left"/>
              <w:rPr>
                <w:sz w:val="18"/>
                <w:szCs w:val="18"/>
              </w:rPr>
            </w:pPr>
            <w:r>
              <w:rPr>
                <w:sz w:val="18"/>
                <w:szCs w:val="18"/>
              </w:rPr>
              <w:t xml:space="preserve">Exists only if </w:t>
            </w:r>
            <w:r>
              <w:rPr>
                <w:rStyle w:val="elementdeftypeChar"/>
                <w:rFonts w:eastAsia="Calibri"/>
                <w:sz w:val="16"/>
              </w:rPr>
              <w:t>&lt;co</w:t>
            </w:r>
            <w:r w:rsidRPr="00013B01">
              <w:rPr>
                <w:rStyle w:val="elementdeftypeChar"/>
                <w:rFonts w:eastAsia="Calibri"/>
                <w:sz w:val="16"/>
              </w:rPr>
              <w:t>nnected_to</w:t>
            </w:r>
            <w:r>
              <w:rPr>
                <w:rStyle w:val="elementdeftypeChar"/>
                <w:rFonts w:eastAsia="Calibri"/>
                <w:sz w:val="16"/>
              </w:rPr>
              <w:t>&gt;</w:t>
            </w:r>
            <w:r w:rsidRPr="00013B01">
              <w:rPr>
                <w:sz w:val="16"/>
                <w:szCs w:val="18"/>
              </w:rPr>
              <w:t xml:space="preserve"> </w:t>
            </w:r>
            <w:r>
              <w:rPr>
                <w:sz w:val="18"/>
                <w:szCs w:val="18"/>
              </w:rPr>
              <w:t>properly filled out with parts to be connected.</w:t>
            </w:r>
          </w:p>
        </w:tc>
      </w:tr>
      <w:tr w:rsidR="00FC68DB" w:rsidRPr="00226A3F" w14:paraId="793CBB95" w14:textId="77777777" w:rsidTr="00FC68DB">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0CB3E437" w14:textId="77777777" w:rsidR="00FC68DB" w:rsidRPr="001E3E2A" w:rsidRDefault="00FC68DB" w:rsidP="00203EA9">
            <w:pPr>
              <w:keepNext/>
              <w:rPr>
                <w:sz w:val="18"/>
                <w:szCs w:val="18"/>
              </w:rPr>
            </w:pPr>
            <w:proofErr w:type="spellStart"/>
            <w:r>
              <w:rPr>
                <w:sz w:val="18"/>
                <w:szCs w:val="18"/>
              </w:rPr>
              <w:lastRenderedPageBreak/>
              <w:t>pilot_hole_diameter</w:t>
            </w:r>
            <w:proofErr w:type="spellEnd"/>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6C46C8D3" w14:textId="77777777" w:rsidR="00FC68DB" w:rsidRPr="001E3E2A" w:rsidRDefault="00FC68DB" w:rsidP="00203EA9">
            <w:pPr>
              <w:keepNext/>
              <w:rPr>
                <w:sz w:val="18"/>
                <w:szCs w:val="18"/>
              </w:rPr>
            </w:pPr>
            <w:r>
              <w:rPr>
                <w:sz w:val="18"/>
                <w:szCs w:val="18"/>
              </w:rPr>
              <w:t>Floating point</w:t>
            </w:r>
          </w:p>
        </w:tc>
        <w:tc>
          <w:tcPr>
            <w:tcW w:w="1417" w:type="dxa"/>
            <w:tcBorders>
              <w:top w:val="dotted" w:sz="4" w:space="0" w:color="auto"/>
              <w:left w:val="single" w:sz="4" w:space="0" w:color="000000"/>
              <w:bottom w:val="dotted" w:sz="4" w:space="0" w:color="auto"/>
              <w:right w:val="dotted" w:sz="4" w:space="0" w:color="auto"/>
            </w:tcBorders>
          </w:tcPr>
          <w:p w14:paraId="7293455A" w14:textId="77777777" w:rsidR="00FC68DB" w:rsidRDefault="00FC68DB" w:rsidP="00203EA9">
            <w:pPr>
              <w:keepNext/>
              <w:rPr>
                <w:sz w:val="18"/>
                <w:szCs w:val="18"/>
              </w:rPr>
            </w:pPr>
            <w:r>
              <w:rPr>
                <w:rFonts w:cs="Calibri"/>
                <w:sz w:val="20"/>
                <w:szCs w:val="20"/>
                <w:lang w:eastAsia="en-GB"/>
              </w:rPr>
              <w:t>≥ 0.0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16D893E5" w14:textId="77777777" w:rsidR="00FC68DB" w:rsidRPr="001E3E2A" w:rsidRDefault="00FC68DB" w:rsidP="00203EA9">
            <w:pPr>
              <w:keepNext/>
              <w:rPr>
                <w:sz w:val="18"/>
                <w:szCs w:val="18"/>
              </w:rPr>
            </w:pPr>
            <w:r>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0DAE77F5" w14:textId="77777777" w:rsidR="00FC68DB" w:rsidRDefault="00FC68DB" w:rsidP="00203EA9">
            <w:pPr>
              <w:keepNext/>
              <w:rPr>
                <w:sz w:val="18"/>
                <w:szCs w:val="18"/>
              </w:rPr>
            </w:pPr>
            <w:r>
              <w:rPr>
                <w:sz w:val="18"/>
                <w:szCs w:val="18"/>
              </w:rPr>
              <w:t>Its definition depends on the applied FDS type.</w:t>
            </w:r>
          </w:p>
        </w:tc>
      </w:tr>
    </w:tbl>
    <w:p w14:paraId="29F52B35" w14:textId="0036969F" w:rsidR="00FC68DB" w:rsidRDefault="00FC68DB" w:rsidP="00B202D2">
      <w:pPr>
        <w:pStyle w:val="Beschriftung"/>
        <w:spacing w:before="120"/>
        <w:rPr>
          <w:rFonts w:cs="Calibri"/>
          <w:szCs w:val="22"/>
          <w:lang w:eastAsia="en-GB"/>
        </w:rPr>
      </w:pPr>
      <w:bookmarkStart w:id="1338" w:name="_Toc3566467"/>
      <w:bookmarkStart w:id="1339" w:name="_Toc34747468"/>
      <w:bookmarkStart w:id="1340" w:name="_Toc77095918"/>
      <w:r>
        <w:t xml:space="preserve">Table </w:t>
      </w:r>
      <w:r>
        <w:fldChar w:fldCharType="begin"/>
      </w:r>
      <w:r>
        <w:instrText xml:space="preserve"> SEQ Table \* ARABIC </w:instrText>
      </w:r>
      <w:r>
        <w:fldChar w:fldCharType="separate"/>
      </w:r>
      <w:r w:rsidR="008116BB">
        <w:rPr>
          <w:noProof/>
        </w:rPr>
        <w:t>60</w:t>
      </w:r>
      <w:r>
        <w:fldChar w:fldCharType="end"/>
      </w:r>
      <w:r>
        <w:t xml:space="preserve">: </w:t>
      </w:r>
      <w:r w:rsidRPr="001E3E2A">
        <w:t>Attr</w:t>
      </w:r>
      <w:r>
        <w:t xml:space="preserve">ibutes of element </w:t>
      </w:r>
      <w:r w:rsidRPr="001E3E2A">
        <w:rPr>
          <w:rStyle w:val="elementdeftypeChar"/>
          <w:rFonts w:eastAsia="Calibri"/>
          <w:b w:val="0"/>
        </w:rPr>
        <w:t>&lt;</w:t>
      </w:r>
      <w:proofErr w:type="spellStart"/>
      <w:r w:rsidRPr="001E3E2A">
        <w:rPr>
          <w:rStyle w:val="elementdeftypeChar"/>
          <w:rFonts w:eastAsia="Calibri"/>
          <w:b w:val="0"/>
        </w:rPr>
        <w:t>flow_drilled</w:t>
      </w:r>
      <w:proofErr w:type="spellEnd"/>
      <w:r>
        <w:rPr>
          <w:rStyle w:val="elementdeftypeChar"/>
          <w:rFonts w:eastAsia="Calibri"/>
          <w:b w:val="0"/>
        </w:rPr>
        <w:t>/</w:t>
      </w:r>
      <w:r w:rsidRPr="001E3E2A">
        <w:rPr>
          <w:rStyle w:val="elementdeftypeChar"/>
          <w:rFonts w:eastAsia="Calibri"/>
          <w:b w:val="0"/>
        </w:rPr>
        <w:t>&gt;</w:t>
      </w:r>
      <w:bookmarkEnd w:id="1338"/>
      <w:bookmarkEnd w:id="1339"/>
      <w:bookmarkEnd w:id="1340"/>
    </w:p>
    <w:p w14:paraId="3D874F45" w14:textId="77777777" w:rsidR="00FC68DB" w:rsidRPr="0059565B" w:rsidRDefault="00FC68DB" w:rsidP="00BA04B6">
      <w:pPr>
        <w:pStyle w:val="Listenabsatz"/>
        <w:numPr>
          <w:ilvl w:val="0"/>
          <w:numId w:val="33"/>
        </w:numPr>
        <w:tabs>
          <w:tab w:val="clear" w:pos="403"/>
        </w:tabs>
        <w:autoSpaceDE w:val="0"/>
        <w:autoSpaceDN w:val="0"/>
        <w:adjustRightInd w:val="0"/>
        <w:spacing w:after="0" w:line="240" w:lineRule="auto"/>
        <w:ind w:left="714" w:hanging="357"/>
        <w:contextualSpacing w:val="0"/>
        <w:rPr>
          <w:rFonts w:cs="Calibri"/>
          <w:lang w:val="en-US" w:eastAsia="en-GB"/>
        </w:rPr>
      </w:pPr>
      <w:proofErr w:type="spellStart"/>
      <w:r w:rsidRPr="00E82958">
        <w:rPr>
          <w:rStyle w:val="elementdeftypeChar"/>
          <w:rFonts w:eastAsia="Calibri"/>
          <w:lang w:eastAsia="en-GB"/>
        </w:rPr>
        <w:t>pre_machined_hole_diameter</w:t>
      </w:r>
      <w:proofErr w:type="spellEnd"/>
      <w:r w:rsidRPr="0059565B">
        <w:rPr>
          <w:rFonts w:cs="Calibri"/>
          <w:lang w:val="en-US" w:eastAsia="en-GB"/>
        </w:rPr>
        <w:t xml:space="preserve">: </w:t>
      </w:r>
      <w:proofErr w:type="gramStart"/>
      <w:r w:rsidRPr="0059565B">
        <w:rPr>
          <w:rFonts w:cs="Calibri"/>
          <w:lang w:val="en-US" w:eastAsia="en-GB"/>
        </w:rPr>
        <w:t>In order to</w:t>
      </w:r>
      <w:proofErr w:type="gramEnd"/>
      <w:r w:rsidRPr="0059565B">
        <w:rPr>
          <w:rFonts w:cs="Calibri"/>
          <w:lang w:val="en-US" w:eastAsia="en-GB"/>
        </w:rPr>
        <w:t xml:space="preserve"> facilitate the penetration in the metal sheet of the tip of the Flow Drill Screw, a small hole may be machined in the sheet metal. Besides</w:t>
      </w:r>
      <w:r>
        <w:rPr>
          <w:rFonts w:cs="Calibri"/>
          <w:lang w:val="en-US" w:eastAsia="en-GB"/>
        </w:rPr>
        <w:t>,</w:t>
      </w:r>
      <w:r w:rsidRPr="0059565B">
        <w:rPr>
          <w:rFonts w:cs="Calibri"/>
          <w:lang w:val="en-US" w:eastAsia="en-GB"/>
        </w:rPr>
        <w:t xml:space="preserve"> when the penetration happens in the phase of material forming, a small portion of the formed part is flowing opposite to the fastening direction and creating a bulge</w:t>
      </w:r>
      <w:r>
        <w:rPr>
          <w:rFonts w:cs="Calibri"/>
          <w:lang w:val="en-US" w:eastAsia="en-GB"/>
        </w:rPr>
        <w:t xml:space="preserve"> (</w:t>
      </w:r>
      <w:proofErr w:type="spellStart"/>
      <w:r>
        <w:rPr>
          <w:rFonts w:cs="Calibri"/>
          <w:lang w:val="en-US" w:eastAsia="en-GB"/>
        </w:rPr>
        <w:t>d</w:t>
      </w:r>
      <w:r w:rsidRPr="00DD7B9C">
        <w:rPr>
          <w:rFonts w:cs="Calibri"/>
          <w:vertAlign w:val="subscript"/>
          <w:lang w:val="en-US" w:eastAsia="en-GB"/>
        </w:rPr>
        <w:t>W</w:t>
      </w:r>
      <w:proofErr w:type="spellEnd"/>
      <w:r>
        <w:rPr>
          <w:rFonts w:cs="Calibri"/>
          <w:lang w:val="en-US" w:eastAsia="en-GB"/>
        </w:rPr>
        <w:t>)</w:t>
      </w:r>
      <w:r w:rsidRPr="0059565B">
        <w:rPr>
          <w:rFonts w:cs="Calibri"/>
          <w:lang w:val="en-US" w:eastAsia="en-GB"/>
        </w:rPr>
        <w:t xml:space="preserve"> that has to be accommodated by the upper </w:t>
      </w:r>
      <w:proofErr w:type="gramStart"/>
      <w:r w:rsidRPr="0059565B">
        <w:rPr>
          <w:rFonts w:cs="Calibri"/>
          <w:lang w:val="en-US" w:eastAsia="en-GB"/>
        </w:rPr>
        <w:t>part‘</w:t>
      </w:r>
      <w:proofErr w:type="gramEnd"/>
      <w:r w:rsidRPr="0059565B">
        <w:rPr>
          <w:rFonts w:cs="Calibri"/>
          <w:lang w:val="en-US" w:eastAsia="en-GB"/>
        </w:rPr>
        <w:t>s clearance-hole</w:t>
      </w:r>
      <w:r>
        <w:rPr>
          <w:rFonts w:cs="Calibri"/>
          <w:lang w:val="en-US" w:eastAsia="en-GB"/>
        </w:rPr>
        <w:t xml:space="preserve"> (</w:t>
      </w:r>
      <w:proofErr w:type="spellStart"/>
      <w:r>
        <w:rPr>
          <w:rFonts w:cs="Calibri"/>
          <w:lang w:val="en-US" w:eastAsia="en-GB"/>
        </w:rPr>
        <w:t>d</w:t>
      </w:r>
      <w:r w:rsidRPr="00DD7B9C">
        <w:rPr>
          <w:rFonts w:cs="Calibri"/>
          <w:vertAlign w:val="subscript"/>
          <w:lang w:val="en-US" w:eastAsia="en-GB"/>
        </w:rPr>
        <w:t>D</w:t>
      </w:r>
      <w:proofErr w:type="spellEnd"/>
      <w:r>
        <w:rPr>
          <w:rFonts w:cs="Calibri"/>
          <w:lang w:val="en-US" w:eastAsia="en-GB"/>
        </w:rPr>
        <w:t>)</w:t>
      </w:r>
      <w:r w:rsidRPr="0059565B">
        <w:rPr>
          <w:rFonts w:cs="Calibri"/>
          <w:lang w:val="en-US" w:eastAsia="en-GB"/>
        </w:rPr>
        <w:t>.</w:t>
      </w:r>
      <w:r>
        <w:rPr>
          <w:rFonts w:cs="Calibri"/>
          <w:lang w:val="en-US" w:eastAsia="en-GB"/>
        </w:rPr>
        <w:t xml:space="preserve"> </w:t>
      </w:r>
      <w:r w:rsidRPr="0059565B">
        <w:rPr>
          <w:rFonts w:cs="Calibri"/>
          <w:lang w:val="en-US" w:eastAsia="en-GB"/>
        </w:rPr>
        <w:t xml:space="preserve">Default value is 0.0, which means </w:t>
      </w:r>
      <w:r>
        <w:rPr>
          <w:rFonts w:cs="Calibri"/>
          <w:lang w:val="en-US" w:eastAsia="en-GB"/>
        </w:rPr>
        <w:t>"</w:t>
      </w:r>
      <w:r w:rsidRPr="0059565B">
        <w:rPr>
          <w:rFonts w:cs="Calibri"/>
          <w:lang w:val="en-US" w:eastAsia="en-GB"/>
        </w:rPr>
        <w:t>no pre-machined hole or clearance hole</w:t>
      </w:r>
      <w:r>
        <w:rPr>
          <w:rFonts w:cs="Calibri"/>
          <w:lang w:val="en-US" w:eastAsia="en-GB"/>
        </w:rPr>
        <w:t>"</w:t>
      </w:r>
      <w:r w:rsidRPr="0059565B">
        <w:rPr>
          <w:rFonts w:cs="Calibri"/>
          <w:lang w:val="en-US" w:eastAsia="en-GB"/>
        </w:rPr>
        <w:t>.</w:t>
      </w:r>
    </w:p>
    <w:p w14:paraId="0AF8DAB1" w14:textId="77777777" w:rsidR="00FC68DB" w:rsidRPr="00D977AB" w:rsidRDefault="00FC68DB" w:rsidP="00B202D2">
      <w:pPr>
        <w:pStyle w:val="Listenabsatz"/>
        <w:keepNext/>
        <w:autoSpaceDE w:val="0"/>
        <w:autoSpaceDN w:val="0"/>
        <w:adjustRightInd w:val="0"/>
        <w:ind w:left="0"/>
        <w:jc w:val="center"/>
        <w:rPr>
          <w:lang w:val="en-US"/>
        </w:rPr>
      </w:pPr>
      <w:r>
        <w:rPr>
          <w:noProof/>
          <w:lang w:val="en-US"/>
        </w:rPr>
        <w:drawing>
          <wp:inline distT="0" distB="0" distL="0" distR="0" wp14:anchorId="254C0F7C" wp14:editId="71FAC1CE">
            <wp:extent cx="2636618" cy="1426464"/>
            <wp:effectExtent l="0" t="0" r="0" b="254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3"/>
                    <a:srcRect b="26274"/>
                    <a:stretch/>
                  </pic:blipFill>
                  <pic:spPr bwMode="auto">
                    <a:xfrm>
                      <a:off x="0" y="0"/>
                      <a:ext cx="2644380" cy="1430664"/>
                    </a:xfrm>
                    <a:prstGeom prst="rect">
                      <a:avLst/>
                    </a:prstGeom>
                    <a:ln>
                      <a:noFill/>
                    </a:ln>
                    <a:extLst>
                      <a:ext uri="{53640926-AAD7-44D8-BBD7-CCE9431645EC}">
                        <a14:shadowObscured xmlns:a14="http://schemas.microsoft.com/office/drawing/2010/main"/>
                      </a:ext>
                    </a:extLst>
                  </pic:spPr>
                </pic:pic>
              </a:graphicData>
            </a:graphic>
          </wp:inline>
        </w:drawing>
      </w:r>
    </w:p>
    <w:p w14:paraId="07EA7CDD" w14:textId="1C9894C3" w:rsidR="00FC68DB" w:rsidRPr="001E3E2A" w:rsidRDefault="00FC68DB" w:rsidP="00B202D2">
      <w:pPr>
        <w:pStyle w:val="Beschriftung"/>
        <w:rPr>
          <w:rFonts w:cs="Calibri"/>
          <w:lang w:eastAsia="en-GB"/>
        </w:rPr>
      </w:pPr>
      <w:bookmarkStart w:id="1341" w:name="_Toc3557108"/>
      <w:bookmarkStart w:id="1342" w:name="_Toc34747359"/>
      <w:bookmarkStart w:id="1343" w:name="_Toc76030552"/>
      <w:bookmarkStart w:id="1344" w:name="_Toc86863508"/>
      <w:bookmarkStart w:id="1345" w:name="_Toc86863597"/>
      <w:r>
        <w:t xml:space="preserve">Figure </w:t>
      </w:r>
      <w:r>
        <w:fldChar w:fldCharType="begin"/>
      </w:r>
      <w:r>
        <w:instrText xml:space="preserve"> SEQ Figure \* ARABIC </w:instrText>
      </w:r>
      <w:r>
        <w:fldChar w:fldCharType="separate"/>
      </w:r>
      <w:r w:rsidR="008116BB">
        <w:rPr>
          <w:noProof/>
        </w:rPr>
        <w:t>31</w:t>
      </w:r>
      <w:r>
        <w:fldChar w:fldCharType="end"/>
      </w:r>
      <w:r>
        <w:t xml:space="preserve">: </w:t>
      </w:r>
      <w:proofErr w:type="gramStart"/>
      <w:r>
        <w:t>Pre-machined</w:t>
      </w:r>
      <w:proofErr w:type="gramEnd"/>
      <w:r>
        <w:t xml:space="preserve"> or clearance hole in FDS connection</w:t>
      </w:r>
      <w:bookmarkEnd w:id="1341"/>
      <w:bookmarkEnd w:id="1342"/>
      <w:bookmarkEnd w:id="1343"/>
      <w:bookmarkEnd w:id="1344"/>
      <w:bookmarkEnd w:id="1345"/>
    </w:p>
    <w:p w14:paraId="49C4E57A" w14:textId="37FE7E81" w:rsidR="00FC68DB" w:rsidRDefault="00FC68DB" w:rsidP="00BA04B6">
      <w:pPr>
        <w:pStyle w:val="Listenabsatz"/>
        <w:numPr>
          <w:ilvl w:val="0"/>
          <w:numId w:val="33"/>
        </w:numPr>
        <w:tabs>
          <w:tab w:val="clear" w:pos="403"/>
        </w:tabs>
        <w:autoSpaceDE w:val="0"/>
        <w:autoSpaceDN w:val="0"/>
        <w:adjustRightInd w:val="0"/>
        <w:spacing w:after="0" w:line="240" w:lineRule="auto"/>
        <w:contextualSpacing w:val="0"/>
        <w:rPr>
          <w:rFonts w:cs="Calibri"/>
          <w:lang w:val="en-US" w:eastAsia="en-GB"/>
        </w:rPr>
      </w:pPr>
      <w:proofErr w:type="spellStart"/>
      <w:r w:rsidRPr="00E82958">
        <w:rPr>
          <w:rStyle w:val="elementdeftypeChar"/>
          <w:rFonts w:eastAsia="Calibri"/>
          <w:lang w:eastAsia="en-GB"/>
        </w:rPr>
        <w:t>pre_machined_hole_index</w:t>
      </w:r>
      <w:proofErr w:type="spellEnd"/>
      <w:r w:rsidRPr="00B50C53">
        <w:rPr>
          <w:rFonts w:cs="Calibri"/>
          <w:lang w:val="en-US" w:eastAsia="en-GB"/>
        </w:rPr>
        <w:t xml:space="preserve">: If </w:t>
      </w:r>
      <w:proofErr w:type="spellStart"/>
      <w:r w:rsidRPr="00E82958">
        <w:rPr>
          <w:rStyle w:val="elementdeftypeChar"/>
          <w:rFonts w:eastAsia="Calibri"/>
          <w:lang w:eastAsia="en-GB"/>
        </w:rPr>
        <w:t>pre_machined_hole_diameter</w:t>
      </w:r>
      <w:proofErr w:type="spellEnd"/>
      <w:r w:rsidRPr="00B50C53">
        <w:rPr>
          <w:rFonts w:cs="Calibri"/>
          <w:sz w:val="20"/>
          <w:szCs w:val="20"/>
          <w:lang w:val="en-US" w:eastAsia="en-GB"/>
        </w:rPr>
        <w:t xml:space="preserve"> </w:t>
      </w:r>
      <w:r w:rsidRPr="00B50C53">
        <w:rPr>
          <w:rFonts w:cs="Calibri"/>
          <w:lang w:val="en-US" w:eastAsia="en-GB"/>
        </w:rPr>
        <w:t xml:space="preserve">&gt; 0.0, then the hole is in the flange partner with index </w:t>
      </w:r>
      <w:proofErr w:type="spellStart"/>
      <w:r w:rsidRPr="00E82958">
        <w:rPr>
          <w:rStyle w:val="elementdeftypeChar"/>
          <w:rFonts w:eastAsia="Calibri"/>
        </w:rPr>
        <w:t>pre_machined_hole_index</w:t>
      </w:r>
      <w:proofErr w:type="spellEnd"/>
      <w:r w:rsidRPr="00B50C53">
        <w:rPr>
          <w:rFonts w:cs="Calibri"/>
          <w:sz w:val="20"/>
          <w:szCs w:val="20"/>
          <w:lang w:val="en-US" w:eastAsia="en-GB"/>
        </w:rPr>
        <w:t xml:space="preserve"> </w:t>
      </w:r>
      <w:r w:rsidRPr="00B50C53">
        <w:rPr>
          <w:rFonts w:cs="Calibri"/>
          <w:lang w:val="en-US" w:eastAsia="en-GB"/>
        </w:rPr>
        <w:t>(see section</w:t>
      </w:r>
      <w:r>
        <w:rPr>
          <w:rFonts w:cs="Calibri"/>
          <w:lang w:val="en-US" w:eastAsia="en-GB"/>
        </w:rPr>
        <w:t xml:space="preserve"> </w:t>
      </w:r>
      <w:r>
        <w:rPr>
          <w:rFonts w:cs="Calibri"/>
          <w:lang w:val="en-US" w:eastAsia="en-GB"/>
        </w:rPr>
        <w:fldChar w:fldCharType="begin"/>
      </w:r>
      <w:r>
        <w:rPr>
          <w:rFonts w:cs="Calibri"/>
          <w:lang w:val="en-US" w:eastAsia="en-GB"/>
        </w:rPr>
        <w:instrText xml:space="preserve"> REF _Ref428891357 \r \h </w:instrText>
      </w:r>
      <w:r>
        <w:rPr>
          <w:rFonts w:cs="Calibri"/>
          <w:lang w:val="en-US" w:eastAsia="en-GB"/>
        </w:rPr>
      </w:r>
      <w:r>
        <w:rPr>
          <w:rFonts w:cs="Calibri"/>
          <w:lang w:val="en-US" w:eastAsia="en-GB"/>
        </w:rPr>
        <w:fldChar w:fldCharType="separate"/>
      </w:r>
      <w:r w:rsidR="008116BB">
        <w:rPr>
          <w:rFonts w:cs="Calibri"/>
          <w:lang w:val="en-US" w:eastAsia="en-GB"/>
        </w:rPr>
        <w:t>7.3.1.1</w:t>
      </w:r>
      <w:r>
        <w:rPr>
          <w:rFonts w:cs="Calibri"/>
          <w:lang w:val="en-US" w:eastAsia="en-GB"/>
        </w:rPr>
        <w:fldChar w:fldCharType="end"/>
      </w:r>
      <w:r w:rsidRPr="00B50C53">
        <w:rPr>
          <w:rFonts w:cs="Calibri"/>
          <w:lang w:val="en-US" w:eastAsia="en-GB"/>
        </w:rPr>
        <w:t>). If attribute is missing, this information is not (yet) available.</w:t>
      </w:r>
    </w:p>
    <w:p w14:paraId="21A46631" w14:textId="77777777" w:rsidR="00FC68DB" w:rsidRDefault="00FC68DB" w:rsidP="00BA04B6">
      <w:pPr>
        <w:pStyle w:val="Listenabsatz"/>
        <w:numPr>
          <w:ilvl w:val="0"/>
          <w:numId w:val="33"/>
        </w:numPr>
        <w:tabs>
          <w:tab w:val="clear" w:pos="403"/>
        </w:tabs>
        <w:autoSpaceDE w:val="0"/>
        <w:autoSpaceDN w:val="0"/>
        <w:adjustRightInd w:val="0"/>
        <w:spacing w:after="0" w:line="240" w:lineRule="auto"/>
        <w:contextualSpacing w:val="0"/>
        <w:rPr>
          <w:rFonts w:cs="Calibri"/>
          <w:lang w:val="en-US" w:eastAsia="en-GB"/>
        </w:rPr>
      </w:pPr>
      <w:proofErr w:type="spellStart"/>
      <w:r w:rsidRPr="00E82958">
        <w:rPr>
          <w:rStyle w:val="elementdeftypeChar"/>
          <w:rFonts w:eastAsia="Calibri"/>
        </w:rPr>
        <w:t>pi</w:t>
      </w:r>
      <w:r>
        <w:rPr>
          <w:rStyle w:val="elementdeftypeChar"/>
          <w:rFonts w:eastAsia="Calibri"/>
        </w:rPr>
        <w:t>l</w:t>
      </w:r>
      <w:r w:rsidRPr="00E82958">
        <w:rPr>
          <w:rStyle w:val="elementdeftypeChar"/>
          <w:rFonts w:eastAsia="Calibri"/>
        </w:rPr>
        <w:t>ot_hole_diameter</w:t>
      </w:r>
      <w:proofErr w:type="spellEnd"/>
      <w:r>
        <w:rPr>
          <w:rFonts w:cs="Calibri"/>
          <w:lang w:val="en-US" w:eastAsia="en-GB"/>
        </w:rPr>
        <w:t>: This hole diameter (</w:t>
      </w:r>
      <w:proofErr w:type="spellStart"/>
      <w:r>
        <w:rPr>
          <w:rFonts w:cs="Calibri"/>
          <w:lang w:val="en-US" w:eastAsia="en-GB"/>
        </w:rPr>
        <w:t>d</w:t>
      </w:r>
      <w:r w:rsidRPr="00DD7B9C">
        <w:rPr>
          <w:rFonts w:cs="Calibri"/>
          <w:vertAlign w:val="subscript"/>
          <w:lang w:val="en-US" w:eastAsia="en-GB"/>
        </w:rPr>
        <w:t>V</w:t>
      </w:r>
      <w:proofErr w:type="spellEnd"/>
      <w:r>
        <w:rPr>
          <w:rFonts w:cs="Calibri"/>
          <w:lang w:val="en-US" w:eastAsia="en-GB"/>
        </w:rPr>
        <w:t>) is defined in case of the applied FDS type requires a drilled hole on the sheet metal that is going to be formed during the process.</w:t>
      </w:r>
    </w:p>
    <w:p w14:paraId="3AF13CB8" w14:textId="77777777" w:rsidR="00FC68DB" w:rsidRPr="00DD7B9C" w:rsidRDefault="00FC68DB" w:rsidP="00B202D2">
      <w:pPr>
        <w:pStyle w:val="Listenabsatz"/>
        <w:autoSpaceDE w:val="0"/>
        <w:autoSpaceDN w:val="0"/>
        <w:adjustRightInd w:val="0"/>
        <w:ind w:left="0"/>
        <w:jc w:val="center"/>
        <w:rPr>
          <w:rFonts w:cs="Calibri"/>
          <w:lang w:val="en-US" w:eastAsia="en-GB"/>
        </w:rPr>
      </w:pPr>
      <w:r>
        <w:rPr>
          <w:noProof/>
          <w:lang w:val="en-US"/>
        </w:rPr>
        <w:drawing>
          <wp:inline distT="0" distB="0" distL="0" distR="0" wp14:anchorId="3BE9EE84" wp14:editId="187004C3">
            <wp:extent cx="2743200" cy="1227349"/>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4"/>
                    <a:srcRect t="2174" b="33660"/>
                    <a:stretch/>
                  </pic:blipFill>
                  <pic:spPr bwMode="auto">
                    <a:xfrm>
                      <a:off x="0" y="0"/>
                      <a:ext cx="2744485" cy="1227924"/>
                    </a:xfrm>
                    <a:prstGeom prst="rect">
                      <a:avLst/>
                    </a:prstGeom>
                    <a:ln>
                      <a:noFill/>
                    </a:ln>
                    <a:extLst>
                      <a:ext uri="{53640926-AAD7-44D8-BBD7-CCE9431645EC}">
                        <a14:shadowObscured xmlns:a14="http://schemas.microsoft.com/office/drawing/2010/main"/>
                      </a:ext>
                    </a:extLst>
                  </pic:spPr>
                </pic:pic>
              </a:graphicData>
            </a:graphic>
          </wp:inline>
        </w:drawing>
      </w:r>
    </w:p>
    <w:p w14:paraId="53B32D4B" w14:textId="104B003A" w:rsidR="00FC68DB" w:rsidRPr="00B50C53" w:rsidRDefault="00FC68DB" w:rsidP="00B202D2">
      <w:pPr>
        <w:pStyle w:val="Beschriftung"/>
        <w:rPr>
          <w:rFonts w:cs="Calibri"/>
          <w:lang w:eastAsia="en-GB"/>
        </w:rPr>
      </w:pPr>
      <w:bookmarkStart w:id="1346" w:name="_Toc3557109"/>
      <w:bookmarkStart w:id="1347" w:name="_Toc34747360"/>
      <w:bookmarkStart w:id="1348" w:name="_Toc76030553"/>
      <w:bookmarkStart w:id="1349" w:name="_Toc86863509"/>
      <w:bookmarkStart w:id="1350" w:name="_Toc86863598"/>
      <w:r>
        <w:t xml:space="preserve">Figure </w:t>
      </w:r>
      <w:r>
        <w:fldChar w:fldCharType="begin"/>
      </w:r>
      <w:r>
        <w:instrText xml:space="preserve"> SEQ Figure \* ARABIC </w:instrText>
      </w:r>
      <w:r>
        <w:fldChar w:fldCharType="separate"/>
      </w:r>
      <w:r w:rsidR="008116BB">
        <w:rPr>
          <w:noProof/>
        </w:rPr>
        <w:t>32</w:t>
      </w:r>
      <w:r>
        <w:fldChar w:fldCharType="end"/>
      </w:r>
      <w:r>
        <w:t>: Pilot hole on sheet metal</w:t>
      </w:r>
      <w:bookmarkEnd w:id="1346"/>
      <w:bookmarkEnd w:id="1347"/>
      <w:bookmarkEnd w:id="1348"/>
      <w:bookmarkEnd w:id="1349"/>
      <w:bookmarkEnd w:id="1350"/>
    </w:p>
    <w:p w14:paraId="1BDD76E8" w14:textId="77777777" w:rsidR="00FC68DB" w:rsidRDefault="00FC68DB" w:rsidP="00B202D2">
      <w:pPr>
        <w:rPr>
          <w:rFonts w:cs="Calibri"/>
          <w:lang w:eastAsia="en-GB"/>
        </w:rPr>
      </w:pPr>
      <w:r>
        <w:rPr>
          <w:rFonts w:cs="Calibri"/>
          <w:lang w:eastAsia="en-GB"/>
        </w:rPr>
        <w:t xml:space="preserve">The element </w:t>
      </w:r>
      <w:r w:rsidRPr="00D73BA4">
        <w:rPr>
          <w:rStyle w:val="elementdeftypeChar"/>
          <w:rFonts w:eastAsia="Calibri"/>
        </w:rPr>
        <w:t>&lt;</w:t>
      </w:r>
      <w:proofErr w:type="spellStart"/>
      <w:r w:rsidRPr="00D73BA4">
        <w:rPr>
          <w:rStyle w:val="elementdeftypeChar"/>
          <w:rFonts w:eastAsia="Calibri"/>
        </w:rPr>
        <w:t>flow_drilled</w:t>
      </w:r>
      <w:proofErr w:type="spellEnd"/>
      <w:r>
        <w:rPr>
          <w:rStyle w:val="elementdeftypeChar"/>
          <w:rFonts w:eastAsia="Calibri"/>
        </w:rPr>
        <w:t>/</w:t>
      </w:r>
      <w:r w:rsidRPr="00D73BA4">
        <w:rPr>
          <w:rStyle w:val="elementdeftypeChar"/>
          <w:rFonts w:eastAsia="Calibri"/>
        </w:rPr>
        <w:t>&gt;</w:t>
      </w:r>
      <w:r>
        <w:rPr>
          <w:rFonts w:ascii="Courier" w:hAnsi="Courier" w:cs="Courier"/>
          <w:b/>
          <w:bCs/>
          <w:i/>
          <w:iCs/>
          <w:sz w:val="18"/>
          <w:szCs w:val="18"/>
          <w:lang w:eastAsia="en-GB"/>
        </w:rPr>
        <w:t xml:space="preserve"> </w:t>
      </w:r>
      <w:r>
        <w:rPr>
          <w:rFonts w:cs="Calibri"/>
          <w:lang w:eastAsia="en-GB"/>
        </w:rPr>
        <w:t>does not allow for any nested elements.</w:t>
      </w:r>
    </w:p>
    <w:p w14:paraId="1A2761E6" w14:textId="77777777" w:rsidR="00FC68DB" w:rsidRPr="00E15B74" w:rsidRDefault="00FC68DB" w:rsidP="00B202D2">
      <w:pPr>
        <w:pStyle w:val="Example"/>
        <w:keepNext/>
        <w:rPr>
          <w:b/>
          <w:bCs/>
          <w:sz w:val="24"/>
          <w:szCs w:val="24"/>
        </w:rPr>
      </w:pPr>
      <w:r w:rsidRPr="00E15B74">
        <w:rPr>
          <w:b/>
          <w:bCs/>
          <w:sz w:val="24"/>
          <w:szCs w:val="24"/>
        </w:rPr>
        <w:t xml:space="preserve">Example: </w:t>
      </w:r>
    </w:p>
    <w:p w14:paraId="73E37032" w14:textId="77777777" w:rsidR="00FC68DB" w:rsidRDefault="00FC68DB" w:rsidP="00B202D2">
      <w:pPr>
        <w:pStyle w:val="XMLCode"/>
        <w:keepNext/>
      </w:pPr>
    </w:p>
    <w:p w14:paraId="77541E7B" w14:textId="77777777" w:rsidR="00FC68DB" w:rsidRDefault="00FC68DB" w:rsidP="00B202D2">
      <w:pPr>
        <w:pStyle w:val="XMLCode"/>
        <w:keepNext/>
      </w:pPr>
      <w:r>
        <w:t>&lt;connection_0d label="FDS_96930"&gt;</w:t>
      </w:r>
    </w:p>
    <w:p w14:paraId="7122394F" w14:textId="77777777" w:rsidR="00FC68DB" w:rsidRPr="00013E33" w:rsidRDefault="00FC68DB" w:rsidP="00B202D2">
      <w:pPr>
        <w:pStyle w:val="XMLCode"/>
        <w:keepNext/>
        <w:rPr>
          <w:color w:val="0070C0"/>
        </w:rPr>
      </w:pPr>
      <w:r w:rsidRPr="00013E33">
        <w:t xml:space="preserve">    </w:t>
      </w:r>
      <w:r w:rsidRPr="00013E33">
        <w:rPr>
          <w:color w:val="0070C0"/>
        </w:rPr>
        <w:t>&lt;</w:t>
      </w:r>
      <w:proofErr w:type="spellStart"/>
      <w:r w:rsidRPr="00013E33">
        <w:rPr>
          <w:color w:val="0070C0"/>
        </w:rPr>
        <w:t>threaded_connection</w:t>
      </w:r>
      <w:proofErr w:type="spellEnd"/>
      <w:r w:rsidRPr="00013E33">
        <w:rPr>
          <w:color w:val="0070C0"/>
        </w:rPr>
        <w:t xml:space="preserve"> length=</w:t>
      </w:r>
      <w:r>
        <w:rPr>
          <w:color w:val="0070C0"/>
        </w:rPr>
        <w:t>"</w:t>
      </w:r>
      <w:r w:rsidRPr="00013E33">
        <w:rPr>
          <w:color w:val="0070C0"/>
        </w:rPr>
        <w:t>50</w:t>
      </w:r>
      <w:r>
        <w:rPr>
          <w:color w:val="0070C0"/>
        </w:rPr>
        <w:t>"</w:t>
      </w:r>
      <w:r w:rsidRPr="00013E33">
        <w:rPr>
          <w:color w:val="0070C0"/>
        </w:rPr>
        <w:t xml:space="preserve"> diameter=</w:t>
      </w:r>
      <w:r>
        <w:rPr>
          <w:color w:val="0070C0"/>
        </w:rPr>
        <w:t>"</w:t>
      </w:r>
      <w:r w:rsidRPr="00013E33">
        <w:rPr>
          <w:color w:val="0070C0"/>
        </w:rPr>
        <w:t>10</w:t>
      </w:r>
      <w:r>
        <w:rPr>
          <w:color w:val="0070C0"/>
        </w:rPr>
        <w:t>"</w:t>
      </w:r>
      <w:r w:rsidRPr="00013E33">
        <w:rPr>
          <w:color w:val="0070C0"/>
        </w:rPr>
        <w:t xml:space="preserve"> </w:t>
      </w:r>
    </w:p>
    <w:p w14:paraId="48FD89CE" w14:textId="77777777" w:rsidR="00FC68DB" w:rsidRPr="00013E33" w:rsidRDefault="00FC68DB" w:rsidP="00B202D2">
      <w:pPr>
        <w:pStyle w:val="XMLCode"/>
        <w:keepNext/>
        <w:rPr>
          <w:color w:val="0070C0"/>
        </w:rPr>
      </w:pPr>
      <w:r w:rsidRPr="00013E33">
        <w:rPr>
          <w:color w:val="0070C0"/>
        </w:rPr>
        <w:t xml:space="preserve">          </w:t>
      </w:r>
      <w:proofErr w:type="spellStart"/>
      <w:r w:rsidRPr="00013E33">
        <w:rPr>
          <w:color w:val="0070C0"/>
        </w:rPr>
        <w:t>head_diameter</w:t>
      </w:r>
      <w:proofErr w:type="spellEnd"/>
      <w:r w:rsidRPr="00013E33">
        <w:rPr>
          <w:color w:val="0070C0"/>
        </w:rPr>
        <w:t>=</w:t>
      </w:r>
      <w:r>
        <w:rPr>
          <w:color w:val="0070C0"/>
        </w:rPr>
        <w:t>"</w:t>
      </w:r>
      <w:r w:rsidRPr="00013E33">
        <w:rPr>
          <w:color w:val="0070C0"/>
        </w:rPr>
        <w:t>16</w:t>
      </w:r>
      <w:r>
        <w:rPr>
          <w:color w:val="0070C0"/>
        </w:rPr>
        <w:t>"</w:t>
      </w:r>
      <w:r w:rsidRPr="00013E33">
        <w:rPr>
          <w:color w:val="0070C0"/>
        </w:rPr>
        <w:t xml:space="preserve"> </w:t>
      </w:r>
      <w:proofErr w:type="spellStart"/>
      <w:r w:rsidRPr="00013E33">
        <w:rPr>
          <w:color w:val="0070C0"/>
        </w:rPr>
        <w:t>head_height</w:t>
      </w:r>
      <w:proofErr w:type="spellEnd"/>
      <w:r w:rsidRPr="00013E33">
        <w:rPr>
          <w:color w:val="0070C0"/>
        </w:rPr>
        <w:t>=</w:t>
      </w:r>
      <w:r>
        <w:rPr>
          <w:color w:val="0070C0"/>
        </w:rPr>
        <w:t>"</w:t>
      </w:r>
      <w:r w:rsidRPr="00013E33">
        <w:rPr>
          <w:color w:val="0070C0"/>
        </w:rPr>
        <w:t>5</w:t>
      </w:r>
      <w:r>
        <w:rPr>
          <w:color w:val="0070C0"/>
        </w:rPr>
        <w:t>"</w:t>
      </w:r>
      <w:r w:rsidRPr="00013E33">
        <w:rPr>
          <w:color w:val="0070C0"/>
        </w:rPr>
        <w:t xml:space="preserve"> </w:t>
      </w:r>
      <w:proofErr w:type="spellStart"/>
      <w:r w:rsidRPr="00013E33">
        <w:rPr>
          <w:color w:val="0070C0"/>
        </w:rPr>
        <w:t>sink_size</w:t>
      </w:r>
      <w:proofErr w:type="spellEnd"/>
      <w:r w:rsidRPr="00013E33">
        <w:rPr>
          <w:color w:val="0070C0"/>
        </w:rPr>
        <w:t>=</w:t>
      </w:r>
      <w:r>
        <w:rPr>
          <w:color w:val="0070C0"/>
        </w:rPr>
        <w:t>"</w:t>
      </w:r>
      <w:r w:rsidRPr="00013E33">
        <w:rPr>
          <w:color w:val="0070C0"/>
        </w:rPr>
        <w:t>1</w:t>
      </w:r>
      <w:r>
        <w:rPr>
          <w:color w:val="0070C0"/>
        </w:rPr>
        <w:t>"</w:t>
      </w:r>
      <w:r w:rsidRPr="00013E33">
        <w:rPr>
          <w:color w:val="0070C0"/>
        </w:rPr>
        <w:t xml:space="preserve"> </w:t>
      </w:r>
      <w:proofErr w:type="spellStart"/>
      <w:r w:rsidRPr="00013E33">
        <w:rPr>
          <w:color w:val="0070C0"/>
        </w:rPr>
        <w:t>thread_length</w:t>
      </w:r>
      <w:proofErr w:type="spellEnd"/>
      <w:r w:rsidRPr="00013E33">
        <w:rPr>
          <w:color w:val="0070C0"/>
        </w:rPr>
        <w:t>=</w:t>
      </w:r>
      <w:r>
        <w:rPr>
          <w:color w:val="0070C0"/>
        </w:rPr>
        <w:t>"</w:t>
      </w:r>
      <w:r w:rsidRPr="00013E33">
        <w:rPr>
          <w:color w:val="0070C0"/>
        </w:rPr>
        <w:t>35</w:t>
      </w:r>
      <w:r>
        <w:rPr>
          <w:color w:val="0070C0"/>
        </w:rPr>
        <w:t>"</w:t>
      </w:r>
      <w:r w:rsidRPr="00013E33">
        <w:rPr>
          <w:color w:val="0070C0"/>
        </w:rPr>
        <w:t xml:space="preserve"> &gt;</w:t>
      </w:r>
    </w:p>
    <w:p w14:paraId="419C7249" w14:textId="77777777" w:rsidR="00FC68DB" w:rsidRPr="00966BAF" w:rsidRDefault="00FC68DB" w:rsidP="00B202D2">
      <w:pPr>
        <w:pStyle w:val="XMLCode"/>
        <w:keepNext/>
        <w:rPr>
          <w:color w:val="0070C0"/>
        </w:rPr>
      </w:pPr>
      <w:r w:rsidRPr="00013E33">
        <w:rPr>
          <w:color w:val="0070C0"/>
        </w:rPr>
        <w:t xml:space="preserve">          </w:t>
      </w:r>
      <w:r w:rsidRPr="00966BAF">
        <w:rPr>
          <w:color w:val="0070C0"/>
        </w:rPr>
        <w:t>&lt;</w:t>
      </w:r>
      <w:proofErr w:type="spellStart"/>
      <w:r w:rsidRPr="00966BAF">
        <w:rPr>
          <w:color w:val="0070C0"/>
        </w:rPr>
        <w:t>normal_direction</w:t>
      </w:r>
      <w:proofErr w:type="spellEnd"/>
      <w:r w:rsidRPr="00966BAF">
        <w:rPr>
          <w:color w:val="0070C0"/>
        </w:rPr>
        <w:t xml:space="preserve"> x="0" y="0" z="-10"/&gt;</w:t>
      </w:r>
    </w:p>
    <w:p w14:paraId="29D93B2E" w14:textId="77777777" w:rsidR="00FC68DB" w:rsidRPr="00013E33" w:rsidRDefault="00FC68DB" w:rsidP="00B202D2">
      <w:pPr>
        <w:pStyle w:val="XMLCode"/>
        <w:keepNext/>
        <w:rPr>
          <w:color w:val="0070C0"/>
        </w:rPr>
      </w:pPr>
      <w:r w:rsidRPr="00966BAF">
        <w:rPr>
          <w:color w:val="0070C0"/>
        </w:rPr>
        <w:t xml:space="preserve">          </w:t>
      </w:r>
      <w:r>
        <w:rPr>
          <w:color w:val="0070C0"/>
        </w:rPr>
        <w:t>&lt;screw base="1"</w:t>
      </w:r>
      <w:r w:rsidRPr="00013E33">
        <w:rPr>
          <w:color w:val="0070C0"/>
        </w:rPr>
        <w:t>&gt;</w:t>
      </w:r>
    </w:p>
    <w:p w14:paraId="0DC01354" w14:textId="77777777" w:rsidR="00FC68DB" w:rsidRPr="00013E33" w:rsidRDefault="00FC68DB" w:rsidP="00B202D2">
      <w:pPr>
        <w:pStyle w:val="XMLCode"/>
        <w:keepNext/>
        <w:rPr>
          <w:color w:val="0070C0"/>
        </w:rPr>
      </w:pPr>
      <w:r w:rsidRPr="00013E33">
        <w:rPr>
          <w:color w:val="0070C0"/>
        </w:rPr>
        <w:tab/>
        <w:t xml:space="preserve">          &lt;</w:t>
      </w:r>
      <w:proofErr w:type="spellStart"/>
      <w:r w:rsidRPr="00013E33">
        <w:rPr>
          <w:color w:val="0070C0"/>
        </w:rPr>
        <w:t>flow_drilled</w:t>
      </w:r>
      <w:proofErr w:type="spellEnd"/>
      <w:r w:rsidRPr="00013E33">
        <w:rPr>
          <w:color w:val="0070C0"/>
        </w:rPr>
        <w:t xml:space="preserve"> </w:t>
      </w:r>
      <w:proofErr w:type="spellStart"/>
      <w:r w:rsidRPr="00013E33">
        <w:rPr>
          <w:color w:val="0070C0"/>
        </w:rPr>
        <w:t>pre_machined_hole_diameter</w:t>
      </w:r>
      <w:proofErr w:type="spellEnd"/>
      <w:r w:rsidRPr="00013E33">
        <w:rPr>
          <w:color w:val="0070C0"/>
        </w:rPr>
        <w:t>=</w:t>
      </w:r>
      <w:r>
        <w:rPr>
          <w:color w:val="0070C0"/>
        </w:rPr>
        <w:t>"</w:t>
      </w:r>
      <w:r w:rsidRPr="00013E33">
        <w:rPr>
          <w:color w:val="0070C0"/>
        </w:rPr>
        <w:t>18.0</w:t>
      </w:r>
      <w:r>
        <w:rPr>
          <w:color w:val="0070C0"/>
        </w:rPr>
        <w:t>"</w:t>
      </w:r>
    </w:p>
    <w:p w14:paraId="1CB23929" w14:textId="77777777" w:rsidR="00FC68DB" w:rsidRPr="00013E33" w:rsidRDefault="00FC68DB" w:rsidP="00B202D2">
      <w:pPr>
        <w:pStyle w:val="XMLCode"/>
        <w:keepNext/>
        <w:rPr>
          <w:color w:val="0070C0"/>
        </w:rPr>
      </w:pPr>
      <w:r w:rsidRPr="00013E33">
        <w:rPr>
          <w:color w:val="0070C0"/>
        </w:rPr>
        <w:tab/>
        <w:t xml:space="preserve">           </w:t>
      </w:r>
      <w:proofErr w:type="spellStart"/>
      <w:r w:rsidRPr="00013E33">
        <w:rPr>
          <w:color w:val="0070C0"/>
        </w:rPr>
        <w:t>pre_machined_hole_index</w:t>
      </w:r>
      <w:proofErr w:type="spellEnd"/>
      <w:r w:rsidRPr="00013E33">
        <w:rPr>
          <w:color w:val="0070C0"/>
        </w:rPr>
        <w:t>=</w:t>
      </w:r>
      <w:r>
        <w:rPr>
          <w:color w:val="0070C0"/>
        </w:rPr>
        <w:t>"</w:t>
      </w:r>
      <w:r w:rsidRPr="00013E33">
        <w:rPr>
          <w:color w:val="0070C0"/>
        </w:rPr>
        <w:t>1</w:t>
      </w:r>
      <w:r>
        <w:rPr>
          <w:color w:val="0070C0"/>
        </w:rPr>
        <w:t>"</w:t>
      </w:r>
      <w:r w:rsidRPr="00013E33">
        <w:rPr>
          <w:color w:val="0070C0"/>
        </w:rPr>
        <w:t xml:space="preserve"> </w:t>
      </w:r>
      <w:proofErr w:type="spellStart"/>
      <w:r>
        <w:rPr>
          <w:color w:val="0070C0"/>
        </w:rPr>
        <w:t>pilot</w:t>
      </w:r>
      <w:r w:rsidRPr="00013E33">
        <w:rPr>
          <w:color w:val="0070C0"/>
        </w:rPr>
        <w:t>_hole_diameter</w:t>
      </w:r>
      <w:proofErr w:type="spellEnd"/>
      <w:r w:rsidRPr="00013E33">
        <w:rPr>
          <w:color w:val="0070C0"/>
        </w:rPr>
        <w:t>=</w:t>
      </w:r>
      <w:r>
        <w:rPr>
          <w:color w:val="0070C0"/>
        </w:rPr>
        <w:t>"</w:t>
      </w:r>
      <w:r w:rsidRPr="00013E33">
        <w:rPr>
          <w:color w:val="0070C0"/>
        </w:rPr>
        <w:t>12.0</w:t>
      </w:r>
      <w:r>
        <w:rPr>
          <w:color w:val="0070C0"/>
        </w:rPr>
        <w:t>"</w:t>
      </w:r>
      <w:r w:rsidRPr="00013E33">
        <w:rPr>
          <w:color w:val="0070C0"/>
        </w:rPr>
        <w:t xml:space="preserve"> </w:t>
      </w:r>
      <w:r>
        <w:rPr>
          <w:color w:val="0070C0"/>
        </w:rPr>
        <w:t>/</w:t>
      </w:r>
      <w:r w:rsidRPr="00013E33">
        <w:rPr>
          <w:color w:val="0070C0"/>
        </w:rPr>
        <w:t>&gt;</w:t>
      </w:r>
    </w:p>
    <w:p w14:paraId="7C47A3D8" w14:textId="77777777" w:rsidR="00FC68DB" w:rsidRPr="00013E33" w:rsidRDefault="00FC68DB" w:rsidP="00B202D2">
      <w:pPr>
        <w:pStyle w:val="XMLCode"/>
        <w:keepNext/>
        <w:rPr>
          <w:color w:val="0070C0"/>
        </w:rPr>
      </w:pPr>
      <w:r w:rsidRPr="00013E33">
        <w:rPr>
          <w:color w:val="0070C0"/>
        </w:rPr>
        <w:tab/>
        <w:t xml:space="preserve">      &lt;/screw&gt;</w:t>
      </w:r>
    </w:p>
    <w:p w14:paraId="6365A062" w14:textId="77777777" w:rsidR="00FC68DB" w:rsidRPr="00097A61" w:rsidRDefault="00FC68DB" w:rsidP="00E15B74">
      <w:pPr>
        <w:pStyle w:val="XMLCode"/>
        <w:rPr>
          <w:color w:val="0070C0"/>
        </w:rPr>
      </w:pPr>
      <w:r w:rsidRPr="00097A61">
        <w:rPr>
          <w:color w:val="0070C0"/>
        </w:rPr>
        <w:t xml:space="preserve">    &lt;/</w:t>
      </w:r>
      <w:proofErr w:type="spellStart"/>
      <w:r w:rsidRPr="00097A61">
        <w:rPr>
          <w:color w:val="0070C0"/>
        </w:rPr>
        <w:t>threaded_connection</w:t>
      </w:r>
      <w:proofErr w:type="spellEnd"/>
      <w:r w:rsidRPr="00097A61">
        <w:rPr>
          <w:color w:val="0070C0"/>
        </w:rPr>
        <w:t>&gt;</w:t>
      </w:r>
    </w:p>
    <w:p w14:paraId="4CC6C6D0" w14:textId="77777777" w:rsidR="00FC68DB" w:rsidRDefault="00FC68DB" w:rsidP="00B202D2">
      <w:pPr>
        <w:pStyle w:val="XMLCode"/>
        <w:keepNext/>
      </w:pPr>
      <w:r>
        <w:t xml:space="preserve">    </w:t>
      </w:r>
      <w:r w:rsidRPr="00226A3F">
        <w:t>&lt;loc&gt; 1500.3809 838.75885 730.6529 &lt;/loc&gt;</w:t>
      </w:r>
    </w:p>
    <w:p w14:paraId="00C5F308" w14:textId="77777777" w:rsidR="00FC68DB" w:rsidRDefault="00FC68DB" w:rsidP="00B202D2">
      <w:pPr>
        <w:pStyle w:val="XMLCode"/>
        <w:keepNext/>
      </w:pPr>
      <w:r>
        <w:t xml:space="preserve">    &lt;appdata&gt;</w:t>
      </w:r>
    </w:p>
    <w:p w14:paraId="450928BD" w14:textId="77777777" w:rsidR="00FC68DB" w:rsidRPr="00226A3F" w:rsidRDefault="00FC68DB" w:rsidP="00B202D2">
      <w:pPr>
        <w:pStyle w:val="XMLCode"/>
        <w:keepNext/>
      </w:pPr>
      <w:r>
        <w:tab/>
        <w:t xml:space="preserve">      ...</w:t>
      </w:r>
    </w:p>
    <w:p w14:paraId="0B6CA24C" w14:textId="77777777" w:rsidR="00FC68DB" w:rsidRDefault="00FC68DB" w:rsidP="00B202D2">
      <w:pPr>
        <w:pStyle w:val="XMLCode"/>
        <w:keepNext/>
      </w:pPr>
      <w:r>
        <w:t xml:space="preserve">    &lt;/appdata&gt;</w:t>
      </w:r>
    </w:p>
    <w:p w14:paraId="619AEF0F" w14:textId="77777777" w:rsidR="00FC68DB" w:rsidRDefault="00FC68DB" w:rsidP="00B202D2">
      <w:pPr>
        <w:pStyle w:val="XMLCode"/>
        <w:keepNext/>
      </w:pPr>
      <w:r>
        <w:t>&lt;/connection_0d&gt;</w:t>
      </w:r>
    </w:p>
    <w:p w14:paraId="0FD20E29" w14:textId="77777777" w:rsidR="00FC68DB" w:rsidRDefault="00FC68DB" w:rsidP="00F54C0D">
      <w:pPr>
        <w:pStyle w:val="XMLCode"/>
      </w:pPr>
    </w:p>
    <w:p w14:paraId="0875EA1A" w14:textId="77777777" w:rsidR="00FC68DB" w:rsidRPr="00226A3F" w:rsidRDefault="00FC68DB" w:rsidP="00B202D2">
      <w:pPr>
        <w:pStyle w:val="berschrift2"/>
      </w:pPr>
      <w:bookmarkStart w:id="1351" w:name="_Toc413359598"/>
      <w:bookmarkStart w:id="1352" w:name="_Toc3556992"/>
      <w:bookmarkStart w:id="1353" w:name="_Toc34747242"/>
      <w:bookmarkStart w:id="1354" w:name="_Toc77102058"/>
      <w:bookmarkStart w:id="1355" w:name="_Toc86863837"/>
      <w:r w:rsidRPr="000F30B3">
        <w:lastRenderedPageBreak/>
        <w:t>Gum Drops</w:t>
      </w:r>
      <w:bookmarkEnd w:id="1351"/>
      <w:bookmarkEnd w:id="1352"/>
      <w:bookmarkEnd w:id="1353"/>
      <w:bookmarkEnd w:id="1354"/>
      <w:bookmarkEnd w:id="1355"/>
      <w:r w:rsidRPr="00226A3F">
        <w:t xml:space="preserve"> </w:t>
      </w:r>
    </w:p>
    <w:p w14:paraId="2EA2AB8E" w14:textId="77777777" w:rsidR="00FC68DB" w:rsidRPr="00226A3F" w:rsidRDefault="00FC68DB" w:rsidP="00B202D2">
      <w:pPr>
        <w:rPr>
          <w:noProof/>
        </w:rPr>
      </w:pPr>
      <w:r w:rsidRPr="00226A3F">
        <w:t xml:space="preserve">A gum drop, or adhesive point, is denoted by an element </w:t>
      </w:r>
      <w:r>
        <w:t>&lt;</w:t>
      </w:r>
      <w:r w:rsidRPr="00226A3F">
        <w:rPr>
          <w:rFonts w:ascii="Courier New" w:hAnsi="Courier New" w:cs="Courier New"/>
          <w:b/>
          <w:bCs/>
          <w:i/>
          <w:sz w:val="18"/>
          <w:szCs w:val="18"/>
        </w:rPr>
        <w:t>gumdrop</w:t>
      </w:r>
      <w:r>
        <w:rPr>
          <w:rFonts w:ascii="Courier New" w:hAnsi="Courier New" w:cs="Courier New"/>
          <w:b/>
          <w:bCs/>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74C0B6B7"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9C44B2"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043FE6"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142F39"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8149" w14:textId="77777777" w:rsidR="00FC68DB" w:rsidRPr="00226A3F" w:rsidRDefault="00FC68DB" w:rsidP="00B202D2">
            <w:pPr>
              <w:keepNext/>
              <w:rPr>
                <w:b/>
                <w:i/>
              </w:rPr>
            </w:pPr>
            <w:r w:rsidRPr="00226A3F">
              <w:rPr>
                <w:b/>
                <w:i/>
              </w:rPr>
              <w:t>Constraint</w:t>
            </w:r>
          </w:p>
        </w:tc>
      </w:tr>
      <w:tr w:rsidR="00FC68DB" w:rsidRPr="00226A3F" w14:paraId="08565934" w14:textId="77777777" w:rsidTr="00FC68DB">
        <w:trPr>
          <w:jc w:val="center"/>
        </w:trPr>
        <w:tc>
          <w:tcPr>
            <w:tcW w:w="2111" w:type="dxa"/>
            <w:shd w:val="clear" w:color="auto" w:fill="auto"/>
            <w:vAlign w:val="bottom"/>
          </w:tcPr>
          <w:p w14:paraId="202E8B96" w14:textId="77777777" w:rsidR="00FC68DB" w:rsidRPr="00226A3F" w:rsidRDefault="00FC68DB" w:rsidP="00B202D2">
            <w:pPr>
              <w:rPr>
                <w:sz w:val="20"/>
                <w:szCs w:val="20"/>
              </w:rPr>
            </w:pPr>
            <w:r w:rsidRPr="00226A3F">
              <w:rPr>
                <w:sz w:val="20"/>
                <w:szCs w:val="20"/>
              </w:rPr>
              <w:t>gumdrop</w:t>
            </w:r>
          </w:p>
        </w:tc>
        <w:tc>
          <w:tcPr>
            <w:tcW w:w="1559" w:type="dxa"/>
            <w:shd w:val="clear" w:color="auto" w:fill="auto"/>
            <w:vAlign w:val="bottom"/>
          </w:tcPr>
          <w:p w14:paraId="34ADABC5"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05A379D7"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6B85D557" w14:textId="77777777" w:rsidR="00FC68DB" w:rsidRPr="00226A3F" w:rsidRDefault="00FC68DB" w:rsidP="00B202D2">
            <w:pPr>
              <w:rPr>
                <w:sz w:val="20"/>
                <w:szCs w:val="20"/>
              </w:rPr>
            </w:pPr>
            <w:r w:rsidRPr="00226A3F">
              <w:rPr>
                <w:sz w:val="20"/>
                <w:szCs w:val="20"/>
              </w:rPr>
              <w:t>-</w:t>
            </w:r>
          </w:p>
        </w:tc>
      </w:tr>
      <w:tr w:rsidR="00FC68DB" w:rsidRPr="00226A3F" w14:paraId="1A2C436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3A8D743" w14:textId="77777777" w:rsidR="00FC68DB" w:rsidRPr="00226A3F" w:rsidRDefault="00FC68DB" w:rsidP="00B202D2">
            <w:pPr>
              <w:rPr>
                <w:sz w:val="20"/>
                <w:szCs w:val="20"/>
              </w:rPr>
            </w:pPr>
            <w:proofErr w:type="spellStart"/>
            <w:r w:rsidRPr="00226A3F">
              <w:rPr>
                <w:sz w:val="20"/>
                <w:szCs w:val="20"/>
              </w:rPr>
              <w:t>loc</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570819"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8DE6A25" w14:textId="77777777" w:rsidR="00FC68DB" w:rsidRPr="00226A3F" w:rsidRDefault="00FC68DB" w:rsidP="00B202D2">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9AD6B9" w14:textId="77777777" w:rsidR="00FC68DB" w:rsidRPr="00226A3F" w:rsidRDefault="00FC68DB" w:rsidP="00B202D2">
            <w:pPr>
              <w:rPr>
                <w:sz w:val="20"/>
                <w:szCs w:val="20"/>
              </w:rPr>
            </w:pPr>
            <w:r w:rsidRPr="00226A3F">
              <w:rPr>
                <w:sz w:val="20"/>
                <w:szCs w:val="20"/>
              </w:rPr>
              <w:t>-</w:t>
            </w:r>
          </w:p>
        </w:tc>
      </w:tr>
      <w:tr w:rsidR="00FC68DB" w:rsidRPr="00226A3F" w14:paraId="4D5C3C3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F22E292" w14:textId="77777777" w:rsidR="00FC68DB" w:rsidRPr="00226A3F" w:rsidRDefault="00FC68DB" w:rsidP="00B202D2">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85AC331"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FF2BED" w14:textId="77777777" w:rsidR="00FC68DB" w:rsidRPr="00226A3F" w:rsidRDefault="00FC68DB" w:rsidP="00B202D2">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453056" w14:textId="77777777" w:rsidR="00FC68DB" w:rsidRPr="00226A3F" w:rsidRDefault="00FC68DB" w:rsidP="00B202D2">
            <w:pPr>
              <w:rPr>
                <w:sz w:val="20"/>
                <w:szCs w:val="20"/>
              </w:rPr>
            </w:pPr>
            <w:r w:rsidRPr="00226A3F">
              <w:rPr>
                <w:sz w:val="20"/>
                <w:szCs w:val="20"/>
              </w:rPr>
              <w:t>-</w:t>
            </w:r>
          </w:p>
        </w:tc>
      </w:tr>
      <w:tr w:rsidR="00FC68DB" w:rsidRPr="00226A3F" w14:paraId="46C3E88C"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67EF62D" w14:textId="77777777" w:rsidR="00FC68DB" w:rsidRPr="00226A3F" w:rsidRDefault="00FC68DB" w:rsidP="00B202D2">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B70147" w14:textId="77777777" w:rsidR="00FC68DB" w:rsidDel="009050D3" w:rsidRDefault="00FC68DB" w:rsidP="00B202D2">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AB8CDF9" w14:textId="77777777" w:rsidR="00FC68DB" w:rsidRPr="00226A3F" w:rsidRDefault="00FC68DB" w:rsidP="00B202D2">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EC28061" w14:textId="77777777" w:rsidR="00FC68DB" w:rsidRPr="00226A3F" w:rsidRDefault="00FC68DB" w:rsidP="00B202D2">
            <w:pPr>
              <w:rPr>
                <w:sz w:val="20"/>
                <w:szCs w:val="20"/>
              </w:rPr>
            </w:pPr>
            <w:r>
              <w:rPr>
                <w:sz w:val="20"/>
                <w:szCs w:val="20"/>
              </w:rPr>
              <w:t>-</w:t>
            </w:r>
          </w:p>
        </w:tc>
      </w:tr>
      <w:tr w:rsidR="00FC68DB" w:rsidRPr="00226A3F" w14:paraId="4C38F2B1"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4BD1E7F" w14:textId="77777777" w:rsidR="00FC68DB" w:rsidRPr="00226A3F" w:rsidRDefault="00FC68DB" w:rsidP="001F112B">
            <w:pPr>
              <w:keepNext/>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4647CD98" w14:textId="77777777" w:rsidR="00FC68DB" w:rsidRPr="00226A3F" w:rsidRDefault="00FC68DB" w:rsidP="001F112B">
            <w:pPr>
              <w:keepNext/>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BA729CB" w14:textId="77777777" w:rsidR="00FC68DB" w:rsidRPr="00226A3F" w:rsidRDefault="00FC68DB" w:rsidP="001F112B">
            <w:pPr>
              <w:keepNext/>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6FB27F6" w14:textId="55C6353D" w:rsidR="00FC68DB" w:rsidRPr="00226A3F" w:rsidRDefault="00FC68DB" w:rsidP="001F112B">
            <w:pPr>
              <w:keepNext/>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8116BB">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8116BB" w:rsidRPr="008116BB">
              <w:rPr>
                <w:sz w:val="20"/>
                <w:szCs w:val="20"/>
              </w:rPr>
              <w:t xml:space="preserve">Custom Attributes </w:t>
            </w:r>
            <w:r w:rsidR="008116BB" w:rsidRPr="007331A4">
              <w:t>list</w:t>
            </w:r>
            <w:r w:rsidRPr="003D0E42">
              <w:rPr>
                <w:rFonts w:cs="Calibri"/>
                <w:sz w:val="20"/>
                <w:szCs w:val="20"/>
                <w:lang w:eastAsia="en-GB"/>
              </w:rPr>
              <w:fldChar w:fldCharType="end"/>
            </w:r>
          </w:p>
        </w:tc>
      </w:tr>
    </w:tbl>
    <w:p w14:paraId="3FC34079" w14:textId="7DA829A3" w:rsidR="00FC68DB" w:rsidRPr="00226A3F" w:rsidRDefault="00FC68DB" w:rsidP="00B202D2">
      <w:pPr>
        <w:pStyle w:val="Beschriftung"/>
        <w:spacing w:before="120" w:after="60"/>
      </w:pPr>
      <w:bookmarkStart w:id="1356" w:name="_Toc3566468"/>
      <w:bookmarkStart w:id="1357" w:name="_Toc34747469"/>
      <w:bookmarkStart w:id="1358" w:name="_Toc77095919"/>
      <w:r>
        <w:t xml:space="preserve">Table </w:t>
      </w:r>
      <w:r>
        <w:fldChar w:fldCharType="begin"/>
      </w:r>
      <w:r>
        <w:instrText xml:space="preserve"> SEQ Table \* ARABIC </w:instrText>
      </w:r>
      <w:r>
        <w:fldChar w:fldCharType="separate"/>
      </w:r>
      <w:r w:rsidR="008116BB">
        <w:rPr>
          <w:noProof/>
        </w:rPr>
        <w:t>61</w:t>
      </w:r>
      <w:r>
        <w:fldChar w:fldCharType="end"/>
      </w:r>
      <w:r>
        <w:t xml:space="preserve">: Nested elements of </w:t>
      </w:r>
      <w:r w:rsidRPr="006915F6">
        <w:rPr>
          <w:rStyle w:val="elementdeftypeChar"/>
          <w:rFonts w:eastAsia="Calibri"/>
          <w:b w:val="0"/>
        </w:rPr>
        <w:t>&lt;connection_0d&gt;</w:t>
      </w:r>
      <w:r w:rsidRPr="00EB74AE">
        <w:rPr>
          <w:rStyle w:val="elementdeftypeChar"/>
          <w:rFonts w:asciiTheme="minorHAnsi" w:eastAsia="Calibri" w:hAnsiTheme="minorHAnsi" w:cstheme="minorHAnsi"/>
          <w:b w:val="0"/>
          <w:i/>
          <w:sz w:val="20"/>
        </w:rPr>
        <w:t xml:space="preserve"> for </w:t>
      </w:r>
      <w:r w:rsidRPr="00EB74AE">
        <w:rPr>
          <w:rStyle w:val="elementdeftypeChar"/>
          <w:rFonts w:eastAsia="Calibri"/>
        </w:rPr>
        <w:t>&lt;gumdrop/&gt;</w:t>
      </w:r>
      <w:bookmarkEnd w:id="1356"/>
      <w:bookmarkEnd w:id="1357"/>
      <w:bookmarkEnd w:id="1358"/>
    </w:p>
    <w:p w14:paraId="408D496F" w14:textId="77777777" w:rsidR="00FC68DB" w:rsidRPr="00226A3F" w:rsidRDefault="00FC68DB" w:rsidP="00B202D2">
      <w:pPr>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gumdrop/</w:t>
      </w:r>
      <w:r w:rsidRPr="00226A3F">
        <w:rPr>
          <w:rFonts w:ascii="Courier New" w:hAnsi="Courier New" w:cs="Courier New"/>
          <w:b/>
          <w:i/>
          <w:sz w:val="18"/>
          <w:szCs w:val="18"/>
        </w:rPr>
        <w:t>&gt;</w:t>
      </w:r>
      <w:r w:rsidRPr="00226A3F">
        <w:t xml:space="preserve"> with</w:t>
      </w:r>
      <w:r w:rsidRPr="00226A3F">
        <w:rPr>
          <w:rFonts w:cs="Courier New"/>
        </w:rPr>
        <w:t xml:space="preserve"> </w:t>
      </w:r>
      <w:r>
        <w:rPr>
          <w:rFonts w:cs="Courier New"/>
        </w:rPr>
        <w:t>following attributes</w:t>
      </w:r>
      <w:r w:rsidRPr="00226A3F">
        <w:rPr>
          <w:rFonts w:ascii="Courier New" w:hAnsi="Courier New" w:cs="Courier New"/>
          <w:b/>
          <w:i/>
          <w:sz w:val="18"/>
          <w:szCs w:val="18"/>
        </w:rPr>
        <w:t>:</w:t>
      </w:r>
      <w:r w:rsidRPr="00226A3F">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FC68DB" w:rsidRPr="00226A3F" w14:paraId="5BF03B47" w14:textId="77777777" w:rsidTr="00FC68DB">
        <w:trPr>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746FB3F" w14:textId="77777777" w:rsidR="00FC68DB" w:rsidRPr="00226A3F" w:rsidRDefault="00FC68DB" w:rsidP="00B202D2">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216425" w14:textId="77777777" w:rsidR="00FC68DB" w:rsidRPr="00226A3F" w:rsidRDefault="00FC68DB" w:rsidP="00B202D2">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BCB7D" w14:textId="77777777" w:rsidR="00FC68DB" w:rsidRPr="00226A3F" w:rsidRDefault="00FC68DB" w:rsidP="00B202D2">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8A5167" w14:textId="77777777" w:rsidR="00FC68DB" w:rsidRPr="00226A3F" w:rsidRDefault="00FC68DB" w:rsidP="00B202D2">
            <w:pPr>
              <w:keepNext/>
              <w:rPr>
                <w:b/>
                <w:i/>
              </w:rPr>
            </w:pPr>
            <w:r>
              <w:rPr>
                <w:b/>
                <w:i/>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61B1D6" w14:textId="77777777" w:rsidR="00FC68DB" w:rsidRPr="00226A3F" w:rsidRDefault="00FC68DB" w:rsidP="00B202D2">
            <w:pPr>
              <w:keepNext/>
              <w:rPr>
                <w:b/>
                <w:i/>
              </w:rPr>
            </w:pPr>
            <w:r w:rsidRPr="00226A3F">
              <w:rPr>
                <w:b/>
                <w:i/>
              </w:rPr>
              <w:t>Constraint</w:t>
            </w:r>
          </w:p>
        </w:tc>
      </w:tr>
      <w:tr w:rsidR="00FC68DB" w:rsidRPr="00226A3F" w14:paraId="464D7092" w14:textId="77777777" w:rsidTr="00FC68DB">
        <w:trPr>
          <w:jc w:val="center"/>
        </w:trPr>
        <w:tc>
          <w:tcPr>
            <w:tcW w:w="1661" w:type="dxa"/>
            <w:shd w:val="clear" w:color="auto" w:fill="auto"/>
          </w:tcPr>
          <w:p w14:paraId="2A1EF926" w14:textId="77777777" w:rsidR="00FC68DB" w:rsidRPr="00226A3F" w:rsidRDefault="00FC68DB" w:rsidP="00B202D2">
            <w:pPr>
              <w:rPr>
                <w:sz w:val="20"/>
                <w:szCs w:val="20"/>
              </w:rPr>
            </w:pPr>
            <w:r w:rsidRPr="00226A3F">
              <w:rPr>
                <w:sz w:val="20"/>
                <w:szCs w:val="20"/>
              </w:rPr>
              <w:t>diameter</w:t>
            </w:r>
          </w:p>
        </w:tc>
        <w:tc>
          <w:tcPr>
            <w:tcW w:w="1559" w:type="dxa"/>
            <w:shd w:val="clear" w:color="auto" w:fill="auto"/>
          </w:tcPr>
          <w:p w14:paraId="0148DEEE" w14:textId="77777777" w:rsidR="00FC68DB" w:rsidRPr="00226A3F" w:rsidRDefault="00FC68DB" w:rsidP="00B202D2">
            <w:pPr>
              <w:rPr>
                <w:sz w:val="20"/>
                <w:szCs w:val="20"/>
              </w:rPr>
            </w:pPr>
            <w:r w:rsidRPr="00226A3F">
              <w:rPr>
                <w:sz w:val="20"/>
                <w:szCs w:val="20"/>
              </w:rPr>
              <w:t>Floating point</w:t>
            </w:r>
          </w:p>
        </w:tc>
        <w:tc>
          <w:tcPr>
            <w:tcW w:w="1559" w:type="dxa"/>
          </w:tcPr>
          <w:p w14:paraId="639D05CF" w14:textId="77777777" w:rsidR="00FC68DB" w:rsidRPr="00226A3F" w:rsidRDefault="00FC68DB" w:rsidP="00B202D2">
            <w:pPr>
              <w:rPr>
                <w:sz w:val="20"/>
                <w:szCs w:val="20"/>
              </w:rPr>
            </w:pPr>
            <w:r w:rsidRPr="00226A3F">
              <w:rPr>
                <w:sz w:val="20"/>
                <w:szCs w:val="20"/>
              </w:rPr>
              <w:t>&gt;= 0.0</w:t>
            </w:r>
          </w:p>
        </w:tc>
        <w:tc>
          <w:tcPr>
            <w:tcW w:w="1276" w:type="dxa"/>
            <w:shd w:val="clear" w:color="auto" w:fill="auto"/>
          </w:tcPr>
          <w:p w14:paraId="19F4BCA1" w14:textId="77777777" w:rsidR="00FC68DB" w:rsidRPr="00226A3F" w:rsidRDefault="00FC68DB" w:rsidP="00B202D2">
            <w:pPr>
              <w:rPr>
                <w:sz w:val="20"/>
                <w:szCs w:val="20"/>
              </w:rPr>
            </w:pPr>
            <w:r w:rsidRPr="00226A3F">
              <w:rPr>
                <w:sz w:val="20"/>
                <w:szCs w:val="20"/>
              </w:rPr>
              <w:t>Optional</w:t>
            </w:r>
          </w:p>
        </w:tc>
        <w:tc>
          <w:tcPr>
            <w:tcW w:w="2980" w:type="dxa"/>
            <w:shd w:val="clear" w:color="auto" w:fill="auto"/>
          </w:tcPr>
          <w:p w14:paraId="5CF5370A" w14:textId="77777777" w:rsidR="00FC68DB" w:rsidRPr="00226A3F" w:rsidRDefault="00FC68DB" w:rsidP="00B202D2">
            <w:pPr>
              <w:rPr>
                <w:sz w:val="20"/>
                <w:szCs w:val="20"/>
              </w:rPr>
            </w:pPr>
            <w:r w:rsidRPr="00226A3F">
              <w:rPr>
                <w:sz w:val="20"/>
                <w:szCs w:val="20"/>
              </w:rPr>
              <w:t>-</w:t>
            </w:r>
          </w:p>
        </w:tc>
      </w:tr>
      <w:tr w:rsidR="00FC68DB" w:rsidRPr="00226A3F" w14:paraId="7845120E" w14:textId="77777777" w:rsidTr="00FC68DB">
        <w:trPr>
          <w:jc w:val="center"/>
        </w:trPr>
        <w:tc>
          <w:tcPr>
            <w:tcW w:w="1661" w:type="dxa"/>
            <w:shd w:val="clear" w:color="auto" w:fill="auto"/>
          </w:tcPr>
          <w:p w14:paraId="23E46722" w14:textId="77777777" w:rsidR="00FC68DB" w:rsidRPr="00226A3F" w:rsidRDefault="00FC68DB" w:rsidP="00B202D2">
            <w:pPr>
              <w:rPr>
                <w:sz w:val="20"/>
                <w:szCs w:val="20"/>
              </w:rPr>
            </w:pPr>
            <w:r w:rsidRPr="00226A3F">
              <w:rPr>
                <w:sz w:val="20"/>
                <w:szCs w:val="20"/>
              </w:rPr>
              <w:t>mass</w:t>
            </w:r>
          </w:p>
        </w:tc>
        <w:tc>
          <w:tcPr>
            <w:tcW w:w="1559" w:type="dxa"/>
            <w:shd w:val="clear" w:color="auto" w:fill="auto"/>
          </w:tcPr>
          <w:p w14:paraId="0C5551E1" w14:textId="77777777" w:rsidR="00FC68DB" w:rsidRPr="00226A3F" w:rsidRDefault="00FC68DB" w:rsidP="00B202D2">
            <w:pPr>
              <w:rPr>
                <w:sz w:val="20"/>
                <w:szCs w:val="20"/>
              </w:rPr>
            </w:pPr>
            <w:r w:rsidRPr="00226A3F">
              <w:rPr>
                <w:sz w:val="20"/>
                <w:szCs w:val="20"/>
              </w:rPr>
              <w:t>Floating point</w:t>
            </w:r>
          </w:p>
        </w:tc>
        <w:tc>
          <w:tcPr>
            <w:tcW w:w="1559" w:type="dxa"/>
          </w:tcPr>
          <w:p w14:paraId="4032E600" w14:textId="77777777" w:rsidR="00FC68DB" w:rsidRPr="00226A3F" w:rsidRDefault="00FC68DB" w:rsidP="00B202D2">
            <w:pPr>
              <w:rPr>
                <w:sz w:val="20"/>
                <w:szCs w:val="20"/>
              </w:rPr>
            </w:pPr>
            <w:r w:rsidRPr="00226A3F">
              <w:rPr>
                <w:sz w:val="20"/>
                <w:szCs w:val="20"/>
              </w:rPr>
              <w:t>&gt;= 0.0</w:t>
            </w:r>
          </w:p>
        </w:tc>
        <w:tc>
          <w:tcPr>
            <w:tcW w:w="1276" w:type="dxa"/>
            <w:shd w:val="clear" w:color="auto" w:fill="auto"/>
          </w:tcPr>
          <w:p w14:paraId="7BAE6FDA" w14:textId="77777777" w:rsidR="00FC68DB" w:rsidRPr="00226A3F" w:rsidRDefault="00FC68DB" w:rsidP="00B202D2">
            <w:pPr>
              <w:rPr>
                <w:sz w:val="20"/>
                <w:szCs w:val="20"/>
              </w:rPr>
            </w:pPr>
            <w:r w:rsidRPr="00226A3F">
              <w:rPr>
                <w:sz w:val="20"/>
                <w:szCs w:val="20"/>
              </w:rPr>
              <w:t>Optional</w:t>
            </w:r>
          </w:p>
        </w:tc>
        <w:tc>
          <w:tcPr>
            <w:tcW w:w="2980" w:type="dxa"/>
            <w:shd w:val="clear" w:color="auto" w:fill="auto"/>
          </w:tcPr>
          <w:p w14:paraId="6E0606F0" w14:textId="77777777" w:rsidR="00FC68DB" w:rsidRPr="00226A3F" w:rsidRDefault="00FC68DB" w:rsidP="00B202D2">
            <w:pPr>
              <w:rPr>
                <w:sz w:val="20"/>
                <w:szCs w:val="20"/>
              </w:rPr>
            </w:pPr>
            <w:r w:rsidRPr="00226A3F">
              <w:rPr>
                <w:sz w:val="20"/>
                <w:szCs w:val="20"/>
              </w:rPr>
              <w:t>-</w:t>
            </w:r>
          </w:p>
        </w:tc>
      </w:tr>
      <w:tr w:rsidR="00FC68DB" w:rsidRPr="00226A3F" w14:paraId="7A06616F" w14:textId="77777777" w:rsidTr="00FC68DB">
        <w:trPr>
          <w:jc w:val="center"/>
        </w:trPr>
        <w:tc>
          <w:tcPr>
            <w:tcW w:w="1661" w:type="dxa"/>
            <w:shd w:val="clear" w:color="auto" w:fill="auto"/>
          </w:tcPr>
          <w:p w14:paraId="0CD2A072" w14:textId="77777777" w:rsidR="00FC68DB" w:rsidRPr="00226A3F" w:rsidRDefault="00FC68DB" w:rsidP="001F112B">
            <w:pPr>
              <w:keepNext/>
              <w:rPr>
                <w:sz w:val="20"/>
                <w:szCs w:val="20"/>
              </w:rPr>
            </w:pPr>
            <w:r>
              <w:rPr>
                <w:sz w:val="20"/>
                <w:szCs w:val="20"/>
              </w:rPr>
              <w:t>material</w:t>
            </w:r>
          </w:p>
        </w:tc>
        <w:tc>
          <w:tcPr>
            <w:tcW w:w="1559" w:type="dxa"/>
            <w:shd w:val="clear" w:color="auto" w:fill="auto"/>
          </w:tcPr>
          <w:p w14:paraId="0761E48C" w14:textId="77777777" w:rsidR="00FC68DB" w:rsidRPr="00226A3F" w:rsidRDefault="00FC68DB" w:rsidP="001F112B">
            <w:pPr>
              <w:keepNext/>
              <w:rPr>
                <w:sz w:val="20"/>
                <w:szCs w:val="20"/>
              </w:rPr>
            </w:pPr>
            <w:r>
              <w:rPr>
                <w:sz w:val="20"/>
                <w:szCs w:val="20"/>
              </w:rPr>
              <w:t>Alphanumeric</w:t>
            </w:r>
          </w:p>
        </w:tc>
        <w:tc>
          <w:tcPr>
            <w:tcW w:w="1559" w:type="dxa"/>
          </w:tcPr>
          <w:p w14:paraId="51898C00" w14:textId="77777777" w:rsidR="00FC68DB" w:rsidRPr="00226A3F" w:rsidRDefault="00FC68DB" w:rsidP="001F112B">
            <w:pPr>
              <w:keepNext/>
              <w:rPr>
                <w:sz w:val="20"/>
                <w:szCs w:val="20"/>
              </w:rPr>
            </w:pPr>
            <w:r>
              <w:rPr>
                <w:sz w:val="20"/>
                <w:szCs w:val="20"/>
              </w:rPr>
              <w:t>Alphanumeric</w:t>
            </w:r>
          </w:p>
        </w:tc>
        <w:tc>
          <w:tcPr>
            <w:tcW w:w="1276" w:type="dxa"/>
            <w:shd w:val="clear" w:color="auto" w:fill="auto"/>
          </w:tcPr>
          <w:p w14:paraId="24CCBE3C" w14:textId="77777777" w:rsidR="00FC68DB" w:rsidRPr="00226A3F" w:rsidRDefault="00FC68DB" w:rsidP="001F112B">
            <w:pPr>
              <w:keepNext/>
              <w:rPr>
                <w:sz w:val="20"/>
                <w:szCs w:val="20"/>
              </w:rPr>
            </w:pPr>
            <w:r>
              <w:rPr>
                <w:sz w:val="20"/>
                <w:szCs w:val="20"/>
              </w:rPr>
              <w:t>Optional</w:t>
            </w:r>
          </w:p>
        </w:tc>
        <w:tc>
          <w:tcPr>
            <w:tcW w:w="2980" w:type="dxa"/>
            <w:shd w:val="clear" w:color="auto" w:fill="auto"/>
          </w:tcPr>
          <w:p w14:paraId="5DAABC4B" w14:textId="77777777" w:rsidR="00FC68DB" w:rsidRPr="00226A3F" w:rsidRDefault="00FC68DB" w:rsidP="001F112B">
            <w:pPr>
              <w:keepNext/>
              <w:rPr>
                <w:sz w:val="20"/>
                <w:szCs w:val="20"/>
              </w:rPr>
            </w:pPr>
            <w:r>
              <w:rPr>
                <w:sz w:val="20"/>
                <w:szCs w:val="20"/>
              </w:rPr>
              <w:t>-</w:t>
            </w:r>
          </w:p>
        </w:tc>
      </w:tr>
    </w:tbl>
    <w:p w14:paraId="61D4D782" w14:textId="39F74E2F" w:rsidR="00FC68DB" w:rsidRDefault="00FC68DB" w:rsidP="00B202D2">
      <w:pPr>
        <w:pStyle w:val="Beschriftung"/>
        <w:spacing w:before="60"/>
      </w:pPr>
      <w:bookmarkStart w:id="1359" w:name="_Toc3566469"/>
      <w:bookmarkStart w:id="1360" w:name="_Toc34747470"/>
      <w:bookmarkStart w:id="1361" w:name="_Toc77095920"/>
      <w:r>
        <w:t xml:space="preserve">Table </w:t>
      </w:r>
      <w:r>
        <w:fldChar w:fldCharType="begin"/>
      </w:r>
      <w:r>
        <w:instrText xml:space="preserve"> SEQ Table \* ARABIC </w:instrText>
      </w:r>
      <w:r>
        <w:fldChar w:fldCharType="separate"/>
      </w:r>
      <w:r w:rsidR="008116BB">
        <w:rPr>
          <w:noProof/>
        </w:rPr>
        <w:t>62</w:t>
      </w:r>
      <w:r>
        <w:fldChar w:fldCharType="end"/>
      </w:r>
      <w:r>
        <w:t>: Attributes</w:t>
      </w:r>
      <w:r>
        <w:rPr>
          <w:noProof/>
        </w:rPr>
        <w:t xml:space="preserve"> of element </w:t>
      </w:r>
      <w:r w:rsidRPr="00611340">
        <w:rPr>
          <w:rFonts w:ascii="Courier New" w:hAnsi="Courier New" w:cs="Courier New"/>
        </w:rPr>
        <w:t>&lt;gumdrop/&gt;</w:t>
      </w:r>
      <w:bookmarkEnd w:id="1359"/>
      <w:bookmarkEnd w:id="1360"/>
      <w:bookmarkEnd w:id="1361"/>
    </w:p>
    <w:p w14:paraId="3D5C7D8E" w14:textId="77777777" w:rsidR="00FC68DB" w:rsidRPr="005D241A" w:rsidRDefault="00FC68DB" w:rsidP="00BA04B6">
      <w:pPr>
        <w:pStyle w:val="Listenabsatz"/>
        <w:numPr>
          <w:ilvl w:val="0"/>
          <w:numId w:val="35"/>
        </w:numPr>
        <w:tabs>
          <w:tab w:val="clear" w:pos="403"/>
        </w:tabs>
        <w:spacing w:before="120" w:after="0" w:line="240" w:lineRule="auto"/>
        <w:contextualSpacing w:val="0"/>
        <w:rPr>
          <w:lang w:val="en-US"/>
        </w:rPr>
      </w:pPr>
      <w:r w:rsidRPr="006915F6">
        <w:rPr>
          <w:rStyle w:val="elementdeftypeChar"/>
          <w:rFonts w:eastAsia="Calibri"/>
          <w:lang w:eastAsia="en-GB"/>
        </w:rPr>
        <w:t>diameter</w:t>
      </w:r>
      <w:r w:rsidRPr="005D241A">
        <w:rPr>
          <w:lang w:val="en-US"/>
        </w:rPr>
        <w:t xml:space="preserve">: The diameter of a gumdrop is specified by the attribute </w:t>
      </w:r>
      <w:r w:rsidRPr="005D241A">
        <w:rPr>
          <w:rFonts w:ascii="Courier New" w:hAnsi="Courier New" w:cs="Courier New"/>
          <w:i/>
          <w:sz w:val="18"/>
          <w:szCs w:val="18"/>
          <w:lang w:val="en-US"/>
        </w:rPr>
        <w:t>diameter</w:t>
      </w:r>
      <w:r w:rsidRPr="005D241A">
        <w:rPr>
          <w:lang w:val="en-US"/>
        </w:rPr>
        <w:t xml:space="preserve"> for the child element of </w:t>
      </w:r>
      <w:r w:rsidRPr="005D241A">
        <w:rPr>
          <w:rFonts w:ascii="Courier New" w:hAnsi="Courier New" w:cs="Courier New"/>
          <w:b/>
          <w:i/>
          <w:sz w:val="18"/>
          <w:szCs w:val="18"/>
          <w:lang w:val="en-US"/>
        </w:rPr>
        <w:t>&lt;connection_0d&gt;</w:t>
      </w:r>
      <w:r w:rsidRPr="005D241A">
        <w:rPr>
          <w:lang w:val="en-US"/>
        </w:rPr>
        <w:t xml:space="preserve">. It specifies the diameter of the adhesive material </w:t>
      </w:r>
      <w:r w:rsidRPr="005D241A">
        <w:rPr>
          <w:i/>
          <w:lang w:val="en-US"/>
        </w:rPr>
        <w:t>after</w:t>
      </w:r>
      <w:r w:rsidRPr="005D241A">
        <w:rPr>
          <w:lang w:val="en-US"/>
        </w:rPr>
        <w:t xml:space="preserve"> manufacturing. </w:t>
      </w:r>
    </w:p>
    <w:p w14:paraId="20497692" w14:textId="77777777" w:rsidR="00FC68DB" w:rsidRPr="005D241A" w:rsidRDefault="00FC68DB" w:rsidP="00BA04B6">
      <w:pPr>
        <w:pStyle w:val="Listenabsatz"/>
        <w:numPr>
          <w:ilvl w:val="0"/>
          <w:numId w:val="35"/>
        </w:numPr>
        <w:tabs>
          <w:tab w:val="clear" w:pos="403"/>
        </w:tabs>
        <w:spacing w:before="120" w:after="0" w:line="240" w:lineRule="auto"/>
        <w:contextualSpacing w:val="0"/>
        <w:jc w:val="left"/>
        <w:rPr>
          <w:lang w:val="en-US"/>
        </w:rPr>
      </w:pPr>
      <w:r w:rsidRPr="006915F6">
        <w:rPr>
          <w:rStyle w:val="elementdeftypeChar"/>
          <w:rFonts w:eastAsia="Calibri"/>
          <w:lang w:eastAsia="en-GB"/>
        </w:rPr>
        <w:t>mass</w:t>
      </w:r>
      <w:r w:rsidRPr="005D241A">
        <w:rPr>
          <w:lang w:val="en-US"/>
        </w:rPr>
        <w:t>: This is the mass of the glue attached.</w:t>
      </w:r>
    </w:p>
    <w:p w14:paraId="3D568B8B" w14:textId="77777777" w:rsidR="00FC68DB" w:rsidRDefault="00FC68DB" w:rsidP="00BA04B6">
      <w:pPr>
        <w:pStyle w:val="Listenabsatz"/>
        <w:numPr>
          <w:ilvl w:val="0"/>
          <w:numId w:val="35"/>
        </w:numPr>
        <w:tabs>
          <w:tab w:val="clear" w:pos="403"/>
        </w:tabs>
        <w:spacing w:before="120" w:after="0" w:line="240" w:lineRule="auto"/>
        <w:contextualSpacing w:val="0"/>
        <w:rPr>
          <w:lang w:val="en-US"/>
        </w:rPr>
      </w:pPr>
      <w:r w:rsidRPr="006915F6">
        <w:rPr>
          <w:rStyle w:val="elementdeftypeChar"/>
          <w:rFonts w:eastAsia="Calibri"/>
          <w:lang w:eastAsia="en-GB"/>
        </w:rPr>
        <w:t>material</w:t>
      </w:r>
      <w:r w:rsidRPr="005D241A">
        <w:rPr>
          <w:lang w:val="en-US"/>
        </w:rPr>
        <w:t xml:space="preserve">: the name of the adhesive material according to CAD/PDM. For CAE applications, another label from a reduced data base may be applicable. </w:t>
      </w:r>
      <w:r w:rsidRPr="00D977AB">
        <w:rPr>
          <w:lang w:val="en-US"/>
        </w:rPr>
        <w:t xml:space="preserve">This is to be stored in </w:t>
      </w:r>
      <w:r w:rsidRPr="00E02A74">
        <w:rPr>
          <w:rStyle w:val="elementdeftypeChar"/>
          <w:rFonts w:eastAsia="Calibri"/>
        </w:rPr>
        <w:t>&lt;appdata/&gt;</w:t>
      </w:r>
      <w:r w:rsidRPr="00D977AB">
        <w:rPr>
          <w:lang w:val="en-US"/>
        </w:rPr>
        <w:t>.</w:t>
      </w:r>
    </w:p>
    <w:p w14:paraId="359A11FF" w14:textId="77777777" w:rsidR="00FC68DB" w:rsidRPr="001F112B" w:rsidRDefault="00FC68DB" w:rsidP="00B202D2">
      <w:pPr>
        <w:rPr>
          <w:rFonts w:cs="Calibri"/>
          <w:lang w:eastAsia="en-GB"/>
        </w:rPr>
      </w:pPr>
      <w:r w:rsidRPr="001F112B">
        <w:rPr>
          <w:rFonts w:cs="Calibri"/>
          <w:lang w:eastAsia="en-GB"/>
        </w:rPr>
        <w:t xml:space="preserve">The element </w:t>
      </w:r>
      <w:r w:rsidRPr="001F112B">
        <w:rPr>
          <w:rStyle w:val="elementdeftypeChar"/>
          <w:rFonts w:eastAsia="Calibri"/>
        </w:rPr>
        <w:t>&lt;gumdrop/&gt;</w:t>
      </w:r>
      <w:r w:rsidRPr="001F112B">
        <w:rPr>
          <w:rFonts w:ascii="Courier" w:hAnsi="Courier" w:cs="Courier"/>
          <w:b/>
          <w:bCs/>
          <w:i/>
          <w:iCs/>
          <w:sz w:val="18"/>
          <w:szCs w:val="18"/>
          <w:lang w:eastAsia="en-GB"/>
        </w:rPr>
        <w:t xml:space="preserve"> </w:t>
      </w:r>
      <w:r w:rsidRPr="001F112B">
        <w:rPr>
          <w:rFonts w:cs="Calibri"/>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DB0AC2" w14:paraId="5218547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B13BE6" w14:textId="77777777" w:rsidR="00FC68DB" w:rsidRPr="001F112B" w:rsidRDefault="00FC68DB" w:rsidP="00B202D2">
            <w:pPr>
              <w:keepNext/>
              <w:rPr>
                <w:b/>
                <w:i/>
              </w:rPr>
            </w:pPr>
            <w:r w:rsidRPr="001F112B">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53E5B6" w14:textId="77777777" w:rsidR="00FC68DB" w:rsidRPr="001F112B" w:rsidRDefault="00FC68DB" w:rsidP="00B202D2">
            <w:pPr>
              <w:keepNext/>
              <w:rPr>
                <w:b/>
                <w:i/>
              </w:rPr>
            </w:pPr>
            <w:r w:rsidRPr="001F112B">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A03408" w14:textId="77777777" w:rsidR="00FC68DB" w:rsidRPr="001F112B" w:rsidRDefault="00FC68DB" w:rsidP="00B202D2">
            <w:pPr>
              <w:keepNext/>
              <w:rPr>
                <w:b/>
                <w:i/>
              </w:rPr>
            </w:pPr>
            <w:r w:rsidRPr="001F112B">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F90A99" w14:textId="77777777" w:rsidR="00FC68DB" w:rsidRPr="001F112B" w:rsidRDefault="00FC68DB" w:rsidP="00B202D2">
            <w:pPr>
              <w:keepNext/>
              <w:rPr>
                <w:b/>
                <w:i/>
              </w:rPr>
            </w:pPr>
            <w:r w:rsidRPr="001F112B">
              <w:rPr>
                <w:b/>
                <w:i/>
              </w:rPr>
              <w:t>Constraint</w:t>
            </w:r>
          </w:p>
        </w:tc>
      </w:tr>
      <w:tr w:rsidR="00FC68DB" w:rsidRPr="00DB0AC2" w14:paraId="2EEFB030" w14:textId="77777777" w:rsidTr="00FC68DB">
        <w:trPr>
          <w:jc w:val="center"/>
        </w:trPr>
        <w:tc>
          <w:tcPr>
            <w:tcW w:w="2111" w:type="dxa"/>
            <w:shd w:val="clear" w:color="auto" w:fill="auto"/>
            <w:vAlign w:val="bottom"/>
          </w:tcPr>
          <w:p w14:paraId="0A6C4A1F" w14:textId="77777777" w:rsidR="00FC68DB" w:rsidRPr="001F112B" w:rsidRDefault="00FC68DB" w:rsidP="00B202D2">
            <w:pPr>
              <w:rPr>
                <w:sz w:val="20"/>
                <w:szCs w:val="20"/>
              </w:rPr>
            </w:pPr>
            <w:proofErr w:type="spellStart"/>
            <w:r w:rsidRPr="001F112B">
              <w:rPr>
                <w:sz w:val="20"/>
                <w:szCs w:val="20"/>
              </w:rPr>
              <w:t>normal_direction</w:t>
            </w:r>
            <w:proofErr w:type="spellEnd"/>
          </w:p>
        </w:tc>
        <w:tc>
          <w:tcPr>
            <w:tcW w:w="1559" w:type="dxa"/>
            <w:shd w:val="clear" w:color="auto" w:fill="auto"/>
            <w:vAlign w:val="bottom"/>
          </w:tcPr>
          <w:p w14:paraId="77643D48" w14:textId="77777777" w:rsidR="00FC68DB" w:rsidRPr="001F112B" w:rsidRDefault="00FC68DB" w:rsidP="00B202D2">
            <w:pPr>
              <w:rPr>
                <w:sz w:val="20"/>
                <w:szCs w:val="20"/>
              </w:rPr>
            </w:pPr>
            <w:r w:rsidRPr="001F112B">
              <w:rPr>
                <w:sz w:val="20"/>
                <w:szCs w:val="20"/>
              </w:rPr>
              <w:t>1</w:t>
            </w:r>
          </w:p>
        </w:tc>
        <w:tc>
          <w:tcPr>
            <w:tcW w:w="1276" w:type="dxa"/>
            <w:shd w:val="clear" w:color="auto" w:fill="auto"/>
            <w:vAlign w:val="bottom"/>
          </w:tcPr>
          <w:p w14:paraId="5B8FF1EF" w14:textId="77777777" w:rsidR="00FC68DB" w:rsidRPr="001F112B" w:rsidRDefault="00FC68DB" w:rsidP="00B202D2">
            <w:pPr>
              <w:rPr>
                <w:sz w:val="20"/>
                <w:szCs w:val="20"/>
              </w:rPr>
            </w:pPr>
            <w:r w:rsidRPr="001F112B">
              <w:rPr>
                <w:sz w:val="20"/>
                <w:szCs w:val="20"/>
              </w:rPr>
              <w:t>Optional</w:t>
            </w:r>
          </w:p>
        </w:tc>
        <w:tc>
          <w:tcPr>
            <w:tcW w:w="3526" w:type="dxa"/>
            <w:shd w:val="clear" w:color="auto" w:fill="auto"/>
            <w:vAlign w:val="bottom"/>
          </w:tcPr>
          <w:p w14:paraId="3C41448D" w14:textId="77777777" w:rsidR="00FC68DB" w:rsidRPr="001F112B" w:rsidRDefault="00FC68DB" w:rsidP="00B202D2">
            <w:pPr>
              <w:rPr>
                <w:sz w:val="20"/>
                <w:szCs w:val="20"/>
              </w:rPr>
            </w:pPr>
            <w:r w:rsidRPr="001F112B">
              <w:rPr>
                <w:sz w:val="20"/>
                <w:szCs w:val="20"/>
              </w:rPr>
              <w:t>-</w:t>
            </w:r>
          </w:p>
        </w:tc>
      </w:tr>
      <w:tr w:rsidR="00FC68DB" w:rsidRPr="00DB0AC2" w14:paraId="20AEB26A" w14:textId="77777777" w:rsidTr="00FC68DB">
        <w:trPr>
          <w:jc w:val="center"/>
        </w:trPr>
        <w:tc>
          <w:tcPr>
            <w:tcW w:w="2111" w:type="dxa"/>
            <w:shd w:val="clear" w:color="auto" w:fill="auto"/>
            <w:vAlign w:val="bottom"/>
          </w:tcPr>
          <w:p w14:paraId="3C46E88C" w14:textId="77777777" w:rsidR="00FC68DB" w:rsidRPr="001F112B" w:rsidRDefault="00FC68DB" w:rsidP="001F112B">
            <w:pPr>
              <w:keepNext/>
              <w:rPr>
                <w:sz w:val="20"/>
                <w:szCs w:val="20"/>
              </w:rPr>
            </w:pPr>
            <w:proofErr w:type="spellStart"/>
            <w:r w:rsidRPr="001F112B">
              <w:rPr>
                <w:sz w:val="20"/>
                <w:szCs w:val="20"/>
              </w:rPr>
              <w:t>tangential_direction</w:t>
            </w:r>
            <w:proofErr w:type="spellEnd"/>
          </w:p>
        </w:tc>
        <w:tc>
          <w:tcPr>
            <w:tcW w:w="1559" w:type="dxa"/>
            <w:shd w:val="clear" w:color="auto" w:fill="auto"/>
            <w:vAlign w:val="bottom"/>
          </w:tcPr>
          <w:p w14:paraId="075404CD" w14:textId="77777777" w:rsidR="00FC68DB" w:rsidRPr="001F112B" w:rsidRDefault="00FC68DB" w:rsidP="001F112B">
            <w:pPr>
              <w:keepNext/>
              <w:rPr>
                <w:sz w:val="20"/>
                <w:szCs w:val="20"/>
              </w:rPr>
            </w:pPr>
            <w:r w:rsidRPr="001F112B">
              <w:rPr>
                <w:sz w:val="20"/>
                <w:szCs w:val="20"/>
              </w:rPr>
              <w:t>1</w:t>
            </w:r>
          </w:p>
        </w:tc>
        <w:tc>
          <w:tcPr>
            <w:tcW w:w="1276" w:type="dxa"/>
            <w:shd w:val="clear" w:color="auto" w:fill="auto"/>
            <w:vAlign w:val="bottom"/>
          </w:tcPr>
          <w:p w14:paraId="3D48D9F4" w14:textId="77777777" w:rsidR="00FC68DB" w:rsidRPr="001F112B" w:rsidRDefault="00FC68DB" w:rsidP="001F112B">
            <w:pPr>
              <w:keepNext/>
              <w:rPr>
                <w:sz w:val="20"/>
                <w:szCs w:val="20"/>
              </w:rPr>
            </w:pPr>
            <w:r w:rsidRPr="001F112B">
              <w:rPr>
                <w:sz w:val="20"/>
                <w:szCs w:val="20"/>
              </w:rPr>
              <w:t>Optional</w:t>
            </w:r>
          </w:p>
        </w:tc>
        <w:tc>
          <w:tcPr>
            <w:tcW w:w="3526" w:type="dxa"/>
            <w:shd w:val="clear" w:color="auto" w:fill="auto"/>
            <w:vAlign w:val="bottom"/>
          </w:tcPr>
          <w:p w14:paraId="2EDE494C" w14:textId="77777777" w:rsidR="00FC68DB" w:rsidRPr="001F112B" w:rsidRDefault="00FC68DB" w:rsidP="001F112B">
            <w:pPr>
              <w:keepNext/>
              <w:rPr>
                <w:sz w:val="20"/>
                <w:szCs w:val="20"/>
              </w:rPr>
            </w:pPr>
            <w:r w:rsidRPr="001F112B">
              <w:rPr>
                <w:sz w:val="20"/>
                <w:szCs w:val="20"/>
              </w:rPr>
              <w:t>-</w:t>
            </w:r>
          </w:p>
        </w:tc>
      </w:tr>
    </w:tbl>
    <w:p w14:paraId="68FF631F" w14:textId="1010A129" w:rsidR="00FC68DB" w:rsidRDefault="00FC68DB" w:rsidP="00B202D2">
      <w:pPr>
        <w:pStyle w:val="Beschriftung"/>
        <w:tabs>
          <w:tab w:val="center" w:pos="4535"/>
          <w:tab w:val="left" w:pos="7349"/>
        </w:tabs>
        <w:spacing w:before="120"/>
        <w:jc w:val="left"/>
        <w:rPr>
          <w:rStyle w:val="elementdeftypeChar"/>
          <w:rFonts w:eastAsia="Calibri"/>
          <w:b w:val="0"/>
        </w:rPr>
      </w:pPr>
      <w:r w:rsidRPr="001F112B">
        <w:tab/>
      </w:r>
      <w:bookmarkStart w:id="1362" w:name="_Toc77095921"/>
      <w:r w:rsidRPr="001F112B">
        <w:t xml:space="preserve">Table </w:t>
      </w:r>
      <w:r w:rsidRPr="001F112B">
        <w:fldChar w:fldCharType="begin"/>
      </w:r>
      <w:r w:rsidRPr="001F112B">
        <w:instrText xml:space="preserve"> SEQ Table \* ARABIC </w:instrText>
      </w:r>
      <w:r w:rsidRPr="001F112B">
        <w:fldChar w:fldCharType="separate"/>
      </w:r>
      <w:r w:rsidR="008116BB">
        <w:rPr>
          <w:noProof/>
        </w:rPr>
        <w:t>63</w:t>
      </w:r>
      <w:r w:rsidRPr="001F112B">
        <w:fldChar w:fldCharType="end"/>
      </w:r>
      <w:r w:rsidRPr="001F112B">
        <w:t xml:space="preserve">: Nested elements of element </w:t>
      </w:r>
      <w:r w:rsidRPr="001F112B">
        <w:rPr>
          <w:rStyle w:val="elementdeftypeChar"/>
          <w:rFonts w:eastAsia="Calibri"/>
          <w:b w:val="0"/>
        </w:rPr>
        <w:t>&lt;gumdrop/&gt;</w:t>
      </w:r>
      <w:bookmarkEnd w:id="1362"/>
    </w:p>
    <w:p w14:paraId="687ED474" w14:textId="77777777" w:rsidR="00FC68DB" w:rsidRPr="001F112B" w:rsidRDefault="00FC68DB" w:rsidP="00B202D2">
      <w:pPr>
        <w:pStyle w:val="Example"/>
        <w:keepNext/>
        <w:keepLines/>
        <w:spacing w:before="120"/>
        <w:rPr>
          <w:b/>
          <w:bCs/>
          <w:sz w:val="24"/>
          <w:szCs w:val="24"/>
        </w:rPr>
      </w:pPr>
      <w:r w:rsidRPr="001F112B">
        <w:rPr>
          <w:b/>
          <w:bCs/>
          <w:sz w:val="24"/>
          <w:szCs w:val="24"/>
        </w:rPr>
        <w:t xml:space="preserve">Example: </w:t>
      </w:r>
    </w:p>
    <w:p w14:paraId="64A94A9E" w14:textId="77777777" w:rsidR="00FC68DB" w:rsidRPr="00226A3F" w:rsidRDefault="00FC68DB" w:rsidP="00B202D2">
      <w:pPr>
        <w:pStyle w:val="XMLCode"/>
        <w:keepNext/>
        <w:keepLines/>
      </w:pPr>
    </w:p>
    <w:p w14:paraId="4DA07F7E" w14:textId="77777777" w:rsidR="00FC68DB" w:rsidRDefault="00FC68DB" w:rsidP="00B202D2">
      <w:pPr>
        <w:pStyle w:val="XMLCode"/>
        <w:keepNext/>
        <w:keepLines/>
      </w:pPr>
      <w:r w:rsidRPr="00226A3F">
        <w:t>&lt;connection_0d label=</w:t>
      </w:r>
      <w:r>
        <w:t>"DROP</w:t>
      </w:r>
      <w:r w:rsidRPr="00226A3F">
        <w:t>_2123921</w:t>
      </w:r>
      <w:r>
        <w:t>"</w:t>
      </w:r>
      <w:r w:rsidRPr="00226A3F">
        <w:t>&gt;</w:t>
      </w:r>
    </w:p>
    <w:p w14:paraId="2147D46D" w14:textId="77777777" w:rsidR="00FC68DB" w:rsidRPr="00226A3F" w:rsidRDefault="00FC68DB" w:rsidP="00B202D2">
      <w:pPr>
        <w:pStyle w:val="XMLCode"/>
        <w:keepNext/>
        <w:keepLines/>
      </w:pPr>
      <w:r>
        <w:t xml:space="preserve">    </w:t>
      </w:r>
      <w:proofErr w:type="gramStart"/>
      <w:r w:rsidRPr="00B6367A">
        <w:rPr>
          <w:color w:val="FF0000"/>
        </w:rPr>
        <w:t>&lt;!--</w:t>
      </w:r>
      <w:proofErr w:type="gramEnd"/>
      <w:r w:rsidRPr="00B6367A">
        <w:rPr>
          <w:color w:val="FF0000"/>
        </w:rPr>
        <w:t xml:space="preserve"> Assumed Unit system with mass</w:t>
      </w:r>
      <w:r>
        <w:rPr>
          <w:color w:val="FF0000"/>
        </w:rPr>
        <w:t xml:space="preserve"> attribute with value="</w:t>
      </w:r>
      <w:r w:rsidRPr="00B6367A">
        <w:rPr>
          <w:color w:val="FF0000"/>
        </w:rPr>
        <w:t>kg</w:t>
      </w:r>
      <w:r>
        <w:rPr>
          <w:color w:val="FF0000"/>
        </w:rPr>
        <w:t>"</w:t>
      </w:r>
      <w:r w:rsidRPr="00B6367A">
        <w:rPr>
          <w:color w:val="FF0000"/>
        </w:rPr>
        <w:t xml:space="preserve"> --&gt;</w:t>
      </w:r>
    </w:p>
    <w:p w14:paraId="5BAD104B" w14:textId="77777777" w:rsidR="00FC68DB" w:rsidRPr="00226A3F" w:rsidRDefault="00FC68DB" w:rsidP="00B202D2">
      <w:pPr>
        <w:pStyle w:val="XMLCode"/>
        <w:keepNext/>
        <w:keepLines/>
        <w:rPr>
          <w:b/>
          <w:color w:val="0070C0"/>
        </w:rPr>
      </w:pPr>
      <w:r w:rsidRPr="00226A3F">
        <w:t xml:space="preserve">    </w:t>
      </w:r>
      <w:r w:rsidRPr="008275F2">
        <w:rPr>
          <w:b/>
          <w:color w:val="0070C0"/>
        </w:rPr>
        <w:t>&lt;gumdrop diameter=</w:t>
      </w:r>
      <w:r>
        <w:rPr>
          <w:b/>
          <w:color w:val="0070C0"/>
        </w:rPr>
        <w:t>"</w:t>
      </w:r>
      <w:r w:rsidRPr="008275F2">
        <w:rPr>
          <w:b/>
          <w:color w:val="0070C0"/>
        </w:rPr>
        <w:t>5.0</w:t>
      </w:r>
      <w:r>
        <w:rPr>
          <w:b/>
          <w:color w:val="0070C0"/>
        </w:rPr>
        <w:t>"</w:t>
      </w:r>
      <w:r w:rsidRPr="008275F2">
        <w:rPr>
          <w:b/>
          <w:color w:val="0070C0"/>
        </w:rPr>
        <w:t xml:space="preserve"> mass=</w:t>
      </w:r>
      <w:r>
        <w:rPr>
          <w:b/>
          <w:color w:val="0070C0"/>
        </w:rPr>
        <w:t>"0.00</w:t>
      </w:r>
      <w:r w:rsidRPr="008275F2">
        <w:rPr>
          <w:b/>
          <w:color w:val="0070C0"/>
        </w:rPr>
        <w:t>33</w:t>
      </w:r>
      <w:r>
        <w:rPr>
          <w:b/>
          <w:color w:val="0070C0"/>
        </w:rPr>
        <w:t>"</w:t>
      </w:r>
      <w:r w:rsidRPr="008275F2">
        <w:rPr>
          <w:b/>
          <w:color w:val="0070C0"/>
        </w:rPr>
        <w:t xml:space="preserve"> </w:t>
      </w:r>
      <w:r>
        <w:rPr>
          <w:b/>
          <w:color w:val="0070C0"/>
        </w:rPr>
        <w:t>material</w:t>
      </w:r>
      <w:r w:rsidRPr="008275F2">
        <w:rPr>
          <w:b/>
          <w:color w:val="0070C0"/>
        </w:rPr>
        <w:t>=</w:t>
      </w:r>
      <w:r>
        <w:rPr>
          <w:b/>
          <w:color w:val="0070C0"/>
        </w:rPr>
        <w:t>"</w:t>
      </w:r>
      <w:proofErr w:type="spellStart"/>
      <w:r w:rsidRPr="008275F2">
        <w:rPr>
          <w:b/>
          <w:color w:val="0070C0"/>
        </w:rPr>
        <w:t>CAD_Material</w:t>
      </w:r>
      <w:proofErr w:type="spellEnd"/>
      <w:r>
        <w:rPr>
          <w:b/>
          <w:color w:val="0070C0"/>
        </w:rPr>
        <w:t xml:space="preserve">" </w:t>
      </w:r>
      <w:r w:rsidRPr="008275F2">
        <w:rPr>
          <w:b/>
          <w:color w:val="0070C0"/>
        </w:rPr>
        <w:t>/&gt;</w:t>
      </w:r>
    </w:p>
    <w:p w14:paraId="1956FE04" w14:textId="77777777" w:rsidR="00FC68DB" w:rsidRPr="00226A3F" w:rsidRDefault="00FC68DB" w:rsidP="00B202D2">
      <w:pPr>
        <w:pStyle w:val="XMLCode"/>
        <w:keepNext/>
        <w:keepLines/>
      </w:pPr>
      <w:r w:rsidRPr="00226A3F">
        <w:t xml:space="preserve">    &lt;loc&gt; 1645.83 821.145 616.585 &lt;/loc&gt;</w:t>
      </w:r>
    </w:p>
    <w:p w14:paraId="395BA117" w14:textId="77777777" w:rsidR="00FC68DB" w:rsidRPr="00226A3F" w:rsidRDefault="00FC68DB" w:rsidP="00B202D2">
      <w:pPr>
        <w:pStyle w:val="XMLCode"/>
        <w:keepNext/>
        <w:keepLines/>
      </w:pPr>
      <w:r w:rsidRPr="00226A3F">
        <w:t xml:space="preserve">    &lt;appdata&gt;</w:t>
      </w:r>
    </w:p>
    <w:p w14:paraId="0B3FCDB2" w14:textId="77777777" w:rsidR="00FC68DB" w:rsidRPr="00226A3F" w:rsidRDefault="00FC68DB" w:rsidP="00B202D2">
      <w:pPr>
        <w:pStyle w:val="XMLCode"/>
        <w:keepNext/>
        <w:keepLines/>
      </w:pPr>
      <w:r w:rsidRPr="00226A3F">
        <w:t xml:space="preserve">        ...</w:t>
      </w:r>
    </w:p>
    <w:p w14:paraId="29C2CD14" w14:textId="77777777" w:rsidR="00FC68DB" w:rsidRPr="00226A3F" w:rsidRDefault="00FC68DB" w:rsidP="00B202D2">
      <w:pPr>
        <w:pStyle w:val="XMLCode"/>
        <w:keepNext/>
        <w:keepLines/>
      </w:pPr>
      <w:r w:rsidRPr="00226A3F">
        <w:t xml:space="preserve">    &lt;/appdata&gt;</w:t>
      </w:r>
    </w:p>
    <w:p w14:paraId="31424093" w14:textId="77777777" w:rsidR="00FC68DB" w:rsidRDefault="00FC68DB" w:rsidP="00B202D2">
      <w:pPr>
        <w:pStyle w:val="XMLCode"/>
        <w:keepNext/>
        <w:keepLines/>
      </w:pPr>
      <w:r w:rsidRPr="00226A3F">
        <w:t>&lt;/connection_0d&gt;</w:t>
      </w:r>
    </w:p>
    <w:p w14:paraId="55B405BE" w14:textId="77777777" w:rsidR="00FC68DB" w:rsidRDefault="00FC68DB" w:rsidP="00B202D2">
      <w:pPr>
        <w:pStyle w:val="XMLCode"/>
      </w:pPr>
    </w:p>
    <w:p w14:paraId="764D28A8" w14:textId="77777777" w:rsidR="00FC68DB" w:rsidRDefault="00FC68DB" w:rsidP="00B202D2">
      <w:pPr>
        <w:pStyle w:val="berschrift2"/>
      </w:pPr>
      <w:bookmarkStart w:id="1363" w:name="_Toc428456279"/>
      <w:bookmarkStart w:id="1364" w:name="_Toc3556993"/>
      <w:bookmarkStart w:id="1365" w:name="_Toc34747243"/>
      <w:bookmarkStart w:id="1366" w:name="_Toc77102059"/>
      <w:bookmarkStart w:id="1367" w:name="_Toc86863838"/>
      <w:bookmarkEnd w:id="1363"/>
      <w:r>
        <w:lastRenderedPageBreak/>
        <w:t>Clinches</w:t>
      </w:r>
      <w:bookmarkEnd w:id="1364"/>
      <w:bookmarkEnd w:id="1365"/>
      <w:bookmarkEnd w:id="1366"/>
      <w:bookmarkEnd w:id="1367"/>
    </w:p>
    <w:p w14:paraId="091D9EAF" w14:textId="77777777" w:rsidR="00FC68DB" w:rsidRDefault="00FC68DB" w:rsidP="00B202D2">
      <w:pPr>
        <w:spacing w:after="0"/>
      </w:pPr>
      <w:r>
        <w:t>Clinching is a mechanical, cold forming fastening method to join sheet metal without additional components, using special tools to plastically form a mechanical interlock between the sheets.</w:t>
      </w:r>
      <w:r>
        <w:rPr>
          <w:rStyle w:val="Funotenzeichen"/>
        </w:rPr>
        <w:footnoteReference w:id="16"/>
      </w:r>
    </w:p>
    <w:p w14:paraId="505D578C" w14:textId="77777777" w:rsidR="00FC68DB" w:rsidRDefault="00FC68DB" w:rsidP="00B202D2">
      <w:pPr>
        <w:spacing w:after="0"/>
      </w:pPr>
      <w:r>
        <w:t>In general, clinching is applied in case of lightweight metals because of they can be welded in poor quality or not at all. This joining technique can be cost-effective alternative to spot welding for specific steel structures. Such joints can be found on Air Conditioning Tube fixation or Air Bag Assemblies.</w:t>
      </w:r>
    </w:p>
    <w:p w14:paraId="27F463A3" w14:textId="77777777" w:rsidR="00FC68DB" w:rsidRDefault="00FC68DB" w:rsidP="00B202D2">
      <w:pPr>
        <w:spacing w:after="0"/>
      </w:pPr>
      <w:r>
        <w:t>As result, the cross section of a clinch may look like this:</w:t>
      </w:r>
    </w:p>
    <w:p w14:paraId="659F2C85" w14:textId="77777777" w:rsidR="00FC68DB" w:rsidRDefault="00FC68DB" w:rsidP="00B202D2">
      <w:pPr>
        <w:keepNext/>
        <w:spacing w:before="120" w:after="0"/>
        <w:jc w:val="center"/>
      </w:pPr>
      <w:r>
        <w:rPr>
          <w:noProof/>
          <w:lang w:val="en-US"/>
        </w:rPr>
        <w:drawing>
          <wp:inline distT="0" distB="0" distL="0" distR="0" wp14:anchorId="1C737945" wp14:editId="15000A09">
            <wp:extent cx="3640129" cy="1531454"/>
            <wp:effectExtent l="0" t="0" r="0" b="0"/>
            <wp:docPr id="303" name="Picture 303" descr="Schematic representation of the clinching op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Schematic representation of the clinching operation"/>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640074" cy="1531431"/>
                    </a:xfrm>
                    <a:prstGeom prst="rect">
                      <a:avLst/>
                    </a:prstGeom>
                    <a:noFill/>
                    <a:ln>
                      <a:noFill/>
                    </a:ln>
                  </pic:spPr>
                </pic:pic>
              </a:graphicData>
            </a:graphic>
          </wp:inline>
        </w:drawing>
      </w:r>
    </w:p>
    <w:p w14:paraId="267BCF06" w14:textId="6A3FD7FC" w:rsidR="00FC68DB" w:rsidRDefault="00FC68DB" w:rsidP="00B202D2">
      <w:pPr>
        <w:pStyle w:val="Beschriftung"/>
      </w:pPr>
      <w:bookmarkStart w:id="1368" w:name="_Toc3557110"/>
      <w:bookmarkStart w:id="1369" w:name="_Toc34747361"/>
      <w:bookmarkStart w:id="1370" w:name="_Toc76030554"/>
      <w:bookmarkStart w:id="1371" w:name="_Toc86863510"/>
      <w:bookmarkStart w:id="1372" w:name="_Toc86863599"/>
      <w:r>
        <w:t xml:space="preserve">Figure </w:t>
      </w:r>
      <w:r>
        <w:fldChar w:fldCharType="begin"/>
      </w:r>
      <w:r>
        <w:instrText xml:space="preserve"> SEQ Figure \* ARABIC </w:instrText>
      </w:r>
      <w:r>
        <w:fldChar w:fldCharType="separate"/>
      </w:r>
      <w:r w:rsidR="008116BB">
        <w:rPr>
          <w:noProof/>
        </w:rPr>
        <w:t>33</w:t>
      </w:r>
      <w:r>
        <w:fldChar w:fldCharType="end"/>
      </w:r>
      <w:r>
        <w:t xml:space="preserve">: </w:t>
      </w:r>
      <w:r w:rsidRPr="00D67DC2">
        <w:t>Schematic representation of the clinching operation</w:t>
      </w:r>
      <w:bookmarkEnd w:id="1368"/>
      <w:bookmarkEnd w:id="1369"/>
      <w:bookmarkEnd w:id="1370"/>
      <w:bookmarkEnd w:id="1371"/>
      <w:bookmarkEnd w:id="1372"/>
    </w:p>
    <w:p w14:paraId="76C1D173" w14:textId="77777777" w:rsidR="00FC68DB" w:rsidRDefault="00FC68DB" w:rsidP="00B202D2">
      <w:pPr>
        <w:keepNext/>
        <w:spacing w:after="0"/>
        <w:ind w:left="-851"/>
        <w:jc w:val="center"/>
      </w:pPr>
      <w:r>
        <w:rPr>
          <w:noProof/>
          <w:lang w:val="en-US"/>
        </w:rPr>
        <w:drawing>
          <wp:inline distT="0" distB="0" distL="0" distR="0" wp14:anchorId="3D8DB710" wp14:editId="00B4B8B5">
            <wp:extent cx="3950898" cy="1362974"/>
            <wp:effectExtent l="0" t="0" r="0" b="889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6"/>
                    <a:srcRect b="56103"/>
                    <a:stretch/>
                  </pic:blipFill>
                  <pic:spPr bwMode="auto">
                    <a:xfrm>
                      <a:off x="0" y="0"/>
                      <a:ext cx="3949218" cy="1362394"/>
                    </a:xfrm>
                    <a:prstGeom prst="rect">
                      <a:avLst/>
                    </a:prstGeom>
                    <a:ln>
                      <a:noFill/>
                    </a:ln>
                    <a:extLst>
                      <a:ext uri="{53640926-AAD7-44D8-BBD7-CCE9431645EC}">
                        <a14:shadowObscured xmlns:a14="http://schemas.microsoft.com/office/drawing/2010/main"/>
                      </a:ext>
                    </a:extLst>
                  </pic:spPr>
                </pic:pic>
              </a:graphicData>
            </a:graphic>
          </wp:inline>
        </w:drawing>
      </w:r>
    </w:p>
    <w:p w14:paraId="048D126E" w14:textId="77777777" w:rsidR="00FC68DB" w:rsidRDefault="00FC68DB" w:rsidP="00B202D2">
      <w:pPr>
        <w:keepNext/>
        <w:spacing w:after="0"/>
        <w:ind w:left="-851"/>
        <w:jc w:val="center"/>
      </w:pPr>
      <w:r>
        <w:rPr>
          <w:noProof/>
          <w:lang w:val="en-US"/>
        </w:rPr>
        <w:drawing>
          <wp:inline distT="0" distB="0" distL="0" distR="0" wp14:anchorId="301EADB4" wp14:editId="23FAA3D7">
            <wp:extent cx="3950898" cy="1259457"/>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6"/>
                    <a:srcRect t="59437"/>
                    <a:stretch/>
                  </pic:blipFill>
                  <pic:spPr bwMode="auto">
                    <a:xfrm>
                      <a:off x="0" y="0"/>
                      <a:ext cx="3949218" cy="1258921"/>
                    </a:xfrm>
                    <a:prstGeom prst="rect">
                      <a:avLst/>
                    </a:prstGeom>
                    <a:ln>
                      <a:noFill/>
                    </a:ln>
                    <a:extLst>
                      <a:ext uri="{53640926-AAD7-44D8-BBD7-CCE9431645EC}">
                        <a14:shadowObscured xmlns:a14="http://schemas.microsoft.com/office/drawing/2010/main"/>
                      </a:ext>
                    </a:extLst>
                  </pic:spPr>
                </pic:pic>
              </a:graphicData>
            </a:graphic>
          </wp:inline>
        </w:drawing>
      </w:r>
    </w:p>
    <w:p w14:paraId="3308BDEF" w14:textId="2CEF3E96" w:rsidR="00FC68DB" w:rsidRDefault="00FC68DB" w:rsidP="00B202D2">
      <w:pPr>
        <w:pStyle w:val="Beschriftung"/>
      </w:pPr>
      <w:bookmarkStart w:id="1373" w:name="_Ref428794448"/>
      <w:bookmarkStart w:id="1374" w:name="_Ref428794398"/>
      <w:bookmarkStart w:id="1375" w:name="_Toc3557111"/>
      <w:bookmarkStart w:id="1376" w:name="_Toc34747362"/>
      <w:bookmarkStart w:id="1377" w:name="_Toc76030555"/>
      <w:bookmarkStart w:id="1378" w:name="_Toc86863511"/>
      <w:bookmarkStart w:id="1379" w:name="_Toc86863600"/>
      <w:r>
        <w:t xml:space="preserve">Figure </w:t>
      </w:r>
      <w:r>
        <w:fldChar w:fldCharType="begin"/>
      </w:r>
      <w:r>
        <w:instrText xml:space="preserve"> SEQ Figure \* ARABIC </w:instrText>
      </w:r>
      <w:r>
        <w:fldChar w:fldCharType="separate"/>
      </w:r>
      <w:r w:rsidR="008116BB">
        <w:rPr>
          <w:noProof/>
        </w:rPr>
        <w:t>34</w:t>
      </w:r>
      <w:r>
        <w:fldChar w:fldCharType="end"/>
      </w:r>
      <w:bookmarkEnd w:id="1373"/>
      <w:r>
        <w:t xml:space="preserve">: </w:t>
      </w:r>
      <w:r w:rsidRPr="00D67DC2">
        <w:t>Clinch Joint Dimensions</w:t>
      </w:r>
      <w:bookmarkEnd w:id="1374"/>
      <w:bookmarkEnd w:id="1375"/>
      <w:bookmarkEnd w:id="1376"/>
      <w:bookmarkEnd w:id="1377"/>
      <w:bookmarkEnd w:id="1378"/>
      <w:bookmarkEnd w:id="1379"/>
    </w:p>
    <w:p w14:paraId="716B4799" w14:textId="77777777" w:rsidR="00FC68DB" w:rsidRDefault="00FC68DB" w:rsidP="00B202D2">
      <w:pPr>
        <w:keepNext/>
        <w:autoSpaceDE w:val="0"/>
        <w:autoSpaceDN w:val="0"/>
        <w:adjustRightInd w:val="0"/>
        <w:spacing w:after="0"/>
        <w:jc w:val="center"/>
      </w:pPr>
      <w:r>
        <w:rPr>
          <w:noProof/>
          <w:lang w:val="en-US"/>
        </w:rPr>
        <w:drawing>
          <wp:inline distT="0" distB="0" distL="0" distR="0" wp14:anchorId="616C3F17" wp14:editId="10BD3E98">
            <wp:extent cx="2720909" cy="1834495"/>
            <wp:effectExtent l="0" t="0" r="3810" b="0"/>
            <wp:docPr id="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2734807" cy="1843865"/>
                    </a:xfrm>
                    <a:prstGeom prst="rect">
                      <a:avLst/>
                    </a:prstGeom>
                  </pic:spPr>
                </pic:pic>
              </a:graphicData>
            </a:graphic>
          </wp:inline>
        </w:drawing>
      </w:r>
    </w:p>
    <w:p w14:paraId="3BA6A740" w14:textId="79B4D4DC" w:rsidR="00FC68DB" w:rsidRDefault="00FC68DB" w:rsidP="00B202D2">
      <w:pPr>
        <w:pStyle w:val="Beschriftung"/>
        <w:spacing w:before="120"/>
        <w:rPr>
          <w:rFonts w:cs="Calibri"/>
          <w:szCs w:val="22"/>
          <w:lang w:eastAsia="en-GB"/>
        </w:rPr>
      </w:pPr>
      <w:bookmarkStart w:id="1380" w:name="_Ref428798660"/>
      <w:bookmarkStart w:id="1381" w:name="_Toc3557112"/>
      <w:bookmarkStart w:id="1382" w:name="_Toc34747363"/>
      <w:bookmarkStart w:id="1383" w:name="_Toc76030556"/>
      <w:bookmarkStart w:id="1384" w:name="_Toc86863512"/>
      <w:bookmarkStart w:id="1385" w:name="_Toc86863601"/>
      <w:r>
        <w:t xml:space="preserve">Figure </w:t>
      </w:r>
      <w:r>
        <w:fldChar w:fldCharType="begin"/>
      </w:r>
      <w:r>
        <w:instrText xml:space="preserve"> SEQ Figure \* ARABIC </w:instrText>
      </w:r>
      <w:r>
        <w:fldChar w:fldCharType="separate"/>
      </w:r>
      <w:r w:rsidR="008116BB">
        <w:rPr>
          <w:noProof/>
        </w:rPr>
        <w:t>35</w:t>
      </w:r>
      <w:r>
        <w:fldChar w:fldCharType="end"/>
      </w:r>
      <w:bookmarkEnd w:id="1380"/>
      <w:r>
        <w:t>: TOX (left) and BTM’s Tog-L-</w:t>
      </w:r>
      <w:proofErr w:type="spellStart"/>
      <w:r>
        <w:t>Loc</w:t>
      </w:r>
      <w:proofErr w:type="spellEnd"/>
      <w:r>
        <w:t xml:space="preserve"> system</w:t>
      </w:r>
      <w:r>
        <w:rPr>
          <w:rStyle w:val="Funotenzeichen"/>
        </w:rPr>
        <w:footnoteReference w:id="17"/>
      </w:r>
      <w:bookmarkEnd w:id="1381"/>
      <w:bookmarkEnd w:id="1382"/>
      <w:bookmarkEnd w:id="1383"/>
      <w:bookmarkEnd w:id="1384"/>
      <w:bookmarkEnd w:id="1385"/>
    </w:p>
    <w:p w14:paraId="036B2708" w14:textId="77777777" w:rsidR="00FC68DB" w:rsidRDefault="00FC68DB" w:rsidP="00B202D2">
      <w:pPr>
        <w:autoSpaceDE w:val="0"/>
        <w:autoSpaceDN w:val="0"/>
        <w:adjustRightInd w:val="0"/>
        <w:spacing w:after="0"/>
        <w:rPr>
          <w:rFonts w:cs="Calibri"/>
          <w:lang w:eastAsia="en-GB"/>
        </w:rPr>
      </w:pPr>
      <w:r>
        <w:rPr>
          <w:rFonts w:cs="Calibri"/>
          <w:lang w:eastAsia="en-GB"/>
        </w:rPr>
        <w:lastRenderedPageBreak/>
        <w:t>One can imagine this cross section rotated around its vertical axis, giving a pan-shaped round clinch in 3 dimensions. Alternatively, this cross section could be the look at an open edge of two stacked sheets. The shape’s height reduces, as we proceed "behind the paper", resulting in a wedge-shaped 3-dimensional contour.</w:t>
      </w:r>
    </w:p>
    <w:p w14:paraId="40C51D25" w14:textId="77777777" w:rsidR="00FC68DB" w:rsidRDefault="00FC68DB" w:rsidP="00B202D2">
      <w:pPr>
        <w:autoSpaceDE w:val="0"/>
        <w:autoSpaceDN w:val="0"/>
        <w:adjustRightInd w:val="0"/>
        <w:spacing w:after="0"/>
        <w:rPr>
          <w:rFonts w:cs="Calibri"/>
          <w:lang w:eastAsia="en-GB"/>
        </w:rPr>
      </w:pPr>
      <w:r>
        <w:rPr>
          <w:rFonts w:cs="Calibri"/>
          <w:lang w:eastAsia="en-GB"/>
        </w:rPr>
        <w:t>Obviously, a wide range of geometrical shapes, produced by as many different tools, is possible. Hence, we cannot define an enumeration of all clinches, but must describe them by OEM specific alphanumeric names. Same is valid for the strength of the clinch, in terms of its strength class.</w:t>
      </w:r>
    </w:p>
    <w:p w14:paraId="64FBF9F8" w14:textId="77777777" w:rsidR="00FC68DB" w:rsidRDefault="00FC68DB" w:rsidP="00B202D2">
      <w:pPr>
        <w:autoSpaceDE w:val="0"/>
        <w:autoSpaceDN w:val="0"/>
        <w:adjustRightInd w:val="0"/>
        <w:spacing w:before="120"/>
        <w:rPr>
          <w:rFonts w:cs="Calibri"/>
          <w:lang w:eastAsia="en-GB"/>
        </w:rPr>
      </w:pPr>
      <w:r>
        <w:rPr>
          <w:rFonts w:cs="Calibri"/>
          <w:lang w:eastAsia="en-GB"/>
        </w:rPr>
        <w:t xml:space="preserve">A clinch is denoted by an element </w:t>
      </w:r>
      <w:r w:rsidRPr="00D67DC2">
        <w:rPr>
          <w:rStyle w:val="elementdeftypeChar"/>
          <w:rFonts w:eastAsia="Calibri"/>
        </w:rPr>
        <w:t>&lt;clinch/&gt;</w:t>
      </w:r>
      <w:r>
        <w:rPr>
          <w:rFonts w:cs="Calibri"/>
          <w:lang w:eastAsia="en-GB"/>
        </w:rPr>
        <w:t>. This element 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38D53E88"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B17DA8"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2E525A"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1A02A3"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5E40D0C" w14:textId="77777777" w:rsidR="00FC68DB" w:rsidRPr="00226A3F" w:rsidRDefault="00FC68DB" w:rsidP="00B202D2">
            <w:pPr>
              <w:keepNext/>
              <w:rPr>
                <w:b/>
                <w:i/>
              </w:rPr>
            </w:pPr>
            <w:r w:rsidRPr="00226A3F">
              <w:rPr>
                <w:b/>
                <w:i/>
              </w:rPr>
              <w:t>Constraint</w:t>
            </w:r>
          </w:p>
        </w:tc>
      </w:tr>
      <w:tr w:rsidR="00FC68DB" w:rsidRPr="00226A3F" w14:paraId="064E9804" w14:textId="77777777" w:rsidTr="00FC68DB">
        <w:trPr>
          <w:jc w:val="center"/>
        </w:trPr>
        <w:tc>
          <w:tcPr>
            <w:tcW w:w="2111" w:type="dxa"/>
            <w:shd w:val="clear" w:color="auto" w:fill="auto"/>
            <w:vAlign w:val="bottom"/>
          </w:tcPr>
          <w:p w14:paraId="67CCB195" w14:textId="77777777" w:rsidR="00FC68DB" w:rsidRPr="00226A3F" w:rsidRDefault="00FC68DB" w:rsidP="00B202D2">
            <w:pPr>
              <w:rPr>
                <w:sz w:val="20"/>
                <w:szCs w:val="20"/>
              </w:rPr>
            </w:pPr>
            <w:r>
              <w:rPr>
                <w:sz w:val="20"/>
                <w:szCs w:val="20"/>
              </w:rPr>
              <w:t>clinch</w:t>
            </w:r>
          </w:p>
        </w:tc>
        <w:tc>
          <w:tcPr>
            <w:tcW w:w="1559" w:type="dxa"/>
            <w:shd w:val="clear" w:color="auto" w:fill="auto"/>
            <w:vAlign w:val="bottom"/>
          </w:tcPr>
          <w:p w14:paraId="32C59A97"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61C85730"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5DC5BF73" w14:textId="77777777" w:rsidR="00FC68DB" w:rsidRPr="00226A3F" w:rsidRDefault="00FC68DB" w:rsidP="00B202D2">
            <w:pPr>
              <w:rPr>
                <w:sz w:val="20"/>
                <w:szCs w:val="20"/>
              </w:rPr>
            </w:pPr>
            <w:r w:rsidRPr="00226A3F">
              <w:rPr>
                <w:sz w:val="20"/>
                <w:szCs w:val="20"/>
              </w:rPr>
              <w:t>-</w:t>
            </w:r>
          </w:p>
        </w:tc>
      </w:tr>
      <w:tr w:rsidR="00FC68DB" w:rsidRPr="00226A3F" w14:paraId="6D5929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2A80E3" w14:textId="77777777" w:rsidR="00FC68DB" w:rsidRPr="00226A3F" w:rsidRDefault="00FC68DB" w:rsidP="00B202D2">
            <w:pPr>
              <w:rPr>
                <w:sz w:val="20"/>
                <w:szCs w:val="20"/>
              </w:rPr>
            </w:pPr>
            <w:proofErr w:type="spellStart"/>
            <w:r w:rsidRPr="00226A3F">
              <w:rPr>
                <w:sz w:val="20"/>
                <w:szCs w:val="20"/>
              </w:rPr>
              <w:t>loc</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99F371E"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124BA4" w14:textId="77777777" w:rsidR="00FC68DB" w:rsidRPr="00226A3F" w:rsidRDefault="00FC68DB" w:rsidP="00B202D2">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ECD94C" w14:textId="77777777" w:rsidR="00FC68DB" w:rsidRPr="00226A3F" w:rsidRDefault="00FC68DB" w:rsidP="00B202D2">
            <w:pPr>
              <w:rPr>
                <w:sz w:val="20"/>
                <w:szCs w:val="20"/>
              </w:rPr>
            </w:pPr>
            <w:r w:rsidRPr="00226A3F">
              <w:rPr>
                <w:sz w:val="20"/>
                <w:szCs w:val="20"/>
              </w:rPr>
              <w:t>-</w:t>
            </w:r>
          </w:p>
        </w:tc>
      </w:tr>
      <w:tr w:rsidR="00FC68DB" w:rsidRPr="00226A3F" w14:paraId="3F90916F"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8F7023" w14:textId="77777777" w:rsidR="00FC68DB" w:rsidRPr="00226A3F" w:rsidRDefault="00FC68DB" w:rsidP="00B202D2">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CDAF13"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C26D3B" w14:textId="77777777" w:rsidR="00FC68DB" w:rsidRPr="00226A3F" w:rsidRDefault="00FC68DB" w:rsidP="00B202D2">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E5378A" w14:textId="77777777" w:rsidR="00FC68DB" w:rsidRPr="00226A3F" w:rsidRDefault="00FC68DB" w:rsidP="00B202D2">
            <w:pPr>
              <w:rPr>
                <w:sz w:val="20"/>
                <w:szCs w:val="20"/>
              </w:rPr>
            </w:pPr>
            <w:r w:rsidRPr="00226A3F">
              <w:rPr>
                <w:sz w:val="20"/>
                <w:szCs w:val="20"/>
              </w:rPr>
              <w:t>-</w:t>
            </w:r>
          </w:p>
        </w:tc>
      </w:tr>
      <w:tr w:rsidR="00FC68DB" w:rsidRPr="00226A3F" w14:paraId="29AA827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828232C" w14:textId="77777777" w:rsidR="00FC68DB" w:rsidRPr="00226A3F" w:rsidRDefault="00FC68DB" w:rsidP="00B202D2">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6DA0C47" w14:textId="77777777" w:rsidR="00FC68DB" w:rsidDel="009050D3" w:rsidRDefault="00FC68DB" w:rsidP="00B202D2">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615C99A" w14:textId="77777777" w:rsidR="00FC68DB" w:rsidRPr="00226A3F" w:rsidRDefault="00FC68DB" w:rsidP="00B202D2">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5CE3C933" w14:textId="77777777" w:rsidR="00FC68DB" w:rsidRPr="00226A3F" w:rsidRDefault="00FC68DB" w:rsidP="00B202D2">
            <w:pPr>
              <w:rPr>
                <w:sz w:val="20"/>
                <w:szCs w:val="20"/>
              </w:rPr>
            </w:pPr>
            <w:r>
              <w:rPr>
                <w:sz w:val="20"/>
                <w:szCs w:val="20"/>
              </w:rPr>
              <w:t>-</w:t>
            </w:r>
          </w:p>
        </w:tc>
      </w:tr>
      <w:tr w:rsidR="00FC68DB" w:rsidRPr="00226A3F" w14:paraId="6BC97826"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0D5C0060" w14:textId="77777777" w:rsidR="00FC68DB" w:rsidRPr="00226A3F" w:rsidRDefault="00FC68DB" w:rsidP="009D2B6D">
            <w:pPr>
              <w:keepNext/>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1D8720FE" w14:textId="77777777" w:rsidR="00FC68DB" w:rsidRPr="00226A3F" w:rsidRDefault="00FC68DB" w:rsidP="009D2B6D">
            <w:pPr>
              <w:keepNext/>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4097A00" w14:textId="77777777" w:rsidR="00FC68DB" w:rsidRPr="00226A3F" w:rsidRDefault="00FC68DB" w:rsidP="009D2B6D">
            <w:pPr>
              <w:keepNext/>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5A9A4803" w14:textId="3068F021" w:rsidR="00FC68DB" w:rsidRPr="00226A3F" w:rsidRDefault="00FC68DB" w:rsidP="009D2B6D">
            <w:pPr>
              <w:keepNext/>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8116BB">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8116BB" w:rsidRPr="008116BB">
              <w:rPr>
                <w:sz w:val="20"/>
                <w:szCs w:val="20"/>
              </w:rPr>
              <w:t xml:space="preserve">Custom Attributes </w:t>
            </w:r>
            <w:r w:rsidR="008116BB" w:rsidRPr="007331A4">
              <w:t>list</w:t>
            </w:r>
            <w:r w:rsidRPr="003D0E42">
              <w:rPr>
                <w:rFonts w:cs="Calibri"/>
                <w:sz w:val="20"/>
                <w:szCs w:val="20"/>
                <w:lang w:eastAsia="en-GB"/>
              </w:rPr>
              <w:fldChar w:fldCharType="end"/>
            </w:r>
          </w:p>
        </w:tc>
      </w:tr>
    </w:tbl>
    <w:p w14:paraId="2B133A93" w14:textId="797F9FCE" w:rsidR="00FC68DB" w:rsidRDefault="00FC68DB" w:rsidP="00B202D2">
      <w:pPr>
        <w:pStyle w:val="Beschriftung"/>
        <w:spacing w:before="120"/>
        <w:rPr>
          <w:rStyle w:val="elementdeftypeChar"/>
          <w:rFonts w:eastAsia="Calibri"/>
          <w:b w:val="0"/>
        </w:rPr>
      </w:pPr>
      <w:bookmarkStart w:id="1386" w:name="_Toc3566470"/>
      <w:bookmarkStart w:id="1387" w:name="_Toc34747471"/>
      <w:bookmarkStart w:id="1388" w:name="_Toc77095922"/>
      <w:r>
        <w:t xml:space="preserve">Table </w:t>
      </w:r>
      <w:r>
        <w:fldChar w:fldCharType="begin"/>
      </w:r>
      <w:r>
        <w:instrText xml:space="preserve"> SEQ Table \* ARABIC </w:instrText>
      </w:r>
      <w:r>
        <w:fldChar w:fldCharType="separate"/>
      </w:r>
      <w:r w:rsidR="008116BB">
        <w:rPr>
          <w:noProof/>
        </w:rPr>
        <w:t>64</w:t>
      </w:r>
      <w:r>
        <w:fldChar w:fldCharType="end"/>
      </w:r>
      <w:r>
        <w:t xml:space="preserve">: Nested elements of </w:t>
      </w:r>
      <w:r w:rsidRPr="004B1ED4">
        <w:rPr>
          <w:rStyle w:val="elementdeftypeChar"/>
          <w:rFonts w:eastAsia="Calibri"/>
          <w:b w:val="0"/>
        </w:rPr>
        <w:t>&lt;</w:t>
      </w:r>
      <w:r>
        <w:rPr>
          <w:rStyle w:val="elementdeftypeChar"/>
          <w:rFonts w:eastAsia="Calibri"/>
          <w:b w:val="0"/>
        </w:rPr>
        <w:t>connection_0d</w:t>
      </w:r>
      <w:r w:rsidRPr="004B1ED4">
        <w:rPr>
          <w:rStyle w:val="elementdeftypeChar"/>
          <w:rFonts w:eastAsia="Calibri"/>
          <w:b w:val="0"/>
        </w:rPr>
        <w:t>/&gt;</w:t>
      </w:r>
      <w:r>
        <w:t xml:space="preserve"> for </w:t>
      </w:r>
      <w:r w:rsidRPr="004B1ED4">
        <w:rPr>
          <w:rStyle w:val="elementdeftypeChar"/>
          <w:rFonts w:eastAsia="Calibri"/>
          <w:b w:val="0"/>
        </w:rPr>
        <w:t>&lt;clinch/&gt;</w:t>
      </w:r>
      <w:bookmarkEnd w:id="1386"/>
      <w:bookmarkEnd w:id="1387"/>
      <w:bookmarkEnd w:id="1388"/>
    </w:p>
    <w:p w14:paraId="1BBADB1E" w14:textId="77777777" w:rsidR="00FC68DB" w:rsidRDefault="00FC68DB" w:rsidP="00B202D2">
      <w:pPr>
        <w:rPr>
          <w:rFonts w:ascii="Courier" w:hAnsi="Courier" w:cs="Courier"/>
          <w:b/>
          <w:bCs/>
          <w:iCs/>
          <w:sz w:val="18"/>
          <w:szCs w:val="18"/>
          <w:lang w:eastAsia="en-GB"/>
        </w:rPr>
      </w:pPr>
      <w:r>
        <w:rPr>
          <w:rFonts w:cs="Calibri"/>
          <w:lang w:eastAsia="en-GB"/>
        </w:rPr>
        <w:t xml:space="preserve">XML specification of </w:t>
      </w:r>
      <w:r w:rsidRPr="007D0EA8">
        <w:rPr>
          <w:rStyle w:val="elementdeftypeChar"/>
          <w:rFonts w:eastAsia="Calibri"/>
        </w:rPr>
        <w:t xml:space="preserve">&lt;clinch/&gt; </w:t>
      </w:r>
      <w:r>
        <w:rPr>
          <w:rFonts w:cs="Calibri"/>
          <w:lang w:eastAsia="en-GB"/>
        </w:rPr>
        <w:t>element</w:t>
      </w:r>
      <w:r w:rsidRPr="007D0EA8">
        <w:rPr>
          <w:rFonts w:ascii="Courier" w:hAnsi="Courier" w:cs="Courier"/>
          <w:b/>
          <w:bCs/>
          <w:iCs/>
          <w:sz w:val="18"/>
          <w:szCs w:val="18"/>
          <w:lang w:eastAsia="en-GB"/>
        </w:rPr>
        <w:t>:</w:t>
      </w:r>
    </w:p>
    <w:tbl>
      <w:tblPr>
        <w:tblW w:w="924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531"/>
        <w:gridCol w:w="1474"/>
        <w:gridCol w:w="1134"/>
        <w:gridCol w:w="3231"/>
      </w:tblGrid>
      <w:tr w:rsidR="00FC68DB" w:rsidRPr="00226A3F" w14:paraId="3DD37791" w14:textId="77777777" w:rsidTr="009D2B6D">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A74CCD6" w14:textId="77777777" w:rsidR="00FC68DB" w:rsidRPr="00226A3F" w:rsidRDefault="00FC68DB" w:rsidP="00B202D2">
            <w:pPr>
              <w:keepNext/>
              <w:rPr>
                <w:b/>
                <w:i/>
              </w:rPr>
            </w:pPr>
            <w:r w:rsidRPr="00226A3F">
              <w:rPr>
                <w:b/>
                <w:i/>
              </w:rPr>
              <w:t>Attributes</w:t>
            </w:r>
          </w:p>
        </w:tc>
        <w:tc>
          <w:tcPr>
            <w:tcW w:w="15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E31DC3" w14:textId="77777777" w:rsidR="00FC68DB" w:rsidRPr="00226A3F" w:rsidRDefault="00FC68DB" w:rsidP="00B202D2">
            <w:pPr>
              <w:keepNext/>
              <w:rPr>
                <w:b/>
                <w:i/>
              </w:rPr>
            </w:pPr>
            <w:r w:rsidRPr="00226A3F">
              <w:rPr>
                <w:b/>
                <w:i/>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F98A86" w14:textId="77777777" w:rsidR="00FC68DB" w:rsidRPr="00226A3F" w:rsidRDefault="00FC68DB" w:rsidP="00B202D2">
            <w:pPr>
              <w:keepNext/>
              <w:rPr>
                <w:b/>
                <w:i/>
              </w:rPr>
            </w:pPr>
            <w:r w:rsidRPr="00226A3F">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43F17F" w14:textId="77777777" w:rsidR="00FC68DB" w:rsidRPr="00226A3F" w:rsidRDefault="00FC68DB" w:rsidP="00B202D2">
            <w:pPr>
              <w:keepNext/>
              <w:rPr>
                <w:b/>
                <w:i/>
              </w:rPr>
            </w:pPr>
            <w:r>
              <w:rPr>
                <w:b/>
                <w:i/>
              </w:rPr>
              <w:t>Use</w:t>
            </w:r>
          </w:p>
        </w:tc>
        <w:tc>
          <w:tcPr>
            <w:tcW w:w="323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48587" w14:textId="77777777" w:rsidR="00FC68DB" w:rsidRPr="00226A3F" w:rsidRDefault="00FC68DB" w:rsidP="00B202D2">
            <w:pPr>
              <w:keepNext/>
              <w:rPr>
                <w:b/>
                <w:i/>
              </w:rPr>
            </w:pPr>
            <w:r w:rsidRPr="00226A3F">
              <w:rPr>
                <w:b/>
                <w:i/>
              </w:rPr>
              <w:t>Constraint</w:t>
            </w:r>
          </w:p>
        </w:tc>
      </w:tr>
      <w:tr w:rsidR="00FC68DB" w:rsidRPr="00226A3F" w14:paraId="79170FF8" w14:textId="77777777" w:rsidTr="009D2B6D">
        <w:trPr>
          <w:jc w:val="center"/>
        </w:trPr>
        <w:tc>
          <w:tcPr>
            <w:tcW w:w="1871" w:type="dxa"/>
            <w:shd w:val="clear" w:color="auto" w:fill="auto"/>
          </w:tcPr>
          <w:p w14:paraId="749EC240" w14:textId="77777777" w:rsidR="00FC68DB" w:rsidRPr="00226A3F" w:rsidRDefault="00FC68DB" w:rsidP="00B202D2">
            <w:pPr>
              <w:rPr>
                <w:sz w:val="20"/>
                <w:szCs w:val="20"/>
              </w:rPr>
            </w:pPr>
            <w:proofErr w:type="spellStart"/>
            <w:r>
              <w:rPr>
                <w:sz w:val="20"/>
                <w:szCs w:val="20"/>
              </w:rPr>
              <w:t>clinch_type</w:t>
            </w:r>
            <w:proofErr w:type="spellEnd"/>
          </w:p>
        </w:tc>
        <w:tc>
          <w:tcPr>
            <w:tcW w:w="1531" w:type="dxa"/>
            <w:shd w:val="clear" w:color="auto" w:fill="auto"/>
          </w:tcPr>
          <w:p w14:paraId="098F0385" w14:textId="77777777" w:rsidR="00FC68DB" w:rsidRPr="00226A3F" w:rsidRDefault="00FC68DB" w:rsidP="00B202D2">
            <w:pPr>
              <w:rPr>
                <w:sz w:val="20"/>
                <w:szCs w:val="20"/>
              </w:rPr>
            </w:pPr>
            <w:r>
              <w:rPr>
                <w:sz w:val="20"/>
                <w:szCs w:val="20"/>
              </w:rPr>
              <w:t>Alphanumeric</w:t>
            </w:r>
          </w:p>
        </w:tc>
        <w:tc>
          <w:tcPr>
            <w:tcW w:w="1474" w:type="dxa"/>
          </w:tcPr>
          <w:p w14:paraId="4E86B8F1" w14:textId="77777777" w:rsidR="00FC68DB" w:rsidRPr="00226A3F" w:rsidRDefault="00FC68DB" w:rsidP="00B202D2">
            <w:pPr>
              <w:rPr>
                <w:sz w:val="20"/>
                <w:szCs w:val="20"/>
              </w:rPr>
            </w:pPr>
            <w:r>
              <w:rPr>
                <w:sz w:val="20"/>
                <w:szCs w:val="20"/>
              </w:rPr>
              <w:t>Alphanumeric</w:t>
            </w:r>
          </w:p>
        </w:tc>
        <w:tc>
          <w:tcPr>
            <w:tcW w:w="1134" w:type="dxa"/>
            <w:shd w:val="clear" w:color="auto" w:fill="auto"/>
          </w:tcPr>
          <w:p w14:paraId="2171D529" w14:textId="77777777" w:rsidR="00FC68DB" w:rsidRPr="00226A3F" w:rsidRDefault="00FC68DB" w:rsidP="00B202D2">
            <w:pPr>
              <w:rPr>
                <w:sz w:val="20"/>
                <w:szCs w:val="20"/>
              </w:rPr>
            </w:pPr>
            <w:r w:rsidRPr="00226A3F">
              <w:rPr>
                <w:sz w:val="20"/>
                <w:szCs w:val="20"/>
              </w:rPr>
              <w:t>Optional</w:t>
            </w:r>
          </w:p>
        </w:tc>
        <w:tc>
          <w:tcPr>
            <w:tcW w:w="3231" w:type="dxa"/>
            <w:shd w:val="clear" w:color="auto" w:fill="auto"/>
          </w:tcPr>
          <w:p w14:paraId="270B570B" w14:textId="77777777" w:rsidR="00FC68DB" w:rsidRPr="00226A3F" w:rsidRDefault="00FC68DB" w:rsidP="009D2B6D">
            <w:pPr>
              <w:jc w:val="left"/>
              <w:rPr>
                <w:sz w:val="20"/>
                <w:szCs w:val="20"/>
              </w:rPr>
            </w:pPr>
            <w:r>
              <w:rPr>
                <w:sz w:val="20"/>
                <w:szCs w:val="20"/>
              </w:rPr>
              <w:t>-</w:t>
            </w:r>
          </w:p>
        </w:tc>
      </w:tr>
      <w:tr w:rsidR="00FC68DB" w:rsidRPr="00226A3F" w14:paraId="0DF0881F" w14:textId="77777777" w:rsidTr="009D2B6D">
        <w:trPr>
          <w:jc w:val="center"/>
        </w:trPr>
        <w:tc>
          <w:tcPr>
            <w:tcW w:w="1871" w:type="dxa"/>
            <w:shd w:val="clear" w:color="auto" w:fill="auto"/>
          </w:tcPr>
          <w:p w14:paraId="04CC882C" w14:textId="77777777" w:rsidR="00FC68DB" w:rsidRPr="00226A3F" w:rsidRDefault="00FC68DB" w:rsidP="00B202D2">
            <w:pPr>
              <w:rPr>
                <w:sz w:val="20"/>
                <w:szCs w:val="20"/>
              </w:rPr>
            </w:pPr>
            <w:proofErr w:type="spellStart"/>
            <w:r>
              <w:rPr>
                <w:sz w:val="20"/>
                <w:szCs w:val="20"/>
              </w:rPr>
              <w:t>strength_class</w:t>
            </w:r>
            <w:proofErr w:type="spellEnd"/>
          </w:p>
        </w:tc>
        <w:tc>
          <w:tcPr>
            <w:tcW w:w="1531" w:type="dxa"/>
            <w:shd w:val="clear" w:color="auto" w:fill="auto"/>
          </w:tcPr>
          <w:p w14:paraId="3590A2D4" w14:textId="77777777" w:rsidR="00FC68DB" w:rsidRPr="00226A3F" w:rsidRDefault="00FC68DB" w:rsidP="00B202D2">
            <w:pPr>
              <w:rPr>
                <w:sz w:val="20"/>
                <w:szCs w:val="20"/>
              </w:rPr>
            </w:pPr>
            <w:r>
              <w:rPr>
                <w:sz w:val="20"/>
                <w:szCs w:val="20"/>
              </w:rPr>
              <w:t>Alphanumeric</w:t>
            </w:r>
          </w:p>
        </w:tc>
        <w:tc>
          <w:tcPr>
            <w:tcW w:w="1474" w:type="dxa"/>
          </w:tcPr>
          <w:p w14:paraId="08C36441" w14:textId="77777777" w:rsidR="00FC68DB" w:rsidRPr="00226A3F" w:rsidRDefault="00FC68DB" w:rsidP="00B202D2">
            <w:pPr>
              <w:rPr>
                <w:sz w:val="20"/>
                <w:szCs w:val="20"/>
              </w:rPr>
            </w:pPr>
            <w:r>
              <w:rPr>
                <w:sz w:val="20"/>
                <w:szCs w:val="20"/>
              </w:rPr>
              <w:t>Alphanumeric</w:t>
            </w:r>
          </w:p>
        </w:tc>
        <w:tc>
          <w:tcPr>
            <w:tcW w:w="1134" w:type="dxa"/>
            <w:shd w:val="clear" w:color="auto" w:fill="auto"/>
          </w:tcPr>
          <w:p w14:paraId="4AE9BECB" w14:textId="77777777" w:rsidR="00FC68DB" w:rsidRPr="00226A3F" w:rsidRDefault="00FC68DB" w:rsidP="00B202D2">
            <w:pPr>
              <w:rPr>
                <w:sz w:val="20"/>
                <w:szCs w:val="20"/>
              </w:rPr>
            </w:pPr>
            <w:r w:rsidRPr="00226A3F">
              <w:rPr>
                <w:sz w:val="20"/>
                <w:szCs w:val="20"/>
              </w:rPr>
              <w:t>Optional</w:t>
            </w:r>
          </w:p>
        </w:tc>
        <w:tc>
          <w:tcPr>
            <w:tcW w:w="3231" w:type="dxa"/>
            <w:shd w:val="clear" w:color="auto" w:fill="auto"/>
          </w:tcPr>
          <w:p w14:paraId="04495FE5" w14:textId="77777777" w:rsidR="00FC68DB" w:rsidRPr="00226A3F" w:rsidRDefault="00FC68DB" w:rsidP="009D2B6D">
            <w:pPr>
              <w:jc w:val="left"/>
              <w:rPr>
                <w:sz w:val="20"/>
                <w:szCs w:val="20"/>
              </w:rPr>
            </w:pPr>
            <w:r>
              <w:rPr>
                <w:sz w:val="20"/>
                <w:szCs w:val="20"/>
              </w:rPr>
              <w:t>It is dependent from the applied punch diameter and part materials</w:t>
            </w:r>
          </w:p>
        </w:tc>
      </w:tr>
      <w:tr w:rsidR="00FC68DB" w:rsidRPr="00226A3F" w14:paraId="1A9C44D4" w14:textId="77777777" w:rsidTr="009D2B6D">
        <w:trPr>
          <w:jc w:val="center"/>
        </w:trPr>
        <w:tc>
          <w:tcPr>
            <w:tcW w:w="1871" w:type="dxa"/>
            <w:shd w:val="clear" w:color="auto" w:fill="auto"/>
          </w:tcPr>
          <w:p w14:paraId="5FA2BC04" w14:textId="77777777" w:rsidR="00FC68DB" w:rsidRDefault="00FC68DB" w:rsidP="00B202D2">
            <w:pPr>
              <w:rPr>
                <w:sz w:val="20"/>
                <w:szCs w:val="20"/>
              </w:rPr>
            </w:pPr>
            <w:proofErr w:type="spellStart"/>
            <w:r>
              <w:rPr>
                <w:sz w:val="20"/>
                <w:szCs w:val="20"/>
              </w:rPr>
              <w:t>shear_strength</w:t>
            </w:r>
            <w:proofErr w:type="spellEnd"/>
          </w:p>
        </w:tc>
        <w:tc>
          <w:tcPr>
            <w:tcW w:w="1531" w:type="dxa"/>
            <w:shd w:val="clear" w:color="auto" w:fill="auto"/>
          </w:tcPr>
          <w:p w14:paraId="0113CC7C" w14:textId="77777777" w:rsidR="00FC68DB" w:rsidRPr="00226A3F" w:rsidRDefault="00FC68DB" w:rsidP="00B202D2">
            <w:pPr>
              <w:rPr>
                <w:sz w:val="20"/>
                <w:szCs w:val="20"/>
              </w:rPr>
            </w:pPr>
            <w:r w:rsidRPr="00226A3F">
              <w:rPr>
                <w:sz w:val="20"/>
                <w:szCs w:val="20"/>
              </w:rPr>
              <w:t>Floating point</w:t>
            </w:r>
          </w:p>
        </w:tc>
        <w:tc>
          <w:tcPr>
            <w:tcW w:w="1474" w:type="dxa"/>
          </w:tcPr>
          <w:p w14:paraId="6F985B27"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42EDEA85" w14:textId="77777777" w:rsidR="00FC68DB" w:rsidRPr="00226A3F" w:rsidRDefault="00FC68DB" w:rsidP="00B202D2">
            <w:pPr>
              <w:rPr>
                <w:sz w:val="20"/>
                <w:szCs w:val="20"/>
              </w:rPr>
            </w:pPr>
            <w:r w:rsidRPr="00226A3F">
              <w:rPr>
                <w:sz w:val="20"/>
                <w:szCs w:val="20"/>
              </w:rPr>
              <w:t>Optional</w:t>
            </w:r>
          </w:p>
        </w:tc>
        <w:tc>
          <w:tcPr>
            <w:tcW w:w="3231" w:type="dxa"/>
            <w:shd w:val="clear" w:color="auto" w:fill="auto"/>
          </w:tcPr>
          <w:p w14:paraId="3C4ABF5E" w14:textId="77777777" w:rsidR="00FC68DB" w:rsidRDefault="00FC68DB" w:rsidP="009D2B6D">
            <w:pPr>
              <w:jc w:val="left"/>
              <w:rPr>
                <w:sz w:val="20"/>
                <w:szCs w:val="20"/>
              </w:rPr>
            </w:pPr>
            <w:r>
              <w:rPr>
                <w:sz w:val="20"/>
                <w:szCs w:val="20"/>
              </w:rPr>
              <w:t>-</w:t>
            </w:r>
          </w:p>
        </w:tc>
      </w:tr>
      <w:tr w:rsidR="00FC68DB" w:rsidRPr="00226A3F" w14:paraId="23A3D5D6" w14:textId="77777777" w:rsidTr="009D2B6D">
        <w:trPr>
          <w:jc w:val="center"/>
        </w:trPr>
        <w:tc>
          <w:tcPr>
            <w:tcW w:w="1871" w:type="dxa"/>
            <w:shd w:val="clear" w:color="auto" w:fill="auto"/>
          </w:tcPr>
          <w:p w14:paraId="78093E06" w14:textId="77777777" w:rsidR="00FC68DB" w:rsidRDefault="00FC68DB" w:rsidP="00B202D2">
            <w:pPr>
              <w:rPr>
                <w:sz w:val="20"/>
                <w:szCs w:val="20"/>
              </w:rPr>
            </w:pPr>
            <w:proofErr w:type="spellStart"/>
            <w:r>
              <w:rPr>
                <w:sz w:val="20"/>
                <w:szCs w:val="20"/>
              </w:rPr>
              <w:t>peel_strength</w:t>
            </w:r>
            <w:proofErr w:type="spellEnd"/>
          </w:p>
        </w:tc>
        <w:tc>
          <w:tcPr>
            <w:tcW w:w="1531" w:type="dxa"/>
            <w:shd w:val="clear" w:color="auto" w:fill="auto"/>
          </w:tcPr>
          <w:p w14:paraId="159D5130" w14:textId="77777777" w:rsidR="00FC68DB" w:rsidRPr="00226A3F" w:rsidRDefault="00FC68DB" w:rsidP="00B202D2">
            <w:pPr>
              <w:rPr>
                <w:sz w:val="20"/>
                <w:szCs w:val="20"/>
              </w:rPr>
            </w:pPr>
            <w:r w:rsidRPr="00226A3F">
              <w:rPr>
                <w:sz w:val="20"/>
                <w:szCs w:val="20"/>
              </w:rPr>
              <w:t>Floating point</w:t>
            </w:r>
          </w:p>
        </w:tc>
        <w:tc>
          <w:tcPr>
            <w:tcW w:w="1474" w:type="dxa"/>
          </w:tcPr>
          <w:p w14:paraId="4F404C38"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70B8D981" w14:textId="77777777" w:rsidR="00FC68DB" w:rsidRPr="00226A3F" w:rsidRDefault="00FC68DB" w:rsidP="00B202D2">
            <w:pPr>
              <w:rPr>
                <w:sz w:val="20"/>
                <w:szCs w:val="20"/>
              </w:rPr>
            </w:pPr>
            <w:r w:rsidRPr="00226A3F">
              <w:rPr>
                <w:sz w:val="20"/>
                <w:szCs w:val="20"/>
              </w:rPr>
              <w:t>Optional</w:t>
            </w:r>
          </w:p>
        </w:tc>
        <w:tc>
          <w:tcPr>
            <w:tcW w:w="3231" w:type="dxa"/>
            <w:shd w:val="clear" w:color="auto" w:fill="auto"/>
          </w:tcPr>
          <w:p w14:paraId="7E7D2FE8" w14:textId="77777777" w:rsidR="00FC68DB" w:rsidRDefault="00FC68DB" w:rsidP="009D2B6D">
            <w:pPr>
              <w:jc w:val="left"/>
              <w:rPr>
                <w:sz w:val="20"/>
                <w:szCs w:val="20"/>
              </w:rPr>
            </w:pPr>
            <w:r>
              <w:rPr>
                <w:sz w:val="20"/>
                <w:szCs w:val="20"/>
              </w:rPr>
              <w:t>-</w:t>
            </w:r>
          </w:p>
        </w:tc>
      </w:tr>
      <w:tr w:rsidR="00FC68DB" w:rsidRPr="00226A3F" w14:paraId="2C37FCC1" w14:textId="77777777" w:rsidTr="009D2B6D">
        <w:trPr>
          <w:jc w:val="center"/>
        </w:trPr>
        <w:tc>
          <w:tcPr>
            <w:tcW w:w="1871" w:type="dxa"/>
            <w:shd w:val="clear" w:color="auto" w:fill="auto"/>
          </w:tcPr>
          <w:p w14:paraId="5F4F44A3" w14:textId="77777777" w:rsidR="00FC68DB" w:rsidRPr="00226A3F" w:rsidRDefault="00FC68DB" w:rsidP="00B202D2">
            <w:pPr>
              <w:rPr>
                <w:sz w:val="20"/>
                <w:szCs w:val="20"/>
              </w:rPr>
            </w:pPr>
            <w:proofErr w:type="spellStart"/>
            <w:r>
              <w:rPr>
                <w:sz w:val="20"/>
                <w:szCs w:val="20"/>
              </w:rPr>
              <w:t>button_diameter</w:t>
            </w:r>
            <w:proofErr w:type="spellEnd"/>
          </w:p>
        </w:tc>
        <w:tc>
          <w:tcPr>
            <w:tcW w:w="1531" w:type="dxa"/>
            <w:shd w:val="clear" w:color="auto" w:fill="auto"/>
          </w:tcPr>
          <w:p w14:paraId="7F090F81" w14:textId="77777777" w:rsidR="00FC68DB" w:rsidRPr="00226A3F" w:rsidRDefault="00FC68DB" w:rsidP="00B202D2">
            <w:pPr>
              <w:rPr>
                <w:sz w:val="20"/>
                <w:szCs w:val="20"/>
              </w:rPr>
            </w:pPr>
            <w:r w:rsidRPr="00226A3F">
              <w:rPr>
                <w:sz w:val="20"/>
                <w:szCs w:val="20"/>
              </w:rPr>
              <w:t>Floating point</w:t>
            </w:r>
          </w:p>
        </w:tc>
        <w:tc>
          <w:tcPr>
            <w:tcW w:w="1474" w:type="dxa"/>
          </w:tcPr>
          <w:p w14:paraId="19A4D674"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63C3ED17" w14:textId="77777777" w:rsidR="00FC68DB" w:rsidRPr="00226A3F" w:rsidRDefault="00FC68DB" w:rsidP="00B202D2">
            <w:pPr>
              <w:rPr>
                <w:sz w:val="20"/>
                <w:szCs w:val="20"/>
              </w:rPr>
            </w:pPr>
            <w:r>
              <w:rPr>
                <w:sz w:val="20"/>
                <w:szCs w:val="20"/>
              </w:rPr>
              <w:t>Optional</w:t>
            </w:r>
          </w:p>
        </w:tc>
        <w:tc>
          <w:tcPr>
            <w:tcW w:w="3231" w:type="dxa"/>
            <w:shd w:val="clear" w:color="auto" w:fill="auto"/>
          </w:tcPr>
          <w:p w14:paraId="6E6B7A19" w14:textId="77777777" w:rsidR="00FC68DB" w:rsidRPr="00226A3F" w:rsidRDefault="00FC68DB" w:rsidP="009D2B6D">
            <w:pPr>
              <w:keepNext/>
              <w:jc w:val="left"/>
              <w:rPr>
                <w:sz w:val="20"/>
                <w:szCs w:val="20"/>
              </w:rPr>
            </w:pPr>
            <w:r>
              <w:rPr>
                <w:sz w:val="20"/>
                <w:szCs w:val="20"/>
              </w:rPr>
              <w:t>Dependent of punch diameter and sheet thicknesses</w:t>
            </w:r>
          </w:p>
        </w:tc>
      </w:tr>
      <w:tr w:rsidR="00FC68DB" w:rsidRPr="00226A3F" w14:paraId="3E75A0F6" w14:textId="77777777" w:rsidTr="009D2B6D">
        <w:trPr>
          <w:jc w:val="center"/>
        </w:trPr>
        <w:tc>
          <w:tcPr>
            <w:tcW w:w="1871" w:type="dxa"/>
            <w:shd w:val="clear" w:color="auto" w:fill="auto"/>
          </w:tcPr>
          <w:p w14:paraId="7AE852B3" w14:textId="77777777" w:rsidR="00FC68DB" w:rsidRDefault="00FC68DB" w:rsidP="009D2B6D">
            <w:pPr>
              <w:keepNext/>
              <w:rPr>
                <w:sz w:val="20"/>
                <w:szCs w:val="20"/>
              </w:rPr>
            </w:pPr>
            <w:proofErr w:type="spellStart"/>
            <w:r>
              <w:rPr>
                <w:sz w:val="20"/>
                <w:szCs w:val="20"/>
              </w:rPr>
              <w:t>die_type</w:t>
            </w:r>
            <w:proofErr w:type="spellEnd"/>
          </w:p>
        </w:tc>
        <w:tc>
          <w:tcPr>
            <w:tcW w:w="1531" w:type="dxa"/>
            <w:shd w:val="clear" w:color="auto" w:fill="auto"/>
          </w:tcPr>
          <w:p w14:paraId="3DB98E05" w14:textId="77777777" w:rsidR="00FC68DB" w:rsidRPr="00226A3F" w:rsidRDefault="00FC68DB" w:rsidP="009D2B6D">
            <w:pPr>
              <w:keepNext/>
              <w:rPr>
                <w:sz w:val="20"/>
                <w:szCs w:val="20"/>
              </w:rPr>
            </w:pPr>
            <w:r>
              <w:rPr>
                <w:sz w:val="20"/>
                <w:szCs w:val="20"/>
              </w:rPr>
              <w:t>Alphanumeric</w:t>
            </w:r>
          </w:p>
        </w:tc>
        <w:tc>
          <w:tcPr>
            <w:tcW w:w="1474" w:type="dxa"/>
          </w:tcPr>
          <w:p w14:paraId="128A2C5D" w14:textId="77777777" w:rsidR="00FC68DB" w:rsidRDefault="00FC68DB" w:rsidP="009D2B6D">
            <w:pPr>
              <w:keepNext/>
              <w:rPr>
                <w:rFonts w:cs="Calibri"/>
                <w:sz w:val="20"/>
                <w:szCs w:val="20"/>
              </w:rPr>
            </w:pPr>
            <w:r>
              <w:rPr>
                <w:sz w:val="20"/>
                <w:szCs w:val="20"/>
              </w:rPr>
              <w:t>Alphanumeric</w:t>
            </w:r>
          </w:p>
        </w:tc>
        <w:tc>
          <w:tcPr>
            <w:tcW w:w="1134" w:type="dxa"/>
            <w:shd w:val="clear" w:color="auto" w:fill="auto"/>
          </w:tcPr>
          <w:p w14:paraId="59D49764" w14:textId="77777777" w:rsidR="00FC68DB" w:rsidRDefault="00FC68DB" w:rsidP="009D2B6D">
            <w:pPr>
              <w:keepNext/>
              <w:rPr>
                <w:sz w:val="20"/>
                <w:szCs w:val="20"/>
              </w:rPr>
            </w:pPr>
            <w:r w:rsidRPr="00226A3F">
              <w:rPr>
                <w:sz w:val="20"/>
                <w:szCs w:val="20"/>
              </w:rPr>
              <w:t>Optional</w:t>
            </w:r>
          </w:p>
        </w:tc>
        <w:tc>
          <w:tcPr>
            <w:tcW w:w="3231" w:type="dxa"/>
            <w:shd w:val="clear" w:color="auto" w:fill="auto"/>
          </w:tcPr>
          <w:p w14:paraId="4BC0CC97" w14:textId="77777777" w:rsidR="00FC68DB" w:rsidRDefault="00FC68DB" w:rsidP="009D2B6D">
            <w:pPr>
              <w:keepNext/>
              <w:jc w:val="left"/>
              <w:rPr>
                <w:sz w:val="20"/>
                <w:szCs w:val="20"/>
              </w:rPr>
            </w:pPr>
            <w:r>
              <w:rPr>
                <w:sz w:val="20"/>
                <w:szCs w:val="20"/>
              </w:rPr>
              <w:t>"round" or "rectangular"</w:t>
            </w:r>
          </w:p>
        </w:tc>
      </w:tr>
    </w:tbl>
    <w:p w14:paraId="41ACCA9E" w14:textId="7D4FFA73" w:rsidR="00FC68DB" w:rsidRDefault="00FC68DB" w:rsidP="00B202D2">
      <w:pPr>
        <w:pStyle w:val="Beschriftung"/>
        <w:spacing w:before="120"/>
      </w:pPr>
      <w:bookmarkStart w:id="1389" w:name="_Toc3566471"/>
      <w:bookmarkStart w:id="1390" w:name="_Toc34747472"/>
      <w:bookmarkStart w:id="1391" w:name="_Toc77095923"/>
      <w:r>
        <w:t xml:space="preserve">Table </w:t>
      </w:r>
      <w:r>
        <w:fldChar w:fldCharType="begin"/>
      </w:r>
      <w:r>
        <w:instrText xml:space="preserve"> SEQ Table \* ARABIC </w:instrText>
      </w:r>
      <w:r>
        <w:fldChar w:fldCharType="separate"/>
      </w:r>
      <w:r w:rsidR="008116BB">
        <w:rPr>
          <w:noProof/>
        </w:rPr>
        <w:t>65</w:t>
      </w:r>
      <w:r>
        <w:fldChar w:fldCharType="end"/>
      </w:r>
      <w:r>
        <w:t xml:space="preserve">: Attributes of element </w:t>
      </w:r>
      <w:r w:rsidRPr="006239BA">
        <w:rPr>
          <w:rStyle w:val="elementdeftypeChar"/>
          <w:rFonts w:eastAsia="Calibri"/>
          <w:b w:val="0"/>
        </w:rPr>
        <w:t>&lt;clinch/&gt;</w:t>
      </w:r>
      <w:bookmarkEnd w:id="1389"/>
      <w:bookmarkEnd w:id="1390"/>
      <w:bookmarkEnd w:id="1391"/>
    </w:p>
    <w:p w14:paraId="1CE5F3A8" w14:textId="41AD231E" w:rsidR="00FC68DB" w:rsidRDefault="00FC68DB" w:rsidP="00BA04B6">
      <w:pPr>
        <w:pStyle w:val="Listenabsatz"/>
        <w:numPr>
          <w:ilvl w:val="0"/>
          <w:numId w:val="37"/>
        </w:numPr>
        <w:tabs>
          <w:tab w:val="clear" w:pos="403"/>
        </w:tabs>
        <w:autoSpaceDE w:val="0"/>
        <w:autoSpaceDN w:val="0"/>
        <w:adjustRightInd w:val="0"/>
        <w:spacing w:after="0" w:line="240" w:lineRule="auto"/>
        <w:contextualSpacing w:val="0"/>
        <w:rPr>
          <w:rFonts w:cs="Calibri"/>
          <w:lang w:val="en-US" w:eastAsia="en-GB"/>
        </w:rPr>
      </w:pPr>
      <w:proofErr w:type="spellStart"/>
      <w:r w:rsidRPr="00891EFB">
        <w:rPr>
          <w:rStyle w:val="elementdeftypeChar"/>
          <w:rFonts w:eastAsia="Calibri"/>
        </w:rPr>
        <w:t>clinch_type</w:t>
      </w:r>
      <w:proofErr w:type="spellEnd"/>
      <w:r w:rsidRPr="004B1D32">
        <w:rPr>
          <w:rFonts w:cs="Calibri"/>
          <w:lang w:val="en-US" w:eastAsia="en-GB"/>
        </w:rPr>
        <w:t>: the alphanumeric name of the clinch.</w:t>
      </w:r>
      <w:r>
        <w:rPr>
          <w:rFonts w:cs="Calibri"/>
          <w:lang w:val="en-US" w:eastAsia="en-GB"/>
        </w:rPr>
        <w:t xml:space="preserve"> In this standard we will introduce and use for joint definition the 2 main systems which are TOX and BTM’s Tog-L-Loc or Lance-N-Loc</w:t>
      </w:r>
      <w:r>
        <w:rPr>
          <w:rStyle w:val="Funotenzeichen"/>
          <w:rFonts w:cs="Calibri"/>
          <w:lang w:val="en-US" w:eastAsia="en-GB"/>
        </w:rPr>
        <w:footnoteReference w:id="18"/>
      </w:r>
      <w:r>
        <w:rPr>
          <w:rFonts w:cs="Calibri"/>
          <w:lang w:val="en-US" w:eastAsia="en-GB"/>
        </w:rPr>
        <w:t xml:space="preserve"> system. The main difference is that the TOX system uses a fixed die whereas the BTM system employs an extending die (see </w:t>
      </w:r>
      <w:r>
        <w:rPr>
          <w:rFonts w:cs="Calibri"/>
          <w:lang w:val="en-US" w:eastAsia="en-GB"/>
        </w:rPr>
        <w:fldChar w:fldCharType="begin"/>
      </w:r>
      <w:r>
        <w:rPr>
          <w:rFonts w:cs="Calibri"/>
          <w:lang w:val="en-US" w:eastAsia="en-GB"/>
        </w:rPr>
        <w:instrText xml:space="preserve"> REF _Ref428798660 </w:instrText>
      </w:r>
      <w:r>
        <w:rPr>
          <w:rFonts w:cs="Calibri"/>
          <w:lang w:val="en-US" w:eastAsia="en-GB"/>
        </w:rPr>
        <w:fldChar w:fldCharType="separate"/>
      </w:r>
      <w:r w:rsidR="008116BB">
        <w:t xml:space="preserve">Figure </w:t>
      </w:r>
      <w:r w:rsidR="008116BB">
        <w:rPr>
          <w:noProof/>
        </w:rPr>
        <w:t>35</w:t>
      </w:r>
      <w:r>
        <w:rPr>
          <w:rFonts w:cs="Calibri"/>
          <w:lang w:val="en-US" w:eastAsia="en-GB"/>
        </w:rPr>
        <w:fldChar w:fldCharType="end"/>
      </w:r>
      <w:r>
        <w:rPr>
          <w:rFonts w:cs="Calibri"/>
          <w:lang w:val="en-US" w:eastAsia="en-GB"/>
        </w:rPr>
        <w:t>).</w:t>
      </w:r>
    </w:p>
    <w:p w14:paraId="3CC128DB" w14:textId="77777777" w:rsidR="00FC68DB" w:rsidRDefault="00FC68DB" w:rsidP="00B202D2">
      <w:pPr>
        <w:pStyle w:val="Listenabsatz"/>
        <w:autoSpaceDE w:val="0"/>
        <w:autoSpaceDN w:val="0"/>
        <w:adjustRightInd w:val="0"/>
        <w:ind w:left="1069"/>
        <w:rPr>
          <w:rFonts w:cs="Calibri"/>
          <w:lang w:val="en-US" w:eastAsia="en-GB"/>
        </w:rPr>
      </w:pPr>
      <w:r w:rsidRPr="00F52C26">
        <w:rPr>
          <w:rFonts w:cs="Calibri"/>
          <w:b/>
          <w:i/>
          <w:lang w:val="en-US" w:eastAsia="en-GB"/>
        </w:rPr>
        <w:t>Remark:</w:t>
      </w:r>
      <w:r>
        <w:rPr>
          <w:rFonts w:cs="Calibri"/>
          <w:lang w:val="en-US" w:eastAsia="en-GB"/>
        </w:rPr>
        <w:t xml:space="preserve"> </w:t>
      </w:r>
      <w:r w:rsidRPr="00F52C26">
        <w:rPr>
          <w:rFonts w:cs="Calibri"/>
          <w:lang w:val="en-US" w:eastAsia="en-GB"/>
        </w:rPr>
        <w:t xml:space="preserve">For </w:t>
      </w:r>
      <w:r>
        <w:rPr>
          <w:rFonts w:cs="Calibri"/>
          <w:lang w:val="en-US" w:eastAsia="en-GB"/>
        </w:rPr>
        <w:t>further consideration the sub-process shape definitions can be introduced in this document that can be based on the data from:</w:t>
      </w:r>
    </w:p>
    <w:commentRangeStart w:id="1392"/>
    <w:p w14:paraId="59493592" w14:textId="2A291728" w:rsidR="00FC68DB" w:rsidRDefault="00FC68DB" w:rsidP="00B202D2">
      <w:pPr>
        <w:pStyle w:val="Listenabsatz"/>
        <w:autoSpaceDE w:val="0"/>
        <w:autoSpaceDN w:val="0"/>
        <w:adjustRightInd w:val="0"/>
        <w:ind w:left="1069"/>
        <w:rPr>
          <w:rFonts w:cs="Calibri"/>
          <w:lang w:val="en-US" w:eastAsia="en-GB"/>
        </w:rPr>
      </w:pPr>
      <w:r>
        <w:rPr>
          <w:lang w:val="de-DE" w:eastAsia="de-DE"/>
        </w:rPr>
        <w:fldChar w:fldCharType="begin"/>
      </w:r>
      <w:r w:rsidRPr="00E67362">
        <w:rPr>
          <w:lang w:val="en-US"/>
        </w:rPr>
        <w:instrText xml:space="preserve"> HYPERLINK "http://www.tox-uk.com/uk/products/joining-systems/tox-clinch-procedure.html" </w:instrText>
      </w:r>
      <w:r w:rsidR="008116BB">
        <w:rPr>
          <w:lang w:val="de-DE" w:eastAsia="de-DE"/>
        </w:rPr>
      </w:r>
      <w:r>
        <w:rPr>
          <w:lang w:val="de-DE" w:eastAsia="de-DE"/>
        </w:rPr>
        <w:fldChar w:fldCharType="separate"/>
      </w:r>
      <w:r w:rsidRPr="00DB4876">
        <w:rPr>
          <w:rStyle w:val="Hyperlink"/>
          <w:rFonts w:cs="Calibri"/>
          <w:lang w:val="en-US" w:eastAsia="en-GB"/>
        </w:rPr>
        <w:t>http://www.tox-uk.com/uk/products/joining-systems/tox-clinch-procedure.html</w:t>
      </w:r>
      <w:r>
        <w:rPr>
          <w:rStyle w:val="Hyperlink"/>
          <w:rFonts w:cs="Calibri"/>
          <w:lang w:val="en-US" w:eastAsia="en-GB"/>
        </w:rPr>
        <w:fldChar w:fldCharType="end"/>
      </w:r>
      <w:commentRangeEnd w:id="1392"/>
      <w:r>
        <w:rPr>
          <w:rStyle w:val="Kommentarzeichen"/>
          <w:rFonts w:eastAsia="Times New Roman"/>
          <w:lang w:val="en-US" w:eastAsia="x-none"/>
        </w:rPr>
        <w:commentReference w:id="1392"/>
      </w:r>
      <w:r>
        <w:rPr>
          <w:rStyle w:val="Hyperlink"/>
          <w:rFonts w:cs="Calibri"/>
          <w:lang w:val="en-US" w:eastAsia="en-GB"/>
        </w:rPr>
        <w:t xml:space="preserve"> </w:t>
      </w:r>
    </w:p>
    <w:p w14:paraId="6898FDF9" w14:textId="77777777" w:rsidR="00FC68DB" w:rsidRDefault="00FC68DB" w:rsidP="00BA04B6">
      <w:pPr>
        <w:pStyle w:val="Listenabsatz"/>
        <w:numPr>
          <w:ilvl w:val="0"/>
          <w:numId w:val="37"/>
        </w:numPr>
        <w:tabs>
          <w:tab w:val="clear" w:pos="403"/>
        </w:tabs>
        <w:autoSpaceDE w:val="0"/>
        <w:autoSpaceDN w:val="0"/>
        <w:adjustRightInd w:val="0"/>
        <w:spacing w:after="0" w:line="240" w:lineRule="auto"/>
        <w:contextualSpacing w:val="0"/>
        <w:rPr>
          <w:rFonts w:cs="Calibri"/>
          <w:lang w:val="en-US" w:eastAsia="en-GB"/>
        </w:rPr>
      </w:pPr>
      <w:proofErr w:type="spellStart"/>
      <w:r w:rsidRPr="00891EFB">
        <w:rPr>
          <w:rStyle w:val="elementdeftypeChar"/>
          <w:rFonts w:eastAsia="Calibri"/>
        </w:rPr>
        <w:t>strength_class</w:t>
      </w:r>
      <w:proofErr w:type="spellEnd"/>
      <w:r w:rsidRPr="004B1D32">
        <w:rPr>
          <w:rFonts w:cs="Calibri"/>
          <w:lang w:val="en-US" w:eastAsia="en-GB"/>
        </w:rPr>
        <w:t>: the strength class name of the clinch.</w:t>
      </w:r>
      <w:r>
        <w:rPr>
          <w:rFonts w:cs="Calibri"/>
          <w:lang w:val="en-US" w:eastAsia="en-GB"/>
        </w:rPr>
        <w:t xml:space="preserve"> </w:t>
      </w:r>
      <w:proofErr w:type="gramStart"/>
      <w:r>
        <w:rPr>
          <w:rFonts w:cs="Calibri"/>
          <w:lang w:val="en-US" w:eastAsia="en-GB"/>
        </w:rPr>
        <w:t>Due to the fact that</w:t>
      </w:r>
      <w:proofErr w:type="gramEnd"/>
      <w:r>
        <w:rPr>
          <w:rFonts w:cs="Calibri"/>
          <w:lang w:val="en-US" w:eastAsia="en-GB"/>
        </w:rPr>
        <w:t xml:space="preserve"> the manufacturer of the applied clinching process has a specific tooling die diameter it can be defined the strength as 3 different classes. Such as:</w:t>
      </w:r>
    </w:p>
    <w:p w14:paraId="505434CA" w14:textId="77777777" w:rsidR="00FC68DB" w:rsidRPr="000A05DE" w:rsidRDefault="00FC68DB" w:rsidP="00BA04B6">
      <w:pPr>
        <w:pStyle w:val="Listenabsatz"/>
        <w:numPr>
          <w:ilvl w:val="1"/>
          <w:numId w:val="37"/>
        </w:numPr>
        <w:tabs>
          <w:tab w:val="clear" w:pos="403"/>
        </w:tabs>
        <w:autoSpaceDE w:val="0"/>
        <w:autoSpaceDN w:val="0"/>
        <w:adjustRightInd w:val="0"/>
        <w:spacing w:after="0" w:line="240" w:lineRule="auto"/>
        <w:ind w:left="1560" w:hanging="284"/>
        <w:contextualSpacing w:val="0"/>
        <w:rPr>
          <w:rFonts w:cs="Calibri"/>
          <w:sz w:val="20"/>
          <w:lang w:val="en-US" w:eastAsia="en-GB"/>
        </w:rPr>
      </w:pPr>
      <w:r w:rsidRPr="000A05DE">
        <w:rPr>
          <w:sz w:val="20"/>
          <w:lang w:val="en-US"/>
        </w:rPr>
        <w:t>Heavy Duty (HD) punches are 6.4mm/0.25</w:t>
      </w:r>
      <w:r>
        <w:rPr>
          <w:sz w:val="20"/>
          <w:lang w:val="en-US"/>
        </w:rPr>
        <w:t>"</w:t>
      </w:r>
      <w:r w:rsidRPr="000A05DE">
        <w:rPr>
          <w:sz w:val="20"/>
          <w:lang w:val="en-US"/>
        </w:rPr>
        <w:t xml:space="preserve"> Ø and are used for thick material up to 0.35mm/0.135</w:t>
      </w:r>
      <w:r>
        <w:rPr>
          <w:sz w:val="20"/>
          <w:lang w:val="en-US"/>
        </w:rPr>
        <w:t>"</w:t>
      </w:r>
      <w:r w:rsidRPr="000A05DE">
        <w:rPr>
          <w:sz w:val="20"/>
          <w:lang w:val="en-US"/>
        </w:rPr>
        <w:t xml:space="preserve"> thick. A HD joint is typically twice as strong as an equivalent MD joint.</w:t>
      </w:r>
    </w:p>
    <w:p w14:paraId="497A0279" w14:textId="77777777" w:rsidR="00FC68DB" w:rsidRPr="000A05DE" w:rsidRDefault="00FC68DB" w:rsidP="00BA04B6">
      <w:pPr>
        <w:pStyle w:val="Listenabsatz"/>
        <w:numPr>
          <w:ilvl w:val="1"/>
          <w:numId w:val="37"/>
        </w:numPr>
        <w:tabs>
          <w:tab w:val="clear" w:pos="403"/>
        </w:tabs>
        <w:autoSpaceDE w:val="0"/>
        <w:autoSpaceDN w:val="0"/>
        <w:adjustRightInd w:val="0"/>
        <w:spacing w:after="0" w:line="240" w:lineRule="auto"/>
        <w:ind w:left="1560" w:hanging="284"/>
        <w:contextualSpacing w:val="0"/>
        <w:rPr>
          <w:rFonts w:cs="Calibri"/>
          <w:sz w:val="20"/>
          <w:lang w:val="en-US" w:eastAsia="en-GB"/>
        </w:rPr>
      </w:pPr>
      <w:r w:rsidRPr="000A05DE">
        <w:rPr>
          <w:sz w:val="20"/>
          <w:lang w:val="en-US"/>
        </w:rPr>
        <w:t>Medium Duty (MD) punches are the most common and are approx. 4.6mm/0.18</w:t>
      </w:r>
      <w:r>
        <w:rPr>
          <w:sz w:val="20"/>
          <w:lang w:val="en-US"/>
        </w:rPr>
        <w:t>"</w:t>
      </w:r>
      <w:r w:rsidRPr="000A05DE">
        <w:rPr>
          <w:sz w:val="20"/>
          <w:lang w:val="en-US"/>
        </w:rPr>
        <w:t xml:space="preserve"> Ø and are 15 used for materials 0.20mm/0.075</w:t>
      </w:r>
      <w:r>
        <w:rPr>
          <w:sz w:val="20"/>
          <w:lang w:val="en-US"/>
        </w:rPr>
        <w:t>"</w:t>
      </w:r>
      <w:r w:rsidRPr="000A05DE">
        <w:rPr>
          <w:sz w:val="20"/>
          <w:lang w:val="en-US"/>
        </w:rPr>
        <w:t xml:space="preserve"> to 0.025mm/0.010</w:t>
      </w:r>
      <w:r>
        <w:rPr>
          <w:sz w:val="20"/>
          <w:lang w:val="en-US"/>
        </w:rPr>
        <w:t>"</w:t>
      </w:r>
      <w:r w:rsidRPr="000A05DE">
        <w:rPr>
          <w:sz w:val="20"/>
          <w:lang w:val="en-US"/>
        </w:rPr>
        <w:t xml:space="preserve"> thick.</w:t>
      </w:r>
    </w:p>
    <w:p w14:paraId="68BDB4AC" w14:textId="77777777" w:rsidR="00FC68DB" w:rsidRPr="000A05DE" w:rsidRDefault="00FC68DB" w:rsidP="00BA04B6">
      <w:pPr>
        <w:pStyle w:val="Listenabsatz"/>
        <w:numPr>
          <w:ilvl w:val="1"/>
          <w:numId w:val="37"/>
        </w:numPr>
        <w:tabs>
          <w:tab w:val="clear" w:pos="403"/>
        </w:tabs>
        <w:autoSpaceDE w:val="0"/>
        <w:autoSpaceDN w:val="0"/>
        <w:adjustRightInd w:val="0"/>
        <w:spacing w:after="0" w:line="240" w:lineRule="auto"/>
        <w:ind w:left="1560" w:hanging="284"/>
        <w:contextualSpacing w:val="0"/>
        <w:rPr>
          <w:rFonts w:cs="Calibri"/>
          <w:sz w:val="20"/>
          <w:lang w:val="en-US" w:eastAsia="en-GB"/>
        </w:rPr>
      </w:pPr>
      <w:r w:rsidRPr="000A05DE">
        <w:rPr>
          <w:sz w:val="20"/>
          <w:lang w:val="en-US"/>
        </w:rPr>
        <w:t>Light Duty (LD) punches are 3.0mm/0.12</w:t>
      </w:r>
      <w:r>
        <w:rPr>
          <w:sz w:val="20"/>
          <w:lang w:val="en-US"/>
        </w:rPr>
        <w:t>"</w:t>
      </w:r>
      <w:r w:rsidRPr="000A05DE">
        <w:rPr>
          <w:sz w:val="20"/>
          <w:lang w:val="en-US"/>
        </w:rPr>
        <w:t xml:space="preserve"> Ø and are used for thin materials up to 0.08mm/0.032</w:t>
      </w:r>
      <w:r>
        <w:rPr>
          <w:sz w:val="20"/>
          <w:lang w:val="en-US"/>
        </w:rPr>
        <w:t>"</w:t>
      </w:r>
      <w:r w:rsidRPr="000A05DE">
        <w:rPr>
          <w:sz w:val="20"/>
          <w:lang w:val="en-US"/>
        </w:rPr>
        <w:t xml:space="preserve"> thick. LD joints are typically half as strong as a MD joint.</w:t>
      </w:r>
    </w:p>
    <w:p w14:paraId="50C906B8" w14:textId="77777777" w:rsidR="00FC68DB" w:rsidRDefault="00FC68DB" w:rsidP="00BA04B6">
      <w:pPr>
        <w:pStyle w:val="Listenabsatz"/>
        <w:numPr>
          <w:ilvl w:val="0"/>
          <w:numId w:val="37"/>
        </w:numPr>
        <w:tabs>
          <w:tab w:val="clear" w:pos="403"/>
        </w:tabs>
        <w:autoSpaceDE w:val="0"/>
        <w:autoSpaceDN w:val="0"/>
        <w:adjustRightInd w:val="0"/>
        <w:spacing w:after="0" w:line="240" w:lineRule="auto"/>
        <w:contextualSpacing w:val="0"/>
        <w:rPr>
          <w:rFonts w:cs="Calibri"/>
          <w:lang w:val="en-US" w:eastAsia="en-GB"/>
        </w:rPr>
      </w:pPr>
      <w:proofErr w:type="spellStart"/>
      <w:r>
        <w:rPr>
          <w:rStyle w:val="elementdeftypeChar"/>
          <w:rFonts w:eastAsia="Calibri"/>
        </w:rPr>
        <w:lastRenderedPageBreak/>
        <w:t>shear_strength</w:t>
      </w:r>
      <w:proofErr w:type="spellEnd"/>
      <w:r w:rsidRPr="00276BF4">
        <w:rPr>
          <w:rFonts w:cs="Calibri"/>
          <w:lang w:val="en-US" w:eastAsia="en-GB"/>
        </w:rPr>
        <w:t>:</w:t>
      </w:r>
      <w:r>
        <w:rPr>
          <w:rFonts w:cs="Calibri"/>
          <w:lang w:val="en-US" w:eastAsia="en-GB"/>
        </w:rPr>
        <w:t xml:space="preserve"> </w:t>
      </w:r>
      <w:r w:rsidRPr="00276BF4">
        <w:rPr>
          <w:lang w:val="en-US"/>
        </w:rPr>
        <w:t>Shear failure where the joint fails by shearing a hole in the punch side material.</w:t>
      </w:r>
      <w:r>
        <w:rPr>
          <w:lang w:val="en-US"/>
        </w:rPr>
        <w:t xml:space="preserve"> It is defined as maximum measured force during the test process.</w:t>
      </w:r>
    </w:p>
    <w:p w14:paraId="4B13B1AF" w14:textId="77777777" w:rsidR="00FC68DB" w:rsidRPr="004B1D32" w:rsidRDefault="00FC68DB" w:rsidP="00BA04B6">
      <w:pPr>
        <w:pStyle w:val="Listenabsatz"/>
        <w:numPr>
          <w:ilvl w:val="0"/>
          <w:numId w:val="37"/>
        </w:numPr>
        <w:tabs>
          <w:tab w:val="clear" w:pos="403"/>
        </w:tabs>
        <w:autoSpaceDE w:val="0"/>
        <w:autoSpaceDN w:val="0"/>
        <w:adjustRightInd w:val="0"/>
        <w:spacing w:after="0" w:line="240" w:lineRule="auto"/>
        <w:contextualSpacing w:val="0"/>
        <w:rPr>
          <w:rFonts w:cs="Calibri"/>
          <w:lang w:val="en-US" w:eastAsia="en-GB"/>
        </w:rPr>
      </w:pPr>
      <w:proofErr w:type="spellStart"/>
      <w:r>
        <w:rPr>
          <w:rStyle w:val="elementdeftypeChar"/>
          <w:rFonts w:eastAsia="Calibri"/>
        </w:rPr>
        <w:t>peel_strength</w:t>
      </w:r>
      <w:proofErr w:type="spellEnd"/>
      <w:r w:rsidRPr="00276BF4">
        <w:rPr>
          <w:rFonts w:cs="Calibri"/>
          <w:lang w:val="en-US" w:eastAsia="en-GB"/>
        </w:rPr>
        <w:t>:</w:t>
      </w:r>
      <w:r>
        <w:rPr>
          <w:rFonts w:cs="Calibri"/>
          <w:lang w:val="en-US" w:eastAsia="en-GB"/>
        </w:rPr>
        <w:t xml:space="preserve"> </w:t>
      </w:r>
      <w:r w:rsidRPr="00276BF4">
        <w:rPr>
          <w:lang w:val="en-US"/>
        </w:rPr>
        <w:t>Pull failure</w:t>
      </w:r>
      <w:r>
        <w:rPr>
          <w:lang w:val="en-US"/>
        </w:rPr>
        <w:t xml:space="preserve"> in peeling test</w:t>
      </w:r>
      <w:r w:rsidRPr="00276BF4">
        <w:rPr>
          <w:lang w:val="en-US"/>
        </w:rPr>
        <w:t xml:space="preserve"> is where the joint pulls apart leaving a </w:t>
      </w:r>
      <w:r>
        <w:rPr>
          <w:lang w:val="en-US"/>
        </w:rPr>
        <w:t>"</w:t>
      </w:r>
      <w:r w:rsidRPr="00276BF4">
        <w:rPr>
          <w:lang w:val="en-US"/>
        </w:rPr>
        <w:t>male</w:t>
      </w:r>
      <w:r>
        <w:rPr>
          <w:lang w:val="en-US"/>
        </w:rPr>
        <w:t>"</w:t>
      </w:r>
      <w:r w:rsidRPr="00276BF4">
        <w:rPr>
          <w:lang w:val="en-US"/>
        </w:rPr>
        <w:t xml:space="preserve"> and </w:t>
      </w:r>
      <w:r>
        <w:rPr>
          <w:lang w:val="en-US"/>
        </w:rPr>
        <w:t>"</w:t>
      </w:r>
      <w:r w:rsidRPr="00276BF4">
        <w:rPr>
          <w:lang w:val="en-US"/>
        </w:rPr>
        <w:t>female</w:t>
      </w:r>
      <w:r>
        <w:rPr>
          <w:lang w:val="en-US"/>
        </w:rPr>
        <w:t>"</w:t>
      </w:r>
      <w:r w:rsidRPr="00276BF4">
        <w:rPr>
          <w:lang w:val="en-US"/>
        </w:rPr>
        <w:t xml:space="preserve"> parts.</w:t>
      </w:r>
      <w:r>
        <w:rPr>
          <w:lang w:val="en-US"/>
        </w:rPr>
        <w:t xml:space="preserve"> It is defined as maximum measured force during the test process.</w:t>
      </w:r>
    </w:p>
    <w:p w14:paraId="4D94758B" w14:textId="4A5B61A5" w:rsidR="00FC68DB" w:rsidRPr="004B1D32" w:rsidRDefault="00FC68DB" w:rsidP="00BA04B6">
      <w:pPr>
        <w:pStyle w:val="Listenabsatz"/>
        <w:numPr>
          <w:ilvl w:val="0"/>
          <w:numId w:val="37"/>
        </w:numPr>
        <w:tabs>
          <w:tab w:val="clear" w:pos="403"/>
        </w:tabs>
        <w:autoSpaceDE w:val="0"/>
        <w:autoSpaceDN w:val="0"/>
        <w:adjustRightInd w:val="0"/>
        <w:spacing w:after="0" w:line="240" w:lineRule="auto"/>
        <w:contextualSpacing w:val="0"/>
        <w:rPr>
          <w:rFonts w:cs="Calibri"/>
          <w:lang w:val="en-US" w:eastAsia="en-GB"/>
        </w:rPr>
      </w:pPr>
      <w:proofErr w:type="spellStart"/>
      <w:r>
        <w:rPr>
          <w:rStyle w:val="elementdeftypeChar"/>
          <w:rFonts w:eastAsia="Calibri"/>
        </w:rPr>
        <w:t>button_</w:t>
      </w:r>
      <w:r w:rsidRPr="00891EFB">
        <w:rPr>
          <w:rStyle w:val="elementdeftypeChar"/>
          <w:rFonts w:eastAsia="Calibri"/>
        </w:rPr>
        <w:t>diameter</w:t>
      </w:r>
      <w:proofErr w:type="spellEnd"/>
      <w:r w:rsidRPr="004B1D32">
        <w:rPr>
          <w:rFonts w:cs="Calibri"/>
          <w:lang w:val="en-US" w:eastAsia="en-GB"/>
        </w:rPr>
        <w:t xml:space="preserve">: </w:t>
      </w:r>
      <w:r>
        <w:rPr>
          <w:rFonts w:cs="Calibri"/>
          <w:lang w:val="en-US" w:eastAsia="en-GB"/>
        </w:rPr>
        <w:t>The applied punch diameter to create this joint. T</w:t>
      </w:r>
      <w:r w:rsidRPr="004B1D32">
        <w:rPr>
          <w:rFonts w:cs="Calibri"/>
          <w:lang w:val="en-US" w:eastAsia="en-GB"/>
        </w:rPr>
        <w:t xml:space="preserve">he </w:t>
      </w:r>
      <w:r>
        <w:rPr>
          <w:rFonts w:cs="Calibri"/>
          <w:lang w:val="en-US" w:eastAsia="en-GB"/>
        </w:rPr>
        <w:t xml:space="preserve">button </w:t>
      </w:r>
      <w:r w:rsidRPr="004B1D32">
        <w:rPr>
          <w:rFonts w:cs="Calibri"/>
          <w:lang w:val="en-US" w:eastAsia="en-GB"/>
        </w:rPr>
        <w:t>diameter of the clinch</w:t>
      </w:r>
      <w:r>
        <w:rPr>
          <w:rFonts w:cs="Calibri"/>
          <w:lang w:val="en-US" w:eastAsia="en-GB"/>
        </w:rPr>
        <w:t xml:space="preserve"> seen in </w:t>
      </w:r>
      <w:r>
        <w:rPr>
          <w:rFonts w:cs="Calibri"/>
          <w:lang w:val="en-US" w:eastAsia="en-GB"/>
        </w:rPr>
        <w:fldChar w:fldCharType="begin"/>
      </w:r>
      <w:r>
        <w:rPr>
          <w:rFonts w:cs="Calibri"/>
          <w:lang w:val="en-US" w:eastAsia="en-GB"/>
        </w:rPr>
        <w:instrText xml:space="preserve"> REF _Ref428794448 </w:instrText>
      </w:r>
      <w:r>
        <w:rPr>
          <w:rFonts w:cs="Calibri"/>
          <w:lang w:val="en-US" w:eastAsia="en-GB"/>
        </w:rPr>
        <w:fldChar w:fldCharType="separate"/>
      </w:r>
      <w:r w:rsidR="008116BB">
        <w:t xml:space="preserve">Figure </w:t>
      </w:r>
      <w:r w:rsidR="008116BB">
        <w:rPr>
          <w:noProof/>
        </w:rPr>
        <w:t>34</w:t>
      </w:r>
      <w:r>
        <w:rPr>
          <w:rFonts w:cs="Calibri"/>
          <w:lang w:val="en-US" w:eastAsia="en-GB"/>
        </w:rPr>
        <w:fldChar w:fldCharType="end"/>
      </w:r>
      <w:r>
        <w:rPr>
          <w:rFonts w:cs="Calibri"/>
          <w:lang w:val="en-US" w:eastAsia="en-GB"/>
        </w:rPr>
        <w:t xml:space="preserve"> is shown by BD</w:t>
      </w:r>
      <w:r w:rsidRPr="004B1D32">
        <w:rPr>
          <w:rFonts w:cs="Calibri"/>
          <w:lang w:val="en-US" w:eastAsia="en-GB"/>
        </w:rPr>
        <w:t xml:space="preserve">. The diameter may be defined as the maximum distance between the s-twists of the </w:t>
      </w:r>
      <w:r>
        <w:rPr>
          <w:rFonts w:cs="Calibri"/>
          <w:lang w:val="en-US" w:eastAsia="en-GB"/>
        </w:rPr>
        <w:t>die side</w:t>
      </w:r>
      <w:r w:rsidRPr="004B1D32">
        <w:rPr>
          <w:rFonts w:cs="Calibri"/>
          <w:lang w:val="en-US" w:eastAsia="en-GB"/>
        </w:rPr>
        <w:t xml:space="preserve"> sheet</w:t>
      </w:r>
      <w:r>
        <w:rPr>
          <w:rFonts w:cs="Calibri"/>
          <w:lang w:val="en-US" w:eastAsia="en-GB"/>
        </w:rPr>
        <w:fldChar w:fldCharType="begin"/>
      </w:r>
      <w:r>
        <w:rPr>
          <w:rFonts w:cs="Calibri"/>
          <w:lang w:val="en-US" w:eastAsia="en-GB"/>
        </w:rPr>
        <w:instrText xml:space="preserve"> REF _Ref428794448 </w:instrText>
      </w:r>
      <w:r>
        <w:rPr>
          <w:rFonts w:cs="Calibri"/>
          <w:lang w:val="en-US" w:eastAsia="en-GB"/>
        </w:rPr>
        <w:fldChar w:fldCharType="separate"/>
      </w:r>
      <w:r w:rsidR="008116BB">
        <w:t xml:space="preserve">Figure </w:t>
      </w:r>
      <w:r w:rsidR="008116BB">
        <w:rPr>
          <w:noProof/>
        </w:rPr>
        <w:t>34</w:t>
      </w:r>
      <w:r>
        <w:rPr>
          <w:rFonts w:cs="Calibri"/>
          <w:lang w:val="en-US" w:eastAsia="en-GB"/>
        </w:rPr>
        <w:fldChar w:fldCharType="end"/>
      </w:r>
      <w:r w:rsidRPr="004B1D32">
        <w:rPr>
          <w:rFonts w:cs="Calibri"/>
          <w:lang w:val="en-US" w:eastAsia="en-GB"/>
        </w:rPr>
        <w:t xml:space="preserve">. According to </w:t>
      </w:r>
      <w:r>
        <w:rPr>
          <w:rFonts w:cs="Calibri"/>
          <w:lang w:val="en-US" w:eastAsia="en-GB"/>
        </w:rPr>
        <w:t>i</w:t>
      </w:r>
      <w:r w:rsidRPr="004B1D32">
        <w:rPr>
          <w:rFonts w:cs="Calibri"/>
          <w:lang w:val="en-US" w:eastAsia="en-GB"/>
        </w:rPr>
        <w:t>t</w:t>
      </w:r>
      <w:r>
        <w:rPr>
          <w:rFonts w:cs="Calibri"/>
          <w:lang w:val="en-US" w:eastAsia="en-GB"/>
        </w:rPr>
        <w:t>s</w:t>
      </w:r>
      <w:r w:rsidRPr="004B1D32">
        <w:rPr>
          <w:rFonts w:cs="Calibri"/>
          <w:lang w:val="en-US" w:eastAsia="en-GB"/>
        </w:rPr>
        <w:t xml:space="preserve"> use, another definition may be more appropriate, though.</w:t>
      </w:r>
      <w:r>
        <w:rPr>
          <w:rFonts w:cs="Calibri"/>
          <w:lang w:val="en-US" w:eastAsia="en-GB"/>
        </w:rPr>
        <w:t xml:space="preserve"> As rule of thumb the following formula can be used: </w:t>
      </w:r>
      <w:proofErr w:type="spellStart"/>
      <w:r w:rsidRPr="00B17655">
        <w:rPr>
          <w:lang w:val="en-US"/>
        </w:rPr>
        <w:t>D</w:t>
      </w:r>
      <w:r w:rsidRPr="00B17655">
        <w:rPr>
          <w:vertAlign w:val="subscript"/>
          <w:lang w:val="en-US"/>
        </w:rPr>
        <w:t>button</w:t>
      </w:r>
      <w:proofErr w:type="spellEnd"/>
      <w:r w:rsidRPr="00B17655">
        <w:rPr>
          <w:lang w:val="en-US"/>
        </w:rPr>
        <w:t xml:space="preserve"> = </w:t>
      </w:r>
      <w:proofErr w:type="spellStart"/>
      <w:r w:rsidRPr="00B17655">
        <w:rPr>
          <w:lang w:val="en-US"/>
        </w:rPr>
        <w:t>d</w:t>
      </w:r>
      <w:r w:rsidRPr="00B17655">
        <w:rPr>
          <w:vertAlign w:val="subscript"/>
          <w:lang w:val="en-US"/>
        </w:rPr>
        <w:t>nom</w:t>
      </w:r>
      <w:proofErr w:type="spellEnd"/>
      <w:r w:rsidRPr="00B17655">
        <w:rPr>
          <w:lang w:val="en-US"/>
        </w:rPr>
        <w:t xml:space="preserve"> x 1.4.</w:t>
      </w:r>
      <w:r>
        <w:rPr>
          <w:lang w:val="en-US"/>
        </w:rPr>
        <w:t xml:space="preserve"> Where </w:t>
      </w:r>
      <w:proofErr w:type="spellStart"/>
      <w:r>
        <w:rPr>
          <w:lang w:val="en-US"/>
        </w:rPr>
        <w:t>d</w:t>
      </w:r>
      <w:r w:rsidRPr="00B17655">
        <w:rPr>
          <w:vertAlign w:val="subscript"/>
          <w:lang w:val="en-US"/>
        </w:rPr>
        <w:t>nom</w:t>
      </w:r>
      <w:proofErr w:type="spellEnd"/>
      <w:r>
        <w:rPr>
          <w:lang w:val="en-US"/>
        </w:rPr>
        <w:t xml:space="preserve"> is the punch diameter.</w:t>
      </w:r>
    </w:p>
    <w:p w14:paraId="536E2FB5" w14:textId="77777777" w:rsidR="00FC68DB" w:rsidRDefault="00FC68DB" w:rsidP="00BA04B6">
      <w:pPr>
        <w:pStyle w:val="Listenabsatz"/>
        <w:numPr>
          <w:ilvl w:val="0"/>
          <w:numId w:val="37"/>
        </w:numPr>
        <w:tabs>
          <w:tab w:val="clear" w:pos="403"/>
        </w:tabs>
        <w:autoSpaceDE w:val="0"/>
        <w:autoSpaceDN w:val="0"/>
        <w:adjustRightInd w:val="0"/>
        <w:spacing w:after="0" w:line="240" w:lineRule="auto"/>
        <w:contextualSpacing w:val="0"/>
        <w:rPr>
          <w:rFonts w:cs="Calibri"/>
          <w:lang w:val="en-US" w:eastAsia="en-GB"/>
        </w:rPr>
      </w:pPr>
      <w:proofErr w:type="spellStart"/>
      <w:r>
        <w:rPr>
          <w:rStyle w:val="elementdeftypeChar"/>
          <w:rFonts w:eastAsia="Calibri"/>
        </w:rPr>
        <w:t>die_type</w:t>
      </w:r>
      <w:proofErr w:type="spellEnd"/>
      <w:r w:rsidRPr="004B1D32">
        <w:rPr>
          <w:rFonts w:cs="Calibri"/>
          <w:lang w:val="en-US" w:eastAsia="en-GB"/>
        </w:rPr>
        <w:t xml:space="preserve">: </w:t>
      </w:r>
      <w:r>
        <w:rPr>
          <w:rFonts w:cs="Calibri"/>
          <w:lang w:val="en-US" w:eastAsia="en-GB"/>
        </w:rPr>
        <w:t>The "r</w:t>
      </w:r>
      <w:r w:rsidRPr="008202AD">
        <w:rPr>
          <w:lang w:val="en-US"/>
        </w:rPr>
        <w:t>ound</w:t>
      </w:r>
      <w:r>
        <w:rPr>
          <w:lang w:val="en-US"/>
        </w:rPr>
        <w:t>"</w:t>
      </w:r>
      <w:r w:rsidRPr="008202AD">
        <w:rPr>
          <w:lang w:val="en-US"/>
        </w:rPr>
        <w:t xml:space="preserve"> dies (three and four blades) are used for drawable materials (like mild steel and aluminum)</w:t>
      </w:r>
      <w:proofErr w:type="gramStart"/>
      <w:r w:rsidRPr="008202AD">
        <w:rPr>
          <w:lang w:val="en-US"/>
        </w:rPr>
        <w:t xml:space="preserve">.  </w:t>
      </w:r>
      <w:proofErr w:type="gramEnd"/>
      <w:r>
        <w:rPr>
          <w:lang w:val="en-US"/>
        </w:rPr>
        <w:t>The "r</w:t>
      </w:r>
      <w:r w:rsidRPr="008202AD">
        <w:rPr>
          <w:lang w:val="en-US"/>
        </w:rPr>
        <w:t>ectangular</w:t>
      </w:r>
      <w:r>
        <w:rPr>
          <w:lang w:val="en-US"/>
        </w:rPr>
        <w:t>"</w:t>
      </w:r>
      <w:r w:rsidRPr="008202AD">
        <w:rPr>
          <w:lang w:val="en-US"/>
        </w:rPr>
        <w:t xml:space="preserve"> dies (two blades) are used for hard materials (materials that do not draw very well) such as stainless steel.</w:t>
      </w:r>
    </w:p>
    <w:p w14:paraId="45292744" w14:textId="77777777" w:rsidR="00FC68DB" w:rsidRDefault="00FC68DB" w:rsidP="00B202D2">
      <w:pPr>
        <w:autoSpaceDE w:val="0"/>
        <w:autoSpaceDN w:val="0"/>
        <w:adjustRightInd w:val="0"/>
        <w:spacing w:before="120" w:after="0"/>
        <w:rPr>
          <w:rFonts w:cs="Calibri"/>
          <w:lang w:eastAsia="en-GB"/>
        </w:rPr>
      </w:pPr>
      <w:r>
        <w:rPr>
          <w:rFonts w:cs="Calibri"/>
          <w:lang w:eastAsia="en-GB"/>
        </w:rPr>
        <w:t xml:space="preserve">If possible, a clinch should know the direction of fixation, </w:t>
      </w:r>
      <w:proofErr w:type="gramStart"/>
      <w:r>
        <w:rPr>
          <w:rFonts w:cs="Calibri"/>
          <w:lang w:eastAsia="en-GB"/>
        </w:rPr>
        <w:t>i.e.</w:t>
      </w:r>
      <w:proofErr w:type="gramEnd"/>
      <w:r>
        <w:rPr>
          <w:rFonts w:cs="Calibri"/>
          <w:lang w:eastAsia="en-GB"/>
        </w:rPr>
        <w:t xml:space="preserve"> possess a nested element </w:t>
      </w:r>
      <w:r w:rsidRPr="004B1D32">
        <w:rPr>
          <w:rStyle w:val="elementdeftypeChar"/>
          <w:rFonts w:eastAsia="Calibri"/>
        </w:rPr>
        <w:t>&lt;</w:t>
      </w:r>
      <w:proofErr w:type="spellStart"/>
      <w:r w:rsidRPr="004B1D32">
        <w:rPr>
          <w:rStyle w:val="elementdeftypeChar"/>
          <w:rFonts w:eastAsia="Calibri"/>
        </w:rPr>
        <w:t>normal_direction</w:t>
      </w:r>
      <w:proofErr w:type="spellEnd"/>
      <w:r w:rsidRPr="004B1D32">
        <w:rPr>
          <w:rStyle w:val="elementdeftypeChar"/>
          <w:rFonts w:eastAsia="Calibri"/>
        </w:rPr>
        <w:t>/&gt;.</w:t>
      </w:r>
      <w:r>
        <w:rPr>
          <w:rFonts w:cs="Calibri"/>
          <w:lang w:eastAsia="en-GB"/>
        </w:rPr>
        <w:t xml:space="preserve"> However, this is not mandatory </w:t>
      </w:r>
      <w:proofErr w:type="gramStart"/>
      <w:r>
        <w:rPr>
          <w:rFonts w:cs="Calibri"/>
          <w:lang w:eastAsia="en-GB"/>
        </w:rPr>
        <w:t>in order to</w:t>
      </w:r>
      <w:proofErr w:type="gramEnd"/>
      <w:r>
        <w:rPr>
          <w:rFonts w:cs="Calibri"/>
          <w:lang w:eastAsia="en-GB"/>
        </w:rPr>
        <w:t xml:space="preserve"> allow for importing incomplete data. Direction sense of </w:t>
      </w:r>
      <w:r w:rsidRPr="004B1D32">
        <w:rPr>
          <w:rStyle w:val="elementdeftypeChar"/>
          <w:rFonts w:eastAsia="Calibri"/>
        </w:rPr>
        <w:t>&lt;</w:t>
      </w:r>
      <w:proofErr w:type="spellStart"/>
      <w:r w:rsidRPr="004B1D32">
        <w:rPr>
          <w:rStyle w:val="elementdeftypeChar"/>
          <w:rFonts w:eastAsia="Calibri"/>
        </w:rPr>
        <w:t>normal_direction</w:t>
      </w:r>
      <w:proofErr w:type="spellEnd"/>
      <w:r w:rsidRPr="004B1D32">
        <w:rPr>
          <w:rStyle w:val="elementdeftypeChar"/>
          <w:rFonts w:eastAsia="Calibri"/>
        </w:rPr>
        <w:t>/&gt;</w:t>
      </w:r>
      <w:r>
        <w:rPr>
          <w:rFonts w:ascii="Courier" w:hAnsi="Courier" w:cs="Courier"/>
          <w:b/>
          <w:bCs/>
          <w:i/>
          <w:iCs/>
          <w:sz w:val="18"/>
          <w:szCs w:val="18"/>
          <w:lang w:eastAsia="en-GB"/>
        </w:rPr>
        <w:t xml:space="preserve"> </w:t>
      </w:r>
      <w:r>
        <w:rPr>
          <w:rFonts w:cs="Calibri"/>
          <w:lang w:eastAsia="en-GB"/>
        </w:rPr>
        <w:t xml:space="preserve">is from punch to die, </w:t>
      </w:r>
      <w:proofErr w:type="gramStart"/>
      <w:r>
        <w:rPr>
          <w:rFonts w:cs="Calibri"/>
          <w:lang w:eastAsia="en-GB"/>
        </w:rPr>
        <w:t>i.e.</w:t>
      </w:r>
      <w:proofErr w:type="gramEnd"/>
      <w:r>
        <w:rPr>
          <w:rFonts w:cs="Calibri"/>
          <w:lang w:eastAsia="en-GB"/>
        </w:rPr>
        <w:t xml:space="preserve"> the direction in which metal</w:t>
      </w:r>
    </w:p>
    <w:p w14:paraId="56D446D9" w14:textId="4172AC2D" w:rsidR="00FC68DB" w:rsidRDefault="00FC68DB" w:rsidP="00B202D2">
      <w:pPr>
        <w:autoSpaceDE w:val="0"/>
        <w:autoSpaceDN w:val="0"/>
        <w:adjustRightInd w:val="0"/>
        <w:spacing w:after="0"/>
        <w:rPr>
          <w:rFonts w:cs="Calibri"/>
          <w:lang w:eastAsia="en-GB"/>
        </w:rPr>
      </w:pPr>
      <w:r>
        <w:rPr>
          <w:rFonts w:cs="Calibri"/>
          <w:lang w:eastAsia="en-GB"/>
        </w:rPr>
        <w:t xml:space="preserve">is displaced. The element’s definition can be found in section </w:t>
      </w:r>
      <w:r>
        <w:rPr>
          <w:rFonts w:cs="Calibri"/>
          <w:lang w:eastAsia="en-GB"/>
        </w:rPr>
        <w:fldChar w:fldCharType="begin"/>
      </w:r>
      <w:r>
        <w:rPr>
          <w:rFonts w:cs="Calibri"/>
          <w:lang w:eastAsia="en-GB"/>
        </w:rPr>
        <w:instrText xml:space="preserve"> REF _Ref400880511 \r \h </w:instrText>
      </w:r>
      <w:r>
        <w:rPr>
          <w:rFonts w:cs="Calibri"/>
          <w:lang w:eastAsia="en-GB"/>
        </w:rPr>
      </w:r>
      <w:r>
        <w:rPr>
          <w:rFonts w:cs="Calibri"/>
          <w:lang w:eastAsia="en-GB"/>
        </w:rPr>
        <w:fldChar w:fldCharType="separate"/>
      </w:r>
      <w:r w:rsidR="008116BB">
        <w:rPr>
          <w:rFonts w:cs="Calibri"/>
          <w:lang w:eastAsia="en-GB"/>
        </w:rPr>
        <w:t>9.1.3</w:t>
      </w:r>
      <w:r>
        <w:rPr>
          <w:rFonts w:cs="Calibri"/>
          <w:lang w:eastAsia="en-GB"/>
        </w:rPr>
        <w:fldChar w:fldCharType="end"/>
      </w:r>
      <w:r>
        <w:rPr>
          <w:rFonts w:cs="Calibri"/>
          <w:lang w:eastAsia="en-GB"/>
        </w:rPr>
        <w:t>.</w:t>
      </w:r>
    </w:p>
    <w:p w14:paraId="28AEE94C" w14:textId="77777777" w:rsidR="00FC68DB" w:rsidRDefault="00FC68DB" w:rsidP="00B202D2">
      <w:pPr>
        <w:autoSpaceDE w:val="0"/>
        <w:autoSpaceDN w:val="0"/>
        <w:adjustRightInd w:val="0"/>
        <w:spacing w:before="120"/>
        <w:rPr>
          <w:rFonts w:cs="Calibri"/>
          <w:lang w:eastAsia="en-GB"/>
        </w:rPr>
      </w:pPr>
      <w:r>
        <w:rPr>
          <w:rFonts w:cs="Calibri"/>
          <w:lang w:eastAsia="en-GB"/>
        </w:rPr>
        <w:t xml:space="preserve">There is no "base" attribute for </w:t>
      </w:r>
      <w:proofErr w:type="gramStart"/>
      <w:r>
        <w:rPr>
          <w:rFonts w:cs="Calibri"/>
          <w:lang w:eastAsia="en-GB"/>
        </w:rPr>
        <w:t>clinches, since</w:t>
      </w:r>
      <w:proofErr w:type="gramEnd"/>
      <w:r>
        <w:rPr>
          <w:rFonts w:cs="Calibri"/>
          <w:lang w:eastAsia="en-GB"/>
        </w:rPr>
        <w:t xml:space="preserve"> this information can be derived from connection direction.</w:t>
      </w:r>
    </w:p>
    <w:p w14:paraId="5938C2C1" w14:textId="77777777" w:rsidR="00FC68DB" w:rsidRDefault="00FC68DB" w:rsidP="00B202D2">
      <w:pPr>
        <w:rPr>
          <w:rFonts w:cs="Calibri"/>
          <w:lang w:eastAsia="en-GB"/>
        </w:rPr>
      </w:pPr>
      <w:r>
        <w:rPr>
          <w:rFonts w:cs="Calibri"/>
          <w:lang w:eastAsia="en-GB"/>
        </w:rPr>
        <w:t xml:space="preserve">The element </w:t>
      </w:r>
      <w:r w:rsidRPr="004B1D32">
        <w:rPr>
          <w:rStyle w:val="elementdeftypeChar"/>
          <w:rFonts w:eastAsia="Calibri"/>
        </w:rPr>
        <w:t>&lt;clinch/&gt;</w:t>
      </w:r>
      <w:r>
        <w:rPr>
          <w:rFonts w:ascii="Courier" w:hAnsi="Courier" w:cs="Courier"/>
          <w:b/>
          <w:bCs/>
          <w:i/>
          <w:iCs/>
          <w:sz w:val="18"/>
          <w:szCs w:val="18"/>
          <w:lang w:eastAsia="en-GB"/>
        </w:rPr>
        <w:t xml:space="preserve"> </w:t>
      </w:r>
      <w:r>
        <w:rPr>
          <w:rFonts w:cs="Calibri"/>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161053D4"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943E27"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21486A"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E3FA3A"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03563E" w14:textId="77777777" w:rsidR="00FC68DB" w:rsidRPr="00226A3F" w:rsidRDefault="00FC68DB" w:rsidP="00B202D2">
            <w:pPr>
              <w:keepNext/>
              <w:rPr>
                <w:b/>
                <w:i/>
              </w:rPr>
            </w:pPr>
            <w:r w:rsidRPr="00226A3F">
              <w:rPr>
                <w:b/>
                <w:i/>
              </w:rPr>
              <w:t>Constraint</w:t>
            </w:r>
          </w:p>
        </w:tc>
      </w:tr>
      <w:tr w:rsidR="00FC68DB" w:rsidRPr="00226A3F" w14:paraId="6D7A9D40" w14:textId="77777777" w:rsidTr="00FC68DB">
        <w:trPr>
          <w:jc w:val="center"/>
        </w:trPr>
        <w:tc>
          <w:tcPr>
            <w:tcW w:w="2111" w:type="dxa"/>
            <w:shd w:val="clear" w:color="auto" w:fill="auto"/>
            <w:vAlign w:val="bottom"/>
          </w:tcPr>
          <w:p w14:paraId="0B6CB48D" w14:textId="77777777" w:rsidR="00FC68DB" w:rsidRPr="00226A3F" w:rsidRDefault="00FC68DB" w:rsidP="00B202D2">
            <w:pPr>
              <w:rPr>
                <w:sz w:val="20"/>
                <w:szCs w:val="20"/>
              </w:rPr>
            </w:pPr>
            <w:proofErr w:type="spellStart"/>
            <w:r>
              <w:rPr>
                <w:sz w:val="20"/>
                <w:szCs w:val="20"/>
              </w:rPr>
              <w:t>normal_direction</w:t>
            </w:r>
            <w:proofErr w:type="spellEnd"/>
          </w:p>
        </w:tc>
        <w:tc>
          <w:tcPr>
            <w:tcW w:w="1559" w:type="dxa"/>
            <w:shd w:val="clear" w:color="auto" w:fill="auto"/>
            <w:vAlign w:val="bottom"/>
          </w:tcPr>
          <w:p w14:paraId="6457321A"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002A0816"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6784D209" w14:textId="77777777" w:rsidR="00FC68DB" w:rsidRPr="00226A3F" w:rsidRDefault="00FC68DB" w:rsidP="00B202D2">
            <w:pPr>
              <w:rPr>
                <w:sz w:val="20"/>
                <w:szCs w:val="20"/>
              </w:rPr>
            </w:pPr>
            <w:r w:rsidRPr="00226A3F">
              <w:rPr>
                <w:sz w:val="20"/>
                <w:szCs w:val="20"/>
              </w:rPr>
              <w:t>-</w:t>
            </w:r>
          </w:p>
        </w:tc>
      </w:tr>
      <w:tr w:rsidR="00FC68DB" w:rsidRPr="00226A3F" w14:paraId="1FFC0D95" w14:textId="77777777" w:rsidTr="00FC68DB">
        <w:trPr>
          <w:jc w:val="center"/>
        </w:trPr>
        <w:tc>
          <w:tcPr>
            <w:tcW w:w="2111" w:type="dxa"/>
            <w:shd w:val="clear" w:color="auto" w:fill="auto"/>
            <w:vAlign w:val="bottom"/>
          </w:tcPr>
          <w:p w14:paraId="13EFA3C1" w14:textId="77777777" w:rsidR="00FC68DB" w:rsidRPr="00B842C9" w:rsidRDefault="00FC68DB" w:rsidP="00B842C9">
            <w:pPr>
              <w:keepLines/>
              <w:rPr>
                <w:sz w:val="20"/>
                <w:szCs w:val="20"/>
              </w:rPr>
            </w:pPr>
            <w:proofErr w:type="spellStart"/>
            <w:r w:rsidRPr="00B842C9">
              <w:rPr>
                <w:sz w:val="20"/>
                <w:szCs w:val="20"/>
              </w:rPr>
              <w:t>tangential_direction</w:t>
            </w:r>
            <w:proofErr w:type="spellEnd"/>
          </w:p>
        </w:tc>
        <w:tc>
          <w:tcPr>
            <w:tcW w:w="1559" w:type="dxa"/>
            <w:shd w:val="clear" w:color="auto" w:fill="auto"/>
            <w:vAlign w:val="bottom"/>
          </w:tcPr>
          <w:p w14:paraId="6B69CE32" w14:textId="77777777" w:rsidR="00FC68DB" w:rsidRPr="00B842C9" w:rsidRDefault="00FC68DB" w:rsidP="00B842C9">
            <w:pPr>
              <w:keepLines/>
              <w:rPr>
                <w:sz w:val="20"/>
                <w:szCs w:val="20"/>
              </w:rPr>
            </w:pPr>
            <w:r w:rsidRPr="00B842C9">
              <w:rPr>
                <w:sz w:val="20"/>
                <w:szCs w:val="20"/>
              </w:rPr>
              <w:t>1</w:t>
            </w:r>
          </w:p>
        </w:tc>
        <w:tc>
          <w:tcPr>
            <w:tcW w:w="1276" w:type="dxa"/>
            <w:shd w:val="clear" w:color="auto" w:fill="auto"/>
            <w:vAlign w:val="bottom"/>
          </w:tcPr>
          <w:p w14:paraId="55183F03" w14:textId="77777777" w:rsidR="00FC68DB" w:rsidRPr="00B842C9" w:rsidRDefault="00FC68DB" w:rsidP="00B842C9">
            <w:pPr>
              <w:keepLines/>
              <w:rPr>
                <w:sz w:val="20"/>
                <w:szCs w:val="20"/>
              </w:rPr>
            </w:pPr>
            <w:r w:rsidRPr="00B842C9">
              <w:rPr>
                <w:sz w:val="20"/>
                <w:szCs w:val="20"/>
              </w:rPr>
              <w:t>Optional</w:t>
            </w:r>
          </w:p>
        </w:tc>
        <w:tc>
          <w:tcPr>
            <w:tcW w:w="3526" w:type="dxa"/>
            <w:shd w:val="clear" w:color="auto" w:fill="auto"/>
            <w:vAlign w:val="bottom"/>
          </w:tcPr>
          <w:p w14:paraId="1E3630D5" w14:textId="77777777" w:rsidR="00FC68DB" w:rsidRPr="00B842C9" w:rsidRDefault="00FC68DB" w:rsidP="00B842C9">
            <w:pPr>
              <w:keepLines/>
              <w:rPr>
                <w:sz w:val="20"/>
                <w:szCs w:val="20"/>
              </w:rPr>
            </w:pPr>
            <w:r w:rsidRPr="00B842C9">
              <w:rPr>
                <w:sz w:val="20"/>
                <w:szCs w:val="20"/>
              </w:rPr>
              <w:t>-</w:t>
            </w:r>
          </w:p>
        </w:tc>
      </w:tr>
    </w:tbl>
    <w:p w14:paraId="23A1DB6E" w14:textId="31390D13" w:rsidR="00FC68DB" w:rsidRDefault="00FC68DB" w:rsidP="00B202D2">
      <w:pPr>
        <w:pStyle w:val="Beschriftung"/>
        <w:tabs>
          <w:tab w:val="center" w:pos="4535"/>
          <w:tab w:val="left" w:pos="7349"/>
        </w:tabs>
        <w:spacing w:before="120"/>
        <w:jc w:val="left"/>
        <w:rPr>
          <w:rStyle w:val="elementdeftypeChar"/>
          <w:rFonts w:eastAsia="Calibri"/>
          <w:b w:val="0"/>
        </w:rPr>
      </w:pPr>
      <w:r>
        <w:tab/>
      </w:r>
      <w:bookmarkStart w:id="1393" w:name="_Toc3566472"/>
      <w:bookmarkStart w:id="1394" w:name="_Toc34747473"/>
      <w:bookmarkStart w:id="1395" w:name="_Toc77095924"/>
      <w:r>
        <w:t xml:space="preserve">Table </w:t>
      </w:r>
      <w:r>
        <w:fldChar w:fldCharType="begin"/>
      </w:r>
      <w:r>
        <w:instrText xml:space="preserve"> SEQ Table \* ARABIC </w:instrText>
      </w:r>
      <w:r>
        <w:fldChar w:fldCharType="separate"/>
      </w:r>
      <w:r w:rsidR="008116BB">
        <w:rPr>
          <w:noProof/>
        </w:rPr>
        <w:t>66</w:t>
      </w:r>
      <w:r>
        <w:fldChar w:fldCharType="end"/>
      </w:r>
      <w:r>
        <w:t xml:space="preserve">: </w:t>
      </w:r>
      <w:r w:rsidRPr="0097183B">
        <w:t xml:space="preserve">Nested elements of element </w:t>
      </w:r>
      <w:r w:rsidRPr="0097183B">
        <w:rPr>
          <w:rStyle w:val="elementdeftypeChar"/>
          <w:rFonts w:eastAsia="Calibri"/>
          <w:b w:val="0"/>
        </w:rPr>
        <w:t>&lt;clinch/&gt;</w:t>
      </w:r>
      <w:bookmarkEnd w:id="1393"/>
      <w:bookmarkEnd w:id="1394"/>
      <w:bookmarkEnd w:id="1395"/>
    </w:p>
    <w:p w14:paraId="136BDDAF" w14:textId="77777777" w:rsidR="00FC68DB" w:rsidRPr="00226A3F" w:rsidRDefault="00FC68DB" w:rsidP="00B202D2">
      <w:pPr>
        <w:pStyle w:val="Example"/>
        <w:keepNext/>
        <w:keepLines/>
        <w:spacing w:before="120"/>
      </w:pPr>
      <w:r w:rsidRPr="00226A3F">
        <w:t xml:space="preserve">Example: </w:t>
      </w:r>
    </w:p>
    <w:p w14:paraId="2C244A6F" w14:textId="77777777" w:rsidR="00FC68DB" w:rsidRPr="00226A3F" w:rsidRDefault="00FC68DB" w:rsidP="00B202D2">
      <w:pPr>
        <w:pStyle w:val="XMLCode"/>
        <w:keepNext/>
        <w:keepLines/>
      </w:pPr>
    </w:p>
    <w:p w14:paraId="07483F39" w14:textId="77777777" w:rsidR="00FC68DB" w:rsidRDefault="00FC68DB" w:rsidP="00B202D2">
      <w:pPr>
        <w:pStyle w:val="XMLCode"/>
        <w:keepNext/>
        <w:keepLines/>
      </w:pPr>
      <w:r w:rsidRPr="00226A3F">
        <w:t>&lt;connection_0d label=</w:t>
      </w:r>
      <w:r>
        <w:t>"CLINCH</w:t>
      </w:r>
      <w:r w:rsidRPr="00226A3F">
        <w:t>_left_2123</w:t>
      </w:r>
      <w:r>
        <w:t>521"</w:t>
      </w:r>
      <w:r w:rsidRPr="00226A3F">
        <w:t>&gt;</w:t>
      </w:r>
    </w:p>
    <w:p w14:paraId="79AE1857" w14:textId="77777777" w:rsidR="00FC68DB" w:rsidRPr="00226A3F" w:rsidRDefault="00FC68DB" w:rsidP="00B202D2">
      <w:pPr>
        <w:pStyle w:val="XMLCode"/>
        <w:keepNext/>
        <w:keepLines/>
      </w:pPr>
      <w:r>
        <w:t xml:space="preserve">    </w:t>
      </w:r>
      <w:proofErr w:type="gramStart"/>
      <w:r w:rsidRPr="00B6367A">
        <w:rPr>
          <w:color w:val="FF0000"/>
        </w:rPr>
        <w:t>&lt;!</w:t>
      </w:r>
      <w:r>
        <w:rPr>
          <w:color w:val="FF0000"/>
        </w:rPr>
        <w:t>--</w:t>
      </w:r>
      <w:proofErr w:type="gramEnd"/>
      <w:r>
        <w:rPr>
          <w:color w:val="FF0000"/>
        </w:rPr>
        <w:t xml:space="preserve"> Unit definition and connected to is important for clinch</w:t>
      </w:r>
      <w:r w:rsidRPr="00B6367A">
        <w:rPr>
          <w:color w:val="FF0000"/>
        </w:rPr>
        <w:t xml:space="preserve"> --&gt;</w:t>
      </w:r>
    </w:p>
    <w:p w14:paraId="26E8A902" w14:textId="77777777" w:rsidR="00FC68DB" w:rsidRPr="007F2FB1" w:rsidRDefault="00FC68DB" w:rsidP="00B202D2">
      <w:pPr>
        <w:pStyle w:val="XMLCode"/>
        <w:keepNext/>
        <w:keepLines/>
        <w:rPr>
          <w:color w:val="0070C0"/>
        </w:rPr>
      </w:pPr>
      <w:r w:rsidRPr="00226A3F">
        <w:t xml:space="preserve">    </w:t>
      </w:r>
      <w:r w:rsidRPr="007F2FB1">
        <w:rPr>
          <w:color w:val="0070C0"/>
        </w:rPr>
        <w:t xml:space="preserve">&lt;clinch </w:t>
      </w:r>
      <w:proofErr w:type="spellStart"/>
      <w:r w:rsidRPr="007F2FB1">
        <w:rPr>
          <w:color w:val="0070C0"/>
        </w:rPr>
        <w:t>clinch_type</w:t>
      </w:r>
      <w:proofErr w:type="spellEnd"/>
      <w:r w:rsidRPr="007F2FB1">
        <w:rPr>
          <w:color w:val="0070C0"/>
        </w:rPr>
        <w:t>=</w:t>
      </w:r>
      <w:r>
        <w:rPr>
          <w:color w:val="0070C0"/>
        </w:rPr>
        <w:t>"</w:t>
      </w:r>
      <w:r w:rsidRPr="007F2FB1">
        <w:rPr>
          <w:color w:val="0070C0"/>
        </w:rPr>
        <w:t>TOX</w:t>
      </w:r>
      <w:r>
        <w:rPr>
          <w:color w:val="0070C0"/>
        </w:rPr>
        <w:t>"</w:t>
      </w:r>
      <w:r w:rsidRPr="007F2FB1">
        <w:rPr>
          <w:color w:val="0070C0"/>
        </w:rPr>
        <w:t xml:space="preserve"> </w:t>
      </w:r>
      <w:proofErr w:type="spellStart"/>
      <w:r w:rsidRPr="007F2FB1">
        <w:rPr>
          <w:color w:val="0070C0"/>
        </w:rPr>
        <w:t>button_diameter</w:t>
      </w:r>
      <w:proofErr w:type="spellEnd"/>
      <w:r w:rsidRPr="007F2FB1">
        <w:rPr>
          <w:color w:val="0070C0"/>
        </w:rPr>
        <w:t>=</w:t>
      </w:r>
      <w:r>
        <w:rPr>
          <w:color w:val="0070C0"/>
        </w:rPr>
        <w:t>"</w:t>
      </w:r>
      <w:r w:rsidRPr="007F2FB1">
        <w:rPr>
          <w:color w:val="0070C0"/>
        </w:rPr>
        <w:t>3.0</w:t>
      </w:r>
      <w:r>
        <w:rPr>
          <w:color w:val="0070C0"/>
        </w:rPr>
        <w:t>"</w:t>
      </w:r>
    </w:p>
    <w:p w14:paraId="46A87EAE" w14:textId="77777777" w:rsidR="00FC68DB" w:rsidRPr="007F2FB1" w:rsidRDefault="00FC68DB" w:rsidP="00B202D2">
      <w:pPr>
        <w:pStyle w:val="XMLCode"/>
        <w:keepNext/>
        <w:keepLines/>
        <w:rPr>
          <w:color w:val="0070C0"/>
        </w:rPr>
      </w:pPr>
      <w:r w:rsidRPr="007F2FB1">
        <w:rPr>
          <w:color w:val="0070C0"/>
        </w:rPr>
        <w:tab/>
        <w:t xml:space="preserve">    </w:t>
      </w:r>
      <w:proofErr w:type="spellStart"/>
      <w:r w:rsidRPr="007F2FB1">
        <w:rPr>
          <w:color w:val="0070C0"/>
        </w:rPr>
        <w:t>strength_class</w:t>
      </w:r>
      <w:proofErr w:type="spellEnd"/>
      <w:r w:rsidRPr="007F2FB1">
        <w:rPr>
          <w:color w:val="0070C0"/>
        </w:rPr>
        <w:t>=</w:t>
      </w:r>
      <w:r>
        <w:rPr>
          <w:color w:val="0070C0"/>
        </w:rPr>
        <w:t>"</w:t>
      </w:r>
      <w:r w:rsidRPr="007F2FB1">
        <w:rPr>
          <w:color w:val="0070C0"/>
        </w:rPr>
        <w:t>HD</w:t>
      </w:r>
      <w:r>
        <w:rPr>
          <w:color w:val="0070C0"/>
        </w:rPr>
        <w:t>"</w:t>
      </w:r>
      <w:r w:rsidRPr="007F2FB1">
        <w:rPr>
          <w:color w:val="0070C0"/>
        </w:rPr>
        <w:t xml:space="preserve"> </w:t>
      </w:r>
      <w:proofErr w:type="spellStart"/>
      <w:r w:rsidRPr="007F2FB1">
        <w:rPr>
          <w:color w:val="0070C0"/>
        </w:rPr>
        <w:t>shear_strength</w:t>
      </w:r>
      <w:proofErr w:type="spellEnd"/>
      <w:r w:rsidRPr="007F2FB1">
        <w:rPr>
          <w:color w:val="0070C0"/>
        </w:rPr>
        <w:t>=</w:t>
      </w:r>
      <w:r>
        <w:rPr>
          <w:color w:val="0070C0"/>
        </w:rPr>
        <w:t>"</w:t>
      </w:r>
      <w:r w:rsidRPr="007F2FB1">
        <w:rPr>
          <w:color w:val="0070C0"/>
        </w:rPr>
        <w:t>890</w:t>
      </w:r>
      <w:r>
        <w:rPr>
          <w:color w:val="0070C0"/>
        </w:rPr>
        <w:t>"</w:t>
      </w:r>
      <w:r w:rsidRPr="007F2FB1">
        <w:rPr>
          <w:color w:val="0070C0"/>
        </w:rPr>
        <w:t xml:space="preserve"> </w:t>
      </w:r>
      <w:proofErr w:type="spellStart"/>
      <w:r w:rsidRPr="007F2FB1">
        <w:rPr>
          <w:color w:val="0070C0"/>
        </w:rPr>
        <w:t>peel_strength</w:t>
      </w:r>
      <w:proofErr w:type="spellEnd"/>
      <w:r w:rsidRPr="007F2FB1">
        <w:rPr>
          <w:color w:val="0070C0"/>
        </w:rPr>
        <w:t>=</w:t>
      </w:r>
      <w:r>
        <w:rPr>
          <w:color w:val="0070C0"/>
        </w:rPr>
        <w:t>"</w:t>
      </w:r>
      <w:r w:rsidRPr="007F2FB1">
        <w:rPr>
          <w:color w:val="0070C0"/>
        </w:rPr>
        <w:t>356</w:t>
      </w:r>
      <w:r>
        <w:rPr>
          <w:color w:val="0070C0"/>
        </w:rPr>
        <w:t>"</w:t>
      </w:r>
      <w:r w:rsidRPr="007F2FB1">
        <w:rPr>
          <w:color w:val="0070C0"/>
        </w:rPr>
        <w:t>&gt;</w:t>
      </w:r>
    </w:p>
    <w:p w14:paraId="4910A197" w14:textId="77777777" w:rsidR="00FC68DB" w:rsidRPr="0033379A" w:rsidRDefault="00FC68DB" w:rsidP="00B202D2">
      <w:pPr>
        <w:pStyle w:val="XMLCode"/>
        <w:keepNext/>
        <w:keepLines/>
        <w:rPr>
          <w:color w:val="0070C0"/>
          <w:lang w:val="fr-FR"/>
        </w:rPr>
      </w:pPr>
      <w:r w:rsidRPr="007F2FB1">
        <w:rPr>
          <w:color w:val="0070C0"/>
        </w:rPr>
        <w:t xml:space="preserve">        </w:t>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x="0" y="0" z="-10"/&gt;</w:t>
      </w:r>
    </w:p>
    <w:p w14:paraId="1E140988" w14:textId="77777777" w:rsidR="00FC68DB" w:rsidRPr="007F2FB1" w:rsidRDefault="00FC68DB" w:rsidP="00B202D2">
      <w:pPr>
        <w:pStyle w:val="XMLCode"/>
        <w:keepNext/>
        <w:keepLines/>
        <w:rPr>
          <w:color w:val="0070C0"/>
        </w:rPr>
      </w:pPr>
      <w:r w:rsidRPr="0033379A">
        <w:rPr>
          <w:color w:val="0070C0"/>
          <w:lang w:val="fr-FR"/>
        </w:rPr>
        <w:t xml:space="preserve">    </w:t>
      </w:r>
      <w:r w:rsidRPr="007F2FB1">
        <w:rPr>
          <w:color w:val="0070C0"/>
        </w:rPr>
        <w:t>&lt;/clinch&gt;</w:t>
      </w:r>
    </w:p>
    <w:p w14:paraId="01BE5A8F" w14:textId="77777777" w:rsidR="00FC68DB" w:rsidRPr="00226A3F" w:rsidRDefault="00FC68DB" w:rsidP="00B202D2">
      <w:pPr>
        <w:pStyle w:val="XMLCode"/>
        <w:keepNext/>
        <w:keepLines/>
      </w:pPr>
      <w:r w:rsidRPr="00226A3F">
        <w:t xml:space="preserve">    &lt;loc&gt; 1645.83 821.145 616.585 &lt;/loc&gt;</w:t>
      </w:r>
    </w:p>
    <w:p w14:paraId="7EA4E39B" w14:textId="77777777" w:rsidR="00FC68DB" w:rsidRPr="00226A3F" w:rsidRDefault="00FC68DB" w:rsidP="00B202D2">
      <w:pPr>
        <w:pStyle w:val="XMLCode"/>
        <w:keepNext/>
        <w:keepLines/>
      </w:pPr>
      <w:r w:rsidRPr="00226A3F">
        <w:t xml:space="preserve">    &lt;appdata&gt;</w:t>
      </w:r>
    </w:p>
    <w:p w14:paraId="16BCB257" w14:textId="77777777" w:rsidR="00FC68DB" w:rsidRPr="00226A3F" w:rsidRDefault="00FC68DB" w:rsidP="00B202D2">
      <w:pPr>
        <w:pStyle w:val="XMLCode"/>
        <w:keepNext/>
        <w:keepLines/>
      </w:pPr>
      <w:r w:rsidRPr="00226A3F">
        <w:t xml:space="preserve">        ...</w:t>
      </w:r>
    </w:p>
    <w:p w14:paraId="601275EA" w14:textId="77777777" w:rsidR="00FC68DB" w:rsidRPr="00226A3F" w:rsidRDefault="00FC68DB" w:rsidP="00B202D2">
      <w:pPr>
        <w:pStyle w:val="XMLCode"/>
        <w:keepNext/>
        <w:keepLines/>
      </w:pPr>
      <w:r w:rsidRPr="00226A3F">
        <w:t xml:space="preserve">    &lt;/appdata&gt;</w:t>
      </w:r>
    </w:p>
    <w:p w14:paraId="3F4288B2" w14:textId="77777777" w:rsidR="00FC68DB" w:rsidRDefault="00FC68DB" w:rsidP="00B202D2">
      <w:pPr>
        <w:pStyle w:val="XMLCode"/>
        <w:keepNext/>
        <w:keepLines/>
      </w:pPr>
      <w:r w:rsidRPr="00226A3F">
        <w:t>&lt;/connection_0d&gt;</w:t>
      </w:r>
    </w:p>
    <w:p w14:paraId="7682E3B6" w14:textId="77777777" w:rsidR="00FC68DB" w:rsidRDefault="00FC68DB" w:rsidP="00B842C9">
      <w:pPr>
        <w:pStyle w:val="XMLCode"/>
      </w:pPr>
    </w:p>
    <w:p w14:paraId="1666AF29" w14:textId="77777777" w:rsidR="00FC68DB" w:rsidRDefault="00FC68DB" w:rsidP="00B202D2">
      <w:pPr>
        <w:pStyle w:val="berschrift2"/>
      </w:pPr>
      <w:bookmarkStart w:id="1396" w:name="_Toc3556994"/>
      <w:bookmarkStart w:id="1397" w:name="_Toc34747244"/>
      <w:bookmarkStart w:id="1398" w:name="_Toc77102060"/>
      <w:bookmarkStart w:id="1399" w:name="_Toc86863839"/>
      <w:r w:rsidRPr="00BF4695">
        <w:t>Heat Stakes / Thermal Stakes</w:t>
      </w:r>
      <w:bookmarkEnd w:id="1396"/>
      <w:bookmarkEnd w:id="1397"/>
      <w:bookmarkEnd w:id="1398"/>
      <w:bookmarkEnd w:id="1399"/>
    </w:p>
    <w:p w14:paraId="7C5A7D0D" w14:textId="77777777" w:rsidR="00FC68DB" w:rsidRDefault="00FC68DB" w:rsidP="00B202D2">
      <w:pPr>
        <w:autoSpaceDE w:val="0"/>
        <w:autoSpaceDN w:val="0"/>
        <w:adjustRightInd w:val="0"/>
        <w:spacing w:after="0"/>
        <w:rPr>
          <w:rFonts w:cs="Calibri"/>
          <w:lang w:eastAsia="en-GB"/>
        </w:rPr>
      </w:pPr>
      <w:r>
        <w:rPr>
          <w:rFonts w:cs="Calibri"/>
          <w:lang w:eastAsia="en-GB"/>
        </w:rPr>
        <w:t>Heat stakes are well known techniques to connect a shell-type part with a thermoplastic other part.</w:t>
      </w:r>
    </w:p>
    <w:p w14:paraId="367C4EAA" w14:textId="77777777" w:rsidR="00FC68DB" w:rsidRDefault="00FC68DB" w:rsidP="00B202D2">
      <w:pPr>
        <w:autoSpaceDE w:val="0"/>
        <w:autoSpaceDN w:val="0"/>
        <w:adjustRightInd w:val="0"/>
        <w:spacing w:after="0"/>
        <w:rPr>
          <w:rFonts w:cs="Calibri"/>
          <w:lang w:eastAsia="en-GB"/>
        </w:rPr>
      </w:pPr>
      <w:r>
        <w:rPr>
          <w:rFonts w:cs="Calibri"/>
          <w:lang w:eastAsia="en-GB"/>
        </w:rPr>
        <w:t>For this reason, the thermoplastic part is manufactured with appropriate stakes.</w:t>
      </w:r>
    </w:p>
    <w:p w14:paraId="59E29BCF" w14:textId="77777777" w:rsidR="00FC68DB" w:rsidRDefault="00FC68DB" w:rsidP="00B202D2">
      <w:pPr>
        <w:autoSpaceDE w:val="0"/>
        <w:autoSpaceDN w:val="0"/>
        <w:adjustRightInd w:val="0"/>
        <w:spacing w:after="0"/>
        <w:jc w:val="center"/>
        <w:rPr>
          <w:rFonts w:cs="Calibri"/>
          <w:lang w:eastAsia="en-GB"/>
        </w:rPr>
      </w:pPr>
      <w:r>
        <w:rPr>
          <w:noProof/>
          <w:lang w:val="en-US"/>
        </w:rPr>
        <w:lastRenderedPageBreak/>
        <w:drawing>
          <wp:inline distT="0" distB="0" distL="0" distR="0" wp14:anchorId="4717184C" wp14:editId="5C0BF599">
            <wp:extent cx="3959525" cy="2204570"/>
            <wp:effectExtent l="0" t="0" r="3175"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3974062" cy="2212664"/>
                    </a:xfrm>
                    <a:prstGeom prst="rect">
                      <a:avLst/>
                    </a:prstGeom>
                  </pic:spPr>
                </pic:pic>
              </a:graphicData>
            </a:graphic>
          </wp:inline>
        </w:drawing>
      </w:r>
    </w:p>
    <w:p w14:paraId="65803C0C" w14:textId="74B75675" w:rsidR="00FC68DB" w:rsidRPr="00DE2B3A" w:rsidRDefault="00FC68DB" w:rsidP="00B202D2">
      <w:pPr>
        <w:autoSpaceDE w:val="0"/>
        <w:autoSpaceDN w:val="0"/>
        <w:adjustRightInd w:val="0"/>
        <w:spacing w:after="0"/>
        <w:jc w:val="center"/>
        <w:rPr>
          <w:rFonts w:cs="Calibri"/>
          <w:sz w:val="18"/>
          <w:szCs w:val="18"/>
          <w:lang w:eastAsia="en-GB"/>
        </w:rPr>
      </w:pPr>
      <w:r w:rsidRPr="00DE2B3A">
        <w:rPr>
          <w:rFonts w:cs="Calibri"/>
          <w:i/>
          <w:sz w:val="18"/>
          <w:szCs w:val="18"/>
          <w:lang w:eastAsia="en-GB"/>
        </w:rPr>
        <w:t>Source of image</w:t>
      </w:r>
      <w:r w:rsidRPr="00DE2B3A">
        <w:rPr>
          <w:rFonts w:cs="Calibri"/>
          <w:sz w:val="18"/>
          <w:szCs w:val="18"/>
          <w:lang w:eastAsia="en-GB"/>
        </w:rPr>
        <w:t xml:space="preserve">: </w:t>
      </w:r>
      <w:commentRangeStart w:id="1400"/>
      <w:r>
        <w:rPr>
          <w:szCs w:val="24"/>
          <w:lang w:eastAsia="de-DE"/>
        </w:rPr>
        <w:fldChar w:fldCharType="begin"/>
      </w:r>
      <w:r>
        <w:instrText xml:space="preserve"> HYPERLINK "http://www.bartec-dt.com/images/heat2.png" </w:instrText>
      </w:r>
      <w:r w:rsidR="008116BB">
        <w:rPr>
          <w:szCs w:val="24"/>
          <w:lang w:eastAsia="de-DE"/>
        </w:rPr>
      </w:r>
      <w:r>
        <w:rPr>
          <w:szCs w:val="24"/>
          <w:lang w:eastAsia="de-DE"/>
        </w:rPr>
        <w:fldChar w:fldCharType="separate"/>
      </w:r>
      <w:r w:rsidRPr="00DE2B3A">
        <w:rPr>
          <w:rStyle w:val="Hyperlink"/>
          <w:rFonts w:cs="Calibri"/>
          <w:sz w:val="18"/>
          <w:szCs w:val="18"/>
          <w:lang w:eastAsia="en-GB"/>
        </w:rPr>
        <w:t>http://www.bartec-dt.com/images/heat2.png</w:t>
      </w:r>
      <w:r>
        <w:rPr>
          <w:rStyle w:val="Hyperlink"/>
          <w:rFonts w:cs="Calibri"/>
          <w:sz w:val="18"/>
          <w:szCs w:val="18"/>
          <w:lang w:eastAsia="en-GB"/>
        </w:rPr>
        <w:fldChar w:fldCharType="end"/>
      </w:r>
      <w:commentRangeEnd w:id="1400"/>
      <w:r>
        <w:rPr>
          <w:rStyle w:val="Kommentarzeichen"/>
          <w:lang w:eastAsia="x-none"/>
        </w:rPr>
        <w:commentReference w:id="1400"/>
      </w:r>
      <w:r>
        <w:rPr>
          <w:rStyle w:val="Hyperlink"/>
          <w:rFonts w:cs="Calibri"/>
          <w:sz w:val="18"/>
          <w:szCs w:val="18"/>
          <w:lang w:eastAsia="en-GB"/>
        </w:rPr>
        <w:t xml:space="preserve"> </w:t>
      </w:r>
    </w:p>
    <w:p w14:paraId="038C8F20" w14:textId="77777777" w:rsidR="00FC68DB" w:rsidRDefault="00FC68DB" w:rsidP="00B202D2">
      <w:pPr>
        <w:autoSpaceDE w:val="0"/>
        <w:autoSpaceDN w:val="0"/>
        <w:adjustRightInd w:val="0"/>
        <w:spacing w:after="0"/>
        <w:jc w:val="center"/>
        <w:rPr>
          <w:rFonts w:cs="Calibri"/>
          <w:lang w:eastAsia="en-GB"/>
        </w:rPr>
      </w:pPr>
      <w:r>
        <w:rPr>
          <w:noProof/>
          <w:lang w:val="en-US"/>
        </w:rPr>
        <w:drawing>
          <wp:inline distT="0" distB="0" distL="0" distR="0" wp14:anchorId="51D9CE31" wp14:editId="2BC7FEF3">
            <wp:extent cx="2863970" cy="1565841"/>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9"/>
                    <a:srcRect l="3763" t="2919" r="1881" b="40938"/>
                    <a:stretch/>
                  </pic:blipFill>
                  <pic:spPr bwMode="auto">
                    <a:xfrm>
                      <a:off x="0" y="0"/>
                      <a:ext cx="2874771" cy="1571746"/>
                    </a:xfrm>
                    <a:prstGeom prst="rect">
                      <a:avLst/>
                    </a:prstGeom>
                    <a:ln>
                      <a:noFill/>
                    </a:ln>
                    <a:extLst>
                      <a:ext uri="{53640926-AAD7-44D8-BBD7-CCE9431645EC}">
                        <a14:shadowObscured xmlns:a14="http://schemas.microsoft.com/office/drawing/2010/main"/>
                      </a:ext>
                    </a:extLst>
                  </pic:spPr>
                </pic:pic>
              </a:graphicData>
            </a:graphic>
          </wp:inline>
        </w:drawing>
      </w:r>
      <w:r>
        <w:rPr>
          <w:noProof/>
          <w:lang w:val="en-US"/>
        </w:rPr>
        <w:drawing>
          <wp:inline distT="0" distB="0" distL="0" distR="0" wp14:anchorId="328C7F41" wp14:editId="52FAA552">
            <wp:extent cx="2536166" cy="1191911"/>
            <wp:effectExtent l="0" t="0" r="0" b="825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9"/>
                    <a:srcRect l="10753" t="58477" r="8065"/>
                    <a:stretch/>
                  </pic:blipFill>
                  <pic:spPr bwMode="auto">
                    <a:xfrm>
                      <a:off x="0" y="0"/>
                      <a:ext cx="2545731" cy="1196406"/>
                    </a:xfrm>
                    <a:prstGeom prst="rect">
                      <a:avLst/>
                    </a:prstGeom>
                    <a:ln>
                      <a:noFill/>
                    </a:ln>
                    <a:extLst>
                      <a:ext uri="{53640926-AAD7-44D8-BBD7-CCE9431645EC}">
                        <a14:shadowObscured xmlns:a14="http://schemas.microsoft.com/office/drawing/2010/main"/>
                      </a:ext>
                    </a:extLst>
                  </pic:spPr>
                </pic:pic>
              </a:graphicData>
            </a:graphic>
          </wp:inline>
        </w:drawing>
      </w:r>
    </w:p>
    <w:p w14:paraId="425B6E48" w14:textId="77777777" w:rsidR="00FC68DB" w:rsidRDefault="00FC68DB" w:rsidP="00B202D2">
      <w:pPr>
        <w:autoSpaceDE w:val="0"/>
        <w:autoSpaceDN w:val="0"/>
        <w:adjustRightInd w:val="0"/>
        <w:spacing w:after="0"/>
        <w:jc w:val="center"/>
        <w:rPr>
          <w:rFonts w:cs="Calibri"/>
          <w:sz w:val="18"/>
          <w:szCs w:val="18"/>
          <w:lang w:eastAsia="en-GB"/>
        </w:rPr>
      </w:pPr>
      <w:r w:rsidRPr="00DE2B3A">
        <w:rPr>
          <w:rFonts w:cs="Calibri"/>
          <w:i/>
          <w:sz w:val="18"/>
          <w:szCs w:val="18"/>
          <w:lang w:eastAsia="en-GB"/>
        </w:rPr>
        <w:t>Source of image</w:t>
      </w:r>
      <w:r w:rsidRPr="00DE2B3A">
        <w:rPr>
          <w:rFonts w:cs="Calibri"/>
          <w:sz w:val="18"/>
          <w:szCs w:val="18"/>
          <w:lang w:eastAsia="en-GB"/>
        </w:rPr>
        <w:t>:</w:t>
      </w:r>
    </w:p>
    <w:p w14:paraId="48A287B6" w14:textId="387CCE6D" w:rsidR="00FC68DB" w:rsidRPr="00DE2B3A" w:rsidRDefault="00BA04B6" w:rsidP="00B202D2">
      <w:pPr>
        <w:autoSpaceDE w:val="0"/>
        <w:autoSpaceDN w:val="0"/>
        <w:adjustRightInd w:val="0"/>
        <w:spacing w:after="0"/>
        <w:jc w:val="center"/>
        <w:rPr>
          <w:rFonts w:cs="Calibri"/>
          <w:sz w:val="18"/>
          <w:szCs w:val="18"/>
          <w:lang w:eastAsia="en-GB"/>
        </w:rPr>
      </w:pPr>
      <w:hyperlink r:id="rId140" w:history="1">
        <w:r w:rsidR="00FC68DB" w:rsidRPr="00DE2B3A">
          <w:rPr>
            <w:rStyle w:val="Hyperlink"/>
            <w:rFonts w:cs="Calibri"/>
            <w:sz w:val="18"/>
            <w:szCs w:val="18"/>
            <w:lang w:eastAsia="en-GB"/>
          </w:rPr>
          <w:t>http://www.emersonindustrial.com/en-US/documentcenter/BransonUltrasonics/Plastic%20Joining/Non-Ultrasonics/Thermal%20Staking%20Design%20Guide%20pgs.pdf</w:t>
        </w:r>
      </w:hyperlink>
    </w:p>
    <w:p w14:paraId="1E3D3CDE" w14:textId="4C94A2F4" w:rsidR="00FC68DB" w:rsidRDefault="00FC68DB" w:rsidP="00B202D2">
      <w:pPr>
        <w:pStyle w:val="Beschriftung"/>
        <w:spacing w:before="120"/>
      </w:pPr>
      <w:bookmarkStart w:id="1401" w:name="_Toc3557113"/>
      <w:bookmarkStart w:id="1402" w:name="_Toc34747364"/>
      <w:bookmarkStart w:id="1403" w:name="_Toc76030557"/>
      <w:bookmarkStart w:id="1404" w:name="_Toc86863513"/>
      <w:bookmarkStart w:id="1405" w:name="_Toc86863602"/>
      <w:r>
        <w:t xml:space="preserve">Figure </w:t>
      </w:r>
      <w:r>
        <w:fldChar w:fldCharType="begin"/>
      </w:r>
      <w:r>
        <w:instrText xml:space="preserve"> SEQ Figure \* ARABIC </w:instrText>
      </w:r>
      <w:r>
        <w:fldChar w:fldCharType="separate"/>
      </w:r>
      <w:r w:rsidR="008116BB">
        <w:rPr>
          <w:noProof/>
        </w:rPr>
        <w:t>36</w:t>
      </w:r>
      <w:r>
        <w:fldChar w:fldCharType="end"/>
      </w:r>
      <w:r>
        <w:t xml:space="preserve">: </w:t>
      </w:r>
      <w:r w:rsidRPr="00010D17">
        <w:t>Cross Section of a Heat Stake</w:t>
      </w:r>
      <w:bookmarkEnd w:id="1401"/>
      <w:bookmarkEnd w:id="1402"/>
      <w:bookmarkEnd w:id="1403"/>
      <w:bookmarkEnd w:id="1404"/>
      <w:bookmarkEnd w:id="1405"/>
    </w:p>
    <w:p w14:paraId="2E54CBC5" w14:textId="77777777" w:rsidR="00FC68DB" w:rsidRDefault="00FC68DB" w:rsidP="00B202D2">
      <w:r>
        <w:t>One can imagine this cross section rotated around its vertical axis, giving a round shape in 3 dimensions. This shape is most common, though not mandatory. Obviously, a wide range of geometrical shapes, produced by as many different tools, is possible.</w:t>
      </w:r>
    </w:p>
    <w:p w14:paraId="061A041C" w14:textId="77777777" w:rsidR="00FC68DB" w:rsidRDefault="00FC68DB" w:rsidP="00B202D2">
      <w:r>
        <w:t>Hence, we cannot define an enumeration of all heat stakes, but must describe them by OEM specific alphanumeric names (e.g.: flared, domed, knurled, hollow, flush etc.). Same is valid for the strength of the connection, in terms of its force-displacement diagram.</w:t>
      </w:r>
    </w:p>
    <w:p w14:paraId="2F1C5AD9" w14:textId="77777777" w:rsidR="00FC68DB" w:rsidRDefault="00FC68DB" w:rsidP="00B202D2">
      <w:r>
        <w:t>Heat stakes cannot be disassembled without irreversible damage to (at least) the thermoplastic part.</w:t>
      </w:r>
    </w:p>
    <w:p w14:paraId="6DD604E8" w14:textId="77777777" w:rsidR="00FC68DB" w:rsidRDefault="00FC68DB" w:rsidP="00B202D2">
      <w:pPr>
        <w:autoSpaceDE w:val="0"/>
        <w:autoSpaceDN w:val="0"/>
        <w:adjustRightInd w:val="0"/>
        <w:rPr>
          <w:rFonts w:cs="Calibri"/>
          <w:lang w:eastAsia="en-GB"/>
        </w:rPr>
      </w:pPr>
      <w:r>
        <w:rPr>
          <w:rFonts w:cs="Calibri"/>
          <w:lang w:eastAsia="en-GB"/>
        </w:rPr>
        <w:t xml:space="preserve">The element </w:t>
      </w:r>
      <w:r>
        <w:rPr>
          <w:rStyle w:val="elementdeftypeChar"/>
          <w:rFonts w:eastAsia="Calibri"/>
        </w:rPr>
        <w:t>&lt;</w:t>
      </w:r>
      <w:proofErr w:type="spellStart"/>
      <w:r>
        <w:rPr>
          <w:rStyle w:val="elementdeftypeChar"/>
          <w:rFonts w:eastAsia="Calibri"/>
        </w:rPr>
        <w:t>h</w:t>
      </w:r>
      <w:r w:rsidRPr="004C5814">
        <w:rPr>
          <w:rStyle w:val="elementdeftypeChar"/>
          <w:rFonts w:eastAsia="Calibri"/>
        </w:rPr>
        <w:t>eat_stake</w:t>
      </w:r>
      <w:proofErr w:type="spellEnd"/>
      <w:r>
        <w:rPr>
          <w:rStyle w:val="elementdeftypeChar"/>
          <w:rFonts w:eastAsia="Calibri"/>
        </w:rPr>
        <w:t xml:space="preserve">/&gt; </w:t>
      </w:r>
      <w:r>
        <w:rPr>
          <w:rFonts w:cs="Calibri"/>
          <w:lang w:eastAsia="en-GB"/>
        </w:rPr>
        <w:t>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5E44FC21"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871C76"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5BAF29"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5B9F00"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EF7414" w14:textId="77777777" w:rsidR="00FC68DB" w:rsidRPr="00226A3F" w:rsidRDefault="00FC68DB" w:rsidP="00B202D2">
            <w:pPr>
              <w:keepNext/>
              <w:rPr>
                <w:b/>
                <w:i/>
              </w:rPr>
            </w:pPr>
            <w:r w:rsidRPr="00226A3F">
              <w:rPr>
                <w:b/>
                <w:i/>
              </w:rPr>
              <w:t>Constraint</w:t>
            </w:r>
          </w:p>
        </w:tc>
      </w:tr>
      <w:tr w:rsidR="00FC68DB" w:rsidRPr="00226A3F" w14:paraId="7BE43C36" w14:textId="77777777" w:rsidTr="00FC68DB">
        <w:trPr>
          <w:jc w:val="center"/>
        </w:trPr>
        <w:tc>
          <w:tcPr>
            <w:tcW w:w="2111" w:type="dxa"/>
            <w:shd w:val="clear" w:color="auto" w:fill="auto"/>
            <w:vAlign w:val="bottom"/>
          </w:tcPr>
          <w:p w14:paraId="1789768D" w14:textId="77777777" w:rsidR="00FC68DB" w:rsidRPr="00226A3F" w:rsidRDefault="00FC68DB" w:rsidP="00B202D2">
            <w:pPr>
              <w:rPr>
                <w:sz w:val="20"/>
                <w:szCs w:val="20"/>
              </w:rPr>
            </w:pPr>
            <w:proofErr w:type="spellStart"/>
            <w:r>
              <w:rPr>
                <w:sz w:val="20"/>
                <w:szCs w:val="20"/>
              </w:rPr>
              <w:t>heat_stake</w:t>
            </w:r>
            <w:proofErr w:type="spellEnd"/>
          </w:p>
        </w:tc>
        <w:tc>
          <w:tcPr>
            <w:tcW w:w="1559" w:type="dxa"/>
            <w:shd w:val="clear" w:color="auto" w:fill="auto"/>
            <w:vAlign w:val="bottom"/>
          </w:tcPr>
          <w:p w14:paraId="0F95BCAB"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7E739D7F"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346E05E0" w14:textId="77777777" w:rsidR="00FC68DB" w:rsidRPr="00226A3F" w:rsidRDefault="00FC68DB" w:rsidP="00B202D2">
            <w:pPr>
              <w:rPr>
                <w:sz w:val="20"/>
                <w:szCs w:val="20"/>
              </w:rPr>
            </w:pPr>
            <w:r w:rsidRPr="00226A3F">
              <w:rPr>
                <w:sz w:val="20"/>
                <w:szCs w:val="20"/>
              </w:rPr>
              <w:t>-</w:t>
            </w:r>
          </w:p>
        </w:tc>
      </w:tr>
      <w:tr w:rsidR="00FC68DB" w:rsidRPr="00226A3F" w14:paraId="052122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DE6DBA6" w14:textId="77777777" w:rsidR="00FC68DB" w:rsidRPr="00226A3F" w:rsidRDefault="00FC68DB" w:rsidP="00B202D2">
            <w:pPr>
              <w:rPr>
                <w:sz w:val="20"/>
                <w:szCs w:val="20"/>
              </w:rPr>
            </w:pPr>
            <w:proofErr w:type="spellStart"/>
            <w:r w:rsidRPr="00226A3F">
              <w:rPr>
                <w:sz w:val="20"/>
                <w:szCs w:val="20"/>
              </w:rPr>
              <w:t>loc</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C856F36"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608207E" w14:textId="77777777" w:rsidR="00FC68DB" w:rsidRPr="00226A3F" w:rsidRDefault="00FC68DB" w:rsidP="00B202D2">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D34C41" w14:textId="77777777" w:rsidR="00FC68DB" w:rsidRPr="00226A3F" w:rsidRDefault="00FC68DB" w:rsidP="00B202D2">
            <w:pPr>
              <w:rPr>
                <w:sz w:val="20"/>
                <w:szCs w:val="20"/>
              </w:rPr>
            </w:pPr>
            <w:r w:rsidRPr="00226A3F">
              <w:rPr>
                <w:sz w:val="20"/>
                <w:szCs w:val="20"/>
              </w:rPr>
              <w:t>-</w:t>
            </w:r>
          </w:p>
        </w:tc>
      </w:tr>
      <w:tr w:rsidR="00FC68DB" w:rsidRPr="00226A3F" w14:paraId="5FDF6AA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32A988E" w14:textId="77777777" w:rsidR="00FC68DB" w:rsidRPr="00226A3F" w:rsidRDefault="00FC68DB" w:rsidP="00B202D2">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42B7419"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11CE3B" w14:textId="77777777" w:rsidR="00FC68DB" w:rsidRPr="00226A3F" w:rsidRDefault="00FC68DB" w:rsidP="00B202D2">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217DAF" w14:textId="77777777" w:rsidR="00FC68DB" w:rsidRPr="00226A3F" w:rsidRDefault="00FC68DB" w:rsidP="00B202D2">
            <w:pPr>
              <w:rPr>
                <w:sz w:val="20"/>
                <w:szCs w:val="20"/>
              </w:rPr>
            </w:pPr>
            <w:r w:rsidRPr="00226A3F">
              <w:rPr>
                <w:sz w:val="20"/>
                <w:szCs w:val="20"/>
              </w:rPr>
              <w:t>-</w:t>
            </w:r>
          </w:p>
        </w:tc>
      </w:tr>
      <w:tr w:rsidR="00FC68DB" w:rsidRPr="00226A3F" w14:paraId="32000A50"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90B7ED5" w14:textId="77777777" w:rsidR="00FC68DB" w:rsidRPr="00226A3F" w:rsidRDefault="00FC68DB" w:rsidP="00B202D2">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0D7603" w14:textId="77777777" w:rsidR="00FC68DB" w:rsidDel="004133FC" w:rsidRDefault="00FC68DB" w:rsidP="00B202D2">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475399D" w14:textId="77777777" w:rsidR="00FC68DB" w:rsidRPr="00226A3F" w:rsidRDefault="00FC68DB" w:rsidP="00B202D2">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03024C9" w14:textId="77777777" w:rsidR="00FC68DB" w:rsidRPr="00226A3F" w:rsidRDefault="00FC68DB" w:rsidP="00B202D2">
            <w:pPr>
              <w:rPr>
                <w:sz w:val="20"/>
                <w:szCs w:val="20"/>
              </w:rPr>
            </w:pPr>
            <w:r>
              <w:rPr>
                <w:sz w:val="20"/>
                <w:szCs w:val="20"/>
              </w:rPr>
              <w:t>-</w:t>
            </w:r>
          </w:p>
        </w:tc>
      </w:tr>
      <w:tr w:rsidR="00FC68DB" w:rsidRPr="00226A3F" w14:paraId="2CCC89D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469869FE" w14:textId="77777777" w:rsidR="00FC68DB" w:rsidRPr="00226A3F" w:rsidRDefault="00FC68DB" w:rsidP="003168E5">
            <w:pPr>
              <w:keepNext/>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0270153" w14:textId="77777777" w:rsidR="00FC68DB" w:rsidRPr="00226A3F" w:rsidRDefault="00FC68DB" w:rsidP="003168E5">
            <w:pPr>
              <w:keepNext/>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36AB501" w14:textId="77777777" w:rsidR="00FC68DB" w:rsidRPr="00226A3F" w:rsidRDefault="00FC68DB" w:rsidP="003168E5">
            <w:pPr>
              <w:keepNext/>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3FAEB7C3" w14:textId="62A82A04" w:rsidR="00FC68DB" w:rsidRPr="00226A3F" w:rsidRDefault="00FC68DB" w:rsidP="003168E5">
            <w:pPr>
              <w:keepNext/>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8116BB">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8116BB" w:rsidRPr="008116BB">
              <w:rPr>
                <w:sz w:val="20"/>
                <w:szCs w:val="20"/>
              </w:rPr>
              <w:t xml:space="preserve">Custom Attributes </w:t>
            </w:r>
            <w:r w:rsidR="008116BB" w:rsidRPr="007331A4">
              <w:t>list</w:t>
            </w:r>
            <w:r w:rsidRPr="0011095E">
              <w:rPr>
                <w:rFonts w:cs="Calibri"/>
                <w:sz w:val="20"/>
                <w:szCs w:val="20"/>
                <w:lang w:eastAsia="en-GB"/>
              </w:rPr>
              <w:fldChar w:fldCharType="end"/>
            </w:r>
          </w:p>
        </w:tc>
      </w:tr>
    </w:tbl>
    <w:p w14:paraId="3DD1847B" w14:textId="18EB587C" w:rsidR="00FC68DB" w:rsidRDefault="00FC68DB" w:rsidP="00B202D2">
      <w:pPr>
        <w:pStyle w:val="Beschriftung"/>
        <w:spacing w:before="120"/>
        <w:rPr>
          <w:rStyle w:val="elementdeftypeChar"/>
          <w:rFonts w:eastAsia="Calibri"/>
          <w:b w:val="0"/>
        </w:rPr>
      </w:pPr>
      <w:bookmarkStart w:id="1406" w:name="_Toc3566473"/>
      <w:bookmarkStart w:id="1407" w:name="_Toc34747474"/>
      <w:bookmarkStart w:id="1408" w:name="_Toc77095925"/>
      <w:r>
        <w:t xml:space="preserve">Table </w:t>
      </w:r>
      <w:r>
        <w:fldChar w:fldCharType="begin"/>
      </w:r>
      <w:r>
        <w:instrText xml:space="preserve"> SEQ Table \* ARABIC </w:instrText>
      </w:r>
      <w:r>
        <w:fldChar w:fldCharType="separate"/>
      </w:r>
      <w:r w:rsidR="008116BB">
        <w:rPr>
          <w:noProof/>
        </w:rPr>
        <w:t>67</w:t>
      </w:r>
      <w:r>
        <w:fldChar w:fldCharType="end"/>
      </w:r>
      <w:r>
        <w:t xml:space="preserve">: Nested elements of </w:t>
      </w:r>
      <w:r w:rsidRPr="004B1ED4">
        <w:rPr>
          <w:rStyle w:val="elementdeftypeChar"/>
          <w:rFonts w:eastAsia="Calibri"/>
          <w:b w:val="0"/>
        </w:rPr>
        <w:t>&lt;</w:t>
      </w:r>
      <w:r>
        <w:rPr>
          <w:rStyle w:val="elementdeftypeChar"/>
          <w:rFonts w:eastAsia="Calibri"/>
          <w:b w:val="0"/>
        </w:rPr>
        <w:t>connection_0d</w:t>
      </w:r>
      <w:r w:rsidRPr="004B1ED4">
        <w:rPr>
          <w:rStyle w:val="elementdeftypeChar"/>
          <w:rFonts w:eastAsia="Calibri"/>
          <w:b w:val="0"/>
        </w:rPr>
        <w:t>/&gt;</w:t>
      </w:r>
      <w:r>
        <w:t xml:space="preserve"> for </w:t>
      </w:r>
      <w:r w:rsidRPr="004B1ED4">
        <w:rPr>
          <w:rStyle w:val="elementdeftypeChar"/>
          <w:rFonts w:eastAsia="Calibri"/>
          <w:b w:val="0"/>
        </w:rPr>
        <w:t>&lt;</w:t>
      </w:r>
      <w:proofErr w:type="spellStart"/>
      <w:r>
        <w:rPr>
          <w:rStyle w:val="elementdeftypeChar"/>
          <w:rFonts w:eastAsia="Calibri"/>
          <w:b w:val="0"/>
        </w:rPr>
        <w:t>heat_stake</w:t>
      </w:r>
      <w:proofErr w:type="spellEnd"/>
      <w:r w:rsidRPr="004B1ED4">
        <w:rPr>
          <w:rStyle w:val="elementdeftypeChar"/>
          <w:rFonts w:eastAsia="Calibri"/>
          <w:b w:val="0"/>
        </w:rPr>
        <w:t>/&gt;</w:t>
      </w:r>
      <w:bookmarkEnd w:id="1406"/>
      <w:bookmarkEnd w:id="1407"/>
      <w:bookmarkEnd w:id="1408"/>
    </w:p>
    <w:p w14:paraId="29D42812" w14:textId="77777777" w:rsidR="00FC68DB" w:rsidRDefault="00FC68DB" w:rsidP="003168E5">
      <w:pPr>
        <w:keepNext/>
      </w:pPr>
      <w:r>
        <w:rPr>
          <w:rFonts w:cs="Calibri"/>
          <w:lang w:eastAsia="en-GB"/>
        </w:rPr>
        <w:lastRenderedPageBreak/>
        <w:t xml:space="preserve">XML specification of </w:t>
      </w:r>
      <w:r w:rsidRPr="004D4A4B">
        <w:rPr>
          <w:rStyle w:val="elementdeftypeChar"/>
          <w:rFonts w:eastAsia="Calibri"/>
        </w:rPr>
        <w:t>&lt;</w:t>
      </w:r>
      <w:proofErr w:type="spellStart"/>
      <w:r w:rsidRPr="004D4A4B">
        <w:rPr>
          <w:rStyle w:val="elementdeftypeChar"/>
          <w:rFonts w:eastAsia="Calibri"/>
        </w:rPr>
        <w:t>heat_stake</w:t>
      </w:r>
      <w:proofErr w:type="spellEnd"/>
      <w:r w:rsidRPr="004D4A4B">
        <w:rPr>
          <w:rStyle w:val="elementdeftypeChar"/>
          <w:rFonts w:eastAsia="Calibri"/>
        </w:rPr>
        <w:t>/&gt;</w:t>
      </w:r>
      <w:r>
        <w:rPr>
          <w:rFonts w:ascii="Courier" w:hAnsi="Courier" w:cs="Courier"/>
          <w:b/>
          <w:bCs/>
          <w:i/>
          <w:iCs/>
          <w:sz w:val="18"/>
          <w:szCs w:val="18"/>
          <w:lang w:eastAsia="en-GB"/>
        </w:rPr>
        <w:t xml:space="preserve"> </w:t>
      </w:r>
      <w:r>
        <w:rPr>
          <w:rFonts w:cs="Calibri"/>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FC68DB" w:rsidRPr="00226A3F" w14:paraId="2B36E73E" w14:textId="77777777" w:rsidTr="003168E5">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11F5A8" w14:textId="77777777" w:rsidR="00FC68DB" w:rsidRPr="00226A3F" w:rsidRDefault="00FC68DB" w:rsidP="00B202D2">
            <w:pPr>
              <w:keepNext/>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0A13F0" w14:textId="77777777" w:rsidR="00FC68DB" w:rsidRPr="00226A3F" w:rsidRDefault="00FC68DB" w:rsidP="00B202D2">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AB92DD" w14:textId="77777777" w:rsidR="00FC68DB" w:rsidRPr="00226A3F" w:rsidRDefault="00FC68DB" w:rsidP="00B202D2">
            <w:pPr>
              <w:keepNext/>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2DF65B" w14:textId="77777777" w:rsidR="00FC68DB" w:rsidRPr="00226A3F" w:rsidRDefault="00FC68DB" w:rsidP="00B202D2">
            <w:pPr>
              <w:keepNext/>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510B99" w14:textId="77777777" w:rsidR="00FC68DB" w:rsidRPr="00226A3F" w:rsidRDefault="00FC68DB" w:rsidP="00B202D2">
            <w:pPr>
              <w:keepNext/>
              <w:rPr>
                <w:b/>
                <w:i/>
              </w:rPr>
            </w:pPr>
            <w:r w:rsidRPr="00226A3F">
              <w:rPr>
                <w:b/>
                <w:i/>
              </w:rPr>
              <w:t>Constraint</w:t>
            </w:r>
          </w:p>
        </w:tc>
      </w:tr>
      <w:tr w:rsidR="00FC68DB" w:rsidRPr="00226A3F" w14:paraId="244D3CB9" w14:textId="77777777" w:rsidTr="003168E5">
        <w:trPr>
          <w:cantSplit/>
          <w:jc w:val="center"/>
        </w:trPr>
        <w:tc>
          <w:tcPr>
            <w:tcW w:w="1826" w:type="dxa"/>
            <w:shd w:val="clear" w:color="auto" w:fill="auto"/>
          </w:tcPr>
          <w:p w14:paraId="7451F642" w14:textId="77777777" w:rsidR="00FC68DB" w:rsidRPr="00226A3F" w:rsidRDefault="00FC68DB" w:rsidP="00B202D2">
            <w:pPr>
              <w:rPr>
                <w:sz w:val="20"/>
                <w:szCs w:val="20"/>
              </w:rPr>
            </w:pPr>
            <w:proofErr w:type="spellStart"/>
            <w:r>
              <w:rPr>
                <w:rFonts w:cs="Calibri"/>
                <w:sz w:val="20"/>
                <w:szCs w:val="20"/>
                <w:lang w:eastAsia="en-GB"/>
              </w:rPr>
              <w:t>heat_stake_type</w:t>
            </w:r>
            <w:proofErr w:type="spellEnd"/>
          </w:p>
        </w:tc>
        <w:tc>
          <w:tcPr>
            <w:tcW w:w="1418" w:type="dxa"/>
            <w:shd w:val="clear" w:color="auto" w:fill="auto"/>
          </w:tcPr>
          <w:p w14:paraId="07613FC9" w14:textId="77777777" w:rsidR="00FC68DB" w:rsidRPr="00226A3F" w:rsidRDefault="00FC68DB" w:rsidP="00B202D2">
            <w:pPr>
              <w:rPr>
                <w:sz w:val="20"/>
                <w:szCs w:val="20"/>
              </w:rPr>
            </w:pPr>
            <w:r>
              <w:rPr>
                <w:sz w:val="20"/>
                <w:szCs w:val="20"/>
              </w:rPr>
              <w:t>Alphanumeric</w:t>
            </w:r>
          </w:p>
        </w:tc>
        <w:tc>
          <w:tcPr>
            <w:tcW w:w="1417" w:type="dxa"/>
          </w:tcPr>
          <w:p w14:paraId="38D8B499"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6C951C5C"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F6DD9E7" w14:textId="77777777" w:rsidR="00FC68DB" w:rsidRPr="00226A3F" w:rsidRDefault="00FC68DB" w:rsidP="00B202D2">
            <w:pPr>
              <w:rPr>
                <w:sz w:val="20"/>
                <w:szCs w:val="20"/>
              </w:rPr>
            </w:pPr>
            <w:r>
              <w:rPr>
                <w:sz w:val="20"/>
                <w:szCs w:val="20"/>
              </w:rPr>
              <w:t>-</w:t>
            </w:r>
          </w:p>
        </w:tc>
      </w:tr>
      <w:tr w:rsidR="00FC68DB" w:rsidRPr="00226A3F" w14:paraId="1B2E8624" w14:textId="77777777" w:rsidTr="003168E5">
        <w:trPr>
          <w:cantSplit/>
          <w:jc w:val="center"/>
        </w:trPr>
        <w:tc>
          <w:tcPr>
            <w:tcW w:w="1826" w:type="dxa"/>
            <w:shd w:val="clear" w:color="auto" w:fill="auto"/>
          </w:tcPr>
          <w:p w14:paraId="421F5BD3" w14:textId="77777777" w:rsidR="00FC68DB" w:rsidRPr="00226A3F" w:rsidRDefault="00FC68DB" w:rsidP="00B202D2">
            <w:pPr>
              <w:rPr>
                <w:sz w:val="20"/>
                <w:szCs w:val="20"/>
              </w:rPr>
            </w:pPr>
            <w:r>
              <w:rPr>
                <w:rFonts w:cs="Calibri"/>
                <w:sz w:val="20"/>
                <w:szCs w:val="20"/>
                <w:lang w:eastAsia="en-GB"/>
              </w:rPr>
              <w:t>strength</w:t>
            </w:r>
          </w:p>
        </w:tc>
        <w:tc>
          <w:tcPr>
            <w:tcW w:w="1418" w:type="dxa"/>
            <w:shd w:val="clear" w:color="auto" w:fill="auto"/>
          </w:tcPr>
          <w:p w14:paraId="48128698" w14:textId="77777777" w:rsidR="00FC68DB" w:rsidRPr="00226A3F" w:rsidRDefault="00FC68DB" w:rsidP="00B202D2">
            <w:pPr>
              <w:rPr>
                <w:sz w:val="20"/>
                <w:szCs w:val="20"/>
              </w:rPr>
            </w:pPr>
            <w:r w:rsidRPr="00226A3F">
              <w:rPr>
                <w:sz w:val="20"/>
                <w:szCs w:val="20"/>
              </w:rPr>
              <w:t>Floating point</w:t>
            </w:r>
          </w:p>
        </w:tc>
        <w:tc>
          <w:tcPr>
            <w:tcW w:w="1417" w:type="dxa"/>
          </w:tcPr>
          <w:p w14:paraId="09C24000"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7C1DFE1D"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5AA8EA1" w14:textId="77777777" w:rsidR="00FC68DB" w:rsidRPr="00226A3F" w:rsidRDefault="00FC68DB" w:rsidP="00B202D2">
            <w:pPr>
              <w:rPr>
                <w:sz w:val="20"/>
                <w:szCs w:val="20"/>
              </w:rPr>
            </w:pPr>
            <w:r>
              <w:rPr>
                <w:sz w:val="20"/>
                <w:szCs w:val="20"/>
              </w:rPr>
              <w:t>-</w:t>
            </w:r>
          </w:p>
        </w:tc>
      </w:tr>
      <w:tr w:rsidR="00FC68DB" w:rsidRPr="00226A3F" w14:paraId="31414B72" w14:textId="77777777" w:rsidTr="003168E5">
        <w:trPr>
          <w:cantSplit/>
          <w:jc w:val="center"/>
        </w:trPr>
        <w:tc>
          <w:tcPr>
            <w:tcW w:w="1826" w:type="dxa"/>
            <w:shd w:val="clear" w:color="auto" w:fill="auto"/>
          </w:tcPr>
          <w:p w14:paraId="62DCC9C6" w14:textId="77777777" w:rsidR="00FC68DB" w:rsidRDefault="00FC68DB" w:rsidP="00B202D2">
            <w:pPr>
              <w:rPr>
                <w:sz w:val="20"/>
                <w:szCs w:val="20"/>
              </w:rPr>
            </w:pPr>
            <w:r>
              <w:rPr>
                <w:rFonts w:cs="Calibri"/>
                <w:sz w:val="20"/>
                <w:szCs w:val="20"/>
                <w:lang w:eastAsia="en-GB"/>
              </w:rPr>
              <w:t>diameter</w:t>
            </w:r>
          </w:p>
        </w:tc>
        <w:tc>
          <w:tcPr>
            <w:tcW w:w="1418" w:type="dxa"/>
            <w:shd w:val="clear" w:color="auto" w:fill="auto"/>
          </w:tcPr>
          <w:p w14:paraId="4B35A1B2" w14:textId="77777777" w:rsidR="00FC68DB" w:rsidRPr="00226A3F" w:rsidRDefault="00FC68DB" w:rsidP="00B202D2">
            <w:pPr>
              <w:rPr>
                <w:sz w:val="20"/>
                <w:szCs w:val="20"/>
              </w:rPr>
            </w:pPr>
            <w:r w:rsidRPr="00226A3F">
              <w:rPr>
                <w:sz w:val="20"/>
                <w:szCs w:val="20"/>
              </w:rPr>
              <w:t>Floating point</w:t>
            </w:r>
          </w:p>
        </w:tc>
        <w:tc>
          <w:tcPr>
            <w:tcW w:w="1417" w:type="dxa"/>
          </w:tcPr>
          <w:p w14:paraId="638911AA"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1C778518"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3039B77F" w14:textId="77777777" w:rsidR="00FC68DB" w:rsidRDefault="00FC68DB" w:rsidP="00B202D2">
            <w:pPr>
              <w:rPr>
                <w:sz w:val="20"/>
                <w:szCs w:val="20"/>
              </w:rPr>
            </w:pPr>
            <w:r>
              <w:rPr>
                <w:sz w:val="20"/>
                <w:szCs w:val="20"/>
              </w:rPr>
              <w:t>-</w:t>
            </w:r>
          </w:p>
        </w:tc>
      </w:tr>
      <w:tr w:rsidR="00FC68DB" w:rsidRPr="00226A3F" w14:paraId="1BAA9885" w14:textId="77777777" w:rsidTr="003168E5">
        <w:trPr>
          <w:cantSplit/>
          <w:jc w:val="center"/>
        </w:trPr>
        <w:tc>
          <w:tcPr>
            <w:tcW w:w="1826" w:type="dxa"/>
            <w:shd w:val="clear" w:color="auto" w:fill="auto"/>
          </w:tcPr>
          <w:p w14:paraId="30F812C1" w14:textId="77777777" w:rsidR="00FC68DB" w:rsidRDefault="00FC68DB" w:rsidP="00B202D2">
            <w:pPr>
              <w:rPr>
                <w:sz w:val="20"/>
                <w:szCs w:val="20"/>
              </w:rPr>
            </w:pPr>
            <w:proofErr w:type="spellStart"/>
            <w:r>
              <w:rPr>
                <w:rFonts w:cs="Calibri"/>
                <w:sz w:val="20"/>
                <w:szCs w:val="20"/>
                <w:lang w:eastAsia="en-GB"/>
              </w:rPr>
              <w:t>head_diameter</w:t>
            </w:r>
            <w:proofErr w:type="spellEnd"/>
          </w:p>
        </w:tc>
        <w:tc>
          <w:tcPr>
            <w:tcW w:w="1418" w:type="dxa"/>
            <w:shd w:val="clear" w:color="auto" w:fill="auto"/>
          </w:tcPr>
          <w:p w14:paraId="37F454C0" w14:textId="77777777" w:rsidR="00FC68DB" w:rsidRPr="00226A3F" w:rsidRDefault="00FC68DB" w:rsidP="00B202D2">
            <w:pPr>
              <w:rPr>
                <w:sz w:val="20"/>
                <w:szCs w:val="20"/>
              </w:rPr>
            </w:pPr>
            <w:r w:rsidRPr="00226A3F">
              <w:rPr>
                <w:sz w:val="20"/>
                <w:szCs w:val="20"/>
              </w:rPr>
              <w:t>Floating point</w:t>
            </w:r>
          </w:p>
        </w:tc>
        <w:tc>
          <w:tcPr>
            <w:tcW w:w="1417" w:type="dxa"/>
          </w:tcPr>
          <w:p w14:paraId="33640D09"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2054F075"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5997857" w14:textId="77777777" w:rsidR="00FC68DB" w:rsidRDefault="00FC68DB" w:rsidP="00B202D2">
            <w:pPr>
              <w:rPr>
                <w:sz w:val="20"/>
                <w:szCs w:val="20"/>
              </w:rPr>
            </w:pPr>
            <w:r>
              <w:rPr>
                <w:rFonts w:cs="Calibri"/>
                <w:sz w:val="20"/>
                <w:szCs w:val="20"/>
                <w:lang w:eastAsia="en-GB"/>
              </w:rPr>
              <w:t xml:space="preserve">diameter &lt; </w:t>
            </w:r>
            <w:proofErr w:type="spellStart"/>
            <w:r>
              <w:rPr>
                <w:rFonts w:cs="Calibri"/>
                <w:sz w:val="20"/>
                <w:szCs w:val="20"/>
                <w:lang w:eastAsia="en-GB"/>
              </w:rPr>
              <w:t>hole_diameter</w:t>
            </w:r>
            <w:proofErr w:type="spellEnd"/>
          </w:p>
        </w:tc>
      </w:tr>
      <w:tr w:rsidR="00FC68DB" w:rsidRPr="00226A3F" w14:paraId="3871D59F" w14:textId="77777777" w:rsidTr="003168E5">
        <w:trPr>
          <w:cantSplit/>
          <w:jc w:val="center"/>
        </w:trPr>
        <w:tc>
          <w:tcPr>
            <w:tcW w:w="1826" w:type="dxa"/>
            <w:shd w:val="clear" w:color="auto" w:fill="auto"/>
          </w:tcPr>
          <w:p w14:paraId="7AA9E3FB" w14:textId="77777777" w:rsidR="00FC68DB" w:rsidRPr="00226A3F" w:rsidRDefault="00FC68DB" w:rsidP="00B202D2">
            <w:pPr>
              <w:rPr>
                <w:sz w:val="20"/>
                <w:szCs w:val="20"/>
              </w:rPr>
            </w:pPr>
            <w:proofErr w:type="spellStart"/>
            <w:r>
              <w:rPr>
                <w:rFonts w:cs="Calibri"/>
                <w:sz w:val="20"/>
                <w:szCs w:val="20"/>
                <w:lang w:eastAsia="en-GB"/>
              </w:rPr>
              <w:t>head_height</w:t>
            </w:r>
            <w:proofErr w:type="spellEnd"/>
          </w:p>
        </w:tc>
        <w:tc>
          <w:tcPr>
            <w:tcW w:w="1418" w:type="dxa"/>
            <w:shd w:val="clear" w:color="auto" w:fill="auto"/>
          </w:tcPr>
          <w:p w14:paraId="629C00D4" w14:textId="77777777" w:rsidR="00FC68DB" w:rsidRPr="00226A3F" w:rsidRDefault="00FC68DB" w:rsidP="00B202D2">
            <w:pPr>
              <w:rPr>
                <w:sz w:val="20"/>
                <w:szCs w:val="20"/>
              </w:rPr>
            </w:pPr>
            <w:r w:rsidRPr="00226A3F">
              <w:rPr>
                <w:sz w:val="20"/>
                <w:szCs w:val="20"/>
              </w:rPr>
              <w:t>Floating point</w:t>
            </w:r>
          </w:p>
        </w:tc>
        <w:tc>
          <w:tcPr>
            <w:tcW w:w="1417" w:type="dxa"/>
          </w:tcPr>
          <w:p w14:paraId="15D8AD8B"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34866FE2"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47F0865" w14:textId="77777777" w:rsidR="00FC68DB" w:rsidRPr="00226A3F" w:rsidRDefault="00FC68DB" w:rsidP="00B202D2">
            <w:pPr>
              <w:keepNext/>
              <w:rPr>
                <w:sz w:val="20"/>
                <w:szCs w:val="20"/>
              </w:rPr>
            </w:pPr>
            <w:r>
              <w:rPr>
                <w:sz w:val="20"/>
                <w:szCs w:val="20"/>
              </w:rPr>
              <w:t>-</w:t>
            </w:r>
          </w:p>
        </w:tc>
      </w:tr>
      <w:tr w:rsidR="00FC68DB" w:rsidRPr="00226A3F" w14:paraId="6498775F" w14:textId="77777777" w:rsidTr="003168E5">
        <w:trPr>
          <w:cantSplit/>
          <w:jc w:val="center"/>
        </w:trPr>
        <w:tc>
          <w:tcPr>
            <w:tcW w:w="1826" w:type="dxa"/>
            <w:shd w:val="clear" w:color="auto" w:fill="auto"/>
          </w:tcPr>
          <w:p w14:paraId="021D00D1" w14:textId="77777777" w:rsidR="00FC68DB" w:rsidRDefault="00FC68DB" w:rsidP="00B202D2">
            <w:pPr>
              <w:rPr>
                <w:sz w:val="20"/>
                <w:szCs w:val="20"/>
              </w:rPr>
            </w:pPr>
            <w:proofErr w:type="spellStart"/>
            <w:r>
              <w:rPr>
                <w:rFonts w:cs="Calibri"/>
                <w:sz w:val="20"/>
                <w:szCs w:val="20"/>
                <w:lang w:eastAsia="en-GB"/>
              </w:rPr>
              <w:t>void_diameter</w:t>
            </w:r>
            <w:proofErr w:type="spellEnd"/>
          </w:p>
        </w:tc>
        <w:tc>
          <w:tcPr>
            <w:tcW w:w="1418" w:type="dxa"/>
            <w:shd w:val="clear" w:color="auto" w:fill="auto"/>
          </w:tcPr>
          <w:p w14:paraId="2DB5136A" w14:textId="77777777" w:rsidR="00FC68DB" w:rsidRPr="00226A3F" w:rsidRDefault="00FC68DB" w:rsidP="00B202D2">
            <w:pPr>
              <w:rPr>
                <w:sz w:val="20"/>
                <w:szCs w:val="20"/>
              </w:rPr>
            </w:pPr>
            <w:r w:rsidRPr="00226A3F">
              <w:rPr>
                <w:sz w:val="20"/>
                <w:szCs w:val="20"/>
              </w:rPr>
              <w:t>Floating point</w:t>
            </w:r>
          </w:p>
        </w:tc>
        <w:tc>
          <w:tcPr>
            <w:tcW w:w="1417" w:type="dxa"/>
          </w:tcPr>
          <w:p w14:paraId="16B699E9"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763B464D"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5B04DCD3" w14:textId="77777777" w:rsidR="00FC68DB" w:rsidRDefault="00FC68DB" w:rsidP="00B202D2">
            <w:pPr>
              <w:keepNext/>
              <w:rPr>
                <w:sz w:val="20"/>
                <w:szCs w:val="20"/>
              </w:rPr>
            </w:pPr>
            <w:proofErr w:type="spellStart"/>
            <w:r>
              <w:rPr>
                <w:rFonts w:cs="Calibri"/>
                <w:sz w:val="20"/>
                <w:szCs w:val="20"/>
                <w:lang w:eastAsia="en-GB"/>
              </w:rPr>
              <w:t>void_diameter</w:t>
            </w:r>
            <w:proofErr w:type="spellEnd"/>
            <w:r>
              <w:rPr>
                <w:rFonts w:cs="Calibri"/>
                <w:sz w:val="20"/>
                <w:szCs w:val="20"/>
                <w:lang w:eastAsia="en-GB"/>
              </w:rPr>
              <w:t xml:space="preserve"> &lt; diameter</w:t>
            </w:r>
          </w:p>
        </w:tc>
      </w:tr>
      <w:tr w:rsidR="00FC68DB" w:rsidRPr="00226A3F" w14:paraId="163E5F7A" w14:textId="77777777" w:rsidTr="003168E5">
        <w:trPr>
          <w:cantSplit/>
          <w:jc w:val="center"/>
        </w:trPr>
        <w:tc>
          <w:tcPr>
            <w:tcW w:w="1826" w:type="dxa"/>
            <w:shd w:val="clear" w:color="auto" w:fill="auto"/>
          </w:tcPr>
          <w:p w14:paraId="482866DB" w14:textId="77777777" w:rsidR="00FC68DB" w:rsidRDefault="00FC68DB" w:rsidP="003168E5">
            <w:pPr>
              <w:keepNext/>
              <w:rPr>
                <w:sz w:val="20"/>
                <w:szCs w:val="20"/>
              </w:rPr>
            </w:pPr>
            <w:proofErr w:type="spellStart"/>
            <w:r>
              <w:rPr>
                <w:rFonts w:cs="Calibri"/>
                <w:sz w:val="20"/>
                <w:szCs w:val="20"/>
                <w:lang w:eastAsia="en-GB"/>
              </w:rPr>
              <w:t>hole_diameter</w:t>
            </w:r>
            <w:proofErr w:type="spellEnd"/>
          </w:p>
        </w:tc>
        <w:tc>
          <w:tcPr>
            <w:tcW w:w="1418" w:type="dxa"/>
            <w:shd w:val="clear" w:color="auto" w:fill="auto"/>
          </w:tcPr>
          <w:p w14:paraId="50FEB640" w14:textId="77777777" w:rsidR="00FC68DB" w:rsidRPr="00226A3F" w:rsidRDefault="00FC68DB" w:rsidP="003168E5">
            <w:pPr>
              <w:keepNext/>
              <w:rPr>
                <w:sz w:val="20"/>
                <w:szCs w:val="20"/>
              </w:rPr>
            </w:pPr>
            <w:r w:rsidRPr="00226A3F">
              <w:rPr>
                <w:sz w:val="20"/>
                <w:szCs w:val="20"/>
              </w:rPr>
              <w:t>Floating point</w:t>
            </w:r>
          </w:p>
        </w:tc>
        <w:tc>
          <w:tcPr>
            <w:tcW w:w="1417" w:type="dxa"/>
          </w:tcPr>
          <w:p w14:paraId="56A29528" w14:textId="77777777" w:rsidR="00FC68DB" w:rsidRDefault="00FC68DB" w:rsidP="003168E5">
            <w:pPr>
              <w:keepNext/>
              <w:rPr>
                <w:rFonts w:cs="Calibri"/>
                <w:sz w:val="20"/>
                <w:szCs w:val="20"/>
              </w:rPr>
            </w:pPr>
            <w:r>
              <w:rPr>
                <w:rFonts w:cs="Calibri"/>
                <w:sz w:val="20"/>
                <w:szCs w:val="20"/>
              </w:rPr>
              <w:t>&gt;</w:t>
            </w:r>
            <w:r w:rsidRPr="00226A3F">
              <w:rPr>
                <w:sz w:val="20"/>
                <w:szCs w:val="20"/>
              </w:rPr>
              <w:t xml:space="preserve"> 0.0</w:t>
            </w:r>
          </w:p>
        </w:tc>
        <w:tc>
          <w:tcPr>
            <w:tcW w:w="992" w:type="dxa"/>
            <w:shd w:val="clear" w:color="auto" w:fill="auto"/>
          </w:tcPr>
          <w:p w14:paraId="36410C8E" w14:textId="77777777" w:rsidR="00FC68DB" w:rsidRPr="00226A3F" w:rsidRDefault="00FC68DB" w:rsidP="003168E5">
            <w:pPr>
              <w:keepNext/>
              <w:rPr>
                <w:sz w:val="20"/>
                <w:szCs w:val="20"/>
              </w:rPr>
            </w:pPr>
            <w:r w:rsidRPr="00226A3F">
              <w:rPr>
                <w:sz w:val="20"/>
                <w:szCs w:val="20"/>
              </w:rPr>
              <w:t>Optional</w:t>
            </w:r>
          </w:p>
        </w:tc>
        <w:tc>
          <w:tcPr>
            <w:tcW w:w="3382" w:type="dxa"/>
            <w:shd w:val="clear" w:color="auto" w:fill="auto"/>
          </w:tcPr>
          <w:p w14:paraId="788B6213" w14:textId="77777777" w:rsidR="00FC68DB" w:rsidRDefault="00FC68DB" w:rsidP="003168E5">
            <w:pPr>
              <w:keepNext/>
              <w:autoSpaceDE w:val="0"/>
              <w:autoSpaceDN w:val="0"/>
              <w:adjustRightInd w:val="0"/>
              <w:spacing w:after="0"/>
              <w:rPr>
                <w:sz w:val="20"/>
                <w:szCs w:val="20"/>
              </w:rPr>
            </w:pPr>
            <w:proofErr w:type="spellStart"/>
            <w:r>
              <w:rPr>
                <w:rFonts w:cs="Calibri"/>
                <w:sz w:val="20"/>
                <w:szCs w:val="20"/>
                <w:lang w:eastAsia="en-GB"/>
              </w:rPr>
              <w:t>hole_diameter</w:t>
            </w:r>
            <w:proofErr w:type="spellEnd"/>
            <w:r>
              <w:rPr>
                <w:rFonts w:cs="Calibri"/>
                <w:sz w:val="20"/>
                <w:szCs w:val="20"/>
                <w:lang w:eastAsia="en-GB"/>
              </w:rPr>
              <w:t xml:space="preserve"> &lt; </w:t>
            </w:r>
            <w:proofErr w:type="spellStart"/>
            <w:r>
              <w:rPr>
                <w:rFonts w:cs="Calibri"/>
                <w:sz w:val="20"/>
                <w:szCs w:val="20"/>
                <w:lang w:eastAsia="en-GB"/>
              </w:rPr>
              <w:t>head_diameter</w:t>
            </w:r>
            <w:proofErr w:type="spellEnd"/>
          </w:p>
        </w:tc>
      </w:tr>
    </w:tbl>
    <w:p w14:paraId="71E18670" w14:textId="2502968E" w:rsidR="00FC68DB" w:rsidRDefault="00FC68DB" w:rsidP="00B202D2">
      <w:pPr>
        <w:pStyle w:val="Beschriftung"/>
        <w:spacing w:before="120"/>
      </w:pPr>
      <w:bookmarkStart w:id="1409" w:name="_Toc3566474"/>
      <w:bookmarkStart w:id="1410" w:name="_Toc34747475"/>
      <w:bookmarkStart w:id="1411" w:name="_Toc77095926"/>
      <w:r>
        <w:t xml:space="preserve">Table </w:t>
      </w:r>
      <w:r>
        <w:fldChar w:fldCharType="begin"/>
      </w:r>
      <w:r>
        <w:instrText xml:space="preserve"> SEQ Table \* ARABIC </w:instrText>
      </w:r>
      <w:r>
        <w:fldChar w:fldCharType="separate"/>
      </w:r>
      <w:r w:rsidR="008116BB">
        <w:rPr>
          <w:noProof/>
        </w:rPr>
        <w:t>68</w:t>
      </w:r>
      <w:r>
        <w:fldChar w:fldCharType="end"/>
      </w:r>
      <w:r>
        <w:t xml:space="preserve">: Attributes of element </w:t>
      </w:r>
      <w:r w:rsidRPr="006239BA">
        <w:rPr>
          <w:rStyle w:val="elementdeftypeChar"/>
          <w:rFonts w:eastAsia="Calibri"/>
          <w:b w:val="0"/>
        </w:rPr>
        <w:t>&lt;</w:t>
      </w:r>
      <w:proofErr w:type="spellStart"/>
      <w:r>
        <w:rPr>
          <w:rStyle w:val="elementdeftypeChar"/>
          <w:rFonts w:eastAsia="Calibri"/>
          <w:b w:val="0"/>
        </w:rPr>
        <w:t>heat_stake</w:t>
      </w:r>
      <w:proofErr w:type="spellEnd"/>
      <w:r w:rsidRPr="006239BA">
        <w:rPr>
          <w:rStyle w:val="elementdeftypeChar"/>
          <w:rFonts w:eastAsia="Calibri"/>
          <w:b w:val="0"/>
        </w:rPr>
        <w:t>/&gt;</w:t>
      </w:r>
      <w:bookmarkEnd w:id="1409"/>
      <w:bookmarkEnd w:id="1410"/>
      <w:bookmarkEnd w:id="1411"/>
    </w:p>
    <w:p w14:paraId="73EF5C96" w14:textId="77777777" w:rsidR="00FC68DB" w:rsidRPr="00D4274D" w:rsidRDefault="00FC68DB" w:rsidP="00BA04B6">
      <w:pPr>
        <w:pStyle w:val="Listenabsatz"/>
        <w:numPr>
          <w:ilvl w:val="0"/>
          <w:numId w:val="38"/>
        </w:numPr>
        <w:tabs>
          <w:tab w:val="clear" w:pos="403"/>
        </w:tabs>
        <w:autoSpaceDE w:val="0"/>
        <w:autoSpaceDN w:val="0"/>
        <w:adjustRightInd w:val="0"/>
        <w:spacing w:after="0" w:line="240" w:lineRule="auto"/>
        <w:contextualSpacing w:val="0"/>
        <w:rPr>
          <w:rFonts w:cs="Calibri"/>
          <w:lang w:val="en-US" w:eastAsia="en-GB"/>
        </w:rPr>
      </w:pPr>
      <w:proofErr w:type="spellStart"/>
      <w:r w:rsidRPr="00955605">
        <w:rPr>
          <w:rStyle w:val="elementdeftypeChar"/>
          <w:rFonts w:eastAsia="Calibri"/>
          <w:lang w:eastAsia="en-GB"/>
        </w:rPr>
        <w:t>heat_stake_type</w:t>
      </w:r>
      <w:proofErr w:type="spellEnd"/>
      <w:r w:rsidRPr="00D4274D">
        <w:rPr>
          <w:rFonts w:cs="Calibri"/>
          <w:lang w:val="en-US" w:eastAsia="en-GB"/>
        </w:rPr>
        <w:t>: the alphanumeric name of the heat stake. (</w:t>
      </w:r>
      <w:r>
        <w:rPr>
          <w:rFonts w:cs="Calibri"/>
          <w:lang w:val="en-US" w:eastAsia="en-GB"/>
        </w:rPr>
        <w:t>e.g.: domed, flared etc.)</w:t>
      </w:r>
    </w:p>
    <w:p w14:paraId="40BFE7E5" w14:textId="77777777" w:rsidR="00FC68DB" w:rsidRPr="00F157CE" w:rsidRDefault="00FC68DB" w:rsidP="00BA04B6">
      <w:pPr>
        <w:pStyle w:val="Listenabsatz"/>
        <w:numPr>
          <w:ilvl w:val="0"/>
          <w:numId w:val="38"/>
        </w:numPr>
        <w:tabs>
          <w:tab w:val="clear" w:pos="403"/>
        </w:tabs>
        <w:autoSpaceDE w:val="0"/>
        <w:autoSpaceDN w:val="0"/>
        <w:adjustRightInd w:val="0"/>
        <w:spacing w:after="0" w:line="240" w:lineRule="auto"/>
        <w:contextualSpacing w:val="0"/>
        <w:rPr>
          <w:rFonts w:cs="Calibri"/>
          <w:lang w:val="en-US" w:eastAsia="en-GB"/>
        </w:rPr>
      </w:pPr>
      <w:r w:rsidRPr="00955605">
        <w:rPr>
          <w:rStyle w:val="elementdeftypeChar"/>
          <w:rFonts w:eastAsia="Calibri"/>
          <w:lang w:eastAsia="en-GB"/>
        </w:rPr>
        <w:t>strength</w:t>
      </w:r>
      <w:r w:rsidRPr="00F157CE">
        <w:rPr>
          <w:rFonts w:cs="Calibri"/>
          <w:lang w:val="en-US" w:eastAsia="en-GB"/>
        </w:rPr>
        <w:t>: the strength of the heat stake.</w:t>
      </w:r>
    </w:p>
    <w:p w14:paraId="1D300A58" w14:textId="77777777" w:rsidR="00FC68DB" w:rsidRPr="00F45889" w:rsidRDefault="00FC68DB" w:rsidP="00BA04B6">
      <w:pPr>
        <w:pStyle w:val="Listenabsatz"/>
        <w:numPr>
          <w:ilvl w:val="0"/>
          <w:numId w:val="38"/>
        </w:numPr>
        <w:tabs>
          <w:tab w:val="clear" w:pos="403"/>
        </w:tabs>
        <w:autoSpaceDE w:val="0"/>
        <w:autoSpaceDN w:val="0"/>
        <w:adjustRightInd w:val="0"/>
        <w:spacing w:after="0" w:line="240" w:lineRule="auto"/>
        <w:contextualSpacing w:val="0"/>
        <w:rPr>
          <w:rFonts w:cs="Calibri"/>
          <w:lang w:val="en-US" w:eastAsia="en-GB"/>
        </w:rPr>
      </w:pPr>
      <w:r w:rsidRPr="00955605">
        <w:rPr>
          <w:rStyle w:val="elementdeftypeChar"/>
          <w:rFonts w:eastAsia="Calibri"/>
        </w:rPr>
        <w:t>diameter</w:t>
      </w:r>
      <w:r w:rsidRPr="00F45889">
        <w:rPr>
          <w:rFonts w:cs="Calibri"/>
          <w:lang w:val="en-US" w:eastAsia="en-GB"/>
        </w:rPr>
        <w:t>: The diameter of the heat stake, assuming a round/cylindrical shape.</w:t>
      </w:r>
    </w:p>
    <w:p w14:paraId="570996C0" w14:textId="77777777" w:rsidR="00FC68DB" w:rsidRPr="00F45889" w:rsidRDefault="00FC68DB" w:rsidP="00BA04B6">
      <w:pPr>
        <w:pStyle w:val="Listenabsatz"/>
        <w:numPr>
          <w:ilvl w:val="0"/>
          <w:numId w:val="38"/>
        </w:numPr>
        <w:tabs>
          <w:tab w:val="clear" w:pos="403"/>
        </w:tabs>
        <w:autoSpaceDE w:val="0"/>
        <w:autoSpaceDN w:val="0"/>
        <w:adjustRightInd w:val="0"/>
        <w:spacing w:after="0" w:line="240" w:lineRule="auto"/>
        <w:contextualSpacing w:val="0"/>
        <w:rPr>
          <w:rFonts w:cs="Calibri"/>
          <w:lang w:val="en-US" w:eastAsia="en-GB"/>
        </w:rPr>
      </w:pPr>
      <w:proofErr w:type="spellStart"/>
      <w:r w:rsidRPr="00955605">
        <w:rPr>
          <w:rStyle w:val="elementdeftypeChar"/>
          <w:rFonts w:eastAsia="Calibri"/>
        </w:rPr>
        <w:t>head_diameter</w:t>
      </w:r>
      <w:proofErr w:type="spellEnd"/>
      <w:r w:rsidRPr="00F45889">
        <w:rPr>
          <w:rFonts w:cs="Calibri"/>
          <w:lang w:val="en-US" w:eastAsia="en-GB"/>
        </w:rPr>
        <w:t>: The diameter of the head of the heat stake after thermal forming, assuming the final shape is a round.</w:t>
      </w:r>
    </w:p>
    <w:p w14:paraId="25E93A37" w14:textId="77777777" w:rsidR="00FC68DB" w:rsidRPr="00F45889" w:rsidRDefault="00FC68DB" w:rsidP="00BA04B6">
      <w:pPr>
        <w:pStyle w:val="Listenabsatz"/>
        <w:numPr>
          <w:ilvl w:val="0"/>
          <w:numId w:val="38"/>
        </w:numPr>
        <w:tabs>
          <w:tab w:val="clear" w:pos="403"/>
        </w:tabs>
        <w:autoSpaceDE w:val="0"/>
        <w:autoSpaceDN w:val="0"/>
        <w:adjustRightInd w:val="0"/>
        <w:spacing w:after="0" w:line="240" w:lineRule="auto"/>
        <w:contextualSpacing w:val="0"/>
        <w:rPr>
          <w:rFonts w:cs="Calibri"/>
          <w:lang w:val="en-US" w:eastAsia="en-GB"/>
        </w:rPr>
      </w:pPr>
      <w:proofErr w:type="spellStart"/>
      <w:r w:rsidRPr="00955605">
        <w:rPr>
          <w:rStyle w:val="elementdeftypeChar"/>
          <w:rFonts w:eastAsia="Calibri"/>
        </w:rPr>
        <w:t>head_height</w:t>
      </w:r>
      <w:proofErr w:type="spellEnd"/>
      <w:r w:rsidRPr="00F45889">
        <w:rPr>
          <w:rFonts w:cs="Calibri"/>
          <w:lang w:val="en-US" w:eastAsia="en-GB"/>
        </w:rPr>
        <w:t>: the height of the head, created by the tool.</w:t>
      </w:r>
    </w:p>
    <w:p w14:paraId="7F6B0A1F" w14:textId="77777777" w:rsidR="00FC68DB" w:rsidRPr="00BD65A3" w:rsidRDefault="00FC68DB" w:rsidP="00BA04B6">
      <w:pPr>
        <w:pStyle w:val="Listenabsatz"/>
        <w:numPr>
          <w:ilvl w:val="0"/>
          <w:numId w:val="38"/>
        </w:numPr>
        <w:tabs>
          <w:tab w:val="clear" w:pos="403"/>
        </w:tabs>
        <w:autoSpaceDE w:val="0"/>
        <w:autoSpaceDN w:val="0"/>
        <w:adjustRightInd w:val="0"/>
        <w:spacing w:after="0" w:line="240" w:lineRule="auto"/>
        <w:contextualSpacing w:val="0"/>
        <w:rPr>
          <w:rFonts w:cs="Calibri"/>
          <w:lang w:val="en-US" w:eastAsia="en-GB"/>
        </w:rPr>
      </w:pPr>
      <w:proofErr w:type="spellStart"/>
      <w:r w:rsidRPr="00955605">
        <w:rPr>
          <w:rStyle w:val="elementdeftypeChar"/>
          <w:rFonts w:eastAsia="Calibri"/>
        </w:rPr>
        <w:t>void_diameter</w:t>
      </w:r>
      <w:proofErr w:type="spellEnd"/>
      <w:r>
        <w:rPr>
          <w:rFonts w:cs="Calibri"/>
          <w:lang w:val="en-US" w:eastAsia="en-GB"/>
        </w:rPr>
        <w:t>: The tool may form a hole</w:t>
      </w:r>
      <w:r w:rsidRPr="00955605">
        <w:rPr>
          <w:rFonts w:cs="Calibri"/>
          <w:lang w:val="en-US" w:eastAsia="en-GB"/>
        </w:rPr>
        <w:t xml:space="preserve">/void within the stake. </w:t>
      </w:r>
      <w:r w:rsidRPr="00BD65A3">
        <w:rPr>
          <w:rFonts w:cs="Calibri"/>
          <w:lang w:val="en-US" w:eastAsia="en-GB"/>
        </w:rPr>
        <w:t>This is its diameter, assuming cylindrical shape.</w:t>
      </w:r>
    </w:p>
    <w:p w14:paraId="487045AA" w14:textId="77777777" w:rsidR="00FC68DB" w:rsidRPr="00F45889" w:rsidRDefault="00FC68DB" w:rsidP="00BA04B6">
      <w:pPr>
        <w:pStyle w:val="Listenabsatz"/>
        <w:numPr>
          <w:ilvl w:val="0"/>
          <w:numId w:val="38"/>
        </w:numPr>
        <w:tabs>
          <w:tab w:val="clear" w:pos="403"/>
        </w:tabs>
        <w:autoSpaceDE w:val="0"/>
        <w:autoSpaceDN w:val="0"/>
        <w:adjustRightInd w:val="0"/>
        <w:spacing w:after="0" w:line="240" w:lineRule="auto"/>
        <w:contextualSpacing w:val="0"/>
        <w:rPr>
          <w:rFonts w:cs="Calibri"/>
          <w:lang w:val="en-US" w:eastAsia="en-GB"/>
        </w:rPr>
      </w:pPr>
      <w:proofErr w:type="spellStart"/>
      <w:r w:rsidRPr="00955605">
        <w:rPr>
          <w:rStyle w:val="elementdeftypeChar"/>
          <w:rFonts w:eastAsia="Calibri"/>
          <w:lang w:eastAsia="en-GB"/>
        </w:rPr>
        <w:t>hole_diameter</w:t>
      </w:r>
      <w:proofErr w:type="spellEnd"/>
      <w:r w:rsidRPr="00F45889">
        <w:rPr>
          <w:rFonts w:cs="Calibri"/>
          <w:lang w:val="en-US" w:eastAsia="en-GB"/>
        </w:rPr>
        <w:t>: Diameter of the hole(s) in the non-thermoplastic part(s).</w:t>
      </w:r>
    </w:p>
    <w:p w14:paraId="162D7515" w14:textId="680117D9" w:rsidR="00FC68DB" w:rsidRDefault="00FC68DB" w:rsidP="00B202D2">
      <w:pPr>
        <w:autoSpaceDE w:val="0"/>
        <w:autoSpaceDN w:val="0"/>
        <w:adjustRightInd w:val="0"/>
        <w:spacing w:before="120" w:after="0"/>
        <w:rPr>
          <w:rFonts w:cs="Calibri"/>
          <w:lang w:eastAsia="en-GB"/>
        </w:rPr>
      </w:pPr>
      <w:r>
        <w:rPr>
          <w:rFonts w:cs="Calibri"/>
          <w:lang w:eastAsia="en-GB"/>
        </w:rPr>
        <w:t xml:space="preserve">If possible, a heat stake should know the direction of fixation, </w:t>
      </w:r>
      <w:proofErr w:type="spellStart"/>
      <w:r>
        <w:rPr>
          <w:rFonts w:cs="Calibri"/>
          <w:lang w:eastAsia="en-GB"/>
        </w:rPr>
        <w:t>i</w:t>
      </w:r>
      <w:proofErr w:type="spellEnd"/>
      <w:r>
        <w:rPr>
          <w:rFonts w:cs="Calibri"/>
          <w:lang w:eastAsia="en-GB"/>
        </w:rPr>
        <w:t xml:space="preserve">. e. possess a nested element </w:t>
      </w:r>
      <w:r w:rsidRPr="00955605">
        <w:rPr>
          <w:rStyle w:val="elementdeftypeChar"/>
          <w:rFonts w:eastAsia="Calibri"/>
        </w:rPr>
        <w:t>&lt;</w:t>
      </w:r>
      <w:proofErr w:type="spellStart"/>
      <w:r w:rsidRPr="00955605">
        <w:rPr>
          <w:rStyle w:val="elementdeftypeChar"/>
          <w:rFonts w:eastAsia="Calibri"/>
        </w:rPr>
        <w:t>normal_direction</w:t>
      </w:r>
      <w:proofErr w:type="spellEnd"/>
      <w:r w:rsidRPr="00955605">
        <w:rPr>
          <w:rStyle w:val="elementdeftypeChar"/>
          <w:rFonts w:eastAsia="Calibri"/>
        </w:rPr>
        <w:t>/&gt;</w:t>
      </w:r>
      <w:r>
        <w:rPr>
          <w:rFonts w:cs="Calibri"/>
          <w:lang w:eastAsia="en-GB"/>
        </w:rPr>
        <w:t xml:space="preserve">. However, this is not mandatory </w:t>
      </w:r>
      <w:proofErr w:type="gramStart"/>
      <w:r>
        <w:rPr>
          <w:rFonts w:cs="Calibri"/>
          <w:lang w:eastAsia="en-GB"/>
        </w:rPr>
        <w:t>in order to</w:t>
      </w:r>
      <w:proofErr w:type="gramEnd"/>
      <w:r>
        <w:rPr>
          <w:rFonts w:cs="Calibri"/>
          <w:lang w:eastAsia="en-GB"/>
        </w:rPr>
        <w:t xml:space="preserve"> allow for importing incomplete data. Direction sense of </w:t>
      </w:r>
      <w:r w:rsidRPr="00955605">
        <w:rPr>
          <w:rStyle w:val="elementdeftypeChar"/>
          <w:rFonts w:eastAsia="Calibri"/>
        </w:rPr>
        <w:t>&lt;</w:t>
      </w:r>
      <w:proofErr w:type="spellStart"/>
      <w:r w:rsidRPr="00955605">
        <w:rPr>
          <w:rStyle w:val="elementdeftypeChar"/>
          <w:rFonts w:eastAsia="Calibri"/>
        </w:rPr>
        <w:t>normal_direction</w:t>
      </w:r>
      <w:proofErr w:type="spellEnd"/>
      <w:r w:rsidRPr="00955605">
        <w:rPr>
          <w:rStyle w:val="elementdeftypeChar"/>
          <w:rFonts w:eastAsia="Calibri"/>
        </w:rPr>
        <w:t>/&gt;</w:t>
      </w:r>
      <w:r>
        <w:rPr>
          <w:rFonts w:ascii="Courier" w:hAnsi="Courier" w:cs="Courier"/>
          <w:b/>
          <w:bCs/>
          <w:i/>
          <w:iCs/>
          <w:sz w:val="18"/>
          <w:szCs w:val="18"/>
          <w:lang w:eastAsia="en-GB"/>
        </w:rPr>
        <w:t xml:space="preserve"> </w:t>
      </w:r>
      <w:r>
        <w:rPr>
          <w:rFonts w:cs="Calibri"/>
          <w:lang w:eastAsia="en-GB"/>
        </w:rPr>
        <w:t xml:space="preserve">is from tool to thermoplastic part. The element’s definition can be found in section </w:t>
      </w:r>
      <w:r>
        <w:rPr>
          <w:rFonts w:cs="Calibri"/>
          <w:lang w:eastAsia="en-GB"/>
        </w:rPr>
        <w:fldChar w:fldCharType="begin"/>
      </w:r>
      <w:r>
        <w:rPr>
          <w:rFonts w:cs="Calibri"/>
          <w:lang w:eastAsia="en-GB"/>
        </w:rPr>
        <w:instrText xml:space="preserve"> REF _Ref400880511 \r \h </w:instrText>
      </w:r>
      <w:r>
        <w:rPr>
          <w:rFonts w:cs="Calibri"/>
          <w:lang w:eastAsia="en-GB"/>
        </w:rPr>
      </w:r>
      <w:r>
        <w:rPr>
          <w:rFonts w:cs="Calibri"/>
          <w:lang w:eastAsia="en-GB"/>
        </w:rPr>
        <w:fldChar w:fldCharType="separate"/>
      </w:r>
      <w:r w:rsidR="008116BB">
        <w:rPr>
          <w:rFonts w:cs="Calibri"/>
          <w:lang w:eastAsia="en-GB"/>
        </w:rPr>
        <w:t>9.1.3</w:t>
      </w:r>
      <w:r>
        <w:rPr>
          <w:rFonts w:cs="Calibri"/>
          <w:lang w:eastAsia="en-GB"/>
        </w:rPr>
        <w:fldChar w:fldCharType="end"/>
      </w:r>
      <w:r>
        <w:rPr>
          <w:rFonts w:cs="Calibri"/>
          <w:lang w:eastAsia="en-GB"/>
        </w:rPr>
        <w:t>.</w:t>
      </w:r>
    </w:p>
    <w:p w14:paraId="68F176CD" w14:textId="77777777" w:rsidR="00FC68DB" w:rsidRDefault="00FC68DB" w:rsidP="00B202D2">
      <w:pPr>
        <w:autoSpaceDE w:val="0"/>
        <w:autoSpaceDN w:val="0"/>
        <w:adjustRightInd w:val="0"/>
        <w:spacing w:before="120"/>
        <w:rPr>
          <w:rFonts w:cs="Calibri"/>
          <w:lang w:eastAsia="en-GB"/>
        </w:rPr>
      </w:pPr>
      <w:r>
        <w:rPr>
          <w:rFonts w:cs="Calibri"/>
          <w:lang w:eastAsia="en-GB"/>
        </w:rPr>
        <w:t xml:space="preserve">There is no "base" attribute for heat </w:t>
      </w:r>
      <w:proofErr w:type="gramStart"/>
      <w:r>
        <w:rPr>
          <w:rFonts w:cs="Calibri"/>
          <w:lang w:eastAsia="en-GB"/>
        </w:rPr>
        <w:t>stakes, since</w:t>
      </w:r>
      <w:proofErr w:type="gramEnd"/>
      <w:r>
        <w:rPr>
          <w:rFonts w:cs="Calibri"/>
          <w:lang w:eastAsia="en-GB"/>
        </w:rPr>
        <w:t xml:space="preserve"> this information can be derived from connection direction.</w:t>
      </w:r>
    </w:p>
    <w:p w14:paraId="12677DF4" w14:textId="77777777" w:rsidR="00FC68DB" w:rsidRDefault="00FC68DB" w:rsidP="00B202D2">
      <w:pPr>
        <w:autoSpaceDE w:val="0"/>
        <w:autoSpaceDN w:val="0"/>
        <w:adjustRightInd w:val="0"/>
        <w:spacing w:after="0"/>
        <w:rPr>
          <w:rFonts w:cs="Calibri"/>
          <w:lang w:eastAsia="en-GB"/>
        </w:rPr>
      </w:pPr>
      <w:r>
        <w:rPr>
          <w:rFonts w:cs="Calibri"/>
          <w:lang w:eastAsia="en-GB"/>
        </w:rPr>
        <w:t>The initial height of the stake (above base part) is not represented in χMCF: Before tool application, it can be derived from CAD data. After tool application (in final shape of the heat stake), this height has vanished.</w:t>
      </w:r>
    </w:p>
    <w:p w14:paraId="2757A733" w14:textId="77777777" w:rsidR="00FC68DB" w:rsidRDefault="00FC68DB" w:rsidP="00B202D2">
      <w:pPr>
        <w:autoSpaceDE w:val="0"/>
        <w:autoSpaceDN w:val="0"/>
        <w:adjustRightInd w:val="0"/>
        <w:spacing w:after="0"/>
        <w:rPr>
          <w:rFonts w:cs="Calibri"/>
          <w:lang w:eastAsia="en-GB"/>
        </w:rPr>
      </w:pPr>
    </w:p>
    <w:p w14:paraId="68B613C9" w14:textId="77777777" w:rsidR="00FC68DB" w:rsidRDefault="00FC68DB" w:rsidP="00B202D2">
      <w:pPr>
        <w:rPr>
          <w:rFonts w:cs="Calibri"/>
          <w:lang w:eastAsia="en-GB"/>
        </w:rPr>
      </w:pPr>
      <w:r>
        <w:rPr>
          <w:rFonts w:cs="Calibri"/>
          <w:lang w:eastAsia="en-GB"/>
        </w:rPr>
        <w:t xml:space="preserve">The element </w:t>
      </w:r>
      <w:r w:rsidRPr="004B1D32">
        <w:rPr>
          <w:rStyle w:val="elementdeftypeChar"/>
          <w:rFonts w:eastAsia="Calibri"/>
        </w:rPr>
        <w:t>&lt;</w:t>
      </w:r>
      <w:proofErr w:type="spellStart"/>
      <w:r>
        <w:rPr>
          <w:rStyle w:val="elementdeftypeChar"/>
          <w:rFonts w:eastAsia="Calibri"/>
        </w:rPr>
        <w:t>h</w:t>
      </w:r>
      <w:r w:rsidRPr="004C5814">
        <w:rPr>
          <w:rStyle w:val="elementdeftypeChar"/>
          <w:rFonts w:eastAsia="Calibri"/>
        </w:rPr>
        <w:t>eat_stake</w:t>
      </w:r>
      <w:proofErr w:type="spellEnd"/>
      <w:r w:rsidRPr="004B1D32">
        <w:rPr>
          <w:rStyle w:val="elementdeftypeChar"/>
          <w:rFonts w:eastAsia="Calibri"/>
        </w:rPr>
        <w:t>/&gt;</w:t>
      </w:r>
      <w:r>
        <w:rPr>
          <w:rFonts w:ascii="Courier" w:hAnsi="Courier" w:cs="Courier"/>
          <w:b/>
          <w:bCs/>
          <w:i/>
          <w:iCs/>
          <w:sz w:val="18"/>
          <w:szCs w:val="18"/>
          <w:lang w:eastAsia="en-GB"/>
        </w:rPr>
        <w:t xml:space="preserve"> </w:t>
      </w:r>
      <w:r>
        <w:rPr>
          <w:rFonts w:cs="Calibri"/>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1D3A040D"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1F211"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504D2B"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AD4009"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7E9C2C" w14:textId="77777777" w:rsidR="00FC68DB" w:rsidRPr="00226A3F" w:rsidRDefault="00FC68DB" w:rsidP="00B202D2">
            <w:pPr>
              <w:keepNext/>
              <w:rPr>
                <w:b/>
                <w:i/>
              </w:rPr>
            </w:pPr>
            <w:r w:rsidRPr="00226A3F">
              <w:rPr>
                <w:b/>
                <w:i/>
              </w:rPr>
              <w:t>Constraint</w:t>
            </w:r>
          </w:p>
        </w:tc>
      </w:tr>
      <w:tr w:rsidR="00FC68DB" w:rsidRPr="00226A3F" w14:paraId="29109D88" w14:textId="77777777" w:rsidTr="00FC68DB">
        <w:trPr>
          <w:jc w:val="center"/>
        </w:trPr>
        <w:tc>
          <w:tcPr>
            <w:tcW w:w="2111" w:type="dxa"/>
            <w:shd w:val="clear" w:color="auto" w:fill="auto"/>
            <w:vAlign w:val="bottom"/>
          </w:tcPr>
          <w:p w14:paraId="55BA25D0" w14:textId="77777777" w:rsidR="00FC68DB" w:rsidRPr="003455CD" w:rsidRDefault="00FC68DB" w:rsidP="00B202D2">
            <w:pPr>
              <w:rPr>
                <w:sz w:val="20"/>
                <w:szCs w:val="20"/>
              </w:rPr>
            </w:pPr>
            <w:proofErr w:type="spellStart"/>
            <w:r w:rsidRPr="003455CD">
              <w:rPr>
                <w:sz w:val="20"/>
                <w:szCs w:val="20"/>
              </w:rPr>
              <w:t>normal_direction</w:t>
            </w:r>
            <w:proofErr w:type="spellEnd"/>
          </w:p>
        </w:tc>
        <w:tc>
          <w:tcPr>
            <w:tcW w:w="1559" w:type="dxa"/>
            <w:shd w:val="clear" w:color="auto" w:fill="auto"/>
            <w:vAlign w:val="bottom"/>
          </w:tcPr>
          <w:p w14:paraId="61497427" w14:textId="77777777" w:rsidR="00FC68DB" w:rsidRPr="00CC4839" w:rsidRDefault="00FC68DB" w:rsidP="00B202D2">
            <w:pPr>
              <w:rPr>
                <w:sz w:val="20"/>
                <w:szCs w:val="20"/>
              </w:rPr>
            </w:pPr>
            <w:r w:rsidRPr="00CC4839">
              <w:rPr>
                <w:sz w:val="20"/>
                <w:szCs w:val="20"/>
              </w:rPr>
              <w:t>1</w:t>
            </w:r>
          </w:p>
        </w:tc>
        <w:tc>
          <w:tcPr>
            <w:tcW w:w="1276" w:type="dxa"/>
            <w:shd w:val="clear" w:color="auto" w:fill="auto"/>
            <w:vAlign w:val="bottom"/>
          </w:tcPr>
          <w:p w14:paraId="59F9E2F8" w14:textId="77777777" w:rsidR="00FC68DB" w:rsidRPr="0049420D" w:rsidRDefault="00FC68DB" w:rsidP="00B202D2">
            <w:pPr>
              <w:rPr>
                <w:sz w:val="20"/>
                <w:szCs w:val="20"/>
              </w:rPr>
            </w:pPr>
            <w:r w:rsidRPr="008B5A82">
              <w:rPr>
                <w:sz w:val="20"/>
                <w:szCs w:val="20"/>
              </w:rPr>
              <w:t>Optional</w:t>
            </w:r>
          </w:p>
        </w:tc>
        <w:tc>
          <w:tcPr>
            <w:tcW w:w="3526" w:type="dxa"/>
            <w:shd w:val="clear" w:color="auto" w:fill="auto"/>
            <w:vAlign w:val="bottom"/>
          </w:tcPr>
          <w:p w14:paraId="62852606" w14:textId="77777777" w:rsidR="00FC68DB" w:rsidRPr="004076DC" w:rsidRDefault="00FC68DB" w:rsidP="00B202D2">
            <w:pPr>
              <w:rPr>
                <w:sz w:val="20"/>
                <w:szCs w:val="20"/>
              </w:rPr>
            </w:pPr>
            <w:r w:rsidRPr="004076DC">
              <w:rPr>
                <w:sz w:val="20"/>
                <w:szCs w:val="20"/>
              </w:rPr>
              <w:t>-</w:t>
            </w:r>
          </w:p>
        </w:tc>
      </w:tr>
      <w:tr w:rsidR="00FC68DB" w:rsidRPr="00226A3F" w14:paraId="61113544" w14:textId="77777777" w:rsidTr="00FC68DB">
        <w:trPr>
          <w:jc w:val="center"/>
        </w:trPr>
        <w:tc>
          <w:tcPr>
            <w:tcW w:w="2111" w:type="dxa"/>
            <w:shd w:val="clear" w:color="auto" w:fill="auto"/>
            <w:vAlign w:val="bottom"/>
          </w:tcPr>
          <w:p w14:paraId="7D782CB7" w14:textId="77777777" w:rsidR="00FC68DB" w:rsidRPr="00802A75" w:rsidRDefault="00FC68DB" w:rsidP="00802A75">
            <w:pPr>
              <w:keepNext/>
              <w:rPr>
                <w:sz w:val="20"/>
                <w:szCs w:val="20"/>
              </w:rPr>
            </w:pPr>
            <w:proofErr w:type="spellStart"/>
            <w:r w:rsidRPr="00802A75">
              <w:rPr>
                <w:sz w:val="20"/>
                <w:szCs w:val="20"/>
              </w:rPr>
              <w:t>tangential_direction</w:t>
            </w:r>
            <w:proofErr w:type="spellEnd"/>
          </w:p>
        </w:tc>
        <w:tc>
          <w:tcPr>
            <w:tcW w:w="1559" w:type="dxa"/>
            <w:shd w:val="clear" w:color="auto" w:fill="auto"/>
            <w:vAlign w:val="bottom"/>
          </w:tcPr>
          <w:p w14:paraId="06585F2C" w14:textId="77777777" w:rsidR="00FC68DB" w:rsidRPr="00802A75" w:rsidRDefault="00FC68DB" w:rsidP="00802A75">
            <w:pPr>
              <w:keepNext/>
              <w:rPr>
                <w:sz w:val="20"/>
                <w:szCs w:val="20"/>
              </w:rPr>
            </w:pPr>
            <w:r w:rsidRPr="00802A75">
              <w:rPr>
                <w:sz w:val="20"/>
                <w:szCs w:val="20"/>
              </w:rPr>
              <w:t>1</w:t>
            </w:r>
          </w:p>
        </w:tc>
        <w:tc>
          <w:tcPr>
            <w:tcW w:w="1276" w:type="dxa"/>
            <w:shd w:val="clear" w:color="auto" w:fill="auto"/>
            <w:vAlign w:val="bottom"/>
          </w:tcPr>
          <w:p w14:paraId="0747C3AD" w14:textId="77777777" w:rsidR="00FC68DB" w:rsidRPr="00802A75" w:rsidRDefault="00FC68DB" w:rsidP="00802A75">
            <w:pPr>
              <w:keepNext/>
              <w:rPr>
                <w:sz w:val="20"/>
                <w:szCs w:val="20"/>
              </w:rPr>
            </w:pPr>
            <w:r w:rsidRPr="00802A75">
              <w:rPr>
                <w:sz w:val="20"/>
                <w:szCs w:val="20"/>
              </w:rPr>
              <w:t>Optional</w:t>
            </w:r>
          </w:p>
        </w:tc>
        <w:tc>
          <w:tcPr>
            <w:tcW w:w="3526" w:type="dxa"/>
            <w:shd w:val="clear" w:color="auto" w:fill="auto"/>
            <w:vAlign w:val="bottom"/>
          </w:tcPr>
          <w:p w14:paraId="672A6929" w14:textId="77777777" w:rsidR="00FC68DB" w:rsidRPr="00802A75" w:rsidRDefault="00FC68DB" w:rsidP="00802A75">
            <w:pPr>
              <w:keepNext/>
              <w:rPr>
                <w:sz w:val="20"/>
                <w:szCs w:val="20"/>
              </w:rPr>
            </w:pPr>
            <w:r w:rsidRPr="00802A75">
              <w:rPr>
                <w:sz w:val="20"/>
                <w:szCs w:val="20"/>
              </w:rPr>
              <w:t>-</w:t>
            </w:r>
          </w:p>
        </w:tc>
      </w:tr>
    </w:tbl>
    <w:p w14:paraId="6C3556B4" w14:textId="681277F0" w:rsidR="00FC68DB" w:rsidRDefault="00FC68DB" w:rsidP="00B202D2">
      <w:pPr>
        <w:pStyle w:val="Beschriftung"/>
        <w:tabs>
          <w:tab w:val="center" w:pos="4535"/>
          <w:tab w:val="left" w:pos="7349"/>
        </w:tabs>
        <w:spacing w:before="120"/>
        <w:jc w:val="left"/>
        <w:rPr>
          <w:rStyle w:val="elementdeftypeChar"/>
          <w:rFonts w:eastAsia="Calibri"/>
          <w:b w:val="0"/>
        </w:rPr>
      </w:pPr>
      <w:r>
        <w:tab/>
      </w:r>
      <w:bookmarkStart w:id="1412" w:name="_Toc77095927"/>
      <w:r>
        <w:t xml:space="preserve">Table </w:t>
      </w:r>
      <w:r>
        <w:fldChar w:fldCharType="begin"/>
      </w:r>
      <w:r>
        <w:instrText xml:space="preserve"> SEQ Table \* ARABIC </w:instrText>
      </w:r>
      <w:r>
        <w:fldChar w:fldCharType="separate"/>
      </w:r>
      <w:r w:rsidR="008116BB">
        <w:rPr>
          <w:noProof/>
        </w:rPr>
        <w:t>69</w:t>
      </w:r>
      <w:r>
        <w:fldChar w:fldCharType="end"/>
      </w:r>
      <w:r>
        <w:t xml:space="preserve">: </w:t>
      </w:r>
      <w:r w:rsidRPr="0097183B">
        <w:t xml:space="preserve">Nested elements of element </w:t>
      </w:r>
      <w:r w:rsidRPr="0097183B">
        <w:rPr>
          <w:rStyle w:val="elementdeftypeChar"/>
          <w:rFonts w:eastAsia="Calibri"/>
          <w:b w:val="0"/>
        </w:rPr>
        <w:t>&lt;</w:t>
      </w:r>
      <w:proofErr w:type="spellStart"/>
      <w:r>
        <w:rPr>
          <w:rStyle w:val="elementdeftypeChar"/>
          <w:rFonts w:eastAsia="Calibri"/>
        </w:rPr>
        <w:t>h</w:t>
      </w:r>
      <w:r w:rsidRPr="004C5814">
        <w:rPr>
          <w:rStyle w:val="elementdeftypeChar"/>
          <w:rFonts w:eastAsia="Calibri"/>
        </w:rPr>
        <w:t>eat_stake</w:t>
      </w:r>
      <w:proofErr w:type="spellEnd"/>
      <w:r w:rsidRPr="0097183B">
        <w:rPr>
          <w:rStyle w:val="elementdeftypeChar"/>
          <w:rFonts w:eastAsia="Calibri"/>
          <w:b w:val="0"/>
        </w:rPr>
        <w:t>/&gt;</w:t>
      </w:r>
      <w:bookmarkEnd w:id="1412"/>
    </w:p>
    <w:p w14:paraId="554C31E6" w14:textId="77777777" w:rsidR="00FC68DB" w:rsidRDefault="00FC68DB" w:rsidP="00B202D2">
      <w:pPr>
        <w:autoSpaceDE w:val="0"/>
        <w:autoSpaceDN w:val="0"/>
        <w:adjustRightInd w:val="0"/>
        <w:spacing w:after="0"/>
        <w:rPr>
          <w:rFonts w:cs="Calibri"/>
          <w:lang w:eastAsia="en-GB"/>
        </w:rPr>
      </w:pPr>
    </w:p>
    <w:p w14:paraId="67231DCB" w14:textId="77777777" w:rsidR="00FC68DB" w:rsidRPr="0017421C" w:rsidRDefault="00FC68DB" w:rsidP="00B202D2">
      <w:pPr>
        <w:pStyle w:val="Example"/>
        <w:keepNext/>
        <w:keepLines/>
        <w:rPr>
          <w:b/>
          <w:bCs/>
          <w:sz w:val="24"/>
          <w:szCs w:val="24"/>
        </w:rPr>
      </w:pPr>
      <w:r w:rsidRPr="0017421C">
        <w:rPr>
          <w:b/>
          <w:bCs/>
          <w:sz w:val="24"/>
          <w:szCs w:val="24"/>
        </w:rPr>
        <w:t xml:space="preserve">Example: </w:t>
      </w:r>
    </w:p>
    <w:p w14:paraId="493ADB66" w14:textId="77777777" w:rsidR="00FC68DB" w:rsidRPr="00226A3F" w:rsidRDefault="00FC68DB" w:rsidP="00B202D2">
      <w:pPr>
        <w:pStyle w:val="XMLCode"/>
        <w:keepNext/>
        <w:keepLines/>
      </w:pPr>
    </w:p>
    <w:p w14:paraId="71FFAC0C" w14:textId="77777777" w:rsidR="00FC68DB" w:rsidRPr="00226A3F" w:rsidRDefault="00FC68DB" w:rsidP="00B202D2">
      <w:pPr>
        <w:pStyle w:val="XMLCode"/>
        <w:keepNext/>
        <w:keepLines/>
      </w:pPr>
      <w:r w:rsidRPr="00226A3F">
        <w:t>&lt;connection_0d label=</w:t>
      </w:r>
      <w:r>
        <w:t>"HEAT_STAKE</w:t>
      </w:r>
      <w:r w:rsidRPr="00226A3F">
        <w:t>_</w:t>
      </w:r>
      <w:r>
        <w:t>521"</w:t>
      </w:r>
      <w:r w:rsidRPr="00226A3F">
        <w:t>&gt;</w:t>
      </w:r>
    </w:p>
    <w:p w14:paraId="787839F3" w14:textId="77777777" w:rsidR="00FC68DB" w:rsidRPr="000A05DE" w:rsidRDefault="00FC68DB" w:rsidP="00B202D2">
      <w:pPr>
        <w:pStyle w:val="XMLCode"/>
        <w:keepNext/>
        <w:keepLines/>
        <w:rPr>
          <w:color w:val="0070C0"/>
        </w:rPr>
      </w:pPr>
      <w:r w:rsidRPr="00226A3F">
        <w:t xml:space="preserve">    </w:t>
      </w:r>
      <w:r w:rsidRPr="000A05DE">
        <w:rPr>
          <w:color w:val="0070C0"/>
        </w:rPr>
        <w:t>&lt;</w:t>
      </w:r>
      <w:proofErr w:type="spellStart"/>
      <w:r w:rsidRPr="000A05DE">
        <w:rPr>
          <w:color w:val="0070C0"/>
        </w:rPr>
        <w:t>heat_stake</w:t>
      </w:r>
      <w:proofErr w:type="spellEnd"/>
      <w:r w:rsidRPr="000A05DE">
        <w:rPr>
          <w:color w:val="0070C0"/>
        </w:rPr>
        <w:t xml:space="preserve"> </w:t>
      </w:r>
      <w:proofErr w:type="spellStart"/>
      <w:r w:rsidRPr="000A05DE">
        <w:rPr>
          <w:color w:val="0070C0"/>
        </w:rPr>
        <w:t>heat_stake_type</w:t>
      </w:r>
      <w:proofErr w:type="spellEnd"/>
      <w:r w:rsidRPr="000A05DE">
        <w:rPr>
          <w:color w:val="0070C0"/>
        </w:rPr>
        <w:t>=</w:t>
      </w:r>
      <w:r>
        <w:rPr>
          <w:color w:val="0070C0"/>
        </w:rPr>
        <w:t>"</w:t>
      </w:r>
      <w:r w:rsidRPr="000A05DE">
        <w:rPr>
          <w:color w:val="0070C0"/>
        </w:rPr>
        <w:t>domed</w:t>
      </w:r>
      <w:r>
        <w:rPr>
          <w:color w:val="0070C0"/>
        </w:rPr>
        <w:t>"</w:t>
      </w:r>
      <w:r w:rsidRPr="000A05DE">
        <w:rPr>
          <w:color w:val="0070C0"/>
        </w:rPr>
        <w:t xml:space="preserve"> diameter=</w:t>
      </w:r>
      <w:r>
        <w:rPr>
          <w:color w:val="0070C0"/>
        </w:rPr>
        <w:t>"</w:t>
      </w:r>
      <w:r w:rsidRPr="000A05DE">
        <w:rPr>
          <w:color w:val="0070C0"/>
        </w:rPr>
        <w:t>3.0</w:t>
      </w:r>
      <w:r>
        <w:rPr>
          <w:color w:val="0070C0"/>
        </w:rPr>
        <w:t>"</w:t>
      </w:r>
    </w:p>
    <w:p w14:paraId="37540734" w14:textId="77777777" w:rsidR="00FC68DB" w:rsidRPr="000A05DE" w:rsidRDefault="00FC68DB" w:rsidP="00B202D2">
      <w:pPr>
        <w:pStyle w:val="XMLCode"/>
        <w:keepNext/>
        <w:keepLines/>
        <w:rPr>
          <w:color w:val="0070C0"/>
        </w:rPr>
      </w:pPr>
      <w:r w:rsidRPr="000A05DE">
        <w:rPr>
          <w:color w:val="0070C0"/>
        </w:rPr>
        <w:tab/>
        <w:t xml:space="preserve">    </w:t>
      </w:r>
      <w:proofErr w:type="spellStart"/>
      <w:r w:rsidRPr="000A05DE">
        <w:rPr>
          <w:color w:val="0070C0"/>
        </w:rPr>
        <w:t>head_diameter</w:t>
      </w:r>
      <w:proofErr w:type="spellEnd"/>
      <w:r w:rsidRPr="000A05DE">
        <w:rPr>
          <w:color w:val="0070C0"/>
        </w:rPr>
        <w:t>=</w:t>
      </w:r>
      <w:r>
        <w:rPr>
          <w:color w:val="0070C0"/>
        </w:rPr>
        <w:t>"</w:t>
      </w:r>
      <w:r w:rsidRPr="000A05DE">
        <w:rPr>
          <w:color w:val="0070C0"/>
        </w:rPr>
        <w:t>6.0</w:t>
      </w:r>
      <w:r>
        <w:rPr>
          <w:color w:val="0070C0"/>
        </w:rPr>
        <w:t>"</w:t>
      </w:r>
      <w:r w:rsidRPr="000A05DE">
        <w:rPr>
          <w:color w:val="0070C0"/>
        </w:rPr>
        <w:t xml:space="preserve"> </w:t>
      </w:r>
      <w:proofErr w:type="spellStart"/>
      <w:r w:rsidRPr="000A05DE">
        <w:rPr>
          <w:color w:val="0070C0"/>
        </w:rPr>
        <w:t>head_height</w:t>
      </w:r>
      <w:proofErr w:type="spellEnd"/>
      <w:r w:rsidRPr="000A05DE">
        <w:rPr>
          <w:color w:val="0070C0"/>
        </w:rPr>
        <w:t>=</w:t>
      </w:r>
      <w:r>
        <w:rPr>
          <w:color w:val="0070C0"/>
        </w:rPr>
        <w:t>"</w:t>
      </w:r>
      <w:r w:rsidRPr="000A05DE">
        <w:rPr>
          <w:color w:val="0070C0"/>
        </w:rPr>
        <w:t>2.25</w:t>
      </w:r>
      <w:r>
        <w:rPr>
          <w:color w:val="0070C0"/>
        </w:rPr>
        <w:t>"</w:t>
      </w:r>
      <w:r w:rsidRPr="000A05DE">
        <w:rPr>
          <w:color w:val="0070C0"/>
        </w:rPr>
        <w:t>&gt;</w:t>
      </w:r>
    </w:p>
    <w:p w14:paraId="2DA52D55" w14:textId="77777777" w:rsidR="00FC68DB" w:rsidRPr="000A05DE" w:rsidRDefault="00FC68DB" w:rsidP="00B202D2">
      <w:pPr>
        <w:pStyle w:val="XMLCode"/>
        <w:keepNext/>
        <w:keepLines/>
        <w:rPr>
          <w:color w:val="0070C0"/>
        </w:rPr>
      </w:pPr>
      <w:r w:rsidRPr="000A05DE">
        <w:rPr>
          <w:color w:val="0070C0"/>
        </w:rPr>
        <w:t xml:space="preserve">        &lt;</w:t>
      </w:r>
      <w:proofErr w:type="spellStart"/>
      <w:r w:rsidRPr="000A05DE">
        <w:rPr>
          <w:color w:val="0070C0"/>
        </w:rPr>
        <w:t>normal_direction</w:t>
      </w:r>
      <w:proofErr w:type="spellEnd"/>
      <w:r w:rsidRPr="000A05DE">
        <w:rPr>
          <w:color w:val="0070C0"/>
        </w:rPr>
        <w:t xml:space="preserve"> x=</w:t>
      </w:r>
      <w:r>
        <w:rPr>
          <w:color w:val="0070C0"/>
        </w:rPr>
        <w:t>"</w:t>
      </w:r>
      <w:r w:rsidRPr="000A05DE">
        <w:rPr>
          <w:color w:val="0070C0"/>
        </w:rPr>
        <w:t>0</w:t>
      </w:r>
      <w:r>
        <w:rPr>
          <w:color w:val="0070C0"/>
        </w:rPr>
        <w:t>"</w:t>
      </w:r>
      <w:r w:rsidRPr="000A05DE">
        <w:rPr>
          <w:color w:val="0070C0"/>
        </w:rPr>
        <w:t xml:space="preserve"> y=</w:t>
      </w:r>
      <w:r>
        <w:rPr>
          <w:color w:val="0070C0"/>
        </w:rPr>
        <w:t>"</w:t>
      </w:r>
      <w:r w:rsidRPr="000A05DE">
        <w:rPr>
          <w:color w:val="0070C0"/>
        </w:rPr>
        <w:t>0</w:t>
      </w:r>
      <w:r>
        <w:rPr>
          <w:color w:val="0070C0"/>
        </w:rPr>
        <w:t>"</w:t>
      </w:r>
      <w:r w:rsidRPr="000A05DE">
        <w:rPr>
          <w:color w:val="0070C0"/>
        </w:rPr>
        <w:t xml:space="preserve"> z=</w:t>
      </w:r>
      <w:r>
        <w:rPr>
          <w:color w:val="0070C0"/>
        </w:rPr>
        <w:t>"</w:t>
      </w:r>
      <w:r w:rsidRPr="000A05DE">
        <w:rPr>
          <w:color w:val="0070C0"/>
        </w:rPr>
        <w:t>-10</w:t>
      </w:r>
      <w:r>
        <w:rPr>
          <w:color w:val="0070C0"/>
        </w:rPr>
        <w:t>"</w:t>
      </w:r>
      <w:r w:rsidRPr="000A05DE">
        <w:rPr>
          <w:color w:val="0070C0"/>
        </w:rPr>
        <w:t>/&gt;</w:t>
      </w:r>
    </w:p>
    <w:p w14:paraId="34C8EEBF" w14:textId="77777777" w:rsidR="00FC68DB" w:rsidRPr="000A05DE" w:rsidRDefault="00FC68DB" w:rsidP="0017421C">
      <w:pPr>
        <w:pStyle w:val="XMLCode"/>
        <w:rPr>
          <w:color w:val="0070C0"/>
        </w:rPr>
      </w:pPr>
      <w:r w:rsidRPr="000A05DE">
        <w:rPr>
          <w:color w:val="0070C0"/>
        </w:rPr>
        <w:t xml:space="preserve">    &lt;/</w:t>
      </w:r>
      <w:proofErr w:type="spellStart"/>
      <w:r w:rsidRPr="000A05DE">
        <w:rPr>
          <w:color w:val="0070C0"/>
        </w:rPr>
        <w:t>heat_stake</w:t>
      </w:r>
      <w:proofErr w:type="spellEnd"/>
      <w:r w:rsidRPr="000A05DE">
        <w:rPr>
          <w:color w:val="0070C0"/>
        </w:rPr>
        <w:t>&gt;</w:t>
      </w:r>
    </w:p>
    <w:p w14:paraId="1B7BD933" w14:textId="77777777" w:rsidR="00FC68DB" w:rsidRPr="00226A3F" w:rsidRDefault="00FC68DB" w:rsidP="00B202D2">
      <w:pPr>
        <w:pStyle w:val="XMLCode"/>
        <w:keepNext/>
        <w:keepLines/>
      </w:pPr>
      <w:r w:rsidRPr="00226A3F">
        <w:lastRenderedPageBreak/>
        <w:t xml:space="preserve">    &lt;loc&gt; 1645.83 821.145 616.585 &lt;/loc&gt;</w:t>
      </w:r>
    </w:p>
    <w:p w14:paraId="79483BC3" w14:textId="77777777" w:rsidR="00FC68DB" w:rsidRPr="00226A3F" w:rsidRDefault="00FC68DB" w:rsidP="00B202D2">
      <w:pPr>
        <w:pStyle w:val="XMLCode"/>
        <w:keepNext/>
        <w:keepLines/>
      </w:pPr>
      <w:r w:rsidRPr="00226A3F">
        <w:t xml:space="preserve">    &lt;appdata&gt;</w:t>
      </w:r>
    </w:p>
    <w:p w14:paraId="6329978E" w14:textId="77777777" w:rsidR="00FC68DB" w:rsidRPr="00226A3F" w:rsidRDefault="00FC68DB" w:rsidP="00B202D2">
      <w:pPr>
        <w:pStyle w:val="XMLCode"/>
        <w:keepNext/>
        <w:keepLines/>
      </w:pPr>
      <w:r w:rsidRPr="00226A3F">
        <w:t xml:space="preserve">        ...</w:t>
      </w:r>
    </w:p>
    <w:p w14:paraId="4DA81C32" w14:textId="77777777" w:rsidR="00FC68DB" w:rsidRPr="00226A3F" w:rsidRDefault="00FC68DB" w:rsidP="00B202D2">
      <w:pPr>
        <w:pStyle w:val="XMLCode"/>
        <w:keepNext/>
        <w:keepLines/>
      </w:pPr>
      <w:r w:rsidRPr="00226A3F">
        <w:t xml:space="preserve">    &lt;/appdata&gt;</w:t>
      </w:r>
    </w:p>
    <w:p w14:paraId="454E7C6F" w14:textId="77777777" w:rsidR="00FC68DB" w:rsidRDefault="00FC68DB" w:rsidP="00B202D2">
      <w:pPr>
        <w:pStyle w:val="XMLCode"/>
        <w:keepNext/>
        <w:keepLines/>
      </w:pPr>
      <w:r w:rsidRPr="00226A3F">
        <w:t>&lt;/connection_0d&gt;</w:t>
      </w:r>
    </w:p>
    <w:p w14:paraId="6F089918" w14:textId="77777777" w:rsidR="00FC68DB" w:rsidRDefault="00FC68DB" w:rsidP="0017421C">
      <w:pPr>
        <w:pStyle w:val="XMLCode"/>
      </w:pPr>
    </w:p>
    <w:p w14:paraId="37E627B4" w14:textId="77777777" w:rsidR="00FC68DB" w:rsidRDefault="00FC68DB" w:rsidP="00B202D2">
      <w:pPr>
        <w:pStyle w:val="berschrift2"/>
      </w:pPr>
      <w:bookmarkStart w:id="1413" w:name="_Toc3556995"/>
      <w:bookmarkStart w:id="1414" w:name="_Toc34747245"/>
      <w:bookmarkStart w:id="1415" w:name="_Toc77102061"/>
      <w:bookmarkStart w:id="1416" w:name="_Toc86863840"/>
      <w:r>
        <w:t>Clips/</w:t>
      </w:r>
      <w:r w:rsidRPr="00BF4695">
        <w:t>Snap Joints</w:t>
      </w:r>
      <w:bookmarkEnd w:id="1413"/>
      <w:bookmarkEnd w:id="1414"/>
      <w:bookmarkEnd w:id="1415"/>
      <w:bookmarkEnd w:id="1416"/>
    </w:p>
    <w:p w14:paraId="138DF325" w14:textId="77777777" w:rsidR="00FC68DB" w:rsidRDefault="00FC68DB" w:rsidP="00B202D2">
      <w:pPr>
        <w:autoSpaceDE w:val="0"/>
        <w:autoSpaceDN w:val="0"/>
        <w:adjustRightInd w:val="0"/>
        <w:rPr>
          <w:rFonts w:cs="Calibri"/>
          <w:lang w:eastAsia="en-GB"/>
        </w:rPr>
      </w:pPr>
      <w:r>
        <w:rPr>
          <w:rFonts w:cs="Calibri"/>
          <w:lang w:eastAsia="en-GB"/>
        </w:rPr>
        <w:t>In general, a clip is a fastener with an elastic component. Pushed onto a firm counterpart, this elastic component causes the clip to hook onto that part. It depends on the type of the clip, whether it can be removed without being destroyed.</w:t>
      </w:r>
    </w:p>
    <w:p w14:paraId="47B5823F" w14:textId="77777777" w:rsidR="00FC68DB" w:rsidRDefault="00FC68DB" w:rsidP="00B202D2">
      <w:pPr>
        <w:autoSpaceDE w:val="0"/>
        <w:autoSpaceDN w:val="0"/>
        <w:adjustRightInd w:val="0"/>
        <w:spacing w:before="120"/>
        <w:rPr>
          <w:rFonts w:cs="Calibri"/>
          <w:lang w:eastAsia="en-GB"/>
        </w:rPr>
      </w:pPr>
      <w:r>
        <w:rPr>
          <w:rFonts w:cs="Calibri"/>
          <w:lang w:eastAsia="en-GB"/>
        </w:rPr>
        <w:t>A wide and ever-increasing variety of clinches is in practical use.</w:t>
      </w:r>
    </w:p>
    <w:p w14:paraId="19528062" w14:textId="77777777" w:rsidR="00FC68DB" w:rsidRDefault="00FC68DB" w:rsidP="00B202D2">
      <w:pPr>
        <w:autoSpaceDE w:val="0"/>
        <w:autoSpaceDN w:val="0"/>
        <w:adjustRightInd w:val="0"/>
        <w:spacing w:after="0"/>
        <w:rPr>
          <w:rFonts w:cs="Calibri"/>
          <w:lang w:eastAsia="en-GB"/>
        </w:rPr>
      </w:pPr>
      <w:r>
        <w:rPr>
          <w:rFonts w:cs="Calibri"/>
          <w:lang w:eastAsia="en-GB"/>
        </w:rPr>
        <w:t>Examples:</w:t>
      </w:r>
    </w:p>
    <w:p w14:paraId="0D13ECBF" w14:textId="77777777" w:rsidR="00FC68DB" w:rsidRPr="0042625C" w:rsidRDefault="00FC68DB" w:rsidP="00BA04B6">
      <w:pPr>
        <w:pStyle w:val="Listenabsatz"/>
        <w:numPr>
          <w:ilvl w:val="0"/>
          <w:numId w:val="39"/>
        </w:numPr>
        <w:tabs>
          <w:tab w:val="clear" w:pos="403"/>
        </w:tabs>
        <w:autoSpaceDE w:val="0"/>
        <w:autoSpaceDN w:val="0"/>
        <w:adjustRightInd w:val="0"/>
        <w:spacing w:after="0" w:line="240" w:lineRule="auto"/>
        <w:contextualSpacing w:val="0"/>
        <w:rPr>
          <w:rFonts w:cs="Calibri"/>
          <w:lang w:val="en-US" w:eastAsia="en-GB"/>
        </w:rPr>
      </w:pPr>
      <w:r w:rsidRPr="0042625C">
        <w:rPr>
          <w:rFonts w:cs="Calibri"/>
          <w:lang w:val="en-US" w:eastAsia="en-GB"/>
        </w:rPr>
        <w:t xml:space="preserve">A so-called </w:t>
      </w:r>
      <w:r>
        <w:rPr>
          <w:rFonts w:cs="Calibri"/>
          <w:lang w:val="en-US" w:eastAsia="en-GB"/>
        </w:rPr>
        <w:t>"</w:t>
      </w:r>
      <w:r w:rsidRPr="0042625C">
        <w:rPr>
          <w:rFonts w:cs="Calibri"/>
          <w:lang w:val="en-US" w:eastAsia="en-GB"/>
        </w:rPr>
        <w:t>Terry Clip</w:t>
      </w:r>
      <w:r>
        <w:rPr>
          <w:rFonts w:cs="Calibri"/>
          <w:lang w:val="en-US" w:eastAsia="en-GB"/>
        </w:rPr>
        <w:t>"</w:t>
      </w:r>
      <w:r w:rsidRPr="0042625C">
        <w:rPr>
          <w:rFonts w:cs="Calibri"/>
          <w:lang w:val="en-US" w:eastAsia="en-GB"/>
        </w:rPr>
        <w:t xml:space="preserve"> consists of a cylindrical metal band with a gap. Opening the gap, it snaps onto a tube. Frequently, there are means for fastening a screw etc. on the opposite side of the gap.</w:t>
      </w:r>
    </w:p>
    <w:p w14:paraId="506E1741" w14:textId="77777777" w:rsidR="00FC68DB" w:rsidRPr="0042625C" w:rsidRDefault="00FC68DB" w:rsidP="00BA04B6">
      <w:pPr>
        <w:pStyle w:val="Listenabsatz"/>
        <w:numPr>
          <w:ilvl w:val="0"/>
          <w:numId w:val="39"/>
        </w:numPr>
        <w:tabs>
          <w:tab w:val="clear" w:pos="403"/>
        </w:tabs>
        <w:autoSpaceDE w:val="0"/>
        <w:autoSpaceDN w:val="0"/>
        <w:adjustRightInd w:val="0"/>
        <w:spacing w:after="0" w:line="240" w:lineRule="auto"/>
        <w:contextualSpacing w:val="0"/>
        <w:rPr>
          <w:rFonts w:cs="Calibri"/>
          <w:lang w:val="en-US" w:eastAsia="en-GB"/>
        </w:rPr>
      </w:pPr>
      <w:r w:rsidRPr="0042625C">
        <w:rPr>
          <w:rFonts w:cs="Calibri"/>
          <w:lang w:val="en-US" w:eastAsia="en-GB"/>
        </w:rPr>
        <w:t xml:space="preserve">A </w:t>
      </w:r>
      <w:r>
        <w:rPr>
          <w:rFonts w:cs="Calibri"/>
          <w:lang w:val="en-US" w:eastAsia="en-GB"/>
        </w:rPr>
        <w:t>"</w:t>
      </w:r>
      <w:r w:rsidRPr="0042625C">
        <w:rPr>
          <w:rFonts w:cs="Calibri"/>
          <w:lang w:val="en-US" w:eastAsia="en-GB"/>
        </w:rPr>
        <w:t>Hairpin Clip</w:t>
      </w:r>
      <w:r>
        <w:rPr>
          <w:rFonts w:cs="Calibri"/>
          <w:lang w:val="en-US" w:eastAsia="en-GB"/>
        </w:rPr>
        <w:t>"</w:t>
      </w:r>
      <w:r w:rsidRPr="0042625C">
        <w:rPr>
          <w:rFonts w:cs="Calibri"/>
          <w:lang w:val="en-US" w:eastAsia="en-GB"/>
        </w:rPr>
        <w:t xml:space="preserve"> is similar to a </w:t>
      </w:r>
      <w:r>
        <w:rPr>
          <w:rFonts w:cs="Calibri"/>
          <w:lang w:val="en-US" w:eastAsia="en-GB"/>
        </w:rPr>
        <w:t>"</w:t>
      </w:r>
      <w:r w:rsidRPr="0042625C">
        <w:rPr>
          <w:rFonts w:cs="Calibri"/>
          <w:lang w:val="en-US" w:eastAsia="en-GB"/>
        </w:rPr>
        <w:t>Terry Clip</w:t>
      </w:r>
      <w:proofErr w:type="gramStart"/>
      <w:r>
        <w:rPr>
          <w:rFonts w:cs="Calibri"/>
          <w:lang w:val="en-US" w:eastAsia="en-GB"/>
        </w:rPr>
        <w:t>"</w:t>
      </w:r>
      <w:r w:rsidRPr="0042625C">
        <w:rPr>
          <w:rFonts w:cs="Calibri"/>
          <w:lang w:val="en-US" w:eastAsia="en-GB"/>
        </w:rPr>
        <w:t>, but</w:t>
      </w:r>
      <w:proofErr w:type="gramEnd"/>
      <w:r w:rsidRPr="0042625C">
        <w:rPr>
          <w:rFonts w:cs="Calibri"/>
          <w:lang w:val="en-US" w:eastAsia="en-GB"/>
        </w:rPr>
        <w:t xml:space="preserve"> uses some wire instead of a metal band.</w:t>
      </w:r>
    </w:p>
    <w:p w14:paraId="2A7EF779" w14:textId="77777777" w:rsidR="00FC68DB" w:rsidRPr="0042625C" w:rsidRDefault="00FC68DB" w:rsidP="00BA04B6">
      <w:pPr>
        <w:pStyle w:val="Listenabsatz"/>
        <w:numPr>
          <w:ilvl w:val="0"/>
          <w:numId w:val="39"/>
        </w:numPr>
        <w:tabs>
          <w:tab w:val="clear" w:pos="403"/>
        </w:tabs>
        <w:autoSpaceDE w:val="0"/>
        <w:autoSpaceDN w:val="0"/>
        <w:adjustRightInd w:val="0"/>
        <w:spacing w:after="0" w:line="240" w:lineRule="auto"/>
        <w:contextualSpacing w:val="0"/>
        <w:rPr>
          <w:rFonts w:cs="Calibri"/>
          <w:lang w:val="en-US" w:eastAsia="en-GB"/>
        </w:rPr>
      </w:pPr>
      <w:r w:rsidRPr="0042625C">
        <w:rPr>
          <w:rFonts w:cs="Calibri"/>
          <w:lang w:val="en-US" w:eastAsia="en-GB"/>
        </w:rPr>
        <w:t xml:space="preserve">An </w:t>
      </w:r>
      <w:r>
        <w:rPr>
          <w:rFonts w:cs="Calibri"/>
          <w:lang w:val="en-US" w:eastAsia="en-GB"/>
        </w:rPr>
        <w:t>"</w:t>
      </w:r>
      <w:r w:rsidRPr="0042625C">
        <w:rPr>
          <w:rFonts w:cs="Calibri"/>
          <w:lang w:val="en-US" w:eastAsia="en-GB"/>
        </w:rPr>
        <w:t>R-Clip</w:t>
      </w:r>
      <w:r>
        <w:rPr>
          <w:rFonts w:cs="Calibri"/>
          <w:lang w:val="en-US" w:eastAsia="en-GB"/>
        </w:rPr>
        <w:t>"</w:t>
      </w:r>
      <w:r w:rsidRPr="0042625C">
        <w:rPr>
          <w:rFonts w:cs="Calibri"/>
          <w:lang w:val="en-US" w:eastAsia="en-GB"/>
        </w:rPr>
        <w:t xml:space="preserve"> is </w:t>
      </w:r>
      <w:proofErr w:type="gramStart"/>
      <w:r w:rsidRPr="0042625C">
        <w:rPr>
          <w:rFonts w:cs="Calibri"/>
          <w:lang w:val="en-US" w:eastAsia="en-GB"/>
        </w:rPr>
        <w:t>similar to</w:t>
      </w:r>
      <w:proofErr w:type="gramEnd"/>
      <w:r w:rsidRPr="0042625C">
        <w:rPr>
          <w:rFonts w:cs="Calibri"/>
          <w:lang w:val="en-US" w:eastAsia="en-GB"/>
        </w:rPr>
        <w:t xml:space="preserve"> a </w:t>
      </w:r>
      <w:r>
        <w:rPr>
          <w:rFonts w:cs="Calibri"/>
          <w:lang w:val="en-US" w:eastAsia="en-GB"/>
        </w:rPr>
        <w:t>"</w:t>
      </w:r>
      <w:r w:rsidRPr="0042625C">
        <w:rPr>
          <w:rFonts w:cs="Calibri"/>
          <w:lang w:val="en-US" w:eastAsia="en-GB"/>
        </w:rPr>
        <w:t>Hairpin Clip</w:t>
      </w:r>
      <w:r>
        <w:rPr>
          <w:rFonts w:cs="Calibri"/>
          <w:lang w:val="en-US" w:eastAsia="en-GB"/>
        </w:rPr>
        <w:t>"</w:t>
      </w:r>
      <w:r w:rsidRPr="0042625C">
        <w:rPr>
          <w:rFonts w:cs="Calibri"/>
          <w:lang w:val="en-US" w:eastAsia="en-GB"/>
        </w:rPr>
        <w:t>. One of its legs is straight and suitable for inserting into a drilled hole of an axle.</w:t>
      </w:r>
    </w:p>
    <w:p w14:paraId="63E8B525" w14:textId="77777777" w:rsidR="00FC68DB" w:rsidRPr="0042625C" w:rsidRDefault="00FC68DB" w:rsidP="00BA04B6">
      <w:pPr>
        <w:pStyle w:val="Listenabsatz"/>
        <w:numPr>
          <w:ilvl w:val="0"/>
          <w:numId w:val="39"/>
        </w:numPr>
        <w:tabs>
          <w:tab w:val="clear" w:pos="403"/>
        </w:tabs>
        <w:autoSpaceDE w:val="0"/>
        <w:autoSpaceDN w:val="0"/>
        <w:adjustRightInd w:val="0"/>
        <w:spacing w:after="0" w:line="240" w:lineRule="auto"/>
        <w:contextualSpacing w:val="0"/>
        <w:rPr>
          <w:rFonts w:cs="Calibri"/>
          <w:lang w:val="en-US" w:eastAsia="en-GB"/>
        </w:rPr>
      </w:pPr>
      <w:r w:rsidRPr="0042625C">
        <w:rPr>
          <w:rFonts w:cs="Calibri"/>
          <w:lang w:val="en-US" w:eastAsia="en-GB"/>
        </w:rPr>
        <w:t>Circlips</w:t>
      </w:r>
      <w:r>
        <w:rPr>
          <w:rFonts w:cs="Calibri"/>
          <w:lang w:val="en-US" w:eastAsia="en-GB"/>
        </w:rPr>
        <w:t xml:space="preserve"> (</w:t>
      </w:r>
      <w:r w:rsidRPr="008F3E40">
        <w:rPr>
          <w:rFonts w:cs="Calibri"/>
          <w:lang w:val="en-US" w:eastAsia="en-GB"/>
        </w:rPr>
        <w:t xml:space="preserve">also known as a C-Clip, Seeger ring, snap ring or </w:t>
      </w:r>
      <w:proofErr w:type="gramStart"/>
      <w:r w:rsidRPr="008F3E40">
        <w:rPr>
          <w:rFonts w:cs="Calibri"/>
          <w:lang w:val="en-US" w:eastAsia="en-GB"/>
        </w:rPr>
        <w:t>Jesus</w:t>
      </w:r>
      <w:proofErr w:type="gramEnd"/>
      <w:r w:rsidRPr="008F3E40">
        <w:rPr>
          <w:rFonts w:cs="Calibri"/>
          <w:lang w:val="en-US" w:eastAsia="en-GB"/>
        </w:rPr>
        <w:t xml:space="preserve"> clip</w:t>
      </w:r>
      <w:r>
        <w:rPr>
          <w:rFonts w:cs="Calibri"/>
          <w:lang w:val="en-US" w:eastAsia="en-GB"/>
        </w:rPr>
        <w:t>)</w:t>
      </w:r>
      <w:r w:rsidRPr="0042625C">
        <w:rPr>
          <w:rFonts w:cs="Calibri"/>
          <w:lang w:val="en-US" w:eastAsia="en-GB"/>
        </w:rPr>
        <w:t xml:space="preserve"> are used to secure some item against sliding on an axle.</w:t>
      </w:r>
    </w:p>
    <w:p w14:paraId="717A44A0" w14:textId="77777777" w:rsidR="00FC68DB" w:rsidRPr="0042625C" w:rsidRDefault="00FC68DB" w:rsidP="00BA04B6">
      <w:pPr>
        <w:pStyle w:val="Listenabsatz"/>
        <w:numPr>
          <w:ilvl w:val="0"/>
          <w:numId w:val="39"/>
        </w:numPr>
        <w:tabs>
          <w:tab w:val="clear" w:pos="403"/>
        </w:tabs>
        <w:autoSpaceDE w:val="0"/>
        <w:autoSpaceDN w:val="0"/>
        <w:adjustRightInd w:val="0"/>
        <w:spacing w:after="0" w:line="240" w:lineRule="auto"/>
        <w:contextualSpacing w:val="0"/>
        <w:rPr>
          <w:rFonts w:cs="Calibri"/>
          <w:lang w:val="en-US" w:eastAsia="en-GB"/>
        </w:rPr>
      </w:pPr>
      <w:r w:rsidRPr="0042625C">
        <w:rPr>
          <w:rFonts w:cs="Calibri"/>
          <w:lang w:val="en-US" w:eastAsia="en-GB"/>
        </w:rPr>
        <w:t>Another sort of clips is snapped into a hole in a sheet metal. Its other side is shaped to hold a certain item, such as a cable, a panel etc.</w:t>
      </w:r>
    </w:p>
    <w:p w14:paraId="7AA79573" w14:textId="77777777" w:rsidR="00FC68DB" w:rsidRDefault="00FC68DB" w:rsidP="00BA04B6">
      <w:pPr>
        <w:pStyle w:val="Listenabsatz"/>
        <w:numPr>
          <w:ilvl w:val="0"/>
          <w:numId w:val="39"/>
        </w:numPr>
        <w:tabs>
          <w:tab w:val="clear" w:pos="403"/>
        </w:tabs>
        <w:spacing w:after="0" w:line="240" w:lineRule="auto"/>
        <w:contextualSpacing w:val="0"/>
        <w:rPr>
          <w:lang w:val="en-US"/>
        </w:rPr>
      </w:pPr>
      <w:r w:rsidRPr="0042625C">
        <w:rPr>
          <w:rFonts w:cs="Calibri"/>
          <w:lang w:val="en-US" w:eastAsia="en-GB"/>
        </w:rPr>
        <w:t>Other clips slide onto a flat surface.</w:t>
      </w:r>
    </w:p>
    <w:p w14:paraId="0A1D4934" w14:textId="77777777" w:rsidR="00FC68DB" w:rsidRDefault="00FC68DB" w:rsidP="00B202D2">
      <w:pPr>
        <w:pStyle w:val="Listenabsatz"/>
        <w:ind w:left="0"/>
        <w:jc w:val="center"/>
        <w:rPr>
          <w:lang w:val="en-US"/>
        </w:rPr>
      </w:pPr>
      <w:r>
        <w:rPr>
          <w:noProof/>
          <w:color w:val="0000FF"/>
          <w:lang w:val="en-US"/>
        </w:rPr>
        <w:drawing>
          <wp:inline distT="0" distB="0" distL="0" distR="0" wp14:anchorId="74A52A48" wp14:editId="7F53F0C8">
            <wp:extent cx="1250830" cy="1129571"/>
            <wp:effectExtent l="0" t="0" r="0" b="0"/>
            <wp:docPr id="288" name="Picture 288" descr="File:Hairpin clip.png">
              <a:hlinkClick xmlns:a="http://schemas.openxmlformats.org/drawingml/2006/main" r:id="rId1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141"/>
                    </pic:cNvPr>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208DFD13" w14:textId="27903131" w:rsidR="00FC68DB" w:rsidRPr="0042625C" w:rsidRDefault="00FC68DB" w:rsidP="00B202D2">
      <w:pPr>
        <w:pStyle w:val="Listenabsatz"/>
        <w:ind w:left="0"/>
        <w:jc w:val="center"/>
        <w:rPr>
          <w:sz w:val="18"/>
          <w:lang w:val="en-US"/>
        </w:rPr>
      </w:pPr>
      <w:r w:rsidRPr="0042625C">
        <w:rPr>
          <w:i/>
          <w:sz w:val="18"/>
          <w:lang w:val="en-US"/>
        </w:rPr>
        <w:t>Source of image</w:t>
      </w:r>
      <w:r w:rsidRPr="0042625C">
        <w:rPr>
          <w:sz w:val="18"/>
          <w:lang w:val="en-US"/>
        </w:rPr>
        <w:t xml:space="preserve">: </w:t>
      </w:r>
      <w:hyperlink r:id="rId143" w:history="1">
        <w:r w:rsidRPr="0042625C">
          <w:rPr>
            <w:rStyle w:val="Hyperlink"/>
            <w:sz w:val="18"/>
            <w:lang w:val="en-US"/>
          </w:rPr>
          <w:t>http://en.wikipedia.org/wiki/File:Hairpin_clip.png</w:t>
        </w:r>
      </w:hyperlink>
    </w:p>
    <w:p w14:paraId="023289B0" w14:textId="65C6386F" w:rsidR="00FC68DB" w:rsidRDefault="00FC68DB" w:rsidP="00B202D2">
      <w:pPr>
        <w:pStyle w:val="Beschriftung"/>
        <w:spacing w:before="120"/>
      </w:pPr>
      <w:bookmarkStart w:id="1417" w:name="_Toc3557114"/>
      <w:bookmarkStart w:id="1418" w:name="_Toc34747365"/>
      <w:bookmarkStart w:id="1419" w:name="_Toc76030558"/>
      <w:bookmarkStart w:id="1420" w:name="_Toc86863514"/>
      <w:bookmarkStart w:id="1421" w:name="_Toc86863603"/>
      <w:r>
        <w:t xml:space="preserve">Figure </w:t>
      </w:r>
      <w:r>
        <w:fldChar w:fldCharType="begin"/>
      </w:r>
      <w:r>
        <w:instrText xml:space="preserve"> SEQ Figure \* ARABIC </w:instrText>
      </w:r>
      <w:r>
        <w:fldChar w:fldCharType="separate"/>
      </w:r>
      <w:r w:rsidR="008116BB">
        <w:rPr>
          <w:noProof/>
        </w:rPr>
        <w:t>37</w:t>
      </w:r>
      <w:r>
        <w:fldChar w:fldCharType="end"/>
      </w:r>
      <w:r w:rsidRPr="0042625C">
        <w:t xml:space="preserve">: A </w:t>
      </w:r>
      <w:r>
        <w:t>"</w:t>
      </w:r>
      <w:r w:rsidRPr="0042625C">
        <w:t>Hairpin Clip</w:t>
      </w:r>
      <w:bookmarkEnd w:id="1417"/>
      <w:r>
        <w:t>"</w:t>
      </w:r>
      <w:bookmarkEnd w:id="1418"/>
      <w:bookmarkEnd w:id="1419"/>
      <w:bookmarkEnd w:id="1420"/>
      <w:bookmarkEnd w:id="1421"/>
    </w:p>
    <w:p w14:paraId="67D8D8DC" w14:textId="77777777" w:rsidR="00FC68DB" w:rsidRDefault="00FC68DB" w:rsidP="00B202D2">
      <w:pPr>
        <w:pStyle w:val="Listenabsatz"/>
        <w:ind w:left="0"/>
        <w:jc w:val="center"/>
        <w:rPr>
          <w:lang w:val="en-US"/>
        </w:rPr>
      </w:pPr>
      <w:r>
        <w:rPr>
          <w:noProof/>
          <w:lang w:val="en-US"/>
        </w:rPr>
        <w:drawing>
          <wp:inline distT="0" distB="0" distL="0" distR="0" wp14:anchorId="524926C3" wp14:editId="5B60D54A">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1846802" cy="959488"/>
                    </a:xfrm>
                    <a:prstGeom prst="rect">
                      <a:avLst/>
                    </a:prstGeom>
                  </pic:spPr>
                </pic:pic>
              </a:graphicData>
            </a:graphic>
          </wp:inline>
        </w:drawing>
      </w:r>
    </w:p>
    <w:p w14:paraId="05046B69" w14:textId="006FDD15" w:rsidR="00FC68DB" w:rsidRDefault="00FC68DB" w:rsidP="00B202D2">
      <w:pPr>
        <w:pStyle w:val="Listenabsatz"/>
        <w:ind w:left="0"/>
        <w:jc w:val="center"/>
        <w:rPr>
          <w:lang w:val="en-US"/>
        </w:rPr>
      </w:pPr>
      <w:r w:rsidRPr="0042625C">
        <w:rPr>
          <w:i/>
          <w:sz w:val="18"/>
          <w:lang w:val="en-US"/>
        </w:rPr>
        <w:t>Source of image</w:t>
      </w:r>
      <w:r w:rsidRPr="0042625C">
        <w:rPr>
          <w:sz w:val="18"/>
          <w:lang w:val="en-US"/>
        </w:rPr>
        <w:t xml:space="preserve">: </w:t>
      </w:r>
      <w:hyperlink r:id="rId145" w:history="1">
        <w:r>
          <w:rPr>
            <w:rStyle w:val="Hyperlink"/>
            <w:sz w:val="18"/>
            <w:lang w:val="en-US"/>
          </w:rPr>
          <w:t>http://commons.wikimedia.org/wiki/File:Circlips_interieur.png</w:t>
        </w:r>
      </w:hyperlink>
    </w:p>
    <w:p w14:paraId="15994C73" w14:textId="1AB9541D" w:rsidR="00FC68DB" w:rsidRDefault="00FC68DB" w:rsidP="00B202D2">
      <w:pPr>
        <w:pStyle w:val="Beschriftung"/>
        <w:spacing w:before="120"/>
      </w:pPr>
      <w:bookmarkStart w:id="1422" w:name="_Toc3557115"/>
      <w:bookmarkStart w:id="1423" w:name="_Toc34747366"/>
      <w:bookmarkStart w:id="1424" w:name="_Toc76030559"/>
      <w:bookmarkStart w:id="1425" w:name="_Toc86863515"/>
      <w:bookmarkStart w:id="1426" w:name="_Toc86863604"/>
      <w:r>
        <w:t xml:space="preserve">Figure </w:t>
      </w:r>
      <w:r>
        <w:fldChar w:fldCharType="begin"/>
      </w:r>
      <w:r>
        <w:instrText xml:space="preserve"> SEQ Figure \* ARABIC </w:instrText>
      </w:r>
      <w:r>
        <w:fldChar w:fldCharType="separate"/>
      </w:r>
      <w:r w:rsidR="008116BB">
        <w:rPr>
          <w:noProof/>
        </w:rPr>
        <w:t>38</w:t>
      </w:r>
      <w:r>
        <w:fldChar w:fldCharType="end"/>
      </w:r>
      <w:r>
        <w:t xml:space="preserve">: </w:t>
      </w:r>
      <w:r w:rsidRPr="008F3E40">
        <w:t>Internal and External Circlips</w:t>
      </w:r>
      <w:bookmarkEnd w:id="1422"/>
      <w:bookmarkEnd w:id="1423"/>
      <w:bookmarkEnd w:id="1424"/>
      <w:bookmarkEnd w:id="1425"/>
      <w:bookmarkEnd w:id="1426"/>
    </w:p>
    <w:p w14:paraId="35169F2F" w14:textId="77777777" w:rsidR="00FC68DB" w:rsidRDefault="00FC68DB" w:rsidP="00B202D2">
      <w:pPr>
        <w:pStyle w:val="Listenabsatz"/>
        <w:ind w:left="0"/>
        <w:rPr>
          <w:lang w:val="en-US"/>
        </w:rPr>
      </w:pPr>
      <w:r>
        <w:rPr>
          <w:rFonts w:eastAsia="Times New Roman"/>
          <w:noProof/>
          <w:szCs w:val="24"/>
          <w:lang w:val="en-US"/>
        </w:rPr>
        <w:tab/>
      </w:r>
      <w:r>
        <w:rPr>
          <w:rFonts w:eastAsia="Times New Roman"/>
          <w:noProof/>
          <w:szCs w:val="24"/>
          <w:lang w:val="en-US"/>
        </w:rPr>
        <w:tab/>
      </w:r>
      <w:r>
        <w:rPr>
          <w:rFonts w:eastAsia="Times New Roman"/>
          <w:noProof/>
          <w:szCs w:val="24"/>
          <w:lang w:val="en-US"/>
        </w:rPr>
        <w:tab/>
        <w:t xml:space="preserve">   </w:t>
      </w:r>
      <w:r w:rsidRPr="004A2BBC">
        <w:rPr>
          <w:noProof/>
          <w:lang w:val="en-US"/>
        </w:rPr>
        <w:drawing>
          <wp:inline distT="0" distB="0" distL="0" distR="0" wp14:anchorId="2CE3588B" wp14:editId="28C88C1D">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46"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4A2BBC">
        <w:rPr>
          <w:rFonts w:eastAsia="Times New Roman"/>
          <w:noProof/>
          <w:szCs w:val="24"/>
          <w:lang w:val="en-US"/>
        </w:rPr>
        <w:t xml:space="preserve"> </w:t>
      </w:r>
      <w:r>
        <w:rPr>
          <w:rFonts w:eastAsia="Times New Roman"/>
          <w:noProof/>
          <w:szCs w:val="24"/>
          <w:lang w:val="en-US"/>
        </w:rPr>
        <w:tab/>
      </w:r>
      <w:r>
        <w:rPr>
          <w:rFonts w:eastAsia="Times New Roman"/>
          <w:noProof/>
          <w:szCs w:val="24"/>
          <w:lang w:val="en-US"/>
        </w:rPr>
        <w:tab/>
        <w:t xml:space="preserve"> </w:t>
      </w:r>
      <w:r w:rsidRPr="004A2BBC">
        <w:rPr>
          <w:rFonts w:eastAsia="Times New Roman"/>
          <w:noProof/>
          <w:szCs w:val="24"/>
          <w:lang w:val="en-US"/>
        </w:rPr>
        <w:drawing>
          <wp:inline distT="0" distB="0" distL="0" distR="0" wp14:anchorId="30B3F02E" wp14:editId="0211DEAB">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47"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3FE5ABE3" w14:textId="77777777" w:rsidR="00FC68DB" w:rsidRPr="004A2BBC" w:rsidRDefault="00FC68DB" w:rsidP="00B202D2">
      <w:pPr>
        <w:pStyle w:val="Listenabsatz"/>
        <w:ind w:left="0"/>
        <w:jc w:val="center"/>
        <w:rPr>
          <w:lang w:val="en-US"/>
        </w:rPr>
      </w:pPr>
      <w:r w:rsidRPr="004A2BBC">
        <w:rPr>
          <w:i/>
          <w:sz w:val="18"/>
          <w:lang w:val="en-US"/>
        </w:rPr>
        <w:t>Source of images: Ford Werke GmbH</w:t>
      </w:r>
    </w:p>
    <w:p w14:paraId="68FFE6D3" w14:textId="00497178" w:rsidR="00FC68DB" w:rsidRDefault="00FC68DB" w:rsidP="00B202D2">
      <w:pPr>
        <w:pStyle w:val="Beschriftung"/>
      </w:pPr>
      <w:bookmarkStart w:id="1427" w:name="_Toc3557116"/>
      <w:bookmarkStart w:id="1428" w:name="_Ref7727027"/>
      <w:bookmarkStart w:id="1429" w:name="_Toc34747367"/>
      <w:bookmarkStart w:id="1430" w:name="_Toc76030560"/>
      <w:bookmarkStart w:id="1431" w:name="_Toc86863516"/>
      <w:bookmarkStart w:id="1432" w:name="_Toc86863605"/>
      <w:r>
        <w:t xml:space="preserve">Figure </w:t>
      </w:r>
      <w:r>
        <w:fldChar w:fldCharType="begin"/>
      </w:r>
      <w:r>
        <w:instrText xml:space="preserve"> SEQ Figure \* ARABIC </w:instrText>
      </w:r>
      <w:r>
        <w:fldChar w:fldCharType="separate"/>
      </w:r>
      <w:r w:rsidR="008116BB">
        <w:rPr>
          <w:noProof/>
        </w:rPr>
        <w:t>39</w:t>
      </w:r>
      <w:r>
        <w:fldChar w:fldCharType="end"/>
      </w:r>
      <w:r w:rsidRPr="004A2BBC">
        <w:t>: Clips Pushed into a Hole</w:t>
      </w:r>
      <w:bookmarkEnd w:id="1427"/>
      <w:bookmarkEnd w:id="1428"/>
      <w:bookmarkEnd w:id="1429"/>
      <w:bookmarkEnd w:id="1430"/>
      <w:bookmarkEnd w:id="1431"/>
      <w:bookmarkEnd w:id="1432"/>
    </w:p>
    <w:p w14:paraId="3C4711CE" w14:textId="77777777" w:rsidR="00FC68DB" w:rsidRDefault="00FC68DB" w:rsidP="00B202D2">
      <w:pPr>
        <w:pStyle w:val="Listenabsatz"/>
        <w:ind w:left="0"/>
        <w:jc w:val="center"/>
        <w:rPr>
          <w:lang w:val="en-US"/>
        </w:rPr>
      </w:pPr>
      <w:r w:rsidRPr="00D2720D">
        <w:rPr>
          <w:noProof/>
          <w:lang w:val="en-US"/>
        </w:rPr>
        <w:lastRenderedPageBreak/>
        <w:drawing>
          <wp:inline distT="0" distB="0" distL="0" distR="0" wp14:anchorId="02980451" wp14:editId="1CEA41C4">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14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Pr>
          <w:lang w:val="en-US"/>
        </w:rPr>
        <w:tab/>
      </w:r>
      <w:r w:rsidRPr="00D2720D">
        <w:rPr>
          <w:noProof/>
          <w:lang w:val="en-US"/>
        </w:rPr>
        <w:drawing>
          <wp:inline distT="0" distB="0" distL="0" distR="0" wp14:anchorId="61E9B85D" wp14:editId="5E52BAE0">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149"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0D82EDEC" w14:textId="77777777" w:rsidR="00FC68DB" w:rsidRDefault="00FC68DB" w:rsidP="00B202D2">
      <w:pPr>
        <w:pStyle w:val="Listenabsatz"/>
        <w:ind w:left="0"/>
        <w:rPr>
          <w:lang w:val="en-US"/>
        </w:rPr>
      </w:pPr>
    </w:p>
    <w:p w14:paraId="72EE214A" w14:textId="77777777" w:rsidR="00FC68DB" w:rsidRPr="004A2BBC" w:rsidRDefault="00FC68DB" w:rsidP="00B202D2">
      <w:pPr>
        <w:pStyle w:val="Listenabsatz"/>
        <w:ind w:left="0"/>
        <w:jc w:val="center"/>
        <w:rPr>
          <w:lang w:val="en-US"/>
        </w:rPr>
      </w:pPr>
      <w:r w:rsidRPr="004A2BBC">
        <w:rPr>
          <w:i/>
          <w:sz w:val="18"/>
          <w:lang w:val="en-US"/>
        </w:rPr>
        <w:t>Source of images: Ford Werke GmbH</w:t>
      </w:r>
    </w:p>
    <w:p w14:paraId="34801AAE" w14:textId="4F211D84" w:rsidR="00FC68DB" w:rsidRDefault="00FC68DB" w:rsidP="00B202D2">
      <w:pPr>
        <w:pStyle w:val="Beschriftung"/>
      </w:pPr>
      <w:bookmarkStart w:id="1433" w:name="_Toc3557117"/>
      <w:bookmarkStart w:id="1434" w:name="_Toc34747368"/>
      <w:bookmarkStart w:id="1435" w:name="_Toc76030561"/>
      <w:bookmarkStart w:id="1436" w:name="_Toc86863517"/>
      <w:bookmarkStart w:id="1437" w:name="_Toc86863606"/>
      <w:r>
        <w:t xml:space="preserve">Figure </w:t>
      </w:r>
      <w:r>
        <w:fldChar w:fldCharType="begin"/>
      </w:r>
      <w:r>
        <w:instrText xml:space="preserve"> SEQ Figure \* ARABIC </w:instrText>
      </w:r>
      <w:r>
        <w:fldChar w:fldCharType="separate"/>
      </w:r>
      <w:r w:rsidR="008116BB">
        <w:rPr>
          <w:noProof/>
        </w:rPr>
        <w:t>40</w:t>
      </w:r>
      <w:r>
        <w:fldChar w:fldCharType="end"/>
      </w:r>
      <w:r w:rsidRPr="004A2BBC">
        <w:t xml:space="preserve">: </w:t>
      </w:r>
      <w:r w:rsidRPr="00D2720D">
        <w:t>Clips Sliding onto a Flat Surface</w:t>
      </w:r>
      <w:bookmarkEnd w:id="1433"/>
      <w:bookmarkEnd w:id="1434"/>
      <w:bookmarkEnd w:id="1435"/>
      <w:bookmarkEnd w:id="1436"/>
      <w:bookmarkEnd w:id="1437"/>
    </w:p>
    <w:p w14:paraId="318C565C" w14:textId="77777777" w:rsidR="00FC68DB" w:rsidRDefault="00FC68DB" w:rsidP="00B202D2">
      <w:pPr>
        <w:autoSpaceDE w:val="0"/>
        <w:autoSpaceDN w:val="0"/>
        <w:adjustRightInd w:val="0"/>
        <w:rPr>
          <w:rFonts w:cs="Calibri"/>
          <w:lang w:eastAsia="en-GB"/>
        </w:rPr>
      </w:pPr>
      <w:r>
        <w:rPr>
          <w:rFonts w:cs="Calibri"/>
          <w:lang w:eastAsia="en-GB"/>
        </w:rPr>
        <w:t xml:space="preserve">A clip is denoted by an element </w:t>
      </w:r>
      <w:r>
        <w:rPr>
          <w:rStyle w:val="elementdeftypeChar"/>
          <w:rFonts w:eastAsia="Calibri"/>
        </w:rPr>
        <w:t>&lt;c</w:t>
      </w:r>
      <w:r w:rsidRPr="00206B97">
        <w:rPr>
          <w:rStyle w:val="elementdeftypeChar"/>
          <w:rFonts w:eastAsia="Calibri"/>
        </w:rPr>
        <w:t>lip</w:t>
      </w:r>
      <w:r>
        <w:rPr>
          <w:rStyle w:val="elementdeftypeChar"/>
          <w:rFonts w:eastAsia="Calibri"/>
        </w:rPr>
        <w:t>/&gt;</w:t>
      </w:r>
      <w:r>
        <w:rPr>
          <w:rFonts w:cs="Calibri"/>
          <w:lang w:eastAsia="en-GB"/>
        </w:rPr>
        <w:t xml:space="preserve"> and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59E398C8"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D9D665"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02CBC4"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FE768"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6D6C61" w14:textId="77777777" w:rsidR="00FC68DB" w:rsidRPr="00226A3F" w:rsidRDefault="00FC68DB" w:rsidP="00B202D2">
            <w:pPr>
              <w:keepNext/>
              <w:rPr>
                <w:b/>
                <w:i/>
              </w:rPr>
            </w:pPr>
            <w:r w:rsidRPr="00226A3F">
              <w:rPr>
                <w:b/>
                <w:i/>
              </w:rPr>
              <w:t>Constraint</w:t>
            </w:r>
          </w:p>
        </w:tc>
      </w:tr>
      <w:tr w:rsidR="00FC68DB" w:rsidRPr="00226A3F" w14:paraId="2FF2F661" w14:textId="77777777" w:rsidTr="00FC68DB">
        <w:trPr>
          <w:jc w:val="center"/>
        </w:trPr>
        <w:tc>
          <w:tcPr>
            <w:tcW w:w="2111" w:type="dxa"/>
            <w:shd w:val="clear" w:color="auto" w:fill="auto"/>
            <w:vAlign w:val="bottom"/>
          </w:tcPr>
          <w:p w14:paraId="0B691ECE" w14:textId="77777777" w:rsidR="00FC68DB" w:rsidRPr="00226A3F" w:rsidRDefault="00FC68DB" w:rsidP="00B202D2">
            <w:pPr>
              <w:rPr>
                <w:sz w:val="20"/>
                <w:szCs w:val="20"/>
              </w:rPr>
            </w:pPr>
            <w:r>
              <w:rPr>
                <w:sz w:val="20"/>
                <w:szCs w:val="20"/>
              </w:rPr>
              <w:t>clip</w:t>
            </w:r>
          </w:p>
        </w:tc>
        <w:tc>
          <w:tcPr>
            <w:tcW w:w="1559" w:type="dxa"/>
            <w:shd w:val="clear" w:color="auto" w:fill="auto"/>
            <w:vAlign w:val="bottom"/>
          </w:tcPr>
          <w:p w14:paraId="5ACF78C3"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6458A5F5"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37E38F08" w14:textId="77777777" w:rsidR="00FC68DB" w:rsidRPr="00226A3F" w:rsidRDefault="00FC68DB" w:rsidP="00B202D2">
            <w:pPr>
              <w:rPr>
                <w:sz w:val="20"/>
                <w:szCs w:val="20"/>
              </w:rPr>
            </w:pPr>
            <w:r w:rsidRPr="00226A3F">
              <w:rPr>
                <w:sz w:val="20"/>
                <w:szCs w:val="20"/>
              </w:rPr>
              <w:t>-</w:t>
            </w:r>
          </w:p>
        </w:tc>
      </w:tr>
      <w:tr w:rsidR="00FC68DB" w:rsidRPr="00226A3F" w14:paraId="2E065186"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6E2C43A" w14:textId="77777777" w:rsidR="00FC68DB" w:rsidRPr="00226A3F" w:rsidRDefault="00FC68DB" w:rsidP="00B202D2">
            <w:pPr>
              <w:rPr>
                <w:sz w:val="20"/>
                <w:szCs w:val="20"/>
              </w:rPr>
            </w:pPr>
            <w:proofErr w:type="spellStart"/>
            <w:r w:rsidRPr="00226A3F">
              <w:rPr>
                <w:sz w:val="20"/>
                <w:szCs w:val="20"/>
              </w:rPr>
              <w:t>loc</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8EA882"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E348FC" w14:textId="77777777" w:rsidR="00FC68DB" w:rsidRPr="00226A3F" w:rsidRDefault="00FC68DB" w:rsidP="00B202D2">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D73C983" w14:textId="77777777" w:rsidR="00FC68DB" w:rsidRPr="00226A3F" w:rsidRDefault="00FC68DB" w:rsidP="00B202D2">
            <w:pPr>
              <w:rPr>
                <w:sz w:val="20"/>
                <w:szCs w:val="20"/>
              </w:rPr>
            </w:pPr>
            <w:r w:rsidRPr="00226A3F">
              <w:rPr>
                <w:sz w:val="20"/>
                <w:szCs w:val="20"/>
              </w:rPr>
              <w:t>-</w:t>
            </w:r>
          </w:p>
        </w:tc>
      </w:tr>
      <w:tr w:rsidR="00FC68DB" w:rsidRPr="00226A3F" w14:paraId="6E66076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3725E97" w14:textId="77777777" w:rsidR="00FC68DB" w:rsidRPr="00226A3F" w:rsidRDefault="00FC68DB" w:rsidP="00B202D2">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5A3A9B0"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B18ED1" w14:textId="77777777" w:rsidR="00FC68DB" w:rsidRPr="00226A3F" w:rsidRDefault="00FC68DB" w:rsidP="00B202D2">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0C0C583" w14:textId="77777777" w:rsidR="00FC68DB" w:rsidRPr="00226A3F" w:rsidRDefault="00FC68DB" w:rsidP="00B202D2">
            <w:pPr>
              <w:rPr>
                <w:sz w:val="20"/>
                <w:szCs w:val="20"/>
              </w:rPr>
            </w:pPr>
            <w:r w:rsidRPr="00226A3F">
              <w:rPr>
                <w:sz w:val="20"/>
                <w:szCs w:val="20"/>
              </w:rPr>
              <w:t>-</w:t>
            </w:r>
          </w:p>
        </w:tc>
      </w:tr>
      <w:tr w:rsidR="00FC68DB" w:rsidRPr="00226A3F" w14:paraId="7448CC0D"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B37124C" w14:textId="77777777" w:rsidR="00FC68DB" w:rsidRPr="00226A3F" w:rsidRDefault="00FC68DB" w:rsidP="00B202D2">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AC5CEA4" w14:textId="77777777" w:rsidR="00FC68DB" w:rsidDel="004133FC" w:rsidRDefault="00FC68DB" w:rsidP="00B202D2">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1954C09" w14:textId="77777777" w:rsidR="00FC68DB" w:rsidRPr="00226A3F" w:rsidRDefault="00FC68DB" w:rsidP="00B202D2">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792C2D3" w14:textId="77777777" w:rsidR="00FC68DB" w:rsidRPr="00226A3F" w:rsidRDefault="00FC68DB" w:rsidP="00B202D2">
            <w:pPr>
              <w:rPr>
                <w:sz w:val="20"/>
                <w:szCs w:val="20"/>
              </w:rPr>
            </w:pPr>
            <w:r>
              <w:rPr>
                <w:sz w:val="20"/>
                <w:szCs w:val="20"/>
              </w:rPr>
              <w:t>-</w:t>
            </w:r>
          </w:p>
        </w:tc>
      </w:tr>
      <w:tr w:rsidR="00FC68DB" w:rsidRPr="00226A3F" w14:paraId="54FD38DA"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7C8FFCB" w14:textId="77777777" w:rsidR="00FC68DB" w:rsidRPr="00226A3F" w:rsidRDefault="00FC68DB" w:rsidP="00B202D2">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509C5F7" w14:textId="77777777" w:rsidR="00FC68DB" w:rsidRPr="00226A3F" w:rsidRDefault="00FC68DB" w:rsidP="00B202D2">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2FC8FEA" w14:textId="77777777" w:rsidR="00FC68DB" w:rsidRPr="00226A3F" w:rsidRDefault="00FC68DB" w:rsidP="00B202D2">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E29CF29" w14:textId="236C4076" w:rsidR="00FC68DB" w:rsidRPr="00226A3F" w:rsidRDefault="00FC68DB" w:rsidP="00B202D2">
            <w:pPr>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8116BB">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8116BB" w:rsidRPr="008116BB">
              <w:rPr>
                <w:sz w:val="20"/>
                <w:szCs w:val="20"/>
              </w:rPr>
              <w:t xml:space="preserve">Custom Attributes </w:t>
            </w:r>
            <w:r w:rsidR="008116BB" w:rsidRPr="007331A4">
              <w:t>list</w:t>
            </w:r>
            <w:r w:rsidRPr="003D0E42">
              <w:rPr>
                <w:rFonts w:cs="Calibri"/>
                <w:sz w:val="20"/>
                <w:szCs w:val="20"/>
                <w:lang w:eastAsia="en-GB"/>
              </w:rPr>
              <w:fldChar w:fldCharType="end"/>
            </w:r>
          </w:p>
        </w:tc>
      </w:tr>
    </w:tbl>
    <w:p w14:paraId="117ADED6" w14:textId="04386B74" w:rsidR="00FC68DB" w:rsidRDefault="00FC68DB" w:rsidP="00B202D2">
      <w:pPr>
        <w:pStyle w:val="Beschriftung"/>
        <w:spacing w:before="120"/>
        <w:rPr>
          <w:rStyle w:val="elementdeftypeChar"/>
          <w:rFonts w:eastAsia="Calibri"/>
          <w:b w:val="0"/>
        </w:rPr>
      </w:pPr>
      <w:bookmarkStart w:id="1438" w:name="_Toc3566475"/>
      <w:bookmarkStart w:id="1439" w:name="_Toc34747476"/>
      <w:bookmarkStart w:id="1440" w:name="_Toc77095928"/>
      <w:r>
        <w:t xml:space="preserve">Table </w:t>
      </w:r>
      <w:r>
        <w:fldChar w:fldCharType="begin"/>
      </w:r>
      <w:r>
        <w:instrText xml:space="preserve"> SEQ Table \* ARABIC </w:instrText>
      </w:r>
      <w:r>
        <w:fldChar w:fldCharType="separate"/>
      </w:r>
      <w:r w:rsidR="008116BB">
        <w:rPr>
          <w:noProof/>
        </w:rPr>
        <w:t>70</w:t>
      </w:r>
      <w:r>
        <w:fldChar w:fldCharType="end"/>
      </w:r>
      <w:r>
        <w:t xml:space="preserve">: Nested elements of </w:t>
      </w:r>
      <w:r w:rsidRPr="004B1ED4">
        <w:rPr>
          <w:rStyle w:val="elementdeftypeChar"/>
          <w:rFonts w:eastAsia="Calibri"/>
          <w:b w:val="0"/>
        </w:rPr>
        <w:t>&lt;</w:t>
      </w:r>
      <w:r>
        <w:rPr>
          <w:rStyle w:val="elementdeftypeChar"/>
          <w:rFonts w:eastAsia="Calibri"/>
          <w:b w:val="0"/>
        </w:rPr>
        <w:t>connection_0d</w:t>
      </w:r>
      <w:r w:rsidRPr="004B1ED4">
        <w:rPr>
          <w:rStyle w:val="elementdeftypeChar"/>
          <w:rFonts w:eastAsia="Calibri"/>
          <w:b w:val="0"/>
        </w:rPr>
        <w:t>/&gt;</w:t>
      </w:r>
      <w:r>
        <w:t xml:space="preserve"> for </w:t>
      </w:r>
      <w:r w:rsidRPr="004B1ED4">
        <w:rPr>
          <w:rStyle w:val="elementdeftypeChar"/>
          <w:rFonts w:eastAsia="Calibri"/>
          <w:b w:val="0"/>
        </w:rPr>
        <w:t>&lt;</w:t>
      </w:r>
      <w:r>
        <w:rPr>
          <w:rStyle w:val="elementdeftypeChar"/>
          <w:rFonts w:eastAsia="Calibri"/>
          <w:b w:val="0"/>
        </w:rPr>
        <w:t>clip</w:t>
      </w:r>
      <w:r w:rsidRPr="004B1ED4">
        <w:rPr>
          <w:rStyle w:val="elementdeftypeChar"/>
          <w:rFonts w:eastAsia="Calibri"/>
          <w:b w:val="0"/>
        </w:rPr>
        <w:t>/&gt;</w:t>
      </w:r>
      <w:bookmarkEnd w:id="1438"/>
      <w:bookmarkEnd w:id="1439"/>
      <w:bookmarkEnd w:id="1440"/>
    </w:p>
    <w:p w14:paraId="31C370D7" w14:textId="77777777" w:rsidR="00FC68DB" w:rsidRDefault="00FC68DB" w:rsidP="00B202D2">
      <w:r>
        <w:rPr>
          <w:rFonts w:cs="Calibri"/>
          <w:lang w:eastAsia="en-GB"/>
        </w:rPr>
        <w:t xml:space="preserve">XML specification of </w:t>
      </w:r>
      <w:r>
        <w:rPr>
          <w:rStyle w:val="elementdeftypeChar"/>
          <w:rFonts w:eastAsia="Calibri"/>
        </w:rPr>
        <w:t>&lt;clip</w:t>
      </w:r>
      <w:r w:rsidRPr="004D4A4B">
        <w:rPr>
          <w:rStyle w:val="elementdeftypeChar"/>
          <w:rFonts w:eastAsia="Calibri"/>
        </w:rPr>
        <w:t>/&gt;</w:t>
      </w:r>
      <w:r>
        <w:rPr>
          <w:rFonts w:ascii="Courier" w:hAnsi="Courier" w:cs="Courier"/>
          <w:b/>
          <w:bCs/>
          <w:i/>
          <w:iCs/>
          <w:sz w:val="18"/>
          <w:szCs w:val="18"/>
          <w:lang w:eastAsia="en-GB"/>
        </w:rPr>
        <w:t xml:space="preserve"> </w:t>
      </w:r>
      <w:r>
        <w:rPr>
          <w:rFonts w:cs="Calibri"/>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FC68DB" w:rsidRPr="00226A3F" w14:paraId="32380C0B" w14:textId="77777777" w:rsidTr="00FC68DB">
        <w:trPr>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CAB51" w14:textId="77777777" w:rsidR="00FC68DB" w:rsidRPr="00226A3F" w:rsidRDefault="00FC68DB" w:rsidP="00B202D2">
            <w:pPr>
              <w:keepNext/>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D519A5" w14:textId="77777777" w:rsidR="00FC68DB" w:rsidRPr="00226A3F" w:rsidRDefault="00FC68DB" w:rsidP="00B202D2">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592E6" w14:textId="77777777" w:rsidR="00FC68DB" w:rsidRPr="00226A3F" w:rsidRDefault="00FC68DB" w:rsidP="00B202D2">
            <w:pPr>
              <w:keepNext/>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217818" w14:textId="77777777" w:rsidR="00FC68DB" w:rsidRPr="00226A3F" w:rsidRDefault="00FC68DB" w:rsidP="00B202D2">
            <w:pPr>
              <w:keepNext/>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08F1FB" w14:textId="77777777" w:rsidR="00FC68DB" w:rsidRPr="00226A3F" w:rsidRDefault="00FC68DB" w:rsidP="00B202D2">
            <w:pPr>
              <w:keepNext/>
              <w:rPr>
                <w:b/>
                <w:i/>
              </w:rPr>
            </w:pPr>
            <w:r w:rsidRPr="00226A3F">
              <w:rPr>
                <w:b/>
                <w:i/>
              </w:rPr>
              <w:t>Constraint</w:t>
            </w:r>
          </w:p>
        </w:tc>
      </w:tr>
      <w:tr w:rsidR="00FC68DB" w:rsidRPr="00226A3F" w14:paraId="675A9D5C" w14:textId="77777777" w:rsidTr="00FC68DB">
        <w:trPr>
          <w:jc w:val="center"/>
        </w:trPr>
        <w:tc>
          <w:tcPr>
            <w:tcW w:w="1826" w:type="dxa"/>
            <w:shd w:val="clear" w:color="auto" w:fill="auto"/>
          </w:tcPr>
          <w:p w14:paraId="2B32BE04" w14:textId="77777777" w:rsidR="00FC68DB" w:rsidRPr="00226A3F" w:rsidRDefault="00FC68DB" w:rsidP="00B202D2">
            <w:pPr>
              <w:rPr>
                <w:sz w:val="20"/>
                <w:szCs w:val="20"/>
              </w:rPr>
            </w:pPr>
            <w:proofErr w:type="spellStart"/>
            <w:r>
              <w:rPr>
                <w:rFonts w:cs="Calibri"/>
                <w:sz w:val="20"/>
                <w:szCs w:val="20"/>
                <w:lang w:eastAsia="en-GB"/>
              </w:rPr>
              <w:t>clip_type</w:t>
            </w:r>
            <w:proofErr w:type="spellEnd"/>
          </w:p>
        </w:tc>
        <w:tc>
          <w:tcPr>
            <w:tcW w:w="1418" w:type="dxa"/>
            <w:shd w:val="clear" w:color="auto" w:fill="auto"/>
          </w:tcPr>
          <w:p w14:paraId="54B065E3" w14:textId="77777777" w:rsidR="00FC68DB" w:rsidRPr="00226A3F" w:rsidRDefault="00FC68DB" w:rsidP="00B202D2">
            <w:pPr>
              <w:rPr>
                <w:sz w:val="20"/>
                <w:szCs w:val="20"/>
              </w:rPr>
            </w:pPr>
            <w:r>
              <w:rPr>
                <w:sz w:val="20"/>
                <w:szCs w:val="20"/>
              </w:rPr>
              <w:t>Alphanumeric</w:t>
            </w:r>
          </w:p>
        </w:tc>
        <w:tc>
          <w:tcPr>
            <w:tcW w:w="1417" w:type="dxa"/>
          </w:tcPr>
          <w:p w14:paraId="0E41856B"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02A80615"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02FE0D8D" w14:textId="77777777" w:rsidR="00FC68DB" w:rsidRPr="00226A3F" w:rsidRDefault="00FC68DB" w:rsidP="00B202D2">
            <w:pPr>
              <w:rPr>
                <w:sz w:val="20"/>
                <w:szCs w:val="20"/>
              </w:rPr>
            </w:pPr>
            <w:r>
              <w:rPr>
                <w:sz w:val="20"/>
                <w:szCs w:val="20"/>
              </w:rPr>
              <w:t>-</w:t>
            </w:r>
          </w:p>
        </w:tc>
      </w:tr>
      <w:tr w:rsidR="00FC68DB" w:rsidRPr="00226A3F" w14:paraId="0199DEBA" w14:textId="77777777" w:rsidTr="00FC68DB">
        <w:trPr>
          <w:jc w:val="center"/>
        </w:trPr>
        <w:tc>
          <w:tcPr>
            <w:tcW w:w="1826" w:type="dxa"/>
            <w:shd w:val="clear" w:color="auto" w:fill="auto"/>
          </w:tcPr>
          <w:p w14:paraId="1A53B9AC" w14:textId="77777777" w:rsidR="00FC68DB" w:rsidRPr="00226A3F" w:rsidRDefault="00FC68DB" w:rsidP="00B202D2">
            <w:pPr>
              <w:rPr>
                <w:sz w:val="20"/>
                <w:szCs w:val="20"/>
              </w:rPr>
            </w:pPr>
            <w:proofErr w:type="spellStart"/>
            <w:r>
              <w:rPr>
                <w:rFonts w:cs="Calibri"/>
                <w:sz w:val="20"/>
                <w:szCs w:val="20"/>
                <w:lang w:eastAsia="en-GB"/>
              </w:rPr>
              <w:t>attachment_type</w:t>
            </w:r>
            <w:proofErr w:type="spellEnd"/>
          </w:p>
        </w:tc>
        <w:tc>
          <w:tcPr>
            <w:tcW w:w="1418" w:type="dxa"/>
            <w:shd w:val="clear" w:color="auto" w:fill="auto"/>
          </w:tcPr>
          <w:p w14:paraId="1906B2DC" w14:textId="77777777" w:rsidR="00FC68DB" w:rsidRPr="00226A3F" w:rsidRDefault="00FC68DB" w:rsidP="00B202D2">
            <w:pPr>
              <w:rPr>
                <w:sz w:val="20"/>
                <w:szCs w:val="20"/>
              </w:rPr>
            </w:pPr>
            <w:r>
              <w:rPr>
                <w:sz w:val="20"/>
                <w:szCs w:val="20"/>
              </w:rPr>
              <w:t>Alphanumeric</w:t>
            </w:r>
          </w:p>
        </w:tc>
        <w:tc>
          <w:tcPr>
            <w:tcW w:w="1417" w:type="dxa"/>
          </w:tcPr>
          <w:p w14:paraId="31085E51"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29170C57"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44120F2" w14:textId="77777777" w:rsidR="00FC68DB" w:rsidRPr="00226A3F" w:rsidRDefault="00FC68DB" w:rsidP="00B202D2">
            <w:pPr>
              <w:rPr>
                <w:sz w:val="20"/>
                <w:szCs w:val="20"/>
              </w:rPr>
            </w:pPr>
            <w:r>
              <w:rPr>
                <w:sz w:val="20"/>
                <w:szCs w:val="20"/>
              </w:rPr>
              <w:t>-</w:t>
            </w:r>
          </w:p>
        </w:tc>
      </w:tr>
      <w:tr w:rsidR="00FC68DB" w:rsidRPr="00226A3F" w14:paraId="53049CEC" w14:textId="77777777" w:rsidTr="00FC68DB">
        <w:trPr>
          <w:jc w:val="center"/>
        </w:trPr>
        <w:tc>
          <w:tcPr>
            <w:tcW w:w="1826" w:type="dxa"/>
            <w:shd w:val="clear" w:color="auto" w:fill="auto"/>
          </w:tcPr>
          <w:p w14:paraId="07022DF6" w14:textId="77777777" w:rsidR="00FC68DB" w:rsidRDefault="00FC68DB" w:rsidP="00B202D2">
            <w:pPr>
              <w:rPr>
                <w:sz w:val="20"/>
                <w:szCs w:val="20"/>
              </w:rPr>
            </w:pPr>
            <w:proofErr w:type="spellStart"/>
            <w:r>
              <w:rPr>
                <w:rFonts w:cs="Calibri"/>
                <w:sz w:val="20"/>
                <w:szCs w:val="20"/>
                <w:lang w:eastAsia="en-GB"/>
              </w:rPr>
              <w:t>hole_diameter</w:t>
            </w:r>
            <w:proofErr w:type="spellEnd"/>
          </w:p>
        </w:tc>
        <w:tc>
          <w:tcPr>
            <w:tcW w:w="1418" w:type="dxa"/>
            <w:shd w:val="clear" w:color="auto" w:fill="auto"/>
          </w:tcPr>
          <w:p w14:paraId="79A9E62B" w14:textId="77777777" w:rsidR="00FC68DB" w:rsidRPr="00226A3F" w:rsidRDefault="00FC68DB" w:rsidP="00B202D2">
            <w:pPr>
              <w:rPr>
                <w:sz w:val="20"/>
                <w:szCs w:val="20"/>
              </w:rPr>
            </w:pPr>
            <w:r w:rsidRPr="00226A3F">
              <w:rPr>
                <w:sz w:val="20"/>
                <w:szCs w:val="20"/>
              </w:rPr>
              <w:t>Floating point</w:t>
            </w:r>
          </w:p>
        </w:tc>
        <w:tc>
          <w:tcPr>
            <w:tcW w:w="1417" w:type="dxa"/>
          </w:tcPr>
          <w:p w14:paraId="05F006FC"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4489716"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4FD900E8" w14:textId="77777777" w:rsidR="00FC68DB" w:rsidRDefault="00FC68DB" w:rsidP="00B202D2">
            <w:pPr>
              <w:rPr>
                <w:sz w:val="20"/>
                <w:szCs w:val="20"/>
              </w:rPr>
            </w:pPr>
            <w:r>
              <w:rPr>
                <w:sz w:val="20"/>
                <w:szCs w:val="20"/>
              </w:rPr>
              <w:t>-</w:t>
            </w:r>
          </w:p>
        </w:tc>
      </w:tr>
      <w:tr w:rsidR="00FC68DB" w:rsidRPr="00226A3F" w14:paraId="7242BF8C" w14:textId="77777777" w:rsidTr="00FC68DB">
        <w:trPr>
          <w:jc w:val="center"/>
        </w:trPr>
        <w:tc>
          <w:tcPr>
            <w:tcW w:w="1826" w:type="dxa"/>
            <w:shd w:val="clear" w:color="auto" w:fill="auto"/>
          </w:tcPr>
          <w:p w14:paraId="7304DF00" w14:textId="77777777" w:rsidR="00FC68DB" w:rsidRDefault="00FC68DB" w:rsidP="00B202D2">
            <w:pPr>
              <w:rPr>
                <w:sz w:val="20"/>
                <w:szCs w:val="20"/>
              </w:rPr>
            </w:pPr>
            <w:proofErr w:type="spellStart"/>
            <w:r>
              <w:rPr>
                <w:rFonts w:cs="Calibri"/>
                <w:sz w:val="20"/>
                <w:szCs w:val="20"/>
                <w:lang w:eastAsia="en-GB"/>
              </w:rPr>
              <w:t>hole_length</w:t>
            </w:r>
            <w:proofErr w:type="spellEnd"/>
          </w:p>
        </w:tc>
        <w:tc>
          <w:tcPr>
            <w:tcW w:w="1418" w:type="dxa"/>
            <w:shd w:val="clear" w:color="auto" w:fill="auto"/>
          </w:tcPr>
          <w:p w14:paraId="1CEBF7F7" w14:textId="77777777" w:rsidR="00FC68DB" w:rsidRPr="00226A3F" w:rsidRDefault="00FC68DB" w:rsidP="00B202D2">
            <w:pPr>
              <w:rPr>
                <w:sz w:val="20"/>
                <w:szCs w:val="20"/>
              </w:rPr>
            </w:pPr>
            <w:r w:rsidRPr="00226A3F">
              <w:rPr>
                <w:sz w:val="20"/>
                <w:szCs w:val="20"/>
              </w:rPr>
              <w:t>Floating point</w:t>
            </w:r>
          </w:p>
        </w:tc>
        <w:tc>
          <w:tcPr>
            <w:tcW w:w="1417" w:type="dxa"/>
          </w:tcPr>
          <w:p w14:paraId="2394870A"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140D48FA"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5CB55717" w14:textId="77777777" w:rsidR="00FC68DB" w:rsidRDefault="00FC68DB" w:rsidP="00B202D2">
            <w:pPr>
              <w:spacing w:after="0"/>
              <w:rPr>
                <w:rFonts w:cs="Calibri"/>
                <w:sz w:val="20"/>
                <w:szCs w:val="20"/>
                <w:lang w:eastAsia="en-GB"/>
              </w:rPr>
            </w:pPr>
            <w:proofErr w:type="spellStart"/>
            <w:r>
              <w:rPr>
                <w:rFonts w:cs="Calibri"/>
                <w:sz w:val="20"/>
                <w:szCs w:val="20"/>
                <w:lang w:eastAsia="en-GB"/>
              </w:rPr>
              <w:t>hole_length</w:t>
            </w:r>
            <w:proofErr w:type="spellEnd"/>
            <w:r>
              <w:rPr>
                <w:rFonts w:cs="Calibri"/>
                <w:sz w:val="20"/>
                <w:szCs w:val="20"/>
                <w:lang w:eastAsia="en-GB"/>
              </w:rPr>
              <w:t xml:space="preserve"> &gt; 0 implies</w:t>
            </w:r>
          </w:p>
          <w:p w14:paraId="33DAF701" w14:textId="77777777" w:rsidR="00FC68DB" w:rsidRDefault="00FC68DB" w:rsidP="00B202D2">
            <w:pPr>
              <w:rPr>
                <w:sz w:val="20"/>
                <w:szCs w:val="20"/>
              </w:rPr>
            </w:pPr>
            <w:proofErr w:type="spellStart"/>
            <w:r>
              <w:rPr>
                <w:rFonts w:cs="Calibri"/>
                <w:sz w:val="20"/>
                <w:szCs w:val="20"/>
                <w:lang w:eastAsia="en-GB"/>
              </w:rPr>
              <w:t>hole_diameter</w:t>
            </w:r>
            <w:proofErr w:type="spellEnd"/>
            <w:r>
              <w:rPr>
                <w:rFonts w:cs="Calibri"/>
                <w:sz w:val="20"/>
                <w:szCs w:val="20"/>
                <w:lang w:eastAsia="en-GB"/>
              </w:rPr>
              <w:t xml:space="preserve"> &gt; 0</w:t>
            </w:r>
          </w:p>
        </w:tc>
      </w:tr>
      <w:tr w:rsidR="00FC68DB" w:rsidRPr="00226A3F" w14:paraId="7DB5ED0F" w14:textId="77777777" w:rsidTr="00FC68DB">
        <w:trPr>
          <w:jc w:val="center"/>
        </w:trPr>
        <w:tc>
          <w:tcPr>
            <w:tcW w:w="1826" w:type="dxa"/>
            <w:shd w:val="clear" w:color="auto" w:fill="auto"/>
          </w:tcPr>
          <w:p w14:paraId="05BB4411" w14:textId="77777777" w:rsidR="00FC68DB" w:rsidRPr="00226A3F" w:rsidRDefault="00FC68DB" w:rsidP="00B202D2">
            <w:pPr>
              <w:rPr>
                <w:sz w:val="20"/>
                <w:szCs w:val="20"/>
              </w:rPr>
            </w:pPr>
            <w:proofErr w:type="spellStart"/>
            <w:r>
              <w:rPr>
                <w:rFonts w:cs="Calibri"/>
                <w:sz w:val="20"/>
                <w:szCs w:val="20"/>
                <w:lang w:eastAsia="en-GB"/>
              </w:rPr>
              <w:t>pin_diameter</w:t>
            </w:r>
            <w:proofErr w:type="spellEnd"/>
          </w:p>
        </w:tc>
        <w:tc>
          <w:tcPr>
            <w:tcW w:w="1418" w:type="dxa"/>
            <w:shd w:val="clear" w:color="auto" w:fill="auto"/>
          </w:tcPr>
          <w:p w14:paraId="7C2EEA5B" w14:textId="77777777" w:rsidR="00FC68DB" w:rsidRPr="00226A3F" w:rsidRDefault="00FC68DB" w:rsidP="00B202D2">
            <w:pPr>
              <w:rPr>
                <w:sz w:val="20"/>
                <w:szCs w:val="20"/>
              </w:rPr>
            </w:pPr>
            <w:r w:rsidRPr="00226A3F">
              <w:rPr>
                <w:sz w:val="20"/>
                <w:szCs w:val="20"/>
              </w:rPr>
              <w:t>Floating point</w:t>
            </w:r>
          </w:p>
        </w:tc>
        <w:tc>
          <w:tcPr>
            <w:tcW w:w="1417" w:type="dxa"/>
          </w:tcPr>
          <w:p w14:paraId="2EE1AF61"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2311DBB4"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F265C75" w14:textId="77777777" w:rsidR="00FC68DB" w:rsidRPr="00226A3F" w:rsidRDefault="00FC68DB" w:rsidP="00B202D2">
            <w:pPr>
              <w:keepNext/>
              <w:rPr>
                <w:sz w:val="20"/>
                <w:szCs w:val="20"/>
              </w:rPr>
            </w:pPr>
            <w:r>
              <w:rPr>
                <w:sz w:val="20"/>
                <w:szCs w:val="20"/>
              </w:rPr>
              <w:t>-</w:t>
            </w:r>
          </w:p>
        </w:tc>
      </w:tr>
      <w:tr w:rsidR="00FC68DB" w:rsidRPr="00226A3F" w14:paraId="031D3829" w14:textId="77777777" w:rsidTr="00FC68DB">
        <w:trPr>
          <w:jc w:val="center"/>
        </w:trPr>
        <w:tc>
          <w:tcPr>
            <w:tcW w:w="1826" w:type="dxa"/>
            <w:shd w:val="clear" w:color="auto" w:fill="auto"/>
          </w:tcPr>
          <w:p w14:paraId="475462B1" w14:textId="77777777" w:rsidR="00FC68DB" w:rsidRDefault="00FC68DB" w:rsidP="00B202D2">
            <w:pPr>
              <w:rPr>
                <w:sz w:val="20"/>
                <w:szCs w:val="20"/>
              </w:rPr>
            </w:pPr>
            <w:proofErr w:type="spellStart"/>
            <w:r>
              <w:rPr>
                <w:rFonts w:cs="Calibri"/>
                <w:sz w:val="20"/>
                <w:szCs w:val="20"/>
                <w:lang w:eastAsia="en-GB"/>
              </w:rPr>
              <w:t>pin_width</w:t>
            </w:r>
            <w:proofErr w:type="spellEnd"/>
          </w:p>
        </w:tc>
        <w:tc>
          <w:tcPr>
            <w:tcW w:w="1418" w:type="dxa"/>
            <w:shd w:val="clear" w:color="auto" w:fill="auto"/>
          </w:tcPr>
          <w:p w14:paraId="0B5AFF17" w14:textId="77777777" w:rsidR="00FC68DB" w:rsidRPr="00226A3F" w:rsidRDefault="00FC68DB" w:rsidP="00B202D2">
            <w:pPr>
              <w:rPr>
                <w:sz w:val="20"/>
                <w:szCs w:val="20"/>
              </w:rPr>
            </w:pPr>
            <w:r w:rsidRPr="00226A3F">
              <w:rPr>
                <w:sz w:val="20"/>
                <w:szCs w:val="20"/>
              </w:rPr>
              <w:t>Floating point</w:t>
            </w:r>
          </w:p>
        </w:tc>
        <w:tc>
          <w:tcPr>
            <w:tcW w:w="1417" w:type="dxa"/>
          </w:tcPr>
          <w:p w14:paraId="3CF8C037"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2DF2D3ED"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57B8EBAF" w14:textId="77777777" w:rsidR="00FC68DB" w:rsidRDefault="00FC68DB" w:rsidP="00B202D2">
            <w:pPr>
              <w:spacing w:after="0"/>
              <w:rPr>
                <w:sz w:val="20"/>
                <w:szCs w:val="20"/>
              </w:rPr>
            </w:pPr>
            <w:proofErr w:type="spellStart"/>
            <w:r>
              <w:rPr>
                <w:sz w:val="20"/>
                <w:szCs w:val="20"/>
              </w:rPr>
              <w:t>pin_width</w:t>
            </w:r>
            <w:proofErr w:type="spellEnd"/>
            <w:r>
              <w:rPr>
                <w:sz w:val="20"/>
                <w:szCs w:val="20"/>
              </w:rPr>
              <w:t xml:space="preserve"> &gt; 0 implies</w:t>
            </w:r>
          </w:p>
          <w:p w14:paraId="6C368871" w14:textId="77777777" w:rsidR="00FC68DB" w:rsidRDefault="00FC68DB" w:rsidP="00B202D2">
            <w:pPr>
              <w:rPr>
                <w:sz w:val="20"/>
                <w:szCs w:val="20"/>
              </w:rPr>
            </w:pPr>
            <w:proofErr w:type="spellStart"/>
            <w:r>
              <w:rPr>
                <w:sz w:val="20"/>
                <w:szCs w:val="20"/>
              </w:rPr>
              <w:t>pin_diameter</w:t>
            </w:r>
            <w:proofErr w:type="spellEnd"/>
            <w:r>
              <w:rPr>
                <w:sz w:val="20"/>
                <w:szCs w:val="20"/>
              </w:rPr>
              <w:t xml:space="preserve"> &gt; 0</w:t>
            </w:r>
          </w:p>
        </w:tc>
      </w:tr>
      <w:tr w:rsidR="00FC68DB" w:rsidRPr="00226A3F" w14:paraId="5F3DEB9D" w14:textId="77777777" w:rsidTr="00FC68DB">
        <w:trPr>
          <w:jc w:val="center"/>
        </w:trPr>
        <w:tc>
          <w:tcPr>
            <w:tcW w:w="1826" w:type="dxa"/>
            <w:shd w:val="clear" w:color="auto" w:fill="auto"/>
          </w:tcPr>
          <w:p w14:paraId="13003FF5" w14:textId="77777777" w:rsidR="00FC68DB" w:rsidRDefault="00FC68DB" w:rsidP="00B202D2">
            <w:pPr>
              <w:rPr>
                <w:sz w:val="20"/>
                <w:szCs w:val="20"/>
              </w:rPr>
            </w:pPr>
            <w:proofErr w:type="spellStart"/>
            <w:r>
              <w:rPr>
                <w:rFonts w:cs="Calibri"/>
                <w:sz w:val="20"/>
                <w:szCs w:val="20"/>
                <w:lang w:eastAsia="en-GB"/>
              </w:rPr>
              <w:t>pin_length</w:t>
            </w:r>
            <w:proofErr w:type="spellEnd"/>
          </w:p>
        </w:tc>
        <w:tc>
          <w:tcPr>
            <w:tcW w:w="1418" w:type="dxa"/>
            <w:shd w:val="clear" w:color="auto" w:fill="auto"/>
          </w:tcPr>
          <w:p w14:paraId="0BA2634A" w14:textId="77777777" w:rsidR="00FC68DB" w:rsidRPr="00226A3F" w:rsidRDefault="00FC68DB" w:rsidP="00B202D2">
            <w:pPr>
              <w:rPr>
                <w:sz w:val="20"/>
                <w:szCs w:val="20"/>
              </w:rPr>
            </w:pPr>
            <w:r w:rsidRPr="00226A3F">
              <w:rPr>
                <w:sz w:val="20"/>
                <w:szCs w:val="20"/>
              </w:rPr>
              <w:t>Floating point</w:t>
            </w:r>
          </w:p>
        </w:tc>
        <w:tc>
          <w:tcPr>
            <w:tcW w:w="1417" w:type="dxa"/>
          </w:tcPr>
          <w:p w14:paraId="6FC7CAB9"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5EB907ED"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B71FE83" w14:textId="77777777" w:rsidR="00FC68DB" w:rsidRDefault="00FC68DB" w:rsidP="00B202D2">
            <w:pPr>
              <w:autoSpaceDE w:val="0"/>
              <w:autoSpaceDN w:val="0"/>
              <w:adjustRightInd w:val="0"/>
              <w:spacing w:after="0"/>
              <w:rPr>
                <w:sz w:val="20"/>
                <w:szCs w:val="20"/>
              </w:rPr>
            </w:pPr>
            <w:r>
              <w:rPr>
                <w:rFonts w:cs="Calibri"/>
                <w:sz w:val="20"/>
                <w:szCs w:val="20"/>
                <w:lang w:eastAsia="en-GB"/>
              </w:rPr>
              <w:t>-</w:t>
            </w:r>
          </w:p>
        </w:tc>
      </w:tr>
      <w:tr w:rsidR="00FC68DB" w:rsidRPr="00226A3F" w14:paraId="0B9968C3" w14:textId="77777777" w:rsidTr="00FC68DB">
        <w:trPr>
          <w:jc w:val="center"/>
        </w:trPr>
        <w:tc>
          <w:tcPr>
            <w:tcW w:w="1826" w:type="dxa"/>
            <w:shd w:val="clear" w:color="auto" w:fill="auto"/>
          </w:tcPr>
          <w:p w14:paraId="6584C1F8" w14:textId="77777777" w:rsidR="00FC68DB" w:rsidRDefault="00FC68DB" w:rsidP="00B202D2">
            <w:pPr>
              <w:rPr>
                <w:sz w:val="20"/>
                <w:szCs w:val="20"/>
              </w:rPr>
            </w:pPr>
            <w:proofErr w:type="spellStart"/>
            <w:r>
              <w:rPr>
                <w:rFonts w:cs="Calibri"/>
                <w:sz w:val="20"/>
                <w:szCs w:val="20"/>
                <w:lang w:eastAsia="en-GB"/>
              </w:rPr>
              <w:t>strap_length</w:t>
            </w:r>
            <w:proofErr w:type="spellEnd"/>
          </w:p>
        </w:tc>
        <w:tc>
          <w:tcPr>
            <w:tcW w:w="1418" w:type="dxa"/>
            <w:shd w:val="clear" w:color="auto" w:fill="auto"/>
          </w:tcPr>
          <w:p w14:paraId="3112426D" w14:textId="77777777" w:rsidR="00FC68DB" w:rsidRPr="00226A3F" w:rsidRDefault="00FC68DB" w:rsidP="00B202D2">
            <w:pPr>
              <w:rPr>
                <w:sz w:val="20"/>
                <w:szCs w:val="20"/>
              </w:rPr>
            </w:pPr>
            <w:r w:rsidRPr="00226A3F">
              <w:rPr>
                <w:sz w:val="20"/>
                <w:szCs w:val="20"/>
              </w:rPr>
              <w:t>Floating point</w:t>
            </w:r>
          </w:p>
        </w:tc>
        <w:tc>
          <w:tcPr>
            <w:tcW w:w="1417" w:type="dxa"/>
          </w:tcPr>
          <w:p w14:paraId="248B28B0"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09A4C0A8"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107FA2E8" w14:textId="77777777" w:rsidR="00FC68DB" w:rsidRDefault="00FC68DB" w:rsidP="00B202D2">
            <w:pPr>
              <w:rPr>
                <w:sz w:val="20"/>
                <w:szCs w:val="20"/>
              </w:rPr>
            </w:pPr>
            <w:r>
              <w:rPr>
                <w:sz w:val="20"/>
                <w:szCs w:val="20"/>
              </w:rPr>
              <w:t>-</w:t>
            </w:r>
          </w:p>
        </w:tc>
      </w:tr>
      <w:tr w:rsidR="00FC68DB" w:rsidRPr="00226A3F" w14:paraId="0BE6139D" w14:textId="77777777" w:rsidTr="00FC68DB">
        <w:trPr>
          <w:jc w:val="center"/>
        </w:trPr>
        <w:tc>
          <w:tcPr>
            <w:tcW w:w="1826" w:type="dxa"/>
            <w:shd w:val="clear" w:color="auto" w:fill="auto"/>
          </w:tcPr>
          <w:p w14:paraId="1754C973" w14:textId="77777777" w:rsidR="00FC68DB" w:rsidRDefault="00FC68DB" w:rsidP="00B202D2">
            <w:pPr>
              <w:rPr>
                <w:sz w:val="20"/>
                <w:szCs w:val="20"/>
              </w:rPr>
            </w:pPr>
            <w:proofErr w:type="spellStart"/>
            <w:r>
              <w:rPr>
                <w:rFonts w:cs="Calibri"/>
                <w:sz w:val="20"/>
                <w:szCs w:val="20"/>
                <w:lang w:eastAsia="en-GB"/>
              </w:rPr>
              <w:t>clipped_to</w:t>
            </w:r>
            <w:proofErr w:type="spellEnd"/>
          </w:p>
        </w:tc>
        <w:tc>
          <w:tcPr>
            <w:tcW w:w="1418" w:type="dxa"/>
            <w:shd w:val="clear" w:color="auto" w:fill="auto"/>
          </w:tcPr>
          <w:p w14:paraId="2AC0F4A1" w14:textId="77777777" w:rsidR="00FC68DB" w:rsidRPr="00226A3F" w:rsidRDefault="00FC68DB" w:rsidP="00B202D2">
            <w:pPr>
              <w:rPr>
                <w:sz w:val="20"/>
                <w:szCs w:val="20"/>
              </w:rPr>
            </w:pPr>
            <w:r>
              <w:rPr>
                <w:sz w:val="20"/>
                <w:szCs w:val="20"/>
              </w:rPr>
              <w:t>Integer</w:t>
            </w:r>
          </w:p>
        </w:tc>
        <w:tc>
          <w:tcPr>
            <w:tcW w:w="1417" w:type="dxa"/>
          </w:tcPr>
          <w:p w14:paraId="477592A3" w14:textId="77777777" w:rsidR="00FC68DB" w:rsidRPr="00226A3F" w:rsidRDefault="00FC68DB" w:rsidP="00B202D2">
            <w:pPr>
              <w:rPr>
                <w:sz w:val="20"/>
                <w:szCs w:val="20"/>
              </w:rPr>
            </w:pPr>
            <w:r>
              <w:rPr>
                <w:rFonts w:cs="Calibri"/>
                <w:sz w:val="20"/>
                <w:szCs w:val="20"/>
              </w:rPr>
              <w:t>&gt;</w:t>
            </w:r>
            <w:r w:rsidRPr="00226A3F">
              <w:rPr>
                <w:sz w:val="20"/>
                <w:szCs w:val="20"/>
              </w:rPr>
              <w:t xml:space="preserve"> 0</w:t>
            </w:r>
          </w:p>
        </w:tc>
        <w:tc>
          <w:tcPr>
            <w:tcW w:w="992" w:type="dxa"/>
            <w:shd w:val="clear" w:color="auto" w:fill="auto"/>
          </w:tcPr>
          <w:p w14:paraId="0487625E"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58D559E2" w14:textId="77777777" w:rsidR="00FC68DB" w:rsidRDefault="00FC68DB" w:rsidP="00B202D2">
            <w:pPr>
              <w:rPr>
                <w:sz w:val="20"/>
                <w:szCs w:val="20"/>
              </w:rPr>
            </w:pPr>
            <w:r>
              <w:rPr>
                <w:sz w:val="20"/>
                <w:szCs w:val="20"/>
              </w:rPr>
              <w:t>-</w:t>
            </w:r>
          </w:p>
        </w:tc>
      </w:tr>
      <w:tr w:rsidR="00FC68DB" w:rsidRPr="00226A3F" w14:paraId="4F39E987" w14:textId="77777777" w:rsidTr="00FC68DB">
        <w:trPr>
          <w:jc w:val="center"/>
        </w:trPr>
        <w:tc>
          <w:tcPr>
            <w:tcW w:w="1826" w:type="dxa"/>
            <w:shd w:val="clear" w:color="auto" w:fill="auto"/>
          </w:tcPr>
          <w:p w14:paraId="148B1FB7" w14:textId="77777777" w:rsidR="00FC68DB" w:rsidRDefault="00FC68DB" w:rsidP="00B202D2">
            <w:pPr>
              <w:rPr>
                <w:sz w:val="20"/>
                <w:szCs w:val="20"/>
              </w:rPr>
            </w:pPr>
            <w:r>
              <w:rPr>
                <w:rFonts w:cs="Calibri"/>
                <w:sz w:val="20"/>
                <w:szCs w:val="20"/>
                <w:lang w:eastAsia="en-GB"/>
              </w:rPr>
              <w:t>material</w:t>
            </w:r>
          </w:p>
        </w:tc>
        <w:tc>
          <w:tcPr>
            <w:tcW w:w="1418" w:type="dxa"/>
            <w:shd w:val="clear" w:color="auto" w:fill="auto"/>
          </w:tcPr>
          <w:p w14:paraId="384C735E" w14:textId="77777777" w:rsidR="00FC68DB" w:rsidRPr="00226A3F" w:rsidRDefault="00FC68DB" w:rsidP="00B202D2">
            <w:pPr>
              <w:rPr>
                <w:sz w:val="20"/>
                <w:szCs w:val="20"/>
              </w:rPr>
            </w:pPr>
            <w:r>
              <w:rPr>
                <w:sz w:val="20"/>
                <w:szCs w:val="20"/>
              </w:rPr>
              <w:t>Alphanumeric</w:t>
            </w:r>
          </w:p>
        </w:tc>
        <w:tc>
          <w:tcPr>
            <w:tcW w:w="1417" w:type="dxa"/>
          </w:tcPr>
          <w:p w14:paraId="67F2A65A"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62E4B64A"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B322ECA" w14:textId="77777777" w:rsidR="00FC68DB" w:rsidRDefault="00FC68DB" w:rsidP="00B202D2">
            <w:pPr>
              <w:rPr>
                <w:sz w:val="20"/>
                <w:szCs w:val="20"/>
              </w:rPr>
            </w:pPr>
            <w:r>
              <w:rPr>
                <w:sz w:val="20"/>
                <w:szCs w:val="20"/>
              </w:rPr>
              <w:t>-</w:t>
            </w:r>
          </w:p>
        </w:tc>
      </w:tr>
      <w:tr w:rsidR="00FC68DB" w:rsidRPr="00226A3F" w14:paraId="7AB0BAE3" w14:textId="77777777" w:rsidTr="00FC68DB">
        <w:trPr>
          <w:jc w:val="center"/>
        </w:trPr>
        <w:tc>
          <w:tcPr>
            <w:tcW w:w="1826" w:type="dxa"/>
            <w:shd w:val="clear" w:color="auto" w:fill="auto"/>
          </w:tcPr>
          <w:p w14:paraId="7BC0BA7A" w14:textId="77777777" w:rsidR="00FC68DB" w:rsidRDefault="00FC68DB" w:rsidP="00B202D2">
            <w:pPr>
              <w:rPr>
                <w:sz w:val="20"/>
                <w:szCs w:val="20"/>
              </w:rPr>
            </w:pPr>
            <w:proofErr w:type="spellStart"/>
            <w:r>
              <w:rPr>
                <w:rFonts w:cs="Calibri"/>
                <w:sz w:val="20"/>
                <w:szCs w:val="20"/>
                <w:lang w:eastAsia="en-GB"/>
              </w:rPr>
              <w:t>part_code</w:t>
            </w:r>
            <w:proofErr w:type="spellEnd"/>
          </w:p>
        </w:tc>
        <w:tc>
          <w:tcPr>
            <w:tcW w:w="1418" w:type="dxa"/>
            <w:shd w:val="clear" w:color="auto" w:fill="auto"/>
          </w:tcPr>
          <w:p w14:paraId="2BBEE3BE" w14:textId="77777777" w:rsidR="00FC68DB" w:rsidRPr="00226A3F" w:rsidRDefault="00FC68DB" w:rsidP="00B202D2">
            <w:pPr>
              <w:rPr>
                <w:sz w:val="20"/>
                <w:szCs w:val="20"/>
              </w:rPr>
            </w:pPr>
            <w:r>
              <w:rPr>
                <w:sz w:val="20"/>
                <w:szCs w:val="20"/>
              </w:rPr>
              <w:t>Alphanumeric</w:t>
            </w:r>
          </w:p>
        </w:tc>
        <w:tc>
          <w:tcPr>
            <w:tcW w:w="1417" w:type="dxa"/>
          </w:tcPr>
          <w:p w14:paraId="5533A898"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39D7AE61"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2498CF1" w14:textId="77777777" w:rsidR="00FC68DB" w:rsidRDefault="00FC68DB" w:rsidP="00B202D2">
            <w:pPr>
              <w:rPr>
                <w:sz w:val="20"/>
                <w:szCs w:val="20"/>
              </w:rPr>
            </w:pPr>
            <w:r>
              <w:rPr>
                <w:sz w:val="20"/>
                <w:szCs w:val="20"/>
              </w:rPr>
              <w:t>-</w:t>
            </w:r>
          </w:p>
        </w:tc>
      </w:tr>
    </w:tbl>
    <w:p w14:paraId="68FE7F4A" w14:textId="78B60074" w:rsidR="00FC68DB" w:rsidRDefault="00FC68DB" w:rsidP="00B202D2">
      <w:pPr>
        <w:pStyle w:val="Beschriftung"/>
        <w:spacing w:before="120"/>
        <w:rPr>
          <w:rStyle w:val="elementdeftypeChar"/>
          <w:rFonts w:eastAsia="Calibri"/>
          <w:b w:val="0"/>
        </w:rPr>
      </w:pPr>
      <w:bookmarkStart w:id="1441" w:name="_Toc3566476"/>
      <w:bookmarkStart w:id="1442" w:name="_Toc34747477"/>
      <w:bookmarkStart w:id="1443" w:name="_Toc77095929"/>
      <w:r>
        <w:t xml:space="preserve">Table </w:t>
      </w:r>
      <w:r>
        <w:fldChar w:fldCharType="begin"/>
      </w:r>
      <w:r>
        <w:instrText xml:space="preserve"> SEQ Table \* ARABIC </w:instrText>
      </w:r>
      <w:r>
        <w:fldChar w:fldCharType="separate"/>
      </w:r>
      <w:r w:rsidR="008116BB">
        <w:rPr>
          <w:noProof/>
        </w:rPr>
        <w:t>71</w:t>
      </w:r>
      <w:r>
        <w:fldChar w:fldCharType="end"/>
      </w:r>
      <w:r>
        <w:t xml:space="preserve">: Attributes of element </w:t>
      </w:r>
      <w:r w:rsidRPr="006239BA">
        <w:rPr>
          <w:rStyle w:val="elementdeftypeChar"/>
          <w:rFonts w:eastAsia="Calibri"/>
          <w:b w:val="0"/>
        </w:rPr>
        <w:t>&lt;</w:t>
      </w:r>
      <w:r>
        <w:rPr>
          <w:rStyle w:val="elementdeftypeChar"/>
          <w:rFonts w:eastAsia="Calibri"/>
          <w:b w:val="0"/>
        </w:rPr>
        <w:t>clip</w:t>
      </w:r>
      <w:r w:rsidRPr="006239BA">
        <w:rPr>
          <w:rStyle w:val="elementdeftypeChar"/>
          <w:rFonts w:eastAsia="Calibri"/>
          <w:b w:val="0"/>
        </w:rPr>
        <w:t>/&gt;</w:t>
      </w:r>
      <w:bookmarkEnd w:id="1441"/>
      <w:bookmarkEnd w:id="1442"/>
      <w:bookmarkEnd w:id="1443"/>
    </w:p>
    <w:p w14:paraId="06661839" w14:textId="77777777" w:rsidR="00FC68DB" w:rsidRPr="0010140C" w:rsidRDefault="00FC68DB" w:rsidP="00BA04B6">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clip_type</w:t>
      </w:r>
      <w:proofErr w:type="spellEnd"/>
      <w:r w:rsidRPr="0010140C">
        <w:rPr>
          <w:rFonts w:cs="Calibri"/>
          <w:lang w:val="en-US" w:eastAsia="en-GB"/>
        </w:rPr>
        <w:t xml:space="preserve">: the alphanumeric name of the clip, </w:t>
      </w:r>
      <w:proofErr w:type="gramStart"/>
      <w:r w:rsidRPr="0010140C">
        <w:rPr>
          <w:rFonts w:cs="Calibri"/>
          <w:lang w:val="en-US" w:eastAsia="en-GB"/>
        </w:rPr>
        <w:t>e.g.</w:t>
      </w:r>
      <w:proofErr w:type="gramEnd"/>
      <w:r w:rsidRPr="0010140C">
        <w:rPr>
          <w:rFonts w:cs="Calibri"/>
          <w:lang w:val="en-US" w:eastAsia="en-GB"/>
        </w:rPr>
        <w:t xml:space="preserve"> </w:t>
      </w:r>
      <w:r>
        <w:rPr>
          <w:rFonts w:cs="Calibri"/>
          <w:lang w:val="en-US" w:eastAsia="en-GB"/>
        </w:rPr>
        <w:t>at FORD: "</w:t>
      </w:r>
      <w:r w:rsidRPr="0010140C">
        <w:rPr>
          <w:rFonts w:cs="Calibri"/>
          <w:lang w:val="en-US" w:eastAsia="en-GB"/>
        </w:rPr>
        <w:t>STRAP 5-45X8X.9-4.1 PNL</w:t>
      </w:r>
      <w:r>
        <w:rPr>
          <w:rFonts w:cs="Calibri"/>
          <w:lang w:val="en-US" w:eastAsia="en-GB"/>
        </w:rPr>
        <w:t>"</w:t>
      </w:r>
      <w:r w:rsidRPr="0010140C">
        <w:rPr>
          <w:rFonts w:cs="Calibri"/>
          <w:lang w:val="en-US" w:eastAsia="en-GB"/>
        </w:rPr>
        <w:t>.</w:t>
      </w:r>
    </w:p>
    <w:p w14:paraId="15BBEA1F" w14:textId="77777777" w:rsidR="00FC68DB" w:rsidRPr="003302C7" w:rsidRDefault="00FC68DB" w:rsidP="00BA04B6">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attachment_type</w:t>
      </w:r>
      <w:proofErr w:type="spellEnd"/>
      <w:r w:rsidRPr="003302C7">
        <w:rPr>
          <w:rFonts w:cs="Calibri"/>
          <w:lang w:val="en-US" w:eastAsia="en-GB"/>
        </w:rPr>
        <w:t xml:space="preserve">: the description, how the clip is fastened, e. g. </w:t>
      </w:r>
      <w:r>
        <w:rPr>
          <w:rFonts w:cs="Calibri"/>
          <w:lang w:val="en-US" w:eastAsia="en-GB"/>
        </w:rPr>
        <w:t>"</w:t>
      </w:r>
      <w:r w:rsidRPr="003302C7">
        <w:rPr>
          <w:rFonts w:cs="Calibri"/>
          <w:lang w:val="en-US" w:eastAsia="en-GB"/>
        </w:rPr>
        <w:t>push into round hole</w:t>
      </w:r>
      <w:r>
        <w:rPr>
          <w:rFonts w:cs="Calibri"/>
          <w:lang w:val="en-US" w:eastAsia="en-GB"/>
        </w:rPr>
        <w:t>"</w:t>
      </w:r>
      <w:r w:rsidRPr="003302C7">
        <w:rPr>
          <w:rFonts w:cs="Calibri"/>
          <w:lang w:val="en-US" w:eastAsia="en-GB"/>
        </w:rPr>
        <w:t>.</w:t>
      </w:r>
    </w:p>
    <w:p w14:paraId="65116F91" w14:textId="77777777" w:rsidR="00FC68DB" w:rsidRPr="00D977AB" w:rsidRDefault="00FC68DB" w:rsidP="00BA04B6">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hole_diameter</w:t>
      </w:r>
      <w:proofErr w:type="spellEnd"/>
      <w:r w:rsidRPr="003302C7">
        <w:rPr>
          <w:rFonts w:cs="Calibri"/>
          <w:lang w:val="en-US" w:eastAsia="en-GB"/>
        </w:rPr>
        <w:t xml:space="preserve">: If the clip is pushed into a hole, this attribute describes the diameter of that mating hole. </w:t>
      </w:r>
      <w:r w:rsidRPr="00F45889">
        <w:rPr>
          <w:rFonts w:cs="Calibri"/>
          <w:lang w:val="en-US" w:eastAsia="en-GB"/>
        </w:rPr>
        <w:t xml:space="preserve">If the hole is not round, the minimum diameter is meant. </w:t>
      </w:r>
      <w:r w:rsidRPr="00D977AB">
        <w:rPr>
          <w:rFonts w:cs="Calibri"/>
          <w:lang w:val="en-US" w:eastAsia="en-GB"/>
        </w:rPr>
        <w:t>Default value is 0.0, which means "no hole".</w:t>
      </w:r>
    </w:p>
    <w:p w14:paraId="68F1F261" w14:textId="77777777" w:rsidR="00FC68DB" w:rsidRPr="00F45889" w:rsidRDefault="00FC68DB" w:rsidP="00BA04B6">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lastRenderedPageBreak/>
        <w:t>hole_length</w:t>
      </w:r>
      <w:proofErr w:type="spellEnd"/>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w:t>
      </w:r>
      <w:r>
        <w:rPr>
          <w:rFonts w:cs="Calibri"/>
          <w:lang w:val="en-US" w:eastAsia="en-GB"/>
        </w:rPr>
        <w:t xml:space="preserve"> </w:t>
      </w:r>
      <w:r w:rsidRPr="003302C7">
        <w:rPr>
          <w:rFonts w:cs="Calibri"/>
          <w:lang w:val="en-US" w:eastAsia="en-GB"/>
        </w:rPr>
        <w:t xml:space="preserve">maximum diameter of that hole. </w:t>
      </w:r>
      <w:r w:rsidRPr="00F45889">
        <w:rPr>
          <w:rFonts w:cs="Calibri"/>
          <w:lang w:val="en-US" w:eastAsia="en-GB"/>
        </w:rPr>
        <w:t xml:space="preserve">Default value is 0.0, which means </w:t>
      </w:r>
      <w:r>
        <w:rPr>
          <w:rFonts w:cs="Calibri"/>
          <w:lang w:val="en-US" w:eastAsia="en-GB"/>
        </w:rPr>
        <w:t>"</w:t>
      </w:r>
      <w:r w:rsidRPr="00F45889">
        <w:rPr>
          <w:rFonts w:cs="Calibri"/>
          <w:lang w:val="en-US" w:eastAsia="en-GB"/>
        </w:rPr>
        <w:t>no hole or round hole</w:t>
      </w:r>
      <w:r>
        <w:rPr>
          <w:rFonts w:cs="Calibri"/>
          <w:lang w:val="en-US" w:eastAsia="en-GB"/>
        </w:rPr>
        <w:t>"</w:t>
      </w:r>
      <w:r w:rsidRPr="00F45889">
        <w:rPr>
          <w:rFonts w:cs="Calibri"/>
          <w:lang w:val="en-US" w:eastAsia="en-GB"/>
        </w:rPr>
        <w:t>.</w:t>
      </w:r>
    </w:p>
    <w:p w14:paraId="24EC51E0" w14:textId="77777777" w:rsidR="00FC68DB" w:rsidRPr="00D977AB" w:rsidRDefault="00FC68DB" w:rsidP="00BA04B6">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pin_diameter</w:t>
      </w:r>
      <w:proofErr w:type="spellEnd"/>
      <w:r w:rsidRPr="003302C7">
        <w:rPr>
          <w:rFonts w:cs="Calibri"/>
          <w:lang w:val="en-US" w:eastAsia="en-GB"/>
        </w:rPr>
        <w:t xml:space="preserve">: If the clip is pushed into a hole, this attribute describes the diameter of the clip’s pin. </w:t>
      </w:r>
      <w:r w:rsidRPr="00F45889">
        <w:rPr>
          <w:rFonts w:cs="Calibri"/>
          <w:lang w:val="en-US" w:eastAsia="en-GB"/>
        </w:rPr>
        <w:t xml:space="preserve">If the hole is not round, the minimum diameter is meant. </w:t>
      </w:r>
      <w:r w:rsidRPr="00D977AB">
        <w:rPr>
          <w:rFonts w:cs="Calibri"/>
          <w:lang w:val="en-US" w:eastAsia="en-GB"/>
        </w:rPr>
        <w:t>Default value is 0.0, which means "no hole".</w:t>
      </w:r>
    </w:p>
    <w:p w14:paraId="190DC1AA" w14:textId="77777777" w:rsidR="00FC68DB" w:rsidRPr="00F45889" w:rsidRDefault="00FC68DB" w:rsidP="00BA04B6">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pin_width</w:t>
      </w:r>
      <w:proofErr w:type="spellEnd"/>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 maximum</w:t>
      </w:r>
      <w:r>
        <w:rPr>
          <w:rFonts w:cs="Calibri"/>
          <w:lang w:val="en-US" w:eastAsia="en-GB"/>
        </w:rPr>
        <w:t xml:space="preserve"> </w:t>
      </w:r>
      <w:r w:rsidRPr="003302C7">
        <w:rPr>
          <w:rFonts w:cs="Calibri"/>
          <w:lang w:val="en-US" w:eastAsia="en-GB"/>
        </w:rPr>
        <w:t xml:space="preserve">diameter of the clip’s pin. </w:t>
      </w:r>
      <w:r w:rsidRPr="00F45889">
        <w:rPr>
          <w:rFonts w:cs="Calibri"/>
          <w:lang w:val="en-US" w:eastAsia="en-GB"/>
        </w:rPr>
        <w:t xml:space="preserve">Default value is 0.0, which means </w:t>
      </w:r>
      <w:r>
        <w:rPr>
          <w:rFonts w:cs="Calibri"/>
          <w:lang w:val="en-US" w:eastAsia="en-GB"/>
        </w:rPr>
        <w:t>"</w:t>
      </w:r>
      <w:r w:rsidRPr="00F45889">
        <w:rPr>
          <w:rFonts w:cs="Calibri"/>
          <w:lang w:val="en-US" w:eastAsia="en-GB"/>
        </w:rPr>
        <w:t>no hole or round hole</w:t>
      </w:r>
      <w:r>
        <w:rPr>
          <w:rFonts w:cs="Calibri"/>
          <w:lang w:val="en-US" w:eastAsia="en-GB"/>
        </w:rPr>
        <w:t>"</w:t>
      </w:r>
      <w:r w:rsidRPr="00F45889">
        <w:rPr>
          <w:rFonts w:cs="Calibri"/>
          <w:lang w:val="en-US" w:eastAsia="en-GB"/>
        </w:rPr>
        <w:t>.</w:t>
      </w:r>
    </w:p>
    <w:p w14:paraId="3FCB4E94" w14:textId="77777777" w:rsidR="00FC68DB" w:rsidRPr="00D977AB" w:rsidRDefault="00FC68DB" w:rsidP="00BA04B6">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pin_length</w:t>
      </w:r>
      <w:proofErr w:type="spellEnd"/>
      <w:r w:rsidRPr="003302C7">
        <w:rPr>
          <w:rFonts w:cs="Calibri"/>
          <w:lang w:val="en-US" w:eastAsia="en-GB"/>
        </w:rPr>
        <w:t>: If the clip is pushed into a hole, this attribute describes the length of the clip’s</w:t>
      </w:r>
      <w:r>
        <w:rPr>
          <w:rFonts w:cs="Calibri"/>
          <w:lang w:val="en-US" w:eastAsia="en-GB"/>
        </w:rPr>
        <w:t xml:space="preserve"> </w:t>
      </w:r>
      <w:r w:rsidRPr="003302C7">
        <w:rPr>
          <w:rFonts w:cs="Calibri"/>
          <w:lang w:val="en-US" w:eastAsia="en-GB"/>
        </w:rPr>
        <w:t xml:space="preserve">pin. </w:t>
      </w:r>
      <w:r w:rsidRPr="00D977AB">
        <w:rPr>
          <w:rFonts w:cs="Calibri"/>
          <w:lang w:val="en-US" w:eastAsia="en-GB"/>
        </w:rPr>
        <w:t>Default value is 0.0, which means "no hole".</w:t>
      </w:r>
    </w:p>
    <w:p w14:paraId="759269F7" w14:textId="647E1CCC" w:rsidR="00FC68DB" w:rsidRPr="00252424" w:rsidRDefault="00FC68DB" w:rsidP="00BA04B6">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strap_length</w:t>
      </w:r>
      <w:proofErr w:type="spellEnd"/>
      <w:r w:rsidRPr="00252424">
        <w:rPr>
          <w:rFonts w:cs="Calibri"/>
          <w:lang w:val="en-US" w:eastAsia="en-GB"/>
        </w:rPr>
        <w:t xml:space="preserve">: If the clip carries a strap (cf. to </w:t>
      </w:r>
      <w:r w:rsidRPr="00252424">
        <w:rPr>
          <w:rFonts w:cs="Calibri"/>
          <w:lang w:val="en-US" w:eastAsia="en-GB"/>
        </w:rPr>
        <w:fldChar w:fldCharType="begin"/>
      </w:r>
      <w:r w:rsidRPr="00252424">
        <w:rPr>
          <w:rFonts w:cs="Calibri"/>
          <w:lang w:val="en-US" w:eastAsia="en-GB"/>
        </w:rPr>
        <w:instrText xml:space="preserve"> REF _Ref7727027 \h </w:instrText>
      </w:r>
      <w:r w:rsidRPr="00252424">
        <w:rPr>
          <w:rFonts w:cs="Calibri"/>
          <w:lang w:val="en-US" w:eastAsia="en-GB"/>
        </w:rPr>
      </w:r>
      <w:r w:rsidRPr="00252424">
        <w:rPr>
          <w:rFonts w:cs="Calibri"/>
          <w:lang w:val="en-US" w:eastAsia="en-GB"/>
        </w:rPr>
        <w:fldChar w:fldCharType="separate"/>
      </w:r>
      <w:r w:rsidR="008116BB">
        <w:t xml:space="preserve">Figure </w:t>
      </w:r>
      <w:r w:rsidR="008116BB">
        <w:rPr>
          <w:noProof/>
        </w:rPr>
        <w:t>39</w:t>
      </w:r>
      <w:r w:rsidR="008116BB" w:rsidRPr="004A2BBC">
        <w:t>: Clips Pushed into a Hole</w:t>
      </w:r>
      <w:r w:rsidRPr="00252424">
        <w:rPr>
          <w:rFonts w:cs="Calibri"/>
          <w:lang w:val="en-US" w:eastAsia="en-GB"/>
        </w:rPr>
        <w:fldChar w:fldCharType="end"/>
      </w:r>
      <w:r w:rsidRPr="00252424">
        <w:rPr>
          <w:rFonts w:cs="Calibri"/>
          <w:lang w:val="en-US" w:eastAsia="en-GB"/>
        </w:rPr>
        <w:t xml:space="preserve">, left picture.), this attribute describes the length of that strap. Default value is 0.0, which means </w:t>
      </w:r>
      <w:r>
        <w:rPr>
          <w:rFonts w:cs="Calibri"/>
          <w:lang w:val="en-US" w:eastAsia="en-GB"/>
        </w:rPr>
        <w:t>"</w:t>
      </w:r>
      <w:r w:rsidRPr="00252424">
        <w:rPr>
          <w:rFonts w:cs="Calibri"/>
          <w:lang w:val="en-US" w:eastAsia="en-GB"/>
        </w:rPr>
        <w:t>no strap</w:t>
      </w:r>
      <w:r>
        <w:rPr>
          <w:rFonts w:cs="Calibri"/>
          <w:lang w:val="en-US" w:eastAsia="en-GB"/>
        </w:rPr>
        <w:t>"</w:t>
      </w:r>
      <w:r w:rsidRPr="00252424">
        <w:rPr>
          <w:rFonts w:cs="Calibri"/>
          <w:lang w:val="en-US" w:eastAsia="en-GB"/>
        </w:rPr>
        <w:t>.</w:t>
      </w:r>
    </w:p>
    <w:p w14:paraId="0CF81FA5" w14:textId="526F0C9A" w:rsidR="00FC68DB" w:rsidRPr="003302C7" w:rsidRDefault="00FC68DB" w:rsidP="00BA04B6">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clipped_to</w:t>
      </w:r>
      <w:proofErr w:type="spellEnd"/>
      <w:r w:rsidRPr="003302C7">
        <w:rPr>
          <w:rFonts w:cs="Calibri"/>
          <w:lang w:val="en-US" w:eastAsia="en-GB"/>
        </w:rPr>
        <w:t>: The clip is clipped to the flange partner with this index (see section</w:t>
      </w:r>
      <w:r>
        <w:rPr>
          <w:rFonts w:cs="Calibri"/>
          <w:lang w:val="en-US" w:eastAsia="en-GB"/>
        </w:rPr>
        <w:t xml:space="preserve"> </w:t>
      </w:r>
      <w:r>
        <w:rPr>
          <w:rFonts w:cs="Calibri"/>
          <w:lang w:val="en-US" w:eastAsia="en-GB"/>
        </w:rPr>
        <w:fldChar w:fldCharType="begin"/>
      </w:r>
      <w:r>
        <w:rPr>
          <w:rFonts w:cs="Calibri"/>
          <w:lang w:val="en-US" w:eastAsia="en-GB"/>
        </w:rPr>
        <w:instrText xml:space="preserve"> REF _Ref428892751 \r \h </w:instrText>
      </w:r>
      <w:r>
        <w:rPr>
          <w:rFonts w:cs="Calibri"/>
          <w:lang w:val="en-US" w:eastAsia="en-GB"/>
        </w:rPr>
      </w:r>
      <w:r>
        <w:rPr>
          <w:rFonts w:cs="Calibri"/>
          <w:lang w:val="en-US" w:eastAsia="en-GB"/>
        </w:rPr>
        <w:fldChar w:fldCharType="separate"/>
      </w:r>
      <w:r w:rsidR="008116BB">
        <w:rPr>
          <w:rFonts w:cs="Calibri"/>
          <w:lang w:val="en-US" w:eastAsia="en-GB"/>
        </w:rPr>
        <w:t>7.3.1.1</w:t>
      </w:r>
      <w:r>
        <w:rPr>
          <w:rFonts w:cs="Calibri"/>
          <w:lang w:val="en-US" w:eastAsia="en-GB"/>
        </w:rPr>
        <w:fldChar w:fldCharType="end"/>
      </w:r>
      <w:r w:rsidRPr="003302C7">
        <w:rPr>
          <w:rFonts w:cs="Calibri"/>
          <w:lang w:val="en-US" w:eastAsia="en-GB"/>
        </w:rPr>
        <w:t>). If attribute is missing, this information is not (yet) available.</w:t>
      </w:r>
    </w:p>
    <w:p w14:paraId="25E2BA9C" w14:textId="77777777" w:rsidR="00FC68DB" w:rsidRPr="003302C7" w:rsidRDefault="00FC68DB" w:rsidP="00BA04B6">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r w:rsidRPr="003302C7">
        <w:rPr>
          <w:rStyle w:val="elementdeftypeChar"/>
          <w:rFonts w:eastAsia="Calibri"/>
          <w:lang w:eastAsia="en-GB"/>
        </w:rPr>
        <w:t>material</w:t>
      </w:r>
      <w:r w:rsidRPr="003302C7">
        <w:rPr>
          <w:rFonts w:cs="Calibri"/>
          <w:lang w:val="en-US" w:eastAsia="en-GB"/>
        </w:rPr>
        <w:t>: the material of the clip.</w:t>
      </w:r>
    </w:p>
    <w:p w14:paraId="061DB8F5" w14:textId="77777777" w:rsidR="00FC68DB" w:rsidRPr="003302C7" w:rsidRDefault="00FC68DB" w:rsidP="00BA04B6">
      <w:pPr>
        <w:pStyle w:val="Listenabsatz"/>
        <w:numPr>
          <w:ilvl w:val="0"/>
          <w:numId w:val="40"/>
        </w:numPr>
        <w:tabs>
          <w:tab w:val="clear" w:pos="403"/>
        </w:tabs>
        <w:autoSpaceDE w:val="0"/>
        <w:autoSpaceDN w:val="0"/>
        <w:adjustRightInd w:val="0"/>
        <w:spacing w:line="240" w:lineRule="auto"/>
        <w:ind w:left="714" w:hanging="357"/>
        <w:contextualSpacing w:val="0"/>
        <w:rPr>
          <w:rFonts w:cs="Calibri"/>
          <w:lang w:val="en-US" w:eastAsia="en-GB"/>
        </w:rPr>
      </w:pPr>
      <w:proofErr w:type="spellStart"/>
      <w:r w:rsidRPr="003302C7">
        <w:rPr>
          <w:rStyle w:val="elementdeftypeChar"/>
          <w:rFonts w:eastAsia="Calibri"/>
          <w:lang w:eastAsia="en-GB"/>
        </w:rPr>
        <w:t>part_code</w:t>
      </w:r>
      <w:proofErr w:type="spellEnd"/>
      <w:r w:rsidRPr="003302C7">
        <w:rPr>
          <w:rFonts w:cs="Calibri"/>
          <w:lang w:val="en-US" w:eastAsia="en-GB"/>
        </w:rPr>
        <w:t>: the part code of the clip, as used e. g. in a PDM system.</w:t>
      </w:r>
    </w:p>
    <w:p w14:paraId="3D4D5104" w14:textId="77777777" w:rsidR="00FC68DB" w:rsidRDefault="00FC68DB" w:rsidP="00B202D2">
      <w:pPr>
        <w:autoSpaceDE w:val="0"/>
        <w:autoSpaceDN w:val="0"/>
        <w:adjustRightInd w:val="0"/>
        <w:spacing w:before="120"/>
        <w:rPr>
          <w:rFonts w:cs="Calibri"/>
          <w:lang w:eastAsia="en-GB"/>
        </w:rPr>
      </w:pPr>
      <w:r>
        <w:rPr>
          <w:rFonts w:cs="Calibri"/>
          <w:lang w:eastAsia="en-GB"/>
        </w:rPr>
        <w:t xml:space="preserve">There is no </w:t>
      </w:r>
      <w:r w:rsidRPr="003302C7">
        <w:rPr>
          <w:rStyle w:val="elementdeftypeChar"/>
          <w:rFonts w:eastAsia="Calibri"/>
        </w:rPr>
        <w:t>base</w:t>
      </w:r>
      <w:r>
        <w:rPr>
          <w:rFonts w:ascii="Courier" w:hAnsi="Courier" w:cs="Courier"/>
          <w:sz w:val="18"/>
          <w:szCs w:val="18"/>
          <w:lang w:eastAsia="en-GB"/>
        </w:rPr>
        <w:t xml:space="preserve"> </w:t>
      </w:r>
      <w:r>
        <w:rPr>
          <w:rFonts w:cs="Calibri"/>
          <w:lang w:eastAsia="en-GB"/>
        </w:rPr>
        <w:t xml:space="preserve">attribute for </w:t>
      </w:r>
      <w:proofErr w:type="gramStart"/>
      <w:r>
        <w:rPr>
          <w:rFonts w:cs="Calibri"/>
          <w:lang w:eastAsia="en-GB"/>
        </w:rPr>
        <w:t>clips, since</w:t>
      </w:r>
      <w:proofErr w:type="gramEnd"/>
      <w:r>
        <w:rPr>
          <w:rFonts w:cs="Calibri"/>
          <w:lang w:eastAsia="en-GB"/>
        </w:rPr>
        <w:t xml:space="preserve"> this information is hold by attribute </w:t>
      </w:r>
      <w:proofErr w:type="spellStart"/>
      <w:r w:rsidRPr="003302C7">
        <w:rPr>
          <w:rStyle w:val="elementdeftypeChar"/>
          <w:rFonts w:eastAsia="Calibri"/>
        </w:rPr>
        <w:t>clipped_to</w:t>
      </w:r>
      <w:proofErr w:type="spellEnd"/>
      <w:r>
        <w:rPr>
          <w:rFonts w:cs="Calibri"/>
          <w:lang w:eastAsia="en-GB"/>
        </w:rPr>
        <w:t>.</w:t>
      </w:r>
    </w:p>
    <w:p w14:paraId="5A29E144" w14:textId="77777777" w:rsidR="00FC68DB" w:rsidRDefault="00FC68DB" w:rsidP="00B202D2">
      <w:pPr>
        <w:autoSpaceDE w:val="0"/>
        <w:autoSpaceDN w:val="0"/>
        <w:adjustRightInd w:val="0"/>
        <w:spacing w:before="120"/>
        <w:rPr>
          <w:rFonts w:cs="Calibri"/>
          <w:lang w:eastAsia="en-GB"/>
        </w:rPr>
      </w:pPr>
      <w:r>
        <w:rPr>
          <w:rFonts w:cs="Calibri"/>
          <w:lang w:eastAsia="en-GB"/>
        </w:rPr>
        <w:t xml:space="preserve">If possible, a clip should know the direction of fixation, </w:t>
      </w:r>
      <w:proofErr w:type="spellStart"/>
      <w:r>
        <w:rPr>
          <w:rFonts w:cs="Calibri"/>
          <w:lang w:eastAsia="en-GB"/>
        </w:rPr>
        <w:t>i</w:t>
      </w:r>
      <w:proofErr w:type="spellEnd"/>
      <w:r>
        <w:rPr>
          <w:rFonts w:cs="Calibri"/>
          <w:lang w:eastAsia="en-GB"/>
        </w:rPr>
        <w:t xml:space="preserve">. e. possess a nested element </w:t>
      </w:r>
      <w:r w:rsidRPr="003302C7">
        <w:rPr>
          <w:rStyle w:val="elementdeftypeChar"/>
          <w:rFonts w:eastAsia="Calibri"/>
        </w:rPr>
        <w:t>&lt;</w:t>
      </w:r>
      <w:proofErr w:type="spellStart"/>
      <w:r w:rsidRPr="003302C7">
        <w:rPr>
          <w:rStyle w:val="elementdeftypeChar"/>
          <w:rFonts w:eastAsia="Calibri"/>
        </w:rPr>
        <w:t>normal_direction</w:t>
      </w:r>
      <w:proofErr w:type="spellEnd"/>
      <w:r w:rsidRPr="003302C7">
        <w:rPr>
          <w:rStyle w:val="elementdeftypeChar"/>
          <w:rFonts w:eastAsia="Calibri"/>
        </w:rPr>
        <w:t>/&gt;</w:t>
      </w:r>
      <w:r>
        <w:rPr>
          <w:rFonts w:cs="Calibri"/>
          <w:lang w:eastAsia="en-GB"/>
        </w:rPr>
        <w:t xml:space="preserve">. However, this is not mandatory </w:t>
      </w:r>
      <w:proofErr w:type="gramStart"/>
      <w:r>
        <w:rPr>
          <w:rFonts w:cs="Calibri"/>
          <w:lang w:eastAsia="en-GB"/>
        </w:rPr>
        <w:t>in order to</w:t>
      </w:r>
      <w:proofErr w:type="gramEnd"/>
      <w:r>
        <w:rPr>
          <w:rFonts w:cs="Calibri"/>
          <w:lang w:eastAsia="en-GB"/>
        </w:rPr>
        <w:t xml:space="preserve"> allow for importing incomplete data. Direction sense of </w:t>
      </w:r>
      <w:r w:rsidRPr="00FB160E">
        <w:rPr>
          <w:rStyle w:val="elementdeftypeChar"/>
          <w:rFonts w:eastAsia="Calibri"/>
        </w:rPr>
        <w:t>&lt;</w:t>
      </w:r>
      <w:proofErr w:type="spellStart"/>
      <w:r w:rsidRPr="00FB160E">
        <w:rPr>
          <w:rStyle w:val="elementdeftypeChar"/>
          <w:rFonts w:eastAsia="Calibri"/>
        </w:rPr>
        <w:t>normal_direction</w:t>
      </w:r>
      <w:proofErr w:type="spellEnd"/>
      <w:r w:rsidRPr="00FB160E">
        <w:rPr>
          <w:rStyle w:val="elementdeftypeChar"/>
          <w:rFonts w:eastAsia="Calibri"/>
        </w:rPr>
        <w:t>/&gt;</w:t>
      </w:r>
      <w:r>
        <w:rPr>
          <w:rFonts w:ascii="Courier" w:hAnsi="Courier" w:cs="Courier"/>
          <w:b/>
          <w:bCs/>
          <w:i/>
          <w:iCs/>
          <w:sz w:val="18"/>
          <w:szCs w:val="18"/>
          <w:lang w:eastAsia="en-GB"/>
        </w:rPr>
        <w:t xml:space="preserve"> </w:t>
      </w:r>
      <w:r>
        <w:rPr>
          <w:rFonts w:cs="Calibri"/>
          <w:lang w:eastAsia="en-GB"/>
        </w:rPr>
        <w:t xml:space="preserve">is from tool to the flange partner given by attribute </w:t>
      </w:r>
      <w:proofErr w:type="spellStart"/>
      <w:r w:rsidRPr="007A41AC">
        <w:rPr>
          <w:rStyle w:val="elementdeftypeChar"/>
          <w:rFonts w:eastAsia="Calibri"/>
        </w:rPr>
        <w:t>clipped_to</w:t>
      </w:r>
      <w:proofErr w:type="spellEnd"/>
      <w:r>
        <w:rPr>
          <w:rFonts w:cs="Calibri"/>
          <w:lang w:eastAsia="en-GB"/>
        </w:rPr>
        <w:t>.</w:t>
      </w:r>
    </w:p>
    <w:p w14:paraId="13B3CD3D" w14:textId="77B71B91" w:rsidR="00FC68DB" w:rsidRDefault="00FC68DB" w:rsidP="00B202D2">
      <w:pPr>
        <w:autoSpaceDE w:val="0"/>
        <w:autoSpaceDN w:val="0"/>
        <w:adjustRightInd w:val="0"/>
        <w:spacing w:before="120"/>
        <w:rPr>
          <w:rFonts w:cs="Calibri"/>
          <w:lang w:eastAsia="en-GB"/>
        </w:rPr>
      </w:pPr>
      <w:r>
        <w:rPr>
          <w:rFonts w:cs="Calibri"/>
          <w:lang w:eastAsia="en-GB"/>
        </w:rPr>
        <w:t xml:space="preserve">Element </w:t>
      </w:r>
      <w:r w:rsidRPr="00FB160E">
        <w:rPr>
          <w:rStyle w:val="elementdeftypeChar"/>
          <w:rFonts w:eastAsia="Calibri"/>
        </w:rPr>
        <w:t>&lt;</w:t>
      </w:r>
      <w:proofErr w:type="spellStart"/>
      <w:r w:rsidRPr="00FB160E">
        <w:rPr>
          <w:rStyle w:val="elementdeftypeChar"/>
          <w:rFonts w:eastAsia="Calibri"/>
        </w:rPr>
        <w:t>tangential_direction</w:t>
      </w:r>
      <w:proofErr w:type="spellEnd"/>
      <w:r w:rsidRPr="00FB160E">
        <w:rPr>
          <w:rStyle w:val="elementdeftypeChar"/>
          <w:rFonts w:eastAsia="Calibri"/>
        </w:rPr>
        <w:t>/&gt;</w:t>
      </w:r>
      <w:r>
        <w:rPr>
          <w:rFonts w:ascii="Courier" w:hAnsi="Courier" w:cs="Courier"/>
          <w:b/>
          <w:bCs/>
          <w:i/>
          <w:iCs/>
          <w:sz w:val="18"/>
          <w:szCs w:val="18"/>
          <w:lang w:eastAsia="en-GB"/>
        </w:rPr>
        <w:t xml:space="preserve"> </w:t>
      </w:r>
      <w:r>
        <w:rPr>
          <w:rFonts w:cs="Calibri"/>
          <w:lang w:eastAsia="en-GB"/>
        </w:rPr>
        <w:t xml:space="preserve">denotes direction of (one) maximum clip diameter, perpendicular to </w:t>
      </w:r>
      <w:r w:rsidRPr="00FB160E">
        <w:rPr>
          <w:rStyle w:val="elementdeftypeChar"/>
          <w:rFonts w:eastAsia="Calibri"/>
        </w:rPr>
        <w:t>&lt;</w:t>
      </w:r>
      <w:proofErr w:type="spellStart"/>
      <w:r w:rsidRPr="00FB160E">
        <w:rPr>
          <w:rStyle w:val="elementdeftypeChar"/>
          <w:rFonts w:eastAsia="Calibri"/>
        </w:rPr>
        <w:t>normal_direction</w:t>
      </w:r>
      <w:proofErr w:type="spellEnd"/>
      <w:r w:rsidRPr="00FB160E">
        <w:rPr>
          <w:rStyle w:val="elementdeftypeChar"/>
          <w:rFonts w:eastAsia="Calibri"/>
        </w:rPr>
        <w:t>/&gt;</w:t>
      </w:r>
      <w:r>
        <w:rPr>
          <w:rFonts w:ascii="Courier" w:hAnsi="Courier" w:cs="Courier"/>
          <w:b/>
          <w:bCs/>
          <w:i/>
          <w:iCs/>
          <w:sz w:val="18"/>
          <w:szCs w:val="18"/>
          <w:lang w:eastAsia="en-GB"/>
        </w:rPr>
        <w:t xml:space="preserve">. </w:t>
      </w:r>
      <w:r>
        <w:rPr>
          <w:rFonts w:cs="Calibri"/>
          <w:lang w:eastAsia="en-GB"/>
        </w:rPr>
        <w:t xml:space="preserve">This gives the local x axis. The </w:t>
      </w:r>
      <w:r w:rsidRPr="00FB160E">
        <w:rPr>
          <w:rStyle w:val="elementdeftypeChar"/>
          <w:rFonts w:eastAsia="Calibri"/>
        </w:rPr>
        <w:t>&lt;</w:t>
      </w:r>
      <w:proofErr w:type="spellStart"/>
      <w:r w:rsidRPr="00FB160E">
        <w:rPr>
          <w:rStyle w:val="elementdeftypeChar"/>
          <w:rFonts w:eastAsia="Calibri"/>
        </w:rPr>
        <w:t>normal_direction</w:t>
      </w:r>
      <w:proofErr w:type="spellEnd"/>
      <w:r w:rsidRPr="00FB160E">
        <w:rPr>
          <w:rStyle w:val="elementdeftypeChar"/>
          <w:rFonts w:eastAsia="Calibri"/>
        </w:rPr>
        <w:t>/&gt;</w:t>
      </w:r>
      <w:r>
        <w:rPr>
          <w:rFonts w:ascii="Courier" w:hAnsi="Courier" w:cs="Courier"/>
          <w:b/>
          <w:bCs/>
          <w:i/>
          <w:iCs/>
          <w:sz w:val="18"/>
          <w:szCs w:val="18"/>
          <w:lang w:eastAsia="en-GB"/>
        </w:rPr>
        <w:t xml:space="preserve"> </w:t>
      </w:r>
      <w:r>
        <w:rPr>
          <w:rFonts w:cs="Calibri"/>
          <w:lang w:eastAsia="en-GB"/>
        </w:rPr>
        <w:t xml:space="preserve">and </w:t>
      </w:r>
      <w:r w:rsidRPr="00FB160E">
        <w:rPr>
          <w:rStyle w:val="elementdeftypeChar"/>
          <w:rFonts w:eastAsia="Calibri"/>
        </w:rPr>
        <w:t>&lt;</w:t>
      </w:r>
      <w:proofErr w:type="spellStart"/>
      <w:r w:rsidRPr="00FB160E">
        <w:rPr>
          <w:rStyle w:val="elementdeftypeChar"/>
          <w:rFonts w:eastAsia="Calibri"/>
        </w:rPr>
        <w:t>tangential_direction</w:t>
      </w:r>
      <w:proofErr w:type="spellEnd"/>
      <w:r w:rsidRPr="00FB160E">
        <w:rPr>
          <w:rStyle w:val="elementdeftypeChar"/>
          <w:rFonts w:eastAsia="Calibri"/>
        </w:rPr>
        <w:t>/&gt;</w:t>
      </w:r>
      <w:r>
        <w:rPr>
          <w:rFonts w:ascii="Courier" w:hAnsi="Courier" w:cs="Courier"/>
          <w:b/>
          <w:bCs/>
          <w:i/>
          <w:iCs/>
          <w:sz w:val="18"/>
          <w:szCs w:val="18"/>
          <w:lang w:eastAsia="en-GB"/>
        </w:rPr>
        <w:t xml:space="preserve"> </w:t>
      </w:r>
      <w:r>
        <w:rPr>
          <w:rFonts w:cs="Calibri"/>
          <w:lang w:eastAsia="en-GB"/>
        </w:rPr>
        <w:t xml:space="preserve">elements are described in section </w:t>
      </w:r>
      <w:r>
        <w:rPr>
          <w:rFonts w:cs="Calibri"/>
          <w:lang w:eastAsia="en-GB"/>
        </w:rPr>
        <w:fldChar w:fldCharType="begin"/>
      </w:r>
      <w:r>
        <w:rPr>
          <w:rFonts w:cs="Calibri"/>
          <w:lang w:eastAsia="en-GB"/>
        </w:rPr>
        <w:instrText xml:space="preserve"> REF _Ref400880511 \r \h </w:instrText>
      </w:r>
      <w:r>
        <w:rPr>
          <w:rFonts w:cs="Calibri"/>
          <w:lang w:eastAsia="en-GB"/>
        </w:rPr>
      </w:r>
      <w:r>
        <w:rPr>
          <w:rFonts w:cs="Calibri"/>
          <w:lang w:eastAsia="en-GB"/>
        </w:rPr>
        <w:fldChar w:fldCharType="separate"/>
      </w:r>
      <w:r w:rsidR="008116BB">
        <w:rPr>
          <w:rFonts w:cs="Calibri"/>
          <w:lang w:eastAsia="en-GB"/>
        </w:rPr>
        <w:t>9.1.3</w:t>
      </w:r>
      <w:r>
        <w:rPr>
          <w:rFonts w:cs="Calibri"/>
          <w:lang w:eastAsia="en-GB"/>
        </w:rPr>
        <w:fldChar w:fldCharType="end"/>
      </w:r>
      <w:r>
        <w:rPr>
          <w:rFonts w:cs="Calibri"/>
          <w:lang w:eastAsia="en-GB"/>
        </w:rPr>
        <w:t>.</w:t>
      </w:r>
    </w:p>
    <w:p w14:paraId="73D56756" w14:textId="77777777" w:rsidR="00FC68DB" w:rsidRDefault="00FC68DB" w:rsidP="00B202D2">
      <w:pPr>
        <w:keepNext/>
        <w:autoSpaceDE w:val="0"/>
        <w:autoSpaceDN w:val="0"/>
        <w:adjustRightInd w:val="0"/>
        <w:spacing w:before="120"/>
        <w:rPr>
          <w:rFonts w:cs="Calibri"/>
          <w:lang w:eastAsia="en-GB"/>
        </w:rPr>
      </w:pPr>
      <w:r>
        <w:rPr>
          <w:rFonts w:cs="Calibri"/>
          <w:lang w:eastAsia="en-GB"/>
        </w:rPr>
        <w:t xml:space="preserve">The element </w:t>
      </w:r>
      <w:r w:rsidRPr="00BB135A">
        <w:rPr>
          <w:rStyle w:val="elementdeftypeChar"/>
          <w:rFonts w:eastAsia="Calibri"/>
        </w:rPr>
        <w:t>&lt;clip/&gt;</w:t>
      </w:r>
      <w:r>
        <w:rPr>
          <w:rFonts w:ascii="Courier" w:hAnsi="Courier" w:cs="Courier"/>
          <w:b/>
          <w:bCs/>
          <w:i/>
          <w:iCs/>
          <w:sz w:val="18"/>
          <w:szCs w:val="18"/>
          <w:lang w:eastAsia="en-GB"/>
        </w:rPr>
        <w:t xml:space="preserve"> </w:t>
      </w:r>
      <w:r>
        <w:rPr>
          <w:rFonts w:cs="Calibri"/>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01308F" w14:paraId="272ED0C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EA47B3" w14:textId="77777777" w:rsidR="00FC68DB" w:rsidRPr="0001308F" w:rsidRDefault="00FC68DB" w:rsidP="00B202D2">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CD88CD" w14:textId="77777777" w:rsidR="00FC68DB" w:rsidRPr="0001308F" w:rsidRDefault="00FC68DB" w:rsidP="00B202D2">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05F418" w14:textId="77777777" w:rsidR="00FC68DB" w:rsidRPr="0001308F" w:rsidRDefault="00FC68DB" w:rsidP="00B202D2">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720B77" w14:textId="77777777" w:rsidR="00FC68DB" w:rsidRPr="0001308F" w:rsidRDefault="00FC68DB" w:rsidP="00B202D2">
            <w:pPr>
              <w:keepNext/>
              <w:rPr>
                <w:b/>
                <w:i/>
              </w:rPr>
            </w:pPr>
            <w:r w:rsidRPr="0001308F">
              <w:rPr>
                <w:b/>
                <w:i/>
              </w:rPr>
              <w:t>Constraint</w:t>
            </w:r>
          </w:p>
        </w:tc>
      </w:tr>
      <w:tr w:rsidR="00FC68DB" w:rsidRPr="00226A3F" w14:paraId="4BD90417" w14:textId="77777777" w:rsidTr="00FC68DB">
        <w:trPr>
          <w:jc w:val="center"/>
        </w:trPr>
        <w:tc>
          <w:tcPr>
            <w:tcW w:w="2111" w:type="dxa"/>
            <w:shd w:val="clear" w:color="auto" w:fill="auto"/>
            <w:vAlign w:val="bottom"/>
          </w:tcPr>
          <w:p w14:paraId="4A0B9E7C" w14:textId="77777777" w:rsidR="00FC68DB" w:rsidRPr="0001308F" w:rsidRDefault="00FC68DB" w:rsidP="00B202D2">
            <w:pPr>
              <w:keepNext/>
              <w:rPr>
                <w:sz w:val="20"/>
                <w:szCs w:val="20"/>
              </w:rPr>
            </w:pPr>
            <w:proofErr w:type="spellStart"/>
            <w:r>
              <w:rPr>
                <w:sz w:val="20"/>
                <w:szCs w:val="20"/>
              </w:rPr>
              <w:t>normal_direction</w:t>
            </w:r>
            <w:proofErr w:type="spellEnd"/>
          </w:p>
        </w:tc>
        <w:tc>
          <w:tcPr>
            <w:tcW w:w="2268" w:type="dxa"/>
            <w:shd w:val="clear" w:color="auto" w:fill="auto"/>
            <w:vAlign w:val="bottom"/>
          </w:tcPr>
          <w:p w14:paraId="3ACBC620" w14:textId="77777777" w:rsidR="00FC68DB" w:rsidRPr="0001308F" w:rsidRDefault="00FC68DB" w:rsidP="00B202D2">
            <w:pPr>
              <w:keepNext/>
              <w:rPr>
                <w:sz w:val="20"/>
                <w:szCs w:val="20"/>
              </w:rPr>
            </w:pPr>
            <w:r>
              <w:rPr>
                <w:sz w:val="20"/>
                <w:szCs w:val="20"/>
              </w:rPr>
              <w:t>1</w:t>
            </w:r>
          </w:p>
        </w:tc>
        <w:tc>
          <w:tcPr>
            <w:tcW w:w="1276" w:type="dxa"/>
            <w:shd w:val="clear" w:color="auto" w:fill="auto"/>
            <w:vAlign w:val="bottom"/>
          </w:tcPr>
          <w:p w14:paraId="367C939D" w14:textId="77777777" w:rsidR="00FC68DB" w:rsidRPr="0001308F" w:rsidRDefault="00FC68DB" w:rsidP="00B202D2">
            <w:pPr>
              <w:keepNext/>
              <w:rPr>
                <w:sz w:val="20"/>
                <w:szCs w:val="20"/>
              </w:rPr>
            </w:pPr>
            <w:r>
              <w:rPr>
                <w:sz w:val="20"/>
                <w:szCs w:val="20"/>
              </w:rPr>
              <w:t>Optional</w:t>
            </w:r>
          </w:p>
        </w:tc>
        <w:tc>
          <w:tcPr>
            <w:tcW w:w="2817" w:type="dxa"/>
            <w:shd w:val="clear" w:color="auto" w:fill="auto"/>
            <w:vAlign w:val="bottom"/>
          </w:tcPr>
          <w:p w14:paraId="6437CDA4" w14:textId="77777777" w:rsidR="00FC68DB" w:rsidRPr="0001308F" w:rsidRDefault="00FC68DB" w:rsidP="00B202D2">
            <w:pPr>
              <w:keepNext/>
              <w:rPr>
                <w:sz w:val="20"/>
                <w:szCs w:val="20"/>
              </w:rPr>
            </w:pPr>
            <w:r>
              <w:rPr>
                <w:sz w:val="20"/>
                <w:szCs w:val="20"/>
              </w:rPr>
              <w:t>-</w:t>
            </w:r>
          </w:p>
        </w:tc>
      </w:tr>
      <w:tr w:rsidR="00FC68DB" w:rsidRPr="00226A3F" w14:paraId="24495904" w14:textId="77777777" w:rsidTr="00FC68DB">
        <w:trPr>
          <w:jc w:val="center"/>
        </w:trPr>
        <w:tc>
          <w:tcPr>
            <w:tcW w:w="2111" w:type="dxa"/>
            <w:shd w:val="clear" w:color="auto" w:fill="auto"/>
            <w:vAlign w:val="bottom"/>
          </w:tcPr>
          <w:p w14:paraId="5F7EB554" w14:textId="77777777" w:rsidR="00FC68DB" w:rsidRPr="0001308F" w:rsidRDefault="00FC68DB" w:rsidP="00B202D2">
            <w:pPr>
              <w:rPr>
                <w:sz w:val="20"/>
                <w:szCs w:val="20"/>
              </w:rPr>
            </w:pPr>
            <w:proofErr w:type="spellStart"/>
            <w:r>
              <w:rPr>
                <w:sz w:val="20"/>
                <w:szCs w:val="20"/>
              </w:rPr>
              <w:t>tangential_direction</w:t>
            </w:r>
            <w:proofErr w:type="spellEnd"/>
          </w:p>
        </w:tc>
        <w:tc>
          <w:tcPr>
            <w:tcW w:w="2268" w:type="dxa"/>
            <w:shd w:val="clear" w:color="auto" w:fill="auto"/>
            <w:vAlign w:val="bottom"/>
          </w:tcPr>
          <w:p w14:paraId="1AFF4297" w14:textId="77777777" w:rsidR="00FC68DB" w:rsidRPr="0001308F" w:rsidRDefault="00FC68DB" w:rsidP="00B202D2">
            <w:pPr>
              <w:rPr>
                <w:sz w:val="20"/>
                <w:szCs w:val="20"/>
              </w:rPr>
            </w:pPr>
            <w:r>
              <w:rPr>
                <w:sz w:val="20"/>
                <w:szCs w:val="20"/>
              </w:rPr>
              <w:t>1</w:t>
            </w:r>
          </w:p>
        </w:tc>
        <w:tc>
          <w:tcPr>
            <w:tcW w:w="1276" w:type="dxa"/>
            <w:shd w:val="clear" w:color="auto" w:fill="auto"/>
            <w:vAlign w:val="bottom"/>
          </w:tcPr>
          <w:p w14:paraId="4DAA63FC" w14:textId="77777777" w:rsidR="00FC68DB" w:rsidRPr="0001308F" w:rsidRDefault="00FC68DB" w:rsidP="00B202D2">
            <w:pPr>
              <w:rPr>
                <w:sz w:val="20"/>
                <w:szCs w:val="20"/>
              </w:rPr>
            </w:pPr>
            <w:r>
              <w:rPr>
                <w:sz w:val="20"/>
                <w:szCs w:val="20"/>
              </w:rPr>
              <w:t>Optional</w:t>
            </w:r>
          </w:p>
        </w:tc>
        <w:tc>
          <w:tcPr>
            <w:tcW w:w="2817" w:type="dxa"/>
            <w:shd w:val="clear" w:color="auto" w:fill="auto"/>
            <w:vAlign w:val="bottom"/>
          </w:tcPr>
          <w:p w14:paraId="1CCA9F2E" w14:textId="77777777" w:rsidR="00FC68DB" w:rsidRPr="0001308F" w:rsidRDefault="00FC68DB" w:rsidP="00B202D2">
            <w:pPr>
              <w:keepNext/>
              <w:rPr>
                <w:sz w:val="20"/>
                <w:szCs w:val="20"/>
              </w:rPr>
            </w:pPr>
            <w:r>
              <w:rPr>
                <w:sz w:val="20"/>
                <w:szCs w:val="20"/>
              </w:rPr>
              <w:t>-</w:t>
            </w:r>
          </w:p>
        </w:tc>
      </w:tr>
    </w:tbl>
    <w:p w14:paraId="2CE8B5DC" w14:textId="196C153B" w:rsidR="00FC68DB" w:rsidRDefault="00FC68DB" w:rsidP="00B202D2">
      <w:pPr>
        <w:pStyle w:val="Beschriftung"/>
        <w:spacing w:before="120"/>
        <w:rPr>
          <w:rStyle w:val="elementdeftypeChar"/>
          <w:rFonts w:eastAsia="Calibri"/>
          <w:b w:val="0"/>
        </w:rPr>
      </w:pPr>
      <w:bookmarkStart w:id="1444" w:name="_Toc3566477"/>
      <w:bookmarkStart w:id="1445" w:name="_Toc34747478"/>
      <w:bookmarkStart w:id="1446" w:name="_Toc77095930"/>
      <w:r w:rsidRPr="00BB135A">
        <w:t xml:space="preserve">Table </w:t>
      </w:r>
      <w:r>
        <w:fldChar w:fldCharType="begin"/>
      </w:r>
      <w:r>
        <w:instrText xml:space="preserve"> SEQ Table \* ARABIC </w:instrText>
      </w:r>
      <w:r>
        <w:fldChar w:fldCharType="separate"/>
      </w:r>
      <w:r w:rsidR="008116BB">
        <w:rPr>
          <w:noProof/>
        </w:rPr>
        <w:t>72</w:t>
      </w:r>
      <w:r>
        <w:fldChar w:fldCharType="end"/>
      </w:r>
      <w:r w:rsidRPr="00BB135A">
        <w:t xml:space="preserve">: Nested elements of element </w:t>
      </w:r>
      <w:r w:rsidRPr="00BB135A">
        <w:rPr>
          <w:rStyle w:val="elementdeftypeChar"/>
          <w:rFonts w:eastAsia="Calibri"/>
          <w:b w:val="0"/>
        </w:rPr>
        <w:t>&lt;clip/&gt;</w:t>
      </w:r>
      <w:bookmarkEnd w:id="1444"/>
      <w:bookmarkEnd w:id="1445"/>
      <w:bookmarkEnd w:id="1446"/>
    </w:p>
    <w:p w14:paraId="769596BB" w14:textId="77777777" w:rsidR="00FC68DB" w:rsidRPr="00226A3F" w:rsidRDefault="00FC68DB" w:rsidP="00B202D2">
      <w:pPr>
        <w:pStyle w:val="Example"/>
        <w:keepNext/>
        <w:keepLines/>
      </w:pPr>
      <w:r w:rsidRPr="00FD6AE4">
        <w:t>Example:</w:t>
      </w:r>
      <w:r w:rsidRPr="00226A3F">
        <w:t xml:space="preserve"> </w:t>
      </w:r>
    </w:p>
    <w:p w14:paraId="63C46DA8" w14:textId="77777777" w:rsidR="00FC68DB" w:rsidRPr="00226A3F" w:rsidRDefault="00FC68DB" w:rsidP="00B202D2">
      <w:pPr>
        <w:pStyle w:val="XMLCode"/>
        <w:keepNext/>
        <w:keepLines/>
      </w:pPr>
    </w:p>
    <w:p w14:paraId="01AFAB43" w14:textId="77777777" w:rsidR="00FC68DB" w:rsidRPr="00226A3F" w:rsidRDefault="00FC68DB" w:rsidP="00B202D2">
      <w:pPr>
        <w:pStyle w:val="XMLCode"/>
        <w:keepNext/>
        <w:keepLines/>
      </w:pPr>
      <w:r w:rsidRPr="00226A3F">
        <w:t>&lt;connection_0d label=</w:t>
      </w:r>
      <w:r>
        <w:t>"CLIP</w:t>
      </w:r>
      <w:r w:rsidRPr="00226A3F">
        <w:t>_</w:t>
      </w:r>
      <w:r>
        <w:t>1001"</w:t>
      </w:r>
      <w:r w:rsidRPr="00226A3F">
        <w:t>&gt;</w:t>
      </w:r>
    </w:p>
    <w:p w14:paraId="4B49EC07" w14:textId="77777777" w:rsidR="00FC68DB" w:rsidRDefault="00FC68DB" w:rsidP="00B202D2">
      <w:pPr>
        <w:pStyle w:val="XMLCode"/>
        <w:keepNext/>
        <w:keepLines/>
        <w:rPr>
          <w:b/>
          <w:color w:val="0070C0"/>
        </w:rPr>
      </w:pPr>
      <w:r w:rsidRPr="00226A3F">
        <w:t xml:space="preserve">    </w:t>
      </w:r>
      <w:r w:rsidRPr="008275F2">
        <w:rPr>
          <w:b/>
          <w:color w:val="0070C0"/>
        </w:rPr>
        <w:t>&lt;</w:t>
      </w:r>
      <w:r>
        <w:rPr>
          <w:b/>
          <w:color w:val="0070C0"/>
        </w:rPr>
        <w:t>clip</w:t>
      </w:r>
      <w:r w:rsidRPr="008275F2">
        <w:rPr>
          <w:b/>
          <w:color w:val="0070C0"/>
        </w:rPr>
        <w:t xml:space="preserve"> </w:t>
      </w:r>
      <w:proofErr w:type="spellStart"/>
      <w:r>
        <w:rPr>
          <w:b/>
          <w:color w:val="0070C0"/>
        </w:rPr>
        <w:t>clipped_to</w:t>
      </w:r>
      <w:proofErr w:type="spellEnd"/>
      <w:r w:rsidRPr="008275F2">
        <w:rPr>
          <w:b/>
          <w:color w:val="0070C0"/>
        </w:rPr>
        <w:t>=</w:t>
      </w:r>
      <w:r>
        <w:rPr>
          <w:b/>
          <w:color w:val="0070C0"/>
        </w:rPr>
        <w:t xml:space="preserve">"1" </w:t>
      </w:r>
      <w:proofErr w:type="spellStart"/>
      <w:r>
        <w:rPr>
          <w:b/>
          <w:color w:val="0070C0"/>
        </w:rPr>
        <w:t>attachment_type</w:t>
      </w:r>
      <w:proofErr w:type="spellEnd"/>
      <w:r w:rsidRPr="008275F2">
        <w:rPr>
          <w:b/>
          <w:color w:val="0070C0"/>
        </w:rPr>
        <w:t>=</w:t>
      </w:r>
      <w:r>
        <w:rPr>
          <w:b/>
          <w:color w:val="0070C0"/>
        </w:rPr>
        <w:t xml:space="preserve">"push into round hole" </w:t>
      </w:r>
      <w:proofErr w:type="spellStart"/>
      <w:r>
        <w:rPr>
          <w:b/>
          <w:color w:val="0070C0"/>
        </w:rPr>
        <w:t>hole_diameter</w:t>
      </w:r>
      <w:proofErr w:type="spellEnd"/>
      <w:r w:rsidRPr="008275F2">
        <w:rPr>
          <w:b/>
          <w:color w:val="0070C0"/>
        </w:rPr>
        <w:t>=</w:t>
      </w:r>
      <w:r>
        <w:rPr>
          <w:b/>
          <w:color w:val="0070C0"/>
        </w:rPr>
        <w:t xml:space="preserve">"8.0"     </w:t>
      </w:r>
      <w:r>
        <w:rPr>
          <w:b/>
          <w:color w:val="0070C0"/>
        </w:rPr>
        <w:tab/>
        <w:t xml:space="preserve">    </w:t>
      </w:r>
      <w:proofErr w:type="spellStart"/>
      <w:r>
        <w:rPr>
          <w:b/>
          <w:color w:val="0070C0"/>
        </w:rPr>
        <w:t>hole_length</w:t>
      </w:r>
      <w:proofErr w:type="spellEnd"/>
      <w:r w:rsidRPr="008275F2">
        <w:rPr>
          <w:b/>
          <w:color w:val="0070C0"/>
        </w:rPr>
        <w:t>=</w:t>
      </w:r>
      <w:r>
        <w:rPr>
          <w:b/>
          <w:color w:val="0070C0"/>
        </w:rPr>
        <w:t xml:space="preserve">"12.0" </w:t>
      </w:r>
      <w:proofErr w:type="spellStart"/>
      <w:r>
        <w:rPr>
          <w:b/>
          <w:color w:val="0070C0"/>
        </w:rPr>
        <w:t>pin_diameter</w:t>
      </w:r>
      <w:proofErr w:type="spellEnd"/>
      <w:r w:rsidRPr="008275F2">
        <w:rPr>
          <w:b/>
          <w:color w:val="0070C0"/>
        </w:rPr>
        <w:t>=</w:t>
      </w:r>
      <w:r>
        <w:rPr>
          <w:b/>
          <w:color w:val="0070C0"/>
        </w:rPr>
        <w:t xml:space="preserve">"10.0" </w:t>
      </w:r>
      <w:proofErr w:type="spellStart"/>
      <w:r>
        <w:rPr>
          <w:b/>
          <w:color w:val="0070C0"/>
        </w:rPr>
        <w:t>pin_length</w:t>
      </w:r>
      <w:proofErr w:type="spellEnd"/>
      <w:r w:rsidRPr="008275F2">
        <w:rPr>
          <w:b/>
          <w:color w:val="0070C0"/>
        </w:rPr>
        <w:t>=</w:t>
      </w:r>
      <w:r>
        <w:rPr>
          <w:b/>
          <w:color w:val="0070C0"/>
        </w:rPr>
        <w:t>"10.0" material</w:t>
      </w:r>
      <w:r w:rsidRPr="008275F2">
        <w:rPr>
          <w:b/>
          <w:color w:val="0070C0"/>
        </w:rPr>
        <w:t>=</w:t>
      </w:r>
      <w:r>
        <w:rPr>
          <w:b/>
          <w:color w:val="0070C0"/>
        </w:rPr>
        <w:t>"</w:t>
      </w:r>
      <w:proofErr w:type="spellStart"/>
      <w:r>
        <w:rPr>
          <w:b/>
          <w:color w:val="0070C0"/>
        </w:rPr>
        <w:t>polyamid</w:t>
      </w:r>
      <w:proofErr w:type="spellEnd"/>
      <w:r>
        <w:rPr>
          <w:b/>
          <w:color w:val="0070C0"/>
        </w:rPr>
        <w:t>"</w:t>
      </w:r>
      <w:r w:rsidRPr="008275F2">
        <w:rPr>
          <w:b/>
          <w:color w:val="0070C0"/>
        </w:rPr>
        <w:t>&gt;</w:t>
      </w:r>
    </w:p>
    <w:p w14:paraId="6DF09558" w14:textId="77777777" w:rsidR="00FC68DB" w:rsidRPr="0033379A" w:rsidRDefault="00FC68DB" w:rsidP="00B202D2">
      <w:pPr>
        <w:pStyle w:val="XMLCode"/>
        <w:keepNext/>
        <w:keepLines/>
        <w:rPr>
          <w:color w:val="0070C0"/>
          <w:lang w:val="fr-FR"/>
        </w:rPr>
      </w:pPr>
      <w:r w:rsidRPr="00891EFB">
        <w:rPr>
          <w:b/>
          <w:color w:val="0070C0"/>
        </w:rPr>
        <w:t xml:space="preserve">        </w:t>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x="0" y="0" z="-10"/&gt;</w:t>
      </w:r>
    </w:p>
    <w:p w14:paraId="419E48C8" w14:textId="77777777" w:rsidR="00FC68DB" w:rsidRPr="0033379A" w:rsidRDefault="00FC68DB" w:rsidP="00B202D2">
      <w:pPr>
        <w:pStyle w:val="XMLCode"/>
        <w:keepNext/>
        <w:keepLines/>
        <w:rPr>
          <w:color w:val="0070C0"/>
          <w:lang w:val="fr-FR"/>
        </w:rPr>
      </w:pPr>
      <w:r w:rsidRPr="0033379A">
        <w:rPr>
          <w:color w:val="0070C0"/>
          <w:lang w:val="fr-FR"/>
        </w:rPr>
        <w:t xml:space="preserve">        &lt;</w:t>
      </w:r>
      <w:proofErr w:type="spellStart"/>
      <w:proofErr w:type="gramStart"/>
      <w:r w:rsidRPr="0033379A">
        <w:rPr>
          <w:color w:val="0070C0"/>
          <w:lang w:val="fr-FR"/>
        </w:rPr>
        <w:t>tangential</w:t>
      </w:r>
      <w:proofErr w:type="gramEnd"/>
      <w:r w:rsidRPr="0033379A">
        <w:rPr>
          <w:color w:val="0070C0"/>
          <w:lang w:val="fr-FR"/>
        </w:rPr>
        <w:t>_direction</w:t>
      </w:r>
      <w:proofErr w:type="spellEnd"/>
      <w:r w:rsidRPr="0033379A">
        <w:rPr>
          <w:color w:val="0070C0"/>
          <w:lang w:val="fr-FR"/>
        </w:rPr>
        <w:t xml:space="preserve"> x="0" y="10" z="0"/&gt;</w:t>
      </w:r>
    </w:p>
    <w:p w14:paraId="705AE537" w14:textId="77777777" w:rsidR="00FC68DB" w:rsidRPr="00966BAF" w:rsidRDefault="00FC68DB" w:rsidP="00B202D2">
      <w:pPr>
        <w:pStyle w:val="XMLCode"/>
        <w:keepLines/>
        <w:rPr>
          <w:b/>
          <w:color w:val="0070C0"/>
          <w:lang w:val="fr-FR"/>
        </w:rPr>
      </w:pPr>
      <w:r w:rsidRPr="0033379A">
        <w:rPr>
          <w:color w:val="0070C0"/>
          <w:lang w:val="fr-FR"/>
        </w:rPr>
        <w:t xml:space="preserve">    </w:t>
      </w:r>
      <w:r w:rsidRPr="00966BAF">
        <w:rPr>
          <w:color w:val="0070C0"/>
          <w:lang w:val="fr-FR"/>
        </w:rPr>
        <w:t>&lt;/clip&gt;</w:t>
      </w:r>
    </w:p>
    <w:p w14:paraId="6A185089" w14:textId="77777777" w:rsidR="00FC68DB" w:rsidRPr="00966BAF" w:rsidRDefault="00FC68DB" w:rsidP="00B202D2">
      <w:pPr>
        <w:pStyle w:val="XMLCode"/>
        <w:keepNext/>
        <w:keepLines/>
        <w:rPr>
          <w:lang w:val="fr-FR"/>
        </w:rPr>
      </w:pPr>
      <w:r w:rsidRPr="00966BAF">
        <w:rPr>
          <w:lang w:val="fr-FR"/>
        </w:rPr>
        <w:t xml:space="preserve">    &lt;</w:t>
      </w:r>
      <w:proofErr w:type="spellStart"/>
      <w:proofErr w:type="gramStart"/>
      <w:r w:rsidRPr="00966BAF">
        <w:rPr>
          <w:lang w:val="fr-FR"/>
        </w:rPr>
        <w:t>loc</w:t>
      </w:r>
      <w:proofErr w:type="spellEnd"/>
      <w:proofErr w:type="gramEnd"/>
      <w:r w:rsidRPr="00966BAF">
        <w:rPr>
          <w:lang w:val="fr-FR"/>
        </w:rPr>
        <w:t>&gt; 1645.83 821.145 616.585 &lt;/</w:t>
      </w:r>
      <w:proofErr w:type="spellStart"/>
      <w:r w:rsidRPr="00966BAF">
        <w:rPr>
          <w:lang w:val="fr-FR"/>
        </w:rPr>
        <w:t>loc</w:t>
      </w:r>
      <w:proofErr w:type="spellEnd"/>
      <w:r w:rsidRPr="00966BAF">
        <w:rPr>
          <w:lang w:val="fr-FR"/>
        </w:rPr>
        <w:t>&gt;</w:t>
      </w:r>
    </w:p>
    <w:p w14:paraId="41D684CA" w14:textId="77777777" w:rsidR="00FC68DB" w:rsidRPr="00226A3F" w:rsidRDefault="00FC68DB" w:rsidP="00B202D2">
      <w:pPr>
        <w:pStyle w:val="XMLCode"/>
        <w:keepNext/>
        <w:keepLines/>
      </w:pPr>
      <w:r w:rsidRPr="00966BAF">
        <w:rPr>
          <w:lang w:val="fr-FR"/>
        </w:rPr>
        <w:t xml:space="preserve">    </w:t>
      </w:r>
      <w:r w:rsidRPr="00226A3F">
        <w:t>&lt;appdata&gt;</w:t>
      </w:r>
    </w:p>
    <w:p w14:paraId="5DB11E3C" w14:textId="77777777" w:rsidR="00FC68DB" w:rsidRPr="00226A3F" w:rsidRDefault="00FC68DB" w:rsidP="00B202D2">
      <w:pPr>
        <w:pStyle w:val="XMLCode"/>
        <w:keepNext/>
        <w:keepLines/>
      </w:pPr>
      <w:r w:rsidRPr="00226A3F">
        <w:t xml:space="preserve">        ...</w:t>
      </w:r>
    </w:p>
    <w:p w14:paraId="6EE1D05E" w14:textId="77777777" w:rsidR="00FC68DB" w:rsidRPr="00226A3F" w:rsidRDefault="00FC68DB" w:rsidP="00B202D2">
      <w:pPr>
        <w:pStyle w:val="XMLCode"/>
        <w:keepNext/>
        <w:keepLines/>
      </w:pPr>
      <w:r w:rsidRPr="00226A3F">
        <w:t xml:space="preserve">    &lt;/appdata&gt;</w:t>
      </w:r>
    </w:p>
    <w:p w14:paraId="6803878E" w14:textId="77777777" w:rsidR="00FC68DB" w:rsidRDefault="00FC68DB" w:rsidP="00B202D2">
      <w:pPr>
        <w:pStyle w:val="XMLCode"/>
        <w:keepNext/>
        <w:keepLines/>
      </w:pPr>
      <w:r w:rsidRPr="00226A3F">
        <w:t>&lt;/connection_0d&gt;</w:t>
      </w:r>
    </w:p>
    <w:p w14:paraId="6A743185" w14:textId="77777777" w:rsidR="00FC68DB" w:rsidRDefault="00FC68DB" w:rsidP="00B202D2">
      <w:pPr>
        <w:pStyle w:val="XMLCode"/>
        <w:keepNext/>
        <w:keepLines/>
      </w:pPr>
    </w:p>
    <w:p w14:paraId="069C9A7B" w14:textId="77777777" w:rsidR="00FC68DB" w:rsidRPr="002D03A4" w:rsidRDefault="00FC68DB" w:rsidP="00B202D2"/>
    <w:p w14:paraId="40DF0805" w14:textId="77777777" w:rsidR="00FC68DB" w:rsidRDefault="00FC68DB" w:rsidP="00B202D2">
      <w:pPr>
        <w:pStyle w:val="berschrift2"/>
      </w:pPr>
      <w:bookmarkStart w:id="1447" w:name="_Toc3556996"/>
      <w:bookmarkStart w:id="1448" w:name="_Toc34747246"/>
      <w:bookmarkStart w:id="1449" w:name="_Toc77102062"/>
      <w:bookmarkStart w:id="1450" w:name="_Toc86863841"/>
      <w:r w:rsidRPr="00BF4695">
        <w:t>Nails</w:t>
      </w:r>
      <w:bookmarkEnd w:id="1447"/>
      <w:bookmarkEnd w:id="1448"/>
      <w:bookmarkEnd w:id="1449"/>
      <w:bookmarkEnd w:id="1450"/>
    </w:p>
    <w:p w14:paraId="47438F84" w14:textId="77777777" w:rsidR="00FC68DB" w:rsidRDefault="00FC68DB" w:rsidP="00B202D2">
      <w:pPr>
        <w:autoSpaceDE w:val="0"/>
        <w:autoSpaceDN w:val="0"/>
        <w:adjustRightInd w:val="0"/>
        <w:rPr>
          <w:rFonts w:cs="Calibri"/>
          <w:lang w:eastAsia="en-GB"/>
        </w:rPr>
      </w:pPr>
      <w:r>
        <w:rPr>
          <w:rFonts w:cs="Calibri"/>
          <w:lang w:eastAsia="en-GB"/>
        </w:rPr>
        <w:t>Nailing is a rather old joining method. However, with optimized nail shapes and high velocity application, it still addresses modern requirements, especially if non-steel materials are involved.</w:t>
      </w:r>
    </w:p>
    <w:p w14:paraId="05E5A3C8" w14:textId="77777777" w:rsidR="00FC68DB" w:rsidRDefault="00FC68DB" w:rsidP="00B202D2">
      <w:pPr>
        <w:autoSpaceDE w:val="0"/>
        <w:autoSpaceDN w:val="0"/>
        <w:adjustRightInd w:val="0"/>
        <w:spacing w:after="0"/>
        <w:jc w:val="center"/>
        <w:rPr>
          <w:rFonts w:cs="Calibri"/>
          <w:lang w:eastAsia="en-GB"/>
        </w:rPr>
      </w:pPr>
      <w:r>
        <w:rPr>
          <w:noProof/>
          <w:lang w:val="en-US"/>
        </w:rPr>
        <w:lastRenderedPageBreak/>
        <w:drawing>
          <wp:inline distT="0" distB="0" distL="0" distR="0" wp14:anchorId="26D7FD37" wp14:editId="4719F8A7">
            <wp:extent cx="2996568" cy="1669774"/>
            <wp:effectExtent l="0" t="0" r="0" b="6985"/>
            <wp:docPr id="302" name="Picture 302" descr="http://www.boellhoff.de/files/jpg2/RIVTAC-Alu-Hybrid-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www.boellhoff.de/files/jpg2/RIVTAC-Alu-Hybrid-low.jpg"/>
                    <pic:cNvPicPr>
                      <a:picLocks noChangeAspect="1" noChangeArrowheads="1"/>
                    </pic:cNvPicPr>
                  </pic:nvPicPr>
                  <pic:blipFill rotWithShape="1">
                    <a:blip r:embed="rId150">
                      <a:extLst>
                        <a:ext uri="{28A0092B-C50C-407E-A947-70E740481C1C}">
                          <a14:useLocalDpi xmlns:a14="http://schemas.microsoft.com/office/drawing/2010/main" val="0"/>
                        </a:ext>
                      </a:extLst>
                    </a:blip>
                    <a:srcRect t="17504" b="5396"/>
                    <a:stretch/>
                  </pic:blipFill>
                  <pic:spPr bwMode="auto">
                    <a:xfrm>
                      <a:off x="0" y="0"/>
                      <a:ext cx="2998808" cy="1671022"/>
                    </a:xfrm>
                    <a:prstGeom prst="rect">
                      <a:avLst/>
                    </a:prstGeom>
                    <a:noFill/>
                    <a:ln>
                      <a:noFill/>
                    </a:ln>
                    <a:extLst>
                      <a:ext uri="{53640926-AAD7-44D8-BBD7-CCE9431645EC}">
                        <a14:shadowObscured xmlns:a14="http://schemas.microsoft.com/office/drawing/2010/main"/>
                      </a:ext>
                    </a:extLst>
                  </pic:spPr>
                </pic:pic>
              </a:graphicData>
            </a:graphic>
          </wp:inline>
        </w:drawing>
      </w:r>
    </w:p>
    <w:p w14:paraId="55C8E78D" w14:textId="62773C18" w:rsidR="00FC68DB" w:rsidRPr="002E2954" w:rsidRDefault="00FC68DB" w:rsidP="00B202D2">
      <w:pPr>
        <w:pStyle w:val="Beschriftung"/>
        <w:spacing w:before="120"/>
        <w:rPr>
          <w:b/>
          <w:sz w:val="16"/>
        </w:rPr>
      </w:pPr>
      <w:r w:rsidRPr="002E2954">
        <w:rPr>
          <w:sz w:val="16"/>
        </w:rPr>
        <w:t xml:space="preserve">Source of image: </w:t>
      </w:r>
      <w:hyperlink r:id="rId151" w:history="1">
        <w:r w:rsidRPr="002E2954">
          <w:rPr>
            <w:rStyle w:val="Hyperlink"/>
            <w:sz w:val="16"/>
          </w:rPr>
          <w:t>http://www.boellhoff.de/files/jpg2/RIVTAC-Alu-Hybrid-low.jpg</w:t>
        </w:r>
      </w:hyperlink>
    </w:p>
    <w:p w14:paraId="1767F965" w14:textId="579F9E9F" w:rsidR="00FC68DB" w:rsidRDefault="00FC68DB" w:rsidP="00B202D2">
      <w:pPr>
        <w:pStyle w:val="Beschriftung"/>
        <w:spacing w:before="120"/>
      </w:pPr>
      <w:bookmarkStart w:id="1451" w:name="_Toc3557118"/>
      <w:bookmarkStart w:id="1452" w:name="_Toc34747369"/>
      <w:bookmarkStart w:id="1453" w:name="_Toc76030562"/>
      <w:bookmarkStart w:id="1454" w:name="_Toc86863518"/>
      <w:bookmarkStart w:id="1455" w:name="_Toc86863607"/>
      <w:r>
        <w:t xml:space="preserve">Figure </w:t>
      </w:r>
      <w:r>
        <w:fldChar w:fldCharType="begin"/>
      </w:r>
      <w:r>
        <w:instrText xml:space="preserve"> SEQ Figure \* ARABIC </w:instrText>
      </w:r>
      <w:r>
        <w:fldChar w:fldCharType="separate"/>
      </w:r>
      <w:r w:rsidR="008116BB">
        <w:rPr>
          <w:noProof/>
        </w:rPr>
        <w:t>41</w:t>
      </w:r>
      <w:r>
        <w:fldChar w:fldCharType="end"/>
      </w:r>
      <w:r>
        <w:t>: RIVTAC</w:t>
      </w:r>
      <w:r w:rsidRPr="002E2954">
        <w:rPr>
          <w:rFonts w:cs="Calibri"/>
          <w:sz w:val="22"/>
        </w:rPr>
        <w:t>®</w:t>
      </w:r>
      <w:r>
        <w:t xml:space="preserve"> Nail</w:t>
      </w:r>
      <w:bookmarkEnd w:id="1451"/>
      <w:bookmarkEnd w:id="1452"/>
      <w:bookmarkEnd w:id="1453"/>
      <w:bookmarkEnd w:id="1454"/>
      <w:bookmarkEnd w:id="1455"/>
    </w:p>
    <w:p w14:paraId="0AD7641F" w14:textId="77777777" w:rsidR="00FC68DB" w:rsidRPr="002E2954" w:rsidRDefault="00FC68DB" w:rsidP="00B202D2">
      <w:r>
        <w:t>The components, which are connected by this type of connector,</w:t>
      </w:r>
      <w:r w:rsidRPr="00D51266">
        <w:t xml:space="preserve"> may consist of steel, </w:t>
      </w:r>
      <w:proofErr w:type="spellStart"/>
      <w:r w:rsidRPr="00D51266">
        <w:t>aluminum</w:t>
      </w:r>
      <w:proofErr w:type="spellEnd"/>
      <w:r w:rsidRPr="00D51266">
        <w:t>, magnesium</w:t>
      </w:r>
      <w:r>
        <w:t>,</w:t>
      </w:r>
      <w:r w:rsidRPr="00D51266">
        <w:t xml:space="preserve"> or plastic</w:t>
      </w:r>
      <w:r>
        <w:t>.</w:t>
      </w:r>
    </w:p>
    <w:p w14:paraId="0428B73B" w14:textId="77777777" w:rsidR="00FC68DB" w:rsidRDefault="00FC68DB" w:rsidP="00B202D2">
      <w:pPr>
        <w:autoSpaceDE w:val="0"/>
        <w:autoSpaceDN w:val="0"/>
        <w:adjustRightInd w:val="0"/>
        <w:spacing w:after="0"/>
        <w:jc w:val="center"/>
        <w:rPr>
          <w:rFonts w:cs="Calibri"/>
          <w:lang w:eastAsia="en-GB"/>
        </w:rPr>
      </w:pPr>
      <w:r>
        <w:rPr>
          <w:noProof/>
          <w:lang w:val="en-US"/>
        </w:rPr>
        <w:drawing>
          <wp:inline distT="0" distB="0" distL="0" distR="0" wp14:anchorId="4A64F80F" wp14:editId="1E8D25AD">
            <wp:extent cx="3721211" cy="2354236"/>
            <wp:effectExtent l="0" t="0" r="0" b="825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extLst>
                        <a:ext uri="{BEBA8EAE-BF5A-486C-A8C5-ECC9F3942E4B}">
                          <a14:imgProps xmlns:a14="http://schemas.microsoft.com/office/drawing/2010/main">
                            <a14:imgLayer r:embed="rId153">
                              <a14:imgEffect>
                                <a14:sharpenSoften amount="22000"/>
                              </a14:imgEffect>
                            </a14:imgLayer>
                          </a14:imgProps>
                        </a:ext>
                      </a:extLst>
                    </a:blip>
                    <a:stretch>
                      <a:fillRect/>
                    </a:stretch>
                  </pic:blipFill>
                  <pic:spPr>
                    <a:xfrm>
                      <a:off x="0" y="0"/>
                      <a:ext cx="3726831" cy="2357792"/>
                    </a:xfrm>
                    <a:prstGeom prst="rect">
                      <a:avLst/>
                    </a:prstGeom>
                  </pic:spPr>
                </pic:pic>
              </a:graphicData>
            </a:graphic>
          </wp:inline>
        </w:drawing>
      </w:r>
    </w:p>
    <w:p w14:paraId="290A0E3A" w14:textId="21952B81" w:rsidR="00FC68DB" w:rsidRDefault="00FC68DB" w:rsidP="00B202D2">
      <w:pPr>
        <w:autoSpaceDE w:val="0"/>
        <w:autoSpaceDN w:val="0"/>
        <w:adjustRightInd w:val="0"/>
        <w:spacing w:before="120"/>
        <w:jc w:val="center"/>
        <w:rPr>
          <w:rFonts w:cs="Calibri"/>
          <w:lang w:eastAsia="en-GB"/>
        </w:rPr>
      </w:pPr>
      <w:r w:rsidRPr="002E2954">
        <w:rPr>
          <w:b/>
          <w:i/>
          <w:sz w:val="16"/>
        </w:rPr>
        <w:t>Source of image</w:t>
      </w:r>
      <w:r w:rsidRPr="002E2954">
        <w:rPr>
          <w:b/>
          <w:sz w:val="16"/>
        </w:rPr>
        <w:t xml:space="preserve">: </w:t>
      </w:r>
      <w:hyperlink r:id="rId154" w:history="1">
        <w:r w:rsidRPr="00922643">
          <w:rPr>
            <w:rStyle w:val="Hyperlink"/>
            <w:b/>
            <w:sz w:val="16"/>
          </w:rPr>
          <w:t>http://www.boellhoff.de</w:t>
        </w:r>
      </w:hyperlink>
    </w:p>
    <w:p w14:paraId="01D09EF7" w14:textId="7898A422" w:rsidR="00FC68DB" w:rsidRDefault="00FC68DB" w:rsidP="00B202D2">
      <w:pPr>
        <w:pStyle w:val="Beschriftung"/>
        <w:spacing w:before="120"/>
      </w:pPr>
      <w:bookmarkStart w:id="1456" w:name="_Toc3557119"/>
      <w:bookmarkStart w:id="1457" w:name="_Toc34747370"/>
      <w:bookmarkStart w:id="1458" w:name="_Toc76030563"/>
      <w:bookmarkStart w:id="1459" w:name="_Toc86863519"/>
      <w:bookmarkStart w:id="1460" w:name="_Toc86863608"/>
      <w:r>
        <w:t xml:space="preserve">Figure </w:t>
      </w:r>
      <w:r>
        <w:fldChar w:fldCharType="begin"/>
      </w:r>
      <w:r>
        <w:instrText xml:space="preserve"> SEQ Figure \* ARABIC </w:instrText>
      </w:r>
      <w:r>
        <w:fldChar w:fldCharType="separate"/>
      </w:r>
      <w:r w:rsidR="008116BB">
        <w:rPr>
          <w:noProof/>
        </w:rPr>
        <w:t>42</w:t>
      </w:r>
      <w:r>
        <w:fldChar w:fldCharType="end"/>
      </w:r>
      <w:r>
        <w:t xml:space="preserve">: </w:t>
      </w:r>
      <w:r w:rsidRPr="00037BF9">
        <w:t>Cross Section of a Nail, Connecting Two Sheets</w:t>
      </w:r>
      <w:bookmarkEnd w:id="1456"/>
      <w:bookmarkEnd w:id="1457"/>
      <w:bookmarkEnd w:id="1458"/>
      <w:bookmarkEnd w:id="1459"/>
      <w:bookmarkEnd w:id="1460"/>
    </w:p>
    <w:p w14:paraId="3B6F1FAE" w14:textId="77777777" w:rsidR="00FC68DB" w:rsidRDefault="00FC68DB" w:rsidP="00B202D2">
      <w:pPr>
        <w:autoSpaceDE w:val="0"/>
        <w:autoSpaceDN w:val="0"/>
        <w:adjustRightInd w:val="0"/>
        <w:rPr>
          <w:rFonts w:cs="Calibri"/>
          <w:lang w:eastAsia="en-GB"/>
        </w:rPr>
      </w:pPr>
      <w:r>
        <w:rPr>
          <w:rFonts w:cs="Calibri"/>
          <w:lang w:eastAsia="en-GB"/>
        </w:rPr>
        <w:t xml:space="preserve">A nail is denoted by an element </w:t>
      </w:r>
      <w:r>
        <w:rPr>
          <w:rStyle w:val="elementdeftypeChar"/>
          <w:rFonts w:eastAsia="Calibri"/>
        </w:rPr>
        <w:t>&lt;n</w:t>
      </w:r>
      <w:r w:rsidRPr="002469C0">
        <w:rPr>
          <w:rStyle w:val="elementdeftypeChar"/>
          <w:rFonts w:eastAsia="Calibri"/>
        </w:rPr>
        <w:t>ail</w:t>
      </w:r>
      <w:r>
        <w:rPr>
          <w:rStyle w:val="elementdeftypeChar"/>
          <w:rFonts w:eastAsia="Calibri"/>
        </w:rPr>
        <w:t>/&gt;</w:t>
      </w:r>
      <w:r>
        <w:rPr>
          <w:rFonts w:cs="Calibri"/>
          <w:lang w:eastAsia="en-GB"/>
        </w:rPr>
        <w:t>. This element 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1565B93C"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1F27A9"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159E3"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204A0"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183994"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356DA1B6" w14:textId="77777777" w:rsidTr="00FC68DB">
        <w:trPr>
          <w:jc w:val="center"/>
        </w:trPr>
        <w:tc>
          <w:tcPr>
            <w:tcW w:w="2111" w:type="dxa"/>
            <w:shd w:val="clear" w:color="auto" w:fill="auto"/>
            <w:vAlign w:val="bottom"/>
          </w:tcPr>
          <w:p w14:paraId="7A7FFDCC" w14:textId="77777777" w:rsidR="00FC68DB" w:rsidRPr="00226A3F" w:rsidRDefault="00FC68DB" w:rsidP="00B202D2">
            <w:pPr>
              <w:rPr>
                <w:sz w:val="20"/>
                <w:szCs w:val="20"/>
              </w:rPr>
            </w:pPr>
            <w:r>
              <w:rPr>
                <w:sz w:val="20"/>
                <w:szCs w:val="20"/>
              </w:rPr>
              <w:t>nail</w:t>
            </w:r>
          </w:p>
        </w:tc>
        <w:tc>
          <w:tcPr>
            <w:tcW w:w="1559" w:type="dxa"/>
            <w:shd w:val="clear" w:color="auto" w:fill="auto"/>
            <w:vAlign w:val="bottom"/>
          </w:tcPr>
          <w:p w14:paraId="1B38747F"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5FD9E980"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45DFCAA3" w14:textId="77777777" w:rsidR="00FC68DB" w:rsidRPr="00226A3F" w:rsidRDefault="00FC68DB" w:rsidP="00B202D2">
            <w:pPr>
              <w:rPr>
                <w:sz w:val="20"/>
                <w:szCs w:val="20"/>
              </w:rPr>
            </w:pPr>
            <w:r w:rsidRPr="00226A3F">
              <w:rPr>
                <w:sz w:val="20"/>
                <w:szCs w:val="20"/>
              </w:rPr>
              <w:t>-</w:t>
            </w:r>
          </w:p>
        </w:tc>
      </w:tr>
      <w:tr w:rsidR="00FC68DB" w:rsidRPr="00226A3F" w14:paraId="1A6BE1E1"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9E19C6E" w14:textId="77777777" w:rsidR="00FC68DB" w:rsidRPr="00226A3F" w:rsidRDefault="00FC68DB" w:rsidP="00B202D2">
            <w:pPr>
              <w:rPr>
                <w:sz w:val="20"/>
                <w:szCs w:val="20"/>
              </w:rPr>
            </w:pPr>
            <w:proofErr w:type="spellStart"/>
            <w:r w:rsidRPr="00226A3F">
              <w:rPr>
                <w:sz w:val="20"/>
                <w:szCs w:val="20"/>
              </w:rPr>
              <w:t>loc</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F3B1594"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8B7C501" w14:textId="77777777" w:rsidR="00FC68DB" w:rsidRPr="00226A3F" w:rsidRDefault="00FC68DB" w:rsidP="00B202D2">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0D831E" w14:textId="77777777" w:rsidR="00FC68DB" w:rsidRPr="00226A3F" w:rsidRDefault="00FC68DB" w:rsidP="00B202D2">
            <w:pPr>
              <w:rPr>
                <w:sz w:val="20"/>
                <w:szCs w:val="20"/>
              </w:rPr>
            </w:pPr>
            <w:r w:rsidRPr="00226A3F">
              <w:rPr>
                <w:sz w:val="20"/>
                <w:szCs w:val="20"/>
              </w:rPr>
              <w:t>-</w:t>
            </w:r>
          </w:p>
        </w:tc>
      </w:tr>
      <w:tr w:rsidR="00FC68DB" w:rsidRPr="00226A3F" w14:paraId="34E7594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7C52F42" w14:textId="77777777" w:rsidR="00FC68DB" w:rsidRPr="00226A3F" w:rsidRDefault="00FC68DB" w:rsidP="00B202D2">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2B2CB7F"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0359CC8" w14:textId="77777777" w:rsidR="00FC68DB" w:rsidRPr="00226A3F" w:rsidRDefault="00FC68DB" w:rsidP="00B202D2">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3CC6FBC" w14:textId="77777777" w:rsidR="00FC68DB" w:rsidRPr="00226A3F" w:rsidRDefault="00FC68DB" w:rsidP="00B202D2">
            <w:pPr>
              <w:rPr>
                <w:sz w:val="20"/>
                <w:szCs w:val="20"/>
              </w:rPr>
            </w:pPr>
            <w:r w:rsidRPr="00226A3F">
              <w:rPr>
                <w:sz w:val="20"/>
                <w:szCs w:val="20"/>
              </w:rPr>
              <w:t>-</w:t>
            </w:r>
          </w:p>
        </w:tc>
      </w:tr>
      <w:tr w:rsidR="00FC68DB" w:rsidRPr="00226A3F" w14:paraId="4695B43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A592521" w14:textId="77777777" w:rsidR="00FC68DB" w:rsidRPr="00226A3F" w:rsidRDefault="00FC68DB" w:rsidP="00B202D2">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8F23423" w14:textId="77777777" w:rsidR="00FC68DB" w:rsidDel="004133FC" w:rsidRDefault="00FC68DB" w:rsidP="00B202D2">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EC6F1B1" w14:textId="77777777" w:rsidR="00FC68DB" w:rsidRPr="00226A3F" w:rsidRDefault="00FC68DB" w:rsidP="00B202D2">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7132D802" w14:textId="77777777" w:rsidR="00FC68DB" w:rsidRPr="00226A3F" w:rsidRDefault="00FC68DB" w:rsidP="00B202D2">
            <w:pPr>
              <w:rPr>
                <w:sz w:val="20"/>
                <w:szCs w:val="20"/>
              </w:rPr>
            </w:pPr>
            <w:r>
              <w:rPr>
                <w:sz w:val="20"/>
                <w:szCs w:val="20"/>
              </w:rPr>
              <w:t>-</w:t>
            </w:r>
          </w:p>
        </w:tc>
      </w:tr>
      <w:tr w:rsidR="00FC68DB" w:rsidRPr="00226A3F" w14:paraId="45DE98F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782FACF8" w14:textId="77777777" w:rsidR="00FC68DB" w:rsidRPr="00226A3F" w:rsidRDefault="00FC68DB" w:rsidP="00B202D2">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80BA41F" w14:textId="77777777" w:rsidR="00FC68DB" w:rsidRPr="00226A3F" w:rsidRDefault="00FC68DB" w:rsidP="00B202D2">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1A4272E" w14:textId="77777777" w:rsidR="00FC68DB" w:rsidRPr="00226A3F" w:rsidRDefault="00FC68DB" w:rsidP="00B202D2">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17FFB76" w14:textId="4E3FA903" w:rsidR="00FC68DB" w:rsidRPr="00226A3F" w:rsidRDefault="00FC68DB" w:rsidP="00B202D2">
            <w:pPr>
              <w:rPr>
                <w:sz w:val="20"/>
                <w:szCs w:val="20"/>
              </w:rPr>
            </w:pPr>
            <w:r>
              <w:rPr>
                <w:rFonts w:cs="Calibri"/>
                <w:sz w:val="20"/>
                <w:szCs w:val="20"/>
                <w:lang w:eastAsia="en-GB"/>
              </w:rPr>
              <w:t xml:space="preserve">See section </w:t>
            </w:r>
            <w:r w:rsidRPr="003D0E42">
              <w:rPr>
                <w:rFonts w:cs="Calibri"/>
                <w:sz w:val="20"/>
                <w:szCs w:val="20"/>
                <w:lang w:eastAsia="en-GB"/>
              </w:rPr>
              <w:fldChar w:fldCharType="begin"/>
            </w:r>
            <w:r w:rsidRPr="003D0E42">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8116BB">
              <w:rPr>
                <w:rFonts w:cs="Calibri"/>
                <w:sz w:val="20"/>
                <w:szCs w:val="20"/>
                <w:lang w:eastAsia="en-GB"/>
              </w:rPr>
              <w:t>8.5</w:t>
            </w:r>
            <w:r w:rsidRPr="003D0E42">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8116BB" w:rsidRPr="008116BB">
              <w:rPr>
                <w:sz w:val="20"/>
                <w:szCs w:val="20"/>
              </w:rPr>
              <w:t xml:space="preserve">Custom Attributes </w:t>
            </w:r>
            <w:r w:rsidR="008116BB" w:rsidRPr="007331A4">
              <w:t>list</w:t>
            </w:r>
            <w:r w:rsidRPr="003D0E42">
              <w:rPr>
                <w:rFonts w:cs="Calibri"/>
                <w:sz w:val="20"/>
                <w:szCs w:val="20"/>
                <w:lang w:eastAsia="en-GB"/>
              </w:rPr>
              <w:fldChar w:fldCharType="end"/>
            </w:r>
          </w:p>
        </w:tc>
      </w:tr>
    </w:tbl>
    <w:p w14:paraId="079FE174" w14:textId="788A7548" w:rsidR="00FC68DB" w:rsidRDefault="00FC68DB" w:rsidP="00B202D2">
      <w:pPr>
        <w:pStyle w:val="Beschriftung"/>
        <w:spacing w:before="120"/>
        <w:rPr>
          <w:rStyle w:val="elementdeftypeChar"/>
          <w:rFonts w:eastAsia="Calibri"/>
          <w:b w:val="0"/>
        </w:rPr>
      </w:pPr>
      <w:bookmarkStart w:id="1461" w:name="_Toc3566478"/>
      <w:bookmarkStart w:id="1462" w:name="_Toc34747479"/>
      <w:bookmarkStart w:id="1463" w:name="_Toc77095931"/>
      <w:r>
        <w:t xml:space="preserve">Table </w:t>
      </w:r>
      <w:r>
        <w:fldChar w:fldCharType="begin"/>
      </w:r>
      <w:r>
        <w:instrText xml:space="preserve"> SEQ Table \* ARABIC </w:instrText>
      </w:r>
      <w:r>
        <w:fldChar w:fldCharType="separate"/>
      </w:r>
      <w:r w:rsidR="008116BB">
        <w:rPr>
          <w:noProof/>
        </w:rPr>
        <w:t>73</w:t>
      </w:r>
      <w:r>
        <w:fldChar w:fldCharType="end"/>
      </w:r>
      <w:r>
        <w:t xml:space="preserve">: Nested elements of </w:t>
      </w:r>
      <w:r w:rsidRPr="004B1ED4">
        <w:rPr>
          <w:rStyle w:val="elementdeftypeChar"/>
          <w:rFonts w:eastAsia="Calibri"/>
          <w:b w:val="0"/>
        </w:rPr>
        <w:t>&lt;</w:t>
      </w:r>
      <w:r>
        <w:rPr>
          <w:rStyle w:val="elementdeftypeChar"/>
          <w:rFonts w:eastAsia="Calibri"/>
          <w:b w:val="0"/>
        </w:rPr>
        <w:t>connection_0d</w:t>
      </w:r>
      <w:r w:rsidRPr="004B1ED4">
        <w:rPr>
          <w:rStyle w:val="elementdeftypeChar"/>
          <w:rFonts w:eastAsia="Calibri"/>
          <w:b w:val="0"/>
        </w:rPr>
        <w:t>/&gt;</w:t>
      </w:r>
      <w:r>
        <w:t xml:space="preserve"> for </w:t>
      </w:r>
      <w:r w:rsidRPr="004B1ED4">
        <w:rPr>
          <w:rStyle w:val="elementdeftypeChar"/>
          <w:rFonts w:eastAsia="Calibri"/>
          <w:b w:val="0"/>
        </w:rPr>
        <w:t>&lt;</w:t>
      </w:r>
      <w:r>
        <w:rPr>
          <w:rStyle w:val="elementdeftypeChar"/>
          <w:rFonts w:eastAsia="Calibri"/>
          <w:b w:val="0"/>
        </w:rPr>
        <w:t>nail</w:t>
      </w:r>
      <w:r w:rsidRPr="004B1ED4">
        <w:rPr>
          <w:rStyle w:val="elementdeftypeChar"/>
          <w:rFonts w:eastAsia="Calibri"/>
          <w:b w:val="0"/>
        </w:rPr>
        <w:t>/&gt;</w:t>
      </w:r>
      <w:bookmarkEnd w:id="1461"/>
      <w:bookmarkEnd w:id="1462"/>
      <w:bookmarkEnd w:id="1463"/>
    </w:p>
    <w:p w14:paraId="1B98D3D1" w14:textId="77777777" w:rsidR="00FC68DB" w:rsidRDefault="00FC68DB" w:rsidP="00B202D2">
      <w:pPr>
        <w:keepNext/>
        <w:keepLines/>
      </w:pPr>
      <w:r>
        <w:rPr>
          <w:rFonts w:cs="Calibri"/>
          <w:lang w:eastAsia="en-GB"/>
        </w:rPr>
        <w:t xml:space="preserve">XML specification of </w:t>
      </w:r>
      <w:r>
        <w:rPr>
          <w:rStyle w:val="elementdeftypeChar"/>
          <w:rFonts w:eastAsia="Calibri"/>
        </w:rPr>
        <w:t>&lt;nail</w:t>
      </w:r>
      <w:r w:rsidRPr="004D4A4B">
        <w:rPr>
          <w:rStyle w:val="elementdeftypeChar"/>
          <w:rFonts w:eastAsia="Calibri"/>
        </w:rPr>
        <w:t>/&gt;</w:t>
      </w:r>
      <w:r>
        <w:rPr>
          <w:rFonts w:ascii="Courier" w:hAnsi="Courier" w:cs="Courier"/>
          <w:b/>
          <w:bCs/>
          <w:i/>
          <w:iCs/>
          <w:sz w:val="18"/>
          <w:szCs w:val="18"/>
          <w:lang w:eastAsia="en-GB"/>
        </w:rPr>
        <w:t xml:space="preserve"> </w:t>
      </w:r>
      <w:r>
        <w:rPr>
          <w:rFonts w:cs="Calibri"/>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FC68DB" w:rsidRPr="00226A3F" w14:paraId="0E44DC06" w14:textId="77777777" w:rsidTr="00FC68DB">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C700" w14:textId="77777777" w:rsidR="00FC68DB" w:rsidRPr="00226A3F" w:rsidRDefault="00FC68DB" w:rsidP="00B202D2">
            <w:pPr>
              <w:keepNext/>
              <w:keepLines/>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992F2D" w14:textId="77777777" w:rsidR="00FC68DB" w:rsidRPr="00226A3F" w:rsidRDefault="00FC68DB" w:rsidP="00B202D2">
            <w:pPr>
              <w:keepNext/>
              <w:keepLines/>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B3CBED" w14:textId="77777777" w:rsidR="00FC68DB" w:rsidRPr="00226A3F" w:rsidRDefault="00FC68DB" w:rsidP="00B202D2">
            <w:pPr>
              <w:keepNext/>
              <w:keepLines/>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A34999" w14:textId="77777777" w:rsidR="00FC68DB" w:rsidRPr="00226A3F" w:rsidRDefault="00FC68DB" w:rsidP="00B202D2">
            <w:pPr>
              <w:keepNext/>
              <w:keepLines/>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4B27DA" w14:textId="77777777" w:rsidR="00FC68DB" w:rsidRPr="00226A3F" w:rsidRDefault="00FC68DB" w:rsidP="00B202D2">
            <w:pPr>
              <w:keepNext/>
              <w:keepLines/>
              <w:rPr>
                <w:b/>
                <w:i/>
              </w:rPr>
            </w:pPr>
            <w:r w:rsidRPr="00A20C5C">
              <w:rPr>
                <w:b/>
                <w:i/>
              </w:rPr>
              <w:t>Constraint</w:t>
            </w:r>
            <w:r>
              <w:rPr>
                <w:b/>
                <w:i/>
              </w:rPr>
              <w:t xml:space="preserve"> / Remarks</w:t>
            </w:r>
          </w:p>
        </w:tc>
      </w:tr>
      <w:tr w:rsidR="00FC68DB" w:rsidRPr="00226A3F" w14:paraId="04C65FF8" w14:textId="77777777" w:rsidTr="00FC68DB">
        <w:trPr>
          <w:jc w:val="center"/>
        </w:trPr>
        <w:tc>
          <w:tcPr>
            <w:tcW w:w="1826" w:type="dxa"/>
            <w:shd w:val="clear" w:color="auto" w:fill="auto"/>
          </w:tcPr>
          <w:p w14:paraId="02B97A92" w14:textId="77777777" w:rsidR="00FC68DB" w:rsidRPr="00226A3F" w:rsidRDefault="00FC68DB" w:rsidP="00B202D2">
            <w:pPr>
              <w:rPr>
                <w:sz w:val="20"/>
                <w:szCs w:val="20"/>
              </w:rPr>
            </w:pPr>
            <w:proofErr w:type="spellStart"/>
            <w:r>
              <w:rPr>
                <w:rFonts w:cs="Calibri"/>
                <w:sz w:val="20"/>
                <w:szCs w:val="20"/>
                <w:lang w:eastAsia="en-GB"/>
              </w:rPr>
              <w:t>nail_type</w:t>
            </w:r>
            <w:proofErr w:type="spellEnd"/>
          </w:p>
        </w:tc>
        <w:tc>
          <w:tcPr>
            <w:tcW w:w="1418" w:type="dxa"/>
            <w:shd w:val="clear" w:color="auto" w:fill="auto"/>
          </w:tcPr>
          <w:p w14:paraId="209FE2D8" w14:textId="77777777" w:rsidR="00FC68DB" w:rsidRPr="00226A3F" w:rsidRDefault="00FC68DB" w:rsidP="00B202D2">
            <w:pPr>
              <w:rPr>
                <w:sz w:val="20"/>
                <w:szCs w:val="20"/>
              </w:rPr>
            </w:pPr>
            <w:r>
              <w:rPr>
                <w:sz w:val="20"/>
                <w:szCs w:val="20"/>
              </w:rPr>
              <w:t>Alphanumeric</w:t>
            </w:r>
          </w:p>
        </w:tc>
        <w:tc>
          <w:tcPr>
            <w:tcW w:w="1417" w:type="dxa"/>
          </w:tcPr>
          <w:p w14:paraId="30CE4DF7"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7591D0DF"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606FA89" w14:textId="77777777" w:rsidR="00FC68DB" w:rsidRPr="00226A3F" w:rsidRDefault="00FC68DB" w:rsidP="00B202D2">
            <w:pPr>
              <w:rPr>
                <w:sz w:val="20"/>
                <w:szCs w:val="20"/>
              </w:rPr>
            </w:pPr>
            <w:r>
              <w:rPr>
                <w:sz w:val="20"/>
                <w:szCs w:val="20"/>
              </w:rPr>
              <w:t>-</w:t>
            </w:r>
          </w:p>
        </w:tc>
      </w:tr>
      <w:tr w:rsidR="00FC68DB" w:rsidRPr="00226A3F" w14:paraId="23D1DAB8" w14:textId="77777777" w:rsidTr="00FC68DB">
        <w:trPr>
          <w:jc w:val="center"/>
        </w:trPr>
        <w:tc>
          <w:tcPr>
            <w:tcW w:w="1826" w:type="dxa"/>
            <w:shd w:val="clear" w:color="auto" w:fill="auto"/>
          </w:tcPr>
          <w:p w14:paraId="495C6CDC" w14:textId="77777777" w:rsidR="00FC68DB" w:rsidRPr="00226A3F" w:rsidRDefault="00FC68DB" w:rsidP="00B202D2">
            <w:pPr>
              <w:rPr>
                <w:sz w:val="20"/>
                <w:szCs w:val="20"/>
              </w:rPr>
            </w:pPr>
            <w:proofErr w:type="spellStart"/>
            <w:r>
              <w:rPr>
                <w:sz w:val="20"/>
                <w:szCs w:val="20"/>
              </w:rPr>
              <w:lastRenderedPageBreak/>
              <w:t>shaft_diameter</w:t>
            </w:r>
            <w:proofErr w:type="spellEnd"/>
          </w:p>
        </w:tc>
        <w:tc>
          <w:tcPr>
            <w:tcW w:w="1418" w:type="dxa"/>
            <w:shd w:val="clear" w:color="auto" w:fill="auto"/>
          </w:tcPr>
          <w:p w14:paraId="79C8FD80" w14:textId="77777777" w:rsidR="00FC68DB" w:rsidRPr="00226A3F" w:rsidRDefault="00FC68DB" w:rsidP="00B202D2">
            <w:pPr>
              <w:rPr>
                <w:sz w:val="20"/>
                <w:szCs w:val="20"/>
              </w:rPr>
            </w:pPr>
            <w:r w:rsidRPr="00226A3F">
              <w:rPr>
                <w:sz w:val="20"/>
                <w:szCs w:val="20"/>
              </w:rPr>
              <w:t>Floating point</w:t>
            </w:r>
          </w:p>
        </w:tc>
        <w:tc>
          <w:tcPr>
            <w:tcW w:w="1417" w:type="dxa"/>
          </w:tcPr>
          <w:p w14:paraId="2EB1FF94"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7DA68FC7"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9E6BC47" w14:textId="77777777" w:rsidR="00FC68DB" w:rsidRPr="00226A3F" w:rsidRDefault="00FC68DB" w:rsidP="00B202D2">
            <w:pPr>
              <w:rPr>
                <w:sz w:val="20"/>
                <w:szCs w:val="20"/>
              </w:rPr>
            </w:pPr>
            <w:r>
              <w:rPr>
                <w:sz w:val="20"/>
                <w:szCs w:val="20"/>
              </w:rPr>
              <w:t>-</w:t>
            </w:r>
          </w:p>
        </w:tc>
      </w:tr>
      <w:tr w:rsidR="00FC68DB" w:rsidRPr="00226A3F" w14:paraId="5F2EBF30" w14:textId="77777777" w:rsidTr="00FC68DB">
        <w:trPr>
          <w:jc w:val="center"/>
        </w:trPr>
        <w:tc>
          <w:tcPr>
            <w:tcW w:w="1826" w:type="dxa"/>
            <w:shd w:val="clear" w:color="auto" w:fill="auto"/>
          </w:tcPr>
          <w:p w14:paraId="44C0801D" w14:textId="77777777" w:rsidR="00FC68DB" w:rsidRDefault="00FC68DB" w:rsidP="00B202D2">
            <w:pPr>
              <w:rPr>
                <w:sz w:val="20"/>
                <w:szCs w:val="20"/>
              </w:rPr>
            </w:pPr>
            <w:r>
              <w:rPr>
                <w:sz w:val="20"/>
                <w:szCs w:val="20"/>
              </w:rPr>
              <w:t>length</w:t>
            </w:r>
          </w:p>
        </w:tc>
        <w:tc>
          <w:tcPr>
            <w:tcW w:w="1418" w:type="dxa"/>
            <w:shd w:val="clear" w:color="auto" w:fill="auto"/>
          </w:tcPr>
          <w:p w14:paraId="27FFA603" w14:textId="77777777" w:rsidR="00FC68DB" w:rsidRPr="00226A3F" w:rsidRDefault="00FC68DB" w:rsidP="00B202D2">
            <w:pPr>
              <w:rPr>
                <w:sz w:val="20"/>
                <w:szCs w:val="20"/>
              </w:rPr>
            </w:pPr>
            <w:r w:rsidRPr="00226A3F">
              <w:rPr>
                <w:sz w:val="20"/>
                <w:szCs w:val="20"/>
              </w:rPr>
              <w:t>Floating point</w:t>
            </w:r>
          </w:p>
        </w:tc>
        <w:tc>
          <w:tcPr>
            <w:tcW w:w="1417" w:type="dxa"/>
          </w:tcPr>
          <w:p w14:paraId="159093E3"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66863A4A"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46770605" w14:textId="77777777" w:rsidR="00FC68DB" w:rsidRDefault="00FC68DB" w:rsidP="00B202D2">
            <w:pPr>
              <w:rPr>
                <w:sz w:val="20"/>
                <w:szCs w:val="20"/>
              </w:rPr>
            </w:pPr>
            <w:r>
              <w:rPr>
                <w:sz w:val="20"/>
                <w:szCs w:val="20"/>
              </w:rPr>
              <w:t>-</w:t>
            </w:r>
          </w:p>
        </w:tc>
      </w:tr>
      <w:tr w:rsidR="00FC68DB" w:rsidRPr="00226A3F" w14:paraId="3FBC3633" w14:textId="77777777" w:rsidTr="00FC68DB">
        <w:trPr>
          <w:jc w:val="center"/>
        </w:trPr>
        <w:tc>
          <w:tcPr>
            <w:tcW w:w="1826" w:type="dxa"/>
            <w:shd w:val="clear" w:color="auto" w:fill="auto"/>
          </w:tcPr>
          <w:p w14:paraId="1F697852" w14:textId="77777777" w:rsidR="00FC68DB" w:rsidRDefault="00FC68DB" w:rsidP="00B202D2">
            <w:pPr>
              <w:rPr>
                <w:sz w:val="20"/>
                <w:szCs w:val="20"/>
              </w:rPr>
            </w:pPr>
            <w:proofErr w:type="spellStart"/>
            <w:r>
              <w:rPr>
                <w:sz w:val="20"/>
                <w:szCs w:val="20"/>
              </w:rPr>
              <w:t>cylinder_length</w:t>
            </w:r>
            <w:proofErr w:type="spellEnd"/>
          </w:p>
        </w:tc>
        <w:tc>
          <w:tcPr>
            <w:tcW w:w="1418" w:type="dxa"/>
            <w:shd w:val="clear" w:color="auto" w:fill="auto"/>
          </w:tcPr>
          <w:p w14:paraId="2C399A23" w14:textId="77777777" w:rsidR="00FC68DB" w:rsidRPr="00226A3F" w:rsidRDefault="00FC68DB" w:rsidP="00B202D2">
            <w:pPr>
              <w:rPr>
                <w:sz w:val="20"/>
                <w:szCs w:val="20"/>
              </w:rPr>
            </w:pPr>
            <w:r w:rsidRPr="00226A3F">
              <w:rPr>
                <w:sz w:val="20"/>
                <w:szCs w:val="20"/>
              </w:rPr>
              <w:t>Floating point</w:t>
            </w:r>
          </w:p>
        </w:tc>
        <w:tc>
          <w:tcPr>
            <w:tcW w:w="1417" w:type="dxa"/>
          </w:tcPr>
          <w:p w14:paraId="38DAFAF8"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43DAD628"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3D56A31C" w14:textId="77777777" w:rsidR="00FC68DB" w:rsidRDefault="00FC68DB" w:rsidP="00B202D2">
            <w:pPr>
              <w:rPr>
                <w:sz w:val="20"/>
                <w:szCs w:val="20"/>
              </w:rPr>
            </w:pPr>
            <w:r>
              <w:rPr>
                <w:rFonts w:cs="Calibri"/>
                <w:sz w:val="20"/>
                <w:szCs w:val="20"/>
                <w:lang w:eastAsia="en-GB"/>
              </w:rPr>
              <w:t>-</w:t>
            </w:r>
          </w:p>
        </w:tc>
      </w:tr>
      <w:tr w:rsidR="00FC68DB" w:rsidRPr="00226A3F" w14:paraId="595AA920" w14:textId="77777777" w:rsidTr="00FC68DB">
        <w:trPr>
          <w:jc w:val="center"/>
        </w:trPr>
        <w:tc>
          <w:tcPr>
            <w:tcW w:w="1826" w:type="dxa"/>
            <w:shd w:val="clear" w:color="auto" w:fill="auto"/>
          </w:tcPr>
          <w:p w14:paraId="327811E1" w14:textId="77777777" w:rsidR="00FC68DB" w:rsidRPr="00226A3F" w:rsidRDefault="00FC68DB" w:rsidP="00B202D2">
            <w:pPr>
              <w:rPr>
                <w:sz w:val="20"/>
                <w:szCs w:val="20"/>
              </w:rPr>
            </w:pPr>
            <w:proofErr w:type="spellStart"/>
            <w:r>
              <w:rPr>
                <w:sz w:val="20"/>
                <w:szCs w:val="20"/>
              </w:rPr>
              <w:t>head_diameter</w:t>
            </w:r>
            <w:proofErr w:type="spellEnd"/>
          </w:p>
        </w:tc>
        <w:tc>
          <w:tcPr>
            <w:tcW w:w="1418" w:type="dxa"/>
            <w:shd w:val="clear" w:color="auto" w:fill="auto"/>
          </w:tcPr>
          <w:p w14:paraId="4352A5ED" w14:textId="77777777" w:rsidR="00FC68DB" w:rsidRPr="00226A3F" w:rsidRDefault="00FC68DB" w:rsidP="00B202D2">
            <w:pPr>
              <w:rPr>
                <w:sz w:val="20"/>
                <w:szCs w:val="20"/>
              </w:rPr>
            </w:pPr>
            <w:r w:rsidRPr="00226A3F">
              <w:rPr>
                <w:sz w:val="20"/>
                <w:szCs w:val="20"/>
              </w:rPr>
              <w:t>Floating point</w:t>
            </w:r>
          </w:p>
        </w:tc>
        <w:tc>
          <w:tcPr>
            <w:tcW w:w="1417" w:type="dxa"/>
          </w:tcPr>
          <w:p w14:paraId="54B44FFC"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246D5D0D"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129781C9" w14:textId="77777777" w:rsidR="00FC68DB" w:rsidRPr="00226A3F" w:rsidRDefault="00FC68DB" w:rsidP="00B202D2">
            <w:pPr>
              <w:keepNext/>
              <w:rPr>
                <w:sz w:val="20"/>
                <w:szCs w:val="20"/>
              </w:rPr>
            </w:pPr>
            <w:r>
              <w:rPr>
                <w:sz w:val="20"/>
                <w:szCs w:val="20"/>
              </w:rPr>
              <w:t>-</w:t>
            </w:r>
          </w:p>
        </w:tc>
      </w:tr>
      <w:tr w:rsidR="00FC68DB" w:rsidRPr="00226A3F" w14:paraId="17624E57" w14:textId="77777777" w:rsidTr="00FC68DB">
        <w:trPr>
          <w:jc w:val="center"/>
        </w:trPr>
        <w:tc>
          <w:tcPr>
            <w:tcW w:w="1826" w:type="dxa"/>
            <w:shd w:val="clear" w:color="auto" w:fill="auto"/>
          </w:tcPr>
          <w:p w14:paraId="061717CE" w14:textId="77777777" w:rsidR="00FC68DB" w:rsidRDefault="00FC68DB" w:rsidP="00B202D2">
            <w:pPr>
              <w:rPr>
                <w:sz w:val="20"/>
                <w:szCs w:val="20"/>
              </w:rPr>
            </w:pPr>
            <w:proofErr w:type="spellStart"/>
            <w:r>
              <w:rPr>
                <w:sz w:val="20"/>
                <w:szCs w:val="20"/>
              </w:rPr>
              <w:t>head_height</w:t>
            </w:r>
            <w:proofErr w:type="spellEnd"/>
          </w:p>
        </w:tc>
        <w:tc>
          <w:tcPr>
            <w:tcW w:w="1418" w:type="dxa"/>
            <w:shd w:val="clear" w:color="auto" w:fill="auto"/>
          </w:tcPr>
          <w:p w14:paraId="3EF8F1E2" w14:textId="77777777" w:rsidR="00FC68DB" w:rsidRPr="00226A3F" w:rsidRDefault="00FC68DB" w:rsidP="00B202D2">
            <w:pPr>
              <w:rPr>
                <w:sz w:val="20"/>
                <w:szCs w:val="20"/>
              </w:rPr>
            </w:pPr>
            <w:r w:rsidRPr="00226A3F">
              <w:rPr>
                <w:sz w:val="20"/>
                <w:szCs w:val="20"/>
              </w:rPr>
              <w:t>Floating point</w:t>
            </w:r>
          </w:p>
        </w:tc>
        <w:tc>
          <w:tcPr>
            <w:tcW w:w="1417" w:type="dxa"/>
          </w:tcPr>
          <w:p w14:paraId="6F643FD8"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73F22C04"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C8F7AAF" w14:textId="77777777" w:rsidR="00FC68DB" w:rsidRDefault="00FC68DB" w:rsidP="00B202D2">
            <w:pPr>
              <w:rPr>
                <w:sz w:val="20"/>
                <w:szCs w:val="20"/>
              </w:rPr>
            </w:pPr>
            <w:r>
              <w:rPr>
                <w:sz w:val="20"/>
                <w:szCs w:val="20"/>
              </w:rPr>
              <w:t>-</w:t>
            </w:r>
          </w:p>
        </w:tc>
      </w:tr>
      <w:tr w:rsidR="00FC68DB" w:rsidRPr="00226A3F" w14:paraId="79EFE005" w14:textId="77777777" w:rsidTr="00FC68DB">
        <w:trPr>
          <w:jc w:val="center"/>
        </w:trPr>
        <w:tc>
          <w:tcPr>
            <w:tcW w:w="1826" w:type="dxa"/>
            <w:shd w:val="clear" w:color="auto" w:fill="auto"/>
          </w:tcPr>
          <w:p w14:paraId="31640D03" w14:textId="77777777" w:rsidR="00FC68DB" w:rsidRDefault="00FC68DB" w:rsidP="00B202D2">
            <w:pPr>
              <w:rPr>
                <w:sz w:val="20"/>
                <w:szCs w:val="20"/>
              </w:rPr>
            </w:pPr>
            <w:proofErr w:type="spellStart"/>
            <w:r>
              <w:rPr>
                <w:sz w:val="20"/>
                <w:szCs w:val="20"/>
              </w:rPr>
              <w:t>shear_strength</w:t>
            </w:r>
            <w:proofErr w:type="spellEnd"/>
          </w:p>
        </w:tc>
        <w:tc>
          <w:tcPr>
            <w:tcW w:w="1418" w:type="dxa"/>
            <w:shd w:val="clear" w:color="auto" w:fill="auto"/>
          </w:tcPr>
          <w:p w14:paraId="665408C6" w14:textId="77777777" w:rsidR="00FC68DB" w:rsidRPr="00226A3F" w:rsidRDefault="00FC68DB" w:rsidP="00B202D2">
            <w:pPr>
              <w:rPr>
                <w:sz w:val="20"/>
                <w:szCs w:val="20"/>
              </w:rPr>
            </w:pPr>
            <w:r w:rsidRPr="00226A3F">
              <w:rPr>
                <w:sz w:val="20"/>
                <w:szCs w:val="20"/>
              </w:rPr>
              <w:t>Floating point</w:t>
            </w:r>
          </w:p>
        </w:tc>
        <w:tc>
          <w:tcPr>
            <w:tcW w:w="1417" w:type="dxa"/>
          </w:tcPr>
          <w:p w14:paraId="40E18838"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2733A297"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02F130F5" w14:textId="77777777" w:rsidR="00FC68DB" w:rsidRDefault="00FC68DB" w:rsidP="00B202D2">
            <w:pPr>
              <w:autoSpaceDE w:val="0"/>
              <w:autoSpaceDN w:val="0"/>
              <w:adjustRightInd w:val="0"/>
              <w:spacing w:after="0"/>
              <w:rPr>
                <w:sz w:val="20"/>
                <w:szCs w:val="20"/>
              </w:rPr>
            </w:pPr>
            <w:r>
              <w:rPr>
                <w:rFonts w:cs="Calibri"/>
                <w:sz w:val="20"/>
                <w:szCs w:val="20"/>
                <w:lang w:eastAsia="en-GB"/>
              </w:rPr>
              <w:t>Dependency from sheet thicknesses</w:t>
            </w:r>
          </w:p>
        </w:tc>
      </w:tr>
      <w:tr w:rsidR="00FC68DB" w:rsidRPr="00226A3F" w14:paraId="35E45DAA" w14:textId="77777777" w:rsidTr="00FC68DB">
        <w:trPr>
          <w:jc w:val="center"/>
        </w:trPr>
        <w:tc>
          <w:tcPr>
            <w:tcW w:w="1826" w:type="dxa"/>
            <w:shd w:val="clear" w:color="auto" w:fill="auto"/>
          </w:tcPr>
          <w:p w14:paraId="027228CB" w14:textId="77777777" w:rsidR="00FC68DB" w:rsidRDefault="00FC68DB" w:rsidP="00B202D2">
            <w:pPr>
              <w:rPr>
                <w:sz w:val="20"/>
                <w:szCs w:val="20"/>
              </w:rPr>
            </w:pPr>
            <w:proofErr w:type="spellStart"/>
            <w:r>
              <w:rPr>
                <w:sz w:val="20"/>
                <w:szCs w:val="20"/>
              </w:rPr>
              <w:t>peel_strength</w:t>
            </w:r>
            <w:proofErr w:type="spellEnd"/>
          </w:p>
        </w:tc>
        <w:tc>
          <w:tcPr>
            <w:tcW w:w="1418" w:type="dxa"/>
            <w:shd w:val="clear" w:color="auto" w:fill="auto"/>
          </w:tcPr>
          <w:p w14:paraId="7093996F" w14:textId="77777777" w:rsidR="00FC68DB" w:rsidRPr="00226A3F" w:rsidRDefault="00FC68DB" w:rsidP="00B202D2">
            <w:pPr>
              <w:rPr>
                <w:sz w:val="20"/>
                <w:szCs w:val="20"/>
              </w:rPr>
            </w:pPr>
            <w:r w:rsidRPr="00226A3F">
              <w:rPr>
                <w:sz w:val="20"/>
                <w:szCs w:val="20"/>
              </w:rPr>
              <w:t>Floating point</w:t>
            </w:r>
          </w:p>
        </w:tc>
        <w:tc>
          <w:tcPr>
            <w:tcW w:w="1417" w:type="dxa"/>
          </w:tcPr>
          <w:p w14:paraId="69721F2D"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A22E8D3"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084ABA93" w14:textId="77777777" w:rsidR="00FC68DB" w:rsidRDefault="00FC68DB" w:rsidP="00B202D2">
            <w:pPr>
              <w:rPr>
                <w:sz w:val="20"/>
                <w:szCs w:val="20"/>
              </w:rPr>
            </w:pPr>
            <w:r>
              <w:rPr>
                <w:rFonts w:cs="Calibri"/>
                <w:sz w:val="20"/>
                <w:szCs w:val="20"/>
                <w:lang w:eastAsia="en-GB"/>
              </w:rPr>
              <w:t>Dependency from sheet thicknesses</w:t>
            </w:r>
          </w:p>
        </w:tc>
      </w:tr>
      <w:tr w:rsidR="00FC68DB" w:rsidRPr="00226A3F" w14:paraId="5CA27CF7" w14:textId="77777777" w:rsidTr="00FC68DB">
        <w:trPr>
          <w:jc w:val="center"/>
        </w:trPr>
        <w:tc>
          <w:tcPr>
            <w:tcW w:w="1826" w:type="dxa"/>
            <w:shd w:val="clear" w:color="auto" w:fill="auto"/>
          </w:tcPr>
          <w:p w14:paraId="14EA0872" w14:textId="77777777" w:rsidR="00FC68DB" w:rsidRDefault="00FC68DB" w:rsidP="00B202D2">
            <w:pPr>
              <w:rPr>
                <w:sz w:val="20"/>
                <w:szCs w:val="20"/>
              </w:rPr>
            </w:pPr>
            <w:r>
              <w:rPr>
                <w:sz w:val="20"/>
                <w:szCs w:val="20"/>
              </w:rPr>
              <w:t>material</w:t>
            </w:r>
          </w:p>
        </w:tc>
        <w:tc>
          <w:tcPr>
            <w:tcW w:w="1418" w:type="dxa"/>
            <w:shd w:val="clear" w:color="auto" w:fill="auto"/>
          </w:tcPr>
          <w:p w14:paraId="7152AE0A" w14:textId="77777777" w:rsidR="00FC68DB" w:rsidRPr="00226A3F" w:rsidRDefault="00FC68DB" w:rsidP="00B202D2">
            <w:pPr>
              <w:rPr>
                <w:sz w:val="20"/>
                <w:szCs w:val="20"/>
              </w:rPr>
            </w:pPr>
            <w:r>
              <w:rPr>
                <w:sz w:val="20"/>
                <w:szCs w:val="20"/>
              </w:rPr>
              <w:t>Alphanumeric</w:t>
            </w:r>
          </w:p>
        </w:tc>
        <w:tc>
          <w:tcPr>
            <w:tcW w:w="1417" w:type="dxa"/>
          </w:tcPr>
          <w:p w14:paraId="0BEBB16B"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6C020C0B"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594E85A" w14:textId="77777777" w:rsidR="00FC68DB" w:rsidRDefault="00FC68DB" w:rsidP="00B202D2">
            <w:pPr>
              <w:rPr>
                <w:sz w:val="20"/>
                <w:szCs w:val="20"/>
              </w:rPr>
            </w:pPr>
            <w:r>
              <w:rPr>
                <w:sz w:val="20"/>
                <w:szCs w:val="20"/>
              </w:rPr>
              <w:t>-</w:t>
            </w:r>
          </w:p>
        </w:tc>
      </w:tr>
      <w:tr w:rsidR="00FC68DB" w:rsidRPr="00226A3F" w14:paraId="7D60A56C" w14:textId="77777777" w:rsidTr="00FC68DB">
        <w:trPr>
          <w:jc w:val="center"/>
        </w:trPr>
        <w:tc>
          <w:tcPr>
            <w:tcW w:w="1826" w:type="dxa"/>
            <w:shd w:val="clear" w:color="auto" w:fill="auto"/>
          </w:tcPr>
          <w:p w14:paraId="60A0F961" w14:textId="77777777" w:rsidR="00FC68DB" w:rsidRDefault="00FC68DB" w:rsidP="00B202D2">
            <w:pPr>
              <w:rPr>
                <w:rFonts w:cs="Calibri"/>
                <w:sz w:val="20"/>
                <w:szCs w:val="20"/>
                <w:lang w:eastAsia="en-GB"/>
              </w:rPr>
            </w:pPr>
            <w:proofErr w:type="spellStart"/>
            <w:r>
              <w:rPr>
                <w:rFonts w:cs="Calibri"/>
                <w:sz w:val="20"/>
                <w:szCs w:val="20"/>
                <w:lang w:eastAsia="en-GB"/>
              </w:rPr>
              <w:t>part_code</w:t>
            </w:r>
            <w:proofErr w:type="spellEnd"/>
          </w:p>
        </w:tc>
        <w:tc>
          <w:tcPr>
            <w:tcW w:w="1418" w:type="dxa"/>
            <w:shd w:val="clear" w:color="auto" w:fill="auto"/>
          </w:tcPr>
          <w:p w14:paraId="1A8BDC6D" w14:textId="77777777" w:rsidR="00FC68DB" w:rsidRPr="00226A3F" w:rsidRDefault="00FC68DB" w:rsidP="00B202D2">
            <w:pPr>
              <w:rPr>
                <w:sz w:val="20"/>
                <w:szCs w:val="20"/>
              </w:rPr>
            </w:pPr>
            <w:r>
              <w:rPr>
                <w:sz w:val="20"/>
                <w:szCs w:val="20"/>
              </w:rPr>
              <w:t>Alphanumeric</w:t>
            </w:r>
          </w:p>
        </w:tc>
        <w:tc>
          <w:tcPr>
            <w:tcW w:w="1417" w:type="dxa"/>
          </w:tcPr>
          <w:p w14:paraId="02940171"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0307F63D"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637E3FC0" w14:textId="77777777" w:rsidR="00FC68DB" w:rsidRDefault="00FC68DB" w:rsidP="00B202D2">
            <w:pPr>
              <w:rPr>
                <w:sz w:val="20"/>
                <w:szCs w:val="20"/>
              </w:rPr>
            </w:pPr>
            <w:r>
              <w:rPr>
                <w:sz w:val="20"/>
                <w:szCs w:val="20"/>
              </w:rPr>
              <w:t>-</w:t>
            </w:r>
          </w:p>
        </w:tc>
      </w:tr>
    </w:tbl>
    <w:p w14:paraId="7FB72262" w14:textId="6D4F38EC" w:rsidR="00FC68DB" w:rsidRDefault="00FC68DB" w:rsidP="00B202D2">
      <w:pPr>
        <w:pStyle w:val="Beschriftung"/>
        <w:spacing w:before="120"/>
        <w:rPr>
          <w:rStyle w:val="elementdeftypeChar"/>
          <w:rFonts w:eastAsia="Calibri"/>
          <w:b w:val="0"/>
        </w:rPr>
      </w:pPr>
      <w:bookmarkStart w:id="1464" w:name="_Toc3566479"/>
      <w:bookmarkStart w:id="1465" w:name="_Toc34747480"/>
      <w:bookmarkStart w:id="1466" w:name="_Toc77095932"/>
      <w:r>
        <w:t xml:space="preserve">Table </w:t>
      </w:r>
      <w:r>
        <w:fldChar w:fldCharType="begin"/>
      </w:r>
      <w:r>
        <w:instrText xml:space="preserve"> SEQ Table \* ARABIC </w:instrText>
      </w:r>
      <w:r>
        <w:fldChar w:fldCharType="separate"/>
      </w:r>
      <w:r w:rsidR="008116BB">
        <w:rPr>
          <w:noProof/>
        </w:rPr>
        <w:t>74</w:t>
      </w:r>
      <w:r>
        <w:fldChar w:fldCharType="end"/>
      </w:r>
      <w:r>
        <w:t xml:space="preserve">: Attributes of element </w:t>
      </w:r>
      <w:r w:rsidRPr="006239BA">
        <w:rPr>
          <w:rStyle w:val="elementdeftypeChar"/>
          <w:rFonts w:eastAsia="Calibri"/>
          <w:b w:val="0"/>
        </w:rPr>
        <w:t>&lt;</w:t>
      </w:r>
      <w:r>
        <w:rPr>
          <w:rStyle w:val="elementdeftypeChar"/>
          <w:rFonts w:eastAsia="Calibri"/>
          <w:b w:val="0"/>
        </w:rPr>
        <w:t>nail</w:t>
      </w:r>
      <w:r w:rsidRPr="006239BA">
        <w:rPr>
          <w:rStyle w:val="elementdeftypeChar"/>
          <w:rFonts w:eastAsia="Calibri"/>
          <w:b w:val="0"/>
        </w:rPr>
        <w:t>/&gt;</w:t>
      </w:r>
      <w:bookmarkEnd w:id="1464"/>
      <w:bookmarkEnd w:id="1465"/>
      <w:bookmarkEnd w:id="1466"/>
    </w:p>
    <w:p w14:paraId="2FAEF713" w14:textId="77777777" w:rsidR="00FC68DB" w:rsidRDefault="00FC68DB" w:rsidP="00BA04B6">
      <w:pPr>
        <w:pStyle w:val="Listenabsatz"/>
        <w:numPr>
          <w:ilvl w:val="0"/>
          <w:numId w:val="41"/>
        </w:numPr>
        <w:tabs>
          <w:tab w:val="clear" w:pos="403"/>
        </w:tabs>
        <w:autoSpaceDE w:val="0"/>
        <w:autoSpaceDN w:val="0"/>
        <w:adjustRightInd w:val="0"/>
        <w:spacing w:after="0" w:line="240" w:lineRule="auto"/>
        <w:contextualSpacing w:val="0"/>
        <w:jc w:val="left"/>
        <w:rPr>
          <w:rFonts w:cs="Calibri"/>
          <w:lang w:val="en-US" w:eastAsia="en-GB"/>
        </w:rPr>
      </w:pPr>
      <w:proofErr w:type="spellStart"/>
      <w:r w:rsidRPr="00EA5B23">
        <w:rPr>
          <w:rStyle w:val="elementdeftypeChar"/>
          <w:rFonts w:eastAsia="Calibri"/>
          <w:lang w:eastAsia="en-GB"/>
        </w:rPr>
        <w:t>nail_type</w:t>
      </w:r>
      <w:proofErr w:type="spellEnd"/>
      <w:r w:rsidRPr="00EA5B23">
        <w:rPr>
          <w:rFonts w:cs="Calibri"/>
          <w:lang w:val="en-US" w:eastAsia="en-GB"/>
        </w:rPr>
        <w:t>: the alphanumeric name of the nail</w:t>
      </w:r>
      <w:r>
        <w:rPr>
          <w:rStyle w:val="Funotenzeichen"/>
          <w:rFonts w:cs="Calibri"/>
          <w:lang w:val="en-US" w:eastAsia="en-GB"/>
        </w:rPr>
        <w:footnoteReference w:id="19"/>
      </w:r>
      <w:r w:rsidRPr="00EA5B23">
        <w:rPr>
          <w:rFonts w:cs="Calibri"/>
          <w:lang w:val="en-US" w:eastAsia="en-GB"/>
        </w:rPr>
        <w:t>. (</w:t>
      </w:r>
      <w:r>
        <w:rPr>
          <w:rFonts w:cs="Calibri"/>
          <w:lang w:val="en-US" w:eastAsia="en-GB"/>
        </w:rPr>
        <w:t>Naming convention based on supplier nail codes)</w:t>
      </w:r>
    </w:p>
    <w:p w14:paraId="664955EA" w14:textId="77777777" w:rsidR="00FC68DB" w:rsidRDefault="00FC68DB" w:rsidP="00B202D2">
      <w:pPr>
        <w:pStyle w:val="Listenabsatz"/>
        <w:autoSpaceDE w:val="0"/>
        <w:autoSpaceDN w:val="0"/>
        <w:adjustRightInd w:val="0"/>
        <w:ind w:left="426"/>
        <w:rPr>
          <w:rFonts w:cs="Calibri"/>
          <w:lang w:val="en-US" w:eastAsia="en-GB"/>
        </w:rPr>
      </w:pPr>
    </w:p>
    <w:tbl>
      <w:tblPr>
        <w:tblW w:w="0" w:type="auto"/>
        <w:jc w:val="center"/>
        <w:tblLayout w:type="fixed"/>
        <w:tblLook w:val="04A0" w:firstRow="1" w:lastRow="0" w:firstColumn="1" w:lastColumn="0" w:noHBand="0" w:noVBand="1"/>
      </w:tblPr>
      <w:tblGrid>
        <w:gridCol w:w="1665"/>
        <w:gridCol w:w="1665"/>
        <w:gridCol w:w="1665"/>
        <w:gridCol w:w="1665"/>
        <w:gridCol w:w="1666"/>
      </w:tblGrid>
      <w:tr w:rsidR="00FC68DB" w14:paraId="36A82256" w14:textId="77777777" w:rsidTr="00FC68DB">
        <w:trPr>
          <w:jc w:val="center"/>
        </w:trPr>
        <w:tc>
          <w:tcPr>
            <w:tcW w:w="1665" w:type="dxa"/>
            <w:vAlign w:val="center"/>
          </w:tcPr>
          <w:p w14:paraId="2671CCD3" w14:textId="77777777" w:rsidR="00FC68DB" w:rsidRDefault="00FC68DB" w:rsidP="00B202D2">
            <w:pPr>
              <w:pStyle w:val="Listenabsatz"/>
              <w:autoSpaceDE w:val="0"/>
              <w:autoSpaceDN w:val="0"/>
              <w:adjustRightInd w:val="0"/>
              <w:ind w:left="0"/>
              <w:jc w:val="center"/>
              <w:rPr>
                <w:rFonts w:cs="Calibri"/>
                <w:lang w:val="en-US" w:eastAsia="en-GB"/>
              </w:rPr>
            </w:pPr>
            <w:r>
              <w:rPr>
                <w:rFonts w:cs="Calibri"/>
                <w:noProof/>
                <w:lang w:val="en-US"/>
              </w:rPr>
              <w:drawing>
                <wp:inline distT="0" distB="0" distL="0" distR="0" wp14:anchorId="27EB299A" wp14:editId="03A7C4ED">
                  <wp:extent cx="907500" cy="1440000"/>
                  <wp:effectExtent l="0" t="0" r="6985" b="825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a.JPG"/>
                          <pic:cNvPicPr/>
                        </pic:nvPicPr>
                        <pic:blipFill rotWithShape="1">
                          <a:blip r:embed="rId155" cstate="print">
                            <a:extLst>
                              <a:ext uri="{28A0092B-C50C-407E-A947-70E740481C1C}">
                                <a14:useLocalDpi xmlns:a14="http://schemas.microsoft.com/office/drawing/2010/main" val="0"/>
                              </a:ext>
                            </a:extLst>
                          </a:blip>
                          <a:srcRect l="28999" t="6736" r="9917" b="2914"/>
                          <a:stretch/>
                        </pic:blipFill>
                        <pic:spPr bwMode="auto">
                          <a:xfrm>
                            <a:off x="0" y="0"/>
                            <a:ext cx="907500"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76CB73D2" w14:textId="77777777" w:rsidR="00FC68DB" w:rsidRDefault="00FC68DB" w:rsidP="00B202D2">
            <w:pPr>
              <w:pStyle w:val="Listenabsatz"/>
              <w:autoSpaceDE w:val="0"/>
              <w:autoSpaceDN w:val="0"/>
              <w:adjustRightInd w:val="0"/>
              <w:ind w:left="0"/>
              <w:jc w:val="center"/>
              <w:rPr>
                <w:rFonts w:cs="Calibri"/>
                <w:lang w:val="en-US" w:eastAsia="en-GB"/>
              </w:rPr>
            </w:pPr>
            <w:r>
              <w:rPr>
                <w:rFonts w:cs="Calibri"/>
                <w:noProof/>
                <w:lang w:val="en-US"/>
              </w:rPr>
              <w:drawing>
                <wp:inline distT="0" distB="0" distL="0" distR="0" wp14:anchorId="563A729E" wp14:editId="1B4BEBEC">
                  <wp:extent cx="872612" cy="1440000"/>
                  <wp:effectExtent l="0" t="0" r="3810" b="825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b.JPG"/>
                          <pic:cNvPicPr/>
                        </pic:nvPicPr>
                        <pic:blipFill rotWithShape="1">
                          <a:blip r:embed="rId156" cstate="print">
                            <a:extLst>
                              <a:ext uri="{28A0092B-C50C-407E-A947-70E740481C1C}">
                                <a14:useLocalDpi xmlns:a14="http://schemas.microsoft.com/office/drawing/2010/main" val="0"/>
                              </a:ext>
                            </a:extLst>
                          </a:blip>
                          <a:srcRect r="5833"/>
                          <a:stretch/>
                        </pic:blipFill>
                        <pic:spPr bwMode="auto">
                          <a:xfrm>
                            <a:off x="0" y="0"/>
                            <a:ext cx="872612"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76272FD4" w14:textId="77777777" w:rsidR="00FC68DB" w:rsidRDefault="00FC68DB" w:rsidP="00B202D2">
            <w:pPr>
              <w:pStyle w:val="Listenabsatz"/>
              <w:autoSpaceDE w:val="0"/>
              <w:autoSpaceDN w:val="0"/>
              <w:adjustRightInd w:val="0"/>
              <w:ind w:left="0"/>
              <w:jc w:val="center"/>
              <w:rPr>
                <w:rFonts w:cs="Calibri"/>
                <w:lang w:val="en-US" w:eastAsia="en-GB"/>
              </w:rPr>
            </w:pPr>
            <w:r>
              <w:rPr>
                <w:rFonts w:cs="Calibri"/>
                <w:noProof/>
                <w:lang w:val="en-US"/>
              </w:rPr>
              <w:drawing>
                <wp:inline distT="0" distB="0" distL="0" distR="0" wp14:anchorId="4AA66C04" wp14:editId="6D8AA087">
                  <wp:extent cx="922501" cy="1476000"/>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c.JPG"/>
                          <pic:cNvPicPr/>
                        </pic:nvPicPr>
                        <pic:blipFill rotWithShape="1">
                          <a:blip r:embed="rId157" cstate="print">
                            <a:extLst>
                              <a:ext uri="{28A0092B-C50C-407E-A947-70E740481C1C}">
                                <a14:useLocalDpi xmlns:a14="http://schemas.microsoft.com/office/drawing/2010/main" val="0"/>
                              </a:ext>
                            </a:extLst>
                          </a:blip>
                          <a:srcRect l="4461" r="6343"/>
                          <a:stretch/>
                        </pic:blipFill>
                        <pic:spPr bwMode="auto">
                          <a:xfrm>
                            <a:off x="0" y="0"/>
                            <a:ext cx="922501" cy="1476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5862D1A0" w14:textId="77777777" w:rsidR="00FC68DB" w:rsidRDefault="00FC68DB" w:rsidP="00B202D2">
            <w:pPr>
              <w:pStyle w:val="Listenabsatz"/>
              <w:autoSpaceDE w:val="0"/>
              <w:autoSpaceDN w:val="0"/>
              <w:adjustRightInd w:val="0"/>
              <w:ind w:left="0"/>
              <w:jc w:val="center"/>
              <w:rPr>
                <w:rFonts w:cs="Calibri"/>
                <w:lang w:val="en-US" w:eastAsia="en-GB"/>
              </w:rPr>
            </w:pPr>
            <w:r>
              <w:rPr>
                <w:rFonts w:cs="Calibri"/>
                <w:noProof/>
                <w:lang w:val="en-US"/>
              </w:rPr>
              <w:drawing>
                <wp:inline distT="0" distB="0" distL="0" distR="0" wp14:anchorId="7A3D5B64" wp14:editId="1EE81161">
                  <wp:extent cx="957428" cy="1440000"/>
                  <wp:effectExtent l="0" t="0" r="0" b="825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d.JPG"/>
                          <pic:cNvPicPr/>
                        </pic:nvPicPr>
                        <pic:blipFill rotWithShape="1">
                          <a:blip r:embed="rId158" cstate="print">
                            <a:extLst>
                              <a:ext uri="{28A0092B-C50C-407E-A947-70E740481C1C}">
                                <a14:useLocalDpi xmlns:a14="http://schemas.microsoft.com/office/drawing/2010/main" val="0"/>
                              </a:ext>
                            </a:extLst>
                          </a:blip>
                          <a:srcRect l="4088" r="3530"/>
                          <a:stretch/>
                        </pic:blipFill>
                        <pic:spPr bwMode="auto">
                          <a:xfrm>
                            <a:off x="0" y="0"/>
                            <a:ext cx="957428"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6" w:type="dxa"/>
            <w:vAlign w:val="center"/>
          </w:tcPr>
          <w:p w14:paraId="6210B978" w14:textId="77777777" w:rsidR="00FC68DB" w:rsidRDefault="00FC68DB" w:rsidP="00B202D2">
            <w:pPr>
              <w:pStyle w:val="Listenabsatz"/>
              <w:autoSpaceDE w:val="0"/>
              <w:autoSpaceDN w:val="0"/>
              <w:adjustRightInd w:val="0"/>
              <w:ind w:left="0"/>
              <w:jc w:val="center"/>
              <w:rPr>
                <w:rFonts w:cs="Calibri"/>
                <w:lang w:val="en-US" w:eastAsia="en-GB"/>
              </w:rPr>
            </w:pPr>
            <w:r>
              <w:rPr>
                <w:rFonts w:cs="Calibri"/>
                <w:noProof/>
                <w:lang w:val="en-US"/>
              </w:rPr>
              <w:drawing>
                <wp:inline distT="0" distB="0" distL="0" distR="0" wp14:anchorId="47EF6811" wp14:editId="467825FF">
                  <wp:extent cx="989150" cy="1476000"/>
                  <wp:effectExtent l="0" t="0" r="1905"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e.JPG"/>
                          <pic:cNvPicPr/>
                        </pic:nvPicPr>
                        <pic:blipFill rotWithShape="1">
                          <a:blip r:embed="rId159" cstate="print">
                            <a:extLst>
                              <a:ext uri="{28A0092B-C50C-407E-A947-70E740481C1C}">
                                <a14:useLocalDpi xmlns:a14="http://schemas.microsoft.com/office/drawing/2010/main" val="0"/>
                              </a:ext>
                            </a:extLst>
                          </a:blip>
                          <a:srcRect l="4266" r="4719"/>
                          <a:stretch/>
                        </pic:blipFill>
                        <pic:spPr bwMode="auto">
                          <a:xfrm>
                            <a:off x="0" y="0"/>
                            <a:ext cx="989150" cy="1476000"/>
                          </a:xfrm>
                          <a:prstGeom prst="rect">
                            <a:avLst/>
                          </a:prstGeom>
                          <a:ln>
                            <a:noFill/>
                          </a:ln>
                          <a:extLst>
                            <a:ext uri="{53640926-AAD7-44D8-BBD7-CCE9431645EC}">
                              <a14:shadowObscured xmlns:a14="http://schemas.microsoft.com/office/drawing/2010/main"/>
                            </a:ext>
                          </a:extLst>
                        </pic:spPr>
                      </pic:pic>
                    </a:graphicData>
                  </a:graphic>
                </wp:inline>
              </w:drawing>
            </w:r>
          </w:p>
        </w:tc>
      </w:tr>
      <w:tr w:rsidR="00FC68DB" w14:paraId="493CAE5B" w14:textId="77777777" w:rsidTr="00FC68DB">
        <w:trPr>
          <w:jc w:val="center"/>
        </w:trPr>
        <w:tc>
          <w:tcPr>
            <w:tcW w:w="1665" w:type="dxa"/>
          </w:tcPr>
          <w:p w14:paraId="6B3A0CBD" w14:textId="77777777" w:rsidR="00FC68DB" w:rsidRDefault="00FC68DB" w:rsidP="00B202D2">
            <w:pPr>
              <w:pStyle w:val="Listenabsatz"/>
              <w:autoSpaceDE w:val="0"/>
              <w:autoSpaceDN w:val="0"/>
              <w:adjustRightInd w:val="0"/>
              <w:ind w:left="0"/>
              <w:jc w:val="center"/>
              <w:rPr>
                <w:rFonts w:cs="Calibri"/>
                <w:lang w:val="en-US" w:eastAsia="en-GB"/>
              </w:rPr>
            </w:pPr>
            <w:r>
              <w:rPr>
                <w:rFonts w:cs="Calibri"/>
                <w:lang w:val="en-US" w:eastAsia="en-GB"/>
              </w:rPr>
              <w:t>a,</w:t>
            </w:r>
          </w:p>
        </w:tc>
        <w:tc>
          <w:tcPr>
            <w:tcW w:w="1665" w:type="dxa"/>
          </w:tcPr>
          <w:p w14:paraId="2D07A426" w14:textId="77777777" w:rsidR="00FC68DB" w:rsidRDefault="00FC68DB" w:rsidP="00B202D2">
            <w:pPr>
              <w:pStyle w:val="Listenabsatz"/>
              <w:autoSpaceDE w:val="0"/>
              <w:autoSpaceDN w:val="0"/>
              <w:adjustRightInd w:val="0"/>
              <w:ind w:left="0"/>
              <w:jc w:val="center"/>
              <w:rPr>
                <w:rFonts w:cs="Calibri"/>
                <w:lang w:val="en-US" w:eastAsia="en-GB"/>
              </w:rPr>
            </w:pPr>
            <w:r>
              <w:rPr>
                <w:rFonts w:cs="Calibri"/>
                <w:lang w:val="en-US" w:eastAsia="en-GB"/>
              </w:rPr>
              <w:t>b,</w:t>
            </w:r>
          </w:p>
        </w:tc>
        <w:tc>
          <w:tcPr>
            <w:tcW w:w="1665" w:type="dxa"/>
          </w:tcPr>
          <w:p w14:paraId="19311874" w14:textId="77777777" w:rsidR="00FC68DB" w:rsidRDefault="00FC68DB" w:rsidP="00B202D2">
            <w:pPr>
              <w:pStyle w:val="Listenabsatz"/>
              <w:autoSpaceDE w:val="0"/>
              <w:autoSpaceDN w:val="0"/>
              <w:adjustRightInd w:val="0"/>
              <w:ind w:left="0"/>
              <w:jc w:val="center"/>
              <w:rPr>
                <w:rFonts w:cs="Calibri"/>
                <w:lang w:val="en-US" w:eastAsia="en-GB"/>
              </w:rPr>
            </w:pPr>
            <w:r>
              <w:rPr>
                <w:rFonts w:cs="Calibri"/>
                <w:lang w:val="en-US" w:eastAsia="en-GB"/>
              </w:rPr>
              <w:t>c,</w:t>
            </w:r>
          </w:p>
        </w:tc>
        <w:tc>
          <w:tcPr>
            <w:tcW w:w="1665" w:type="dxa"/>
          </w:tcPr>
          <w:p w14:paraId="0B83DB08" w14:textId="77777777" w:rsidR="00FC68DB" w:rsidRDefault="00FC68DB" w:rsidP="00B202D2">
            <w:pPr>
              <w:pStyle w:val="Listenabsatz"/>
              <w:autoSpaceDE w:val="0"/>
              <w:autoSpaceDN w:val="0"/>
              <w:adjustRightInd w:val="0"/>
              <w:ind w:left="0"/>
              <w:jc w:val="center"/>
              <w:rPr>
                <w:rFonts w:cs="Calibri"/>
                <w:lang w:val="en-US" w:eastAsia="en-GB"/>
              </w:rPr>
            </w:pPr>
            <w:r>
              <w:rPr>
                <w:rFonts w:cs="Calibri"/>
                <w:lang w:val="en-US" w:eastAsia="en-GB"/>
              </w:rPr>
              <w:t xml:space="preserve"> d,</w:t>
            </w:r>
          </w:p>
        </w:tc>
        <w:tc>
          <w:tcPr>
            <w:tcW w:w="1666" w:type="dxa"/>
          </w:tcPr>
          <w:p w14:paraId="5C7680EB" w14:textId="77777777" w:rsidR="00FC68DB" w:rsidRDefault="00FC68DB" w:rsidP="00B202D2">
            <w:pPr>
              <w:pStyle w:val="Listenabsatz"/>
              <w:autoSpaceDE w:val="0"/>
              <w:autoSpaceDN w:val="0"/>
              <w:adjustRightInd w:val="0"/>
              <w:ind w:left="0"/>
              <w:jc w:val="center"/>
              <w:rPr>
                <w:rFonts w:cs="Calibri"/>
                <w:lang w:val="en-US" w:eastAsia="en-GB"/>
              </w:rPr>
            </w:pPr>
            <w:r>
              <w:rPr>
                <w:rFonts w:cs="Calibri"/>
                <w:lang w:val="en-US" w:eastAsia="en-GB"/>
              </w:rPr>
              <w:t xml:space="preserve">    e,</w:t>
            </w:r>
          </w:p>
        </w:tc>
      </w:tr>
    </w:tbl>
    <w:p w14:paraId="37F9C3FB" w14:textId="77777777" w:rsidR="00FC68DB" w:rsidRDefault="00FC68DB" w:rsidP="00B202D2">
      <w:pPr>
        <w:pStyle w:val="Listenabsatz"/>
        <w:autoSpaceDE w:val="0"/>
        <w:autoSpaceDN w:val="0"/>
        <w:adjustRightInd w:val="0"/>
        <w:ind w:left="567"/>
        <w:rPr>
          <w:rFonts w:cs="Calibri"/>
          <w:lang w:val="en-US" w:eastAsia="en-GB"/>
        </w:rPr>
      </w:pPr>
    </w:p>
    <w:tbl>
      <w:tblPr>
        <w:tblW w:w="0" w:type="auto"/>
        <w:jc w:val="center"/>
        <w:tblLook w:val="04A0" w:firstRow="1" w:lastRow="0" w:firstColumn="1" w:lastColumn="0" w:noHBand="0" w:noVBand="1"/>
      </w:tblPr>
      <w:tblGrid>
        <w:gridCol w:w="1841"/>
        <w:gridCol w:w="1598"/>
        <w:gridCol w:w="1626"/>
        <w:gridCol w:w="1836"/>
        <w:gridCol w:w="1425"/>
      </w:tblGrid>
      <w:tr w:rsidR="00FC68DB" w14:paraId="5C8983EC" w14:textId="77777777" w:rsidTr="00FC68DB">
        <w:trPr>
          <w:jc w:val="center"/>
        </w:trPr>
        <w:tc>
          <w:tcPr>
            <w:tcW w:w="1841" w:type="dxa"/>
            <w:vAlign w:val="center"/>
          </w:tcPr>
          <w:p w14:paraId="03E055BF" w14:textId="77777777" w:rsidR="00FC68DB" w:rsidRDefault="00FC68DB" w:rsidP="00B202D2">
            <w:pPr>
              <w:pStyle w:val="Listenabsatz"/>
              <w:autoSpaceDE w:val="0"/>
              <w:autoSpaceDN w:val="0"/>
              <w:adjustRightInd w:val="0"/>
              <w:ind w:left="0"/>
              <w:jc w:val="center"/>
              <w:rPr>
                <w:rFonts w:cs="Calibri"/>
                <w:lang w:val="en-US" w:eastAsia="en-GB"/>
              </w:rPr>
            </w:pPr>
            <w:r>
              <w:rPr>
                <w:rFonts w:cs="Calibri"/>
                <w:noProof/>
                <w:lang w:val="en-US"/>
              </w:rPr>
              <w:drawing>
                <wp:inline distT="0" distB="0" distL="0" distR="0" wp14:anchorId="0A568EF7" wp14:editId="35B75FB7">
                  <wp:extent cx="1032032" cy="1476000"/>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f.JPG"/>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1032032" cy="1476000"/>
                          </a:xfrm>
                          <a:prstGeom prst="rect">
                            <a:avLst/>
                          </a:prstGeom>
                        </pic:spPr>
                      </pic:pic>
                    </a:graphicData>
                  </a:graphic>
                </wp:inline>
              </w:drawing>
            </w:r>
          </w:p>
        </w:tc>
        <w:tc>
          <w:tcPr>
            <w:tcW w:w="1598" w:type="dxa"/>
            <w:vAlign w:val="center"/>
          </w:tcPr>
          <w:p w14:paraId="50462088" w14:textId="77777777" w:rsidR="00FC68DB" w:rsidRDefault="00FC68DB" w:rsidP="00B202D2">
            <w:pPr>
              <w:pStyle w:val="Listenabsatz"/>
              <w:autoSpaceDE w:val="0"/>
              <w:autoSpaceDN w:val="0"/>
              <w:adjustRightInd w:val="0"/>
              <w:ind w:left="0"/>
              <w:jc w:val="center"/>
              <w:rPr>
                <w:rFonts w:cs="Calibri"/>
                <w:lang w:val="en-US" w:eastAsia="en-GB"/>
              </w:rPr>
            </w:pPr>
            <w:r>
              <w:rPr>
                <w:rFonts w:cs="Calibri"/>
                <w:noProof/>
                <w:lang w:val="en-US"/>
              </w:rPr>
              <w:drawing>
                <wp:inline distT="0" distB="0" distL="0" distR="0" wp14:anchorId="56DFBBFB" wp14:editId="603B777B">
                  <wp:extent cx="806657" cy="1404000"/>
                  <wp:effectExtent l="0" t="0" r="0" b="571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g.JPG"/>
                          <pic:cNvPicPr/>
                        </pic:nvPicPr>
                        <pic:blipFill rotWithShape="1">
                          <a:blip r:embed="rId161" cstate="print">
                            <a:extLst>
                              <a:ext uri="{28A0092B-C50C-407E-A947-70E740481C1C}">
                                <a14:useLocalDpi xmlns:a14="http://schemas.microsoft.com/office/drawing/2010/main" val="0"/>
                              </a:ext>
                            </a:extLst>
                          </a:blip>
                          <a:srcRect t="3208"/>
                          <a:stretch/>
                        </pic:blipFill>
                        <pic:spPr bwMode="auto">
                          <a:xfrm>
                            <a:off x="0" y="0"/>
                            <a:ext cx="806657" cy="1404000"/>
                          </a:xfrm>
                          <a:prstGeom prst="rect">
                            <a:avLst/>
                          </a:prstGeom>
                          <a:ln>
                            <a:noFill/>
                          </a:ln>
                          <a:extLst>
                            <a:ext uri="{53640926-AAD7-44D8-BBD7-CCE9431645EC}">
                              <a14:shadowObscured xmlns:a14="http://schemas.microsoft.com/office/drawing/2010/main"/>
                            </a:ext>
                          </a:extLst>
                        </pic:spPr>
                      </pic:pic>
                    </a:graphicData>
                  </a:graphic>
                </wp:inline>
              </w:drawing>
            </w:r>
          </w:p>
        </w:tc>
        <w:tc>
          <w:tcPr>
            <w:tcW w:w="1626" w:type="dxa"/>
            <w:vAlign w:val="center"/>
          </w:tcPr>
          <w:p w14:paraId="2D5AD853" w14:textId="77777777" w:rsidR="00FC68DB" w:rsidRDefault="00FC68DB" w:rsidP="00B202D2">
            <w:pPr>
              <w:pStyle w:val="Listenabsatz"/>
              <w:autoSpaceDE w:val="0"/>
              <w:autoSpaceDN w:val="0"/>
              <w:adjustRightInd w:val="0"/>
              <w:ind w:left="0"/>
              <w:jc w:val="center"/>
              <w:rPr>
                <w:rFonts w:cs="Calibri"/>
                <w:lang w:val="en-US" w:eastAsia="en-GB"/>
              </w:rPr>
            </w:pPr>
            <w:r>
              <w:rPr>
                <w:rFonts w:cs="Calibri"/>
                <w:noProof/>
                <w:lang w:val="en-US"/>
              </w:rPr>
              <w:drawing>
                <wp:inline distT="0" distB="0" distL="0" distR="0" wp14:anchorId="646387B7" wp14:editId="595A761C">
                  <wp:extent cx="894193" cy="1440000"/>
                  <wp:effectExtent l="0" t="0" r="1270" b="825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h.JPG"/>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894193" cy="1440000"/>
                          </a:xfrm>
                          <a:prstGeom prst="rect">
                            <a:avLst/>
                          </a:prstGeom>
                        </pic:spPr>
                      </pic:pic>
                    </a:graphicData>
                  </a:graphic>
                </wp:inline>
              </w:drawing>
            </w:r>
          </w:p>
        </w:tc>
        <w:tc>
          <w:tcPr>
            <w:tcW w:w="1836" w:type="dxa"/>
            <w:vAlign w:val="center"/>
          </w:tcPr>
          <w:p w14:paraId="1129B69B" w14:textId="77777777" w:rsidR="00FC68DB" w:rsidRDefault="00FC68DB" w:rsidP="00B202D2">
            <w:pPr>
              <w:pStyle w:val="Listenabsatz"/>
              <w:autoSpaceDE w:val="0"/>
              <w:autoSpaceDN w:val="0"/>
              <w:adjustRightInd w:val="0"/>
              <w:ind w:left="0"/>
              <w:jc w:val="center"/>
              <w:rPr>
                <w:rFonts w:cs="Calibri"/>
                <w:lang w:val="en-US" w:eastAsia="en-GB"/>
              </w:rPr>
            </w:pPr>
            <w:r>
              <w:rPr>
                <w:rFonts w:cs="Calibri"/>
                <w:noProof/>
                <w:lang w:val="en-US"/>
              </w:rPr>
              <w:drawing>
                <wp:inline distT="0" distB="0" distL="0" distR="0" wp14:anchorId="7E71E8F5" wp14:editId="73030892">
                  <wp:extent cx="1028291" cy="1112808"/>
                  <wp:effectExtent l="0" t="0" r="635"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i.JPG"/>
                          <pic:cNvPicPr/>
                        </pic:nvPicPr>
                        <pic:blipFill>
                          <a:blip r:embed="rId163">
                            <a:extLst>
                              <a:ext uri="{28A0092B-C50C-407E-A947-70E740481C1C}">
                                <a14:useLocalDpi xmlns:a14="http://schemas.microsoft.com/office/drawing/2010/main" val="0"/>
                              </a:ext>
                            </a:extLst>
                          </a:blip>
                          <a:stretch>
                            <a:fillRect/>
                          </a:stretch>
                        </pic:blipFill>
                        <pic:spPr>
                          <a:xfrm>
                            <a:off x="0" y="0"/>
                            <a:ext cx="1029181" cy="1113771"/>
                          </a:xfrm>
                          <a:prstGeom prst="rect">
                            <a:avLst/>
                          </a:prstGeom>
                        </pic:spPr>
                      </pic:pic>
                    </a:graphicData>
                  </a:graphic>
                </wp:inline>
              </w:drawing>
            </w:r>
          </w:p>
        </w:tc>
        <w:tc>
          <w:tcPr>
            <w:tcW w:w="1425" w:type="dxa"/>
          </w:tcPr>
          <w:p w14:paraId="084F129B" w14:textId="77777777" w:rsidR="00FC68DB" w:rsidRDefault="00FC68DB" w:rsidP="00B202D2">
            <w:pPr>
              <w:pStyle w:val="Listenabsatz"/>
              <w:autoSpaceDE w:val="0"/>
              <w:autoSpaceDN w:val="0"/>
              <w:adjustRightInd w:val="0"/>
              <w:ind w:left="0"/>
              <w:jc w:val="center"/>
              <w:rPr>
                <w:rFonts w:cs="Calibri"/>
                <w:lang w:val="en-US" w:eastAsia="en-GB"/>
              </w:rPr>
            </w:pPr>
          </w:p>
        </w:tc>
      </w:tr>
      <w:tr w:rsidR="00FC68DB" w14:paraId="3121A3E6" w14:textId="77777777" w:rsidTr="00FC68DB">
        <w:trPr>
          <w:jc w:val="center"/>
        </w:trPr>
        <w:tc>
          <w:tcPr>
            <w:tcW w:w="1841" w:type="dxa"/>
            <w:vAlign w:val="center"/>
          </w:tcPr>
          <w:p w14:paraId="2296D6BE" w14:textId="77777777" w:rsidR="00FC68DB" w:rsidRDefault="00FC68DB" w:rsidP="00B202D2">
            <w:pPr>
              <w:pStyle w:val="Listenabsatz"/>
              <w:autoSpaceDE w:val="0"/>
              <w:autoSpaceDN w:val="0"/>
              <w:adjustRightInd w:val="0"/>
              <w:ind w:left="0"/>
              <w:jc w:val="center"/>
              <w:rPr>
                <w:rFonts w:cs="Calibri"/>
                <w:lang w:val="en-US" w:eastAsia="en-GB"/>
              </w:rPr>
            </w:pPr>
            <w:r>
              <w:rPr>
                <w:rFonts w:cs="Calibri"/>
                <w:lang w:val="en-US" w:eastAsia="en-GB"/>
              </w:rPr>
              <w:t>f,</w:t>
            </w:r>
          </w:p>
        </w:tc>
        <w:tc>
          <w:tcPr>
            <w:tcW w:w="1598" w:type="dxa"/>
            <w:vAlign w:val="center"/>
          </w:tcPr>
          <w:p w14:paraId="0FB900FB" w14:textId="77777777" w:rsidR="00FC68DB" w:rsidRDefault="00FC68DB" w:rsidP="00B202D2">
            <w:pPr>
              <w:pStyle w:val="Listenabsatz"/>
              <w:autoSpaceDE w:val="0"/>
              <w:autoSpaceDN w:val="0"/>
              <w:adjustRightInd w:val="0"/>
              <w:ind w:left="0"/>
              <w:jc w:val="center"/>
              <w:rPr>
                <w:rFonts w:cs="Calibri"/>
                <w:lang w:val="en-US" w:eastAsia="en-GB"/>
              </w:rPr>
            </w:pPr>
            <w:r>
              <w:rPr>
                <w:rFonts w:cs="Calibri"/>
                <w:lang w:val="en-US" w:eastAsia="en-GB"/>
              </w:rPr>
              <w:t>g,</w:t>
            </w:r>
          </w:p>
        </w:tc>
        <w:tc>
          <w:tcPr>
            <w:tcW w:w="1626" w:type="dxa"/>
            <w:vAlign w:val="center"/>
          </w:tcPr>
          <w:p w14:paraId="47675B60" w14:textId="77777777" w:rsidR="00FC68DB" w:rsidRDefault="00FC68DB" w:rsidP="00B202D2">
            <w:pPr>
              <w:pStyle w:val="Listenabsatz"/>
              <w:autoSpaceDE w:val="0"/>
              <w:autoSpaceDN w:val="0"/>
              <w:adjustRightInd w:val="0"/>
              <w:ind w:left="0"/>
              <w:jc w:val="center"/>
              <w:rPr>
                <w:rFonts w:cs="Calibri"/>
                <w:lang w:val="en-US" w:eastAsia="en-GB"/>
              </w:rPr>
            </w:pPr>
            <w:r>
              <w:rPr>
                <w:rFonts w:cs="Calibri"/>
                <w:lang w:val="en-US" w:eastAsia="en-GB"/>
              </w:rPr>
              <w:t>h,</w:t>
            </w:r>
          </w:p>
        </w:tc>
        <w:tc>
          <w:tcPr>
            <w:tcW w:w="1836" w:type="dxa"/>
            <w:vAlign w:val="center"/>
          </w:tcPr>
          <w:p w14:paraId="63294292" w14:textId="77777777" w:rsidR="00FC68DB" w:rsidRDefault="00FC68DB" w:rsidP="00B202D2">
            <w:pPr>
              <w:pStyle w:val="Listenabsatz"/>
              <w:autoSpaceDE w:val="0"/>
              <w:autoSpaceDN w:val="0"/>
              <w:adjustRightInd w:val="0"/>
              <w:ind w:left="0"/>
              <w:jc w:val="center"/>
              <w:rPr>
                <w:rFonts w:cs="Calibri"/>
                <w:lang w:val="en-US" w:eastAsia="en-GB"/>
              </w:rPr>
            </w:pPr>
            <w:proofErr w:type="spellStart"/>
            <w:r>
              <w:rPr>
                <w:rFonts w:cs="Calibri"/>
                <w:lang w:val="en-US" w:eastAsia="en-GB"/>
              </w:rPr>
              <w:t>i</w:t>
            </w:r>
            <w:proofErr w:type="spellEnd"/>
            <w:r>
              <w:rPr>
                <w:rFonts w:cs="Calibri"/>
                <w:lang w:val="en-US" w:eastAsia="en-GB"/>
              </w:rPr>
              <w:t>,</w:t>
            </w:r>
          </w:p>
        </w:tc>
        <w:tc>
          <w:tcPr>
            <w:tcW w:w="1425" w:type="dxa"/>
          </w:tcPr>
          <w:p w14:paraId="40EBCCEE" w14:textId="77777777" w:rsidR="00FC68DB" w:rsidRDefault="00FC68DB" w:rsidP="00B202D2">
            <w:pPr>
              <w:pStyle w:val="Listenabsatz"/>
              <w:autoSpaceDE w:val="0"/>
              <w:autoSpaceDN w:val="0"/>
              <w:adjustRightInd w:val="0"/>
              <w:ind w:left="0"/>
              <w:jc w:val="center"/>
              <w:rPr>
                <w:rFonts w:cs="Calibri"/>
                <w:lang w:val="en-US" w:eastAsia="en-GB"/>
              </w:rPr>
            </w:pPr>
          </w:p>
        </w:tc>
      </w:tr>
    </w:tbl>
    <w:p w14:paraId="7299756F" w14:textId="77777777" w:rsidR="00FC68DB" w:rsidRPr="00EA5B23" w:rsidRDefault="00FC68DB" w:rsidP="00B202D2">
      <w:pPr>
        <w:pStyle w:val="Listenabsatz"/>
        <w:autoSpaceDE w:val="0"/>
        <w:autoSpaceDN w:val="0"/>
        <w:adjustRightInd w:val="0"/>
        <w:ind w:left="567"/>
        <w:rPr>
          <w:rFonts w:cs="Calibri"/>
          <w:lang w:val="en-US" w:eastAsia="en-GB"/>
        </w:rPr>
      </w:pPr>
    </w:p>
    <w:p w14:paraId="043B1D16" w14:textId="77777777" w:rsidR="00FC68DB" w:rsidRPr="00EA5B23" w:rsidRDefault="00FC68DB" w:rsidP="00BA04B6">
      <w:pPr>
        <w:pStyle w:val="Listenabsatz"/>
        <w:numPr>
          <w:ilvl w:val="0"/>
          <w:numId w:val="41"/>
        </w:numPr>
        <w:tabs>
          <w:tab w:val="clear" w:pos="403"/>
        </w:tabs>
        <w:autoSpaceDE w:val="0"/>
        <w:autoSpaceDN w:val="0"/>
        <w:adjustRightInd w:val="0"/>
        <w:spacing w:after="0" w:line="240" w:lineRule="auto"/>
        <w:contextualSpacing w:val="0"/>
        <w:jc w:val="left"/>
        <w:rPr>
          <w:rFonts w:cs="Calibri"/>
          <w:lang w:val="en-US" w:eastAsia="en-GB"/>
        </w:rPr>
      </w:pPr>
      <w:proofErr w:type="spellStart"/>
      <w:r w:rsidRPr="00EA5B23">
        <w:rPr>
          <w:rStyle w:val="elementdeftypeChar"/>
          <w:rFonts w:eastAsia="Calibri"/>
          <w:lang w:eastAsia="en-GB"/>
        </w:rPr>
        <w:t>shaft_diameter</w:t>
      </w:r>
      <w:proofErr w:type="spellEnd"/>
      <w:r w:rsidRPr="00EA5B23">
        <w:rPr>
          <w:rFonts w:cs="Calibri"/>
          <w:lang w:val="en-US" w:eastAsia="en-GB"/>
        </w:rPr>
        <w:t>: the diameter of the shaft of the</w:t>
      </w:r>
      <w:r>
        <w:rPr>
          <w:rFonts w:cs="Calibri"/>
          <w:lang w:val="en-US" w:eastAsia="en-GB"/>
        </w:rPr>
        <w:t xml:space="preserve"> </w:t>
      </w:r>
      <w:r w:rsidRPr="00EA5B23">
        <w:rPr>
          <w:rFonts w:cs="Calibri"/>
          <w:lang w:val="en-US" w:eastAsia="en-GB"/>
        </w:rPr>
        <w:t>(unmounted) nail.</w:t>
      </w:r>
    </w:p>
    <w:p w14:paraId="6AD78EE9" w14:textId="77777777" w:rsidR="00FC68DB" w:rsidRPr="00EA5B23" w:rsidRDefault="00FC68DB" w:rsidP="00BA04B6">
      <w:pPr>
        <w:pStyle w:val="Listenabsatz"/>
        <w:numPr>
          <w:ilvl w:val="0"/>
          <w:numId w:val="41"/>
        </w:numPr>
        <w:tabs>
          <w:tab w:val="clear" w:pos="403"/>
        </w:tabs>
        <w:autoSpaceDE w:val="0"/>
        <w:autoSpaceDN w:val="0"/>
        <w:adjustRightInd w:val="0"/>
        <w:spacing w:after="0" w:line="240" w:lineRule="auto"/>
        <w:contextualSpacing w:val="0"/>
        <w:jc w:val="left"/>
        <w:rPr>
          <w:rFonts w:cs="Calibri"/>
          <w:lang w:val="en-US" w:eastAsia="en-GB"/>
        </w:rPr>
      </w:pPr>
      <w:r w:rsidRPr="00EA5B23">
        <w:rPr>
          <w:rStyle w:val="elementdeftypeChar"/>
          <w:rFonts w:eastAsia="Calibri"/>
        </w:rPr>
        <w:t>length</w:t>
      </w:r>
      <w:r w:rsidRPr="00EA5B23">
        <w:rPr>
          <w:rFonts w:cs="Calibri"/>
          <w:lang w:val="en-US" w:eastAsia="en-GB"/>
        </w:rPr>
        <w:t xml:space="preserve">: </w:t>
      </w:r>
      <w:r>
        <w:rPr>
          <w:rFonts w:cs="Calibri"/>
          <w:lang w:val="en-US" w:eastAsia="en-GB"/>
        </w:rPr>
        <w:t xml:space="preserve">is the overall length of the </w:t>
      </w:r>
      <w:r w:rsidRPr="00EA5B23">
        <w:rPr>
          <w:rFonts w:cs="Calibri"/>
          <w:lang w:val="en-US" w:eastAsia="en-GB"/>
        </w:rPr>
        <w:t>nail.</w:t>
      </w:r>
    </w:p>
    <w:p w14:paraId="6A926A24" w14:textId="77777777" w:rsidR="00FC68DB" w:rsidRPr="00EA5B23" w:rsidRDefault="00FC68DB" w:rsidP="00BA04B6">
      <w:pPr>
        <w:pStyle w:val="Listenabsatz"/>
        <w:numPr>
          <w:ilvl w:val="0"/>
          <w:numId w:val="41"/>
        </w:numPr>
        <w:tabs>
          <w:tab w:val="clear" w:pos="403"/>
        </w:tabs>
        <w:autoSpaceDE w:val="0"/>
        <w:autoSpaceDN w:val="0"/>
        <w:adjustRightInd w:val="0"/>
        <w:spacing w:after="0" w:line="240" w:lineRule="auto"/>
        <w:contextualSpacing w:val="0"/>
        <w:jc w:val="left"/>
        <w:rPr>
          <w:rFonts w:cs="Calibri"/>
          <w:lang w:val="en-US" w:eastAsia="en-GB"/>
        </w:rPr>
      </w:pPr>
      <w:proofErr w:type="spellStart"/>
      <w:r w:rsidRPr="00EA5B23">
        <w:rPr>
          <w:rStyle w:val="elementdeftypeChar"/>
          <w:rFonts w:eastAsia="Calibri"/>
        </w:rPr>
        <w:t>cylinder_length</w:t>
      </w:r>
      <w:proofErr w:type="spellEnd"/>
      <w:r w:rsidRPr="00EA5B23">
        <w:rPr>
          <w:rFonts w:cs="Calibri"/>
          <w:lang w:val="en-US" w:eastAsia="en-GB"/>
        </w:rPr>
        <w:t>: the length of the cylindrical part of the</w:t>
      </w:r>
      <w:r>
        <w:rPr>
          <w:rFonts w:cs="Calibri"/>
          <w:lang w:val="en-US" w:eastAsia="en-GB"/>
        </w:rPr>
        <w:t xml:space="preserve"> </w:t>
      </w:r>
      <w:r w:rsidRPr="00EA5B23">
        <w:rPr>
          <w:rFonts w:cs="Calibri"/>
          <w:lang w:val="en-US" w:eastAsia="en-GB"/>
        </w:rPr>
        <w:t>nail</w:t>
      </w:r>
      <w:r>
        <w:rPr>
          <w:rFonts w:cs="Calibri"/>
          <w:lang w:val="en-US" w:eastAsia="en-GB"/>
        </w:rPr>
        <w:t xml:space="preserve"> shaft</w:t>
      </w:r>
      <w:r w:rsidRPr="00EA5B23">
        <w:rPr>
          <w:rFonts w:cs="Calibri"/>
          <w:lang w:val="en-US" w:eastAsia="en-GB"/>
        </w:rPr>
        <w:t>.</w:t>
      </w:r>
    </w:p>
    <w:p w14:paraId="0DFEDDB1" w14:textId="77777777" w:rsidR="00FC68DB" w:rsidRPr="00C83561" w:rsidRDefault="00FC68DB" w:rsidP="00BA04B6">
      <w:pPr>
        <w:pStyle w:val="Listenabsatz"/>
        <w:numPr>
          <w:ilvl w:val="0"/>
          <w:numId w:val="41"/>
        </w:numPr>
        <w:tabs>
          <w:tab w:val="clear" w:pos="403"/>
        </w:tabs>
        <w:autoSpaceDE w:val="0"/>
        <w:autoSpaceDN w:val="0"/>
        <w:adjustRightInd w:val="0"/>
        <w:spacing w:after="0" w:line="240" w:lineRule="auto"/>
        <w:contextualSpacing w:val="0"/>
        <w:jc w:val="left"/>
        <w:rPr>
          <w:rFonts w:cs="Calibri"/>
          <w:lang w:val="en-US" w:eastAsia="en-GB"/>
        </w:rPr>
      </w:pPr>
      <w:proofErr w:type="spellStart"/>
      <w:r w:rsidRPr="00C83561">
        <w:rPr>
          <w:rStyle w:val="elementdeftypeChar"/>
          <w:rFonts w:eastAsia="Calibri"/>
        </w:rPr>
        <w:t>head_diameter</w:t>
      </w:r>
      <w:proofErr w:type="spellEnd"/>
      <w:r w:rsidRPr="00C83561">
        <w:rPr>
          <w:rFonts w:cs="Calibri"/>
          <w:lang w:val="en-US" w:eastAsia="en-GB"/>
        </w:rPr>
        <w:t>: the diameter of the head of the nail.</w:t>
      </w:r>
    </w:p>
    <w:p w14:paraId="058B9763" w14:textId="77777777" w:rsidR="00FC68DB" w:rsidRPr="00C83561" w:rsidRDefault="00FC68DB" w:rsidP="00BA04B6">
      <w:pPr>
        <w:pStyle w:val="Listenabsatz"/>
        <w:numPr>
          <w:ilvl w:val="0"/>
          <w:numId w:val="41"/>
        </w:numPr>
        <w:tabs>
          <w:tab w:val="clear" w:pos="403"/>
        </w:tabs>
        <w:autoSpaceDE w:val="0"/>
        <w:autoSpaceDN w:val="0"/>
        <w:adjustRightInd w:val="0"/>
        <w:spacing w:after="0" w:line="240" w:lineRule="auto"/>
        <w:contextualSpacing w:val="0"/>
        <w:jc w:val="left"/>
        <w:rPr>
          <w:rFonts w:cs="Calibri"/>
          <w:lang w:val="en-US" w:eastAsia="en-GB"/>
        </w:rPr>
      </w:pPr>
      <w:proofErr w:type="spellStart"/>
      <w:r w:rsidRPr="00C83561">
        <w:rPr>
          <w:rStyle w:val="elementdeftypeChar"/>
          <w:rFonts w:eastAsia="Calibri"/>
          <w:lang w:eastAsia="en-GB"/>
        </w:rPr>
        <w:t>head_height</w:t>
      </w:r>
      <w:proofErr w:type="spellEnd"/>
      <w:r w:rsidRPr="00C83561">
        <w:rPr>
          <w:rFonts w:cs="Calibri"/>
          <w:lang w:val="en-US" w:eastAsia="en-GB"/>
        </w:rPr>
        <w:t xml:space="preserve">: the height of the </w:t>
      </w:r>
      <w:r>
        <w:rPr>
          <w:rFonts w:cs="Calibri"/>
          <w:lang w:val="en-US" w:eastAsia="en-GB"/>
        </w:rPr>
        <w:t xml:space="preserve">nail </w:t>
      </w:r>
      <w:r w:rsidRPr="00C83561">
        <w:rPr>
          <w:rFonts w:cs="Calibri"/>
          <w:lang w:val="en-US" w:eastAsia="en-GB"/>
        </w:rPr>
        <w:t>head.</w:t>
      </w:r>
    </w:p>
    <w:p w14:paraId="573B5A66" w14:textId="77777777" w:rsidR="00FC68DB" w:rsidRDefault="00FC68DB" w:rsidP="00BA04B6">
      <w:pPr>
        <w:pStyle w:val="Listenabsatz"/>
        <w:numPr>
          <w:ilvl w:val="0"/>
          <w:numId w:val="41"/>
        </w:numPr>
        <w:tabs>
          <w:tab w:val="clear" w:pos="403"/>
        </w:tabs>
        <w:autoSpaceDE w:val="0"/>
        <w:autoSpaceDN w:val="0"/>
        <w:adjustRightInd w:val="0"/>
        <w:spacing w:after="0" w:line="240" w:lineRule="auto"/>
        <w:contextualSpacing w:val="0"/>
        <w:rPr>
          <w:rFonts w:cs="Calibri"/>
          <w:lang w:val="en-US" w:eastAsia="en-GB"/>
        </w:rPr>
      </w:pPr>
      <w:proofErr w:type="spellStart"/>
      <w:r>
        <w:rPr>
          <w:rStyle w:val="elementdeftypeChar"/>
          <w:rFonts w:eastAsia="Calibri"/>
        </w:rPr>
        <w:t>shear_strength</w:t>
      </w:r>
      <w:proofErr w:type="spellEnd"/>
      <w:r w:rsidRPr="00276BF4">
        <w:rPr>
          <w:rFonts w:cs="Calibri"/>
          <w:lang w:val="en-US" w:eastAsia="en-GB"/>
        </w:rPr>
        <w:t>:</w:t>
      </w:r>
      <w:r>
        <w:rPr>
          <w:rFonts w:cs="Calibri"/>
          <w:lang w:val="en-US" w:eastAsia="en-GB"/>
        </w:rPr>
        <w:t xml:space="preserve"> </w:t>
      </w:r>
      <w:r w:rsidRPr="00276BF4">
        <w:rPr>
          <w:lang w:val="en-US"/>
        </w:rPr>
        <w:t xml:space="preserve">Shear failure where the </w:t>
      </w:r>
      <w:r>
        <w:rPr>
          <w:lang w:val="en-US"/>
        </w:rPr>
        <w:t>joint fails by shearing a hole i</w:t>
      </w:r>
      <w:r w:rsidRPr="00276BF4">
        <w:rPr>
          <w:lang w:val="en-US"/>
        </w:rPr>
        <w:t xml:space="preserve">n the </w:t>
      </w:r>
      <w:r>
        <w:rPr>
          <w:lang w:val="en-US"/>
        </w:rPr>
        <w:t>cover part</w:t>
      </w:r>
      <w:r w:rsidRPr="00276BF4">
        <w:rPr>
          <w:lang w:val="en-US"/>
        </w:rPr>
        <w:t xml:space="preserve"> side material.</w:t>
      </w:r>
      <w:r>
        <w:rPr>
          <w:lang w:val="en-US"/>
        </w:rPr>
        <w:t xml:space="preserve"> It is defined as maximum measured force during the test process.</w:t>
      </w:r>
    </w:p>
    <w:p w14:paraId="1B07E60E" w14:textId="77777777" w:rsidR="00FC68DB" w:rsidRPr="004B1D32" w:rsidRDefault="00FC68DB" w:rsidP="00BA04B6">
      <w:pPr>
        <w:pStyle w:val="Listenabsatz"/>
        <w:numPr>
          <w:ilvl w:val="0"/>
          <w:numId w:val="41"/>
        </w:numPr>
        <w:tabs>
          <w:tab w:val="clear" w:pos="403"/>
        </w:tabs>
        <w:autoSpaceDE w:val="0"/>
        <w:autoSpaceDN w:val="0"/>
        <w:adjustRightInd w:val="0"/>
        <w:spacing w:after="0" w:line="240" w:lineRule="auto"/>
        <w:contextualSpacing w:val="0"/>
        <w:rPr>
          <w:rFonts w:cs="Calibri"/>
          <w:lang w:val="en-US" w:eastAsia="en-GB"/>
        </w:rPr>
      </w:pPr>
      <w:proofErr w:type="spellStart"/>
      <w:r>
        <w:rPr>
          <w:rStyle w:val="elementdeftypeChar"/>
          <w:rFonts w:eastAsia="Calibri"/>
        </w:rPr>
        <w:lastRenderedPageBreak/>
        <w:t>peel_strength</w:t>
      </w:r>
      <w:proofErr w:type="spellEnd"/>
      <w:r w:rsidRPr="00276BF4">
        <w:rPr>
          <w:rFonts w:cs="Calibri"/>
          <w:lang w:val="en-US" w:eastAsia="en-GB"/>
        </w:rPr>
        <w:t>:</w:t>
      </w:r>
      <w:r>
        <w:rPr>
          <w:rFonts w:cs="Calibri"/>
          <w:lang w:val="en-US" w:eastAsia="en-GB"/>
        </w:rPr>
        <w:t xml:space="preserve"> </w:t>
      </w:r>
      <w:r w:rsidRPr="00276BF4">
        <w:rPr>
          <w:lang w:val="en-US"/>
        </w:rPr>
        <w:t>Pull failure</w:t>
      </w:r>
      <w:r>
        <w:rPr>
          <w:lang w:val="en-US"/>
        </w:rPr>
        <w:t xml:space="preserve"> in peeling test</w:t>
      </w:r>
      <w:r w:rsidRPr="00276BF4">
        <w:rPr>
          <w:lang w:val="en-US"/>
        </w:rPr>
        <w:t xml:space="preserve"> is where the joint</w:t>
      </w:r>
      <w:r>
        <w:rPr>
          <w:lang w:val="en-US"/>
        </w:rPr>
        <w:t xml:space="preserve"> </w:t>
      </w:r>
      <w:proofErr w:type="gramStart"/>
      <w:r>
        <w:rPr>
          <w:lang w:val="en-US"/>
        </w:rPr>
        <w:t>i.e.</w:t>
      </w:r>
      <w:proofErr w:type="gramEnd"/>
      <w:r>
        <w:rPr>
          <w:lang w:val="en-US"/>
        </w:rPr>
        <w:t xml:space="preserve"> nail and cover sheet</w:t>
      </w:r>
      <w:r w:rsidRPr="00276BF4">
        <w:rPr>
          <w:lang w:val="en-US"/>
        </w:rPr>
        <w:t xml:space="preserve"> pull apart leaving </w:t>
      </w:r>
      <w:r>
        <w:rPr>
          <w:lang w:val="en-US"/>
        </w:rPr>
        <w:t>the base sheet</w:t>
      </w:r>
      <w:r w:rsidRPr="00276BF4">
        <w:rPr>
          <w:lang w:val="en-US"/>
        </w:rPr>
        <w:t xml:space="preserve"> part.</w:t>
      </w:r>
      <w:r>
        <w:rPr>
          <w:lang w:val="en-US"/>
        </w:rPr>
        <w:t xml:space="preserve"> It is defined as maximum measured force during the test process.</w:t>
      </w:r>
    </w:p>
    <w:p w14:paraId="19116940" w14:textId="77777777" w:rsidR="00FC68DB" w:rsidRPr="007973AE" w:rsidRDefault="00FC68DB" w:rsidP="00BA04B6">
      <w:pPr>
        <w:pStyle w:val="Listenabsatz"/>
        <w:numPr>
          <w:ilvl w:val="0"/>
          <w:numId w:val="41"/>
        </w:numPr>
        <w:tabs>
          <w:tab w:val="clear" w:pos="403"/>
        </w:tabs>
        <w:autoSpaceDE w:val="0"/>
        <w:autoSpaceDN w:val="0"/>
        <w:adjustRightInd w:val="0"/>
        <w:spacing w:after="0" w:line="240" w:lineRule="auto"/>
        <w:contextualSpacing w:val="0"/>
        <w:jc w:val="left"/>
        <w:rPr>
          <w:rFonts w:cs="Calibri"/>
          <w:lang w:val="en-US" w:eastAsia="en-GB"/>
        </w:rPr>
      </w:pPr>
      <w:r w:rsidRPr="00B60458">
        <w:rPr>
          <w:rStyle w:val="elementdeftypeChar"/>
          <w:rFonts w:eastAsia="Calibri"/>
          <w:lang w:eastAsia="en-GB"/>
        </w:rPr>
        <w:t>material</w:t>
      </w:r>
      <w:r w:rsidRPr="007973AE">
        <w:rPr>
          <w:rFonts w:cs="Calibri"/>
          <w:lang w:val="en-US" w:eastAsia="en-GB"/>
        </w:rPr>
        <w:t>: the material of the nail.</w:t>
      </w:r>
    </w:p>
    <w:p w14:paraId="4BFF7EA3" w14:textId="77777777" w:rsidR="00FC68DB" w:rsidRPr="00B60458" w:rsidRDefault="00FC68DB" w:rsidP="00BA04B6">
      <w:pPr>
        <w:pStyle w:val="Listenabsatz"/>
        <w:numPr>
          <w:ilvl w:val="0"/>
          <w:numId w:val="41"/>
        </w:numPr>
        <w:tabs>
          <w:tab w:val="clear" w:pos="403"/>
        </w:tabs>
        <w:autoSpaceDE w:val="0"/>
        <w:autoSpaceDN w:val="0"/>
        <w:adjustRightInd w:val="0"/>
        <w:spacing w:after="0" w:line="240" w:lineRule="auto"/>
        <w:contextualSpacing w:val="0"/>
        <w:rPr>
          <w:rFonts w:cs="Calibri"/>
          <w:lang w:val="en-US" w:eastAsia="en-GB"/>
        </w:rPr>
      </w:pPr>
      <w:proofErr w:type="spellStart"/>
      <w:r w:rsidRPr="00B60458">
        <w:rPr>
          <w:rStyle w:val="elementdeftypeChar"/>
          <w:rFonts w:eastAsia="Calibri"/>
          <w:lang w:eastAsia="en-GB"/>
        </w:rPr>
        <w:t>part_code</w:t>
      </w:r>
      <w:proofErr w:type="spellEnd"/>
      <w:r w:rsidRPr="00B60458">
        <w:rPr>
          <w:rFonts w:cs="Calibri"/>
          <w:lang w:val="en-US" w:eastAsia="en-GB"/>
        </w:rPr>
        <w:t xml:space="preserve">: the part code of the nail, as used e. g. in a PDM system. Frequently, it may be convenient to use the nail norm </w:t>
      </w:r>
      <w:r>
        <w:rPr>
          <w:rFonts w:cs="Calibri"/>
          <w:lang w:val="en-US" w:eastAsia="en-GB"/>
        </w:rPr>
        <w:t>(according to ISO, EN, BSW, DIN etc.</w:t>
      </w:r>
      <w:r w:rsidRPr="00B60458">
        <w:rPr>
          <w:rFonts w:cs="Calibri"/>
          <w:lang w:val="en-US" w:eastAsia="en-GB"/>
        </w:rPr>
        <w:t>) as part code.</w:t>
      </w:r>
    </w:p>
    <w:p w14:paraId="23AA0A82" w14:textId="77777777" w:rsidR="00FC68DB" w:rsidRDefault="00FC68DB" w:rsidP="00B202D2">
      <w:pPr>
        <w:autoSpaceDE w:val="0"/>
        <w:autoSpaceDN w:val="0"/>
        <w:adjustRightInd w:val="0"/>
        <w:spacing w:before="120"/>
        <w:rPr>
          <w:rFonts w:cs="Calibri"/>
          <w:lang w:eastAsia="en-GB"/>
        </w:rPr>
      </w:pPr>
      <w:r>
        <w:rPr>
          <w:rFonts w:cs="Calibri"/>
          <w:lang w:eastAsia="en-GB"/>
        </w:rPr>
        <w:t xml:space="preserve">There is no "base" attribute for </w:t>
      </w:r>
      <w:proofErr w:type="gramStart"/>
      <w:r>
        <w:rPr>
          <w:rFonts w:cs="Calibri"/>
          <w:lang w:eastAsia="en-GB"/>
        </w:rPr>
        <w:t>nails, since</w:t>
      </w:r>
      <w:proofErr w:type="gramEnd"/>
      <w:r>
        <w:rPr>
          <w:rFonts w:cs="Calibri"/>
          <w:lang w:eastAsia="en-GB"/>
        </w:rPr>
        <w:t xml:space="preserve"> this information can be derived from connection direction.</w:t>
      </w:r>
    </w:p>
    <w:p w14:paraId="4D61E828" w14:textId="3DC2F079" w:rsidR="00FC68DB" w:rsidRDefault="00FC68DB" w:rsidP="00B202D2">
      <w:pPr>
        <w:autoSpaceDE w:val="0"/>
        <w:autoSpaceDN w:val="0"/>
        <w:adjustRightInd w:val="0"/>
        <w:spacing w:after="0"/>
        <w:rPr>
          <w:rFonts w:cs="Calibri"/>
          <w:lang w:eastAsia="en-GB"/>
        </w:rPr>
      </w:pPr>
      <w:r>
        <w:rPr>
          <w:rFonts w:cs="Calibri"/>
          <w:lang w:eastAsia="en-GB"/>
        </w:rPr>
        <w:t xml:space="preserve">If possible, a </w:t>
      </w:r>
      <w:r w:rsidRPr="00DB48D0">
        <w:rPr>
          <w:rStyle w:val="elementdeftypeChar"/>
          <w:rFonts w:eastAsia="Calibri"/>
        </w:rPr>
        <w:t>&lt;nail/&gt;</w:t>
      </w:r>
      <w:r>
        <w:rPr>
          <w:rFonts w:cs="Calibri"/>
          <w:lang w:eastAsia="en-GB"/>
        </w:rPr>
        <w:t xml:space="preserve"> should know the direction of fixation, </w:t>
      </w:r>
      <w:proofErr w:type="gramStart"/>
      <w:r>
        <w:rPr>
          <w:rFonts w:cs="Calibri"/>
          <w:lang w:eastAsia="en-GB"/>
        </w:rPr>
        <w:t>i.e.</w:t>
      </w:r>
      <w:proofErr w:type="gramEnd"/>
      <w:r>
        <w:rPr>
          <w:rFonts w:cs="Calibri"/>
          <w:lang w:eastAsia="en-GB"/>
        </w:rPr>
        <w:t xml:space="preserve"> possess a nested element </w:t>
      </w:r>
      <w:r w:rsidRPr="00684528">
        <w:rPr>
          <w:rStyle w:val="elementdeftypeChar"/>
          <w:rFonts w:eastAsia="Calibri"/>
        </w:rPr>
        <w:t>&lt;</w:t>
      </w:r>
      <w:proofErr w:type="spellStart"/>
      <w:r w:rsidRPr="00684528">
        <w:rPr>
          <w:rStyle w:val="elementdeftypeChar"/>
          <w:rFonts w:eastAsia="Calibri"/>
        </w:rPr>
        <w:t>normal_direction</w:t>
      </w:r>
      <w:proofErr w:type="spellEnd"/>
      <w:r w:rsidRPr="00684528">
        <w:rPr>
          <w:rStyle w:val="elementdeftypeChar"/>
          <w:rFonts w:eastAsia="Calibri"/>
        </w:rPr>
        <w:t>/&gt;.</w:t>
      </w:r>
      <w:r>
        <w:rPr>
          <w:rFonts w:cs="Calibri"/>
          <w:lang w:eastAsia="en-GB"/>
        </w:rPr>
        <w:t xml:space="preserve"> However, this is not mandatory </w:t>
      </w:r>
      <w:proofErr w:type="gramStart"/>
      <w:r>
        <w:rPr>
          <w:rFonts w:cs="Calibri"/>
          <w:lang w:eastAsia="en-GB"/>
        </w:rPr>
        <w:t>in order to</w:t>
      </w:r>
      <w:proofErr w:type="gramEnd"/>
      <w:r>
        <w:rPr>
          <w:rFonts w:cs="Calibri"/>
          <w:lang w:eastAsia="en-GB"/>
        </w:rPr>
        <w:t xml:space="preserve"> allow for importing incomplete data. Direction sense of </w:t>
      </w:r>
      <w:r w:rsidRPr="00684528">
        <w:rPr>
          <w:rStyle w:val="elementdeftypeChar"/>
          <w:rFonts w:eastAsia="Calibri"/>
        </w:rPr>
        <w:t>&lt;</w:t>
      </w:r>
      <w:proofErr w:type="spellStart"/>
      <w:r w:rsidRPr="00684528">
        <w:rPr>
          <w:rStyle w:val="elementdeftypeChar"/>
          <w:rFonts w:eastAsia="Calibri"/>
        </w:rPr>
        <w:t>normal_direction</w:t>
      </w:r>
      <w:proofErr w:type="spellEnd"/>
      <w:r w:rsidRPr="00684528">
        <w:rPr>
          <w:rStyle w:val="elementdeftypeChar"/>
          <w:rFonts w:eastAsia="Calibri"/>
        </w:rPr>
        <w:t>/&gt;</w:t>
      </w:r>
      <w:r w:rsidRPr="00684528">
        <w:rPr>
          <w:rStyle w:val="elementdeftypeChar"/>
          <w:rFonts w:asciiTheme="minorHAnsi" w:eastAsia="Calibri" w:hAnsiTheme="minorHAnsi" w:cstheme="minorHAnsi"/>
        </w:rPr>
        <w:t xml:space="preserve"> </w:t>
      </w:r>
      <w:r>
        <w:rPr>
          <w:rFonts w:cs="Calibri"/>
          <w:lang w:eastAsia="en-GB"/>
        </w:rPr>
        <w:t xml:space="preserve">is from nail head to tip. The element’s definition can be found in section </w:t>
      </w:r>
      <w:r>
        <w:rPr>
          <w:rFonts w:cs="Calibri"/>
          <w:lang w:eastAsia="en-GB"/>
        </w:rPr>
        <w:fldChar w:fldCharType="begin"/>
      </w:r>
      <w:r>
        <w:rPr>
          <w:rFonts w:cs="Calibri"/>
          <w:lang w:eastAsia="en-GB"/>
        </w:rPr>
        <w:instrText xml:space="preserve"> REF _Ref400880511 \r \h </w:instrText>
      </w:r>
      <w:r>
        <w:rPr>
          <w:rFonts w:cs="Calibri"/>
          <w:lang w:eastAsia="en-GB"/>
        </w:rPr>
      </w:r>
      <w:r>
        <w:rPr>
          <w:rFonts w:cs="Calibri"/>
          <w:lang w:eastAsia="en-GB"/>
        </w:rPr>
        <w:fldChar w:fldCharType="separate"/>
      </w:r>
      <w:r w:rsidR="008116BB">
        <w:rPr>
          <w:rFonts w:cs="Calibri"/>
          <w:lang w:eastAsia="en-GB"/>
        </w:rPr>
        <w:t>9.1.3</w:t>
      </w:r>
      <w:r>
        <w:rPr>
          <w:rFonts w:cs="Calibri"/>
          <w:lang w:eastAsia="en-GB"/>
        </w:rPr>
        <w:fldChar w:fldCharType="end"/>
      </w:r>
      <w:r>
        <w:rPr>
          <w:rFonts w:cs="Calibri"/>
          <w:lang w:eastAsia="en-GB"/>
        </w:rPr>
        <w:t>.</w:t>
      </w:r>
    </w:p>
    <w:p w14:paraId="40141295" w14:textId="77777777" w:rsidR="00FC68DB" w:rsidRDefault="00FC68DB" w:rsidP="00B202D2">
      <w:pPr>
        <w:autoSpaceDE w:val="0"/>
        <w:autoSpaceDN w:val="0"/>
        <w:adjustRightInd w:val="0"/>
        <w:spacing w:before="120"/>
        <w:rPr>
          <w:rFonts w:cs="Calibri"/>
          <w:lang w:eastAsia="en-GB"/>
        </w:rPr>
      </w:pPr>
      <w:r>
        <w:rPr>
          <w:rFonts w:cs="Calibri"/>
          <w:lang w:eastAsia="en-GB"/>
        </w:rPr>
        <w:t xml:space="preserve">The element </w:t>
      </w:r>
      <w:r w:rsidRPr="00BB135A">
        <w:rPr>
          <w:rStyle w:val="elementdeftypeChar"/>
          <w:rFonts w:eastAsia="Calibri"/>
        </w:rPr>
        <w:t>&lt;</w:t>
      </w:r>
      <w:r>
        <w:rPr>
          <w:rStyle w:val="elementdeftypeChar"/>
          <w:rFonts w:eastAsia="Calibri"/>
        </w:rPr>
        <w:t>nail</w:t>
      </w:r>
      <w:r w:rsidRPr="00BB135A">
        <w:rPr>
          <w:rStyle w:val="elementdeftypeChar"/>
          <w:rFonts w:eastAsia="Calibri"/>
        </w:rPr>
        <w:t>/&gt;</w:t>
      </w:r>
      <w:r>
        <w:rPr>
          <w:rFonts w:ascii="Courier" w:hAnsi="Courier" w:cs="Courier"/>
          <w:b/>
          <w:bCs/>
          <w:i/>
          <w:iCs/>
          <w:sz w:val="18"/>
          <w:szCs w:val="18"/>
          <w:lang w:eastAsia="en-GB"/>
        </w:rPr>
        <w:t xml:space="preserve"> </w:t>
      </w:r>
      <w:r>
        <w:rPr>
          <w:rFonts w:cs="Calibri"/>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01308F" w14:paraId="0DD59A2C"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D19C5FA" w14:textId="77777777" w:rsidR="00FC68DB" w:rsidRPr="0001308F" w:rsidRDefault="00FC68DB" w:rsidP="00B202D2">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CCFE95" w14:textId="77777777" w:rsidR="00FC68DB" w:rsidRPr="0001308F" w:rsidRDefault="00FC68DB" w:rsidP="00B202D2">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F7026" w14:textId="77777777" w:rsidR="00FC68DB" w:rsidRPr="0001308F" w:rsidRDefault="00FC68DB" w:rsidP="00B202D2">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8E295C" w14:textId="77777777" w:rsidR="00FC68DB" w:rsidRPr="0001308F" w:rsidRDefault="00FC68DB" w:rsidP="00B202D2">
            <w:pPr>
              <w:keepNext/>
              <w:rPr>
                <w:b/>
                <w:i/>
              </w:rPr>
            </w:pPr>
            <w:r w:rsidRPr="0001308F">
              <w:rPr>
                <w:b/>
                <w:i/>
              </w:rPr>
              <w:t>Constraint</w:t>
            </w:r>
          </w:p>
        </w:tc>
      </w:tr>
      <w:tr w:rsidR="00FC68DB" w:rsidRPr="00226A3F" w14:paraId="341EC5D2" w14:textId="77777777" w:rsidTr="00FC68DB">
        <w:trPr>
          <w:jc w:val="center"/>
        </w:trPr>
        <w:tc>
          <w:tcPr>
            <w:tcW w:w="2111" w:type="dxa"/>
            <w:shd w:val="clear" w:color="auto" w:fill="auto"/>
            <w:vAlign w:val="bottom"/>
          </w:tcPr>
          <w:p w14:paraId="5688451A" w14:textId="77777777" w:rsidR="00FC68DB" w:rsidRPr="0001308F" w:rsidRDefault="00FC68DB" w:rsidP="00B202D2">
            <w:pPr>
              <w:rPr>
                <w:sz w:val="20"/>
                <w:szCs w:val="20"/>
              </w:rPr>
            </w:pPr>
            <w:proofErr w:type="spellStart"/>
            <w:r>
              <w:rPr>
                <w:sz w:val="20"/>
                <w:szCs w:val="20"/>
              </w:rPr>
              <w:t>normal_direction</w:t>
            </w:r>
            <w:proofErr w:type="spellEnd"/>
          </w:p>
        </w:tc>
        <w:tc>
          <w:tcPr>
            <w:tcW w:w="2268" w:type="dxa"/>
            <w:shd w:val="clear" w:color="auto" w:fill="auto"/>
            <w:vAlign w:val="bottom"/>
          </w:tcPr>
          <w:p w14:paraId="44CFDC59" w14:textId="77777777" w:rsidR="00FC68DB" w:rsidRPr="0001308F" w:rsidRDefault="00FC68DB" w:rsidP="00B202D2">
            <w:pPr>
              <w:rPr>
                <w:sz w:val="20"/>
                <w:szCs w:val="20"/>
              </w:rPr>
            </w:pPr>
            <w:r>
              <w:rPr>
                <w:sz w:val="20"/>
                <w:szCs w:val="20"/>
              </w:rPr>
              <w:t>1</w:t>
            </w:r>
          </w:p>
        </w:tc>
        <w:tc>
          <w:tcPr>
            <w:tcW w:w="1276" w:type="dxa"/>
            <w:shd w:val="clear" w:color="auto" w:fill="auto"/>
            <w:vAlign w:val="bottom"/>
          </w:tcPr>
          <w:p w14:paraId="75451D5E" w14:textId="77777777" w:rsidR="00FC68DB" w:rsidRPr="0001308F" w:rsidRDefault="00FC68DB" w:rsidP="00B202D2">
            <w:pPr>
              <w:rPr>
                <w:sz w:val="20"/>
                <w:szCs w:val="20"/>
              </w:rPr>
            </w:pPr>
            <w:r>
              <w:rPr>
                <w:sz w:val="20"/>
                <w:szCs w:val="20"/>
              </w:rPr>
              <w:t>Optional</w:t>
            </w:r>
          </w:p>
        </w:tc>
        <w:tc>
          <w:tcPr>
            <w:tcW w:w="2817" w:type="dxa"/>
            <w:shd w:val="clear" w:color="auto" w:fill="auto"/>
            <w:vAlign w:val="bottom"/>
          </w:tcPr>
          <w:p w14:paraId="77849395" w14:textId="77777777" w:rsidR="00FC68DB" w:rsidRPr="0001308F" w:rsidRDefault="00FC68DB" w:rsidP="00B202D2">
            <w:pPr>
              <w:rPr>
                <w:sz w:val="20"/>
                <w:szCs w:val="20"/>
              </w:rPr>
            </w:pPr>
            <w:r>
              <w:rPr>
                <w:sz w:val="20"/>
                <w:szCs w:val="20"/>
              </w:rPr>
              <w:t>-</w:t>
            </w:r>
          </w:p>
        </w:tc>
      </w:tr>
      <w:tr w:rsidR="00FC68DB" w:rsidRPr="00226A3F" w14:paraId="36B53CF8" w14:textId="77777777" w:rsidTr="00FC68DB">
        <w:trPr>
          <w:jc w:val="center"/>
        </w:trPr>
        <w:tc>
          <w:tcPr>
            <w:tcW w:w="2111" w:type="dxa"/>
            <w:shd w:val="clear" w:color="auto" w:fill="auto"/>
            <w:vAlign w:val="bottom"/>
          </w:tcPr>
          <w:p w14:paraId="1B97EB86" w14:textId="77777777" w:rsidR="00FC68DB" w:rsidRPr="0001308F" w:rsidRDefault="00FC68DB" w:rsidP="00B202D2">
            <w:pPr>
              <w:rPr>
                <w:sz w:val="20"/>
                <w:szCs w:val="20"/>
              </w:rPr>
            </w:pPr>
            <w:proofErr w:type="spellStart"/>
            <w:r>
              <w:rPr>
                <w:sz w:val="20"/>
                <w:szCs w:val="20"/>
              </w:rPr>
              <w:t>tangential_direction</w:t>
            </w:r>
            <w:proofErr w:type="spellEnd"/>
          </w:p>
        </w:tc>
        <w:tc>
          <w:tcPr>
            <w:tcW w:w="2268" w:type="dxa"/>
            <w:shd w:val="clear" w:color="auto" w:fill="auto"/>
            <w:vAlign w:val="bottom"/>
          </w:tcPr>
          <w:p w14:paraId="2E332C2D" w14:textId="77777777" w:rsidR="00FC68DB" w:rsidRPr="0001308F" w:rsidRDefault="00FC68DB" w:rsidP="00B202D2">
            <w:pPr>
              <w:rPr>
                <w:sz w:val="20"/>
                <w:szCs w:val="20"/>
              </w:rPr>
            </w:pPr>
            <w:r>
              <w:rPr>
                <w:sz w:val="20"/>
                <w:szCs w:val="20"/>
              </w:rPr>
              <w:t>1</w:t>
            </w:r>
          </w:p>
        </w:tc>
        <w:tc>
          <w:tcPr>
            <w:tcW w:w="1276" w:type="dxa"/>
            <w:shd w:val="clear" w:color="auto" w:fill="auto"/>
            <w:vAlign w:val="bottom"/>
          </w:tcPr>
          <w:p w14:paraId="7C329289" w14:textId="77777777" w:rsidR="00FC68DB" w:rsidRPr="0001308F" w:rsidRDefault="00FC68DB" w:rsidP="00B202D2">
            <w:pPr>
              <w:rPr>
                <w:sz w:val="20"/>
                <w:szCs w:val="20"/>
              </w:rPr>
            </w:pPr>
            <w:r>
              <w:rPr>
                <w:sz w:val="20"/>
                <w:szCs w:val="20"/>
              </w:rPr>
              <w:t>Optional</w:t>
            </w:r>
          </w:p>
        </w:tc>
        <w:tc>
          <w:tcPr>
            <w:tcW w:w="2817" w:type="dxa"/>
            <w:shd w:val="clear" w:color="auto" w:fill="auto"/>
            <w:vAlign w:val="bottom"/>
          </w:tcPr>
          <w:p w14:paraId="3B2C89F5" w14:textId="77777777" w:rsidR="00FC68DB" w:rsidRPr="0001308F" w:rsidRDefault="00FC68DB" w:rsidP="00B202D2">
            <w:pPr>
              <w:keepNext/>
              <w:rPr>
                <w:sz w:val="20"/>
                <w:szCs w:val="20"/>
              </w:rPr>
            </w:pPr>
            <w:r>
              <w:rPr>
                <w:sz w:val="20"/>
                <w:szCs w:val="20"/>
              </w:rPr>
              <w:t>-</w:t>
            </w:r>
          </w:p>
        </w:tc>
      </w:tr>
    </w:tbl>
    <w:p w14:paraId="61F0BC13" w14:textId="39157950" w:rsidR="00FC68DB" w:rsidRDefault="00FC68DB" w:rsidP="00B202D2">
      <w:pPr>
        <w:pStyle w:val="Beschriftung"/>
        <w:spacing w:before="120"/>
      </w:pPr>
      <w:bookmarkStart w:id="1468" w:name="_Toc3566480"/>
      <w:bookmarkStart w:id="1469" w:name="_Toc34747481"/>
      <w:bookmarkStart w:id="1470" w:name="_Toc77095933"/>
      <w:r>
        <w:t xml:space="preserve">Table </w:t>
      </w:r>
      <w:r>
        <w:fldChar w:fldCharType="begin"/>
      </w:r>
      <w:r>
        <w:instrText xml:space="preserve"> SEQ Table \* ARABIC </w:instrText>
      </w:r>
      <w:r>
        <w:fldChar w:fldCharType="separate"/>
      </w:r>
      <w:r w:rsidR="008116BB">
        <w:rPr>
          <w:noProof/>
        </w:rPr>
        <w:t>75</w:t>
      </w:r>
      <w:r>
        <w:fldChar w:fldCharType="end"/>
      </w:r>
      <w:r w:rsidRPr="00BB135A">
        <w:t xml:space="preserve">: Nested elements of element </w:t>
      </w:r>
      <w:r w:rsidRPr="00BB135A">
        <w:rPr>
          <w:rStyle w:val="elementdeftypeChar"/>
          <w:rFonts w:eastAsia="Calibri"/>
          <w:b w:val="0"/>
        </w:rPr>
        <w:t>&lt;</w:t>
      </w:r>
      <w:r>
        <w:rPr>
          <w:rStyle w:val="elementdeftypeChar"/>
          <w:rFonts w:eastAsia="Calibri"/>
          <w:b w:val="0"/>
        </w:rPr>
        <w:t>nail</w:t>
      </w:r>
      <w:r w:rsidRPr="00BB135A">
        <w:rPr>
          <w:rStyle w:val="elementdeftypeChar"/>
          <w:rFonts w:eastAsia="Calibri"/>
          <w:b w:val="0"/>
        </w:rPr>
        <w:t>/&gt;</w:t>
      </w:r>
      <w:bookmarkEnd w:id="1468"/>
      <w:bookmarkEnd w:id="1469"/>
      <w:bookmarkEnd w:id="1470"/>
    </w:p>
    <w:p w14:paraId="6B6C17C4" w14:textId="77777777" w:rsidR="00FC68DB" w:rsidRPr="00226A3F" w:rsidRDefault="00FC68DB" w:rsidP="00B202D2">
      <w:pPr>
        <w:pStyle w:val="Example"/>
        <w:keepNext/>
        <w:keepLines/>
      </w:pPr>
      <w:r w:rsidRPr="005F3C48">
        <w:t>Example:</w:t>
      </w:r>
      <w:r w:rsidRPr="00226A3F">
        <w:t xml:space="preserve"> </w:t>
      </w:r>
    </w:p>
    <w:p w14:paraId="2CD8A580" w14:textId="77777777" w:rsidR="00FC68DB" w:rsidRPr="00226A3F" w:rsidRDefault="00FC68DB" w:rsidP="00B202D2">
      <w:pPr>
        <w:pStyle w:val="XMLCode"/>
        <w:keepNext/>
        <w:keepLines/>
      </w:pPr>
    </w:p>
    <w:p w14:paraId="0E51FD8A" w14:textId="77777777" w:rsidR="00FC68DB" w:rsidRPr="00226A3F" w:rsidRDefault="00FC68DB" w:rsidP="00B202D2">
      <w:pPr>
        <w:pStyle w:val="XMLCode"/>
        <w:keepNext/>
        <w:keepLines/>
      </w:pPr>
      <w:r w:rsidRPr="00226A3F">
        <w:t>&lt;connection_0d label=</w:t>
      </w:r>
      <w:r>
        <w:t>"NAIL</w:t>
      </w:r>
      <w:r w:rsidRPr="00226A3F">
        <w:t>_</w:t>
      </w:r>
      <w:r>
        <w:t>100"</w:t>
      </w:r>
      <w:r w:rsidRPr="00226A3F">
        <w:t>&gt;</w:t>
      </w:r>
    </w:p>
    <w:p w14:paraId="7A784908" w14:textId="77777777" w:rsidR="00FC68DB" w:rsidRDefault="00FC68DB" w:rsidP="00B202D2">
      <w:pPr>
        <w:pStyle w:val="XMLCode"/>
        <w:keepNext/>
        <w:keepLines/>
        <w:rPr>
          <w:b/>
          <w:color w:val="0070C0"/>
        </w:rPr>
      </w:pPr>
      <w:r w:rsidRPr="00226A3F">
        <w:t xml:space="preserve">    </w:t>
      </w:r>
      <w:r w:rsidRPr="008275F2">
        <w:rPr>
          <w:b/>
          <w:color w:val="0070C0"/>
        </w:rPr>
        <w:t>&lt;</w:t>
      </w:r>
      <w:r>
        <w:rPr>
          <w:b/>
          <w:color w:val="0070C0"/>
        </w:rPr>
        <w:t>nail</w:t>
      </w:r>
      <w:r w:rsidRPr="008275F2">
        <w:rPr>
          <w:b/>
          <w:color w:val="0070C0"/>
        </w:rPr>
        <w:t xml:space="preserve"> </w:t>
      </w:r>
      <w:proofErr w:type="spellStart"/>
      <w:r>
        <w:rPr>
          <w:b/>
          <w:color w:val="0070C0"/>
        </w:rPr>
        <w:t>shaft_diameter</w:t>
      </w:r>
      <w:proofErr w:type="spellEnd"/>
      <w:r w:rsidRPr="008275F2">
        <w:rPr>
          <w:b/>
          <w:color w:val="0070C0"/>
        </w:rPr>
        <w:t>=</w:t>
      </w:r>
      <w:r>
        <w:rPr>
          <w:b/>
          <w:color w:val="0070C0"/>
        </w:rPr>
        <w:t>"10.0" length</w:t>
      </w:r>
      <w:r w:rsidRPr="008275F2">
        <w:rPr>
          <w:b/>
          <w:color w:val="0070C0"/>
        </w:rPr>
        <w:t>=</w:t>
      </w:r>
      <w:r>
        <w:rPr>
          <w:b/>
          <w:color w:val="0070C0"/>
        </w:rPr>
        <w:t xml:space="preserve">"26.0" </w:t>
      </w:r>
      <w:proofErr w:type="spellStart"/>
      <w:r>
        <w:rPr>
          <w:b/>
          <w:color w:val="0070C0"/>
        </w:rPr>
        <w:t>head_diameter</w:t>
      </w:r>
      <w:proofErr w:type="spellEnd"/>
      <w:r w:rsidRPr="008275F2">
        <w:rPr>
          <w:b/>
          <w:color w:val="0070C0"/>
        </w:rPr>
        <w:t>=</w:t>
      </w:r>
      <w:r>
        <w:rPr>
          <w:b/>
          <w:color w:val="0070C0"/>
        </w:rPr>
        <w:t>"15.0" material</w:t>
      </w:r>
      <w:r w:rsidRPr="008275F2">
        <w:rPr>
          <w:b/>
          <w:color w:val="0070C0"/>
        </w:rPr>
        <w:t>=</w:t>
      </w:r>
      <w:r>
        <w:rPr>
          <w:b/>
          <w:color w:val="0070C0"/>
        </w:rPr>
        <w:t xml:space="preserve">"steel"      </w:t>
      </w:r>
      <w:r>
        <w:rPr>
          <w:b/>
          <w:color w:val="0070C0"/>
        </w:rPr>
        <w:tab/>
        <w:t xml:space="preserve">    </w:t>
      </w:r>
      <w:proofErr w:type="spellStart"/>
      <w:r>
        <w:rPr>
          <w:b/>
          <w:color w:val="0070C0"/>
        </w:rPr>
        <w:t>shear_strength</w:t>
      </w:r>
      <w:proofErr w:type="spellEnd"/>
      <w:r w:rsidRPr="008275F2">
        <w:rPr>
          <w:b/>
          <w:color w:val="0070C0"/>
        </w:rPr>
        <w:t>=</w:t>
      </w:r>
      <w:r>
        <w:rPr>
          <w:b/>
          <w:color w:val="0070C0"/>
        </w:rPr>
        <w:t xml:space="preserve">"5200" </w:t>
      </w:r>
      <w:proofErr w:type="spellStart"/>
      <w:r>
        <w:rPr>
          <w:b/>
          <w:color w:val="0070C0"/>
        </w:rPr>
        <w:t>peel_strength</w:t>
      </w:r>
      <w:proofErr w:type="spellEnd"/>
      <w:r w:rsidRPr="008275F2">
        <w:rPr>
          <w:b/>
          <w:color w:val="0070C0"/>
        </w:rPr>
        <w:t>=</w:t>
      </w:r>
      <w:r>
        <w:rPr>
          <w:b/>
          <w:color w:val="0070C0"/>
        </w:rPr>
        <w:t>"5000"</w:t>
      </w:r>
      <w:r w:rsidRPr="008275F2">
        <w:rPr>
          <w:b/>
          <w:color w:val="0070C0"/>
        </w:rPr>
        <w:t>&gt;</w:t>
      </w:r>
    </w:p>
    <w:p w14:paraId="7396B70F" w14:textId="77777777" w:rsidR="00FC68DB" w:rsidRPr="0033379A" w:rsidRDefault="00FC68DB" w:rsidP="00B202D2">
      <w:pPr>
        <w:pStyle w:val="XMLCode"/>
        <w:keepNext/>
        <w:keepLines/>
        <w:rPr>
          <w:color w:val="0070C0"/>
          <w:lang w:val="fr-FR"/>
        </w:rPr>
      </w:pPr>
      <w:r w:rsidRPr="00891EFB">
        <w:rPr>
          <w:b/>
          <w:color w:val="0070C0"/>
        </w:rPr>
        <w:t xml:space="preserve">        </w:t>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x="0" y="0" z="-10"/&gt;</w:t>
      </w:r>
    </w:p>
    <w:p w14:paraId="77F99DBA" w14:textId="77777777" w:rsidR="00FC68DB" w:rsidRPr="00966BAF" w:rsidRDefault="00FC68DB" w:rsidP="00B202D2">
      <w:pPr>
        <w:pStyle w:val="XMLCode"/>
        <w:keepNext/>
        <w:keepLines/>
        <w:rPr>
          <w:b/>
          <w:color w:val="0070C0"/>
          <w:lang w:val="fr-FR"/>
        </w:rPr>
      </w:pPr>
      <w:r w:rsidRPr="0033379A">
        <w:rPr>
          <w:color w:val="0070C0"/>
          <w:lang w:val="fr-FR"/>
        </w:rPr>
        <w:t xml:space="preserve">    </w:t>
      </w:r>
      <w:r w:rsidRPr="00966BAF">
        <w:rPr>
          <w:color w:val="0070C0"/>
          <w:lang w:val="fr-FR"/>
        </w:rPr>
        <w:t>&lt;/</w:t>
      </w:r>
      <w:proofErr w:type="spellStart"/>
      <w:r w:rsidRPr="00966BAF">
        <w:rPr>
          <w:color w:val="0070C0"/>
          <w:lang w:val="fr-FR"/>
        </w:rPr>
        <w:t>nail</w:t>
      </w:r>
      <w:proofErr w:type="spellEnd"/>
      <w:r w:rsidRPr="00966BAF">
        <w:rPr>
          <w:color w:val="0070C0"/>
          <w:lang w:val="fr-FR"/>
        </w:rPr>
        <w:t>&gt;</w:t>
      </w:r>
    </w:p>
    <w:p w14:paraId="3E24DC56" w14:textId="77777777" w:rsidR="00FC68DB" w:rsidRPr="00226A3F" w:rsidRDefault="00FC68DB" w:rsidP="00B202D2">
      <w:pPr>
        <w:pStyle w:val="XMLCode"/>
        <w:keepNext/>
        <w:keepLines/>
      </w:pPr>
      <w:r w:rsidRPr="00966BAF">
        <w:rPr>
          <w:lang w:val="fr-FR"/>
        </w:rPr>
        <w:t xml:space="preserve">    </w:t>
      </w:r>
      <w:r w:rsidRPr="00226A3F">
        <w:t>&lt;loc&gt; 1645.83 821.145 616.585 &lt;/loc&gt;</w:t>
      </w:r>
    </w:p>
    <w:p w14:paraId="27259B25" w14:textId="77777777" w:rsidR="00FC68DB" w:rsidRPr="00226A3F" w:rsidRDefault="00FC68DB" w:rsidP="00B202D2">
      <w:pPr>
        <w:pStyle w:val="XMLCode"/>
        <w:keepNext/>
        <w:keepLines/>
      </w:pPr>
      <w:r w:rsidRPr="00226A3F">
        <w:t xml:space="preserve">    &lt;appdata&gt;</w:t>
      </w:r>
    </w:p>
    <w:p w14:paraId="68BDB45A" w14:textId="77777777" w:rsidR="00FC68DB" w:rsidRPr="00226A3F" w:rsidRDefault="00FC68DB" w:rsidP="00B202D2">
      <w:pPr>
        <w:pStyle w:val="XMLCode"/>
        <w:keepNext/>
        <w:keepLines/>
      </w:pPr>
      <w:r w:rsidRPr="00226A3F">
        <w:t xml:space="preserve">        ...</w:t>
      </w:r>
    </w:p>
    <w:p w14:paraId="50BCDFB3" w14:textId="77777777" w:rsidR="00FC68DB" w:rsidRPr="00226A3F" w:rsidRDefault="00FC68DB" w:rsidP="00B202D2">
      <w:pPr>
        <w:pStyle w:val="XMLCode"/>
        <w:keepNext/>
        <w:keepLines/>
      </w:pPr>
      <w:r w:rsidRPr="00226A3F">
        <w:t xml:space="preserve">    &lt;/appdata&gt;</w:t>
      </w:r>
    </w:p>
    <w:p w14:paraId="78DEAB4B" w14:textId="77777777" w:rsidR="00FC68DB" w:rsidRDefault="00FC68DB" w:rsidP="00B202D2">
      <w:pPr>
        <w:pStyle w:val="XMLCode"/>
        <w:keepNext/>
        <w:keepLines/>
      </w:pPr>
      <w:r w:rsidRPr="00226A3F">
        <w:t>&lt;/connection_0d&gt;</w:t>
      </w:r>
    </w:p>
    <w:p w14:paraId="115E5136" w14:textId="77777777" w:rsidR="00FC68DB" w:rsidRDefault="00FC68DB" w:rsidP="00B202D2"/>
    <w:p w14:paraId="6A5E4CEC" w14:textId="77777777" w:rsidR="00FC68DB" w:rsidRDefault="00FC68DB" w:rsidP="00B202D2">
      <w:pPr>
        <w:pStyle w:val="berschrift2"/>
      </w:pPr>
      <w:bookmarkStart w:id="1471" w:name="_Toc77102063"/>
      <w:bookmarkStart w:id="1472" w:name="_Toc27753609"/>
      <w:bookmarkStart w:id="1473" w:name="_Toc86863842"/>
      <w:r>
        <w:t>Rotation Joints</w:t>
      </w:r>
      <w:bookmarkEnd w:id="1471"/>
      <w:bookmarkEnd w:id="1473"/>
    </w:p>
    <w:p w14:paraId="3EB9DE70" w14:textId="77777777" w:rsidR="00FC68DB" w:rsidRPr="00226A3F" w:rsidRDefault="00FC68DB" w:rsidP="00B202D2">
      <w:pPr>
        <w:rPr>
          <w:noProof/>
        </w:rPr>
      </w:pPr>
      <w:r w:rsidRPr="00226A3F">
        <w:t xml:space="preserve">A </w:t>
      </w:r>
      <w:r>
        <w:t>rotation joint</w:t>
      </w:r>
      <w:r w:rsidRPr="00226A3F">
        <w:t xml:space="preserve"> is denoted by an element </w:t>
      </w:r>
      <w:r w:rsidRPr="00753389">
        <w:rPr>
          <w:rStyle w:val="elementdeftypeChar"/>
          <w:rFonts w:eastAsia="Calibri"/>
        </w:rPr>
        <w:t>&lt;</w:t>
      </w:r>
      <w:proofErr w:type="spellStart"/>
      <w:r>
        <w:rPr>
          <w:rFonts w:ascii="Courier New" w:hAnsi="Courier New" w:cs="Courier New"/>
          <w:b/>
          <w:bCs/>
          <w:i/>
          <w:sz w:val="18"/>
          <w:szCs w:val="18"/>
        </w:rPr>
        <w:t>rotation_joint</w:t>
      </w:r>
      <w:proofErr w:type="spellEnd"/>
      <w:r>
        <w:rPr>
          <w:rFonts w:ascii="Courier New" w:hAnsi="Courier New" w:cs="Courier New"/>
          <w:b/>
          <w:bCs/>
          <w:i/>
          <w:sz w:val="18"/>
          <w:szCs w:val="18"/>
        </w:rPr>
        <w:t>/&gt;</w:t>
      </w:r>
      <w:r w:rsidRPr="00226A3F">
        <w:t>.</w:t>
      </w:r>
      <w:r w:rsidRPr="00226A3F">
        <w:rPr>
          <w:noProof/>
        </w:rPr>
        <w:t xml:space="preserve"> This element is described completely by its attribute</w:t>
      </w:r>
      <w:r>
        <w:rPr>
          <w:noProof/>
        </w:rPr>
        <w:t>s</w:t>
      </w:r>
      <w:r w:rsidRPr="00226A3F">
        <w:rPr>
          <w:noProof/>
        </w:rPr>
        <w:t xml:space="preserv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226A3F" w14:paraId="662A612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974D52" w14:textId="77777777" w:rsidR="00FC68DB" w:rsidRPr="00226A3F" w:rsidRDefault="00FC68DB" w:rsidP="00B202D2">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7E2C6F"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7BA305" w14:textId="77777777" w:rsidR="00FC68DB" w:rsidRPr="00226A3F" w:rsidRDefault="00FC68DB" w:rsidP="00B202D2">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29EB07"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77B39751" w14:textId="77777777" w:rsidTr="00FC68DB">
        <w:trPr>
          <w:jc w:val="center"/>
        </w:trPr>
        <w:tc>
          <w:tcPr>
            <w:tcW w:w="2111" w:type="dxa"/>
            <w:shd w:val="clear" w:color="auto" w:fill="auto"/>
            <w:vAlign w:val="bottom"/>
          </w:tcPr>
          <w:p w14:paraId="02DF024C" w14:textId="77777777" w:rsidR="00FC68DB" w:rsidRPr="00226A3F" w:rsidRDefault="00FC68DB" w:rsidP="00B202D2">
            <w:pPr>
              <w:rPr>
                <w:sz w:val="20"/>
                <w:szCs w:val="20"/>
              </w:rPr>
            </w:pPr>
            <w:proofErr w:type="spellStart"/>
            <w:r>
              <w:rPr>
                <w:sz w:val="20"/>
                <w:szCs w:val="20"/>
              </w:rPr>
              <w:t>rotation_joint</w:t>
            </w:r>
            <w:proofErr w:type="spellEnd"/>
          </w:p>
        </w:tc>
        <w:tc>
          <w:tcPr>
            <w:tcW w:w="1701" w:type="dxa"/>
            <w:shd w:val="clear" w:color="auto" w:fill="auto"/>
            <w:vAlign w:val="bottom"/>
          </w:tcPr>
          <w:p w14:paraId="4067D641"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6A9361BE"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3319969B" w14:textId="77777777" w:rsidR="00FC68DB" w:rsidRPr="00226A3F" w:rsidRDefault="00FC68DB" w:rsidP="00B202D2">
            <w:pPr>
              <w:rPr>
                <w:sz w:val="20"/>
                <w:szCs w:val="20"/>
              </w:rPr>
            </w:pPr>
            <w:r w:rsidRPr="00226A3F">
              <w:rPr>
                <w:sz w:val="20"/>
                <w:szCs w:val="20"/>
              </w:rPr>
              <w:t>-</w:t>
            </w:r>
          </w:p>
        </w:tc>
      </w:tr>
      <w:tr w:rsidR="00FC68DB" w:rsidRPr="00226A3F" w14:paraId="109E82EF" w14:textId="77777777" w:rsidTr="00FC68DB">
        <w:trPr>
          <w:jc w:val="center"/>
        </w:trPr>
        <w:tc>
          <w:tcPr>
            <w:tcW w:w="2111" w:type="dxa"/>
            <w:shd w:val="clear" w:color="auto" w:fill="auto"/>
            <w:vAlign w:val="bottom"/>
          </w:tcPr>
          <w:p w14:paraId="3FC0E48E" w14:textId="77777777" w:rsidR="00FC68DB" w:rsidRPr="00226A3F" w:rsidRDefault="00FC68DB" w:rsidP="00B202D2">
            <w:pPr>
              <w:rPr>
                <w:sz w:val="20"/>
                <w:szCs w:val="20"/>
              </w:rPr>
            </w:pPr>
            <w:proofErr w:type="spellStart"/>
            <w:r w:rsidRPr="00226A3F">
              <w:rPr>
                <w:sz w:val="20"/>
                <w:szCs w:val="20"/>
              </w:rPr>
              <w:t>loc</w:t>
            </w:r>
            <w:proofErr w:type="spellEnd"/>
          </w:p>
        </w:tc>
        <w:tc>
          <w:tcPr>
            <w:tcW w:w="1701" w:type="dxa"/>
            <w:shd w:val="clear" w:color="auto" w:fill="auto"/>
            <w:vAlign w:val="bottom"/>
          </w:tcPr>
          <w:p w14:paraId="660CE53D"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17C34435" w14:textId="77777777" w:rsidR="00FC68DB" w:rsidRPr="00226A3F" w:rsidRDefault="00FC68DB" w:rsidP="00B202D2">
            <w:pPr>
              <w:rPr>
                <w:sz w:val="20"/>
                <w:szCs w:val="20"/>
              </w:rPr>
            </w:pPr>
            <w:r w:rsidRPr="00226A3F">
              <w:rPr>
                <w:sz w:val="20"/>
                <w:szCs w:val="20"/>
              </w:rPr>
              <w:t>Required</w:t>
            </w:r>
          </w:p>
        </w:tc>
        <w:tc>
          <w:tcPr>
            <w:tcW w:w="3384" w:type="dxa"/>
            <w:shd w:val="clear" w:color="auto" w:fill="auto"/>
            <w:vAlign w:val="bottom"/>
          </w:tcPr>
          <w:p w14:paraId="391C6013" w14:textId="77777777" w:rsidR="00FC68DB" w:rsidRPr="00226A3F" w:rsidRDefault="00FC68DB" w:rsidP="00B202D2">
            <w:pPr>
              <w:rPr>
                <w:sz w:val="20"/>
                <w:szCs w:val="20"/>
              </w:rPr>
            </w:pPr>
            <w:r w:rsidRPr="00226A3F">
              <w:rPr>
                <w:sz w:val="20"/>
                <w:szCs w:val="20"/>
              </w:rPr>
              <w:t>-</w:t>
            </w:r>
          </w:p>
        </w:tc>
      </w:tr>
      <w:tr w:rsidR="00FC68DB" w:rsidRPr="00226A3F" w14:paraId="02C831A6" w14:textId="77777777" w:rsidTr="00FC68DB">
        <w:trPr>
          <w:jc w:val="center"/>
        </w:trPr>
        <w:tc>
          <w:tcPr>
            <w:tcW w:w="2111" w:type="dxa"/>
            <w:shd w:val="clear" w:color="auto" w:fill="auto"/>
            <w:vAlign w:val="bottom"/>
          </w:tcPr>
          <w:p w14:paraId="2C11CFFC" w14:textId="77777777" w:rsidR="00FC68DB" w:rsidRPr="00226A3F" w:rsidRDefault="00FC68DB" w:rsidP="00B202D2">
            <w:pPr>
              <w:rPr>
                <w:sz w:val="20"/>
                <w:szCs w:val="20"/>
              </w:rPr>
            </w:pPr>
            <w:r w:rsidRPr="00226A3F">
              <w:rPr>
                <w:sz w:val="20"/>
                <w:szCs w:val="20"/>
              </w:rPr>
              <w:t>appdata</w:t>
            </w:r>
          </w:p>
        </w:tc>
        <w:tc>
          <w:tcPr>
            <w:tcW w:w="1701" w:type="dxa"/>
            <w:shd w:val="clear" w:color="auto" w:fill="auto"/>
            <w:vAlign w:val="bottom"/>
          </w:tcPr>
          <w:p w14:paraId="4264C320"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2E9E6E87"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0F030AF6" w14:textId="77777777" w:rsidR="00FC68DB" w:rsidRPr="00226A3F" w:rsidRDefault="00FC68DB" w:rsidP="00B202D2">
            <w:pPr>
              <w:rPr>
                <w:sz w:val="20"/>
                <w:szCs w:val="20"/>
              </w:rPr>
            </w:pPr>
            <w:r w:rsidRPr="00226A3F">
              <w:rPr>
                <w:sz w:val="20"/>
                <w:szCs w:val="20"/>
              </w:rPr>
              <w:t>-</w:t>
            </w:r>
          </w:p>
        </w:tc>
      </w:tr>
      <w:tr w:rsidR="00FC68DB" w:rsidRPr="00226A3F" w14:paraId="14E674E8" w14:textId="77777777" w:rsidTr="00FC68DB">
        <w:trPr>
          <w:jc w:val="center"/>
        </w:trPr>
        <w:tc>
          <w:tcPr>
            <w:tcW w:w="2111" w:type="dxa"/>
            <w:shd w:val="clear" w:color="auto" w:fill="auto"/>
            <w:vAlign w:val="bottom"/>
          </w:tcPr>
          <w:p w14:paraId="55255C35" w14:textId="77777777" w:rsidR="00FC68DB" w:rsidRPr="00226A3F" w:rsidRDefault="00FC68DB" w:rsidP="00B202D2">
            <w:pPr>
              <w:rPr>
                <w:sz w:val="20"/>
                <w:szCs w:val="20"/>
              </w:rPr>
            </w:pPr>
            <w:proofErr w:type="spellStart"/>
            <w:r>
              <w:rPr>
                <w:sz w:val="20"/>
                <w:szCs w:val="20"/>
              </w:rPr>
              <w:t>femdata</w:t>
            </w:r>
            <w:proofErr w:type="spellEnd"/>
          </w:p>
        </w:tc>
        <w:tc>
          <w:tcPr>
            <w:tcW w:w="1701" w:type="dxa"/>
            <w:shd w:val="clear" w:color="auto" w:fill="auto"/>
            <w:vAlign w:val="bottom"/>
          </w:tcPr>
          <w:p w14:paraId="154F5239" w14:textId="77777777" w:rsidR="00FC68DB" w:rsidDel="009050D3" w:rsidRDefault="00FC68DB" w:rsidP="00B202D2">
            <w:pPr>
              <w:rPr>
                <w:sz w:val="20"/>
                <w:szCs w:val="20"/>
              </w:rPr>
            </w:pPr>
            <w:r>
              <w:rPr>
                <w:sz w:val="20"/>
                <w:szCs w:val="20"/>
              </w:rPr>
              <w:t>1</w:t>
            </w:r>
          </w:p>
        </w:tc>
        <w:tc>
          <w:tcPr>
            <w:tcW w:w="1276" w:type="dxa"/>
            <w:shd w:val="clear" w:color="auto" w:fill="auto"/>
            <w:vAlign w:val="bottom"/>
          </w:tcPr>
          <w:p w14:paraId="1F120D94" w14:textId="77777777" w:rsidR="00FC68DB" w:rsidRPr="00226A3F" w:rsidRDefault="00FC68DB" w:rsidP="00B202D2">
            <w:pPr>
              <w:rPr>
                <w:sz w:val="20"/>
                <w:szCs w:val="20"/>
              </w:rPr>
            </w:pPr>
            <w:r>
              <w:rPr>
                <w:sz w:val="20"/>
                <w:szCs w:val="20"/>
              </w:rPr>
              <w:t>Optional</w:t>
            </w:r>
          </w:p>
        </w:tc>
        <w:tc>
          <w:tcPr>
            <w:tcW w:w="3384" w:type="dxa"/>
            <w:shd w:val="clear" w:color="auto" w:fill="auto"/>
            <w:vAlign w:val="bottom"/>
          </w:tcPr>
          <w:p w14:paraId="129FBB70" w14:textId="77777777" w:rsidR="00FC68DB" w:rsidRPr="00226A3F" w:rsidRDefault="00FC68DB" w:rsidP="00B202D2">
            <w:pPr>
              <w:rPr>
                <w:sz w:val="20"/>
                <w:szCs w:val="20"/>
              </w:rPr>
            </w:pPr>
            <w:r>
              <w:rPr>
                <w:sz w:val="20"/>
                <w:szCs w:val="20"/>
              </w:rPr>
              <w:t>-</w:t>
            </w:r>
          </w:p>
        </w:tc>
      </w:tr>
      <w:tr w:rsidR="00FC68DB" w:rsidRPr="00226A3F" w14:paraId="31D9FCBA" w14:textId="77777777" w:rsidTr="00FC68DB">
        <w:trPr>
          <w:jc w:val="center"/>
        </w:trPr>
        <w:tc>
          <w:tcPr>
            <w:tcW w:w="2111" w:type="dxa"/>
            <w:shd w:val="clear" w:color="auto" w:fill="auto"/>
          </w:tcPr>
          <w:p w14:paraId="681FAB1D" w14:textId="77777777" w:rsidR="00FC68DB" w:rsidRPr="00226A3F" w:rsidRDefault="00FC68DB" w:rsidP="00B202D2">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01" w:type="dxa"/>
            <w:shd w:val="clear" w:color="auto" w:fill="auto"/>
          </w:tcPr>
          <w:p w14:paraId="21F478A4" w14:textId="77777777" w:rsidR="00FC68DB" w:rsidRPr="00226A3F" w:rsidRDefault="00FC68DB" w:rsidP="00B202D2">
            <w:pPr>
              <w:rPr>
                <w:sz w:val="20"/>
                <w:szCs w:val="20"/>
              </w:rPr>
            </w:pPr>
            <w:r>
              <w:rPr>
                <w:sz w:val="20"/>
                <w:szCs w:val="20"/>
              </w:rPr>
              <w:t>1</w:t>
            </w:r>
          </w:p>
        </w:tc>
        <w:tc>
          <w:tcPr>
            <w:tcW w:w="1276" w:type="dxa"/>
            <w:shd w:val="clear" w:color="auto" w:fill="auto"/>
          </w:tcPr>
          <w:p w14:paraId="3AC4DDC8" w14:textId="77777777" w:rsidR="00FC68DB" w:rsidRPr="00226A3F" w:rsidRDefault="00FC68DB" w:rsidP="00B202D2">
            <w:pPr>
              <w:rPr>
                <w:sz w:val="20"/>
                <w:szCs w:val="20"/>
              </w:rPr>
            </w:pPr>
            <w:r>
              <w:rPr>
                <w:rFonts w:cs="Calibri"/>
                <w:sz w:val="20"/>
                <w:szCs w:val="20"/>
                <w:lang w:eastAsia="en-GB"/>
              </w:rPr>
              <w:t>Optional</w:t>
            </w:r>
          </w:p>
        </w:tc>
        <w:tc>
          <w:tcPr>
            <w:tcW w:w="3384" w:type="dxa"/>
            <w:shd w:val="clear" w:color="auto" w:fill="auto"/>
          </w:tcPr>
          <w:p w14:paraId="2D7D0FF5" w14:textId="1931CC6D" w:rsidR="00FC68DB" w:rsidRPr="00226A3F" w:rsidRDefault="00FC68DB" w:rsidP="00B202D2">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8116BB">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8116BB" w:rsidRPr="008116BB">
              <w:rPr>
                <w:sz w:val="20"/>
                <w:szCs w:val="20"/>
              </w:rPr>
              <w:t xml:space="preserve">Custom Attributes </w:t>
            </w:r>
            <w:r w:rsidR="008116BB" w:rsidRPr="007331A4">
              <w:t>list</w:t>
            </w:r>
            <w:r w:rsidRPr="0011095E">
              <w:rPr>
                <w:rFonts w:cs="Calibri"/>
                <w:sz w:val="20"/>
                <w:szCs w:val="20"/>
                <w:lang w:eastAsia="en-GB"/>
              </w:rPr>
              <w:fldChar w:fldCharType="end"/>
            </w:r>
          </w:p>
        </w:tc>
      </w:tr>
    </w:tbl>
    <w:p w14:paraId="12C1336E" w14:textId="4D88419E" w:rsidR="00FC68DB" w:rsidRDefault="00FC68DB" w:rsidP="00B202D2">
      <w:pPr>
        <w:pStyle w:val="Beschriftung"/>
        <w:spacing w:before="120"/>
      </w:pPr>
      <w:bookmarkStart w:id="1474" w:name="_Toc77095934"/>
      <w:r>
        <w:t xml:space="preserve">Table </w:t>
      </w:r>
      <w:r>
        <w:fldChar w:fldCharType="begin"/>
      </w:r>
      <w:r>
        <w:instrText xml:space="preserve"> SEQ Table \* ARABIC </w:instrText>
      </w:r>
      <w:r>
        <w:fldChar w:fldCharType="separate"/>
      </w:r>
      <w:r w:rsidR="008116BB">
        <w:rPr>
          <w:noProof/>
        </w:rPr>
        <w:t>76</w:t>
      </w:r>
      <w:r>
        <w:fldChar w:fldCharType="end"/>
      </w:r>
      <w:r>
        <w:t xml:space="preserve">: Nested elements of </w:t>
      </w:r>
      <w:r w:rsidRPr="002D3000">
        <w:rPr>
          <w:rStyle w:val="elementdeftypeChar"/>
          <w:rFonts w:eastAsia="Calibri"/>
          <w:b w:val="0"/>
        </w:rPr>
        <w:t>&lt;connection_0d/&gt;</w:t>
      </w:r>
      <w:r w:rsidRPr="00D06BDF">
        <w:rPr>
          <w:rStyle w:val="elementdeftypeChar"/>
          <w:rFonts w:asciiTheme="minorHAnsi" w:eastAsia="Calibri" w:hAnsiTheme="minorHAnsi" w:cstheme="minorHAnsi"/>
          <w:b w:val="0"/>
          <w:i/>
          <w:sz w:val="20"/>
        </w:rPr>
        <w:t xml:space="preserve"> for </w:t>
      </w:r>
      <w:r w:rsidRPr="00D06BDF">
        <w:rPr>
          <w:rStyle w:val="elementdeftypeChar"/>
          <w:rFonts w:eastAsia="Calibri"/>
          <w:b w:val="0"/>
        </w:rPr>
        <w:t>&lt;</w:t>
      </w:r>
      <w:proofErr w:type="spellStart"/>
      <w:r>
        <w:rPr>
          <w:rStyle w:val="elementdeftypeChar"/>
          <w:rFonts w:eastAsia="Calibri"/>
          <w:b w:val="0"/>
        </w:rPr>
        <w:t>rotation_joint</w:t>
      </w:r>
      <w:proofErr w:type="spellEnd"/>
      <w:r w:rsidRPr="00D06BDF">
        <w:rPr>
          <w:rStyle w:val="elementdeftypeChar"/>
          <w:rFonts w:eastAsia="Calibri"/>
          <w:b w:val="0"/>
        </w:rPr>
        <w:t>/&gt;</w:t>
      </w:r>
      <w:bookmarkEnd w:id="1474"/>
    </w:p>
    <w:p w14:paraId="18DEBDDB" w14:textId="77777777" w:rsidR="00FC68DB" w:rsidRPr="00226A3F" w:rsidRDefault="00FC68DB" w:rsidP="00B202D2">
      <w:pPr>
        <w:keepNext/>
        <w:spacing w:before="120"/>
      </w:pPr>
      <w:r w:rsidRPr="00226A3F">
        <w:lastRenderedPageBreak/>
        <w:t xml:space="preserve">XML specification of </w:t>
      </w:r>
      <w:r w:rsidRPr="00226A3F">
        <w:rPr>
          <w:rFonts w:ascii="Courier New" w:hAnsi="Courier New" w:cs="Courier New"/>
          <w:b/>
          <w:i/>
          <w:sz w:val="18"/>
          <w:szCs w:val="18"/>
        </w:rPr>
        <w:t>&lt;</w:t>
      </w:r>
      <w:proofErr w:type="spellStart"/>
      <w:r w:rsidRPr="00226A3F">
        <w:rPr>
          <w:rFonts w:ascii="Courier New" w:hAnsi="Courier New" w:cs="Courier New"/>
          <w:b/>
          <w:i/>
          <w:sz w:val="18"/>
          <w:szCs w:val="18"/>
        </w:rPr>
        <w:t>r</w:t>
      </w:r>
      <w:r>
        <w:rPr>
          <w:rFonts w:ascii="Courier New" w:hAnsi="Courier New" w:cs="Courier New"/>
          <w:b/>
          <w:i/>
          <w:sz w:val="18"/>
          <w:szCs w:val="18"/>
        </w:rPr>
        <w:t>otation_joint</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element</w:t>
      </w:r>
      <w:r w:rsidRPr="00226A3F">
        <w:rPr>
          <w:rFonts w:ascii="Courier New" w:hAnsi="Courier New" w:cs="Courier New"/>
          <w:b/>
          <w:i/>
          <w:sz w:val="18"/>
          <w:szCs w:val="18"/>
        </w:rPr>
        <w:t>:</w:t>
      </w:r>
      <w:r w:rsidRPr="00226A3F">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FC68DB" w:rsidRPr="00226A3F" w14:paraId="2F04287A"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264B8F" w14:textId="77777777" w:rsidR="00FC68DB" w:rsidRPr="00226A3F" w:rsidRDefault="00FC68DB" w:rsidP="00B202D2">
            <w:pPr>
              <w:keepNext/>
              <w:rPr>
                <w:b/>
                <w:i/>
              </w:rPr>
            </w:pPr>
            <w:r w:rsidRPr="00226A3F">
              <w:rPr>
                <w:b/>
                <w:i/>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C2D6DFD" w14:textId="77777777" w:rsidR="00FC68DB" w:rsidRPr="00226A3F" w:rsidRDefault="00FC68DB" w:rsidP="00B202D2">
            <w:pPr>
              <w:keepNext/>
              <w:rPr>
                <w:b/>
                <w:i/>
              </w:rPr>
            </w:pPr>
            <w:r w:rsidRPr="00226A3F">
              <w:rPr>
                <w:b/>
                <w:i/>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E14FDD" w14:textId="77777777" w:rsidR="00FC68DB" w:rsidRPr="00226A3F" w:rsidRDefault="00FC68DB" w:rsidP="00B202D2">
            <w:pPr>
              <w:keepNext/>
              <w:rPr>
                <w:b/>
                <w:i/>
              </w:rPr>
            </w:pPr>
            <w:r w:rsidRPr="00226A3F">
              <w:rPr>
                <w:b/>
                <w:i/>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C199AB" w14:textId="77777777" w:rsidR="00FC68DB" w:rsidRPr="00226A3F" w:rsidRDefault="00FC68DB" w:rsidP="00B202D2">
            <w:pPr>
              <w:keepNext/>
              <w:rPr>
                <w:b/>
                <w:i/>
              </w:rPr>
            </w:pPr>
            <w:r>
              <w:rPr>
                <w:b/>
                <w:i/>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30FA6E" w14:textId="77777777" w:rsidR="00FC68DB" w:rsidRPr="00226A3F" w:rsidRDefault="00FC68DB" w:rsidP="00B202D2">
            <w:pPr>
              <w:keepNext/>
              <w:rPr>
                <w:b/>
                <w:i/>
              </w:rPr>
            </w:pPr>
            <w:r w:rsidRPr="00A20C5C">
              <w:rPr>
                <w:b/>
                <w:i/>
              </w:rPr>
              <w:t>Constraint</w:t>
            </w:r>
            <w:r>
              <w:rPr>
                <w:b/>
                <w:i/>
              </w:rPr>
              <w:t xml:space="preserve"> / Remarks</w:t>
            </w:r>
          </w:p>
        </w:tc>
      </w:tr>
      <w:tr w:rsidR="00FC68DB" w:rsidRPr="00460A9F" w14:paraId="00CD3CA9" w14:textId="77777777" w:rsidTr="00FC68DB">
        <w:trPr>
          <w:jc w:val="center"/>
        </w:trPr>
        <w:tc>
          <w:tcPr>
            <w:tcW w:w="1842" w:type="dxa"/>
            <w:shd w:val="clear" w:color="auto" w:fill="auto"/>
          </w:tcPr>
          <w:p w14:paraId="4D9193FB" w14:textId="77777777" w:rsidR="00FC68DB" w:rsidRPr="00460A9F" w:rsidRDefault="00FC68DB" w:rsidP="00B202D2">
            <w:pPr>
              <w:keepNext/>
              <w:rPr>
                <w:sz w:val="20"/>
                <w:szCs w:val="20"/>
              </w:rPr>
            </w:pPr>
            <w:r>
              <w:rPr>
                <w:sz w:val="20"/>
                <w:szCs w:val="20"/>
              </w:rPr>
              <w:t>diameter</w:t>
            </w:r>
          </w:p>
        </w:tc>
        <w:tc>
          <w:tcPr>
            <w:tcW w:w="1440" w:type="dxa"/>
            <w:shd w:val="clear" w:color="auto" w:fill="auto"/>
          </w:tcPr>
          <w:p w14:paraId="64E6DED8" w14:textId="77777777" w:rsidR="00FC68DB" w:rsidRPr="00460A9F" w:rsidRDefault="00FC68DB" w:rsidP="00B202D2">
            <w:pPr>
              <w:keepNext/>
              <w:rPr>
                <w:sz w:val="20"/>
                <w:szCs w:val="20"/>
              </w:rPr>
            </w:pPr>
            <w:r w:rsidRPr="00460A9F">
              <w:rPr>
                <w:sz w:val="20"/>
                <w:szCs w:val="20"/>
              </w:rPr>
              <w:t>Floating point</w:t>
            </w:r>
          </w:p>
        </w:tc>
        <w:tc>
          <w:tcPr>
            <w:tcW w:w="1440" w:type="dxa"/>
          </w:tcPr>
          <w:p w14:paraId="07FFFC6F" w14:textId="77777777" w:rsidR="00FC68DB" w:rsidRDefault="00FC68DB" w:rsidP="00B202D2">
            <w:pPr>
              <w:keepNext/>
              <w:rPr>
                <w:sz w:val="20"/>
                <w:szCs w:val="20"/>
              </w:rPr>
            </w:pPr>
            <w:r>
              <w:rPr>
                <w:sz w:val="20"/>
                <w:szCs w:val="20"/>
              </w:rPr>
              <w:t>&gt;</w:t>
            </w:r>
            <w:r w:rsidRPr="00460A9F">
              <w:rPr>
                <w:sz w:val="20"/>
                <w:szCs w:val="20"/>
              </w:rPr>
              <w:t xml:space="preserve"> 0.0</w:t>
            </w:r>
          </w:p>
        </w:tc>
        <w:tc>
          <w:tcPr>
            <w:tcW w:w="1080" w:type="dxa"/>
            <w:shd w:val="clear" w:color="auto" w:fill="auto"/>
          </w:tcPr>
          <w:p w14:paraId="0283DA63" w14:textId="77777777" w:rsidR="00FC68DB" w:rsidRPr="00460A9F" w:rsidRDefault="00FC68DB" w:rsidP="00B202D2">
            <w:pPr>
              <w:keepNext/>
              <w:rPr>
                <w:sz w:val="20"/>
                <w:szCs w:val="20"/>
              </w:rPr>
            </w:pPr>
            <w:r w:rsidRPr="00460A9F">
              <w:rPr>
                <w:sz w:val="20"/>
                <w:szCs w:val="20"/>
              </w:rPr>
              <w:t>Optional</w:t>
            </w:r>
          </w:p>
        </w:tc>
        <w:tc>
          <w:tcPr>
            <w:tcW w:w="2992" w:type="dxa"/>
            <w:shd w:val="clear" w:color="auto" w:fill="auto"/>
          </w:tcPr>
          <w:p w14:paraId="175DB3F3" w14:textId="77777777" w:rsidR="00FC68DB" w:rsidRPr="00460A9F" w:rsidRDefault="00FC68DB" w:rsidP="00B202D2">
            <w:pPr>
              <w:keepNext/>
              <w:rPr>
                <w:sz w:val="20"/>
                <w:szCs w:val="20"/>
              </w:rPr>
            </w:pPr>
            <w:r>
              <w:rPr>
                <w:sz w:val="20"/>
                <w:szCs w:val="20"/>
              </w:rPr>
              <w:t>-</w:t>
            </w:r>
          </w:p>
        </w:tc>
      </w:tr>
    </w:tbl>
    <w:p w14:paraId="5C9CDF88" w14:textId="6F294F63" w:rsidR="00FC68DB" w:rsidRDefault="00FC68DB" w:rsidP="00B202D2">
      <w:pPr>
        <w:pStyle w:val="Beschriftung"/>
      </w:pPr>
      <w:bookmarkStart w:id="1475" w:name="_Toc77095935"/>
      <w:r>
        <w:t xml:space="preserve">Table </w:t>
      </w:r>
      <w:r>
        <w:fldChar w:fldCharType="begin"/>
      </w:r>
      <w:r>
        <w:instrText xml:space="preserve"> SEQ Table \* ARABIC </w:instrText>
      </w:r>
      <w:r>
        <w:fldChar w:fldCharType="separate"/>
      </w:r>
      <w:r w:rsidR="008116BB">
        <w:rPr>
          <w:noProof/>
        </w:rPr>
        <w:t>77</w:t>
      </w:r>
      <w:r>
        <w:fldChar w:fldCharType="end"/>
      </w:r>
      <w:r w:rsidRPr="00501F7D">
        <w:t>: Attributes of element &lt;</w:t>
      </w:r>
      <w:proofErr w:type="spellStart"/>
      <w:r w:rsidRPr="00501F7D">
        <w:t>rotation_joint</w:t>
      </w:r>
      <w:proofErr w:type="spellEnd"/>
      <w:r w:rsidRPr="00501F7D">
        <w:t>/&gt;</w:t>
      </w:r>
      <w:bookmarkEnd w:id="1475"/>
      <w:r>
        <w:t xml:space="preserve"> </w:t>
      </w:r>
    </w:p>
    <w:p w14:paraId="093850D5" w14:textId="77777777" w:rsidR="00FC68DB" w:rsidRPr="000B11EA" w:rsidRDefault="00FC68DB" w:rsidP="00BA04B6">
      <w:pPr>
        <w:numPr>
          <w:ilvl w:val="0"/>
          <w:numId w:val="23"/>
        </w:numPr>
        <w:tabs>
          <w:tab w:val="clear" w:pos="403"/>
        </w:tabs>
        <w:spacing w:before="120" w:line="240" w:lineRule="auto"/>
        <w:jc w:val="left"/>
      </w:pPr>
      <w:r w:rsidRPr="00E75E50">
        <w:rPr>
          <w:rStyle w:val="elementdeftypeChar"/>
          <w:rFonts w:eastAsia="Calibri"/>
        </w:rPr>
        <w:t>diameter</w:t>
      </w:r>
      <w:r w:rsidRPr="000B11EA">
        <w:t xml:space="preserve">: the diameter of the </w:t>
      </w:r>
      <w:r>
        <w:t>shaft</w:t>
      </w:r>
      <w:r w:rsidRPr="000B11EA">
        <w:t xml:space="preserve"> of the</w:t>
      </w:r>
      <w:r>
        <w:t xml:space="preserve"> rotation joint. </w:t>
      </w:r>
    </w:p>
    <w:p w14:paraId="5081B3F3" w14:textId="4DAA88E2" w:rsidR="00FC68DB" w:rsidRDefault="00FC68DB" w:rsidP="00B202D2">
      <w:pPr>
        <w:rPr>
          <w:noProof/>
        </w:rPr>
      </w:pPr>
      <w:r>
        <w:t xml:space="preserve">If possible, a rotation joint should know the direction of fixation, </w:t>
      </w:r>
      <w:proofErr w:type="gramStart"/>
      <w:r>
        <w:t>i.e.</w:t>
      </w:r>
      <w:proofErr w:type="gramEnd"/>
      <w:r>
        <w:t xml:space="preserve"> possess a nested element </w:t>
      </w:r>
      <w:r w:rsidRPr="002B2829">
        <w:rPr>
          <w:rFonts w:ascii="Courier New" w:hAnsi="Courier New" w:cs="Courier New"/>
          <w:b/>
          <w:i/>
          <w:sz w:val="18"/>
          <w:szCs w:val="18"/>
        </w:rPr>
        <w:t>&lt;</w:t>
      </w:r>
      <w:proofErr w:type="spellStart"/>
      <w:r w:rsidRPr="002B2829">
        <w:rPr>
          <w:rFonts w:ascii="Courier New" w:hAnsi="Courier New" w:cs="Courier New"/>
          <w:b/>
          <w:i/>
          <w:sz w:val="18"/>
          <w:szCs w:val="18"/>
        </w:rPr>
        <w:t>normal_direction</w:t>
      </w:r>
      <w:proofErr w:type="spellEnd"/>
      <w:r w:rsidRPr="002B2829">
        <w:rPr>
          <w:rFonts w:ascii="Courier New" w:hAnsi="Courier New" w:cs="Courier New"/>
          <w:b/>
          <w:i/>
          <w:sz w:val="18"/>
          <w:szCs w:val="18"/>
        </w:rPr>
        <w:t>&gt;</w:t>
      </w:r>
      <w:r w:rsidRPr="00226A3F">
        <w:rPr>
          <w:noProof/>
        </w:rPr>
        <w:t>.</w:t>
      </w:r>
      <w:r>
        <w:rPr>
          <w:noProof/>
        </w:rPr>
        <w:t xml:space="preserve"> However, this is not mandatory in order to allow for importing incomplete data. </w:t>
      </w:r>
      <w:r w:rsidRPr="00366864">
        <w:t xml:space="preserve">Direction sense </w:t>
      </w:r>
      <w:r>
        <w:t xml:space="preserve">of </w:t>
      </w:r>
      <w:r w:rsidRPr="002B2829">
        <w:rPr>
          <w:rFonts w:ascii="Courier New" w:hAnsi="Courier New" w:cs="Courier New"/>
          <w:b/>
          <w:i/>
          <w:sz w:val="18"/>
          <w:szCs w:val="18"/>
        </w:rPr>
        <w:t>&lt;</w:t>
      </w:r>
      <w:proofErr w:type="spellStart"/>
      <w:r w:rsidRPr="002B2829">
        <w:rPr>
          <w:rFonts w:ascii="Courier New" w:hAnsi="Courier New" w:cs="Courier New"/>
          <w:b/>
          <w:i/>
          <w:sz w:val="18"/>
          <w:szCs w:val="18"/>
        </w:rPr>
        <w:t>normal_direction</w:t>
      </w:r>
      <w:proofErr w:type="spellEnd"/>
      <w:r w:rsidRPr="002B2829">
        <w:rPr>
          <w:rFonts w:ascii="Courier New" w:hAnsi="Courier New" w:cs="Courier New"/>
          <w:b/>
          <w:i/>
          <w:sz w:val="18"/>
          <w:szCs w:val="18"/>
        </w:rPr>
        <w:t>/&gt;</w:t>
      </w:r>
      <w:r w:rsidRPr="00670301">
        <w:t xml:space="preserve"> </w:t>
      </w:r>
      <w:r w:rsidRPr="00366864">
        <w:t>is from</w:t>
      </w:r>
      <w:r>
        <w:t xml:space="preserve"> the joint's </w:t>
      </w:r>
      <w:r w:rsidRPr="00366864">
        <w:t xml:space="preserve">head to </w:t>
      </w:r>
      <w:r>
        <w:t xml:space="preserve">point, which element’s definition can be found in section </w:t>
      </w:r>
      <w:r>
        <w:fldChar w:fldCharType="begin"/>
      </w:r>
      <w:r>
        <w:instrText xml:space="preserve"> REF _Ref400880511 \r \h  \* MERGEFORMAT </w:instrText>
      </w:r>
      <w:r>
        <w:fldChar w:fldCharType="separate"/>
      </w:r>
      <w:r w:rsidR="008116BB">
        <w:t>9.1.3</w:t>
      </w:r>
      <w:r>
        <w:fldChar w:fldCharType="end"/>
      </w:r>
      <w:r>
        <w:t>.</w:t>
      </w:r>
    </w:p>
    <w:p w14:paraId="1AE15070" w14:textId="77777777" w:rsidR="00FC68DB" w:rsidRDefault="00FC68DB" w:rsidP="00B202D2">
      <w:r>
        <w:rPr>
          <w:noProof/>
        </w:rPr>
        <w:t xml:space="preserve">Specific subtypes of rotation joints are defined by adding according nested elements, listed in following table: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5A4A4C" w14:paraId="73DBF60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D7A663" w14:textId="77777777" w:rsidR="00FC68DB" w:rsidRPr="005A4A4C" w:rsidRDefault="00FC68DB" w:rsidP="00B202D2">
            <w:pPr>
              <w:keepNext/>
              <w:keepLines/>
              <w:rPr>
                <w:b/>
                <w:i/>
              </w:rPr>
            </w:pPr>
            <w:r w:rsidRPr="005A4A4C">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170BAA" w14:textId="77777777" w:rsidR="00FC68DB" w:rsidRPr="005A4A4C" w:rsidRDefault="00FC68DB" w:rsidP="00B202D2">
            <w:pPr>
              <w:keepNext/>
              <w:keepLines/>
              <w:rPr>
                <w:b/>
                <w:i/>
              </w:rPr>
            </w:pPr>
            <w:r w:rsidRPr="005A4A4C">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276196" w14:textId="77777777" w:rsidR="00FC68DB" w:rsidRPr="005A4A4C" w:rsidRDefault="00FC68DB" w:rsidP="00B202D2">
            <w:pPr>
              <w:keepNext/>
              <w:keepLines/>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0D76F77" w14:textId="77777777" w:rsidR="00FC68DB" w:rsidRPr="005A4A4C" w:rsidRDefault="00FC68DB" w:rsidP="00B202D2">
            <w:pPr>
              <w:keepNext/>
              <w:keepLines/>
              <w:rPr>
                <w:b/>
                <w:i/>
              </w:rPr>
            </w:pPr>
            <w:r w:rsidRPr="00A20C5C">
              <w:rPr>
                <w:b/>
                <w:i/>
              </w:rPr>
              <w:t>Constraint</w:t>
            </w:r>
            <w:r>
              <w:rPr>
                <w:b/>
                <w:i/>
              </w:rPr>
              <w:t xml:space="preserve"> / Remarks</w:t>
            </w:r>
          </w:p>
        </w:tc>
      </w:tr>
      <w:tr w:rsidR="00FC68DB" w:rsidRPr="00226A3F" w14:paraId="26C75403" w14:textId="77777777" w:rsidTr="00FC68DB">
        <w:trPr>
          <w:jc w:val="center"/>
        </w:trPr>
        <w:tc>
          <w:tcPr>
            <w:tcW w:w="2111" w:type="dxa"/>
            <w:shd w:val="clear" w:color="auto" w:fill="auto"/>
            <w:vAlign w:val="bottom"/>
          </w:tcPr>
          <w:p w14:paraId="58797308" w14:textId="77777777" w:rsidR="00FC68DB" w:rsidRPr="005A4A4C" w:rsidRDefault="00FC68DB" w:rsidP="00B202D2">
            <w:pPr>
              <w:keepNext/>
              <w:keepLines/>
              <w:rPr>
                <w:sz w:val="20"/>
                <w:szCs w:val="20"/>
              </w:rPr>
            </w:pPr>
            <w:proofErr w:type="spellStart"/>
            <w:r w:rsidRPr="005A4A4C">
              <w:rPr>
                <w:sz w:val="20"/>
                <w:szCs w:val="20"/>
              </w:rPr>
              <w:t>normal_direction</w:t>
            </w:r>
            <w:proofErr w:type="spellEnd"/>
          </w:p>
        </w:tc>
        <w:tc>
          <w:tcPr>
            <w:tcW w:w="2268" w:type="dxa"/>
            <w:shd w:val="clear" w:color="auto" w:fill="auto"/>
            <w:vAlign w:val="bottom"/>
          </w:tcPr>
          <w:p w14:paraId="463EDEAF" w14:textId="77777777" w:rsidR="00FC68DB" w:rsidRPr="005A4A4C" w:rsidRDefault="00FC68DB" w:rsidP="00B202D2">
            <w:pPr>
              <w:keepNext/>
              <w:keepLines/>
              <w:rPr>
                <w:sz w:val="20"/>
                <w:szCs w:val="20"/>
              </w:rPr>
            </w:pPr>
            <w:r w:rsidRPr="005A4A4C">
              <w:rPr>
                <w:sz w:val="20"/>
                <w:szCs w:val="20"/>
              </w:rPr>
              <w:t>1</w:t>
            </w:r>
          </w:p>
        </w:tc>
        <w:tc>
          <w:tcPr>
            <w:tcW w:w="1276" w:type="dxa"/>
            <w:shd w:val="clear" w:color="auto" w:fill="auto"/>
            <w:vAlign w:val="bottom"/>
          </w:tcPr>
          <w:p w14:paraId="74F1C52D" w14:textId="77777777" w:rsidR="00FC68DB" w:rsidRPr="005A4A4C" w:rsidRDefault="00FC68DB" w:rsidP="00B202D2">
            <w:pPr>
              <w:keepNext/>
              <w:keepLines/>
              <w:rPr>
                <w:sz w:val="20"/>
                <w:szCs w:val="20"/>
              </w:rPr>
            </w:pPr>
            <w:r w:rsidRPr="005A4A4C">
              <w:rPr>
                <w:sz w:val="20"/>
                <w:szCs w:val="20"/>
              </w:rPr>
              <w:t>Optional</w:t>
            </w:r>
          </w:p>
        </w:tc>
        <w:tc>
          <w:tcPr>
            <w:tcW w:w="2817" w:type="dxa"/>
            <w:shd w:val="clear" w:color="auto" w:fill="auto"/>
            <w:vAlign w:val="bottom"/>
          </w:tcPr>
          <w:p w14:paraId="7A2634DF" w14:textId="77777777" w:rsidR="00FC68DB" w:rsidRPr="005A4A4C" w:rsidRDefault="00FC68DB" w:rsidP="00B202D2">
            <w:pPr>
              <w:keepNext/>
              <w:keepLines/>
              <w:rPr>
                <w:sz w:val="20"/>
                <w:szCs w:val="20"/>
              </w:rPr>
            </w:pPr>
            <w:r w:rsidRPr="005A4A4C">
              <w:rPr>
                <w:sz w:val="20"/>
                <w:szCs w:val="20"/>
              </w:rPr>
              <w:t>-</w:t>
            </w:r>
          </w:p>
        </w:tc>
      </w:tr>
      <w:tr w:rsidR="00FC68DB" w:rsidRPr="00226A3F" w14:paraId="10A0404F" w14:textId="77777777" w:rsidTr="00FC68DB">
        <w:trPr>
          <w:jc w:val="center"/>
        </w:trPr>
        <w:tc>
          <w:tcPr>
            <w:tcW w:w="2111" w:type="dxa"/>
            <w:shd w:val="clear" w:color="auto" w:fill="auto"/>
            <w:vAlign w:val="bottom"/>
          </w:tcPr>
          <w:p w14:paraId="47EEBA73" w14:textId="77777777" w:rsidR="00FC68DB" w:rsidRPr="005A4A4C" w:rsidRDefault="00FC68DB" w:rsidP="00B202D2">
            <w:pPr>
              <w:keepNext/>
              <w:keepLines/>
              <w:rPr>
                <w:sz w:val="20"/>
                <w:szCs w:val="20"/>
              </w:rPr>
            </w:pPr>
            <w:proofErr w:type="spellStart"/>
            <w:r>
              <w:rPr>
                <w:sz w:val="20"/>
                <w:szCs w:val="20"/>
              </w:rPr>
              <w:t>tangential_direction</w:t>
            </w:r>
            <w:proofErr w:type="spellEnd"/>
          </w:p>
        </w:tc>
        <w:tc>
          <w:tcPr>
            <w:tcW w:w="2268" w:type="dxa"/>
            <w:shd w:val="clear" w:color="auto" w:fill="auto"/>
            <w:vAlign w:val="bottom"/>
          </w:tcPr>
          <w:p w14:paraId="2C73B2EF" w14:textId="77777777" w:rsidR="00FC68DB" w:rsidRPr="005A4A4C" w:rsidRDefault="00FC68DB" w:rsidP="00B202D2">
            <w:pPr>
              <w:keepNext/>
              <w:keepLines/>
              <w:rPr>
                <w:sz w:val="20"/>
                <w:szCs w:val="20"/>
              </w:rPr>
            </w:pPr>
            <w:r>
              <w:rPr>
                <w:sz w:val="20"/>
                <w:szCs w:val="20"/>
              </w:rPr>
              <w:t>1</w:t>
            </w:r>
          </w:p>
        </w:tc>
        <w:tc>
          <w:tcPr>
            <w:tcW w:w="1276" w:type="dxa"/>
            <w:shd w:val="clear" w:color="auto" w:fill="auto"/>
            <w:vAlign w:val="bottom"/>
          </w:tcPr>
          <w:p w14:paraId="6DA4368A" w14:textId="77777777" w:rsidR="00FC68DB" w:rsidRPr="005A4A4C" w:rsidRDefault="00FC68DB" w:rsidP="00B202D2">
            <w:pPr>
              <w:keepNext/>
              <w:keepLines/>
              <w:rPr>
                <w:sz w:val="20"/>
                <w:szCs w:val="20"/>
              </w:rPr>
            </w:pPr>
            <w:r>
              <w:rPr>
                <w:sz w:val="20"/>
                <w:szCs w:val="20"/>
              </w:rPr>
              <w:t>Optional</w:t>
            </w:r>
          </w:p>
        </w:tc>
        <w:tc>
          <w:tcPr>
            <w:tcW w:w="2817" w:type="dxa"/>
            <w:shd w:val="clear" w:color="auto" w:fill="auto"/>
            <w:vAlign w:val="bottom"/>
          </w:tcPr>
          <w:p w14:paraId="4FCD436B" w14:textId="77777777" w:rsidR="00FC68DB" w:rsidRPr="005A4A4C" w:rsidRDefault="00FC68DB" w:rsidP="00B202D2">
            <w:pPr>
              <w:keepNext/>
              <w:keepLines/>
              <w:rPr>
                <w:sz w:val="20"/>
                <w:szCs w:val="20"/>
              </w:rPr>
            </w:pPr>
            <w:r>
              <w:rPr>
                <w:sz w:val="20"/>
                <w:szCs w:val="20"/>
              </w:rPr>
              <w:t>-</w:t>
            </w:r>
          </w:p>
        </w:tc>
      </w:tr>
      <w:tr w:rsidR="00FC68DB" w:rsidRPr="00C31177" w14:paraId="2D347428" w14:textId="77777777" w:rsidTr="00FC68DB">
        <w:trPr>
          <w:jc w:val="center"/>
        </w:trPr>
        <w:tc>
          <w:tcPr>
            <w:tcW w:w="2111" w:type="dxa"/>
            <w:shd w:val="clear" w:color="auto" w:fill="auto"/>
          </w:tcPr>
          <w:p w14:paraId="6ECFC168" w14:textId="77777777" w:rsidR="00FC68DB" w:rsidRPr="00BC3F09" w:rsidRDefault="00FC68DB" w:rsidP="00B202D2">
            <w:pPr>
              <w:keepNext/>
              <w:keepLines/>
              <w:rPr>
                <w:sz w:val="20"/>
                <w:szCs w:val="20"/>
              </w:rPr>
            </w:pPr>
            <w:proofErr w:type="spellStart"/>
            <w:r>
              <w:rPr>
                <w:sz w:val="20"/>
                <w:szCs w:val="20"/>
              </w:rPr>
              <w:t>rotav</w:t>
            </w:r>
            <w:proofErr w:type="spellEnd"/>
          </w:p>
        </w:tc>
        <w:tc>
          <w:tcPr>
            <w:tcW w:w="2268" w:type="dxa"/>
            <w:shd w:val="clear" w:color="auto" w:fill="auto"/>
          </w:tcPr>
          <w:p w14:paraId="333BA127" w14:textId="77777777" w:rsidR="00FC68DB" w:rsidRPr="00BC3F09" w:rsidRDefault="00FC68DB" w:rsidP="00B202D2">
            <w:pPr>
              <w:keepNext/>
              <w:keepLines/>
              <w:rPr>
                <w:sz w:val="20"/>
                <w:szCs w:val="20"/>
              </w:rPr>
            </w:pPr>
            <w:r w:rsidRPr="00BC3F09">
              <w:rPr>
                <w:sz w:val="20"/>
                <w:szCs w:val="20"/>
              </w:rPr>
              <w:t>1</w:t>
            </w:r>
          </w:p>
        </w:tc>
        <w:tc>
          <w:tcPr>
            <w:tcW w:w="1276" w:type="dxa"/>
            <w:shd w:val="clear" w:color="auto" w:fill="auto"/>
          </w:tcPr>
          <w:p w14:paraId="11A21E14" w14:textId="77777777" w:rsidR="00FC68DB" w:rsidRPr="00BC3F09" w:rsidRDefault="00FC68DB" w:rsidP="00B202D2">
            <w:pPr>
              <w:keepNext/>
              <w:keepLines/>
              <w:rPr>
                <w:sz w:val="20"/>
                <w:szCs w:val="20"/>
              </w:rPr>
            </w:pPr>
            <w:r>
              <w:rPr>
                <w:sz w:val="20"/>
                <w:szCs w:val="20"/>
              </w:rPr>
              <w:t>Required</w:t>
            </w:r>
          </w:p>
        </w:tc>
        <w:tc>
          <w:tcPr>
            <w:tcW w:w="2817" w:type="dxa"/>
            <w:shd w:val="clear" w:color="auto" w:fill="auto"/>
          </w:tcPr>
          <w:p w14:paraId="13688EA1" w14:textId="77777777" w:rsidR="00FC68DB" w:rsidRPr="00BC3F09" w:rsidRDefault="00FC68DB" w:rsidP="00B202D2">
            <w:pPr>
              <w:keepNext/>
              <w:keepLines/>
              <w:rPr>
                <w:sz w:val="20"/>
                <w:szCs w:val="20"/>
              </w:rPr>
            </w:pPr>
          </w:p>
        </w:tc>
      </w:tr>
    </w:tbl>
    <w:p w14:paraId="5058E8D0" w14:textId="3EE3518F" w:rsidR="00FC68DB" w:rsidRDefault="00FC68DB" w:rsidP="00B202D2">
      <w:pPr>
        <w:pStyle w:val="Beschriftung"/>
        <w:keepNext/>
        <w:keepLines/>
        <w:spacing w:before="120"/>
      </w:pPr>
      <w:bookmarkStart w:id="1476" w:name="_Toc77095936"/>
      <w:r>
        <w:t xml:space="preserve">Table </w:t>
      </w:r>
      <w:r>
        <w:fldChar w:fldCharType="begin"/>
      </w:r>
      <w:r>
        <w:instrText xml:space="preserve"> SEQ Table \* ARABIC </w:instrText>
      </w:r>
      <w:r>
        <w:fldChar w:fldCharType="separate"/>
      </w:r>
      <w:r w:rsidR="008116BB">
        <w:rPr>
          <w:noProof/>
        </w:rPr>
        <w:t>78</w:t>
      </w:r>
      <w:r>
        <w:fldChar w:fldCharType="end"/>
      </w:r>
      <w:r>
        <w:t xml:space="preserve">: Nested elements of element </w:t>
      </w:r>
      <w:r w:rsidRPr="009B4B01">
        <w:rPr>
          <w:rFonts w:ascii="Courier New" w:hAnsi="Courier New" w:cs="Courier New"/>
        </w:rPr>
        <w:t>&lt;</w:t>
      </w:r>
      <w:proofErr w:type="spellStart"/>
      <w:r>
        <w:rPr>
          <w:rFonts w:ascii="Courier New" w:hAnsi="Courier New" w:cs="Courier New"/>
        </w:rPr>
        <w:t>rotation_joint</w:t>
      </w:r>
      <w:proofErr w:type="spellEnd"/>
      <w:r>
        <w:rPr>
          <w:rFonts w:ascii="Courier New" w:hAnsi="Courier New" w:cs="Courier New"/>
        </w:rPr>
        <w:t>/</w:t>
      </w:r>
      <w:r w:rsidRPr="009B4B01">
        <w:rPr>
          <w:rFonts w:ascii="Courier New" w:hAnsi="Courier New" w:cs="Courier New"/>
        </w:rPr>
        <w:t>&gt;</w:t>
      </w:r>
      <w:bookmarkEnd w:id="1476"/>
    </w:p>
    <w:p w14:paraId="7DE85BEF" w14:textId="77777777" w:rsidR="00FC68DB" w:rsidRDefault="00FC68DB" w:rsidP="00B202D2">
      <w:r>
        <w:t xml:space="preserve">The subtypes are described in detail in the following sections. </w:t>
      </w:r>
    </w:p>
    <w:p w14:paraId="561BE100" w14:textId="77777777" w:rsidR="00FC68DB" w:rsidRPr="00226A3F" w:rsidRDefault="00FC68DB" w:rsidP="00B202D2">
      <w:pPr>
        <w:pStyle w:val="Example"/>
        <w:keepNext/>
        <w:spacing w:before="120"/>
      </w:pPr>
      <w:r>
        <w:t>Example</w:t>
      </w:r>
      <w:r w:rsidRPr="00226A3F">
        <w:t xml:space="preserve">: </w:t>
      </w:r>
    </w:p>
    <w:p w14:paraId="06939C8A" w14:textId="77777777" w:rsidR="00FC68DB" w:rsidRPr="00226A3F" w:rsidRDefault="00FC68DB" w:rsidP="00B202D2">
      <w:pPr>
        <w:pStyle w:val="XMLCode"/>
        <w:keepNext/>
      </w:pPr>
    </w:p>
    <w:p w14:paraId="67E8FDF2" w14:textId="77777777" w:rsidR="00FC68DB" w:rsidRPr="00226A3F" w:rsidRDefault="00FC68DB" w:rsidP="00B202D2">
      <w:pPr>
        <w:pStyle w:val="XMLCode"/>
        <w:keepNext/>
      </w:pPr>
      <w:r w:rsidRPr="00226A3F">
        <w:t>&lt;connection_0d label=</w:t>
      </w:r>
      <w:r>
        <w:t>"</w:t>
      </w:r>
      <w:r w:rsidRPr="000F7EEA">
        <w:t>R</w:t>
      </w:r>
      <w:r>
        <w:t>J</w:t>
      </w:r>
      <w:r w:rsidRPr="00226A3F">
        <w:t>_2123921</w:t>
      </w:r>
      <w:r>
        <w:t>"</w:t>
      </w:r>
      <w:r w:rsidRPr="00226A3F">
        <w:t>&gt;</w:t>
      </w:r>
    </w:p>
    <w:p w14:paraId="7063265F" w14:textId="77777777" w:rsidR="00FC68DB" w:rsidRDefault="00FC68DB" w:rsidP="00B202D2">
      <w:pPr>
        <w:pStyle w:val="XMLCode"/>
        <w:keepNext/>
      </w:pPr>
      <w:r w:rsidRPr="00D129C6">
        <w:t xml:space="preserve">    </w:t>
      </w:r>
      <w:r>
        <w:t>...</w:t>
      </w:r>
    </w:p>
    <w:p w14:paraId="26C3F536" w14:textId="77777777" w:rsidR="00FC68DB" w:rsidRPr="00817E05" w:rsidRDefault="00FC68DB" w:rsidP="00B202D2">
      <w:pPr>
        <w:pStyle w:val="XMLCode"/>
        <w:keepNext/>
        <w:rPr>
          <w:b/>
          <w:color w:val="0070C0"/>
        </w:rPr>
      </w:pPr>
      <w:r>
        <w:tab/>
      </w:r>
      <w:r w:rsidRPr="00817E05">
        <w:rPr>
          <w:b/>
          <w:color w:val="0070C0"/>
        </w:rPr>
        <w:t>&lt;</w:t>
      </w:r>
      <w:proofErr w:type="spellStart"/>
      <w:r>
        <w:rPr>
          <w:b/>
          <w:color w:val="0070C0"/>
        </w:rPr>
        <w:t>rotation_joint</w:t>
      </w:r>
      <w:proofErr w:type="spellEnd"/>
      <w:r w:rsidRPr="00817E05">
        <w:rPr>
          <w:b/>
          <w:color w:val="0070C0"/>
        </w:rPr>
        <w:t xml:space="preserve"> diameter=</w:t>
      </w:r>
      <w:r>
        <w:rPr>
          <w:b/>
          <w:color w:val="0070C0"/>
        </w:rPr>
        <w:t>"3</w:t>
      </w:r>
      <w:r w:rsidRPr="00817E05">
        <w:rPr>
          <w:b/>
          <w:color w:val="0070C0"/>
        </w:rPr>
        <w:t>.0</w:t>
      </w:r>
      <w:r>
        <w:rPr>
          <w:b/>
          <w:color w:val="0070C0"/>
        </w:rPr>
        <w:t>"</w:t>
      </w:r>
      <w:r w:rsidRPr="00817E05">
        <w:rPr>
          <w:b/>
          <w:color w:val="0070C0"/>
        </w:rPr>
        <w:t>&gt;</w:t>
      </w:r>
    </w:p>
    <w:p w14:paraId="46A2E545" w14:textId="77777777" w:rsidR="00FC68DB" w:rsidRPr="00966BAF" w:rsidRDefault="00FC68DB" w:rsidP="00B202D2">
      <w:pPr>
        <w:pStyle w:val="XMLCode"/>
        <w:keepNext/>
        <w:rPr>
          <w:b/>
          <w:color w:val="0070C0"/>
        </w:rPr>
      </w:pPr>
      <w:r w:rsidRPr="00817E05">
        <w:rPr>
          <w:b/>
          <w:color w:val="0070C0"/>
        </w:rPr>
        <w:t xml:space="preserve">        </w:t>
      </w:r>
      <w:r w:rsidRPr="00966BAF">
        <w:rPr>
          <w:b/>
          <w:color w:val="0070C0"/>
        </w:rPr>
        <w:t>&lt;</w:t>
      </w:r>
      <w:proofErr w:type="spellStart"/>
      <w:r w:rsidRPr="00966BAF">
        <w:rPr>
          <w:b/>
          <w:color w:val="0070C0"/>
        </w:rPr>
        <w:t>normal</w:t>
      </w:r>
      <w:r w:rsidRPr="00966BAF">
        <w:rPr>
          <w:b/>
          <w:bCs/>
          <w:color w:val="0070C0"/>
        </w:rPr>
        <w:t>_direction</w:t>
      </w:r>
      <w:proofErr w:type="spellEnd"/>
      <w:r w:rsidRPr="00966BAF">
        <w:rPr>
          <w:b/>
          <w:color w:val="0070C0"/>
        </w:rPr>
        <w:t> x="0" y="0" z="3"/&gt;</w:t>
      </w:r>
    </w:p>
    <w:p w14:paraId="72425AEF" w14:textId="77777777" w:rsidR="00FC68DB" w:rsidRPr="00966BAF" w:rsidRDefault="00FC68DB" w:rsidP="00B202D2">
      <w:pPr>
        <w:pStyle w:val="XMLCode"/>
        <w:keepNext/>
        <w:rPr>
          <w:b/>
          <w:color w:val="0070C0"/>
        </w:rPr>
      </w:pPr>
      <w:r w:rsidRPr="00817E05">
        <w:rPr>
          <w:b/>
          <w:color w:val="0070C0"/>
        </w:rPr>
        <w:t xml:space="preserve">        </w:t>
      </w:r>
      <w:r>
        <w:rPr>
          <w:b/>
          <w:color w:val="0070C0"/>
        </w:rPr>
        <w:t>&lt;</w:t>
      </w:r>
      <w:proofErr w:type="spellStart"/>
      <w:r>
        <w:rPr>
          <w:b/>
          <w:color w:val="0070C0"/>
        </w:rPr>
        <w:t>rotav</w:t>
      </w:r>
      <w:proofErr w:type="spellEnd"/>
      <w:r>
        <w:rPr>
          <w:b/>
          <w:color w:val="0070C0"/>
        </w:rPr>
        <w:t>/&gt;</w:t>
      </w:r>
    </w:p>
    <w:p w14:paraId="76A77EFA" w14:textId="77777777" w:rsidR="00FC68DB" w:rsidRPr="00817E05" w:rsidRDefault="00FC68DB" w:rsidP="00B202D2">
      <w:pPr>
        <w:pStyle w:val="XMLCode"/>
        <w:keepNext/>
        <w:rPr>
          <w:b/>
          <w:color w:val="0070C0"/>
        </w:rPr>
      </w:pPr>
      <w:r>
        <w:rPr>
          <w:b/>
          <w:color w:val="0070C0"/>
        </w:rPr>
        <w:t xml:space="preserve">    </w:t>
      </w:r>
      <w:r w:rsidRPr="00817E05">
        <w:rPr>
          <w:b/>
          <w:color w:val="0070C0"/>
        </w:rPr>
        <w:t>&lt;</w:t>
      </w:r>
      <w:r>
        <w:rPr>
          <w:b/>
          <w:color w:val="0070C0"/>
        </w:rPr>
        <w:t>/</w:t>
      </w:r>
      <w:proofErr w:type="spellStart"/>
      <w:r>
        <w:rPr>
          <w:b/>
          <w:color w:val="0070C0"/>
        </w:rPr>
        <w:t>rotation_joint</w:t>
      </w:r>
      <w:proofErr w:type="spellEnd"/>
      <w:r w:rsidRPr="00817E05">
        <w:rPr>
          <w:b/>
          <w:color w:val="0070C0"/>
        </w:rPr>
        <w:t>&gt;</w:t>
      </w:r>
    </w:p>
    <w:p w14:paraId="12BF3C47" w14:textId="77777777" w:rsidR="00FC68DB" w:rsidRDefault="00FC68DB" w:rsidP="00B202D2">
      <w:pPr>
        <w:pStyle w:val="XMLCode"/>
        <w:keepNext/>
        <w:rPr>
          <w:b/>
        </w:rPr>
      </w:pPr>
      <w:r w:rsidRPr="00226A3F">
        <w:t xml:space="preserve">    &lt;loc&gt; 1645.83 821.145 616.585 &lt;/loc&gt;</w:t>
      </w:r>
    </w:p>
    <w:p w14:paraId="4D782238" w14:textId="77777777" w:rsidR="00FC68DB" w:rsidRPr="00226A3F" w:rsidRDefault="00FC68DB" w:rsidP="00B202D2">
      <w:pPr>
        <w:pStyle w:val="XMLCode"/>
        <w:keepNext/>
      </w:pPr>
      <w:r w:rsidRPr="00226A3F">
        <w:t xml:space="preserve">    &lt;appdata&gt;</w:t>
      </w:r>
    </w:p>
    <w:p w14:paraId="14C5A18D" w14:textId="77777777" w:rsidR="00FC68DB" w:rsidRPr="00226A3F" w:rsidRDefault="00FC68DB" w:rsidP="00B202D2">
      <w:pPr>
        <w:pStyle w:val="XMLCode"/>
        <w:keepNext/>
      </w:pPr>
      <w:r w:rsidRPr="00226A3F">
        <w:t xml:space="preserve">        ...</w:t>
      </w:r>
    </w:p>
    <w:p w14:paraId="7CD36494" w14:textId="77777777" w:rsidR="00FC68DB" w:rsidRPr="00226A3F" w:rsidRDefault="00FC68DB" w:rsidP="00B202D2">
      <w:pPr>
        <w:pStyle w:val="XMLCode"/>
        <w:keepNext/>
      </w:pPr>
      <w:r w:rsidRPr="00226A3F">
        <w:t xml:space="preserve">    &lt;/appdata&gt;</w:t>
      </w:r>
    </w:p>
    <w:p w14:paraId="54C6711C" w14:textId="77777777" w:rsidR="00FC68DB" w:rsidRDefault="00FC68DB" w:rsidP="00B202D2">
      <w:pPr>
        <w:pStyle w:val="XMLCode"/>
      </w:pPr>
      <w:r w:rsidRPr="00226A3F">
        <w:t>&lt;/connection_0d&gt;</w:t>
      </w:r>
    </w:p>
    <w:p w14:paraId="5BEE1603" w14:textId="77777777" w:rsidR="00FC68DB" w:rsidRPr="00226A3F" w:rsidRDefault="00FC68DB" w:rsidP="00B202D2">
      <w:pPr>
        <w:pStyle w:val="XMLCode"/>
      </w:pPr>
    </w:p>
    <w:p w14:paraId="57CF5EEF" w14:textId="77777777" w:rsidR="00FC68DB" w:rsidRPr="008A4625" w:rsidRDefault="00FC68DB" w:rsidP="00B202D2"/>
    <w:p w14:paraId="4979DB9A" w14:textId="77777777" w:rsidR="00FC68DB" w:rsidRDefault="00FC68DB" w:rsidP="00B202D2">
      <w:pPr>
        <w:pStyle w:val="berschrift3"/>
      </w:pPr>
      <w:bookmarkStart w:id="1477" w:name="_Toc77102064"/>
      <w:bookmarkStart w:id="1478" w:name="_Toc86863843"/>
      <w:r>
        <w:t>ROTAV</w:t>
      </w:r>
      <w:bookmarkEnd w:id="1477"/>
      <w:bookmarkEnd w:id="1478"/>
    </w:p>
    <w:p w14:paraId="62EA888C" w14:textId="77777777" w:rsidR="00FC68DB" w:rsidRDefault="00FC68DB" w:rsidP="00B202D2">
      <w:pPr>
        <w:pStyle w:val="StandardWeb"/>
        <w:spacing w:before="0" w:beforeAutospacing="0" w:after="0" w:afterAutospacing="0" w:line="315" w:lineRule="atLeast"/>
        <w:rPr>
          <w:rFonts w:asciiTheme="minorHAnsi" w:hAnsiTheme="minorHAnsi" w:cstheme="minorHAnsi"/>
          <w:sz w:val="22"/>
          <w:szCs w:val="22"/>
        </w:rPr>
      </w:pPr>
      <w:r>
        <w:rPr>
          <w:rFonts w:asciiTheme="minorHAnsi" w:hAnsiTheme="minorHAnsi" w:cstheme="minorHAnsi"/>
          <w:sz w:val="22"/>
          <w:szCs w:val="22"/>
        </w:rPr>
        <w:t xml:space="preserve">ROTAVs are suitable for steel-aluminum connections. Joining of two or three sheets are possible. High grade steel sheets can be used. </w:t>
      </w:r>
    </w:p>
    <w:p w14:paraId="5A854863" w14:textId="77777777" w:rsidR="00FC68DB" w:rsidRDefault="00FC68DB" w:rsidP="00B202D2">
      <w:pPr>
        <w:pStyle w:val="StandardWeb"/>
        <w:spacing w:before="0" w:beforeAutospacing="0" w:after="0" w:afterAutospacing="0" w:line="315" w:lineRule="atLeast"/>
        <w:rPr>
          <w:rFonts w:asciiTheme="minorHAnsi" w:hAnsiTheme="minorHAnsi" w:cstheme="minorHAnsi"/>
          <w:sz w:val="22"/>
          <w:szCs w:val="22"/>
        </w:rPr>
      </w:pPr>
    </w:p>
    <w:p w14:paraId="4636DC86" w14:textId="77777777" w:rsidR="00FC68DB" w:rsidRDefault="00FC68DB" w:rsidP="00B202D2">
      <w:pPr>
        <w:pStyle w:val="StandardWeb"/>
        <w:spacing w:before="0" w:beforeAutospacing="0" w:after="0" w:afterAutospacing="0" w:line="315" w:lineRule="atLeast"/>
        <w:rPr>
          <w:rFonts w:asciiTheme="minorHAnsi" w:hAnsiTheme="minorHAnsi" w:cstheme="minorHAnsi"/>
          <w:sz w:val="22"/>
          <w:szCs w:val="22"/>
        </w:rPr>
      </w:pPr>
      <w:r>
        <w:rPr>
          <w:rFonts w:asciiTheme="minorHAnsi" w:hAnsiTheme="minorHAnsi" w:cstheme="minorHAnsi"/>
          <w:sz w:val="22"/>
          <w:szCs w:val="22"/>
        </w:rPr>
        <w:t>There is no documentation publicly available for ROTAV, as it is a specific OEM type.</w:t>
      </w:r>
    </w:p>
    <w:p w14:paraId="41B6E35C" w14:textId="77777777" w:rsidR="00FC68DB" w:rsidRPr="00995F54" w:rsidRDefault="00FC68DB" w:rsidP="00B202D2">
      <w:pPr>
        <w:pStyle w:val="StandardWeb"/>
        <w:keepNext/>
        <w:spacing w:before="120" w:beforeAutospacing="0" w:after="120" w:afterAutospacing="0"/>
        <w:jc w:val="center"/>
        <w:rPr>
          <w:rFonts w:asciiTheme="minorHAnsi" w:hAnsiTheme="minorHAnsi" w:cstheme="minorHAnsi"/>
          <w:sz w:val="22"/>
          <w:szCs w:val="22"/>
        </w:rPr>
      </w:pPr>
    </w:p>
    <w:p w14:paraId="203D22BB" w14:textId="77777777" w:rsidR="00FC68DB" w:rsidRPr="00995F54" w:rsidRDefault="00FC68DB" w:rsidP="00B202D2">
      <w:pPr>
        <w:pStyle w:val="StandardWeb"/>
        <w:keepNext/>
        <w:spacing w:before="120" w:beforeAutospacing="0" w:after="120" w:afterAutospacing="0"/>
        <w:jc w:val="center"/>
      </w:pPr>
      <w:r>
        <w:rPr>
          <w:noProof/>
        </w:rPr>
        <w:drawing>
          <wp:inline distT="0" distB="0" distL="0" distR="0" wp14:anchorId="566CB5C2" wp14:editId="2385C2E6">
            <wp:extent cx="4213556" cy="1029558"/>
            <wp:effectExtent l="0" t="0" r="0" b="0"/>
            <wp:docPr id="1053" name="Inhaltsplatzhalter 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Inhaltsplatzhalter 5"/>
                    <pic:cNvPicPr>
                      <a:picLocks noGrp="1" noChangeAspect="1"/>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4212626" cy="1029331"/>
                    </a:xfrm>
                    <a:prstGeom prst="rect">
                      <a:avLst/>
                    </a:prstGeom>
                  </pic:spPr>
                </pic:pic>
              </a:graphicData>
            </a:graphic>
          </wp:inline>
        </w:drawing>
      </w:r>
    </w:p>
    <w:tbl>
      <w:tblPr>
        <w:tblW w:w="0" w:type="auto"/>
        <w:jc w:val="center"/>
        <w:tblLayout w:type="fixed"/>
        <w:tblLook w:val="04A0" w:firstRow="1" w:lastRow="0" w:firstColumn="1" w:lastColumn="0" w:noHBand="0" w:noVBand="1"/>
      </w:tblPr>
      <w:tblGrid>
        <w:gridCol w:w="1414"/>
        <w:gridCol w:w="1589"/>
        <w:gridCol w:w="1431"/>
        <w:gridCol w:w="1570"/>
      </w:tblGrid>
      <w:tr w:rsidR="00FC68DB" w:rsidRPr="00D977AB" w14:paraId="5418DA3E" w14:textId="77777777" w:rsidTr="00FC68DB">
        <w:trPr>
          <w:trHeight w:val="691"/>
          <w:jc w:val="center"/>
        </w:trPr>
        <w:tc>
          <w:tcPr>
            <w:tcW w:w="1414" w:type="dxa"/>
          </w:tcPr>
          <w:p w14:paraId="646A1F65"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Placement</w:t>
            </w:r>
          </w:p>
        </w:tc>
        <w:tc>
          <w:tcPr>
            <w:tcW w:w="1589" w:type="dxa"/>
          </w:tcPr>
          <w:p w14:paraId="56436020"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6"/>
              </w:rPr>
              <w:t>Penetration (rotation speed / pressure)</w:t>
            </w:r>
          </w:p>
        </w:tc>
        <w:tc>
          <w:tcPr>
            <w:tcW w:w="1431" w:type="dxa"/>
          </w:tcPr>
          <w:p w14:paraId="71CB7DD2"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Heating of material</w:t>
            </w:r>
          </w:p>
          <w:p w14:paraId="26A6C518"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6"/>
              </w:rPr>
              <w:t>(</w:t>
            </w:r>
            <w:proofErr w:type="gramStart"/>
            <w:r w:rsidRPr="00D977AB">
              <w:rPr>
                <w:rFonts w:asciiTheme="minorHAnsi" w:hAnsiTheme="minorHAnsi" w:cstheme="minorHAnsi"/>
                <w:sz w:val="16"/>
              </w:rPr>
              <w:t>rotation</w:t>
            </w:r>
            <w:proofErr w:type="gramEnd"/>
            <w:r w:rsidRPr="00D977AB">
              <w:rPr>
                <w:rFonts w:asciiTheme="minorHAnsi" w:hAnsiTheme="minorHAnsi" w:cstheme="minorHAnsi"/>
                <w:sz w:val="16"/>
              </w:rPr>
              <w:t xml:space="preserve"> speed / pressure)</w:t>
            </w:r>
          </w:p>
        </w:tc>
        <w:tc>
          <w:tcPr>
            <w:tcW w:w="1570" w:type="dxa"/>
          </w:tcPr>
          <w:p w14:paraId="66E40175"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Compression</w:t>
            </w:r>
          </w:p>
        </w:tc>
      </w:tr>
    </w:tbl>
    <w:p w14:paraId="58795636" w14:textId="77777777" w:rsidR="00FC68DB" w:rsidRPr="00EF4929" w:rsidRDefault="00FC68DB" w:rsidP="00B202D2">
      <w:pPr>
        <w:keepNext/>
        <w:jc w:val="center"/>
        <w:rPr>
          <w:sz w:val="18"/>
        </w:rPr>
      </w:pPr>
      <w:r w:rsidRPr="00EF4929">
        <w:rPr>
          <w:i/>
          <w:sz w:val="18"/>
        </w:rPr>
        <w:t>Source of image</w:t>
      </w:r>
      <w:r w:rsidRPr="00EF4929">
        <w:rPr>
          <w:sz w:val="18"/>
        </w:rPr>
        <w:t xml:space="preserve">: </w:t>
      </w:r>
      <w:r w:rsidRPr="000D1293">
        <w:rPr>
          <w:i/>
          <w:sz w:val="18"/>
        </w:rPr>
        <w:t>courtesy of BMW Group</w:t>
      </w:r>
    </w:p>
    <w:p w14:paraId="41ED3FB7" w14:textId="17D48A92" w:rsidR="00FC68DB" w:rsidRPr="005C50FA" w:rsidRDefault="00FC68DB" w:rsidP="00B202D2">
      <w:pPr>
        <w:pStyle w:val="Beschriftung"/>
        <w:rPr>
          <w:color w:val="676F76"/>
          <w:sz w:val="21"/>
          <w:szCs w:val="21"/>
          <w:lang w:val="en"/>
        </w:rPr>
      </w:pPr>
      <w:bookmarkStart w:id="1479" w:name="_Toc76030564"/>
      <w:bookmarkStart w:id="1480" w:name="_Toc86863520"/>
      <w:bookmarkStart w:id="1481" w:name="_Toc86863609"/>
      <w:r>
        <w:t xml:space="preserve">Figure </w:t>
      </w:r>
      <w:r>
        <w:fldChar w:fldCharType="begin"/>
      </w:r>
      <w:r>
        <w:instrText xml:space="preserve"> SEQ Figure \* ARABIC </w:instrText>
      </w:r>
      <w:r>
        <w:fldChar w:fldCharType="separate"/>
      </w:r>
      <w:r w:rsidR="008116BB">
        <w:rPr>
          <w:noProof/>
        </w:rPr>
        <w:t>43</w:t>
      </w:r>
      <w:r>
        <w:fldChar w:fldCharType="end"/>
      </w:r>
      <w:r>
        <w:t>: Process of Rotation Joining (ROTAV)</w:t>
      </w:r>
      <w:bookmarkEnd w:id="1479"/>
      <w:bookmarkEnd w:id="1480"/>
      <w:bookmarkEnd w:id="1481"/>
    </w:p>
    <w:p w14:paraId="45B2311D" w14:textId="77777777" w:rsidR="00FC68DB" w:rsidRDefault="00FC68DB" w:rsidP="00B202D2">
      <w:pPr>
        <w:keepNext/>
        <w:jc w:val="center"/>
      </w:pPr>
      <w:r>
        <w:rPr>
          <w:noProof/>
          <w:lang w:val="en-US"/>
        </w:rPr>
        <w:drawing>
          <wp:inline distT="0" distB="0" distL="0" distR="0" wp14:anchorId="5D92A8DA" wp14:editId="5E648EFB">
            <wp:extent cx="2820959" cy="2115719"/>
            <wp:effectExtent l="0" t="0" r="0" b="0"/>
            <wp:docPr id="1054"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fik 12"/>
                    <pic:cNvPicPr>
                      <a:picLocks noChangeAspect="1"/>
                    </pic:cNvPicPr>
                  </pic:nvPicPr>
                  <pic:blipFill>
                    <a:blip r:embed="rId165"/>
                    <a:stretch>
                      <a:fillRect/>
                    </a:stretch>
                  </pic:blipFill>
                  <pic:spPr>
                    <a:xfrm>
                      <a:off x="0" y="0"/>
                      <a:ext cx="2820959" cy="2115719"/>
                    </a:xfrm>
                    <a:prstGeom prst="rect">
                      <a:avLst/>
                    </a:prstGeom>
                  </pic:spPr>
                </pic:pic>
              </a:graphicData>
            </a:graphic>
          </wp:inline>
        </w:drawing>
      </w:r>
    </w:p>
    <w:p w14:paraId="6012F302" w14:textId="77777777" w:rsidR="00FC68DB" w:rsidRPr="000D1293" w:rsidRDefault="00FC68DB" w:rsidP="00B202D2">
      <w:pPr>
        <w:keepNext/>
        <w:jc w:val="center"/>
        <w:rPr>
          <w:i/>
          <w:sz w:val="18"/>
        </w:rPr>
      </w:pPr>
      <w:r w:rsidRPr="00EF4929">
        <w:rPr>
          <w:i/>
          <w:sz w:val="18"/>
        </w:rPr>
        <w:t>Source of image</w:t>
      </w:r>
      <w:r w:rsidRPr="00EF4929">
        <w:rPr>
          <w:sz w:val="18"/>
        </w:rPr>
        <w:t xml:space="preserve">: </w:t>
      </w:r>
      <w:r w:rsidRPr="000D1293">
        <w:rPr>
          <w:i/>
          <w:sz w:val="18"/>
        </w:rPr>
        <w:t>courtesy of BMW Group</w:t>
      </w:r>
    </w:p>
    <w:p w14:paraId="52018CE3" w14:textId="084CD8CA" w:rsidR="00FC68DB" w:rsidRDefault="00FC68DB" w:rsidP="00B202D2">
      <w:pPr>
        <w:pStyle w:val="Beschriftung"/>
      </w:pPr>
      <w:bookmarkStart w:id="1482" w:name="_Toc76030565"/>
      <w:bookmarkStart w:id="1483" w:name="_Toc86863521"/>
      <w:bookmarkStart w:id="1484" w:name="_Toc86863610"/>
      <w:r>
        <w:t xml:space="preserve">Figure </w:t>
      </w:r>
      <w:r>
        <w:fldChar w:fldCharType="begin"/>
      </w:r>
      <w:r>
        <w:instrText xml:space="preserve"> SEQ Figure \* ARABIC </w:instrText>
      </w:r>
      <w:r>
        <w:fldChar w:fldCharType="separate"/>
      </w:r>
      <w:r w:rsidR="008116BB">
        <w:rPr>
          <w:noProof/>
        </w:rPr>
        <w:t>44</w:t>
      </w:r>
      <w:r>
        <w:fldChar w:fldCharType="end"/>
      </w:r>
      <w:r>
        <w:t xml:space="preserve">: ROTAV connecting </w:t>
      </w:r>
      <w:proofErr w:type="spellStart"/>
      <w:r>
        <w:t>aluminum</w:t>
      </w:r>
      <w:proofErr w:type="spellEnd"/>
      <w:r>
        <w:t xml:space="preserve"> and steel sheets</w:t>
      </w:r>
      <w:bookmarkEnd w:id="1482"/>
      <w:bookmarkEnd w:id="1483"/>
      <w:bookmarkEnd w:id="1484"/>
    </w:p>
    <w:p w14:paraId="2086AF4B" w14:textId="77777777" w:rsidR="00FC68DB" w:rsidRDefault="00FC68DB" w:rsidP="00B202D2">
      <w:pPr>
        <w:autoSpaceDE w:val="0"/>
        <w:autoSpaceDN w:val="0"/>
        <w:adjustRightInd w:val="0"/>
        <w:spacing w:after="0"/>
      </w:pPr>
    </w:p>
    <w:p w14:paraId="69FF8704" w14:textId="77777777" w:rsidR="00FC68DB" w:rsidRDefault="00FC68DB" w:rsidP="00B202D2">
      <w:pPr>
        <w:autoSpaceDE w:val="0"/>
        <w:autoSpaceDN w:val="0"/>
        <w:adjustRightInd w:val="0"/>
        <w:spacing w:after="0"/>
        <w:rPr>
          <w:rFonts w:cs="Calibri"/>
          <w:lang w:eastAsia="en-GB"/>
        </w:rPr>
      </w:pPr>
      <w:r>
        <w:rPr>
          <w:rFonts w:cs="Calibri"/>
          <w:lang w:eastAsia="en-GB"/>
        </w:rPr>
        <w:t>The basic steps in the ROTAV process consist of:</w:t>
      </w:r>
    </w:p>
    <w:p w14:paraId="0AEB9C31" w14:textId="77777777" w:rsidR="00FC68DB" w:rsidRPr="00B50C53" w:rsidRDefault="00FC68DB" w:rsidP="00BA04B6">
      <w:pPr>
        <w:pStyle w:val="Listenabsatz"/>
        <w:numPr>
          <w:ilvl w:val="0"/>
          <w:numId w:val="52"/>
        </w:numPr>
        <w:tabs>
          <w:tab w:val="clear" w:pos="403"/>
        </w:tabs>
        <w:autoSpaceDE w:val="0"/>
        <w:autoSpaceDN w:val="0"/>
        <w:adjustRightInd w:val="0"/>
        <w:spacing w:after="0" w:line="240" w:lineRule="auto"/>
        <w:contextualSpacing w:val="0"/>
        <w:jc w:val="left"/>
        <w:rPr>
          <w:rFonts w:cs="Calibri"/>
          <w:lang w:val="en-US" w:eastAsia="en-GB"/>
        </w:rPr>
      </w:pPr>
      <w:r w:rsidRPr="00B50C53">
        <w:rPr>
          <w:rFonts w:cs="Calibri"/>
          <w:lang w:val="en-US" w:eastAsia="en-GB"/>
        </w:rPr>
        <w:t>Applying rotational velocity and pressure</w:t>
      </w:r>
      <w:r>
        <w:rPr>
          <w:rFonts w:cs="Calibri"/>
          <w:lang w:val="en-US" w:eastAsia="en-GB"/>
        </w:rPr>
        <w:t xml:space="preserve"> to the ROTAV plug.</w:t>
      </w:r>
    </w:p>
    <w:p w14:paraId="0BD3C152" w14:textId="77777777" w:rsidR="00FC68DB" w:rsidRDefault="00FC68DB" w:rsidP="00BA04B6">
      <w:pPr>
        <w:pStyle w:val="Listenabsatz"/>
        <w:numPr>
          <w:ilvl w:val="0"/>
          <w:numId w:val="52"/>
        </w:numPr>
        <w:tabs>
          <w:tab w:val="clear" w:pos="403"/>
        </w:tabs>
        <w:autoSpaceDE w:val="0"/>
        <w:autoSpaceDN w:val="0"/>
        <w:adjustRightInd w:val="0"/>
        <w:spacing w:after="0" w:line="240" w:lineRule="auto"/>
        <w:contextualSpacing w:val="0"/>
        <w:jc w:val="left"/>
        <w:rPr>
          <w:rFonts w:cs="Calibri"/>
          <w:lang w:val="en-US" w:eastAsia="en-GB"/>
        </w:rPr>
      </w:pPr>
      <w:r>
        <w:rPr>
          <w:rFonts w:cs="Calibri"/>
          <w:lang w:val="en-US" w:eastAsia="en-GB"/>
        </w:rPr>
        <w:t>ROTAV plug penetrates the soft aluminum sheet</w:t>
      </w:r>
    </w:p>
    <w:p w14:paraId="55AC1F22" w14:textId="77777777" w:rsidR="00FC68DB" w:rsidRPr="00D73BA4" w:rsidRDefault="00FC68DB" w:rsidP="00BA04B6">
      <w:pPr>
        <w:pStyle w:val="Listenabsatz"/>
        <w:numPr>
          <w:ilvl w:val="0"/>
          <w:numId w:val="52"/>
        </w:numPr>
        <w:tabs>
          <w:tab w:val="clear" w:pos="403"/>
        </w:tabs>
        <w:autoSpaceDE w:val="0"/>
        <w:autoSpaceDN w:val="0"/>
        <w:adjustRightInd w:val="0"/>
        <w:spacing w:after="0" w:line="240" w:lineRule="auto"/>
        <w:contextualSpacing w:val="0"/>
        <w:jc w:val="left"/>
        <w:rPr>
          <w:rFonts w:cs="Calibri"/>
          <w:lang w:val="en-US" w:eastAsia="en-GB"/>
        </w:rPr>
      </w:pPr>
      <w:r>
        <w:rPr>
          <w:rFonts w:cs="Calibri"/>
          <w:lang w:val="en-US" w:eastAsia="en-GB"/>
        </w:rPr>
        <w:t xml:space="preserve">ROTAV plug </w:t>
      </w:r>
      <w:r w:rsidRPr="00D73BA4">
        <w:rPr>
          <w:rFonts w:cs="Calibri"/>
          <w:lang w:val="en-US" w:eastAsia="en-GB"/>
        </w:rPr>
        <w:t xml:space="preserve">heats </w:t>
      </w:r>
      <w:r>
        <w:rPr>
          <w:rFonts w:cs="Calibri"/>
          <w:lang w:val="en-US" w:eastAsia="en-GB"/>
        </w:rPr>
        <w:t>base</w:t>
      </w:r>
      <w:r w:rsidRPr="00D73BA4">
        <w:rPr>
          <w:rFonts w:cs="Calibri"/>
          <w:lang w:val="en-US" w:eastAsia="en-GB"/>
        </w:rPr>
        <w:t xml:space="preserve"> sheet metal (or without pre-punching</w:t>
      </w:r>
      <w:r>
        <w:rPr>
          <w:rFonts w:cs="Calibri"/>
          <w:lang w:val="en-US" w:eastAsia="en-GB"/>
        </w:rPr>
        <w:t>,</w:t>
      </w:r>
      <w:r w:rsidRPr="00D73BA4">
        <w:rPr>
          <w:rFonts w:cs="Calibri"/>
          <w:lang w:val="en-US" w:eastAsia="en-GB"/>
        </w:rPr>
        <w:t xml:space="preserve"> both sheet component</w:t>
      </w:r>
      <w:r>
        <w:rPr>
          <w:rFonts w:cs="Calibri"/>
          <w:lang w:val="en-US" w:eastAsia="en-GB"/>
        </w:rPr>
        <w:t>s</w:t>
      </w:r>
      <w:r w:rsidRPr="00D73BA4">
        <w:rPr>
          <w:rFonts w:cs="Calibri"/>
          <w:lang w:val="en-US" w:eastAsia="en-GB"/>
        </w:rPr>
        <w:t>) and melts through it.</w:t>
      </w:r>
    </w:p>
    <w:p w14:paraId="47334BF8" w14:textId="77777777" w:rsidR="00FC68DB" w:rsidRPr="00B50C53" w:rsidRDefault="00FC68DB" w:rsidP="00BA04B6">
      <w:pPr>
        <w:pStyle w:val="Listenabsatz"/>
        <w:numPr>
          <w:ilvl w:val="0"/>
          <w:numId w:val="52"/>
        </w:numPr>
        <w:tabs>
          <w:tab w:val="clear" w:pos="403"/>
        </w:tabs>
        <w:autoSpaceDE w:val="0"/>
        <w:autoSpaceDN w:val="0"/>
        <w:adjustRightInd w:val="0"/>
        <w:spacing w:line="240" w:lineRule="auto"/>
        <w:ind w:hanging="357"/>
        <w:contextualSpacing w:val="0"/>
        <w:jc w:val="left"/>
        <w:rPr>
          <w:rFonts w:cs="Calibri"/>
          <w:lang w:val="en-US" w:eastAsia="en-GB"/>
        </w:rPr>
      </w:pPr>
      <w:r>
        <w:rPr>
          <w:rFonts w:cs="Calibri"/>
          <w:lang w:val="en-US" w:eastAsia="en-GB"/>
        </w:rPr>
        <w:t>C</w:t>
      </w:r>
      <w:r w:rsidRPr="00D15F1A">
        <w:rPr>
          <w:rFonts w:cs="Calibri"/>
          <w:lang w:val="en-US" w:eastAsia="en-GB"/>
        </w:rPr>
        <w:t>ompression is applied to the ROTAV</w:t>
      </w:r>
      <w:r w:rsidRPr="00B50C53">
        <w:rPr>
          <w:rFonts w:cs="Calibri"/>
          <w:lang w:val="en-US" w:eastAsia="en-GB"/>
        </w:rPr>
        <w:t xml:space="preserve"> </w:t>
      </w:r>
      <w:r>
        <w:rPr>
          <w:rFonts w:cs="Calibri"/>
          <w:lang w:val="en-US" w:eastAsia="en-GB"/>
        </w:rPr>
        <w:t xml:space="preserve">arrangement </w:t>
      </w:r>
      <w:r w:rsidRPr="00B50C53">
        <w:rPr>
          <w:rFonts w:cs="Calibri"/>
          <w:lang w:val="en-US" w:eastAsia="en-GB"/>
        </w:rPr>
        <w:t xml:space="preserve">to </w:t>
      </w:r>
      <w:r>
        <w:rPr>
          <w:rFonts w:cs="Calibri"/>
          <w:lang w:val="en-US" w:eastAsia="en-GB"/>
        </w:rPr>
        <w:t>finish</w:t>
      </w:r>
      <w:r w:rsidRPr="00B50C53">
        <w:rPr>
          <w:rFonts w:cs="Calibri"/>
          <w:lang w:val="en-US" w:eastAsia="en-GB"/>
        </w:rPr>
        <w:t xml:space="preserve"> the desired connection.</w:t>
      </w:r>
    </w:p>
    <w:p w14:paraId="15F64329" w14:textId="77777777" w:rsidR="00FC68DB" w:rsidRPr="00DC76CB" w:rsidRDefault="00FC68DB" w:rsidP="00B202D2">
      <w:pPr>
        <w:autoSpaceDE w:val="0"/>
        <w:autoSpaceDN w:val="0"/>
        <w:adjustRightInd w:val="0"/>
        <w:spacing w:after="0"/>
      </w:pPr>
    </w:p>
    <w:p w14:paraId="237B3C1C" w14:textId="77777777" w:rsidR="00FC68DB" w:rsidRPr="00DC76CB" w:rsidRDefault="00FC68DB" w:rsidP="00B202D2">
      <w:pPr>
        <w:autoSpaceDE w:val="0"/>
        <w:autoSpaceDN w:val="0"/>
        <w:adjustRightInd w:val="0"/>
        <w:spacing w:after="0"/>
      </w:pPr>
      <w:r w:rsidRPr="00226A3F">
        <w:t xml:space="preserve">A </w:t>
      </w:r>
      <w:r>
        <w:t xml:space="preserve">ROTAV connection </w:t>
      </w:r>
      <w:r w:rsidRPr="00226A3F">
        <w:t xml:space="preserve">is denoted by an element </w:t>
      </w:r>
      <w:r w:rsidRPr="00753389">
        <w:rPr>
          <w:rStyle w:val="elementdeftypeChar"/>
          <w:rFonts w:eastAsia="Calibri"/>
        </w:rPr>
        <w:t>&lt;</w:t>
      </w:r>
      <w:proofErr w:type="spellStart"/>
      <w:r w:rsidRPr="00226A3F">
        <w:rPr>
          <w:rFonts w:ascii="Courier New" w:hAnsi="Courier New" w:cs="Courier New"/>
          <w:b/>
          <w:bCs/>
          <w:i/>
          <w:sz w:val="18"/>
          <w:szCs w:val="18"/>
          <w:highlight w:val="white"/>
        </w:rPr>
        <w:t>r</w:t>
      </w:r>
      <w:r>
        <w:rPr>
          <w:rFonts w:ascii="Courier New" w:hAnsi="Courier New" w:cs="Courier New"/>
          <w:b/>
          <w:bCs/>
          <w:i/>
          <w:sz w:val="18"/>
          <w:szCs w:val="18"/>
          <w:highlight w:val="white"/>
        </w:rPr>
        <w:t>otav</w:t>
      </w:r>
      <w:proofErr w:type="spellEnd"/>
      <w:r>
        <w:rPr>
          <w:rFonts w:ascii="Courier New" w:hAnsi="Courier New" w:cs="Courier New"/>
          <w:b/>
          <w:bCs/>
          <w:i/>
          <w:sz w:val="18"/>
          <w:szCs w:val="18"/>
        </w:rPr>
        <w:t>/&gt;</w:t>
      </w:r>
      <w:r w:rsidRPr="00226A3F">
        <w:t>.</w:t>
      </w:r>
      <w:r w:rsidRPr="00226A3F">
        <w:rPr>
          <w:noProof/>
        </w:rPr>
        <w:t xml:space="preserve"> </w:t>
      </w:r>
    </w:p>
    <w:p w14:paraId="49BDCB33" w14:textId="77777777" w:rsidR="00FC68DB" w:rsidRPr="00DC76CB" w:rsidRDefault="00FC68DB" w:rsidP="00B202D2">
      <w:pPr>
        <w:autoSpaceDE w:val="0"/>
        <w:autoSpaceDN w:val="0"/>
        <w:adjustRightInd w:val="0"/>
        <w:spacing w:after="0"/>
      </w:pPr>
    </w:p>
    <w:p w14:paraId="112932E1" w14:textId="77777777" w:rsidR="00FC68DB" w:rsidRDefault="00FC68DB" w:rsidP="00B202D2">
      <w:pPr>
        <w:autoSpaceDE w:val="0"/>
        <w:autoSpaceDN w:val="0"/>
        <w:adjustRightInd w:val="0"/>
        <w:spacing w:before="120"/>
        <w:rPr>
          <w:rFonts w:cs="Calibri"/>
          <w:lang w:eastAsia="en-GB"/>
        </w:rPr>
      </w:pPr>
      <w:r w:rsidRPr="00D73BA4">
        <w:rPr>
          <w:rFonts w:cs="Calibri"/>
          <w:lang w:eastAsia="en-GB"/>
        </w:rPr>
        <w:t xml:space="preserve">For the </w:t>
      </w:r>
      <w:r w:rsidRPr="00D73BA4">
        <w:rPr>
          <w:rStyle w:val="elementdeftypeChar"/>
          <w:rFonts w:eastAsia="Calibri"/>
          <w:lang w:eastAsia="en-GB"/>
        </w:rPr>
        <w:t>&lt;</w:t>
      </w:r>
      <w:proofErr w:type="spellStart"/>
      <w:r>
        <w:rPr>
          <w:rStyle w:val="elementdeftypeChar"/>
          <w:rFonts w:eastAsia="Calibri"/>
          <w:lang w:eastAsia="en-GB"/>
        </w:rPr>
        <w:t>rotav</w:t>
      </w:r>
      <w:proofErr w:type="spellEnd"/>
      <w:r>
        <w:rPr>
          <w:rStyle w:val="elementdeftypeChar"/>
          <w:rFonts w:eastAsia="Calibri"/>
          <w:lang w:eastAsia="en-GB"/>
        </w:rPr>
        <w:t>/</w:t>
      </w:r>
      <w:r w:rsidRPr="00D73BA4">
        <w:rPr>
          <w:rStyle w:val="elementdeftypeChar"/>
          <w:rFonts w:eastAsia="Calibri"/>
          <w:lang w:eastAsia="en-GB"/>
        </w:rPr>
        <w:t>&gt;</w:t>
      </w:r>
      <w:r w:rsidRPr="00D73BA4">
        <w:rPr>
          <w:rFonts w:cs="Calibri"/>
          <w:lang w:eastAsia="en-GB"/>
        </w:rPr>
        <w:t xml:space="preserve"> element, the following attributes can be specified:</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FC68DB" w:rsidRPr="00226A3F" w14:paraId="587FA101" w14:textId="77777777" w:rsidTr="00FC68DB">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491A2EC" w14:textId="77777777" w:rsidR="00FC68DB" w:rsidRPr="00226A3F" w:rsidRDefault="00FC68DB" w:rsidP="00B202D2">
            <w:pPr>
              <w:keepNext/>
              <w:rPr>
                <w:b/>
                <w:i/>
              </w:rPr>
            </w:pPr>
            <w:r w:rsidRPr="00226A3F">
              <w:rPr>
                <w:b/>
                <w:i/>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2438FD" w14:textId="77777777" w:rsidR="00FC68DB" w:rsidRPr="00226A3F" w:rsidRDefault="00FC68DB" w:rsidP="00B202D2">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AB0220" w14:textId="77777777" w:rsidR="00FC68DB" w:rsidRPr="00226A3F" w:rsidRDefault="00FC68DB" w:rsidP="00B202D2">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7D52A7" w14:textId="77777777" w:rsidR="00FC68DB" w:rsidRPr="00226A3F" w:rsidRDefault="00FC68DB" w:rsidP="00B202D2">
            <w:pPr>
              <w:keepNext/>
              <w:rPr>
                <w:b/>
                <w:i/>
              </w:rPr>
            </w:pPr>
            <w:r>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D8A004" w14:textId="77777777" w:rsidR="00FC68DB" w:rsidRPr="00226A3F" w:rsidRDefault="00FC68DB" w:rsidP="00B202D2">
            <w:pPr>
              <w:keepNext/>
              <w:rPr>
                <w:b/>
                <w:i/>
              </w:rPr>
            </w:pPr>
            <w:r w:rsidRPr="00226A3F">
              <w:rPr>
                <w:b/>
                <w:i/>
              </w:rPr>
              <w:t>Constraint</w:t>
            </w:r>
          </w:p>
        </w:tc>
      </w:tr>
      <w:tr w:rsidR="00FC68DB" w:rsidRPr="00226A3F" w14:paraId="4E8E3CA6" w14:textId="77777777" w:rsidTr="00FC68DB">
        <w:trPr>
          <w:jc w:val="center"/>
        </w:trPr>
        <w:tc>
          <w:tcPr>
            <w:tcW w:w="2537" w:type="dxa"/>
            <w:shd w:val="clear" w:color="auto" w:fill="auto"/>
          </w:tcPr>
          <w:p w14:paraId="33507E67" w14:textId="77777777" w:rsidR="00FC68DB" w:rsidRPr="001E3E2A" w:rsidRDefault="00FC68DB" w:rsidP="00B202D2">
            <w:pPr>
              <w:autoSpaceDE w:val="0"/>
              <w:autoSpaceDN w:val="0"/>
              <w:adjustRightInd w:val="0"/>
              <w:spacing w:after="0"/>
              <w:rPr>
                <w:sz w:val="18"/>
                <w:szCs w:val="18"/>
              </w:rPr>
            </w:pPr>
            <w:proofErr w:type="spellStart"/>
            <w:r>
              <w:rPr>
                <w:rFonts w:cs="Calibri"/>
                <w:sz w:val="18"/>
                <w:szCs w:val="18"/>
                <w:lang w:eastAsia="en-GB"/>
              </w:rPr>
              <w:t>rotational_speed</w:t>
            </w:r>
            <w:proofErr w:type="spellEnd"/>
          </w:p>
        </w:tc>
        <w:tc>
          <w:tcPr>
            <w:tcW w:w="1276" w:type="dxa"/>
            <w:shd w:val="clear" w:color="auto" w:fill="auto"/>
          </w:tcPr>
          <w:p w14:paraId="320E037F" w14:textId="77777777" w:rsidR="00FC68DB" w:rsidRPr="001E3E2A" w:rsidRDefault="00FC68DB" w:rsidP="00B202D2">
            <w:pPr>
              <w:rPr>
                <w:sz w:val="18"/>
                <w:szCs w:val="18"/>
              </w:rPr>
            </w:pPr>
            <w:r w:rsidRPr="001E3E2A">
              <w:rPr>
                <w:sz w:val="18"/>
                <w:szCs w:val="18"/>
              </w:rPr>
              <w:t>Floating point</w:t>
            </w:r>
          </w:p>
        </w:tc>
        <w:tc>
          <w:tcPr>
            <w:tcW w:w="1417" w:type="dxa"/>
          </w:tcPr>
          <w:p w14:paraId="5EA8DCF3" w14:textId="77777777" w:rsidR="00FC68DB" w:rsidRPr="001E3E2A" w:rsidRDefault="00FC68DB" w:rsidP="00B202D2">
            <w:pPr>
              <w:rPr>
                <w:sz w:val="18"/>
                <w:szCs w:val="18"/>
              </w:rPr>
            </w:pPr>
            <w:r>
              <w:rPr>
                <w:rFonts w:cs="Calibri"/>
                <w:sz w:val="20"/>
                <w:szCs w:val="20"/>
                <w:lang w:eastAsia="en-GB"/>
              </w:rPr>
              <w:t>≥ 0.0</w:t>
            </w:r>
          </w:p>
        </w:tc>
        <w:tc>
          <w:tcPr>
            <w:tcW w:w="1276" w:type="dxa"/>
            <w:shd w:val="clear" w:color="auto" w:fill="auto"/>
          </w:tcPr>
          <w:p w14:paraId="0F3150DD" w14:textId="77777777" w:rsidR="00FC68DB" w:rsidRPr="001E3E2A" w:rsidRDefault="00FC68DB" w:rsidP="00B202D2">
            <w:pPr>
              <w:rPr>
                <w:sz w:val="18"/>
                <w:szCs w:val="18"/>
              </w:rPr>
            </w:pPr>
            <w:r w:rsidRPr="001E3E2A">
              <w:rPr>
                <w:sz w:val="18"/>
                <w:szCs w:val="18"/>
              </w:rPr>
              <w:t>Optional</w:t>
            </w:r>
          </w:p>
        </w:tc>
        <w:tc>
          <w:tcPr>
            <w:tcW w:w="2533" w:type="dxa"/>
            <w:shd w:val="clear" w:color="auto" w:fill="auto"/>
          </w:tcPr>
          <w:p w14:paraId="71F7E80D" w14:textId="77777777" w:rsidR="00FC68DB" w:rsidRPr="001E3E2A" w:rsidRDefault="00FC68DB" w:rsidP="00B202D2">
            <w:pPr>
              <w:rPr>
                <w:sz w:val="18"/>
                <w:szCs w:val="18"/>
              </w:rPr>
            </w:pPr>
            <w:r w:rsidRPr="001E3E2A">
              <w:rPr>
                <w:sz w:val="18"/>
                <w:szCs w:val="18"/>
              </w:rPr>
              <w:t>-</w:t>
            </w:r>
          </w:p>
        </w:tc>
      </w:tr>
      <w:tr w:rsidR="00FC68DB" w:rsidRPr="00226A3F" w14:paraId="006222C2" w14:textId="77777777" w:rsidTr="00FC68DB">
        <w:trPr>
          <w:jc w:val="center"/>
        </w:trPr>
        <w:tc>
          <w:tcPr>
            <w:tcW w:w="2537" w:type="dxa"/>
            <w:tcBorders>
              <w:top w:val="dotted" w:sz="4" w:space="0" w:color="auto"/>
              <w:left w:val="single" w:sz="8" w:space="0" w:color="000000"/>
              <w:bottom w:val="single" w:sz="4" w:space="0" w:color="auto"/>
              <w:right w:val="dotted" w:sz="4" w:space="0" w:color="auto"/>
            </w:tcBorders>
            <w:shd w:val="clear" w:color="auto" w:fill="auto"/>
          </w:tcPr>
          <w:p w14:paraId="41B984F2" w14:textId="77777777" w:rsidR="00FC68DB" w:rsidRPr="001E3E2A" w:rsidRDefault="00FC68DB" w:rsidP="00B202D2">
            <w:pPr>
              <w:rPr>
                <w:sz w:val="18"/>
                <w:szCs w:val="18"/>
              </w:rPr>
            </w:pPr>
            <w:proofErr w:type="spellStart"/>
            <w:r>
              <w:rPr>
                <w:sz w:val="18"/>
                <w:szCs w:val="18"/>
              </w:rPr>
              <w:t>compression_force</w:t>
            </w:r>
            <w:proofErr w:type="spellEnd"/>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052E0D30" w14:textId="77777777" w:rsidR="00FC68DB" w:rsidRPr="001E3E2A" w:rsidRDefault="00FC68DB" w:rsidP="00B202D2">
            <w:pPr>
              <w:rPr>
                <w:sz w:val="18"/>
                <w:szCs w:val="18"/>
              </w:rPr>
            </w:pPr>
            <w:r>
              <w:rPr>
                <w:sz w:val="18"/>
                <w:szCs w:val="18"/>
              </w:rPr>
              <w:t>Floating point</w:t>
            </w:r>
          </w:p>
        </w:tc>
        <w:tc>
          <w:tcPr>
            <w:tcW w:w="1417" w:type="dxa"/>
            <w:tcBorders>
              <w:top w:val="dotted" w:sz="4" w:space="0" w:color="auto"/>
              <w:left w:val="single" w:sz="4" w:space="0" w:color="000000"/>
              <w:bottom w:val="single" w:sz="4" w:space="0" w:color="auto"/>
              <w:right w:val="dotted" w:sz="4" w:space="0" w:color="auto"/>
            </w:tcBorders>
          </w:tcPr>
          <w:p w14:paraId="52BC92AC" w14:textId="77777777" w:rsidR="00FC68DB" w:rsidRDefault="00FC68DB" w:rsidP="00B202D2">
            <w:pPr>
              <w:rPr>
                <w:sz w:val="18"/>
                <w:szCs w:val="18"/>
              </w:rPr>
            </w:pPr>
            <w:r>
              <w:rPr>
                <w:rFonts w:cs="Calibri"/>
                <w:sz w:val="20"/>
                <w:szCs w:val="20"/>
                <w:lang w:eastAsia="en-GB"/>
              </w:rPr>
              <w:t>≥ 0.0</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2753BF15" w14:textId="77777777" w:rsidR="00FC68DB" w:rsidRPr="001E3E2A" w:rsidRDefault="00FC68DB" w:rsidP="00B202D2">
            <w:pPr>
              <w:rPr>
                <w:sz w:val="18"/>
                <w:szCs w:val="18"/>
              </w:rPr>
            </w:pPr>
            <w:r>
              <w:rPr>
                <w:sz w:val="18"/>
                <w:szCs w:val="18"/>
              </w:rPr>
              <w:t>Optional</w:t>
            </w:r>
          </w:p>
        </w:tc>
        <w:tc>
          <w:tcPr>
            <w:tcW w:w="2533" w:type="dxa"/>
            <w:tcBorders>
              <w:top w:val="dotted" w:sz="4" w:space="0" w:color="auto"/>
              <w:left w:val="single" w:sz="4" w:space="0" w:color="000000"/>
              <w:bottom w:val="single" w:sz="4" w:space="0" w:color="auto"/>
              <w:right w:val="single" w:sz="8" w:space="0" w:color="000000"/>
            </w:tcBorders>
            <w:shd w:val="clear" w:color="auto" w:fill="auto"/>
          </w:tcPr>
          <w:p w14:paraId="52D64000" w14:textId="77777777" w:rsidR="00FC68DB" w:rsidRDefault="00FC68DB" w:rsidP="00B202D2">
            <w:pPr>
              <w:rPr>
                <w:sz w:val="18"/>
                <w:szCs w:val="18"/>
              </w:rPr>
            </w:pPr>
            <w:r>
              <w:rPr>
                <w:sz w:val="18"/>
                <w:szCs w:val="18"/>
              </w:rPr>
              <w:t>-</w:t>
            </w:r>
          </w:p>
        </w:tc>
      </w:tr>
    </w:tbl>
    <w:p w14:paraId="4FDC2F63" w14:textId="722E7D50" w:rsidR="00FC68DB" w:rsidRDefault="00FC68DB" w:rsidP="00B202D2">
      <w:pPr>
        <w:pStyle w:val="Beschriftung"/>
        <w:spacing w:before="120"/>
        <w:rPr>
          <w:rFonts w:cs="Calibri"/>
          <w:szCs w:val="22"/>
          <w:lang w:eastAsia="en-GB"/>
        </w:rPr>
      </w:pPr>
      <w:bookmarkStart w:id="1485" w:name="_Toc77095937"/>
      <w:r>
        <w:t xml:space="preserve">Table </w:t>
      </w:r>
      <w:r>
        <w:fldChar w:fldCharType="begin"/>
      </w:r>
      <w:r>
        <w:instrText xml:space="preserve"> SEQ Table \* ARABIC </w:instrText>
      </w:r>
      <w:r>
        <w:fldChar w:fldCharType="separate"/>
      </w:r>
      <w:r w:rsidR="008116BB">
        <w:rPr>
          <w:noProof/>
        </w:rPr>
        <w:t>79</w:t>
      </w:r>
      <w:r>
        <w:fldChar w:fldCharType="end"/>
      </w:r>
      <w:r>
        <w:t xml:space="preserve">: </w:t>
      </w:r>
      <w:r w:rsidRPr="001E3E2A">
        <w:t>Attr</w:t>
      </w:r>
      <w:r>
        <w:t xml:space="preserve">ibutes of element </w:t>
      </w:r>
      <w:r w:rsidRPr="001E3E2A">
        <w:rPr>
          <w:rStyle w:val="elementdeftypeChar"/>
          <w:rFonts w:eastAsia="Calibri"/>
          <w:b w:val="0"/>
        </w:rPr>
        <w:t>&lt;</w:t>
      </w:r>
      <w:proofErr w:type="spellStart"/>
      <w:r>
        <w:rPr>
          <w:rStyle w:val="elementdeftypeChar"/>
          <w:rFonts w:eastAsia="Calibri"/>
          <w:b w:val="0"/>
        </w:rPr>
        <w:t>rotav</w:t>
      </w:r>
      <w:proofErr w:type="spellEnd"/>
      <w:r>
        <w:rPr>
          <w:rStyle w:val="elementdeftypeChar"/>
          <w:rFonts w:eastAsia="Calibri"/>
          <w:b w:val="0"/>
        </w:rPr>
        <w:t>/</w:t>
      </w:r>
      <w:r w:rsidRPr="001E3E2A">
        <w:rPr>
          <w:rStyle w:val="elementdeftypeChar"/>
          <w:rFonts w:eastAsia="Calibri"/>
          <w:b w:val="0"/>
        </w:rPr>
        <w:t>&gt;</w:t>
      </w:r>
      <w:bookmarkEnd w:id="1485"/>
    </w:p>
    <w:p w14:paraId="4D12CAAC" w14:textId="77777777" w:rsidR="00FC68DB" w:rsidRDefault="00FC68DB" w:rsidP="00BA04B6">
      <w:pPr>
        <w:pStyle w:val="Listenabsatz"/>
        <w:numPr>
          <w:ilvl w:val="0"/>
          <w:numId w:val="33"/>
        </w:numPr>
        <w:tabs>
          <w:tab w:val="clear" w:pos="403"/>
        </w:tabs>
        <w:autoSpaceDE w:val="0"/>
        <w:autoSpaceDN w:val="0"/>
        <w:adjustRightInd w:val="0"/>
        <w:spacing w:after="0" w:line="240" w:lineRule="auto"/>
        <w:ind w:left="714" w:hanging="357"/>
        <w:contextualSpacing w:val="0"/>
        <w:rPr>
          <w:rFonts w:cs="Calibri"/>
          <w:lang w:val="en-US" w:eastAsia="en-GB"/>
        </w:rPr>
      </w:pPr>
      <w:proofErr w:type="spellStart"/>
      <w:r>
        <w:rPr>
          <w:rStyle w:val="elementdeftypeChar"/>
          <w:rFonts w:eastAsia="Calibri"/>
          <w:lang w:eastAsia="en-GB"/>
        </w:rPr>
        <w:t>rotational_speed</w:t>
      </w:r>
      <w:proofErr w:type="spellEnd"/>
      <w:r w:rsidRPr="0059565B">
        <w:rPr>
          <w:rFonts w:cs="Calibri"/>
          <w:lang w:val="en-US" w:eastAsia="en-GB"/>
        </w:rPr>
        <w:t xml:space="preserve">: </w:t>
      </w:r>
      <w:proofErr w:type="gramStart"/>
      <w:r w:rsidRPr="0059565B">
        <w:rPr>
          <w:rFonts w:cs="Calibri"/>
          <w:lang w:val="en-US" w:eastAsia="en-GB"/>
        </w:rPr>
        <w:t>In order to</w:t>
      </w:r>
      <w:proofErr w:type="gramEnd"/>
      <w:r w:rsidRPr="0059565B">
        <w:rPr>
          <w:rFonts w:cs="Calibri"/>
          <w:lang w:val="en-US" w:eastAsia="en-GB"/>
        </w:rPr>
        <w:t xml:space="preserve"> facilitate the penetration in the metal sheet of the tip of the </w:t>
      </w:r>
      <w:r>
        <w:rPr>
          <w:rFonts w:cs="Calibri"/>
          <w:lang w:val="en-US" w:eastAsia="en-GB"/>
        </w:rPr>
        <w:t>ROTAV</w:t>
      </w:r>
      <w:r w:rsidRPr="0059565B">
        <w:rPr>
          <w:rFonts w:cs="Calibri"/>
          <w:lang w:val="en-US" w:eastAsia="en-GB"/>
        </w:rPr>
        <w:t xml:space="preserve">, </w:t>
      </w:r>
      <w:r>
        <w:rPr>
          <w:rFonts w:cs="Calibri"/>
          <w:lang w:val="en-US" w:eastAsia="en-GB"/>
        </w:rPr>
        <w:t>it is rotated at a high speed.</w:t>
      </w:r>
    </w:p>
    <w:p w14:paraId="64F60B50" w14:textId="77777777" w:rsidR="00FC68DB" w:rsidRPr="00D15F1A" w:rsidRDefault="00FC68DB" w:rsidP="00BA04B6">
      <w:pPr>
        <w:pStyle w:val="Listenabsatz"/>
        <w:numPr>
          <w:ilvl w:val="0"/>
          <w:numId w:val="33"/>
        </w:numPr>
        <w:tabs>
          <w:tab w:val="clear" w:pos="403"/>
        </w:tabs>
        <w:autoSpaceDE w:val="0"/>
        <w:autoSpaceDN w:val="0"/>
        <w:adjustRightInd w:val="0"/>
        <w:spacing w:after="0" w:line="240" w:lineRule="auto"/>
        <w:contextualSpacing w:val="0"/>
        <w:rPr>
          <w:rFonts w:cs="Calibri"/>
          <w:lang w:val="en-US" w:eastAsia="en-GB"/>
        </w:rPr>
      </w:pPr>
      <w:proofErr w:type="spellStart"/>
      <w:r>
        <w:rPr>
          <w:rStyle w:val="elementdeftypeChar"/>
          <w:rFonts w:eastAsia="Calibri"/>
          <w:lang w:eastAsia="en-GB"/>
        </w:rPr>
        <w:lastRenderedPageBreak/>
        <w:t>compression_force</w:t>
      </w:r>
      <w:proofErr w:type="spellEnd"/>
      <w:r>
        <w:rPr>
          <w:rStyle w:val="elementdeftypeChar"/>
          <w:rFonts w:eastAsia="Calibri"/>
          <w:lang w:eastAsia="en-GB"/>
        </w:rPr>
        <w:t>:</w:t>
      </w:r>
      <w:r w:rsidRPr="00FE7E7B">
        <w:rPr>
          <w:rFonts w:cs="Calibri"/>
          <w:lang w:val="en-US" w:eastAsia="en-GB"/>
        </w:rPr>
        <w:t xml:space="preserve"> </w:t>
      </w:r>
      <w:proofErr w:type="gramStart"/>
      <w:r w:rsidRPr="0059565B">
        <w:rPr>
          <w:rFonts w:cs="Calibri"/>
          <w:lang w:val="en-US" w:eastAsia="en-GB"/>
        </w:rPr>
        <w:t>In order to</w:t>
      </w:r>
      <w:proofErr w:type="gramEnd"/>
      <w:r w:rsidRPr="0059565B">
        <w:rPr>
          <w:rFonts w:cs="Calibri"/>
          <w:lang w:val="en-US" w:eastAsia="en-GB"/>
        </w:rPr>
        <w:t xml:space="preserve"> </w:t>
      </w:r>
      <w:r>
        <w:rPr>
          <w:rFonts w:cs="Calibri"/>
          <w:lang w:val="en-US" w:eastAsia="en-GB"/>
        </w:rPr>
        <w:t xml:space="preserve">achieve the fastening properties, the ROTAV is compressed with a vertical force. </w:t>
      </w:r>
    </w:p>
    <w:p w14:paraId="4E1CEC4E" w14:textId="77777777" w:rsidR="00FC68DB" w:rsidRPr="00DC76CB" w:rsidRDefault="00FC68DB" w:rsidP="00B202D2">
      <w:pPr>
        <w:autoSpaceDE w:val="0"/>
        <w:autoSpaceDN w:val="0"/>
        <w:adjustRightInd w:val="0"/>
        <w:spacing w:after="0"/>
      </w:pPr>
    </w:p>
    <w:p w14:paraId="46A249EC" w14:textId="77777777" w:rsidR="00FC68DB" w:rsidRPr="00DC76CB" w:rsidRDefault="00FC68DB" w:rsidP="00B202D2">
      <w:pPr>
        <w:autoSpaceDE w:val="0"/>
        <w:autoSpaceDN w:val="0"/>
        <w:adjustRightInd w:val="0"/>
        <w:spacing w:after="0"/>
      </w:pPr>
      <w:r>
        <w:rPr>
          <w:rFonts w:cs="Calibri"/>
          <w:lang w:eastAsia="en-GB"/>
        </w:rPr>
        <w:t xml:space="preserve">The element </w:t>
      </w:r>
      <w:r w:rsidRPr="00D73BA4">
        <w:rPr>
          <w:rStyle w:val="elementdeftypeChar"/>
          <w:rFonts w:eastAsia="Calibri"/>
        </w:rPr>
        <w:t>&lt;</w:t>
      </w:r>
      <w:proofErr w:type="spellStart"/>
      <w:r>
        <w:rPr>
          <w:rStyle w:val="elementdeftypeChar"/>
          <w:rFonts w:eastAsia="Calibri"/>
        </w:rPr>
        <w:t>rotav</w:t>
      </w:r>
      <w:proofErr w:type="spellEnd"/>
      <w:r>
        <w:rPr>
          <w:rStyle w:val="elementdeftypeChar"/>
          <w:rFonts w:eastAsia="Calibri"/>
        </w:rPr>
        <w:t>/</w:t>
      </w:r>
      <w:r w:rsidRPr="00D73BA4">
        <w:rPr>
          <w:rStyle w:val="elementdeftypeChar"/>
          <w:rFonts w:eastAsia="Calibri"/>
        </w:rPr>
        <w:t>&gt;</w:t>
      </w:r>
      <w:r>
        <w:rPr>
          <w:rFonts w:ascii="Courier" w:hAnsi="Courier" w:cs="Courier"/>
          <w:b/>
          <w:bCs/>
          <w:i/>
          <w:iCs/>
          <w:sz w:val="18"/>
          <w:szCs w:val="18"/>
          <w:lang w:eastAsia="en-GB"/>
        </w:rPr>
        <w:t xml:space="preserve"> </w:t>
      </w:r>
      <w:r>
        <w:rPr>
          <w:rFonts w:cs="Calibri"/>
          <w:lang w:eastAsia="en-GB"/>
        </w:rPr>
        <w:t>does not allow for any nested elements.</w:t>
      </w:r>
    </w:p>
    <w:p w14:paraId="5AFAB78D" w14:textId="77777777" w:rsidR="00FC68DB" w:rsidRPr="00226A3F" w:rsidRDefault="00FC68DB" w:rsidP="00B202D2">
      <w:pPr>
        <w:pStyle w:val="Example"/>
        <w:keepNext/>
      </w:pPr>
      <w:r w:rsidRPr="00226A3F">
        <w:t>Example</w:t>
      </w:r>
      <w:r>
        <w:t xml:space="preserve"> (with necessary information only)</w:t>
      </w:r>
      <w:r w:rsidRPr="00226A3F">
        <w:t xml:space="preserve">: </w:t>
      </w:r>
    </w:p>
    <w:p w14:paraId="5F608DBD" w14:textId="77777777" w:rsidR="00FC68DB" w:rsidRDefault="00FC68DB" w:rsidP="00B202D2">
      <w:pPr>
        <w:pStyle w:val="XMLCode"/>
        <w:keepNext/>
      </w:pPr>
    </w:p>
    <w:p w14:paraId="162A6C9F" w14:textId="77777777" w:rsidR="00FC68DB" w:rsidRDefault="00FC68DB" w:rsidP="00B202D2">
      <w:pPr>
        <w:pStyle w:val="XMLCode"/>
        <w:keepNext/>
      </w:pPr>
      <w:r>
        <w:t>&lt;connection_0d label="ROTAV_96930"&gt;</w:t>
      </w:r>
    </w:p>
    <w:p w14:paraId="7495C4E2" w14:textId="77777777" w:rsidR="00FC68DB" w:rsidRPr="00013E33" w:rsidRDefault="00FC68DB" w:rsidP="00B202D2">
      <w:pPr>
        <w:pStyle w:val="XMLCode"/>
        <w:keepNext/>
        <w:rPr>
          <w:color w:val="0070C0"/>
        </w:rPr>
      </w:pPr>
      <w:r w:rsidRPr="00966BAF">
        <w:rPr>
          <w:color w:val="0070C0"/>
        </w:rPr>
        <w:t xml:space="preserve">    </w:t>
      </w:r>
      <w:r>
        <w:rPr>
          <w:color w:val="0070C0"/>
        </w:rPr>
        <w:t>&lt;</w:t>
      </w:r>
      <w:proofErr w:type="spellStart"/>
      <w:r>
        <w:rPr>
          <w:color w:val="0070C0"/>
        </w:rPr>
        <w:t>rotation_joint</w:t>
      </w:r>
      <w:proofErr w:type="spellEnd"/>
      <w:r w:rsidRPr="00013E33">
        <w:rPr>
          <w:color w:val="0070C0"/>
        </w:rPr>
        <w:t>&gt;</w:t>
      </w:r>
    </w:p>
    <w:p w14:paraId="30AF09FD" w14:textId="77777777" w:rsidR="00FC68DB" w:rsidRPr="00013E33" w:rsidRDefault="00FC68DB" w:rsidP="00B202D2">
      <w:pPr>
        <w:pStyle w:val="XMLCode"/>
        <w:keepNext/>
        <w:ind w:firstLine="539"/>
        <w:rPr>
          <w:color w:val="0070C0"/>
        </w:rPr>
      </w:pPr>
      <w:r w:rsidRPr="00013E33">
        <w:rPr>
          <w:color w:val="0070C0"/>
        </w:rPr>
        <w:t xml:space="preserve">    &lt;</w:t>
      </w:r>
      <w:proofErr w:type="spellStart"/>
      <w:r>
        <w:rPr>
          <w:color w:val="0070C0"/>
        </w:rPr>
        <w:t>rotav</w:t>
      </w:r>
      <w:proofErr w:type="spellEnd"/>
      <w:r>
        <w:rPr>
          <w:color w:val="0070C0"/>
        </w:rPr>
        <w:t>/</w:t>
      </w:r>
      <w:r w:rsidRPr="00013E33">
        <w:rPr>
          <w:color w:val="0070C0"/>
        </w:rPr>
        <w:t>&gt;</w:t>
      </w:r>
    </w:p>
    <w:p w14:paraId="461EFA5D" w14:textId="77777777" w:rsidR="00FC68DB" w:rsidRPr="00013E33" w:rsidRDefault="00FC68DB" w:rsidP="00B202D2">
      <w:pPr>
        <w:pStyle w:val="XMLCode"/>
        <w:keepNext/>
        <w:rPr>
          <w:color w:val="0070C0"/>
        </w:rPr>
      </w:pPr>
      <w:r w:rsidRPr="00013E33">
        <w:rPr>
          <w:color w:val="0070C0"/>
        </w:rPr>
        <w:tab/>
        <w:t>&lt;/</w:t>
      </w:r>
      <w:proofErr w:type="spellStart"/>
      <w:r>
        <w:rPr>
          <w:color w:val="0070C0"/>
        </w:rPr>
        <w:t>rotation_joint</w:t>
      </w:r>
      <w:proofErr w:type="spellEnd"/>
      <w:r w:rsidRPr="00013E33">
        <w:rPr>
          <w:color w:val="0070C0"/>
        </w:rPr>
        <w:t>&gt;</w:t>
      </w:r>
    </w:p>
    <w:p w14:paraId="2D779841" w14:textId="77777777" w:rsidR="00FC68DB" w:rsidRDefault="00FC68DB" w:rsidP="00B202D2">
      <w:pPr>
        <w:pStyle w:val="XMLCode"/>
        <w:keepNext/>
      </w:pPr>
      <w:r>
        <w:t xml:space="preserve">    </w:t>
      </w:r>
      <w:r w:rsidRPr="00226A3F">
        <w:t>&lt;loc&gt; 1500.3809 838.75885 730.6529 &lt;/loc&gt;</w:t>
      </w:r>
    </w:p>
    <w:p w14:paraId="6018C09D" w14:textId="77777777" w:rsidR="00FC68DB" w:rsidRDefault="00FC68DB" w:rsidP="00B202D2">
      <w:pPr>
        <w:pStyle w:val="XMLCode"/>
        <w:keepNext/>
      </w:pPr>
      <w:r>
        <w:t>&lt;/connection_0d&gt;</w:t>
      </w:r>
    </w:p>
    <w:p w14:paraId="30A2406C" w14:textId="77777777" w:rsidR="00FC68DB" w:rsidRDefault="00FC68DB" w:rsidP="00B202D2">
      <w:pPr>
        <w:pStyle w:val="XMLCode"/>
      </w:pPr>
    </w:p>
    <w:p w14:paraId="5B8E2C99" w14:textId="77777777" w:rsidR="00FC68DB" w:rsidRPr="00226A3F" w:rsidRDefault="00FC68DB" w:rsidP="00B202D2">
      <w:pPr>
        <w:pStyle w:val="Example"/>
        <w:keepNext/>
      </w:pPr>
      <w:r w:rsidRPr="00226A3F">
        <w:t>Example</w:t>
      </w:r>
      <w:r>
        <w:t xml:space="preserve"> (with all attributes)</w:t>
      </w:r>
      <w:r w:rsidRPr="00226A3F">
        <w:t xml:space="preserve">: </w:t>
      </w:r>
    </w:p>
    <w:p w14:paraId="7851E0B7" w14:textId="77777777" w:rsidR="00FC68DB" w:rsidRDefault="00FC68DB" w:rsidP="00B202D2">
      <w:pPr>
        <w:pStyle w:val="XMLCode"/>
        <w:keepNext/>
      </w:pPr>
    </w:p>
    <w:p w14:paraId="7826C556" w14:textId="77777777" w:rsidR="00FC68DB" w:rsidRDefault="00FC68DB" w:rsidP="00B202D2">
      <w:pPr>
        <w:pStyle w:val="XMLCode"/>
        <w:keepNext/>
      </w:pPr>
      <w:r>
        <w:t>&lt;connection_0d label="ROTAV_96930"&gt;</w:t>
      </w:r>
    </w:p>
    <w:p w14:paraId="026D7400" w14:textId="77777777" w:rsidR="00FC68DB" w:rsidRPr="00013E33" w:rsidRDefault="00FC68DB" w:rsidP="00B202D2">
      <w:pPr>
        <w:pStyle w:val="XMLCode"/>
        <w:keepNext/>
        <w:rPr>
          <w:color w:val="0070C0"/>
        </w:rPr>
      </w:pPr>
      <w:r w:rsidRPr="00966BAF">
        <w:rPr>
          <w:color w:val="0070C0"/>
        </w:rPr>
        <w:t xml:space="preserve">    </w:t>
      </w:r>
      <w:r>
        <w:rPr>
          <w:color w:val="0070C0"/>
        </w:rPr>
        <w:t>&lt;</w:t>
      </w:r>
      <w:proofErr w:type="spellStart"/>
      <w:r>
        <w:rPr>
          <w:color w:val="0070C0"/>
        </w:rPr>
        <w:t>rotation_joint</w:t>
      </w:r>
      <w:proofErr w:type="spellEnd"/>
      <w:r>
        <w:rPr>
          <w:color w:val="0070C0"/>
        </w:rPr>
        <w:t xml:space="preserve"> diameter="4.0"</w:t>
      </w:r>
      <w:r w:rsidRPr="00013E33">
        <w:rPr>
          <w:color w:val="0070C0"/>
        </w:rPr>
        <w:t>&gt;</w:t>
      </w:r>
    </w:p>
    <w:p w14:paraId="3C07CBF0" w14:textId="77777777" w:rsidR="00FC68DB" w:rsidRPr="00013E33" w:rsidRDefault="00FC68DB" w:rsidP="00B202D2">
      <w:pPr>
        <w:pStyle w:val="XMLCode"/>
        <w:keepNext/>
        <w:ind w:firstLine="539"/>
        <w:rPr>
          <w:color w:val="0070C0"/>
        </w:rPr>
      </w:pPr>
      <w:r w:rsidRPr="00013E33">
        <w:rPr>
          <w:color w:val="0070C0"/>
        </w:rPr>
        <w:t xml:space="preserve">    &lt;</w:t>
      </w:r>
      <w:proofErr w:type="spellStart"/>
      <w:r>
        <w:rPr>
          <w:color w:val="0070C0"/>
        </w:rPr>
        <w:t>rotav</w:t>
      </w:r>
      <w:proofErr w:type="spellEnd"/>
      <w:r w:rsidRPr="00013E33">
        <w:rPr>
          <w:color w:val="0070C0"/>
        </w:rPr>
        <w:t xml:space="preserve"> </w:t>
      </w:r>
      <w:proofErr w:type="spellStart"/>
      <w:r>
        <w:rPr>
          <w:color w:val="0070C0"/>
        </w:rPr>
        <w:t>rotational_speed</w:t>
      </w:r>
      <w:proofErr w:type="spellEnd"/>
      <w:r>
        <w:rPr>
          <w:color w:val="0070C0"/>
        </w:rPr>
        <w:t xml:space="preserve">="1500000" </w:t>
      </w:r>
      <w:proofErr w:type="spellStart"/>
      <w:r>
        <w:rPr>
          <w:color w:val="0070C0"/>
        </w:rPr>
        <w:t>compression_force</w:t>
      </w:r>
      <w:proofErr w:type="spellEnd"/>
      <w:r>
        <w:rPr>
          <w:color w:val="0070C0"/>
        </w:rPr>
        <w:t>="10000"/</w:t>
      </w:r>
      <w:r w:rsidRPr="00013E33">
        <w:rPr>
          <w:color w:val="0070C0"/>
        </w:rPr>
        <w:t>&gt;</w:t>
      </w:r>
    </w:p>
    <w:p w14:paraId="122788EA" w14:textId="77777777" w:rsidR="00FC68DB" w:rsidRPr="0033379A" w:rsidRDefault="00FC68DB" w:rsidP="00B202D2">
      <w:pPr>
        <w:pStyle w:val="XMLCode"/>
        <w:keepNext/>
        <w:ind w:firstLine="539"/>
        <w:rPr>
          <w:color w:val="0070C0"/>
          <w:lang w:val="fr-FR"/>
        </w:rPr>
      </w:pPr>
      <w:r w:rsidRPr="00013E33">
        <w:rPr>
          <w:color w:val="0070C0"/>
        </w:rPr>
        <w:t xml:space="preserve">    </w:t>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x="0" y="0" z="-10"/&gt;</w:t>
      </w:r>
    </w:p>
    <w:p w14:paraId="11BC3182" w14:textId="77777777" w:rsidR="00FC68DB" w:rsidRPr="00966BAF" w:rsidRDefault="00FC68DB" w:rsidP="00B202D2">
      <w:pPr>
        <w:pStyle w:val="XMLCode"/>
        <w:keepNext/>
        <w:rPr>
          <w:color w:val="0070C0"/>
          <w:lang w:val="fr-FR"/>
        </w:rPr>
      </w:pPr>
      <w:r w:rsidRPr="00966BAF">
        <w:rPr>
          <w:color w:val="0070C0"/>
          <w:lang w:val="fr-FR"/>
        </w:rPr>
        <w:tab/>
        <w:t>&lt;/</w:t>
      </w:r>
      <w:proofErr w:type="spellStart"/>
      <w:r w:rsidRPr="00966BAF">
        <w:rPr>
          <w:color w:val="0070C0"/>
          <w:lang w:val="fr-FR"/>
        </w:rPr>
        <w:t>rotation_joint</w:t>
      </w:r>
      <w:proofErr w:type="spellEnd"/>
      <w:r w:rsidRPr="00966BAF">
        <w:rPr>
          <w:color w:val="0070C0"/>
          <w:lang w:val="fr-FR"/>
        </w:rPr>
        <w:t>&gt;</w:t>
      </w:r>
    </w:p>
    <w:p w14:paraId="7BC3FA0D" w14:textId="77777777" w:rsidR="00FC68DB" w:rsidRDefault="00FC68DB" w:rsidP="00B202D2">
      <w:pPr>
        <w:pStyle w:val="XMLCode"/>
        <w:keepNext/>
      </w:pPr>
      <w:r w:rsidRPr="00966BAF">
        <w:rPr>
          <w:lang w:val="fr-FR"/>
        </w:rPr>
        <w:t xml:space="preserve">    </w:t>
      </w:r>
      <w:r w:rsidRPr="00226A3F">
        <w:t>&lt;loc&gt; 1500.3809 838.75885 730.6529 &lt;/loc&gt;</w:t>
      </w:r>
    </w:p>
    <w:p w14:paraId="285CBCE9" w14:textId="77777777" w:rsidR="00FC68DB" w:rsidRDefault="00FC68DB" w:rsidP="00B202D2">
      <w:pPr>
        <w:pStyle w:val="XMLCode"/>
        <w:keepNext/>
      </w:pPr>
      <w:r>
        <w:t xml:space="preserve">    &lt;appdata&gt;</w:t>
      </w:r>
    </w:p>
    <w:p w14:paraId="08C7F79C" w14:textId="77777777" w:rsidR="00FC68DB" w:rsidRPr="00226A3F" w:rsidRDefault="00FC68DB" w:rsidP="00B202D2">
      <w:pPr>
        <w:pStyle w:val="XMLCode"/>
        <w:keepNext/>
      </w:pPr>
      <w:r>
        <w:tab/>
        <w:t xml:space="preserve">      ...</w:t>
      </w:r>
    </w:p>
    <w:p w14:paraId="7A72E1A7" w14:textId="77777777" w:rsidR="00FC68DB" w:rsidRDefault="00FC68DB" w:rsidP="00B202D2">
      <w:pPr>
        <w:pStyle w:val="XMLCode"/>
        <w:keepNext/>
      </w:pPr>
      <w:r>
        <w:t xml:space="preserve">    &lt;/appdata&gt;</w:t>
      </w:r>
    </w:p>
    <w:p w14:paraId="2447B689" w14:textId="77777777" w:rsidR="00FC68DB" w:rsidRDefault="00FC68DB" w:rsidP="00B202D2">
      <w:pPr>
        <w:pStyle w:val="XMLCode"/>
        <w:keepNext/>
      </w:pPr>
      <w:r>
        <w:t>&lt;/connection_0d&gt;</w:t>
      </w:r>
      <w:bookmarkEnd w:id="1472"/>
      <w:r>
        <w:t xml:space="preserve"> </w:t>
      </w:r>
    </w:p>
    <w:p w14:paraId="6E326AC7" w14:textId="77777777" w:rsidR="00FC68DB" w:rsidRPr="000B382F" w:rsidRDefault="00FC68DB" w:rsidP="00B202D2">
      <w:pPr>
        <w:pStyle w:val="XMLCode"/>
      </w:pPr>
    </w:p>
    <w:p w14:paraId="1F37394C" w14:textId="77777777" w:rsidR="00FC68DB" w:rsidRPr="007055D9" w:rsidRDefault="00FC68DB" w:rsidP="00B202D2">
      <w:pPr>
        <w:pStyle w:val="berschrift1"/>
      </w:pPr>
      <w:bookmarkStart w:id="1486" w:name="_Toc428537246"/>
      <w:bookmarkStart w:id="1487" w:name="_Toc428969565"/>
      <w:bookmarkStart w:id="1488" w:name="_Toc429052956"/>
      <w:bookmarkStart w:id="1489" w:name="_Toc428537247"/>
      <w:bookmarkStart w:id="1490" w:name="_Toc428965632"/>
      <w:bookmarkStart w:id="1491" w:name="_Toc428969566"/>
      <w:bookmarkStart w:id="1492" w:name="_Toc429052957"/>
      <w:bookmarkStart w:id="1493" w:name="_Toc428456280"/>
      <w:bookmarkStart w:id="1494" w:name="_Toc428537248"/>
      <w:bookmarkStart w:id="1495" w:name="_Toc428969567"/>
      <w:bookmarkStart w:id="1496" w:name="_Toc429052958"/>
      <w:bookmarkStart w:id="1497" w:name="_Toc338938901"/>
      <w:bookmarkStart w:id="1498" w:name="_Toc338939097"/>
      <w:bookmarkStart w:id="1499" w:name="_Toc3556997"/>
      <w:bookmarkStart w:id="1500" w:name="_Toc34747247"/>
      <w:bookmarkStart w:id="1501" w:name="_Toc77102065"/>
      <w:bookmarkStart w:id="1502" w:name="_Toc86863844"/>
      <w:bookmarkEnd w:id="1486"/>
      <w:bookmarkEnd w:id="1487"/>
      <w:bookmarkEnd w:id="1488"/>
      <w:bookmarkEnd w:id="1489"/>
      <w:bookmarkEnd w:id="1490"/>
      <w:bookmarkEnd w:id="1491"/>
      <w:bookmarkEnd w:id="1492"/>
      <w:bookmarkEnd w:id="1493"/>
      <w:bookmarkEnd w:id="1494"/>
      <w:bookmarkEnd w:id="1495"/>
      <w:bookmarkEnd w:id="1496"/>
      <w:r w:rsidRPr="007055D9">
        <w:t>1D connections</w:t>
      </w:r>
      <w:bookmarkEnd w:id="1497"/>
      <w:bookmarkEnd w:id="1498"/>
      <w:bookmarkEnd w:id="1499"/>
      <w:bookmarkEnd w:id="1500"/>
      <w:bookmarkEnd w:id="1501"/>
      <w:bookmarkEnd w:id="1502"/>
    </w:p>
    <w:p w14:paraId="249DECC1" w14:textId="77777777" w:rsidR="00FC68DB" w:rsidRDefault="00FC68DB" w:rsidP="00B202D2">
      <w:pPr>
        <w:pStyle w:val="berschrift2"/>
      </w:pPr>
      <w:bookmarkStart w:id="1503" w:name="_Toc3556998"/>
      <w:bookmarkStart w:id="1504" w:name="_Toc34747248"/>
      <w:bookmarkStart w:id="1505" w:name="_Toc77102066"/>
      <w:bookmarkStart w:id="1506" w:name="_Toc338938902"/>
      <w:bookmarkStart w:id="1507" w:name="_Toc338939098"/>
      <w:bookmarkStart w:id="1508" w:name="_Toc86863845"/>
      <w:r w:rsidRPr="00246BE4">
        <w:t>Generic Definitions</w:t>
      </w:r>
      <w:bookmarkEnd w:id="1503"/>
      <w:bookmarkEnd w:id="1504"/>
      <w:bookmarkEnd w:id="1505"/>
      <w:bookmarkEnd w:id="1508"/>
    </w:p>
    <w:p w14:paraId="59908147" w14:textId="77777777" w:rsidR="00FC68DB" w:rsidRDefault="00FC68DB" w:rsidP="00B202D2">
      <w:pPr>
        <w:pStyle w:val="berschrift3"/>
      </w:pPr>
      <w:bookmarkStart w:id="1509" w:name="_Toc3556999"/>
      <w:bookmarkStart w:id="1510" w:name="_Toc34747249"/>
      <w:bookmarkStart w:id="1511" w:name="_Toc77102067"/>
      <w:bookmarkStart w:id="1512" w:name="_Toc86863846"/>
      <w:r>
        <w:t>Identification</w:t>
      </w:r>
      <w:bookmarkEnd w:id="1509"/>
      <w:bookmarkEnd w:id="1510"/>
      <w:bookmarkEnd w:id="1511"/>
      <w:bookmarkEnd w:id="1512"/>
    </w:p>
    <w:p w14:paraId="17BC607B" w14:textId="64E98BCB" w:rsidR="00FC68DB" w:rsidRDefault="00FC68DB" w:rsidP="00B202D2">
      <w:pPr>
        <w:autoSpaceDE w:val="0"/>
        <w:autoSpaceDN w:val="0"/>
        <w:adjustRightInd w:val="0"/>
        <w:spacing w:after="0"/>
        <w:rPr>
          <w:lang w:eastAsia="x-none"/>
        </w:rPr>
      </w:pPr>
      <w:r>
        <w:rPr>
          <w:rFonts w:cs="Calibri"/>
          <w:lang w:eastAsia="en-GB"/>
        </w:rPr>
        <w:t xml:space="preserve">For identifying 1D connections, the same rules apply as for 0D connections, see section </w:t>
      </w:r>
      <w:r>
        <w:rPr>
          <w:rFonts w:cs="Calibri"/>
          <w:lang w:eastAsia="en-GB"/>
        </w:rPr>
        <w:fldChar w:fldCharType="begin"/>
      </w:r>
      <w:r>
        <w:rPr>
          <w:rFonts w:cs="Calibri"/>
          <w:lang w:eastAsia="en-GB"/>
        </w:rPr>
        <w:instrText xml:space="preserve"> REF _Ref428958711 \r \h </w:instrText>
      </w:r>
      <w:r>
        <w:rPr>
          <w:rFonts w:cs="Calibri"/>
          <w:lang w:eastAsia="en-GB"/>
        </w:rPr>
      </w:r>
      <w:r>
        <w:rPr>
          <w:rFonts w:cs="Calibri"/>
          <w:lang w:eastAsia="en-GB"/>
        </w:rPr>
        <w:fldChar w:fldCharType="separate"/>
      </w:r>
      <w:r w:rsidR="008116BB">
        <w:rPr>
          <w:rFonts w:cs="Calibri"/>
          <w:lang w:eastAsia="en-GB"/>
        </w:rPr>
        <w:t>9.1.1</w:t>
      </w:r>
      <w:r>
        <w:rPr>
          <w:rFonts w:cs="Calibri"/>
          <w:lang w:eastAsia="en-GB"/>
        </w:rPr>
        <w:fldChar w:fldCharType="end"/>
      </w:r>
      <w:r>
        <w:rPr>
          <w:rFonts w:cs="Calibri"/>
          <w:lang w:eastAsia="en-GB"/>
        </w:rPr>
        <w:t xml:space="preserve"> identification.</w:t>
      </w:r>
    </w:p>
    <w:p w14:paraId="30CE0070" w14:textId="77777777" w:rsidR="00FC68DB" w:rsidRPr="007055D9" w:rsidRDefault="00FC68DB" w:rsidP="00B202D2">
      <w:pPr>
        <w:pStyle w:val="berschrift3"/>
      </w:pPr>
      <w:bookmarkStart w:id="1513" w:name="_Ref414571413"/>
      <w:bookmarkStart w:id="1514" w:name="_Ref429050458"/>
      <w:bookmarkStart w:id="1515" w:name="_Toc3557000"/>
      <w:bookmarkStart w:id="1516" w:name="_Toc34747250"/>
      <w:bookmarkStart w:id="1517" w:name="_Toc77102068"/>
      <w:bookmarkStart w:id="1518" w:name="_Toc86863847"/>
      <w:r w:rsidRPr="007055D9">
        <w:t>L</w:t>
      </w:r>
      <w:bookmarkEnd w:id="1513"/>
      <w:r>
        <w:t>ocation</w:t>
      </w:r>
      <w:bookmarkEnd w:id="1514"/>
      <w:bookmarkEnd w:id="1515"/>
      <w:bookmarkEnd w:id="1516"/>
      <w:bookmarkEnd w:id="1517"/>
      <w:bookmarkEnd w:id="1518"/>
    </w:p>
    <w:p w14:paraId="69F3938A" w14:textId="77777777" w:rsidR="00FC68DB" w:rsidRDefault="00FC68DB" w:rsidP="00B202D2">
      <w:r w:rsidRPr="007055D9">
        <w:t xml:space="preserve">The definition of the connection line is described as a series of points </w:t>
      </w:r>
      <w:r w:rsidRPr="00064214">
        <w:rPr>
          <w:highlight w:val="yellow"/>
        </w:rPr>
        <w:t>(vertices)</w:t>
      </w:r>
      <w:r>
        <w:t xml:space="preserve"> </w:t>
      </w:r>
      <w:r w:rsidRPr="007055D9">
        <w:t>and thus split into segments</w:t>
      </w:r>
      <w:r>
        <w:t xml:space="preserve"> </w:t>
      </w:r>
      <w:r w:rsidRPr="00064214">
        <w:rPr>
          <w:highlight w:val="yellow"/>
        </w:rPr>
        <w:t>(edges)</w:t>
      </w:r>
      <w:r w:rsidRPr="007055D9">
        <w:t>. All other curves can also be represented with this type of representation by adding necessary points and thus approximating to the needed accuracy.</w:t>
      </w:r>
    </w:p>
    <w:p w14:paraId="40700095" w14:textId="77777777" w:rsidR="00FC68DB" w:rsidRPr="007055D9" w:rsidRDefault="00FC68DB" w:rsidP="00B202D2">
      <w:r>
        <w:rPr>
          <w:rFonts w:cs="Calibri"/>
          <w:lang w:eastAsia="en-GB"/>
        </w:rPr>
        <w:t>The connection line may consist of more than one section. The sections need not be joined to each other. This is to simulate gaps along the application of a seam or an adhesive, due to crossing another weld, or an obstacle, like a hole in the connected sheets.</w:t>
      </w:r>
    </w:p>
    <w:p w14:paraId="23D319BD" w14:textId="520C372C" w:rsidR="00FC68DB" w:rsidRDefault="00FC68DB" w:rsidP="00B202D2">
      <w:pPr>
        <w:rPr>
          <w:b/>
          <w:bCs/>
          <w:i/>
          <w:iCs/>
        </w:rPr>
      </w:pPr>
      <w:r w:rsidRPr="007215C5">
        <w:t xml:space="preserve">This feature could also be used in cases where a seam weld changes its </w:t>
      </w:r>
      <w:r w:rsidRPr="004E5916">
        <w:rPr>
          <w:rStyle w:val="elementdeftypeChar"/>
          <w:rFonts w:eastAsia="Calibri"/>
        </w:rPr>
        <w:t>&lt;</w:t>
      </w:r>
      <w:r w:rsidRPr="004E5916">
        <w:rPr>
          <w:rStyle w:val="XMLElement"/>
        </w:rPr>
        <w:t>subtype/&gt;</w:t>
      </w:r>
      <w:r>
        <w:t xml:space="preserve">, seen in </w:t>
      </w:r>
      <w:r w:rsidRPr="007215C5">
        <w:rPr>
          <w:b/>
          <w:bCs/>
          <w:i/>
          <w:iCs/>
        </w:rPr>
        <w:fldChar w:fldCharType="begin"/>
      </w:r>
      <w:r w:rsidRPr="007215C5">
        <w:instrText xml:space="preserve"> REF _Ref428965482 \h  \* MERGEFORMAT </w:instrText>
      </w:r>
      <w:r w:rsidRPr="007215C5">
        <w:rPr>
          <w:b/>
          <w:bCs/>
          <w:i/>
          <w:iCs/>
        </w:rPr>
      </w:r>
      <w:r w:rsidRPr="007215C5">
        <w:rPr>
          <w:b/>
          <w:bCs/>
          <w:i/>
          <w:iCs/>
        </w:rPr>
        <w:fldChar w:fldCharType="separate"/>
      </w:r>
      <w:r w:rsidR="008116BB" w:rsidRPr="007055D9">
        <w:t xml:space="preserve">Figure </w:t>
      </w:r>
      <w:r w:rsidR="008116BB">
        <w:rPr>
          <w:noProof/>
        </w:rPr>
        <w:t>48</w:t>
      </w:r>
      <w:r w:rsidRPr="007215C5">
        <w:rPr>
          <w:b/>
          <w:bCs/>
          <w:i/>
          <w:iCs/>
        </w:rPr>
        <w:fldChar w:fldCharType="end"/>
      </w:r>
      <w:r w:rsidRPr="007215C5">
        <w:rPr>
          <w:b/>
          <w:bCs/>
          <w:i/>
          <w:iCs/>
        </w:rPr>
        <w:fldChar w:fldCharType="begin"/>
      </w:r>
      <w:r w:rsidRPr="007215C5">
        <w:instrText xml:space="preserve"> REF _Ref428965475 \h  \* MERGEFORMAT </w:instrText>
      </w:r>
      <w:r w:rsidRPr="007215C5">
        <w:rPr>
          <w:b/>
          <w:bCs/>
          <w:i/>
          <w:iCs/>
        </w:rPr>
      </w:r>
      <w:r w:rsidRPr="007215C5">
        <w:rPr>
          <w:b/>
          <w:bCs/>
          <w:i/>
          <w:iCs/>
        </w:rPr>
        <w:fldChar w:fldCharType="separate"/>
      </w:r>
      <w:r w:rsidR="008116BB" w:rsidRPr="007055D9">
        <w:t>: Weld Line Changing</w:t>
      </w:r>
      <w:r w:rsidR="008116BB" w:rsidRPr="007055D9">
        <w:rPr>
          <w:noProof/>
        </w:rPr>
        <w:t xml:space="preserve"> from Y-Joint to Overlap-Joint</w:t>
      </w:r>
      <w:r w:rsidRPr="007215C5">
        <w:rPr>
          <w:b/>
          <w:bCs/>
          <w:i/>
          <w:iCs/>
        </w:rPr>
        <w:fldChar w:fldCharType="end"/>
      </w:r>
      <w:r w:rsidRPr="007215C5">
        <w:t>.</w:t>
      </w:r>
    </w:p>
    <w:p w14:paraId="748F37AE" w14:textId="77777777" w:rsidR="00FC68DB" w:rsidRPr="004E5916" w:rsidRDefault="00FC68DB" w:rsidP="00B202D2">
      <w:r>
        <w:t>The χMCF specifies the order of line sections, as well as the order of the locations within each section.</w:t>
      </w:r>
    </w:p>
    <w:p w14:paraId="35580E1D" w14:textId="77777777" w:rsidR="00FC68DB" w:rsidRPr="007055D9" w:rsidRDefault="00FC68DB" w:rsidP="00B202D2">
      <w:pPr>
        <w:pStyle w:val="berschrift5"/>
      </w:pPr>
      <w:r w:rsidRPr="007055D9">
        <w:t xml:space="preserve">Element </w:t>
      </w:r>
      <w:r>
        <w:t>"</w:t>
      </w:r>
      <w:proofErr w:type="spellStart"/>
      <w:r w:rsidRPr="007055D9">
        <w:t>loc_list</w:t>
      </w:r>
      <w:proofErr w:type="spellEnd"/>
      <w:r>
        <w:t>"</w:t>
      </w:r>
    </w:p>
    <w:p w14:paraId="0E224AC6" w14:textId="77777777" w:rsidR="00FC68DB" w:rsidRPr="007055D9" w:rsidRDefault="00FC68DB" w:rsidP="00B202D2">
      <w:r w:rsidRPr="007055D9">
        <w:t xml:space="preserve">The list of locations for the definition of the connection line is stored in the element </w:t>
      </w:r>
      <w:r>
        <w:rPr>
          <w:rStyle w:val="XMLElement"/>
        </w:rPr>
        <w:t>&lt;</w:t>
      </w:r>
      <w:proofErr w:type="spellStart"/>
      <w:r>
        <w:rPr>
          <w:rStyle w:val="XMLElement"/>
        </w:rPr>
        <w:t>l</w:t>
      </w:r>
      <w:r w:rsidRPr="007055D9">
        <w:rPr>
          <w:rStyle w:val="XMLElement"/>
        </w:rPr>
        <w:t>oc_list</w:t>
      </w:r>
      <w:proofErr w:type="spellEnd"/>
      <w:r>
        <w:rPr>
          <w:rStyle w:val="XMLElement"/>
        </w:rPr>
        <w:t>&gt;</w:t>
      </w:r>
      <w:r w:rsidRPr="007055D9">
        <w:t xml:space="preserve">. This element contains nested elements </w:t>
      </w:r>
      <w:r>
        <w:rPr>
          <w:rStyle w:val="XMLElement"/>
        </w:rPr>
        <w:t>&lt;</w:t>
      </w:r>
      <w:proofErr w:type="spellStart"/>
      <w:r>
        <w:rPr>
          <w:rStyle w:val="XMLElement"/>
        </w:rPr>
        <w:t>l</w:t>
      </w:r>
      <w:r w:rsidRPr="007055D9">
        <w:rPr>
          <w:rStyle w:val="XMLElement"/>
        </w:rPr>
        <w:t>oc</w:t>
      </w:r>
      <w:proofErr w:type="spellEnd"/>
      <w:r>
        <w:rPr>
          <w:rStyle w:val="XMLElement"/>
        </w:rPr>
        <w:t>/&gt;</w:t>
      </w:r>
      <w:r w:rsidRPr="007055D9">
        <w:t xml:space="preserve"> defining the location of a point of the connection line in space. These locations </w:t>
      </w:r>
      <w:proofErr w:type="gramStart"/>
      <w:r w:rsidRPr="007055D9">
        <w:t>have to</w:t>
      </w:r>
      <w:proofErr w:type="gramEnd"/>
      <w:r w:rsidRPr="007055D9">
        <w:t xml:space="preserve"> be ordered so that the line defined by the ordered list of locations specifies the connection line.</w:t>
      </w:r>
    </w:p>
    <w:p w14:paraId="549B5868" w14:textId="77777777" w:rsidR="00FC68DB" w:rsidRPr="007055D9" w:rsidRDefault="00FC68DB" w:rsidP="00B202D2">
      <w:r w:rsidRPr="007055D9">
        <w:t xml:space="preserve">The attributes associated to the element </w:t>
      </w:r>
      <w:r w:rsidRPr="00837116">
        <w:rPr>
          <w:rStyle w:val="elementdeftypeChar"/>
          <w:rFonts w:eastAsia="Calibri"/>
        </w:rPr>
        <w:t>&lt;</w:t>
      </w:r>
      <w:proofErr w:type="spellStart"/>
      <w:r w:rsidRPr="007055D9">
        <w:rPr>
          <w:rStyle w:val="XMLElement"/>
        </w:rPr>
        <w:t>loc</w:t>
      </w:r>
      <w:r>
        <w:rPr>
          <w:rStyle w:val="XMLElement"/>
        </w:rPr>
        <w:t>_list</w:t>
      </w:r>
      <w:proofErr w:type="spellEnd"/>
      <w:r>
        <w:rPr>
          <w:rStyle w:val="XMLElement"/>
        </w:rPr>
        <w: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7055D9" w14:paraId="6474FE6F"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9B7CBF" w14:textId="77777777" w:rsidR="00FC68DB" w:rsidRPr="007055D9" w:rsidRDefault="00FC68DB" w:rsidP="00B202D2">
            <w:pPr>
              <w:rPr>
                <w:b/>
                <w:i/>
              </w:rPr>
            </w:pPr>
            <w:r w:rsidRPr="007055D9">
              <w:rPr>
                <w:b/>
                <w:i/>
              </w:rPr>
              <w:lastRenderedPageBreak/>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DABF6" w14:textId="77777777" w:rsidR="00FC68DB" w:rsidRPr="007055D9" w:rsidRDefault="00FC68DB" w:rsidP="00B202D2">
            <w:pPr>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58AF0E2" w14:textId="77777777" w:rsidR="00FC68DB" w:rsidRPr="007055D9" w:rsidRDefault="00FC68DB" w:rsidP="00B202D2">
            <w:pPr>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47D2F6" w14:textId="77777777" w:rsidR="00FC68DB" w:rsidRPr="007055D9" w:rsidRDefault="00FC68DB" w:rsidP="00B202D2">
            <w:pPr>
              <w:rPr>
                <w:b/>
                <w:i/>
              </w:rPr>
            </w:pPr>
            <w:r w:rsidRPr="007055D9">
              <w:rPr>
                <w:b/>
                <w:i/>
              </w:rPr>
              <w:t>Constraint</w:t>
            </w:r>
          </w:p>
        </w:tc>
      </w:tr>
      <w:tr w:rsidR="00FC68DB" w:rsidRPr="007055D9" w14:paraId="1ACF5389" w14:textId="77777777" w:rsidTr="00FC68DB">
        <w:trPr>
          <w:jc w:val="center"/>
        </w:trPr>
        <w:tc>
          <w:tcPr>
            <w:tcW w:w="1871" w:type="dxa"/>
            <w:shd w:val="clear" w:color="auto" w:fill="auto"/>
            <w:vAlign w:val="center"/>
          </w:tcPr>
          <w:p w14:paraId="7751C4B5" w14:textId="77777777" w:rsidR="00FC68DB" w:rsidRPr="00137032" w:rsidRDefault="00FC68DB" w:rsidP="00B202D2">
            <w:pPr>
              <w:rPr>
                <w:sz w:val="20"/>
                <w:szCs w:val="20"/>
              </w:rPr>
            </w:pPr>
            <w:r>
              <w:rPr>
                <w:sz w:val="20"/>
                <w:szCs w:val="20"/>
              </w:rPr>
              <w:t>index</w:t>
            </w:r>
          </w:p>
        </w:tc>
        <w:tc>
          <w:tcPr>
            <w:tcW w:w="1800" w:type="dxa"/>
            <w:shd w:val="clear" w:color="auto" w:fill="auto"/>
            <w:vAlign w:val="center"/>
          </w:tcPr>
          <w:p w14:paraId="16F45289" w14:textId="77777777" w:rsidR="00FC68DB" w:rsidRPr="00137032" w:rsidRDefault="00FC68DB" w:rsidP="00B202D2">
            <w:pPr>
              <w:rPr>
                <w:sz w:val="20"/>
                <w:szCs w:val="20"/>
              </w:rPr>
            </w:pPr>
            <w:r>
              <w:rPr>
                <w:sz w:val="20"/>
                <w:szCs w:val="20"/>
              </w:rPr>
              <w:t>Integer</w:t>
            </w:r>
          </w:p>
        </w:tc>
        <w:tc>
          <w:tcPr>
            <w:tcW w:w="1620" w:type="dxa"/>
            <w:shd w:val="clear" w:color="auto" w:fill="auto"/>
            <w:vAlign w:val="center"/>
          </w:tcPr>
          <w:p w14:paraId="360F1222" w14:textId="77777777" w:rsidR="00FC68DB" w:rsidRPr="00137032" w:rsidRDefault="00FC68DB" w:rsidP="00B202D2">
            <w:pPr>
              <w:rPr>
                <w:sz w:val="20"/>
                <w:szCs w:val="20"/>
              </w:rPr>
            </w:pPr>
            <w:r>
              <w:rPr>
                <w:sz w:val="20"/>
                <w:szCs w:val="20"/>
              </w:rPr>
              <w:t>Optional</w:t>
            </w:r>
          </w:p>
        </w:tc>
        <w:tc>
          <w:tcPr>
            <w:tcW w:w="3240" w:type="dxa"/>
            <w:shd w:val="clear" w:color="auto" w:fill="auto"/>
          </w:tcPr>
          <w:p w14:paraId="7B377D50" w14:textId="77777777" w:rsidR="00FC68DB" w:rsidRPr="00137032" w:rsidRDefault="00FC68DB" w:rsidP="00B202D2">
            <w:pPr>
              <w:keepNext/>
              <w:autoSpaceDE w:val="0"/>
              <w:autoSpaceDN w:val="0"/>
              <w:adjustRightInd w:val="0"/>
              <w:spacing w:after="0"/>
              <w:rPr>
                <w:sz w:val="20"/>
                <w:szCs w:val="20"/>
              </w:rPr>
            </w:pPr>
            <w:r>
              <w:rPr>
                <w:sz w:val="20"/>
                <w:szCs w:val="20"/>
              </w:rPr>
              <w:t>Required only if there are more than one</w:t>
            </w:r>
            <w:r w:rsidRPr="00FC3371">
              <w:rPr>
                <w:rStyle w:val="elementdeftypeChar"/>
                <w:rFonts w:eastAsia="Calibri"/>
              </w:rPr>
              <w:t xml:space="preserve"> </w:t>
            </w:r>
            <w:proofErr w:type="spellStart"/>
            <w:r w:rsidRPr="00FC3371">
              <w:rPr>
                <w:rStyle w:val="elementdeftypeChar"/>
                <w:rFonts w:eastAsia="Calibri"/>
              </w:rPr>
              <w:t>loc_list</w:t>
            </w:r>
            <w:proofErr w:type="spellEnd"/>
            <w:r>
              <w:rPr>
                <w:rStyle w:val="elementdeftypeChar"/>
                <w:rFonts w:eastAsia="Calibri"/>
              </w:rPr>
              <w:t xml:space="preserve"> </w:t>
            </w:r>
            <w:r>
              <w:rPr>
                <w:sz w:val="20"/>
                <w:szCs w:val="20"/>
              </w:rPr>
              <w:t xml:space="preserve">elements in the </w:t>
            </w:r>
            <w:r w:rsidRPr="00A66652">
              <w:rPr>
                <w:rStyle w:val="elementdeftypeChar"/>
                <w:rFonts w:eastAsia="Calibri"/>
              </w:rPr>
              <w:t>connection</w:t>
            </w:r>
            <w:r>
              <w:rPr>
                <w:sz w:val="20"/>
                <w:szCs w:val="20"/>
              </w:rPr>
              <w:t>_</w:t>
            </w:r>
            <w:r w:rsidRPr="00A66652">
              <w:rPr>
                <w:rStyle w:val="elementdeftypeChar"/>
                <w:rFonts w:eastAsia="Calibri"/>
              </w:rPr>
              <w:t>1d</w:t>
            </w:r>
          </w:p>
        </w:tc>
      </w:tr>
    </w:tbl>
    <w:p w14:paraId="1EC470C9" w14:textId="3CD78E7D" w:rsidR="00FC68DB" w:rsidRDefault="00FC68DB" w:rsidP="00B202D2">
      <w:pPr>
        <w:pStyle w:val="Beschriftung"/>
        <w:spacing w:before="120"/>
      </w:pPr>
      <w:bookmarkStart w:id="1519" w:name="_Toc3566481"/>
      <w:bookmarkStart w:id="1520" w:name="_Toc34747482"/>
      <w:bookmarkStart w:id="1521" w:name="_Toc77095938"/>
      <w:r>
        <w:t xml:space="preserve">Table </w:t>
      </w:r>
      <w:r>
        <w:fldChar w:fldCharType="begin"/>
      </w:r>
      <w:r>
        <w:instrText xml:space="preserve"> SEQ Table \* ARABIC </w:instrText>
      </w:r>
      <w:r>
        <w:fldChar w:fldCharType="separate"/>
      </w:r>
      <w:r w:rsidR="008116BB">
        <w:rPr>
          <w:noProof/>
        </w:rPr>
        <w:t>80</w:t>
      </w:r>
      <w:r>
        <w:fldChar w:fldCharType="end"/>
      </w:r>
      <w:r>
        <w:t xml:space="preserve">: Attributes of element </w:t>
      </w:r>
      <w:r w:rsidRPr="003E46C4">
        <w:rPr>
          <w:rStyle w:val="elementdeftypeChar"/>
          <w:rFonts w:eastAsia="Calibri"/>
          <w:b w:val="0"/>
        </w:rPr>
        <w:t>&lt;</w:t>
      </w:r>
      <w:proofErr w:type="spellStart"/>
      <w:r w:rsidRPr="003E46C4">
        <w:rPr>
          <w:rStyle w:val="elementdeftypeChar"/>
          <w:rFonts w:eastAsia="Calibri"/>
          <w:b w:val="0"/>
        </w:rPr>
        <w:t>loc</w:t>
      </w:r>
      <w:r>
        <w:rPr>
          <w:rStyle w:val="elementdeftypeChar"/>
          <w:rFonts w:eastAsia="Calibri"/>
          <w:b w:val="0"/>
        </w:rPr>
        <w:t>_list</w:t>
      </w:r>
      <w:proofErr w:type="spellEnd"/>
      <w:r w:rsidRPr="003E46C4">
        <w:rPr>
          <w:rStyle w:val="elementdeftypeChar"/>
          <w:rFonts w:eastAsia="Calibri"/>
          <w:b w:val="0"/>
        </w:rPr>
        <w:t>/&gt;</w:t>
      </w:r>
      <w:bookmarkEnd w:id="1519"/>
      <w:bookmarkEnd w:id="1520"/>
      <w:bookmarkEnd w:id="1521"/>
    </w:p>
    <w:p w14:paraId="71278377" w14:textId="77777777" w:rsidR="00FC68DB" w:rsidRDefault="00FC68DB" w:rsidP="00B202D2">
      <w:r>
        <w:t>A connection line with sharp corners</w:t>
      </w:r>
      <w:r>
        <w:rPr>
          <w:rStyle w:val="Funotenzeichen"/>
        </w:rPr>
        <w:footnoteReference w:id="20"/>
      </w:r>
      <w:r>
        <w:t xml:space="preserve"> can be expressed by a series of </w:t>
      </w:r>
      <w:r w:rsidRPr="003E46C4">
        <w:rPr>
          <w:rStyle w:val="elementdeftypeChar"/>
          <w:rFonts w:eastAsia="Calibri"/>
        </w:rPr>
        <w:t>&lt;</w:t>
      </w:r>
      <w:proofErr w:type="spellStart"/>
      <w:r w:rsidRPr="003E46C4">
        <w:rPr>
          <w:rStyle w:val="elementdeftypeChar"/>
          <w:rFonts w:eastAsia="Calibri"/>
        </w:rPr>
        <w:t>loc</w:t>
      </w:r>
      <w:r>
        <w:rPr>
          <w:rStyle w:val="elementdeftypeChar"/>
          <w:rFonts w:eastAsia="Calibri"/>
        </w:rPr>
        <w:t>_list</w:t>
      </w:r>
      <w:proofErr w:type="spellEnd"/>
      <w:r w:rsidRPr="003E46C4">
        <w:rPr>
          <w:rStyle w:val="elementdeftypeChar"/>
          <w:rFonts w:eastAsia="Calibri"/>
        </w:rPr>
        <w:t>&gt;</w:t>
      </w:r>
      <w:r>
        <w:rPr>
          <w:rStyle w:val="elementdeftypeChar"/>
          <w:rFonts w:eastAsia="Calibri"/>
        </w:rPr>
        <w:t xml:space="preserve"> </w:t>
      </w:r>
      <w:r>
        <w:t xml:space="preserve">elements. In this case, the </w:t>
      </w:r>
      <w:r w:rsidRPr="003E46C4">
        <w:rPr>
          <w:rStyle w:val="elementdeftypeChar"/>
          <w:rFonts w:eastAsia="Calibri"/>
        </w:rPr>
        <w:t>&lt;</w:t>
      </w:r>
      <w:proofErr w:type="spellStart"/>
      <w:r w:rsidRPr="003E46C4">
        <w:rPr>
          <w:rStyle w:val="elementdeftypeChar"/>
          <w:rFonts w:eastAsia="Calibri"/>
        </w:rPr>
        <w:t>loc</w:t>
      </w:r>
      <w:r>
        <w:rPr>
          <w:rStyle w:val="elementdeftypeChar"/>
          <w:rFonts w:eastAsia="Calibri"/>
        </w:rPr>
        <w:t>_list</w:t>
      </w:r>
      <w:proofErr w:type="spellEnd"/>
      <w:r w:rsidRPr="003E46C4">
        <w:rPr>
          <w:rStyle w:val="elementdeftypeChar"/>
          <w:rFonts w:eastAsia="Calibri"/>
        </w:rPr>
        <w:t>&gt;</w:t>
      </w:r>
      <w:r>
        <w:rPr>
          <w:rStyle w:val="elementdeftypeChar"/>
          <w:rFonts w:eastAsia="Calibri"/>
        </w:rPr>
        <w:t xml:space="preserve"> </w:t>
      </w:r>
      <w:r>
        <w:t xml:space="preserve">order is indicated by the </w:t>
      </w:r>
      <w:r w:rsidRPr="00FC3371">
        <w:rPr>
          <w:rStyle w:val="elementdeftypeChar"/>
          <w:rFonts w:eastAsia="Calibri"/>
        </w:rPr>
        <w:t>index</w:t>
      </w:r>
      <w:r>
        <w:t xml:space="preserve"> attribute.</w:t>
      </w:r>
    </w:p>
    <w:p w14:paraId="13EB7221" w14:textId="77777777" w:rsidR="00FC68DB" w:rsidRDefault="00FC68DB" w:rsidP="00B202D2">
      <w:r>
        <w:t xml:space="preserve">The </w:t>
      </w:r>
      <w:r w:rsidRPr="00837116">
        <w:rPr>
          <w:rStyle w:val="elementdeftypeChar"/>
          <w:rFonts w:eastAsia="Calibri"/>
        </w:rPr>
        <w:t>&lt;</w:t>
      </w:r>
      <w:proofErr w:type="spellStart"/>
      <w:r w:rsidRPr="00837116">
        <w:rPr>
          <w:rStyle w:val="elementdeftypeChar"/>
          <w:rFonts w:eastAsia="Calibri"/>
        </w:rPr>
        <w:t>loc_list</w:t>
      </w:r>
      <w:proofErr w:type="spellEnd"/>
      <w:r w:rsidRPr="00837116">
        <w:rPr>
          <w:rStyle w:val="elementdeftypeChar"/>
          <w:rFonts w:eastAsia="Calibri"/>
        </w:rPr>
        <w:t>&gt;</w:t>
      </w:r>
      <w:r>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7055D9" w14:paraId="195F9007" w14:textId="77777777" w:rsidTr="00FC68DB">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86263E" w14:textId="77777777" w:rsidR="00FC68DB" w:rsidRPr="007055D9" w:rsidRDefault="00FC68DB" w:rsidP="00B202D2">
            <w:pPr>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75F297" w14:textId="77777777" w:rsidR="00FC68DB" w:rsidRPr="007055D9" w:rsidRDefault="00FC68DB" w:rsidP="00B202D2">
            <w:pPr>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E84B12" w14:textId="77777777" w:rsidR="00FC68DB" w:rsidRPr="007055D9" w:rsidRDefault="00FC68DB" w:rsidP="00B202D2">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94BE91" w14:textId="77777777" w:rsidR="00FC68DB" w:rsidRPr="007055D9" w:rsidRDefault="00FC68DB" w:rsidP="00B202D2">
            <w:pPr>
              <w:rPr>
                <w:b/>
                <w:i/>
              </w:rPr>
            </w:pPr>
            <w:r w:rsidRPr="007055D9">
              <w:rPr>
                <w:b/>
                <w:i/>
              </w:rPr>
              <w:t>Constraint</w:t>
            </w:r>
          </w:p>
        </w:tc>
      </w:tr>
      <w:tr w:rsidR="00FC68DB" w:rsidRPr="007055D9" w14:paraId="0594D29B" w14:textId="77777777" w:rsidTr="00FC68DB">
        <w:trPr>
          <w:jc w:val="center"/>
        </w:trPr>
        <w:tc>
          <w:tcPr>
            <w:tcW w:w="2221" w:type="dxa"/>
            <w:shd w:val="clear" w:color="auto" w:fill="auto"/>
            <w:vAlign w:val="bottom"/>
          </w:tcPr>
          <w:p w14:paraId="02251DBC" w14:textId="77777777" w:rsidR="00FC68DB" w:rsidRPr="00157E36" w:rsidRDefault="00FC68DB" w:rsidP="00B202D2">
            <w:pPr>
              <w:rPr>
                <w:sz w:val="20"/>
                <w:szCs w:val="20"/>
              </w:rPr>
            </w:pPr>
            <w:proofErr w:type="spellStart"/>
            <w:r>
              <w:rPr>
                <w:sz w:val="20"/>
                <w:szCs w:val="20"/>
              </w:rPr>
              <w:t>loc</w:t>
            </w:r>
            <w:proofErr w:type="spellEnd"/>
          </w:p>
        </w:tc>
        <w:tc>
          <w:tcPr>
            <w:tcW w:w="1842" w:type="dxa"/>
            <w:shd w:val="clear" w:color="auto" w:fill="auto"/>
            <w:vAlign w:val="bottom"/>
          </w:tcPr>
          <w:p w14:paraId="64F269D2" w14:textId="77777777" w:rsidR="00FC68DB" w:rsidRPr="00157E36" w:rsidRDefault="00FC68DB" w:rsidP="00B202D2">
            <w:pPr>
              <w:rPr>
                <w:sz w:val="20"/>
                <w:szCs w:val="20"/>
              </w:rPr>
            </w:pPr>
            <w:r>
              <w:rPr>
                <w:sz w:val="20"/>
                <w:szCs w:val="20"/>
              </w:rPr>
              <w:t>1-*</w:t>
            </w:r>
          </w:p>
        </w:tc>
        <w:tc>
          <w:tcPr>
            <w:tcW w:w="1701" w:type="dxa"/>
            <w:shd w:val="clear" w:color="auto" w:fill="auto"/>
            <w:vAlign w:val="bottom"/>
          </w:tcPr>
          <w:p w14:paraId="42D283CB" w14:textId="77777777" w:rsidR="00FC68DB" w:rsidRPr="00157E36" w:rsidRDefault="00FC68DB" w:rsidP="00B202D2">
            <w:pPr>
              <w:rPr>
                <w:sz w:val="20"/>
                <w:szCs w:val="20"/>
              </w:rPr>
            </w:pPr>
            <w:r>
              <w:rPr>
                <w:sz w:val="20"/>
                <w:szCs w:val="20"/>
              </w:rPr>
              <w:t>Required</w:t>
            </w:r>
          </w:p>
        </w:tc>
        <w:tc>
          <w:tcPr>
            <w:tcW w:w="2708" w:type="dxa"/>
            <w:shd w:val="clear" w:color="auto" w:fill="auto"/>
            <w:vAlign w:val="bottom"/>
          </w:tcPr>
          <w:p w14:paraId="2116DFCF" w14:textId="77777777" w:rsidR="00FC68DB" w:rsidRPr="00157E36" w:rsidRDefault="00FC68DB" w:rsidP="00B202D2">
            <w:pPr>
              <w:keepNext/>
              <w:rPr>
                <w:sz w:val="20"/>
                <w:szCs w:val="20"/>
              </w:rPr>
            </w:pPr>
            <w:r w:rsidRPr="00157E36">
              <w:rPr>
                <w:sz w:val="20"/>
                <w:szCs w:val="20"/>
              </w:rPr>
              <w:t>-</w:t>
            </w:r>
          </w:p>
        </w:tc>
      </w:tr>
    </w:tbl>
    <w:p w14:paraId="396045F2" w14:textId="025461A5" w:rsidR="00FC68DB" w:rsidRDefault="00FC68DB" w:rsidP="00B202D2">
      <w:pPr>
        <w:pStyle w:val="Beschriftung"/>
        <w:spacing w:before="120"/>
      </w:pPr>
      <w:bookmarkStart w:id="1522" w:name="_Toc3566482"/>
      <w:bookmarkStart w:id="1523" w:name="_Toc34747483"/>
      <w:bookmarkStart w:id="1524" w:name="_Toc77095939"/>
      <w:r>
        <w:t xml:space="preserve">Table </w:t>
      </w:r>
      <w:r>
        <w:fldChar w:fldCharType="begin"/>
      </w:r>
      <w:r>
        <w:instrText xml:space="preserve"> SEQ Table \* ARABIC </w:instrText>
      </w:r>
      <w:r>
        <w:fldChar w:fldCharType="separate"/>
      </w:r>
      <w:r w:rsidR="008116BB">
        <w:rPr>
          <w:noProof/>
        </w:rPr>
        <w:t>81</w:t>
      </w:r>
      <w:r>
        <w:fldChar w:fldCharType="end"/>
      </w:r>
      <w:r>
        <w:t xml:space="preserve">: Nested elements of </w:t>
      </w:r>
      <w:r w:rsidRPr="00837116">
        <w:rPr>
          <w:rStyle w:val="elementdeftypeChar"/>
          <w:rFonts w:eastAsia="Calibri"/>
          <w:b w:val="0"/>
        </w:rPr>
        <w:t>&lt;</w:t>
      </w:r>
      <w:proofErr w:type="spellStart"/>
      <w:r w:rsidRPr="00837116">
        <w:rPr>
          <w:rStyle w:val="elementdeftypeChar"/>
          <w:rFonts w:eastAsia="Calibri"/>
          <w:b w:val="0"/>
        </w:rPr>
        <w:t>loc_list</w:t>
      </w:r>
      <w:proofErr w:type="spellEnd"/>
      <w:r w:rsidRPr="00837116">
        <w:rPr>
          <w:rStyle w:val="elementdeftypeChar"/>
          <w:rFonts w:eastAsia="Calibri"/>
          <w:b w:val="0"/>
        </w:rPr>
        <w:t>&gt;</w:t>
      </w:r>
      <w:bookmarkEnd w:id="1522"/>
      <w:bookmarkEnd w:id="1523"/>
      <w:bookmarkEnd w:id="1524"/>
    </w:p>
    <w:p w14:paraId="3D683340" w14:textId="77777777" w:rsidR="00FC68DB" w:rsidRPr="007055D9" w:rsidRDefault="00FC68DB" w:rsidP="00B202D2">
      <w:pPr>
        <w:pStyle w:val="berschrift5"/>
      </w:pPr>
      <w:r w:rsidRPr="007055D9">
        <w:t xml:space="preserve">Element </w:t>
      </w:r>
      <w:r>
        <w:t>"</w:t>
      </w:r>
      <w:proofErr w:type="spellStart"/>
      <w:r w:rsidRPr="007055D9">
        <w:t>loc</w:t>
      </w:r>
      <w:proofErr w:type="spellEnd"/>
      <w:r>
        <w:t>"</w:t>
      </w:r>
    </w:p>
    <w:p w14:paraId="6182EC06" w14:textId="77777777" w:rsidR="00FC68DB" w:rsidRPr="007055D9" w:rsidRDefault="00FC68DB" w:rsidP="00B202D2">
      <w:r w:rsidRPr="007055D9">
        <w:t xml:space="preserve">Each location specified by the element </w:t>
      </w:r>
      <w:r w:rsidRPr="00837116">
        <w:rPr>
          <w:rStyle w:val="elementdeftypeChar"/>
          <w:rFonts w:eastAsia="Calibri"/>
        </w:rPr>
        <w:t>&lt;</w:t>
      </w:r>
      <w:proofErr w:type="spellStart"/>
      <w:r w:rsidRPr="007055D9">
        <w:rPr>
          <w:rStyle w:val="XMLElement"/>
        </w:rPr>
        <w:t>loc</w:t>
      </w:r>
      <w:proofErr w:type="spellEnd"/>
      <w:r>
        <w:rPr>
          <w:rStyle w:val="XMLElement"/>
        </w:rPr>
        <w:t>/&gt;</w:t>
      </w:r>
      <w:r w:rsidRPr="007055D9">
        <w:t xml:space="preserve"> contains three values specifying the x, </w:t>
      </w:r>
      <w:proofErr w:type="gramStart"/>
      <w:r w:rsidRPr="007055D9">
        <w:t>y</w:t>
      </w:r>
      <w:proofErr w:type="gramEnd"/>
      <w:r w:rsidRPr="007055D9">
        <w:t xml:space="preserve"> and z coordinates of the location.</w:t>
      </w:r>
    </w:p>
    <w:p w14:paraId="76A590D9" w14:textId="77777777" w:rsidR="00FC68DB" w:rsidRPr="007055D9" w:rsidRDefault="00FC68DB" w:rsidP="00B202D2">
      <w:r w:rsidRPr="007055D9">
        <w:t xml:space="preserve">The attributes associated to the element </w:t>
      </w:r>
      <w:r w:rsidRPr="00837116">
        <w:rPr>
          <w:rStyle w:val="elementdeftypeChar"/>
          <w:rFonts w:eastAsia="Calibri"/>
        </w:rPr>
        <w:t>&lt;</w:t>
      </w:r>
      <w:proofErr w:type="spellStart"/>
      <w:r w:rsidRPr="007055D9">
        <w:rPr>
          <w:rStyle w:val="XMLElement"/>
        </w:rPr>
        <w:t>loc</w:t>
      </w:r>
      <w:proofErr w:type="spellEnd"/>
      <w:r>
        <w:rPr>
          <w:rStyle w:val="XMLElement"/>
        </w:rPr>
        <w: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7055D9" w14:paraId="6B1619B2"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B2B989" w14:textId="77777777" w:rsidR="00FC68DB" w:rsidRPr="007055D9" w:rsidRDefault="00FC68DB" w:rsidP="00B202D2">
            <w:pPr>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849B68" w14:textId="77777777" w:rsidR="00FC68DB" w:rsidRPr="007055D9" w:rsidRDefault="00FC68DB" w:rsidP="00B202D2">
            <w:pPr>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AA810" w14:textId="77777777" w:rsidR="00FC68DB" w:rsidRPr="007055D9" w:rsidRDefault="00FC68DB" w:rsidP="00B202D2">
            <w:pPr>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1E725C" w14:textId="77777777" w:rsidR="00FC68DB" w:rsidRPr="007055D9" w:rsidRDefault="00FC68DB" w:rsidP="00B202D2">
            <w:pPr>
              <w:rPr>
                <w:b/>
                <w:i/>
              </w:rPr>
            </w:pPr>
            <w:r w:rsidRPr="007055D9">
              <w:rPr>
                <w:b/>
                <w:i/>
              </w:rPr>
              <w:t>Constraint</w:t>
            </w:r>
          </w:p>
        </w:tc>
      </w:tr>
      <w:tr w:rsidR="00FC68DB" w:rsidRPr="007055D9" w14:paraId="2B5CD281" w14:textId="77777777" w:rsidTr="00FC68DB">
        <w:trPr>
          <w:jc w:val="center"/>
        </w:trPr>
        <w:tc>
          <w:tcPr>
            <w:tcW w:w="1871" w:type="dxa"/>
            <w:shd w:val="clear" w:color="auto" w:fill="auto"/>
            <w:vAlign w:val="bottom"/>
          </w:tcPr>
          <w:p w14:paraId="49E4BF8B" w14:textId="77777777" w:rsidR="00FC68DB" w:rsidRPr="00137032" w:rsidRDefault="00FC68DB" w:rsidP="00B202D2">
            <w:pPr>
              <w:rPr>
                <w:sz w:val="20"/>
                <w:szCs w:val="20"/>
              </w:rPr>
            </w:pPr>
            <w:r w:rsidRPr="00137032">
              <w:rPr>
                <w:sz w:val="20"/>
                <w:szCs w:val="20"/>
              </w:rPr>
              <w:t>v</w:t>
            </w:r>
          </w:p>
        </w:tc>
        <w:tc>
          <w:tcPr>
            <w:tcW w:w="1800" w:type="dxa"/>
            <w:shd w:val="clear" w:color="auto" w:fill="auto"/>
            <w:vAlign w:val="bottom"/>
          </w:tcPr>
          <w:p w14:paraId="67951754" w14:textId="77777777" w:rsidR="00FC68DB" w:rsidRPr="00137032" w:rsidRDefault="00FC68DB" w:rsidP="00B202D2">
            <w:pPr>
              <w:rPr>
                <w:sz w:val="20"/>
                <w:szCs w:val="20"/>
              </w:rPr>
            </w:pPr>
            <w:r>
              <w:rPr>
                <w:sz w:val="20"/>
                <w:szCs w:val="20"/>
              </w:rPr>
              <w:t>Floating point</w:t>
            </w:r>
          </w:p>
        </w:tc>
        <w:tc>
          <w:tcPr>
            <w:tcW w:w="1620" w:type="dxa"/>
            <w:shd w:val="clear" w:color="auto" w:fill="auto"/>
            <w:vAlign w:val="bottom"/>
          </w:tcPr>
          <w:p w14:paraId="5DACD791" w14:textId="77777777" w:rsidR="00FC68DB" w:rsidRPr="00137032" w:rsidRDefault="00FC68DB" w:rsidP="00B202D2">
            <w:pPr>
              <w:rPr>
                <w:sz w:val="20"/>
                <w:szCs w:val="20"/>
              </w:rPr>
            </w:pPr>
            <w:r w:rsidRPr="00137032">
              <w:rPr>
                <w:sz w:val="20"/>
                <w:szCs w:val="20"/>
              </w:rPr>
              <w:t>Required</w:t>
            </w:r>
          </w:p>
        </w:tc>
        <w:tc>
          <w:tcPr>
            <w:tcW w:w="3240" w:type="dxa"/>
            <w:shd w:val="clear" w:color="auto" w:fill="auto"/>
          </w:tcPr>
          <w:p w14:paraId="4AD6BEA6" w14:textId="77777777" w:rsidR="00FC68DB" w:rsidRPr="00137032" w:rsidRDefault="00FC68DB" w:rsidP="00B202D2">
            <w:pPr>
              <w:keepNext/>
              <w:autoSpaceDE w:val="0"/>
              <w:autoSpaceDN w:val="0"/>
              <w:adjustRightInd w:val="0"/>
              <w:spacing w:after="0"/>
              <w:rPr>
                <w:sz w:val="20"/>
                <w:szCs w:val="20"/>
              </w:rPr>
            </w:pPr>
            <w:r w:rsidRPr="00137032">
              <w:rPr>
                <w:sz w:val="20"/>
                <w:szCs w:val="20"/>
              </w:rPr>
              <w:t>-</w:t>
            </w:r>
          </w:p>
        </w:tc>
      </w:tr>
    </w:tbl>
    <w:p w14:paraId="23045D6E" w14:textId="06DA4466" w:rsidR="00FC68DB" w:rsidRDefault="00FC68DB" w:rsidP="00B202D2">
      <w:pPr>
        <w:pStyle w:val="Beschriftung"/>
        <w:spacing w:before="120"/>
      </w:pPr>
      <w:bookmarkStart w:id="1525" w:name="_Toc3566483"/>
      <w:bookmarkStart w:id="1526" w:name="_Toc34747484"/>
      <w:bookmarkStart w:id="1527" w:name="_Toc77095940"/>
      <w:r>
        <w:t xml:space="preserve">Table </w:t>
      </w:r>
      <w:r>
        <w:fldChar w:fldCharType="begin"/>
      </w:r>
      <w:r>
        <w:instrText xml:space="preserve"> SEQ Table \* ARABIC </w:instrText>
      </w:r>
      <w:r>
        <w:fldChar w:fldCharType="separate"/>
      </w:r>
      <w:r w:rsidR="008116BB">
        <w:rPr>
          <w:noProof/>
        </w:rPr>
        <w:t>82</w:t>
      </w:r>
      <w:r>
        <w:fldChar w:fldCharType="end"/>
      </w:r>
      <w:r>
        <w:t xml:space="preserve">: Attributes of element </w:t>
      </w:r>
      <w:r w:rsidRPr="003E46C4">
        <w:rPr>
          <w:rStyle w:val="elementdeftypeChar"/>
          <w:rFonts w:eastAsia="Calibri"/>
          <w:b w:val="0"/>
        </w:rPr>
        <w:t>&lt;</w:t>
      </w:r>
      <w:proofErr w:type="spellStart"/>
      <w:r w:rsidRPr="003E46C4">
        <w:rPr>
          <w:rStyle w:val="elementdeftypeChar"/>
          <w:rFonts w:eastAsia="Calibri"/>
          <w:b w:val="0"/>
        </w:rPr>
        <w:t>loc</w:t>
      </w:r>
      <w:proofErr w:type="spellEnd"/>
      <w:r w:rsidRPr="003E46C4">
        <w:rPr>
          <w:rStyle w:val="elementdeftypeChar"/>
          <w:rFonts w:eastAsia="Calibri"/>
          <w:b w:val="0"/>
        </w:rPr>
        <w:t>/&gt;</w:t>
      </w:r>
      <w:bookmarkEnd w:id="1525"/>
      <w:bookmarkEnd w:id="1526"/>
      <w:bookmarkEnd w:id="1527"/>
    </w:p>
    <w:p w14:paraId="79811222" w14:textId="77777777" w:rsidR="00FC68DB" w:rsidRPr="007055D9" w:rsidRDefault="00FC68DB" w:rsidP="00B202D2">
      <w:pPr>
        <w:spacing w:before="120"/>
      </w:pPr>
      <w:r w:rsidRPr="007055D9">
        <w:t xml:space="preserve">The attribute </w:t>
      </w:r>
      <w:r>
        <w:rPr>
          <w:rStyle w:val="XMLAttribute"/>
        </w:rPr>
        <w:t>v</w:t>
      </w:r>
      <w:r w:rsidRPr="007055D9">
        <w:t xml:space="preserve"> is used as surrogate index to ensure proper ordering. The values are </w:t>
      </w:r>
      <w:r>
        <w:t>NOT</w:t>
      </w:r>
      <w:r w:rsidRPr="007055D9">
        <w:t xml:space="preserve"> related to the attribute </w:t>
      </w:r>
      <w:r w:rsidRPr="007055D9">
        <w:rPr>
          <w:rStyle w:val="XMLAttribute"/>
        </w:rPr>
        <w:t>u</w:t>
      </w:r>
      <w:r w:rsidRPr="007055D9">
        <w:t xml:space="preserve"> used in the </w:t>
      </w:r>
      <w:r>
        <w:rPr>
          <w:rStyle w:val="XMLElement"/>
          <w:szCs w:val="18"/>
        </w:rPr>
        <w:t>&lt;</w:t>
      </w:r>
      <w:proofErr w:type="spellStart"/>
      <w:r>
        <w:rPr>
          <w:rStyle w:val="XMLElement"/>
          <w:szCs w:val="18"/>
        </w:rPr>
        <w:t>w</w:t>
      </w:r>
      <w:r w:rsidRPr="000D3674">
        <w:rPr>
          <w:rStyle w:val="XMLElement"/>
          <w:szCs w:val="18"/>
        </w:rPr>
        <w:t>eld_position</w:t>
      </w:r>
      <w:proofErr w:type="spellEnd"/>
      <w:r>
        <w:rPr>
          <w:rStyle w:val="XMLElement"/>
          <w:szCs w:val="18"/>
        </w:rPr>
        <w:t>/&gt;</w:t>
      </w:r>
      <w:r w:rsidRPr="007055D9">
        <w:t xml:space="preserve"> element. </w:t>
      </w:r>
    </w:p>
    <w:p w14:paraId="67A1A600" w14:textId="77777777" w:rsidR="00FC68DB" w:rsidRPr="00CC0C76" w:rsidRDefault="00FC68DB" w:rsidP="00B202D2">
      <w:r w:rsidRPr="00CC0C76">
        <w:t xml:space="preserve">The </w:t>
      </w:r>
      <w:r w:rsidRPr="003E46C4">
        <w:rPr>
          <w:rStyle w:val="elementdeftypeChar"/>
          <w:rFonts w:eastAsia="Calibri"/>
        </w:rPr>
        <w:t>&lt;</w:t>
      </w:r>
      <w:proofErr w:type="spellStart"/>
      <w:r w:rsidRPr="003E46C4">
        <w:rPr>
          <w:rStyle w:val="elementdeftypeChar"/>
          <w:rFonts w:eastAsia="Calibri"/>
        </w:rPr>
        <w:t>loc</w:t>
      </w:r>
      <w:proofErr w:type="spellEnd"/>
      <w:r w:rsidRPr="003E46C4">
        <w:rPr>
          <w:rStyle w:val="elementdeftypeChar"/>
          <w:rFonts w:eastAsia="Calibri"/>
        </w:rPr>
        <w:t>/&gt;</w:t>
      </w:r>
      <w:r w:rsidRPr="00CC0C76">
        <w:t xml:space="preserve"> with the minimum value of </w:t>
      </w:r>
      <w:r>
        <w:t>"</w:t>
      </w:r>
      <w:r w:rsidRPr="00CC0C76">
        <w:t>v</w:t>
      </w:r>
      <w:r>
        <w:t>"</w:t>
      </w:r>
      <w:r w:rsidRPr="00CC0C76">
        <w:t xml:space="preserve"> marks the start of a seam weld and max(v)</w:t>
      </w:r>
      <w:r>
        <w:t xml:space="preserve"> is used to mark</w:t>
      </w:r>
      <w:r w:rsidRPr="00CC0C76">
        <w:t xml:space="preserve"> the end. </w:t>
      </w:r>
      <w:r>
        <w:t>The reason for that is s</w:t>
      </w:r>
      <w:r w:rsidRPr="00CC0C76">
        <w:t xml:space="preserve">ome manufacturing techniques are not </w:t>
      </w:r>
      <w:r>
        <w:t>"</w:t>
      </w:r>
      <w:r w:rsidRPr="00CC0C76">
        <w:t>symmetric</w:t>
      </w:r>
      <w:r>
        <w:t>"</w:t>
      </w:r>
      <w:r w:rsidRPr="00CC0C76">
        <w:t xml:space="preserve"> regarding both ends of a </w:t>
      </w:r>
      <w:r>
        <w:t>connection line</w:t>
      </w:r>
      <w:r w:rsidRPr="00CC0C76">
        <w:t>.</w:t>
      </w:r>
    </w:p>
    <w:p w14:paraId="3F6A2D62" w14:textId="77777777" w:rsidR="00FC68DB" w:rsidRPr="00D977AB" w:rsidRDefault="00FC68DB" w:rsidP="00B202D2">
      <w:pPr>
        <w:pStyle w:val="Example"/>
      </w:pPr>
      <w:r>
        <w:t>Example A (</w:t>
      </w:r>
      <w:r w:rsidRPr="00E46A64">
        <w:t>a connection line with a single section</w:t>
      </w:r>
      <w:r>
        <w:t>)</w:t>
      </w:r>
      <w:r w:rsidRPr="00D977AB">
        <w:t>:</w:t>
      </w:r>
    </w:p>
    <w:p w14:paraId="675BEB35" w14:textId="77777777" w:rsidR="00FC68DB" w:rsidRPr="00D977AB" w:rsidRDefault="00FC68DB" w:rsidP="00B202D2">
      <w:pPr>
        <w:pStyle w:val="XMLCode"/>
      </w:pPr>
    </w:p>
    <w:p w14:paraId="4C5B2B97" w14:textId="77777777" w:rsidR="00FC68DB" w:rsidRPr="00D977AB" w:rsidRDefault="00FC68DB" w:rsidP="00B202D2">
      <w:pPr>
        <w:pStyle w:val="XMLCode"/>
      </w:pPr>
      <w:r w:rsidRPr="00D977AB">
        <w:t>&lt;</w:t>
      </w:r>
      <w:proofErr w:type="spellStart"/>
      <w:r w:rsidRPr="00D977AB">
        <w:t>loc_list</w:t>
      </w:r>
      <w:proofErr w:type="spellEnd"/>
      <w:r w:rsidRPr="00D977AB">
        <w:t>&gt;</w:t>
      </w:r>
    </w:p>
    <w:p w14:paraId="60A429CD" w14:textId="77777777" w:rsidR="00FC68DB" w:rsidRPr="00D977AB" w:rsidRDefault="00FC68DB" w:rsidP="00B202D2">
      <w:pPr>
        <w:pStyle w:val="XMLCode"/>
        <w:rPr>
          <w:b/>
          <w:color w:val="0070C0"/>
        </w:rPr>
      </w:pPr>
      <w:r w:rsidRPr="00D977AB">
        <w:tab/>
      </w:r>
      <w:r w:rsidRPr="00D977AB">
        <w:rPr>
          <w:b/>
          <w:color w:val="0070C0"/>
        </w:rPr>
        <w:t xml:space="preserve">&lt;loc v="0"   &gt; 2581.21 -708.408 31.6532 &lt;/loc&gt; </w:t>
      </w:r>
      <w:proofErr w:type="gramStart"/>
      <w:r w:rsidRPr="00486010">
        <w:rPr>
          <w:color w:val="FF0000"/>
        </w:rPr>
        <w:t>&lt;!--</w:t>
      </w:r>
      <w:proofErr w:type="gramEnd"/>
      <w:r w:rsidRPr="00486010">
        <w:rPr>
          <w:color w:val="FF0000"/>
        </w:rPr>
        <w:t xml:space="preserve"> first point --&gt;</w:t>
      </w:r>
    </w:p>
    <w:p w14:paraId="14E49789" w14:textId="77777777" w:rsidR="00FC68DB" w:rsidRPr="00D977AB" w:rsidRDefault="00FC68DB" w:rsidP="00B202D2">
      <w:pPr>
        <w:pStyle w:val="XMLCode"/>
        <w:rPr>
          <w:b/>
          <w:color w:val="0070C0"/>
        </w:rPr>
      </w:pPr>
      <w:r w:rsidRPr="00D977AB">
        <w:rPr>
          <w:b/>
          <w:color w:val="0070C0"/>
        </w:rPr>
        <w:tab/>
        <w:t>&lt;loc v="0.1" &gt; 2581.42 -708.357 35.2816 &lt;/loc&gt;</w:t>
      </w:r>
    </w:p>
    <w:p w14:paraId="20961220" w14:textId="77777777" w:rsidR="00FC68DB" w:rsidRPr="00C06843" w:rsidRDefault="00FC68DB" w:rsidP="00B202D2">
      <w:pPr>
        <w:pStyle w:val="XMLCode"/>
        <w:rPr>
          <w:b/>
          <w:color w:val="0070C0"/>
        </w:rPr>
      </w:pPr>
      <w:r w:rsidRPr="00D977AB">
        <w:rPr>
          <w:b/>
          <w:color w:val="0070C0"/>
        </w:rPr>
        <w:tab/>
        <w:t>&lt;loc v="2.22"&gt;</w:t>
      </w:r>
      <w:r w:rsidRPr="00D977AB">
        <w:rPr>
          <w:b/>
          <w:color w:val="0070C0"/>
        </w:rPr>
        <w:tab/>
      </w:r>
      <w:r w:rsidRPr="00C06843">
        <w:rPr>
          <w:b/>
          <w:color w:val="0070C0"/>
        </w:rPr>
        <w:t>2581.05 -708.302 39.0643</w:t>
      </w:r>
      <w:r>
        <w:rPr>
          <w:b/>
          <w:color w:val="0070C0"/>
        </w:rPr>
        <w:t xml:space="preserve"> </w:t>
      </w:r>
      <w:r w:rsidRPr="00C06843">
        <w:rPr>
          <w:b/>
          <w:color w:val="0070C0"/>
        </w:rPr>
        <w:t>&lt;/loc&gt;</w:t>
      </w:r>
      <w:r>
        <w:rPr>
          <w:b/>
          <w:color w:val="0070C0"/>
        </w:rPr>
        <w:t xml:space="preserve"> </w:t>
      </w:r>
      <w:proofErr w:type="gramStart"/>
      <w:r>
        <w:rPr>
          <w:color w:val="FF0000"/>
        </w:rPr>
        <w:t>&lt;!--</w:t>
      </w:r>
      <w:proofErr w:type="gramEnd"/>
      <w:r>
        <w:rPr>
          <w:color w:val="FF0000"/>
        </w:rPr>
        <w:t xml:space="preserve"> last </w:t>
      </w:r>
      <w:r w:rsidRPr="00486010">
        <w:rPr>
          <w:color w:val="FF0000"/>
        </w:rPr>
        <w:t xml:space="preserve"> point --&gt;</w:t>
      </w:r>
    </w:p>
    <w:p w14:paraId="384227AC" w14:textId="77777777" w:rsidR="00FC68DB" w:rsidRDefault="00FC68DB" w:rsidP="00B202D2">
      <w:pPr>
        <w:pStyle w:val="XMLCode"/>
      </w:pPr>
      <w:r w:rsidRPr="007055D9">
        <w:t>&lt;/</w:t>
      </w:r>
      <w:proofErr w:type="spellStart"/>
      <w:r w:rsidRPr="007055D9">
        <w:t>loc_list</w:t>
      </w:r>
      <w:proofErr w:type="spellEnd"/>
      <w:r w:rsidRPr="007055D9">
        <w:t>&gt;</w:t>
      </w:r>
    </w:p>
    <w:p w14:paraId="5CF8C75A" w14:textId="77777777" w:rsidR="00FC68DB" w:rsidRDefault="00FC68DB" w:rsidP="00B202D2">
      <w:pPr>
        <w:pStyle w:val="XMLCode"/>
      </w:pPr>
    </w:p>
    <w:p w14:paraId="4F04A7AE" w14:textId="77777777" w:rsidR="00FC68DB" w:rsidRPr="00D977AB" w:rsidRDefault="00FC68DB" w:rsidP="00B202D2">
      <w:pPr>
        <w:pStyle w:val="Example"/>
      </w:pPr>
      <w:r>
        <w:t>Example B (</w:t>
      </w:r>
      <w:r w:rsidRPr="00E46A64">
        <w:t>a connection line consisting of two disjoint sections</w:t>
      </w:r>
      <w:r>
        <w:t>)</w:t>
      </w:r>
      <w:r w:rsidRPr="00D977AB">
        <w:t>:</w:t>
      </w:r>
    </w:p>
    <w:p w14:paraId="00A18BD7" w14:textId="77777777" w:rsidR="00FC68DB" w:rsidRPr="00D977AB" w:rsidRDefault="00FC68DB" w:rsidP="00B202D2">
      <w:pPr>
        <w:pStyle w:val="XMLCode"/>
      </w:pPr>
    </w:p>
    <w:p w14:paraId="507E7179" w14:textId="77777777" w:rsidR="00FC68DB" w:rsidRPr="00486010" w:rsidRDefault="00FC68DB" w:rsidP="00B202D2">
      <w:pPr>
        <w:pStyle w:val="XMLCode"/>
        <w:rPr>
          <w:color w:val="FF0000"/>
        </w:rPr>
      </w:pPr>
      <w:r>
        <w:t>&lt;</w:t>
      </w:r>
      <w:proofErr w:type="spellStart"/>
      <w:r>
        <w:t>loc_list</w:t>
      </w:r>
      <w:proofErr w:type="spellEnd"/>
      <w:r>
        <w:t xml:space="preserve"> index="1"&gt; </w:t>
      </w:r>
      <w:proofErr w:type="gramStart"/>
      <w:r w:rsidRPr="00486010">
        <w:rPr>
          <w:color w:val="FF0000"/>
        </w:rPr>
        <w:t>&lt;!--</w:t>
      </w:r>
      <w:proofErr w:type="gramEnd"/>
      <w:r w:rsidRPr="00486010">
        <w:rPr>
          <w:color w:val="FF0000"/>
        </w:rPr>
        <w:t xml:space="preserve"> first section --&gt;</w:t>
      </w:r>
    </w:p>
    <w:p w14:paraId="1DD41BE8" w14:textId="77777777" w:rsidR="00FC68DB" w:rsidRPr="00486010" w:rsidRDefault="00FC68DB" w:rsidP="00B202D2">
      <w:pPr>
        <w:pStyle w:val="XMLCode"/>
        <w:rPr>
          <w:color w:val="0070C0"/>
        </w:rPr>
      </w:pPr>
      <w:r>
        <w:tab/>
      </w:r>
      <w:r w:rsidRPr="00486010">
        <w:rPr>
          <w:color w:val="0070C0"/>
        </w:rPr>
        <w:t>&lt;loc v=</w:t>
      </w:r>
      <w:r>
        <w:rPr>
          <w:color w:val="0070C0"/>
        </w:rPr>
        <w:t>"</w:t>
      </w:r>
      <w:r w:rsidRPr="00486010">
        <w:rPr>
          <w:color w:val="0070C0"/>
        </w:rPr>
        <w:t>0</w:t>
      </w:r>
      <w:r>
        <w:rPr>
          <w:color w:val="0070C0"/>
        </w:rPr>
        <w:t xml:space="preserve">"   </w:t>
      </w:r>
      <w:r w:rsidRPr="00486010">
        <w:rPr>
          <w:color w:val="0070C0"/>
        </w:rPr>
        <w:t xml:space="preserve">&gt; 2581.21 -708.408 31.6532 &lt;/loc&gt; </w:t>
      </w:r>
      <w:proofErr w:type="gramStart"/>
      <w:r w:rsidRPr="00486010">
        <w:rPr>
          <w:color w:val="FF0000"/>
        </w:rPr>
        <w:t>&lt;!--</w:t>
      </w:r>
      <w:proofErr w:type="gramEnd"/>
      <w:r w:rsidRPr="00486010">
        <w:rPr>
          <w:color w:val="FF0000"/>
        </w:rPr>
        <w:t xml:space="preserve"> first point --&gt;</w:t>
      </w:r>
    </w:p>
    <w:p w14:paraId="6D3F5644" w14:textId="77777777" w:rsidR="00FC68DB" w:rsidRPr="00486010" w:rsidRDefault="00FC68DB" w:rsidP="00B202D2">
      <w:pPr>
        <w:pStyle w:val="XMLCode"/>
        <w:rPr>
          <w:color w:val="0070C0"/>
        </w:rPr>
      </w:pPr>
      <w:r w:rsidRPr="00486010">
        <w:rPr>
          <w:color w:val="0070C0"/>
        </w:rPr>
        <w:tab/>
        <w:t>&lt;loc v=</w:t>
      </w:r>
      <w:r>
        <w:rPr>
          <w:color w:val="0070C0"/>
        </w:rPr>
        <w:t>"</w:t>
      </w:r>
      <w:r w:rsidRPr="00486010">
        <w:rPr>
          <w:color w:val="0070C0"/>
        </w:rPr>
        <w:t>1</w:t>
      </w:r>
      <w:r>
        <w:rPr>
          <w:color w:val="0070C0"/>
        </w:rPr>
        <w:t xml:space="preserve">"   </w:t>
      </w:r>
      <w:r w:rsidRPr="00486010">
        <w:rPr>
          <w:color w:val="0070C0"/>
        </w:rPr>
        <w:t>&gt; 2581.42 -708.357 35.2816 &lt;/loc&gt;</w:t>
      </w:r>
    </w:p>
    <w:p w14:paraId="31DD5761" w14:textId="77777777" w:rsidR="00FC68DB" w:rsidRDefault="00FC68DB" w:rsidP="00B202D2">
      <w:pPr>
        <w:pStyle w:val="XMLCode"/>
        <w:rPr>
          <w:color w:val="FF0000"/>
        </w:rPr>
      </w:pPr>
      <w:r w:rsidRPr="00486010">
        <w:rPr>
          <w:color w:val="0070C0"/>
        </w:rPr>
        <w:tab/>
        <w:t>&lt;loc v=</w:t>
      </w:r>
      <w:r>
        <w:rPr>
          <w:color w:val="0070C0"/>
        </w:rPr>
        <w:t>"</w:t>
      </w:r>
      <w:r w:rsidRPr="00486010">
        <w:rPr>
          <w:color w:val="0070C0"/>
        </w:rPr>
        <w:t>2.22</w:t>
      </w:r>
      <w:r>
        <w:rPr>
          <w:color w:val="0070C0"/>
        </w:rPr>
        <w:t>"</w:t>
      </w:r>
      <w:r w:rsidRPr="00486010">
        <w:rPr>
          <w:color w:val="0070C0"/>
        </w:rPr>
        <w:t xml:space="preserve">&gt; 2581.05 -708.302 39.0643 &lt;/loc&gt; </w:t>
      </w:r>
      <w:proofErr w:type="gramStart"/>
      <w:r w:rsidRPr="00486010">
        <w:rPr>
          <w:color w:val="FF0000"/>
        </w:rPr>
        <w:t>&lt;!--</w:t>
      </w:r>
      <w:proofErr w:type="gramEnd"/>
      <w:r w:rsidRPr="00486010">
        <w:rPr>
          <w:color w:val="FF0000"/>
        </w:rPr>
        <w:t xml:space="preserve"> last </w:t>
      </w:r>
      <w:r>
        <w:rPr>
          <w:color w:val="FF0000"/>
        </w:rPr>
        <w:t xml:space="preserve"> point</w:t>
      </w:r>
      <w:r w:rsidRPr="00486010">
        <w:rPr>
          <w:color w:val="FF0000"/>
        </w:rPr>
        <w:t xml:space="preserve"> --&gt;</w:t>
      </w:r>
    </w:p>
    <w:p w14:paraId="136DF4A4" w14:textId="77777777" w:rsidR="00FC68DB" w:rsidRPr="00486010" w:rsidRDefault="00FC68DB" w:rsidP="00B202D2">
      <w:pPr>
        <w:pStyle w:val="XMLCode"/>
        <w:rPr>
          <w:color w:val="FF0000"/>
        </w:rPr>
      </w:pPr>
      <w:r w:rsidRPr="007055D9">
        <w:t>&lt;/</w:t>
      </w:r>
      <w:proofErr w:type="spellStart"/>
      <w:r w:rsidRPr="007055D9">
        <w:t>loc_list</w:t>
      </w:r>
      <w:proofErr w:type="spellEnd"/>
      <w:r w:rsidRPr="007055D9">
        <w:t>&gt;</w:t>
      </w:r>
    </w:p>
    <w:p w14:paraId="7C4EE73B" w14:textId="77777777" w:rsidR="00FC68DB" w:rsidRPr="00486010" w:rsidRDefault="00FC68DB" w:rsidP="00B202D2">
      <w:pPr>
        <w:pStyle w:val="XMLCode"/>
      </w:pPr>
      <w:r w:rsidRPr="00486010">
        <w:t>&lt;</w:t>
      </w:r>
      <w:proofErr w:type="spellStart"/>
      <w:r w:rsidRPr="00486010">
        <w:t>loc_list</w:t>
      </w:r>
      <w:proofErr w:type="spellEnd"/>
      <w:r w:rsidRPr="00486010">
        <w:t xml:space="preserve"> index=</w:t>
      </w:r>
      <w:r>
        <w:t>"</w:t>
      </w:r>
      <w:r w:rsidRPr="00486010">
        <w:t>2</w:t>
      </w:r>
      <w:r>
        <w:t>"</w:t>
      </w:r>
      <w:r w:rsidRPr="00486010">
        <w:t xml:space="preserve">&gt; </w:t>
      </w:r>
      <w:proofErr w:type="gramStart"/>
      <w:r w:rsidRPr="00486010">
        <w:rPr>
          <w:color w:val="FF0000"/>
        </w:rPr>
        <w:t>&lt;!--</w:t>
      </w:r>
      <w:proofErr w:type="gramEnd"/>
      <w:r w:rsidRPr="00486010">
        <w:rPr>
          <w:color w:val="FF0000"/>
        </w:rPr>
        <w:t xml:space="preserve"> second section --&gt;</w:t>
      </w:r>
    </w:p>
    <w:p w14:paraId="7A09B05A" w14:textId="77777777" w:rsidR="00FC68DB" w:rsidRPr="00486010" w:rsidRDefault="00FC68DB" w:rsidP="00B202D2">
      <w:pPr>
        <w:pStyle w:val="XMLCode"/>
        <w:rPr>
          <w:color w:val="FF0000"/>
        </w:rPr>
      </w:pPr>
      <w:r w:rsidRPr="00486010">
        <w:rPr>
          <w:color w:val="0070C0"/>
        </w:rPr>
        <w:tab/>
        <w:t>&lt;loc v=</w:t>
      </w:r>
      <w:r>
        <w:rPr>
          <w:color w:val="0070C0"/>
        </w:rPr>
        <w:t>"</w:t>
      </w:r>
      <w:r w:rsidRPr="00486010">
        <w:rPr>
          <w:color w:val="0070C0"/>
        </w:rPr>
        <w:t>1</w:t>
      </w:r>
      <w:proofErr w:type="gramStart"/>
      <w:r>
        <w:rPr>
          <w:color w:val="0070C0"/>
        </w:rPr>
        <w:t xml:space="preserve">"  </w:t>
      </w:r>
      <w:r w:rsidRPr="00486010">
        <w:rPr>
          <w:color w:val="0070C0"/>
        </w:rPr>
        <w:t>&gt;</w:t>
      </w:r>
      <w:proofErr w:type="gramEnd"/>
      <w:r w:rsidRPr="00486010">
        <w:rPr>
          <w:color w:val="0070C0"/>
        </w:rPr>
        <w:t xml:space="preserve"> 2581.05 -708.302 40.3340 &lt;/loc&gt; </w:t>
      </w:r>
      <w:r>
        <w:rPr>
          <w:color w:val="0070C0"/>
        </w:rPr>
        <w:t xml:space="preserve"> </w:t>
      </w:r>
      <w:r w:rsidRPr="00486010">
        <w:rPr>
          <w:color w:val="FF0000"/>
        </w:rPr>
        <w:t>&lt;!-- first point --&gt;</w:t>
      </w:r>
    </w:p>
    <w:p w14:paraId="60BF5884" w14:textId="77777777" w:rsidR="00FC68DB" w:rsidRPr="00486010" w:rsidRDefault="00FC68DB" w:rsidP="00B202D2">
      <w:pPr>
        <w:pStyle w:val="XMLCode"/>
        <w:rPr>
          <w:color w:val="FF0000"/>
        </w:rPr>
      </w:pPr>
      <w:r w:rsidRPr="00486010">
        <w:rPr>
          <w:color w:val="0070C0"/>
        </w:rPr>
        <w:tab/>
        <w:t>&lt;loc v=</w:t>
      </w:r>
      <w:r>
        <w:rPr>
          <w:color w:val="0070C0"/>
        </w:rPr>
        <w:t>"</w:t>
      </w:r>
      <w:r w:rsidRPr="00486010">
        <w:rPr>
          <w:color w:val="0070C0"/>
        </w:rPr>
        <w:t>2.1</w:t>
      </w:r>
      <w:r>
        <w:rPr>
          <w:color w:val="0070C0"/>
        </w:rPr>
        <w:t>"</w:t>
      </w:r>
      <w:r w:rsidRPr="00486010">
        <w:rPr>
          <w:color w:val="0070C0"/>
        </w:rPr>
        <w:t>&gt; 2581.05 -708.302 48.5300 &lt;/loc</w:t>
      </w:r>
      <w:proofErr w:type="gramStart"/>
      <w:r w:rsidRPr="00486010">
        <w:rPr>
          <w:color w:val="0070C0"/>
        </w:rPr>
        <w:t xml:space="preserve">&gt; </w:t>
      </w:r>
      <w:r>
        <w:rPr>
          <w:color w:val="0070C0"/>
        </w:rPr>
        <w:t xml:space="preserve"> </w:t>
      </w:r>
      <w:r w:rsidRPr="00486010">
        <w:rPr>
          <w:color w:val="FF0000"/>
        </w:rPr>
        <w:t>&lt;</w:t>
      </w:r>
      <w:proofErr w:type="gramEnd"/>
      <w:r w:rsidRPr="00486010">
        <w:rPr>
          <w:color w:val="FF0000"/>
        </w:rPr>
        <w:t xml:space="preserve">!-- last </w:t>
      </w:r>
      <w:r>
        <w:rPr>
          <w:color w:val="FF0000"/>
        </w:rPr>
        <w:t xml:space="preserve"> </w:t>
      </w:r>
      <w:r w:rsidRPr="00486010">
        <w:rPr>
          <w:color w:val="FF0000"/>
        </w:rPr>
        <w:t>point --&gt;</w:t>
      </w:r>
    </w:p>
    <w:p w14:paraId="27B3A87B" w14:textId="77777777" w:rsidR="00FC68DB" w:rsidRPr="00D977AB" w:rsidRDefault="00FC68DB" w:rsidP="00B202D2">
      <w:pPr>
        <w:pStyle w:val="XMLCode"/>
      </w:pPr>
      <w:r w:rsidRPr="007055D9">
        <w:t>&lt;/</w:t>
      </w:r>
      <w:proofErr w:type="spellStart"/>
      <w:r w:rsidRPr="007055D9">
        <w:t>loc_list</w:t>
      </w:r>
      <w:proofErr w:type="spellEnd"/>
      <w:r w:rsidRPr="007055D9">
        <w:t>&gt;</w:t>
      </w:r>
    </w:p>
    <w:p w14:paraId="32533912" w14:textId="77777777" w:rsidR="00FC68DB" w:rsidRDefault="00FC68DB" w:rsidP="00B202D2">
      <w:pPr>
        <w:pStyle w:val="XMLCode"/>
      </w:pPr>
    </w:p>
    <w:p w14:paraId="3DC13ED5" w14:textId="77777777" w:rsidR="00FC68DB" w:rsidRPr="00037F3D" w:rsidRDefault="00FC68DB" w:rsidP="00B202D2">
      <w:pPr>
        <w:pStyle w:val="berschrift4"/>
      </w:pPr>
      <w:bookmarkStart w:id="1528" w:name="_Toc432343680"/>
      <w:bookmarkStart w:id="1529" w:name="_Ref69114607"/>
      <w:bookmarkStart w:id="1530" w:name="_Ref69114623"/>
      <w:bookmarkStart w:id="1531" w:name="_Toc77102069"/>
      <w:bookmarkStart w:id="1532" w:name="_Toc3557001"/>
      <w:bookmarkStart w:id="1533" w:name="_Toc34747251"/>
      <w:r w:rsidRPr="00037F3D">
        <w:t>Intermittent Connection Lines</w:t>
      </w:r>
      <w:bookmarkEnd w:id="1528"/>
      <w:bookmarkEnd w:id="1529"/>
      <w:bookmarkEnd w:id="1530"/>
      <w:bookmarkEnd w:id="1531"/>
      <w:r w:rsidRPr="00037F3D">
        <w:t xml:space="preserve"> </w:t>
      </w:r>
    </w:p>
    <w:p w14:paraId="39943C4F" w14:textId="77777777" w:rsidR="00FC68DB" w:rsidRDefault="00FC68DB" w:rsidP="00B202D2">
      <w:pPr>
        <w:spacing w:before="120"/>
      </w:pPr>
      <w:r w:rsidRPr="00037F3D">
        <w:t xml:space="preserve">Intermittent connection lines are connection lines, which are fixed only at certain </w:t>
      </w:r>
      <w:r w:rsidRPr="00037F3D">
        <w:rPr>
          <w:i/>
        </w:rPr>
        <w:t>segments</w:t>
      </w:r>
      <w:r w:rsidRPr="00037F3D">
        <w:rPr>
          <w:rStyle w:val="Funotenzeichen"/>
        </w:rPr>
        <w:footnoteReference w:id="21"/>
      </w:r>
      <w:r w:rsidRPr="00037F3D">
        <w:t xml:space="preserve"> along their total length. </w:t>
      </w:r>
      <w:r>
        <w:t xml:space="preserve">The gaps between the segments are called </w:t>
      </w:r>
      <w:r w:rsidRPr="00706280">
        <w:rPr>
          <w:i/>
        </w:rPr>
        <w:t>spacings</w:t>
      </w:r>
      <w:r>
        <w:t xml:space="preserve"> to avoid confusion with the gap between the connected parts. The b</w:t>
      </w:r>
      <w:r w:rsidRPr="006E5FC8">
        <w:t xml:space="preserve">enefit of intermittent </w:t>
      </w:r>
      <w:r w:rsidRPr="00037F3D">
        <w:t xml:space="preserve">connection lines </w:t>
      </w:r>
      <w:r w:rsidRPr="006E5FC8">
        <w:t xml:space="preserve">compared with (lots of) individual </w:t>
      </w:r>
      <w:r w:rsidRPr="00037F3D">
        <w:t xml:space="preserve">connection lines </w:t>
      </w:r>
      <w:r w:rsidRPr="006E5FC8">
        <w:t xml:space="preserve">is </w:t>
      </w:r>
      <w:r>
        <w:t xml:space="preserve">the </w:t>
      </w:r>
      <w:r w:rsidRPr="006E5FC8">
        <w:t>reduction of administrative overhead.</w:t>
      </w:r>
      <w:r>
        <w:t xml:space="preserve"> </w:t>
      </w:r>
    </w:p>
    <w:p w14:paraId="06DA6EC1" w14:textId="77777777" w:rsidR="00FC68DB" w:rsidRPr="00037F3D" w:rsidRDefault="00FC68DB" w:rsidP="00B202D2">
      <w:pPr>
        <w:spacing w:before="120"/>
      </w:pPr>
      <w:r w:rsidRPr="00037F3D">
        <w:t>Intermittent connection lines were introduced with χMCF version 3.1.1</w:t>
      </w:r>
      <w:r>
        <w:t xml:space="preserve"> and are only applicable to </w:t>
      </w:r>
      <w:r w:rsidRPr="00A37E6A">
        <w:rPr>
          <w:i/>
        </w:rPr>
        <w:t>seam</w:t>
      </w:r>
      <w:r>
        <w:t xml:space="preserve"> </w:t>
      </w:r>
      <w:r w:rsidRPr="00A205E8">
        <w:rPr>
          <w:i/>
        </w:rPr>
        <w:t>weld</w:t>
      </w:r>
      <w:r>
        <w:rPr>
          <w:i/>
        </w:rPr>
        <w:t>s</w:t>
      </w:r>
      <w:r>
        <w:t>, currently</w:t>
      </w:r>
      <w:r w:rsidRPr="00037F3D">
        <w:t xml:space="preserve">. </w:t>
      </w:r>
    </w:p>
    <w:p w14:paraId="04D7A39B" w14:textId="77777777" w:rsidR="00FC68DB" w:rsidRDefault="00FC68DB" w:rsidP="00B202D2">
      <w:pPr>
        <w:spacing w:before="120"/>
      </w:pPr>
      <w:r>
        <w:t>The</w:t>
      </w:r>
      <w:r w:rsidRPr="00C13ED8">
        <w:t xml:space="preserve"> </w:t>
      </w:r>
      <w:r w:rsidRPr="0076347E">
        <w:rPr>
          <w:i/>
        </w:rPr>
        <w:t>total length</w:t>
      </w:r>
      <w:r w:rsidRPr="00C13ED8">
        <w:t xml:space="preserve"> </w:t>
      </w:r>
      <w:r>
        <w:t xml:space="preserve">of a connection line </w:t>
      </w:r>
      <w:r w:rsidRPr="00C13ED8">
        <w:t xml:space="preserve">is the </w:t>
      </w:r>
      <w:r>
        <w:t xml:space="preserve">length of the </w:t>
      </w:r>
      <w:r w:rsidRPr="00C13ED8">
        <w:rPr>
          <w:rStyle w:val="elementdeftypeChar"/>
          <w:rFonts w:eastAsia="Calibri"/>
        </w:rPr>
        <w:t>&lt;</w:t>
      </w:r>
      <w:proofErr w:type="spellStart"/>
      <w:r w:rsidRPr="00C13ED8">
        <w:rPr>
          <w:rStyle w:val="elementdeftypeChar"/>
          <w:rFonts w:eastAsia="Calibri"/>
        </w:rPr>
        <w:t>loc_list</w:t>
      </w:r>
      <w:proofErr w:type="spellEnd"/>
      <w:r w:rsidRPr="00C13ED8">
        <w:rPr>
          <w:rStyle w:val="elementdeftypeChar"/>
          <w:rFonts w:eastAsia="Calibri"/>
        </w:rPr>
        <w:t>/&gt;</w:t>
      </w:r>
      <w:r w:rsidRPr="00C13ED8">
        <w:t xml:space="preserve"> polygon.</w:t>
      </w:r>
      <w:r>
        <w:t xml:space="preserve"> That is, the total length contains the lengths of </w:t>
      </w:r>
      <w:r w:rsidRPr="0076347E">
        <w:rPr>
          <w:i/>
        </w:rPr>
        <w:t>both</w:t>
      </w:r>
      <w:r>
        <w:t xml:space="preserve">, the </w:t>
      </w:r>
      <w:r w:rsidRPr="00722005">
        <w:rPr>
          <w:i/>
        </w:rPr>
        <w:t>segments</w:t>
      </w:r>
      <w:r>
        <w:t xml:space="preserve"> and the </w:t>
      </w:r>
      <w:r w:rsidRPr="00722005">
        <w:rPr>
          <w:i/>
        </w:rPr>
        <w:t>spacings</w:t>
      </w:r>
      <w:r>
        <w:t xml:space="preserve"> between, before and after segments. </w:t>
      </w:r>
    </w:p>
    <w:p w14:paraId="5FAC1B57" w14:textId="77777777" w:rsidR="00FC68DB" w:rsidRDefault="00FC68DB" w:rsidP="00B202D2">
      <w:pPr>
        <w:spacing w:before="120"/>
      </w:pPr>
      <w:r w:rsidRPr="00327740">
        <w:t xml:space="preserve">The </w:t>
      </w:r>
      <w:r w:rsidRPr="00327740">
        <w:rPr>
          <w:rStyle w:val="elementdeftypeChar"/>
          <w:rFonts w:eastAsia="Calibri"/>
          <w:lang w:eastAsia="en-GB"/>
        </w:rPr>
        <w:t>&lt;</w:t>
      </w:r>
      <w:proofErr w:type="spellStart"/>
      <w:r w:rsidRPr="00327740">
        <w:rPr>
          <w:rStyle w:val="elementdeftypeChar"/>
          <w:rFonts w:eastAsia="Calibri"/>
          <w:lang w:eastAsia="en-GB"/>
        </w:rPr>
        <w:t>loc_list</w:t>
      </w:r>
      <w:proofErr w:type="spellEnd"/>
      <w:r w:rsidRPr="00327740">
        <w:rPr>
          <w:rStyle w:val="elementdeftypeChar"/>
          <w:rFonts w:eastAsia="Calibri"/>
          <w:lang w:eastAsia="en-GB"/>
        </w:rPr>
        <w:t>/&gt;</w:t>
      </w:r>
      <w:r w:rsidRPr="00327740">
        <w:t xml:space="preserve"> polygon only </w:t>
      </w:r>
      <w:r w:rsidRPr="00327740">
        <w:rPr>
          <w:i/>
        </w:rPr>
        <w:t>approximates</w:t>
      </w:r>
      <w:r w:rsidRPr="00327740">
        <w:t xml:space="preserve"> exact geometry. This can lead to un</w:t>
      </w:r>
      <w:r>
        <w:t>avoid</w:t>
      </w:r>
      <w:r w:rsidRPr="00327740">
        <w:t>able deviations between the length of both, and hence to the exact positions of segments, especially next to the end of a connection line.</w:t>
      </w:r>
      <w:r>
        <w:t xml:space="preserve"> Thus, the reliable definition of </w:t>
      </w:r>
      <w:r w:rsidRPr="006E5FC8">
        <w:t xml:space="preserve">intermittent </w:t>
      </w:r>
      <w:r w:rsidRPr="00037F3D">
        <w:t>connection lines</w:t>
      </w:r>
      <w:r>
        <w:t xml:space="preserve"> requires a certain </w:t>
      </w:r>
      <w:r w:rsidRPr="00DF5BF0">
        <w:rPr>
          <w:i/>
        </w:rPr>
        <w:t>accuracy</w:t>
      </w:r>
      <w:r>
        <w:t xml:space="preserve"> of this polygon</w:t>
      </w:r>
      <w:r w:rsidRPr="00966BAF">
        <w:rPr>
          <w:rStyle w:val="Funotenzeichen"/>
          <w:vanish/>
        </w:rPr>
        <w:footnoteReference w:id="22"/>
      </w:r>
      <w:r>
        <w:t xml:space="preserve">. Additionally, the parameters describing the segmentation must be </w:t>
      </w:r>
      <w:r w:rsidRPr="00DF5BF0">
        <w:rPr>
          <w:i/>
        </w:rPr>
        <w:t>consistent</w:t>
      </w:r>
      <w:r>
        <w:t xml:space="preserve"> in the sense that the segmentation is feasible both, geometrically and with respect to manufacturing. It is </w:t>
      </w:r>
      <w:r w:rsidRPr="00DF5BF0">
        <w:rPr>
          <w:i/>
        </w:rPr>
        <w:t>not</w:t>
      </w:r>
      <w:r>
        <w:t xml:space="preserve"> within the scope of the χMCF format to take these responsibilities since additional external information would be required. </w:t>
      </w:r>
    </w:p>
    <w:p w14:paraId="68A1D4FC" w14:textId="77777777" w:rsidR="00FC68DB" w:rsidRPr="00037F3D" w:rsidRDefault="00FC68DB" w:rsidP="00B202D2">
      <w:pPr>
        <w:spacing w:before="120"/>
      </w:pPr>
      <w:r w:rsidRPr="00037F3D">
        <w:t xml:space="preserve">From applications like durability and fatigue, it is known that the beginnings and ends of a weld line are most crucial. Hence, it shall be guaranteed </w:t>
      </w:r>
      <w:r>
        <w:t xml:space="preserve">as far as possible </w:t>
      </w:r>
      <w:r w:rsidRPr="00037F3D">
        <w:t xml:space="preserve">that there exist </w:t>
      </w:r>
      <w:r w:rsidRPr="00FA4B96">
        <w:rPr>
          <w:i/>
        </w:rPr>
        <w:t>complete</w:t>
      </w:r>
      <w:r w:rsidRPr="00037F3D">
        <w:t xml:space="preserve"> segments. </w:t>
      </w:r>
      <w:r>
        <w:t>But in the end, i</w:t>
      </w:r>
      <w:r w:rsidRPr="000E12AA">
        <w:t xml:space="preserve">t is the responsibility of the </w:t>
      </w:r>
      <w:r>
        <w:t xml:space="preserve">χMCF </w:t>
      </w:r>
      <w:r w:rsidRPr="000E12AA">
        <w:t>creating system that chopped final segments do not occur</w:t>
      </w:r>
      <w:r>
        <w:t xml:space="preserve">. </w:t>
      </w:r>
    </w:p>
    <w:p w14:paraId="2374B578" w14:textId="77777777" w:rsidR="00FC68DB" w:rsidRDefault="00FC68DB" w:rsidP="00B202D2">
      <w:pPr>
        <w:keepNext/>
        <w:spacing w:before="120"/>
      </w:pPr>
      <w:r>
        <w:t xml:space="preserve">Therefore, following rules apply: </w:t>
      </w:r>
    </w:p>
    <w:p w14:paraId="4F6281FA" w14:textId="77777777" w:rsidR="00FC68DB" w:rsidRPr="00966BAF" w:rsidRDefault="00FC68DB" w:rsidP="00BA04B6">
      <w:pPr>
        <w:pStyle w:val="Listenabsatz"/>
        <w:numPr>
          <w:ilvl w:val="0"/>
          <w:numId w:val="54"/>
        </w:numPr>
        <w:tabs>
          <w:tab w:val="clear" w:pos="403"/>
        </w:tabs>
        <w:spacing w:before="120" w:after="0" w:line="240" w:lineRule="auto"/>
        <w:contextualSpacing w:val="0"/>
        <w:rPr>
          <w:lang w:val="en-US"/>
        </w:rPr>
      </w:pPr>
      <w:r w:rsidRPr="00966BAF">
        <w:rPr>
          <w:i/>
          <w:lang w:val="en-US"/>
        </w:rPr>
        <w:t>Master rule</w:t>
      </w:r>
      <w:r w:rsidRPr="00966BAF">
        <w:rPr>
          <w:lang w:val="en-US"/>
        </w:rPr>
        <w:t xml:space="preserve">: The creating system alone is responsible for accurate and consistent definition of the segments. </w:t>
      </w:r>
    </w:p>
    <w:p w14:paraId="1121354E" w14:textId="77777777" w:rsidR="00FC68DB" w:rsidRDefault="00FC68DB" w:rsidP="00BA04B6">
      <w:pPr>
        <w:pStyle w:val="Listenabsatz"/>
        <w:numPr>
          <w:ilvl w:val="0"/>
          <w:numId w:val="54"/>
        </w:numPr>
        <w:tabs>
          <w:tab w:val="clear" w:pos="403"/>
        </w:tabs>
        <w:spacing w:before="120" w:after="0" w:line="240" w:lineRule="auto"/>
        <w:contextualSpacing w:val="0"/>
      </w:pPr>
      <w:r w:rsidRPr="00966BAF">
        <w:rPr>
          <w:lang w:val="en-US"/>
        </w:rPr>
        <w:t xml:space="preserve">If it is required that any segment length (especially first or last) deviates from other segment lengths, a </w:t>
      </w:r>
      <w:r w:rsidRPr="00EC2BB3">
        <w:rPr>
          <w:rStyle w:val="elementdeftypeChar"/>
          <w:rFonts w:eastAsia="Calibri"/>
          <w:lang w:eastAsia="en-GB"/>
        </w:rPr>
        <w:t>&lt;</w:t>
      </w:r>
      <w:proofErr w:type="spellStart"/>
      <w:r w:rsidRPr="00EC2BB3">
        <w:rPr>
          <w:rStyle w:val="elementdeftypeChar"/>
          <w:rFonts w:eastAsia="Calibri"/>
          <w:lang w:eastAsia="en-GB"/>
        </w:rPr>
        <w:t>se</w:t>
      </w:r>
      <w:r>
        <w:rPr>
          <w:rStyle w:val="elementdeftypeChar"/>
          <w:rFonts w:eastAsia="Calibri"/>
          <w:lang w:eastAsia="en-GB"/>
        </w:rPr>
        <w:t>gment</w:t>
      </w:r>
      <w:r w:rsidRPr="00EC2BB3">
        <w:rPr>
          <w:rStyle w:val="elementdeftypeChar"/>
          <w:rFonts w:eastAsia="Calibri"/>
          <w:lang w:eastAsia="en-GB"/>
        </w:rPr>
        <w:t>_list</w:t>
      </w:r>
      <w:proofErr w:type="spellEnd"/>
      <w:r>
        <w:rPr>
          <w:rStyle w:val="elementdeftypeChar"/>
          <w:rFonts w:eastAsia="Calibri"/>
          <w:lang w:eastAsia="en-GB"/>
        </w:rPr>
        <w:t>/</w:t>
      </w:r>
      <w:r w:rsidRPr="00EC2BB3">
        <w:rPr>
          <w:rStyle w:val="elementdeftypeChar"/>
          <w:rFonts w:eastAsia="Calibri"/>
          <w:lang w:eastAsia="en-GB"/>
        </w:rPr>
        <w:t>&gt;</w:t>
      </w:r>
      <w:r w:rsidRPr="00966BAF">
        <w:rPr>
          <w:rFonts w:cs="Calibri"/>
          <w:lang w:val="en-US" w:eastAsia="en-GB"/>
        </w:rPr>
        <w:t xml:space="preserve"> </w:t>
      </w:r>
      <w:proofErr w:type="gramStart"/>
      <w:r w:rsidRPr="00966BAF">
        <w:rPr>
          <w:lang w:val="en-US"/>
        </w:rPr>
        <w:t>has to</w:t>
      </w:r>
      <w:proofErr w:type="gramEnd"/>
      <w:r w:rsidRPr="00966BAF">
        <w:rPr>
          <w:lang w:val="en-US"/>
        </w:rPr>
        <w:t xml:space="preserve"> be used. </w:t>
      </w:r>
      <w:r w:rsidRPr="00FA5165">
        <w:rPr>
          <w:rStyle w:val="elementdeftypeChar"/>
          <w:rFonts w:eastAsia="Calibri"/>
          <w:lang w:eastAsia="en-GB"/>
        </w:rPr>
        <w:t>&lt;</w:t>
      </w:r>
      <w:proofErr w:type="spellStart"/>
      <w:r w:rsidRPr="00FA5165">
        <w:rPr>
          <w:rStyle w:val="elementdeftypeChar"/>
          <w:rFonts w:eastAsia="Calibri"/>
          <w:lang w:eastAsia="en-GB"/>
        </w:rPr>
        <w:t>regular_segments</w:t>
      </w:r>
      <w:proofErr w:type="spellEnd"/>
      <w:r w:rsidRPr="00FA5165">
        <w:rPr>
          <w:rStyle w:val="elementdeftypeChar"/>
          <w:rFonts w:eastAsia="Calibri"/>
          <w:lang w:eastAsia="en-GB"/>
        </w:rPr>
        <w:t>/&gt;</w:t>
      </w:r>
      <w:r w:rsidRPr="00037F3D">
        <w:rPr>
          <w:b/>
        </w:rPr>
        <w:t xml:space="preserve"> </w:t>
      </w:r>
      <w:r>
        <w:t xml:space="preserve">are </w:t>
      </w:r>
      <w:r w:rsidRPr="00FA5165">
        <w:rPr>
          <w:i/>
        </w:rPr>
        <w:t>not</w:t>
      </w:r>
      <w:r>
        <w:t xml:space="preserve"> intended to provide this feature. </w:t>
      </w:r>
    </w:p>
    <w:p w14:paraId="4206B0E0" w14:textId="77777777" w:rsidR="00FC68DB" w:rsidRPr="00966BAF" w:rsidRDefault="00FC68DB" w:rsidP="00BA04B6">
      <w:pPr>
        <w:pStyle w:val="Listenabsatz"/>
        <w:numPr>
          <w:ilvl w:val="0"/>
          <w:numId w:val="54"/>
        </w:numPr>
        <w:tabs>
          <w:tab w:val="clear" w:pos="403"/>
        </w:tabs>
        <w:spacing w:before="120" w:after="0" w:line="240" w:lineRule="auto"/>
        <w:contextualSpacing w:val="0"/>
        <w:rPr>
          <w:lang w:val="en-US"/>
        </w:rPr>
      </w:pPr>
      <w:r w:rsidRPr="00966BAF">
        <w:rPr>
          <w:lang w:val="en-US"/>
        </w:rPr>
        <w:t xml:space="preserve">Excess of segments at the end of a seam weld is not allowed. </w:t>
      </w:r>
    </w:p>
    <w:p w14:paraId="15BC5C6A" w14:textId="77777777" w:rsidR="00FC68DB" w:rsidRDefault="00FC68DB" w:rsidP="00B202D2">
      <w:pPr>
        <w:pStyle w:val="berschrift5"/>
      </w:pPr>
      <w:r>
        <w:t>Terminology:</w:t>
      </w:r>
    </w:p>
    <w:p w14:paraId="76321C95" w14:textId="77777777" w:rsidR="00FC68DB" w:rsidRDefault="00FC68DB" w:rsidP="00B202D2">
      <w:pPr>
        <w:keepNext/>
        <w:spacing w:before="120"/>
        <w:jc w:val="center"/>
      </w:pPr>
      <w:r>
        <w:rPr>
          <w:noProof/>
          <w:lang w:val="en-US"/>
        </w:rPr>
        <w:drawing>
          <wp:inline distT="0" distB="0" distL="0" distR="0" wp14:anchorId="52CE2094" wp14:editId="48C4AF19">
            <wp:extent cx="4214813" cy="1336403"/>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pic:cNvPicPr/>
                  </pic:nvPicPr>
                  <pic:blipFill>
                    <a:blip r:embed="rId166">
                      <a:extLst>
                        <a:ext uri="{28A0092B-C50C-407E-A947-70E740481C1C}">
                          <a14:useLocalDpi xmlns:a14="http://schemas.microsoft.com/office/drawing/2010/main" val="0"/>
                        </a:ext>
                      </a:extLst>
                    </a:blip>
                    <a:stretch>
                      <a:fillRect/>
                    </a:stretch>
                  </pic:blipFill>
                  <pic:spPr>
                    <a:xfrm>
                      <a:off x="0" y="0"/>
                      <a:ext cx="4214813" cy="1336403"/>
                    </a:xfrm>
                    <a:prstGeom prst="rect">
                      <a:avLst/>
                    </a:prstGeom>
                  </pic:spPr>
                </pic:pic>
              </a:graphicData>
            </a:graphic>
          </wp:inline>
        </w:drawing>
      </w:r>
    </w:p>
    <w:p w14:paraId="7B7F644E" w14:textId="182E3D1E" w:rsidR="00FC68DB" w:rsidRDefault="00FC68DB" w:rsidP="00B202D2">
      <w:pPr>
        <w:pStyle w:val="Beschriftung"/>
      </w:pPr>
      <w:bookmarkStart w:id="1534" w:name="_Toc76030566"/>
      <w:bookmarkStart w:id="1535" w:name="_Toc86863522"/>
      <w:bookmarkStart w:id="1536" w:name="_Toc86863611"/>
      <w:r>
        <w:t xml:space="preserve">Figure </w:t>
      </w:r>
      <w:r>
        <w:fldChar w:fldCharType="begin"/>
      </w:r>
      <w:r>
        <w:instrText xml:space="preserve"> SEQ Figure \* ARABIC </w:instrText>
      </w:r>
      <w:r>
        <w:fldChar w:fldCharType="separate"/>
      </w:r>
      <w:r w:rsidR="008116BB">
        <w:rPr>
          <w:noProof/>
        </w:rPr>
        <w:t>45</w:t>
      </w:r>
      <w:r>
        <w:fldChar w:fldCharType="end"/>
      </w:r>
      <w:r>
        <w:t>: Terminology of a regular intermittent weld</w:t>
      </w:r>
      <w:bookmarkEnd w:id="1534"/>
      <w:bookmarkEnd w:id="1535"/>
      <w:bookmarkEnd w:id="1536"/>
    </w:p>
    <w:p w14:paraId="6137FEFE" w14:textId="77777777" w:rsidR="00FC68DB" w:rsidRDefault="00FC68DB" w:rsidP="00B202D2">
      <w:r>
        <w:lastRenderedPageBreak/>
        <w:t>In the example above, the connection line has a '</w:t>
      </w:r>
      <w:r w:rsidRPr="000D3CFE">
        <w:rPr>
          <w:b/>
        </w:rPr>
        <w:t xml:space="preserve">total </w:t>
      </w:r>
      <w:r w:rsidRPr="008A58DE">
        <w:rPr>
          <w:b/>
        </w:rPr>
        <w:t>length'</w:t>
      </w:r>
      <w:r w:rsidRPr="008A58DE">
        <w:t xml:space="preserve"> of 17</w:t>
      </w:r>
      <w:r>
        <w:t>.0</w:t>
      </w:r>
      <w:r w:rsidRPr="008A58DE">
        <w:t xml:space="preserve">. Its </w:t>
      </w:r>
      <w:r w:rsidRPr="008A58DE">
        <w:rPr>
          <w:b/>
        </w:rPr>
        <w:t>'number of segments'</w:t>
      </w:r>
      <w:r w:rsidRPr="008A58DE">
        <w:t xml:space="preserve"> is 4. Each segment is of '</w:t>
      </w:r>
      <w:r w:rsidRPr="008A58DE">
        <w:rPr>
          <w:b/>
        </w:rPr>
        <w:t>length'</w:t>
      </w:r>
      <w:r w:rsidRPr="008A58DE">
        <w:t xml:space="preserve"> 2</w:t>
      </w:r>
      <w:r>
        <w:t>.0</w:t>
      </w:r>
      <w:r w:rsidRPr="008A58DE">
        <w:t>. The welded segments have a '</w:t>
      </w:r>
      <w:r w:rsidRPr="008A58DE">
        <w:rPr>
          <w:b/>
        </w:rPr>
        <w:t>spacing'</w:t>
      </w:r>
      <w:r w:rsidRPr="008A58DE">
        <w:t xml:space="preserve"> of 3</w:t>
      </w:r>
      <w:r>
        <w:t>.0</w:t>
      </w:r>
      <w:r w:rsidRPr="008A58DE">
        <w:t>. Note that the first and last segments match the start and end of the connection line.</w:t>
      </w:r>
    </w:p>
    <w:p w14:paraId="3C3E3D73" w14:textId="77777777" w:rsidR="00FC68DB" w:rsidRDefault="00FC68DB" w:rsidP="00B202D2">
      <w:pPr>
        <w:keepNext/>
        <w:jc w:val="center"/>
      </w:pPr>
      <w:r>
        <w:rPr>
          <w:noProof/>
          <w:lang w:val="en-US"/>
        </w:rPr>
        <w:drawing>
          <wp:inline distT="0" distB="0" distL="0" distR="0" wp14:anchorId="3C7E2A0C" wp14:editId="4F1FF1A4">
            <wp:extent cx="5651529" cy="1599847"/>
            <wp:effectExtent l="0" t="0" r="6350" b="63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pic:nvPicPr>
                  <pic:blipFill>
                    <a:blip r:embed="rId167">
                      <a:extLst>
                        <a:ext uri="{28A0092B-C50C-407E-A947-70E740481C1C}">
                          <a14:useLocalDpi xmlns:a14="http://schemas.microsoft.com/office/drawing/2010/main" val="0"/>
                        </a:ext>
                      </a:extLst>
                    </a:blip>
                    <a:stretch>
                      <a:fillRect/>
                    </a:stretch>
                  </pic:blipFill>
                  <pic:spPr>
                    <a:xfrm>
                      <a:off x="0" y="0"/>
                      <a:ext cx="5651529" cy="1599847"/>
                    </a:xfrm>
                    <a:prstGeom prst="rect">
                      <a:avLst/>
                    </a:prstGeom>
                  </pic:spPr>
                </pic:pic>
              </a:graphicData>
            </a:graphic>
          </wp:inline>
        </w:drawing>
      </w:r>
    </w:p>
    <w:p w14:paraId="3AC84330" w14:textId="2FE682DB" w:rsidR="00FC68DB" w:rsidRDefault="00FC68DB" w:rsidP="00B202D2">
      <w:pPr>
        <w:pStyle w:val="Beschriftung"/>
      </w:pPr>
      <w:bookmarkStart w:id="1537" w:name="_Toc76030567"/>
      <w:bookmarkStart w:id="1538" w:name="_Toc86863523"/>
      <w:bookmarkStart w:id="1539" w:name="_Toc86863612"/>
      <w:r>
        <w:t xml:space="preserve">Figure </w:t>
      </w:r>
      <w:r>
        <w:fldChar w:fldCharType="begin"/>
      </w:r>
      <w:r>
        <w:instrText xml:space="preserve"> SEQ Figure \* ARABIC </w:instrText>
      </w:r>
      <w:r>
        <w:fldChar w:fldCharType="separate"/>
      </w:r>
      <w:r w:rsidR="008116BB">
        <w:rPr>
          <w:noProof/>
        </w:rPr>
        <w:t>46</w:t>
      </w:r>
      <w:r>
        <w:fldChar w:fldCharType="end"/>
      </w:r>
      <w:r>
        <w:t>: Regular intermittent weld with first spacing and last spacing</w:t>
      </w:r>
      <w:bookmarkEnd w:id="1537"/>
      <w:bookmarkEnd w:id="1538"/>
      <w:bookmarkEnd w:id="1539"/>
    </w:p>
    <w:p w14:paraId="2FC65D2F" w14:textId="77777777" w:rsidR="00FC68DB" w:rsidRDefault="00FC68DB" w:rsidP="00B202D2">
      <w:r>
        <w:t>In the above diagram, the welded segments have a special '</w:t>
      </w:r>
      <w:r>
        <w:rPr>
          <w:b/>
        </w:rPr>
        <w:t>first spacing</w:t>
      </w:r>
      <w:r w:rsidRPr="00B61BA2">
        <w:rPr>
          <w:b/>
        </w:rPr>
        <w:t>'</w:t>
      </w:r>
      <w:r>
        <w:t xml:space="preserve"> of 4.0 and a </w:t>
      </w:r>
      <w:r w:rsidRPr="00B61BA2">
        <w:t>'</w:t>
      </w:r>
      <w:r>
        <w:rPr>
          <w:b/>
        </w:rPr>
        <w:t>last spacing</w:t>
      </w:r>
      <w:r w:rsidRPr="00B61BA2">
        <w:rPr>
          <w:b/>
        </w:rPr>
        <w:t>'</w:t>
      </w:r>
      <w:r>
        <w:t xml:space="preserve"> of 1.0, at the beginning and end of the connection line, respectively. Note that </w:t>
      </w:r>
      <w:r w:rsidRPr="009D2590">
        <w:rPr>
          <w:b/>
        </w:rPr>
        <w:t>'spacing'</w:t>
      </w:r>
      <w:r>
        <w:t xml:space="preserve"> is the gap between </w:t>
      </w:r>
      <w:r w:rsidRPr="009D2590">
        <w:rPr>
          <w:i/>
        </w:rPr>
        <w:t>successive</w:t>
      </w:r>
      <w:r>
        <w:t xml:space="preserve"> welds, in contrast with the gap at the begin and end of the connection line.</w:t>
      </w:r>
    </w:p>
    <w:p w14:paraId="67F19842" w14:textId="77777777" w:rsidR="00FC68DB" w:rsidRDefault="00FC68DB" w:rsidP="00B202D2">
      <w:r>
        <w:t xml:space="preserve">The </w:t>
      </w:r>
      <w:r w:rsidRPr="00F41434">
        <w:rPr>
          <w:b/>
        </w:rPr>
        <w:t>'density'</w:t>
      </w:r>
      <w:r>
        <w:t xml:space="preserve"> </w:t>
      </w:r>
      <w:r w:rsidRPr="001D6425">
        <w:rPr>
          <w:i/>
        </w:rPr>
        <w:t>d</w:t>
      </w:r>
      <w:r>
        <w:t xml:space="preserve"> of the welded portion of the weld is defined as:</w:t>
      </w:r>
    </w:p>
    <w:p w14:paraId="3A6B010E" w14:textId="77777777" w:rsidR="00FC68DB" w:rsidRDefault="00FC68DB" w:rsidP="00B202D2">
      <m:oMathPara>
        <m:oMath>
          <m:r>
            <w:rPr>
              <w:rFonts w:ascii="Cambria Math" w:hAnsi="Cambria Math"/>
            </w:rPr>
            <m:t>d</m:t>
          </m:r>
          <m:r>
            <m:rPr>
              <m:sty m:val="p"/>
            </m:rPr>
            <w:rPr>
              <w:rFonts w:ascii="Cambria Math" w:hAnsi="Cambria Math" w:cs="Cambria Math"/>
            </w:rPr>
            <m:t>≔</m:t>
          </m:r>
          <m:f>
            <m:fPr>
              <m:ctrlPr>
                <w:rPr>
                  <w:rFonts w:ascii="Cambria Math" w:hAnsi="Cambria Math"/>
                </w:rPr>
              </m:ctrlPr>
            </m:fPr>
            <m:num>
              <m:r>
                <m:rPr>
                  <m:sty m:val="p"/>
                </m:rPr>
                <w:rPr>
                  <w:rFonts w:ascii="Cambria Math" w:hAnsi="Cambria Math" w:cs="Cambria Math"/>
                </w:rPr>
                <m:t>length</m:t>
              </m:r>
            </m:num>
            <m:den>
              <m:r>
                <m:rPr>
                  <m:sty m:val="p"/>
                </m:rPr>
                <w:rPr>
                  <w:rFonts w:ascii="Cambria Math" w:hAnsi="Cambria Math" w:cs="Cambria Math"/>
                </w:rPr>
                <m:t>length+spacing</m:t>
              </m:r>
            </m:den>
          </m:f>
        </m:oMath>
      </m:oMathPara>
    </w:p>
    <w:p w14:paraId="36145133" w14:textId="77777777" w:rsidR="00FC68DB" w:rsidRDefault="00FC68DB" w:rsidP="00B202D2">
      <w:r>
        <w:t xml:space="preserve">For the example above, the density of the welded line is 2/5. </w:t>
      </w:r>
    </w:p>
    <w:p w14:paraId="447BE692" w14:textId="77777777" w:rsidR="00FC68DB" w:rsidRDefault="00FC68DB" w:rsidP="00B202D2"/>
    <w:p w14:paraId="60494F18" w14:textId="77777777" w:rsidR="00FC68DB" w:rsidRDefault="00FC68DB" w:rsidP="00B202D2">
      <w:pPr>
        <w:keepNext/>
        <w:jc w:val="center"/>
      </w:pPr>
      <w:r>
        <w:rPr>
          <w:noProof/>
          <w:lang w:val="en-US"/>
        </w:rPr>
        <w:drawing>
          <wp:inline distT="0" distB="0" distL="0" distR="0" wp14:anchorId="1785EDE8" wp14:editId="0804A225">
            <wp:extent cx="4172887" cy="1457325"/>
            <wp:effectExtent l="0" t="0" r="0" b="0"/>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 name="Picture 1044"/>
                    <pic:cNvPicPr/>
                  </pic:nvPicPr>
                  <pic:blipFill>
                    <a:blip r:embed="rId168">
                      <a:extLst>
                        <a:ext uri="{28A0092B-C50C-407E-A947-70E740481C1C}">
                          <a14:useLocalDpi xmlns:a14="http://schemas.microsoft.com/office/drawing/2010/main" val="0"/>
                        </a:ext>
                      </a:extLst>
                    </a:blip>
                    <a:stretch>
                      <a:fillRect/>
                    </a:stretch>
                  </pic:blipFill>
                  <pic:spPr>
                    <a:xfrm>
                      <a:off x="0" y="0"/>
                      <a:ext cx="4172887" cy="1457325"/>
                    </a:xfrm>
                    <a:prstGeom prst="rect">
                      <a:avLst/>
                    </a:prstGeom>
                  </pic:spPr>
                </pic:pic>
              </a:graphicData>
            </a:graphic>
          </wp:inline>
        </w:drawing>
      </w:r>
    </w:p>
    <w:p w14:paraId="776C46AC" w14:textId="05F3E4E6" w:rsidR="00FC68DB" w:rsidRPr="00F41434" w:rsidRDefault="00FC68DB" w:rsidP="00B202D2">
      <w:pPr>
        <w:keepNext/>
        <w:jc w:val="center"/>
      </w:pPr>
      <w:bookmarkStart w:id="1540" w:name="_Toc76030568"/>
      <w:bookmarkStart w:id="1541" w:name="_Toc86863524"/>
      <w:bookmarkStart w:id="1542" w:name="_Toc86863613"/>
      <w:r>
        <w:t xml:space="preserve">Figure </w:t>
      </w:r>
      <w:r>
        <w:fldChar w:fldCharType="begin"/>
      </w:r>
      <w:r>
        <w:instrText xml:space="preserve"> SEQ Figure \* ARABIC </w:instrText>
      </w:r>
      <w:r>
        <w:fldChar w:fldCharType="separate"/>
      </w:r>
      <w:r w:rsidR="008116BB">
        <w:rPr>
          <w:noProof/>
        </w:rPr>
        <w:t>47</w:t>
      </w:r>
      <w:r>
        <w:fldChar w:fldCharType="end"/>
      </w:r>
      <w:r>
        <w:t>: Irregular intermittent welds</w:t>
      </w:r>
      <w:bookmarkEnd w:id="1540"/>
      <w:bookmarkEnd w:id="1541"/>
      <w:bookmarkEnd w:id="1542"/>
    </w:p>
    <w:p w14:paraId="0FE03776" w14:textId="77777777" w:rsidR="00FC68DB" w:rsidRDefault="00FC68DB" w:rsidP="00B202D2">
      <w:r>
        <w:t xml:space="preserve">The intermittent welds in the above diagram, are </w:t>
      </w:r>
      <w:r w:rsidRPr="001B529B">
        <w:rPr>
          <w:i/>
        </w:rPr>
        <w:t>not</w:t>
      </w:r>
      <w:r>
        <w:t xml:space="preserve"> regular ones. Therefore, they are treated as </w:t>
      </w:r>
      <w:r w:rsidRPr="000E39CB">
        <w:rPr>
          <w:rStyle w:val="elementdeftypeChar"/>
          <w:rFonts w:eastAsia="Calibri"/>
        </w:rPr>
        <w:t>&lt;</w:t>
      </w:r>
      <w:proofErr w:type="spellStart"/>
      <w:r w:rsidRPr="000E39CB">
        <w:rPr>
          <w:rStyle w:val="elementdeftypeChar"/>
          <w:rFonts w:eastAsia="Calibri"/>
        </w:rPr>
        <w:t>segment_list</w:t>
      </w:r>
      <w:proofErr w:type="spellEnd"/>
      <w:r w:rsidRPr="000E39CB">
        <w:rPr>
          <w:rStyle w:val="elementdeftypeChar"/>
          <w:rFonts w:eastAsia="Calibri"/>
        </w:rPr>
        <w:t>/&gt;</w:t>
      </w:r>
      <w:r>
        <w:t xml:space="preserve">, where each segment is described separately. When all welded segments have the same length and all gaps between segments have the same spacing, the connection can be represented as sequence of </w:t>
      </w:r>
      <w:r w:rsidRPr="000E39CB">
        <w:rPr>
          <w:rStyle w:val="elementdeftypeChar"/>
          <w:rFonts w:eastAsia="Calibri"/>
        </w:rPr>
        <w:t>&lt;</w:t>
      </w:r>
      <w:proofErr w:type="spellStart"/>
      <w:r w:rsidRPr="000E39CB">
        <w:rPr>
          <w:rStyle w:val="elementdeftypeChar"/>
          <w:rFonts w:eastAsia="Calibri"/>
        </w:rPr>
        <w:t>regular_segments</w:t>
      </w:r>
      <w:proofErr w:type="spellEnd"/>
      <w:r w:rsidRPr="000E39CB">
        <w:rPr>
          <w:rStyle w:val="elementdeftypeChar"/>
          <w:rFonts w:eastAsia="Calibri"/>
        </w:rPr>
        <w:t>/&gt;</w:t>
      </w:r>
      <w:r>
        <w:t xml:space="preserve">. </w:t>
      </w:r>
    </w:p>
    <w:p w14:paraId="27BC70D3" w14:textId="77777777" w:rsidR="00FC68DB" w:rsidRDefault="00FC68DB" w:rsidP="00B202D2">
      <w:pPr>
        <w:keepNext/>
        <w:spacing w:before="120"/>
      </w:pPr>
      <w:r w:rsidRPr="00A20CFE">
        <w:rPr>
          <w:b/>
        </w:rPr>
        <w:t>Summary:</w:t>
      </w:r>
      <w:r>
        <w:t xml:space="preserve"> </w:t>
      </w:r>
      <w:r w:rsidRPr="00037F3D">
        <w:t xml:space="preserve">For the description of an intermittent connection line, following variants are available: </w:t>
      </w:r>
    </w:p>
    <w:p w14:paraId="03412905" w14:textId="77777777" w:rsidR="00FC68DB" w:rsidRPr="00966BAF" w:rsidRDefault="00FC68DB" w:rsidP="00BA04B6">
      <w:pPr>
        <w:pStyle w:val="Listenabsatz"/>
        <w:numPr>
          <w:ilvl w:val="0"/>
          <w:numId w:val="23"/>
        </w:numPr>
        <w:tabs>
          <w:tab w:val="clear" w:pos="403"/>
        </w:tabs>
        <w:spacing w:before="120" w:after="0" w:line="240" w:lineRule="auto"/>
        <w:contextualSpacing w:val="0"/>
        <w:rPr>
          <w:lang w:val="en-US"/>
        </w:rPr>
      </w:pPr>
      <w:r>
        <w:rPr>
          <w:rStyle w:val="elementdeftypeChar"/>
          <w:rFonts w:eastAsia="Calibri"/>
        </w:rPr>
        <w:t>&lt;</w:t>
      </w:r>
      <w:proofErr w:type="spellStart"/>
      <w:r w:rsidRPr="00004502">
        <w:rPr>
          <w:rStyle w:val="elementdeftypeChar"/>
          <w:rFonts w:eastAsia="Calibri"/>
        </w:rPr>
        <w:t>se</w:t>
      </w:r>
      <w:r>
        <w:rPr>
          <w:rStyle w:val="elementdeftypeChar"/>
          <w:rFonts w:eastAsia="Calibri"/>
        </w:rPr>
        <w:t>gment_list</w:t>
      </w:r>
      <w:proofErr w:type="spellEnd"/>
      <w:r w:rsidRPr="00004502">
        <w:rPr>
          <w:rStyle w:val="elementdeftypeChar"/>
          <w:rFonts w:eastAsia="Calibri"/>
        </w:rPr>
        <w:t>/&gt;</w:t>
      </w:r>
      <w:r w:rsidRPr="00966BAF">
        <w:rPr>
          <w:lang w:val="en-US"/>
        </w:rPr>
        <w:t xml:space="preserve">: All segments are specified </w:t>
      </w:r>
      <w:r w:rsidRPr="00966BAF">
        <w:rPr>
          <w:i/>
          <w:lang w:val="en-US"/>
        </w:rPr>
        <w:t>individually</w:t>
      </w:r>
      <w:r w:rsidRPr="00966BAF">
        <w:rPr>
          <w:lang w:val="en-US"/>
        </w:rPr>
        <w:t xml:space="preserve"> with start and end given in curve length parameters of the </w:t>
      </w:r>
      <w:r w:rsidRPr="00327740">
        <w:rPr>
          <w:rStyle w:val="elementdeftypeChar"/>
          <w:rFonts w:eastAsia="Calibri"/>
          <w:lang w:eastAsia="en-GB"/>
        </w:rPr>
        <w:t>&lt;</w:t>
      </w:r>
      <w:proofErr w:type="spellStart"/>
      <w:r w:rsidRPr="00327740">
        <w:rPr>
          <w:rStyle w:val="elementdeftypeChar"/>
          <w:rFonts w:eastAsia="Calibri"/>
          <w:lang w:eastAsia="en-GB"/>
        </w:rPr>
        <w:t>loc_list</w:t>
      </w:r>
      <w:proofErr w:type="spellEnd"/>
      <w:r w:rsidRPr="00327740">
        <w:rPr>
          <w:rStyle w:val="elementdeftypeChar"/>
          <w:rFonts w:eastAsia="Calibri"/>
          <w:lang w:eastAsia="en-GB"/>
        </w:rPr>
        <w:t>/&gt;</w:t>
      </w:r>
      <w:r w:rsidRPr="00966BAF">
        <w:rPr>
          <w:lang w:val="en-US"/>
        </w:rPr>
        <w:t xml:space="preserve"> polygon. </w:t>
      </w:r>
    </w:p>
    <w:p w14:paraId="75CF5A89" w14:textId="77777777" w:rsidR="00FC68DB" w:rsidRPr="00966BAF" w:rsidRDefault="00FC68DB" w:rsidP="00BA04B6">
      <w:pPr>
        <w:pStyle w:val="Listenabsatz"/>
        <w:keepNext/>
        <w:numPr>
          <w:ilvl w:val="0"/>
          <w:numId w:val="23"/>
        </w:numPr>
        <w:tabs>
          <w:tab w:val="clear" w:pos="403"/>
        </w:tabs>
        <w:spacing w:before="120" w:after="0" w:line="240" w:lineRule="auto"/>
        <w:contextualSpacing w:val="0"/>
        <w:rPr>
          <w:lang w:val="en-US"/>
        </w:rPr>
      </w:pPr>
      <w:r w:rsidRPr="00037F3D">
        <w:rPr>
          <w:rStyle w:val="elementdeftypeChar"/>
          <w:rFonts w:eastAsia="Calibri"/>
        </w:rPr>
        <w:t>&lt;</w:t>
      </w:r>
      <w:proofErr w:type="spellStart"/>
      <w:r w:rsidRPr="00037F3D">
        <w:rPr>
          <w:rStyle w:val="elementdeftypeChar"/>
          <w:rFonts w:eastAsia="Calibri"/>
        </w:rPr>
        <w:t>regular_segments</w:t>
      </w:r>
      <w:proofErr w:type="spellEnd"/>
      <w:r w:rsidRPr="00037F3D">
        <w:rPr>
          <w:rStyle w:val="elementdeftypeChar"/>
          <w:rFonts w:eastAsia="Calibri"/>
        </w:rPr>
        <w:t>/&gt;</w:t>
      </w:r>
      <w:r w:rsidRPr="00966BAF">
        <w:rPr>
          <w:lang w:val="en-US"/>
        </w:rPr>
        <w:t xml:space="preserve">: All segments have </w:t>
      </w:r>
      <w:r w:rsidRPr="00966BAF">
        <w:rPr>
          <w:i/>
          <w:lang w:val="en-US"/>
        </w:rPr>
        <w:t>identical length</w:t>
      </w:r>
      <w:r w:rsidRPr="00966BAF">
        <w:rPr>
          <w:lang w:val="en-US"/>
        </w:rPr>
        <w:t xml:space="preserve">. All spacings have </w:t>
      </w:r>
      <w:r w:rsidRPr="00966BAF">
        <w:rPr>
          <w:i/>
          <w:lang w:val="en-US"/>
        </w:rPr>
        <w:t>identical length</w:t>
      </w:r>
      <w:r w:rsidRPr="00966BAF">
        <w:rPr>
          <w:lang w:val="en-US"/>
        </w:rPr>
        <w:t xml:space="preserve"> </w:t>
      </w:r>
      <w:proofErr w:type="spellStart"/>
      <w:r w:rsidRPr="00966BAF">
        <w:rPr>
          <w:lang w:val="en-US"/>
        </w:rPr>
        <w:t>exept</w:t>
      </w:r>
      <w:proofErr w:type="spellEnd"/>
      <w:r w:rsidRPr="00966BAF">
        <w:rPr>
          <w:lang w:val="en-US"/>
        </w:rPr>
        <w:t xml:space="preserve"> for a </w:t>
      </w:r>
      <w:r w:rsidRPr="00966BAF">
        <w:rPr>
          <w:i/>
          <w:lang w:val="en-US"/>
        </w:rPr>
        <w:t>first spacing</w:t>
      </w:r>
      <w:r w:rsidRPr="00966BAF">
        <w:rPr>
          <w:lang w:val="en-US"/>
        </w:rPr>
        <w:t xml:space="preserve"> at the beginning of the </w:t>
      </w:r>
      <w:r w:rsidRPr="00327740">
        <w:rPr>
          <w:rStyle w:val="elementdeftypeChar"/>
          <w:rFonts w:eastAsia="Calibri"/>
          <w:lang w:eastAsia="en-GB"/>
        </w:rPr>
        <w:t>&lt;</w:t>
      </w:r>
      <w:proofErr w:type="spellStart"/>
      <w:r w:rsidRPr="00327740">
        <w:rPr>
          <w:rStyle w:val="elementdeftypeChar"/>
          <w:rFonts w:eastAsia="Calibri"/>
          <w:lang w:eastAsia="en-GB"/>
        </w:rPr>
        <w:t>loc_list</w:t>
      </w:r>
      <w:proofErr w:type="spellEnd"/>
      <w:r w:rsidRPr="00327740">
        <w:rPr>
          <w:rStyle w:val="elementdeftypeChar"/>
          <w:rFonts w:eastAsia="Calibri"/>
          <w:lang w:eastAsia="en-GB"/>
        </w:rPr>
        <w:t>/&gt;</w:t>
      </w:r>
      <w:r w:rsidRPr="00966BAF">
        <w:rPr>
          <w:lang w:val="en-US"/>
        </w:rPr>
        <w:t xml:space="preserve"> polygon (</w:t>
      </w:r>
      <w:proofErr w:type="gramStart"/>
      <w:r w:rsidRPr="00966BAF">
        <w:rPr>
          <w:lang w:val="en-US"/>
        </w:rPr>
        <w:t>i.e.</w:t>
      </w:r>
      <w:proofErr w:type="gramEnd"/>
      <w:r w:rsidRPr="00966BAF">
        <w:rPr>
          <w:lang w:val="en-US"/>
        </w:rPr>
        <w:t xml:space="preserve"> before the first segment) and a </w:t>
      </w:r>
      <w:r w:rsidRPr="00966BAF">
        <w:rPr>
          <w:i/>
          <w:lang w:val="en-US"/>
        </w:rPr>
        <w:t>last spacing</w:t>
      </w:r>
      <w:r w:rsidRPr="00966BAF">
        <w:rPr>
          <w:lang w:val="en-US"/>
        </w:rPr>
        <w:t xml:space="preserve"> at the end of the </w:t>
      </w:r>
      <w:r w:rsidRPr="00327740">
        <w:rPr>
          <w:rStyle w:val="elementdeftypeChar"/>
          <w:rFonts w:eastAsia="Calibri"/>
          <w:lang w:eastAsia="en-GB"/>
        </w:rPr>
        <w:t>&lt;</w:t>
      </w:r>
      <w:proofErr w:type="spellStart"/>
      <w:r w:rsidRPr="00327740">
        <w:rPr>
          <w:rStyle w:val="elementdeftypeChar"/>
          <w:rFonts w:eastAsia="Calibri"/>
          <w:lang w:eastAsia="en-GB"/>
        </w:rPr>
        <w:t>loc_list</w:t>
      </w:r>
      <w:proofErr w:type="spellEnd"/>
      <w:r w:rsidRPr="00327740">
        <w:rPr>
          <w:rStyle w:val="elementdeftypeChar"/>
          <w:rFonts w:eastAsia="Calibri"/>
          <w:lang w:eastAsia="en-GB"/>
        </w:rPr>
        <w:t>/&gt;</w:t>
      </w:r>
      <w:r w:rsidRPr="00966BAF">
        <w:rPr>
          <w:lang w:val="en-US"/>
        </w:rPr>
        <w:t xml:space="preserve"> polygon (i.e. after the last segment). </w:t>
      </w:r>
    </w:p>
    <w:p w14:paraId="2ED1430B" w14:textId="77777777" w:rsidR="00FC68DB" w:rsidRDefault="00FC68DB" w:rsidP="00B202D2">
      <w:pPr>
        <w:spacing w:before="120"/>
      </w:pPr>
      <w:r w:rsidRPr="00EC2BB3">
        <w:rPr>
          <w:rFonts w:cs="Calibri"/>
          <w:lang w:eastAsia="en-GB"/>
        </w:rPr>
        <w:t>Th</w:t>
      </w:r>
      <w:r>
        <w:rPr>
          <w:rFonts w:cs="Calibri"/>
          <w:lang w:eastAsia="en-GB"/>
        </w:rPr>
        <w:t>e element</w:t>
      </w:r>
      <w:r w:rsidRPr="00EC2BB3">
        <w:rPr>
          <w:rFonts w:cs="Calibri"/>
          <w:lang w:eastAsia="en-GB"/>
        </w:rPr>
        <w:t xml:space="preserve"> </w:t>
      </w:r>
      <w:bookmarkStart w:id="1543" w:name="_Hlk66958231"/>
      <w:r w:rsidRPr="00EC2BB3">
        <w:rPr>
          <w:rStyle w:val="elementdeftypeChar"/>
          <w:rFonts w:eastAsia="Calibri"/>
          <w:lang w:eastAsia="en-GB"/>
        </w:rPr>
        <w:t>&lt;</w:t>
      </w:r>
      <w:proofErr w:type="spellStart"/>
      <w:r w:rsidRPr="00EC2BB3">
        <w:rPr>
          <w:rStyle w:val="elementdeftypeChar"/>
          <w:rFonts w:eastAsia="Calibri"/>
          <w:lang w:eastAsia="en-GB"/>
        </w:rPr>
        <w:t>se</w:t>
      </w:r>
      <w:r>
        <w:rPr>
          <w:rStyle w:val="elementdeftypeChar"/>
          <w:rFonts w:eastAsia="Calibri"/>
          <w:lang w:eastAsia="en-GB"/>
        </w:rPr>
        <w:t>gment</w:t>
      </w:r>
      <w:r w:rsidRPr="00EC2BB3">
        <w:rPr>
          <w:rStyle w:val="elementdeftypeChar"/>
          <w:rFonts w:eastAsia="Calibri"/>
          <w:lang w:eastAsia="en-GB"/>
        </w:rPr>
        <w:t>_list</w:t>
      </w:r>
      <w:proofErr w:type="spellEnd"/>
      <w:r>
        <w:rPr>
          <w:rStyle w:val="elementdeftypeChar"/>
          <w:rFonts w:eastAsia="Calibri"/>
          <w:lang w:eastAsia="en-GB"/>
        </w:rPr>
        <w:t>/</w:t>
      </w:r>
      <w:r w:rsidRPr="00EC2BB3">
        <w:rPr>
          <w:rStyle w:val="elementdeftypeChar"/>
          <w:rFonts w:eastAsia="Calibri"/>
          <w:lang w:eastAsia="en-GB"/>
        </w:rPr>
        <w:t>&gt;</w:t>
      </w:r>
      <w:r w:rsidRPr="00EC2BB3">
        <w:rPr>
          <w:rFonts w:cs="Calibri"/>
          <w:lang w:eastAsia="en-GB"/>
        </w:rPr>
        <w:t xml:space="preserve"> </w:t>
      </w:r>
      <w:bookmarkEnd w:id="1543"/>
      <w:r>
        <w:rPr>
          <w:rFonts w:cs="Calibri"/>
          <w:lang w:eastAsia="en-GB"/>
        </w:rPr>
        <w:t>can</w:t>
      </w:r>
      <w:r w:rsidRPr="00EC2BB3">
        <w:rPr>
          <w:rFonts w:cs="Calibri"/>
          <w:lang w:eastAsia="en-GB"/>
        </w:rPr>
        <w:t xml:space="preserve"> only be used </w:t>
      </w:r>
      <w:r w:rsidRPr="00AA200E">
        <w:rPr>
          <w:rFonts w:cs="Calibri"/>
          <w:i/>
          <w:lang w:eastAsia="en-GB"/>
        </w:rPr>
        <w:t>mutually exclusively</w:t>
      </w:r>
      <w:r w:rsidRPr="00EC2BB3">
        <w:rPr>
          <w:rFonts w:cs="Calibri"/>
          <w:lang w:eastAsia="en-GB"/>
        </w:rPr>
        <w:t xml:space="preserve"> to </w:t>
      </w:r>
      <w:r w:rsidRPr="00EC2BB3">
        <w:rPr>
          <w:rStyle w:val="elementdeftypeChar"/>
          <w:rFonts w:eastAsia="Calibri"/>
          <w:lang w:eastAsia="en-GB"/>
        </w:rPr>
        <w:t>&lt;</w:t>
      </w:r>
      <w:proofErr w:type="spellStart"/>
      <w:r w:rsidRPr="00EC2BB3">
        <w:rPr>
          <w:rStyle w:val="elementdeftypeChar"/>
          <w:rFonts w:eastAsia="Calibri"/>
          <w:lang w:eastAsia="en-GB"/>
        </w:rPr>
        <w:t>regular_se</w:t>
      </w:r>
      <w:r>
        <w:rPr>
          <w:rStyle w:val="elementdeftypeChar"/>
          <w:rFonts w:eastAsia="Calibri"/>
          <w:lang w:eastAsia="en-GB"/>
        </w:rPr>
        <w:t>gments</w:t>
      </w:r>
      <w:proofErr w:type="spellEnd"/>
      <w:r>
        <w:rPr>
          <w:rStyle w:val="elementdeftypeChar"/>
          <w:rFonts w:eastAsia="Calibri"/>
          <w:lang w:eastAsia="en-GB"/>
        </w:rPr>
        <w:t>/</w:t>
      </w:r>
      <w:r w:rsidRPr="00EC2BB3">
        <w:rPr>
          <w:rStyle w:val="elementdeftypeChar"/>
          <w:rFonts w:eastAsia="Calibri"/>
          <w:lang w:eastAsia="en-GB"/>
        </w:rPr>
        <w:t>&gt;</w:t>
      </w:r>
      <w:r w:rsidRPr="00EC2BB3">
        <w:rPr>
          <w:rFonts w:cs="Calibri"/>
          <w:lang w:eastAsia="en-GB"/>
        </w:rPr>
        <w:t xml:space="preserve"> </w:t>
      </w:r>
      <w:r>
        <w:rPr>
          <w:rFonts w:cs="Calibri"/>
          <w:lang w:eastAsia="en-GB"/>
        </w:rPr>
        <w:t>element</w:t>
      </w:r>
      <w:r w:rsidRPr="00EC2BB3">
        <w:rPr>
          <w:rFonts w:cs="Calibri"/>
          <w:lang w:eastAsia="en-GB"/>
        </w:rPr>
        <w:t xml:space="preserve">. That means, only </w:t>
      </w:r>
      <w:r w:rsidRPr="00AA200E">
        <w:rPr>
          <w:rFonts w:cs="Calibri"/>
          <w:i/>
          <w:lang w:eastAsia="en-GB"/>
        </w:rPr>
        <w:t>one</w:t>
      </w:r>
      <w:r w:rsidRPr="00EC2BB3">
        <w:rPr>
          <w:rFonts w:cs="Calibri"/>
          <w:lang w:eastAsia="en-GB"/>
        </w:rPr>
        <w:t xml:space="preserve"> of these </w:t>
      </w:r>
      <w:r>
        <w:rPr>
          <w:rFonts w:cs="Calibri"/>
          <w:lang w:eastAsia="en-GB"/>
        </w:rPr>
        <w:t>element</w:t>
      </w:r>
      <w:r w:rsidRPr="00EC2BB3">
        <w:rPr>
          <w:rFonts w:cs="Calibri"/>
          <w:lang w:eastAsia="en-GB"/>
        </w:rPr>
        <w:t xml:space="preserve">s may occur in one </w:t>
      </w:r>
      <w:r w:rsidRPr="00EC2BB3">
        <w:rPr>
          <w:rStyle w:val="elementdeftypeChar"/>
          <w:rFonts w:eastAsia="Calibri"/>
          <w:lang w:eastAsia="en-GB"/>
        </w:rPr>
        <w:t>&lt;</w:t>
      </w:r>
      <w:proofErr w:type="spellStart"/>
      <w:r w:rsidRPr="00EC2BB3">
        <w:rPr>
          <w:rStyle w:val="elementdeftypeChar"/>
          <w:rFonts w:eastAsia="Calibri"/>
          <w:lang w:eastAsia="en-GB"/>
        </w:rPr>
        <w:t>weld_position</w:t>
      </w:r>
      <w:proofErr w:type="spellEnd"/>
      <w:r>
        <w:rPr>
          <w:rStyle w:val="elementdeftypeChar"/>
          <w:rFonts w:eastAsia="Calibri"/>
          <w:lang w:eastAsia="en-GB"/>
        </w:rPr>
        <w:t>/</w:t>
      </w:r>
      <w:r w:rsidRPr="00EC2BB3">
        <w:rPr>
          <w:rStyle w:val="elementdeftypeChar"/>
          <w:rFonts w:eastAsia="Calibri"/>
          <w:lang w:eastAsia="en-GB"/>
        </w:rPr>
        <w:t>&gt;</w:t>
      </w:r>
      <w:r w:rsidRPr="00EC2BB3">
        <w:rPr>
          <w:rFonts w:cs="Calibri"/>
          <w:lang w:eastAsia="en-GB"/>
        </w:rPr>
        <w:t xml:space="preserve"> </w:t>
      </w:r>
      <w:r>
        <w:rPr>
          <w:rFonts w:cs="Calibri"/>
          <w:lang w:eastAsia="en-GB"/>
        </w:rPr>
        <w:t>element</w:t>
      </w:r>
      <w:r w:rsidRPr="00EC2BB3">
        <w:rPr>
          <w:rFonts w:cs="Calibri"/>
          <w:lang w:eastAsia="en-GB"/>
        </w:rPr>
        <w:t>.</w:t>
      </w:r>
      <w:r>
        <w:rPr>
          <w:rFonts w:cs="Calibri"/>
          <w:lang w:eastAsia="en-GB"/>
        </w:rPr>
        <w:t xml:space="preserve"> </w:t>
      </w:r>
    </w:p>
    <w:p w14:paraId="2D05BE8F" w14:textId="77777777" w:rsidR="00FC68DB" w:rsidRDefault="00FC68DB" w:rsidP="00B202D2">
      <w:pPr>
        <w:keepNext/>
        <w:spacing w:before="120"/>
      </w:pPr>
      <w:r>
        <w:lastRenderedPageBreak/>
        <w:t xml:space="preserve">XML specification of </w:t>
      </w:r>
      <w:r w:rsidRPr="00FC1F60">
        <w:rPr>
          <w:rStyle w:val="elementdeftypeChar"/>
          <w:rFonts w:eastAsia="Calibri"/>
        </w:rPr>
        <w:t>&lt;</w:t>
      </w:r>
      <w:proofErr w:type="spellStart"/>
      <w:r w:rsidRPr="00037F3D">
        <w:rPr>
          <w:rStyle w:val="elementdeftypeChar"/>
          <w:rFonts w:eastAsia="Calibri"/>
        </w:rPr>
        <w:t>segment</w:t>
      </w:r>
      <w:r>
        <w:rPr>
          <w:rStyle w:val="elementdeftypeChar"/>
          <w:rFonts w:eastAsia="Calibri"/>
        </w:rPr>
        <w:t>_list</w:t>
      </w:r>
      <w:proofErr w:type="spellEnd"/>
      <w:r>
        <w:rPr>
          <w:rStyle w:val="elementdeftypeChar"/>
          <w:rFonts w:eastAsia="Calibri"/>
        </w:rPr>
        <w:t>/</w:t>
      </w:r>
      <w:r w:rsidRPr="00FC1F60">
        <w:rPr>
          <w:rStyle w:val="elementdeftypeChar"/>
          <w:rFonts w:eastAsia="Calibri"/>
        </w:rPr>
        <w:t>&gt;</w:t>
      </w:r>
      <w:r>
        <w:t xml:space="preserve"> element: </w:t>
      </w:r>
    </w:p>
    <w:p w14:paraId="506C4B51" w14:textId="77777777" w:rsidR="00FC68DB" w:rsidRDefault="00FC68DB" w:rsidP="00B202D2">
      <w:pPr>
        <w:spacing w:before="120"/>
      </w:pPr>
      <w:r>
        <w:t xml:space="preserve">The </w:t>
      </w:r>
      <w:r w:rsidRPr="00FC1F60">
        <w:rPr>
          <w:rStyle w:val="elementdeftypeChar"/>
          <w:rFonts w:eastAsia="Calibri"/>
        </w:rPr>
        <w:t>&lt;</w:t>
      </w:r>
      <w:proofErr w:type="spellStart"/>
      <w:r w:rsidRPr="00037F3D">
        <w:rPr>
          <w:rStyle w:val="elementdeftypeChar"/>
          <w:rFonts w:eastAsia="Calibri"/>
        </w:rPr>
        <w:t>segment</w:t>
      </w:r>
      <w:r>
        <w:rPr>
          <w:rStyle w:val="elementdeftypeChar"/>
          <w:rFonts w:eastAsia="Calibri"/>
        </w:rPr>
        <w:t>_list</w:t>
      </w:r>
      <w:proofErr w:type="spellEnd"/>
      <w:r>
        <w:rPr>
          <w:rStyle w:val="elementdeftypeChar"/>
          <w:rFonts w:eastAsia="Calibri"/>
        </w:rPr>
        <w:t>/</w:t>
      </w:r>
      <w:r w:rsidRPr="00FC1F60">
        <w:rPr>
          <w:rStyle w:val="elementdeftypeChar"/>
          <w:rFonts w:eastAsia="Calibri"/>
        </w:rPr>
        <w:t>&gt;</w:t>
      </w:r>
      <w:r>
        <w:t xml:space="preserve"> element does </w:t>
      </w:r>
      <w:r w:rsidRPr="0029329F">
        <w:rPr>
          <w:i/>
        </w:rPr>
        <w:t>not</w:t>
      </w:r>
      <w:r>
        <w:t xml:space="preserve"> have any attributes, but at least one nested element </w:t>
      </w:r>
      <w:r w:rsidRPr="00FC1F60">
        <w:rPr>
          <w:rStyle w:val="elementdeftypeChar"/>
          <w:rFonts w:eastAsia="Calibri"/>
        </w:rPr>
        <w:t>&lt;</w:t>
      </w:r>
      <w:r w:rsidRPr="00037F3D">
        <w:rPr>
          <w:rStyle w:val="elementdeftypeChar"/>
          <w:rFonts w:eastAsia="Calibri"/>
        </w:rPr>
        <w:t>segment</w:t>
      </w:r>
      <w:r>
        <w:rPr>
          <w:rStyle w:val="elementdeftypeChar"/>
          <w:rFonts w:eastAsia="Calibri"/>
        </w:rPr>
        <w:t>/</w:t>
      </w:r>
      <w:r w:rsidRPr="00FC1F60">
        <w:rPr>
          <w:rStyle w:val="elementdeftypeChar"/>
          <w:rFonts w:eastAsia="Calibri"/>
        </w:rPr>
        <w:t>&gt;</w:t>
      </w:r>
      <w:r>
        <w:t xml:space="preserve">. </w:t>
      </w:r>
    </w:p>
    <w:p w14:paraId="65923452" w14:textId="77777777" w:rsidR="00FC68DB" w:rsidRDefault="00FC68DB" w:rsidP="00B202D2">
      <w:pPr>
        <w:keepNext/>
        <w:spacing w:before="120"/>
      </w:pPr>
      <w:r>
        <w:t xml:space="preserve">XML specification of </w:t>
      </w:r>
      <w:r w:rsidRPr="00FC1F60">
        <w:rPr>
          <w:rStyle w:val="elementdeftypeChar"/>
          <w:rFonts w:eastAsia="Calibri"/>
        </w:rPr>
        <w:t>&lt;</w:t>
      </w:r>
      <w:r w:rsidRPr="00037F3D">
        <w:rPr>
          <w:rStyle w:val="elementdeftypeChar"/>
          <w:rFonts w:eastAsia="Calibri"/>
        </w:rPr>
        <w:t>segment</w:t>
      </w:r>
      <w:r>
        <w:rPr>
          <w:rStyle w:val="elementdeftypeChar"/>
          <w:rFonts w:eastAsia="Calibri"/>
        </w:rPr>
        <w:t>/</w:t>
      </w:r>
      <w:r w:rsidRPr="00FC1F60">
        <w:rPr>
          <w:rStyle w:val="elementdeftypeChar"/>
          <w:rFonts w:eastAsia="Calibri"/>
        </w:rPr>
        <w:t>&gt;</w:t>
      </w:r>
      <w:r>
        <w:t xml:space="preserve"> element (with </w:t>
      </w:r>
      <w:proofErr w:type="spellStart"/>
      <w:r>
        <w:t>L</w:t>
      </w:r>
      <w:r w:rsidRPr="00171436">
        <w:rPr>
          <w:vertAlign w:val="subscript"/>
        </w:rPr>
        <w:t>total</w:t>
      </w:r>
      <w:proofErr w:type="spellEnd"/>
      <w:r>
        <w:t xml:space="preserve"> </w:t>
      </w:r>
      <w:r w:rsidRPr="005A650B">
        <w:rPr>
          <w:rFonts w:ascii="Cambria Math" w:hAnsi="Cambria Math" w:cs="Cambria Math"/>
        </w:rPr>
        <w:t>≔</w:t>
      </w:r>
      <w:r>
        <w:t xml:space="preserve"> total length of the </w:t>
      </w:r>
      <w:r w:rsidRPr="00C13ED8">
        <w:rPr>
          <w:rStyle w:val="elementdeftypeChar"/>
          <w:rFonts w:eastAsia="Calibri"/>
        </w:rPr>
        <w:t>&lt;</w:t>
      </w:r>
      <w:proofErr w:type="spellStart"/>
      <w:r w:rsidRPr="00C13ED8">
        <w:rPr>
          <w:rStyle w:val="elementdeftypeChar"/>
          <w:rFonts w:eastAsia="Calibri"/>
        </w:rPr>
        <w:t>loc_list</w:t>
      </w:r>
      <w:proofErr w:type="spellEnd"/>
      <w:r w:rsidRPr="00C13ED8">
        <w:rPr>
          <w:rStyle w:val="elementdeftypeChar"/>
          <w:rFonts w:eastAsia="Calibri"/>
        </w:rPr>
        <w:t>/&gt;</w:t>
      </w:r>
      <w:r w:rsidRPr="00C13ED8">
        <w:t xml:space="preserve"> polygon</w:t>
      </w:r>
      <w: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226A3F" w14:paraId="70CE9A83"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EE1C16" w14:textId="77777777" w:rsidR="00FC68DB" w:rsidRPr="00226A3F" w:rsidRDefault="00FC68DB" w:rsidP="00B202D2">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B839DB" w14:textId="77777777" w:rsidR="00FC68DB" w:rsidRPr="00226A3F" w:rsidRDefault="00FC68DB" w:rsidP="00B202D2">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905370" w14:textId="77777777" w:rsidR="00FC68DB" w:rsidRPr="00226A3F" w:rsidRDefault="00FC68DB" w:rsidP="00B202D2">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DDB11A" w14:textId="77777777" w:rsidR="00FC68DB" w:rsidRPr="00226A3F" w:rsidRDefault="00FC68DB" w:rsidP="00B202D2">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DFFBE1" w14:textId="77777777" w:rsidR="00FC68DB" w:rsidRPr="00226A3F" w:rsidRDefault="00FC68DB" w:rsidP="00B202D2">
            <w:pPr>
              <w:keepNext/>
              <w:rPr>
                <w:b/>
                <w:i/>
              </w:rPr>
            </w:pPr>
            <w:r w:rsidRPr="00226A3F">
              <w:rPr>
                <w:b/>
                <w:i/>
              </w:rPr>
              <w:t>Constraint</w:t>
            </w:r>
          </w:p>
        </w:tc>
      </w:tr>
      <w:tr w:rsidR="00FC68DB" w:rsidRPr="00226A3F" w14:paraId="797476F8" w14:textId="77777777" w:rsidTr="00FC68DB">
        <w:trPr>
          <w:cantSplit/>
          <w:jc w:val="center"/>
        </w:trPr>
        <w:tc>
          <w:tcPr>
            <w:tcW w:w="2093" w:type="dxa"/>
            <w:shd w:val="clear" w:color="auto" w:fill="auto"/>
          </w:tcPr>
          <w:p w14:paraId="410A8123" w14:textId="77777777" w:rsidR="00FC68DB" w:rsidRPr="00F90632" w:rsidRDefault="00FC68DB" w:rsidP="00B202D2">
            <w:pPr>
              <w:rPr>
                <w:sz w:val="20"/>
                <w:szCs w:val="20"/>
              </w:rPr>
            </w:pPr>
            <w:r>
              <w:rPr>
                <w:sz w:val="20"/>
                <w:szCs w:val="20"/>
              </w:rPr>
              <w:t xml:space="preserve">from </w:t>
            </w:r>
          </w:p>
        </w:tc>
        <w:tc>
          <w:tcPr>
            <w:tcW w:w="1417" w:type="dxa"/>
            <w:shd w:val="clear" w:color="auto" w:fill="auto"/>
          </w:tcPr>
          <w:p w14:paraId="4B08E4C5" w14:textId="77777777" w:rsidR="00FC68DB" w:rsidRPr="005B1B92" w:rsidRDefault="00FC68DB" w:rsidP="00B202D2">
            <w:pPr>
              <w:rPr>
                <w:sz w:val="20"/>
                <w:szCs w:val="20"/>
              </w:rPr>
            </w:pPr>
            <w:r>
              <w:rPr>
                <w:sz w:val="20"/>
                <w:szCs w:val="20"/>
              </w:rPr>
              <w:t xml:space="preserve">Floating point </w:t>
            </w:r>
          </w:p>
        </w:tc>
        <w:tc>
          <w:tcPr>
            <w:tcW w:w="1418" w:type="dxa"/>
          </w:tcPr>
          <w:p w14:paraId="2F3D373A" w14:textId="77777777" w:rsidR="00FC68DB" w:rsidRPr="005B1B92" w:rsidRDefault="00FC68DB" w:rsidP="00B202D2">
            <w:pPr>
              <w:rPr>
                <w:sz w:val="20"/>
                <w:szCs w:val="20"/>
              </w:rPr>
            </w:pPr>
            <w:r>
              <w:rPr>
                <w:rFonts w:cs="Calibri"/>
                <w:sz w:val="20"/>
                <w:szCs w:val="20"/>
              </w:rPr>
              <w:t>≥</w:t>
            </w:r>
            <w:r>
              <w:rPr>
                <w:sz w:val="20"/>
                <w:szCs w:val="20"/>
              </w:rPr>
              <w:t xml:space="preserve"> 0 </w:t>
            </w:r>
          </w:p>
        </w:tc>
        <w:tc>
          <w:tcPr>
            <w:tcW w:w="1163" w:type="dxa"/>
            <w:shd w:val="clear" w:color="auto" w:fill="auto"/>
          </w:tcPr>
          <w:p w14:paraId="5A7C87DB" w14:textId="77777777" w:rsidR="00FC68DB" w:rsidRPr="005B1B92" w:rsidRDefault="00FC68DB" w:rsidP="00B202D2">
            <w:pPr>
              <w:rPr>
                <w:sz w:val="20"/>
                <w:szCs w:val="20"/>
              </w:rPr>
            </w:pPr>
            <w:r w:rsidRPr="00BF4046">
              <w:rPr>
                <w:sz w:val="20"/>
                <w:szCs w:val="20"/>
              </w:rPr>
              <w:t>Required</w:t>
            </w:r>
            <w:r>
              <w:rPr>
                <w:sz w:val="20"/>
                <w:szCs w:val="20"/>
              </w:rPr>
              <w:t xml:space="preserve"> </w:t>
            </w:r>
          </w:p>
        </w:tc>
        <w:tc>
          <w:tcPr>
            <w:tcW w:w="2409" w:type="dxa"/>
            <w:vMerge w:val="restart"/>
            <w:shd w:val="clear" w:color="auto" w:fill="auto"/>
            <w:vAlign w:val="center"/>
          </w:tcPr>
          <w:p w14:paraId="7674C9F3" w14:textId="77777777" w:rsidR="00FC68DB" w:rsidRPr="005B1B92" w:rsidRDefault="00FC68DB" w:rsidP="00B202D2">
            <w:pPr>
              <w:rPr>
                <w:sz w:val="20"/>
                <w:szCs w:val="20"/>
              </w:rPr>
            </w:pPr>
            <w:r>
              <w:rPr>
                <w:sz w:val="20"/>
                <w:szCs w:val="20"/>
              </w:rPr>
              <w:t xml:space="preserve">from &lt; to </w:t>
            </w:r>
          </w:p>
        </w:tc>
      </w:tr>
      <w:tr w:rsidR="00FC68DB" w:rsidRPr="00226A3F" w14:paraId="74CF04FA" w14:textId="77777777" w:rsidTr="00FC68DB">
        <w:trPr>
          <w:cantSplit/>
          <w:jc w:val="center"/>
        </w:trPr>
        <w:tc>
          <w:tcPr>
            <w:tcW w:w="2093" w:type="dxa"/>
            <w:shd w:val="clear" w:color="auto" w:fill="auto"/>
          </w:tcPr>
          <w:p w14:paraId="04050680" w14:textId="77777777" w:rsidR="00FC68DB" w:rsidRPr="00F90632" w:rsidRDefault="00FC68DB" w:rsidP="00B202D2">
            <w:pPr>
              <w:rPr>
                <w:sz w:val="20"/>
                <w:szCs w:val="20"/>
              </w:rPr>
            </w:pPr>
            <w:r>
              <w:rPr>
                <w:sz w:val="20"/>
                <w:szCs w:val="20"/>
              </w:rPr>
              <w:t xml:space="preserve">to </w:t>
            </w:r>
          </w:p>
        </w:tc>
        <w:tc>
          <w:tcPr>
            <w:tcW w:w="1417" w:type="dxa"/>
            <w:shd w:val="clear" w:color="auto" w:fill="auto"/>
          </w:tcPr>
          <w:p w14:paraId="4FD72076" w14:textId="77777777" w:rsidR="00FC68DB" w:rsidRPr="005B1B92" w:rsidRDefault="00FC68DB" w:rsidP="00B202D2">
            <w:pPr>
              <w:rPr>
                <w:sz w:val="20"/>
                <w:szCs w:val="20"/>
              </w:rPr>
            </w:pPr>
            <w:r>
              <w:rPr>
                <w:sz w:val="20"/>
                <w:szCs w:val="20"/>
              </w:rPr>
              <w:t xml:space="preserve">Floating point </w:t>
            </w:r>
          </w:p>
        </w:tc>
        <w:tc>
          <w:tcPr>
            <w:tcW w:w="1418" w:type="dxa"/>
          </w:tcPr>
          <w:p w14:paraId="0B051F0B" w14:textId="77777777" w:rsidR="00FC68DB" w:rsidRPr="005B1B92" w:rsidRDefault="00FC68DB" w:rsidP="00B202D2">
            <w:pPr>
              <w:rPr>
                <w:sz w:val="20"/>
                <w:szCs w:val="20"/>
              </w:rPr>
            </w:pPr>
            <w:r>
              <w:rPr>
                <w:sz w:val="20"/>
                <w:szCs w:val="20"/>
              </w:rPr>
              <w:t xml:space="preserve">&gt; 0 </w:t>
            </w:r>
          </w:p>
        </w:tc>
        <w:tc>
          <w:tcPr>
            <w:tcW w:w="1163" w:type="dxa"/>
            <w:shd w:val="clear" w:color="auto" w:fill="auto"/>
          </w:tcPr>
          <w:p w14:paraId="5E84AA1B" w14:textId="77777777" w:rsidR="00FC68DB" w:rsidRPr="005B1B92" w:rsidRDefault="00FC68DB" w:rsidP="00B202D2">
            <w:pPr>
              <w:rPr>
                <w:sz w:val="20"/>
                <w:szCs w:val="20"/>
              </w:rPr>
            </w:pPr>
            <w:r w:rsidRPr="00BF4046">
              <w:rPr>
                <w:sz w:val="20"/>
                <w:szCs w:val="20"/>
              </w:rPr>
              <w:t>Required</w:t>
            </w:r>
            <w:r>
              <w:rPr>
                <w:sz w:val="20"/>
                <w:szCs w:val="20"/>
              </w:rPr>
              <w:t xml:space="preserve"> </w:t>
            </w:r>
          </w:p>
        </w:tc>
        <w:tc>
          <w:tcPr>
            <w:tcW w:w="2409" w:type="dxa"/>
            <w:vMerge/>
            <w:shd w:val="clear" w:color="auto" w:fill="auto"/>
          </w:tcPr>
          <w:p w14:paraId="227EC818" w14:textId="77777777" w:rsidR="00FC68DB" w:rsidRPr="005B1B92" w:rsidRDefault="00FC68DB" w:rsidP="00B202D2">
            <w:pPr>
              <w:rPr>
                <w:sz w:val="20"/>
                <w:szCs w:val="20"/>
              </w:rPr>
            </w:pPr>
          </w:p>
        </w:tc>
      </w:tr>
    </w:tbl>
    <w:p w14:paraId="44FED6DE" w14:textId="056A5D6F" w:rsidR="00FC68DB" w:rsidRDefault="00FC68DB" w:rsidP="00B202D2">
      <w:pPr>
        <w:pStyle w:val="Beschriftung"/>
        <w:spacing w:before="120"/>
      </w:pPr>
      <w:bookmarkStart w:id="1544" w:name="_Ref68888312"/>
      <w:bookmarkStart w:id="1545" w:name="_Toc77095941"/>
      <w:r>
        <w:t xml:space="preserve">Table </w:t>
      </w:r>
      <w:r>
        <w:fldChar w:fldCharType="begin"/>
      </w:r>
      <w:r>
        <w:instrText xml:space="preserve"> SEQ Table \* ARABIC </w:instrText>
      </w:r>
      <w:r>
        <w:fldChar w:fldCharType="separate"/>
      </w:r>
      <w:r w:rsidR="008116BB">
        <w:rPr>
          <w:noProof/>
        </w:rPr>
        <w:t>83</w:t>
      </w:r>
      <w:r>
        <w:fldChar w:fldCharType="end"/>
      </w:r>
      <w:bookmarkEnd w:id="1544"/>
      <w:r>
        <w:t xml:space="preserve">: Attributes of element </w:t>
      </w:r>
      <w:r w:rsidRPr="00C6477D">
        <w:rPr>
          <w:rStyle w:val="elementdeftypeChar"/>
          <w:rFonts w:eastAsia="Calibri"/>
          <w:b w:val="0"/>
        </w:rPr>
        <w:t>&lt;</w:t>
      </w:r>
      <w:r w:rsidRPr="00037F3D">
        <w:rPr>
          <w:rStyle w:val="elementdeftypeChar"/>
          <w:rFonts w:eastAsia="Calibri"/>
          <w:b w:val="0"/>
        </w:rPr>
        <w:t>segment</w:t>
      </w:r>
      <w:r>
        <w:rPr>
          <w:rStyle w:val="elementdeftypeChar"/>
          <w:rFonts w:eastAsia="Calibri"/>
          <w:b w:val="0"/>
        </w:rPr>
        <w:t>/</w:t>
      </w:r>
      <w:r w:rsidRPr="00C6477D">
        <w:rPr>
          <w:rStyle w:val="elementdeftypeChar"/>
          <w:rFonts w:eastAsia="Calibri"/>
          <w:b w:val="0"/>
        </w:rPr>
        <w:t>&gt;</w:t>
      </w:r>
      <w:bookmarkEnd w:id="1545"/>
    </w:p>
    <w:p w14:paraId="7F85D9C9" w14:textId="77777777" w:rsidR="00FC68DB" w:rsidRDefault="00FC68DB" w:rsidP="00B202D2">
      <w:pPr>
        <w:spacing w:before="120"/>
      </w:pPr>
      <w:r>
        <w:t xml:space="preserve">If there are more than one segments in </w:t>
      </w:r>
      <w:r w:rsidRPr="00FC1F60">
        <w:rPr>
          <w:rStyle w:val="elementdeftypeChar"/>
          <w:rFonts w:eastAsia="Calibri"/>
        </w:rPr>
        <w:t>&lt;</w:t>
      </w:r>
      <w:proofErr w:type="spellStart"/>
      <w:r w:rsidRPr="00037F3D">
        <w:rPr>
          <w:rStyle w:val="elementdeftypeChar"/>
          <w:rFonts w:eastAsia="Calibri"/>
        </w:rPr>
        <w:t>segment</w:t>
      </w:r>
      <w:r>
        <w:rPr>
          <w:rStyle w:val="elementdeftypeChar"/>
          <w:rFonts w:eastAsia="Calibri"/>
        </w:rPr>
        <w:t>_list</w:t>
      </w:r>
      <w:proofErr w:type="spellEnd"/>
      <w:r>
        <w:rPr>
          <w:rStyle w:val="elementdeftypeChar"/>
          <w:rFonts w:eastAsia="Calibri"/>
        </w:rPr>
        <w:t>/</w:t>
      </w:r>
      <w:r w:rsidRPr="00FC1F60">
        <w:rPr>
          <w:rStyle w:val="elementdeftypeChar"/>
          <w:rFonts w:eastAsia="Calibri"/>
        </w:rPr>
        <w:t>&gt;</w:t>
      </w:r>
      <w:r>
        <w:t xml:space="preserve">, it is required that all segments </w:t>
      </w:r>
      <w:proofErr w:type="spellStart"/>
      <w:r w:rsidRPr="00A4144A">
        <w:rPr>
          <w:i/>
        </w:rPr>
        <w:t>s</w:t>
      </w:r>
      <w:r w:rsidRPr="00A4144A">
        <w:rPr>
          <w:i/>
          <w:vertAlign w:val="subscript"/>
        </w:rPr>
        <w:t>n</w:t>
      </w:r>
      <w:proofErr w:type="spellEnd"/>
      <w:r>
        <w:t xml:space="preserve"> can be arranged in a way that </w:t>
      </w:r>
      <w:r w:rsidRPr="00A4144A">
        <w:rPr>
          <w:i/>
        </w:rPr>
        <w:t>s</w:t>
      </w:r>
      <w:r w:rsidRPr="00A4144A">
        <w:rPr>
          <w:i/>
          <w:vertAlign w:val="subscript"/>
        </w:rPr>
        <w:t>n</w:t>
      </w:r>
      <w:r>
        <w:t xml:space="preserve">.to &lt; </w:t>
      </w:r>
      <w:r w:rsidRPr="00A4144A">
        <w:rPr>
          <w:i/>
        </w:rPr>
        <w:t>s</w:t>
      </w:r>
      <w:r w:rsidRPr="00A4144A">
        <w:rPr>
          <w:i/>
          <w:vertAlign w:val="subscript"/>
        </w:rPr>
        <w:t>n</w:t>
      </w:r>
      <w:r>
        <w:rPr>
          <w:i/>
          <w:vertAlign w:val="subscript"/>
        </w:rPr>
        <w:t>+1</w:t>
      </w:r>
      <w:r>
        <w:t xml:space="preserve">.from. </w:t>
      </w:r>
    </w:p>
    <w:p w14:paraId="4D00FDBD" w14:textId="77777777" w:rsidR="00FC68DB" w:rsidRPr="00A73740" w:rsidRDefault="00FC68DB" w:rsidP="00B202D2">
      <w:pPr>
        <w:keepNext/>
        <w:spacing w:before="120"/>
        <w:rPr>
          <w:rFonts w:asciiTheme="minorHAnsi" w:hAnsiTheme="minorHAnsi" w:cstheme="minorHAnsi"/>
        </w:rPr>
      </w:pPr>
      <w:r>
        <w:t>XML spec</w:t>
      </w:r>
      <w:r w:rsidRPr="00A73740">
        <w:rPr>
          <w:rFonts w:asciiTheme="minorHAnsi" w:hAnsiTheme="minorHAnsi" w:cstheme="minorHAnsi"/>
        </w:rPr>
        <w:t xml:space="preserve">ification of </w:t>
      </w:r>
      <w:r w:rsidRPr="00A73740">
        <w:rPr>
          <w:rStyle w:val="elementdeftypeChar"/>
          <w:rFonts w:asciiTheme="minorHAnsi" w:eastAsia="Calibri" w:hAnsiTheme="minorHAnsi" w:cstheme="minorHAnsi"/>
        </w:rPr>
        <w:t>&lt;</w:t>
      </w:r>
      <w:proofErr w:type="spellStart"/>
      <w:r w:rsidRPr="0009568A">
        <w:rPr>
          <w:rStyle w:val="elementdeftypeChar"/>
          <w:rFonts w:eastAsia="Calibri"/>
        </w:rPr>
        <w:t>regular_segments</w:t>
      </w:r>
      <w:proofErr w:type="spellEnd"/>
      <w:r w:rsidRPr="0009568A">
        <w:rPr>
          <w:rStyle w:val="elementdeftypeChar"/>
          <w:rFonts w:eastAsia="Calibri"/>
        </w:rPr>
        <w:t>/</w:t>
      </w:r>
      <w:r w:rsidRPr="00A73740">
        <w:rPr>
          <w:rStyle w:val="elementdeftypeChar"/>
          <w:rFonts w:asciiTheme="minorHAnsi" w:eastAsia="Calibri" w:hAnsiTheme="minorHAnsi" w:cstheme="minorHAnsi"/>
        </w:rPr>
        <w:t>&gt;</w:t>
      </w:r>
      <w:r w:rsidRPr="00A73740">
        <w:rPr>
          <w:rFonts w:asciiTheme="minorHAnsi" w:hAnsiTheme="minorHAnsi" w:cstheme="minorHAnsi"/>
        </w:rPr>
        <w:t xml:space="preserve"> element (with </w:t>
      </w:r>
      <w:proofErr w:type="spellStart"/>
      <w:r>
        <w:rPr>
          <w:rFonts w:asciiTheme="minorHAnsi" w:hAnsiTheme="minorHAnsi" w:cstheme="minorHAnsi"/>
        </w:rPr>
        <w:t>L</w:t>
      </w:r>
      <w:r w:rsidRPr="00171436">
        <w:rPr>
          <w:rFonts w:asciiTheme="minorHAnsi" w:hAnsiTheme="minorHAnsi" w:cstheme="minorHAnsi"/>
          <w:vertAlign w:val="subscript"/>
        </w:rPr>
        <w:t>total</w:t>
      </w:r>
      <w:proofErr w:type="spellEnd"/>
      <w:r w:rsidRPr="00A73740">
        <w:rPr>
          <w:rFonts w:asciiTheme="minorHAnsi" w:hAnsiTheme="minorHAnsi" w:cstheme="minorHAnsi"/>
        </w:rPr>
        <w:t xml:space="preserve"> </w:t>
      </w:r>
      <w:r w:rsidRPr="00A73740">
        <w:rPr>
          <w:rFonts w:ascii="Cambria Math" w:hAnsi="Cambria Math" w:cs="Cambria Math"/>
        </w:rPr>
        <w:t>≔</w:t>
      </w:r>
      <w:r w:rsidRPr="00A73740">
        <w:rPr>
          <w:rFonts w:asciiTheme="minorHAnsi" w:hAnsiTheme="minorHAnsi" w:cstheme="minorHAnsi"/>
        </w:rPr>
        <w:t xml:space="preserve"> length of the </w:t>
      </w:r>
      <w:r w:rsidRPr="00A73740">
        <w:rPr>
          <w:rStyle w:val="elementdeftypeChar"/>
          <w:rFonts w:asciiTheme="minorHAnsi" w:eastAsia="Calibri" w:hAnsiTheme="minorHAnsi" w:cstheme="minorHAnsi"/>
        </w:rPr>
        <w:t>&lt;</w:t>
      </w:r>
      <w:proofErr w:type="spellStart"/>
      <w:r w:rsidRPr="0009568A">
        <w:rPr>
          <w:rStyle w:val="elementdeftypeChar"/>
          <w:rFonts w:eastAsia="Calibri"/>
        </w:rPr>
        <w:t>loc_list</w:t>
      </w:r>
      <w:proofErr w:type="spellEnd"/>
      <w:r w:rsidRPr="0009568A">
        <w:rPr>
          <w:rStyle w:val="elementdeftypeChar"/>
          <w:rFonts w:eastAsia="Calibri"/>
        </w:rPr>
        <w:t>/</w:t>
      </w:r>
      <w:r w:rsidRPr="00A73740">
        <w:rPr>
          <w:rStyle w:val="elementdeftypeChar"/>
          <w:rFonts w:asciiTheme="minorHAnsi" w:eastAsia="Calibri" w:hAnsiTheme="minorHAnsi" w:cstheme="minorHAnsi"/>
        </w:rPr>
        <w:t>&gt;</w:t>
      </w:r>
      <w:r w:rsidRPr="00A73740">
        <w:rPr>
          <w:rFonts w:asciiTheme="minorHAnsi" w:hAnsiTheme="minorHAnsi" w:cstheme="minorHAnsi"/>
        </w:rPr>
        <w:t xml:space="preserve"> polygon and </w:t>
      </w:r>
      <w:r>
        <w:rPr>
          <w:rFonts w:asciiTheme="minorHAnsi" w:hAnsiTheme="minorHAnsi" w:cstheme="minorHAnsi"/>
        </w:rPr>
        <w:t>n</w:t>
      </w:r>
      <w:r w:rsidRPr="00A73740">
        <w:rPr>
          <w:rFonts w:asciiTheme="minorHAnsi" w:hAnsiTheme="minorHAnsi" w:cstheme="minorHAnsi"/>
        </w:rPr>
        <w:t xml:space="preserve"> </w:t>
      </w:r>
      <w:r w:rsidRPr="00A73740">
        <w:rPr>
          <w:rFonts w:ascii="Cambria Math" w:hAnsi="Cambria Math" w:cs="Cambria Math"/>
        </w:rPr>
        <w:t>≔</w:t>
      </w:r>
      <w:r w:rsidRPr="00A73740">
        <w:rPr>
          <w:rFonts w:asciiTheme="minorHAnsi" w:hAnsiTheme="minorHAnsi" w:cstheme="minorHAnsi"/>
        </w:rPr>
        <w:t xml:space="preserve"> number of segments</w:t>
      </w:r>
      <w:r>
        <w:rPr>
          <w:rFonts w:asciiTheme="minorHAnsi" w:hAnsiTheme="minorHAnsi" w:cstheme="minorHAnsi"/>
        </w:rPr>
        <w:t>, both positive</w:t>
      </w:r>
      <w:r w:rsidRPr="00A73740">
        <w:rPr>
          <w:rFonts w:asciiTheme="minorHAnsi" w:hAnsiTheme="minorHAnsi" w:cstheme="minorHAnsi"/>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58"/>
        <w:gridCol w:w="1559"/>
        <w:gridCol w:w="1811"/>
        <w:gridCol w:w="1163"/>
        <w:gridCol w:w="2409"/>
      </w:tblGrid>
      <w:tr w:rsidR="00FC68DB" w:rsidRPr="00226A3F" w14:paraId="650E0B3D" w14:textId="77777777" w:rsidTr="00FC68DB">
        <w:trPr>
          <w:tblHeader/>
          <w:jc w:val="center"/>
        </w:trPr>
        <w:tc>
          <w:tcPr>
            <w:tcW w:w="15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A13101B" w14:textId="77777777" w:rsidR="00FC68DB" w:rsidRPr="00AE50EC" w:rsidRDefault="00FC68DB" w:rsidP="00B202D2">
            <w:pPr>
              <w:keepNext/>
              <w:rPr>
                <w:b/>
                <w:i/>
              </w:rPr>
            </w:pPr>
            <w:r w:rsidRPr="00AE50EC">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5DAA7D" w14:textId="77777777" w:rsidR="00FC68DB" w:rsidRPr="00AE50EC" w:rsidRDefault="00FC68DB" w:rsidP="00B202D2">
            <w:pPr>
              <w:keepNext/>
              <w:rPr>
                <w:b/>
                <w:i/>
              </w:rPr>
            </w:pPr>
            <w:r w:rsidRPr="00AE50EC">
              <w:rPr>
                <w:b/>
                <w:i/>
              </w:rPr>
              <w:t>Type</w:t>
            </w:r>
          </w:p>
        </w:tc>
        <w:tc>
          <w:tcPr>
            <w:tcW w:w="181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622640" w14:textId="77777777" w:rsidR="00FC68DB" w:rsidRPr="00AE50EC" w:rsidRDefault="00FC68DB" w:rsidP="00B202D2">
            <w:pPr>
              <w:keepNext/>
              <w:rPr>
                <w:b/>
                <w:i/>
              </w:rPr>
            </w:pPr>
            <w:r w:rsidRPr="00AE50EC">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621881" w14:textId="77777777" w:rsidR="00FC68DB" w:rsidRPr="00AE50EC" w:rsidRDefault="00FC68DB" w:rsidP="00B202D2">
            <w:pPr>
              <w:keepNext/>
              <w:rPr>
                <w:b/>
                <w:i/>
              </w:rPr>
            </w:pPr>
            <w:r w:rsidRPr="00AE50EC">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52C9A1" w14:textId="77777777" w:rsidR="00FC68DB" w:rsidRPr="00AE50EC" w:rsidRDefault="00FC68DB" w:rsidP="00B202D2">
            <w:pPr>
              <w:keepNext/>
              <w:rPr>
                <w:b/>
                <w:i/>
              </w:rPr>
            </w:pPr>
            <w:r w:rsidRPr="00AE50EC">
              <w:rPr>
                <w:b/>
                <w:i/>
              </w:rPr>
              <w:t>Constraint</w:t>
            </w:r>
          </w:p>
        </w:tc>
      </w:tr>
      <w:tr w:rsidR="00FC68DB" w:rsidRPr="00226A3F" w14:paraId="722C9001" w14:textId="77777777" w:rsidTr="00FC68DB">
        <w:trPr>
          <w:cantSplit/>
          <w:jc w:val="center"/>
        </w:trPr>
        <w:tc>
          <w:tcPr>
            <w:tcW w:w="1558" w:type="dxa"/>
            <w:shd w:val="clear" w:color="auto" w:fill="auto"/>
          </w:tcPr>
          <w:p w14:paraId="66D2169F" w14:textId="77777777" w:rsidR="00FC68DB" w:rsidRPr="00AE50EC" w:rsidRDefault="00FC68DB" w:rsidP="00B202D2">
            <w:pPr>
              <w:rPr>
                <w:sz w:val="20"/>
                <w:szCs w:val="20"/>
              </w:rPr>
            </w:pPr>
            <w:proofErr w:type="spellStart"/>
            <w:r w:rsidRPr="00AE50EC">
              <w:rPr>
                <w:sz w:val="20"/>
                <w:szCs w:val="20"/>
              </w:rPr>
              <w:t>num_segments</w:t>
            </w:r>
            <w:proofErr w:type="spellEnd"/>
          </w:p>
        </w:tc>
        <w:tc>
          <w:tcPr>
            <w:tcW w:w="1559" w:type="dxa"/>
            <w:shd w:val="clear" w:color="auto" w:fill="auto"/>
          </w:tcPr>
          <w:p w14:paraId="24BACE72" w14:textId="77777777" w:rsidR="00FC68DB" w:rsidRPr="00AE50EC" w:rsidRDefault="00FC68DB" w:rsidP="00B202D2">
            <w:pPr>
              <w:rPr>
                <w:sz w:val="20"/>
                <w:szCs w:val="20"/>
              </w:rPr>
            </w:pPr>
            <w:r w:rsidRPr="00AE50EC">
              <w:rPr>
                <w:sz w:val="20"/>
                <w:szCs w:val="20"/>
              </w:rPr>
              <w:t>Integer</w:t>
            </w:r>
          </w:p>
        </w:tc>
        <w:tc>
          <w:tcPr>
            <w:tcW w:w="1811" w:type="dxa"/>
          </w:tcPr>
          <w:p w14:paraId="2D8EA87B" w14:textId="77777777" w:rsidR="00FC68DB" w:rsidRPr="00AE50EC" w:rsidRDefault="00FC68DB" w:rsidP="00B202D2">
            <w:pPr>
              <w:rPr>
                <w:sz w:val="20"/>
                <w:szCs w:val="20"/>
              </w:rPr>
            </w:pPr>
            <w:r w:rsidRPr="00AE50EC">
              <w:rPr>
                <w:sz w:val="20"/>
                <w:szCs w:val="20"/>
              </w:rPr>
              <w:t>&gt; 0</w:t>
            </w:r>
          </w:p>
        </w:tc>
        <w:tc>
          <w:tcPr>
            <w:tcW w:w="1163" w:type="dxa"/>
            <w:shd w:val="clear" w:color="auto" w:fill="auto"/>
          </w:tcPr>
          <w:p w14:paraId="54E251F2" w14:textId="77777777" w:rsidR="00FC68DB" w:rsidRPr="00AE50EC" w:rsidRDefault="00FC68DB" w:rsidP="00B202D2">
            <w:pPr>
              <w:rPr>
                <w:sz w:val="20"/>
                <w:szCs w:val="20"/>
              </w:rPr>
            </w:pPr>
            <w:r w:rsidRPr="00AE50EC">
              <w:rPr>
                <w:sz w:val="20"/>
                <w:szCs w:val="20"/>
              </w:rPr>
              <w:t>Required</w:t>
            </w:r>
          </w:p>
        </w:tc>
        <w:tc>
          <w:tcPr>
            <w:tcW w:w="2409" w:type="dxa"/>
            <w:shd w:val="clear" w:color="auto" w:fill="auto"/>
            <w:vAlign w:val="center"/>
          </w:tcPr>
          <w:p w14:paraId="096E93E6" w14:textId="77777777" w:rsidR="00FC68DB" w:rsidRPr="00AE50EC" w:rsidDel="00144CA8" w:rsidRDefault="00FC68DB" w:rsidP="00B202D2">
            <w:pPr>
              <w:rPr>
                <w:sz w:val="20"/>
                <w:szCs w:val="20"/>
              </w:rPr>
            </w:pPr>
          </w:p>
        </w:tc>
      </w:tr>
      <w:tr w:rsidR="00FC68DB" w:rsidRPr="00226A3F" w14:paraId="526C5E3A" w14:textId="77777777" w:rsidTr="00FC68DB">
        <w:trPr>
          <w:cantSplit/>
          <w:jc w:val="center"/>
        </w:trPr>
        <w:tc>
          <w:tcPr>
            <w:tcW w:w="1558" w:type="dxa"/>
            <w:shd w:val="clear" w:color="auto" w:fill="auto"/>
          </w:tcPr>
          <w:p w14:paraId="329D7212" w14:textId="77777777" w:rsidR="00FC68DB" w:rsidRPr="00AE50EC" w:rsidRDefault="00FC68DB" w:rsidP="00B202D2">
            <w:pPr>
              <w:rPr>
                <w:sz w:val="20"/>
                <w:szCs w:val="20"/>
              </w:rPr>
            </w:pPr>
            <w:r w:rsidRPr="00AE50EC">
              <w:rPr>
                <w:sz w:val="20"/>
                <w:szCs w:val="20"/>
              </w:rPr>
              <w:t xml:space="preserve">length </w:t>
            </w:r>
          </w:p>
        </w:tc>
        <w:tc>
          <w:tcPr>
            <w:tcW w:w="1559" w:type="dxa"/>
            <w:shd w:val="clear" w:color="auto" w:fill="auto"/>
          </w:tcPr>
          <w:p w14:paraId="5D2DF22E" w14:textId="77777777" w:rsidR="00FC68DB" w:rsidRPr="00AE50EC" w:rsidRDefault="00FC68DB" w:rsidP="00B202D2">
            <w:pPr>
              <w:rPr>
                <w:sz w:val="20"/>
                <w:szCs w:val="20"/>
              </w:rPr>
            </w:pPr>
            <w:r w:rsidRPr="00AE50EC">
              <w:rPr>
                <w:sz w:val="20"/>
                <w:szCs w:val="20"/>
              </w:rPr>
              <w:t xml:space="preserve">Floating point </w:t>
            </w:r>
          </w:p>
        </w:tc>
        <w:tc>
          <w:tcPr>
            <w:tcW w:w="1811" w:type="dxa"/>
          </w:tcPr>
          <w:p w14:paraId="46B0C027" w14:textId="77777777" w:rsidR="00FC68DB" w:rsidRPr="00AE50EC" w:rsidRDefault="00FC68DB" w:rsidP="00B202D2">
            <w:pPr>
              <w:rPr>
                <w:sz w:val="20"/>
                <w:szCs w:val="20"/>
              </w:rPr>
            </w:pPr>
            <w:r w:rsidRPr="00AE50EC">
              <w:rPr>
                <w:sz w:val="20"/>
                <w:szCs w:val="20"/>
              </w:rPr>
              <w:t xml:space="preserve">&gt; 0 </w:t>
            </w:r>
          </w:p>
        </w:tc>
        <w:tc>
          <w:tcPr>
            <w:tcW w:w="1163" w:type="dxa"/>
            <w:shd w:val="clear" w:color="auto" w:fill="auto"/>
          </w:tcPr>
          <w:p w14:paraId="05C87229" w14:textId="77777777" w:rsidR="00FC68DB" w:rsidRPr="00AE50EC" w:rsidRDefault="00FC68DB" w:rsidP="00B202D2">
            <w:pPr>
              <w:rPr>
                <w:sz w:val="20"/>
                <w:szCs w:val="20"/>
              </w:rPr>
            </w:pPr>
            <w:r w:rsidRPr="00AE50EC">
              <w:rPr>
                <w:sz w:val="20"/>
                <w:szCs w:val="20"/>
              </w:rPr>
              <w:t xml:space="preserve">Required </w:t>
            </w:r>
          </w:p>
        </w:tc>
        <w:tc>
          <w:tcPr>
            <w:tcW w:w="2409" w:type="dxa"/>
            <w:vMerge w:val="restart"/>
            <w:shd w:val="clear" w:color="auto" w:fill="auto"/>
            <w:vAlign w:val="center"/>
          </w:tcPr>
          <w:p w14:paraId="75D04823" w14:textId="77777777" w:rsidR="00FC68DB" w:rsidRPr="00AE50EC" w:rsidRDefault="00FC68DB" w:rsidP="00B202D2">
            <w:pPr>
              <w:rPr>
                <w:sz w:val="20"/>
                <w:szCs w:val="20"/>
              </w:rPr>
            </w:pPr>
          </w:p>
        </w:tc>
      </w:tr>
      <w:tr w:rsidR="00FC68DB" w:rsidRPr="00226A3F" w14:paraId="7964A012" w14:textId="77777777" w:rsidTr="00FC68DB">
        <w:trPr>
          <w:cantSplit/>
          <w:jc w:val="center"/>
        </w:trPr>
        <w:tc>
          <w:tcPr>
            <w:tcW w:w="1558" w:type="dxa"/>
            <w:shd w:val="clear" w:color="auto" w:fill="auto"/>
          </w:tcPr>
          <w:p w14:paraId="2267A61F" w14:textId="77777777" w:rsidR="00FC68DB" w:rsidRPr="00AE50EC" w:rsidRDefault="00FC68DB" w:rsidP="00B202D2">
            <w:pPr>
              <w:rPr>
                <w:sz w:val="20"/>
                <w:szCs w:val="20"/>
              </w:rPr>
            </w:pPr>
            <w:r w:rsidRPr="00AE50EC">
              <w:rPr>
                <w:sz w:val="20"/>
                <w:szCs w:val="20"/>
              </w:rPr>
              <w:t xml:space="preserve">spacing </w:t>
            </w:r>
          </w:p>
        </w:tc>
        <w:tc>
          <w:tcPr>
            <w:tcW w:w="1559" w:type="dxa"/>
            <w:shd w:val="clear" w:color="auto" w:fill="auto"/>
          </w:tcPr>
          <w:p w14:paraId="7D5CBEF0" w14:textId="77777777" w:rsidR="00FC68DB" w:rsidRPr="00AE50EC" w:rsidRDefault="00FC68DB" w:rsidP="00B202D2">
            <w:pPr>
              <w:rPr>
                <w:sz w:val="20"/>
                <w:szCs w:val="20"/>
              </w:rPr>
            </w:pPr>
            <w:r w:rsidRPr="00AE50EC">
              <w:rPr>
                <w:sz w:val="20"/>
                <w:szCs w:val="20"/>
              </w:rPr>
              <w:t xml:space="preserve">Floating point </w:t>
            </w:r>
          </w:p>
        </w:tc>
        <w:tc>
          <w:tcPr>
            <w:tcW w:w="1811" w:type="dxa"/>
          </w:tcPr>
          <w:p w14:paraId="6A15E88F" w14:textId="77777777" w:rsidR="00FC68DB" w:rsidRPr="00AE50EC" w:rsidRDefault="00FC68DB" w:rsidP="00B202D2">
            <w:pPr>
              <w:rPr>
                <w:sz w:val="20"/>
                <w:szCs w:val="20"/>
              </w:rPr>
            </w:pPr>
            <w:r w:rsidRPr="00AE50EC">
              <w:rPr>
                <w:sz w:val="20"/>
                <w:szCs w:val="20"/>
              </w:rPr>
              <w:t xml:space="preserve">&gt; 0 </w:t>
            </w:r>
          </w:p>
        </w:tc>
        <w:tc>
          <w:tcPr>
            <w:tcW w:w="1163" w:type="dxa"/>
            <w:shd w:val="clear" w:color="auto" w:fill="auto"/>
          </w:tcPr>
          <w:p w14:paraId="65879B07" w14:textId="77777777" w:rsidR="00FC68DB" w:rsidRPr="00AE50EC" w:rsidRDefault="00FC68DB" w:rsidP="00B202D2">
            <w:pPr>
              <w:rPr>
                <w:sz w:val="20"/>
                <w:szCs w:val="20"/>
              </w:rPr>
            </w:pPr>
            <w:r w:rsidRPr="00AE50EC">
              <w:rPr>
                <w:sz w:val="20"/>
                <w:szCs w:val="20"/>
              </w:rPr>
              <w:t xml:space="preserve">Required </w:t>
            </w:r>
          </w:p>
        </w:tc>
        <w:tc>
          <w:tcPr>
            <w:tcW w:w="2409" w:type="dxa"/>
            <w:vMerge/>
            <w:shd w:val="clear" w:color="auto" w:fill="auto"/>
          </w:tcPr>
          <w:p w14:paraId="1E5336A8" w14:textId="77777777" w:rsidR="00FC68DB" w:rsidRPr="00AE50EC" w:rsidRDefault="00FC68DB" w:rsidP="00B202D2">
            <w:pPr>
              <w:rPr>
                <w:sz w:val="20"/>
                <w:szCs w:val="20"/>
              </w:rPr>
            </w:pPr>
          </w:p>
        </w:tc>
      </w:tr>
      <w:tr w:rsidR="00FC68DB" w:rsidRPr="00226A3F" w14:paraId="7088F6DF" w14:textId="77777777" w:rsidTr="00FC68DB">
        <w:trPr>
          <w:cantSplit/>
          <w:jc w:val="center"/>
        </w:trPr>
        <w:tc>
          <w:tcPr>
            <w:tcW w:w="1558" w:type="dxa"/>
            <w:shd w:val="clear" w:color="auto" w:fill="auto"/>
          </w:tcPr>
          <w:p w14:paraId="245DD8F6" w14:textId="77777777" w:rsidR="00FC68DB" w:rsidRPr="00AE50EC" w:rsidRDefault="00FC68DB" w:rsidP="00B202D2">
            <w:pPr>
              <w:rPr>
                <w:sz w:val="20"/>
                <w:szCs w:val="20"/>
              </w:rPr>
            </w:pPr>
            <w:proofErr w:type="spellStart"/>
            <w:r w:rsidRPr="00AE50EC">
              <w:rPr>
                <w:sz w:val="20"/>
                <w:szCs w:val="20"/>
              </w:rPr>
              <w:t>first_spacing</w:t>
            </w:r>
            <w:proofErr w:type="spellEnd"/>
            <w:r w:rsidRPr="00AE50EC">
              <w:rPr>
                <w:sz w:val="20"/>
                <w:szCs w:val="20"/>
              </w:rPr>
              <w:t xml:space="preserve"> </w:t>
            </w:r>
          </w:p>
        </w:tc>
        <w:tc>
          <w:tcPr>
            <w:tcW w:w="1559" w:type="dxa"/>
            <w:shd w:val="clear" w:color="auto" w:fill="auto"/>
          </w:tcPr>
          <w:p w14:paraId="3F592A1D" w14:textId="77777777" w:rsidR="00FC68DB" w:rsidRPr="00AE50EC" w:rsidRDefault="00FC68DB" w:rsidP="00B202D2">
            <w:pPr>
              <w:rPr>
                <w:sz w:val="20"/>
                <w:szCs w:val="20"/>
              </w:rPr>
            </w:pPr>
            <w:r w:rsidRPr="00AE50EC">
              <w:rPr>
                <w:sz w:val="20"/>
                <w:szCs w:val="20"/>
              </w:rPr>
              <w:t xml:space="preserve">Floating point </w:t>
            </w:r>
          </w:p>
        </w:tc>
        <w:tc>
          <w:tcPr>
            <w:tcW w:w="1811" w:type="dxa"/>
          </w:tcPr>
          <w:p w14:paraId="5AB15EB8" w14:textId="77777777" w:rsidR="00FC68DB" w:rsidRPr="00AE50EC" w:rsidRDefault="00FC68DB" w:rsidP="00B202D2">
            <w:pPr>
              <w:rPr>
                <w:sz w:val="20"/>
                <w:szCs w:val="20"/>
              </w:rPr>
            </w:pPr>
            <w:r w:rsidRPr="00AE50EC">
              <w:rPr>
                <w:rFonts w:cs="Calibri"/>
                <w:sz w:val="20"/>
                <w:szCs w:val="20"/>
              </w:rPr>
              <w:t>≥</w:t>
            </w:r>
            <w:r w:rsidRPr="00AE50EC">
              <w:rPr>
                <w:sz w:val="20"/>
                <w:szCs w:val="20"/>
              </w:rPr>
              <w:t xml:space="preserve"> 0.0 </w:t>
            </w:r>
            <w:r w:rsidRPr="00AE50EC">
              <w:rPr>
                <w:sz w:val="20"/>
                <w:szCs w:val="20"/>
              </w:rPr>
              <w:br/>
              <w:t xml:space="preserve">(default: 0) </w:t>
            </w:r>
          </w:p>
        </w:tc>
        <w:tc>
          <w:tcPr>
            <w:tcW w:w="1163" w:type="dxa"/>
            <w:shd w:val="clear" w:color="auto" w:fill="auto"/>
          </w:tcPr>
          <w:p w14:paraId="618B9DEC" w14:textId="77777777" w:rsidR="00FC68DB" w:rsidRPr="00AE50EC" w:rsidRDefault="00FC68DB" w:rsidP="00B202D2">
            <w:pPr>
              <w:rPr>
                <w:sz w:val="20"/>
                <w:szCs w:val="20"/>
              </w:rPr>
            </w:pPr>
            <w:r w:rsidRPr="00AE50EC">
              <w:rPr>
                <w:sz w:val="20"/>
                <w:szCs w:val="20"/>
              </w:rPr>
              <w:t xml:space="preserve">Optional </w:t>
            </w:r>
          </w:p>
        </w:tc>
        <w:tc>
          <w:tcPr>
            <w:tcW w:w="2409" w:type="dxa"/>
            <w:vMerge/>
            <w:shd w:val="clear" w:color="auto" w:fill="auto"/>
          </w:tcPr>
          <w:p w14:paraId="443641D9" w14:textId="77777777" w:rsidR="00FC68DB" w:rsidRPr="00AE50EC" w:rsidRDefault="00FC68DB" w:rsidP="00B202D2">
            <w:pPr>
              <w:rPr>
                <w:sz w:val="20"/>
                <w:szCs w:val="20"/>
              </w:rPr>
            </w:pPr>
          </w:p>
        </w:tc>
      </w:tr>
      <w:tr w:rsidR="00FC68DB" w:rsidRPr="00226A3F" w14:paraId="0E1D00E6" w14:textId="77777777" w:rsidTr="00FC68DB">
        <w:trPr>
          <w:cantSplit/>
          <w:jc w:val="center"/>
        </w:trPr>
        <w:tc>
          <w:tcPr>
            <w:tcW w:w="1558" w:type="dxa"/>
            <w:shd w:val="clear" w:color="auto" w:fill="auto"/>
          </w:tcPr>
          <w:p w14:paraId="5173CF6F" w14:textId="77777777" w:rsidR="00FC68DB" w:rsidRPr="00AE50EC" w:rsidRDefault="00FC68DB" w:rsidP="00B202D2">
            <w:pPr>
              <w:rPr>
                <w:sz w:val="20"/>
                <w:szCs w:val="20"/>
              </w:rPr>
            </w:pPr>
            <w:proofErr w:type="spellStart"/>
            <w:r w:rsidRPr="00AE50EC">
              <w:rPr>
                <w:sz w:val="20"/>
                <w:szCs w:val="20"/>
              </w:rPr>
              <w:t>last_spacing</w:t>
            </w:r>
            <w:proofErr w:type="spellEnd"/>
            <w:r w:rsidRPr="00AE50EC">
              <w:rPr>
                <w:sz w:val="20"/>
                <w:szCs w:val="20"/>
              </w:rPr>
              <w:t xml:space="preserve"> </w:t>
            </w:r>
          </w:p>
        </w:tc>
        <w:tc>
          <w:tcPr>
            <w:tcW w:w="1559" w:type="dxa"/>
            <w:shd w:val="clear" w:color="auto" w:fill="auto"/>
          </w:tcPr>
          <w:p w14:paraId="62E9AA11" w14:textId="77777777" w:rsidR="00FC68DB" w:rsidRPr="00AE50EC" w:rsidRDefault="00FC68DB" w:rsidP="00B202D2">
            <w:pPr>
              <w:rPr>
                <w:sz w:val="20"/>
                <w:szCs w:val="20"/>
              </w:rPr>
            </w:pPr>
            <w:r w:rsidRPr="00AE50EC">
              <w:rPr>
                <w:sz w:val="20"/>
                <w:szCs w:val="20"/>
              </w:rPr>
              <w:t xml:space="preserve">Floating point </w:t>
            </w:r>
          </w:p>
        </w:tc>
        <w:tc>
          <w:tcPr>
            <w:tcW w:w="1811" w:type="dxa"/>
          </w:tcPr>
          <w:p w14:paraId="392E38B9" w14:textId="77777777" w:rsidR="00FC68DB" w:rsidRPr="00AE50EC" w:rsidRDefault="00FC68DB" w:rsidP="00B202D2">
            <w:pPr>
              <w:rPr>
                <w:sz w:val="20"/>
                <w:szCs w:val="20"/>
              </w:rPr>
            </w:pPr>
            <w:r w:rsidRPr="00AE50EC">
              <w:rPr>
                <w:rFonts w:cs="Calibri"/>
                <w:sz w:val="20"/>
                <w:szCs w:val="20"/>
              </w:rPr>
              <w:t>≥</w:t>
            </w:r>
            <w:r w:rsidRPr="00AE50EC">
              <w:rPr>
                <w:sz w:val="20"/>
                <w:szCs w:val="20"/>
              </w:rPr>
              <w:t xml:space="preserve"> 0.0 </w:t>
            </w:r>
            <w:r w:rsidRPr="00AE50EC">
              <w:rPr>
                <w:sz w:val="20"/>
                <w:szCs w:val="20"/>
              </w:rPr>
              <w:br/>
              <w:t xml:space="preserve">(default: 0) </w:t>
            </w:r>
          </w:p>
        </w:tc>
        <w:tc>
          <w:tcPr>
            <w:tcW w:w="1163" w:type="dxa"/>
            <w:shd w:val="clear" w:color="auto" w:fill="auto"/>
          </w:tcPr>
          <w:p w14:paraId="3D42F649" w14:textId="77777777" w:rsidR="00FC68DB" w:rsidRPr="00AE50EC" w:rsidRDefault="00FC68DB" w:rsidP="00B202D2">
            <w:pPr>
              <w:rPr>
                <w:sz w:val="20"/>
                <w:szCs w:val="20"/>
              </w:rPr>
            </w:pPr>
            <w:r w:rsidRPr="00AE50EC">
              <w:rPr>
                <w:sz w:val="20"/>
                <w:szCs w:val="20"/>
              </w:rPr>
              <w:t xml:space="preserve">Optional </w:t>
            </w:r>
          </w:p>
        </w:tc>
        <w:tc>
          <w:tcPr>
            <w:tcW w:w="2409" w:type="dxa"/>
            <w:vMerge/>
            <w:shd w:val="clear" w:color="auto" w:fill="auto"/>
          </w:tcPr>
          <w:p w14:paraId="4CEF29A2" w14:textId="77777777" w:rsidR="00FC68DB" w:rsidRPr="00AE50EC" w:rsidRDefault="00FC68DB" w:rsidP="00B202D2">
            <w:pPr>
              <w:rPr>
                <w:sz w:val="20"/>
                <w:szCs w:val="20"/>
              </w:rPr>
            </w:pPr>
          </w:p>
        </w:tc>
      </w:tr>
      <w:tr w:rsidR="00FC68DB" w:rsidRPr="00226A3F" w14:paraId="5D103C84" w14:textId="77777777" w:rsidTr="00FC68DB">
        <w:trPr>
          <w:cantSplit/>
          <w:jc w:val="center"/>
        </w:trPr>
        <w:tc>
          <w:tcPr>
            <w:tcW w:w="1558" w:type="dxa"/>
            <w:shd w:val="clear" w:color="auto" w:fill="auto"/>
          </w:tcPr>
          <w:p w14:paraId="09B83141" w14:textId="77777777" w:rsidR="00FC68DB" w:rsidRPr="00AE50EC" w:rsidRDefault="00FC68DB" w:rsidP="00B202D2">
            <w:pPr>
              <w:rPr>
                <w:sz w:val="20"/>
                <w:szCs w:val="20"/>
              </w:rPr>
            </w:pPr>
            <w:r w:rsidRPr="00AE50EC">
              <w:rPr>
                <w:sz w:val="20"/>
                <w:szCs w:val="20"/>
              </w:rPr>
              <w:t xml:space="preserve">keep </w:t>
            </w:r>
          </w:p>
        </w:tc>
        <w:tc>
          <w:tcPr>
            <w:tcW w:w="1559" w:type="dxa"/>
            <w:shd w:val="clear" w:color="auto" w:fill="auto"/>
          </w:tcPr>
          <w:p w14:paraId="7A4638D7" w14:textId="77777777" w:rsidR="00FC68DB" w:rsidRPr="00AE50EC" w:rsidRDefault="00FC68DB" w:rsidP="00B202D2">
            <w:pPr>
              <w:rPr>
                <w:sz w:val="20"/>
                <w:szCs w:val="20"/>
              </w:rPr>
            </w:pPr>
            <w:r w:rsidRPr="00AE50EC">
              <w:rPr>
                <w:sz w:val="20"/>
                <w:szCs w:val="20"/>
              </w:rPr>
              <w:t xml:space="preserve">Selection </w:t>
            </w:r>
          </w:p>
        </w:tc>
        <w:tc>
          <w:tcPr>
            <w:tcW w:w="1811" w:type="dxa"/>
          </w:tcPr>
          <w:p w14:paraId="72FF9314" w14:textId="77777777" w:rsidR="00FC68DB" w:rsidRPr="00AE50EC" w:rsidRDefault="00FC68DB" w:rsidP="00B202D2">
            <w:pPr>
              <w:spacing w:after="0"/>
              <w:rPr>
                <w:sz w:val="20"/>
                <w:szCs w:val="20"/>
              </w:rPr>
            </w:pPr>
            <w:r w:rsidRPr="00AE50EC">
              <w:rPr>
                <w:sz w:val="20"/>
                <w:szCs w:val="20"/>
              </w:rPr>
              <w:t xml:space="preserve">spacing, </w:t>
            </w:r>
            <w:r w:rsidRPr="00AE50EC">
              <w:rPr>
                <w:sz w:val="20"/>
                <w:szCs w:val="20"/>
              </w:rPr>
              <w:br/>
              <w:t xml:space="preserve">length, </w:t>
            </w:r>
            <w:r w:rsidRPr="00AE50EC">
              <w:rPr>
                <w:sz w:val="20"/>
                <w:szCs w:val="20"/>
              </w:rPr>
              <w:br/>
              <w:t xml:space="preserve">density (default) </w:t>
            </w:r>
          </w:p>
        </w:tc>
        <w:tc>
          <w:tcPr>
            <w:tcW w:w="1163" w:type="dxa"/>
            <w:shd w:val="clear" w:color="auto" w:fill="auto"/>
          </w:tcPr>
          <w:p w14:paraId="51BA5396" w14:textId="77777777" w:rsidR="00FC68DB" w:rsidRPr="00AE50EC" w:rsidRDefault="00FC68DB" w:rsidP="00B202D2">
            <w:pPr>
              <w:rPr>
                <w:sz w:val="20"/>
                <w:szCs w:val="20"/>
              </w:rPr>
            </w:pPr>
            <w:r w:rsidRPr="00AE50EC">
              <w:rPr>
                <w:sz w:val="20"/>
                <w:szCs w:val="20"/>
              </w:rPr>
              <w:t xml:space="preserve">Optional </w:t>
            </w:r>
          </w:p>
        </w:tc>
        <w:tc>
          <w:tcPr>
            <w:tcW w:w="2409" w:type="dxa"/>
            <w:shd w:val="clear" w:color="auto" w:fill="auto"/>
          </w:tcPr>
          <w:p w14:paraId="74257BEE" w14:textId="77777777" w:rsidR="00FC68DB" w:rsidRPr="00AE50EC" w:rsidRDefault="00FC68DB" w:rsidP="00B202D2">
            <w:pPr>
              <w:rPr>
                <w:sz w:val="20"/>
                <w:szCs w:val="20"/>
              </w:rPr>
            </w:pPr>
            <w:r w:rsidRPr="00AE50EC">
              <w:rPr>
                <w:sz w:val="20"/>
                <w:szCs w:val="20"/>
              </w:rPr>
              <w:t xml:space="preserve"> </w:t>
            </w:r>
          </w:p>
        </w:tc>
      </w:tr>
      <w:tr w:rsidR="00FC68DB" w:rsidRPr="00226A3F" w14:paraId="7E4ABB92" w14:textId="77777777" w:rsidTr="00FC68DB">
        <w:trPr>
          <w:cantSplit/>
          <w:jc w:val="center"/>
        </w:trPr>
        <w:tc>
          <w:tcPr>
            <w:tcW w:w="1558" w:type="dxa"/>
            <w:shd w:val="clear" w:color="auto" w:fill="auto"/>
          </w:tcPr>
          <w:p w14:paraId="52EE72E3" w14:textId="77777777" w:rsidR="00FC68DB" w:rsidRPr="00AE50EC" w:rsidRDefault="00FC68DB" w:rsidP="00B202D2">
            <w:pPr>
              <w:rPr>
                <w:sz w:val="20"/>
                <w:szCs w:val="20"/>
              </w:rPr>
            </w:pPr>
            <w:proofErr w:type="spellStart"/>
            <w:r w:rsidRPr="00AE50EC">
              <w:rPr>
                <w:sz w:val="20"/>
                <w:szCs w:val="20"/>
              </w:rPr>
              <w:t>max_percentage_of_compensation</w:t>
            </w:r>
            <w:proofErr w:type="spellEnd"/>
          </w:p>
        </w:tc>
        <w:tc>
          <w:tcPr>
            <w:tcW w:w="1559" w:type="dxa"/>
            <w:shd w:val="clear" w:color="auto" w:fill="auto"/>
          </w:tcPr>
          <w:p w14:paraId="20BA4DA0" w14:textId="77777777" w:rsidR="00FC68DB" w:rsidRPr="00AE50EC" w:rsidRDefault="00FC68DB" w:rsidP="00B202D2">
            <w:pPr>
              <w:rPr>
                <w:sz w:val="20"/>
                <w:szCs w:val="20"/>
              </w:rPr>
            </w:pPr>
            <w:r w:rsidRPr="00AE50EC">
              <w:rPr>
                <w:sz w:val="20"/>
                <w:szCs w:val="20"/>
              </w:rPr>
              <w:t>Floating point</w:t>
            </w:r>
          </w:p>
        </w:tc>
        <w:tc>
          <w:tcPr>
            <w:tcW w:w="1811" w:type="dxa"/>
          </w:tcPr>
          <w:p w14:paraId="2640C0D4" w14:textId="77777777" w:rsidR="00FC68DB" w:rsidRPr="00AE50EC" w:rsidRDefault="00FC68DB" w:rsidP="00B202D2">
            <w:pPr>
              <w:spacing w:after="0"/>
              <w:rPr>
                <w:sz w:val="20"/>
                <w:szCs w:val="20"/>
              </w:rPr>
            </w:pPr>
            <w:r>
              <w:rPr>
                <w:rFonts w:cs="Calibri"/>
                <w:sz w:val="20"/>
                <w:szCs w:val="20"/>
              </w:rPr>
              <w:t>&gt;</w:t>
            </w:r>
            <w:r w:rsidRPr="00AE50EC">
              <w:rPr>
                <w:sz w:val="20"/>
                <w:szCs w:val="20"/>
              </w:rPr>
              <w:t xml:space="preserve"> 0.0 and </w:t>
            </w:r>
            <w:r w:rsidRPr="00AE50EC">
              <w:rPr>
                <w:rFonts w:cs="Calibri"/>
                <w:sz w:val="20"/>
                <w:szCs w:val="20"/>
              </w:rPr>
              <w:t>≤</w:t>
            </w:r>
            <w:r w:rsidRPr="00AE50EC">
              <w:rPr>
                <w:sz w:val="20"/>
                <w:szCs w:val="20"/>
              </w:rPr>
              <w:t xml:space="preserve"> 100.0 </w:t>
            </w:r>
            <w:r>
              <w:rPr>
                <w:sz w:val="20"/>
                <w:szCs w:val="20"/>
              </w:rPr>
              <w:br/>
            </w:r>
            <w:r w:rsidRPr="00AE50EC">
              <w:rPr>
                <w:sz w:val="20"/>
                <w:szCs w:val="20"/>
              </w:rPr>
              <w:t xml:space="preserve">(default: </w:t>
            </w:r>
            <w:r w:rsidRPr="00AE50EC">
              <w:rPr>
                <w:rFonts w:cs="Calibri"/>
                <w:sz w:val="20"/>
                <w:szCs w:val="20"/>
              </w:rPr>
              <w:t>1</w:t>
            </w:r>
            <w:r>
              <w:rPr>
                <w:rFonts w:cs="Calibri"/>
                <w:sz w:val="20"/>
                <w:szCs w:val="20"/>
              </w:rPr>
              <w:t>.0</w:t>
            </w:r>
            <w:r w:rsidRPr="00AE50EC">
              <w:rPr>
                <w:rFonts w:cs="Calibri"/>
                <w:sz w:val="20"/>
                <w:szCs w:val="20"/>
              </w:rPr>
              <w:t>)</w:t>
            </w:r>
          </w:p>
        </w:tc>
        <w:tc>
          <w:tcPr>
            <w:tcW w:w="1163" w:type="dxa"/>
            <w:shd w:val="clear" w:color="auto" w:fill="auto"/>
          </w:tcPr>
          <w:p w14:paraId="1D32465B" w14:textId="77777777" w:rsidR="00FC68DB" w:rsidRPr="00AE50EC" w:rsidRDefault="00FC68DB" w:rsidP="00B202D2">
            <w:pPr>
              <w:rPr>
                <w:sz w:val="20"/>
                <w:szCs w:val="20"/>
              </w:rPr>
            </w:pPr>
            <w:r w:rsidRPr="00AE50EC">
              <w:rPr>
                <w:sz w:val="20"/>
                <w:szCs w:val="20"/>
              </w:rPr>
              <w:t>Optional</w:t>
            </w:r>
          </w:p>
        </w:tc>
        <w:tc>
          <w:tcPr>
            <w:tcW w:w="2409" w:type="dxa"/>
            <w:vMerge w:val="restart"/>
            <w:shd w:val="clear" w:color="auto" w:fill="auto"/>
          </w:tcPr>
          <w:p w14:paraId="2CC1D386" w14:textId="77777777" w:rsidR="00FC68DB" w:rsidRPr="00AE50EC" w:rsidRDefault="00FC68DB" w:rsidP="00B202D2">
            <w:pPr>
              <w:rPr>
                <w:sz w:val="20"/>
                <w:szCs w:val="20"/>
              </w:rPr>
            </w:pPr>
            <w:r w:rsidRPr="00AE50EC">
              <w:rPr>
                <w:sz w:val="20"/>
                <w:szCs w:val="20"/>
              </w:rPr>
              <w:t>If both attributes are missing, default of "</w:t>
            </w:r>
            <w:proofErr w:type="spellStart"/>
            <w:r w:rsidRPr="00AE50EC">
              <w:rPr>
                <w:sz w:val="20"/>
                <w:szCs w:val="20"/>
              </w:rPr>
              <w:t>max_percentage_of_compensation</w:t>
            </w:r>
            <w:proofErr w:type="spellEnd"/>
            <w:r w:rsidRPr="00AE50EC">
              <w:rPr>
                <w:sz w:val="20"/>
                <w:szCs w:val="20"/>
              </w:rPr>
              <w:t xml:space="preserve">" is used. </w:t>
            </w:r>
          </w:p>
          <w:p w14:paraId="22DC7394" w14:textId="77777777" w:rsidR="00FC68DB" w:rsidRPr="00AE50EC" w:rsidRDefault="00FC68DB" w:rsidP="00B202D2">
            <w:pPr>
              <w:rPr>
                <w:sz w:val="20"/>
                <w:szCs w:val="20"/>
              </w:rPr>
            </w:pPr>
            <w:r w:rsidRPr="00AE50EC">
              <w:rPr>
                <w:rFonts w:cs="Calibri"/>
                <w:sz w:val="20"/>
                <w:szCs w:val="20"/>
              </w:rPr>
              <w:t>Only one of "</w:t>
            </w:r>
            <w:proofErr w:type="spellStart"/>
            <w:r w:rsidRPr="00AE50EC">
              <w:rPr>
                <w:sz w:val="20"/>
                <w:szCs w:val="20"/>
              </w:rPr>
              <w:t>max_absolute_compensation</w:t>
            </w:r>
            <w:proofErr w:type="spellEnd"/>
            <w:r w:rsidRPr="00AE50EC">
              <w:rPr>
                <w:sz w:val="20"/>
                <w:szCs w:val="20"/>
              </w:rPr>
              <w:t xml:space="preserve">" or </w:t>
            </w:r>
            <w:r w:rsidRPr="00AE50EC">
              <w:rPr>
                <w:rFonts w:cs="Calibri"/>
                <w:sz w:val="20"/>
                <w:szCs w:val="20"/>
              </w:rPr>
              <w:t>"</w:t>
            </w:r>
            <w:proofErr w:type="spellStart"/>
            <w:r w:rsidRPr="00AE50EC">
              <w:rPr>
                <w:sz w:val="20"/>
                <w:szCs w:val="20"/>
              </w:rPr>
              <w:t>max_percentage_of_compensation</w:t>
            </w:r>
            <w:proofErr w:type="spellEnd"/>
            <w:r w:rsidRPr="00AE50EC">
              <w:rPr>
                <w:sz w:val="20"/>
                <w:szCs w:val="20"/>
              </w:rPr>
              <w:t xml:space="preserve">" may be specified. </w:t>
            </w:r>
          </w:p>
        </w:tc>
      </w:tr>
      <w:tr w:rsidR="00FC68DB" w:rsidRPr="00226A3F" w14:paraId="617C51EE" w14:textId="77777777" w:rsidTr="00FC68DB">
        <w:trPr>
          <w:cantSplit/>
          <w:jc w:val="center"/>
        </w:trPr>
        <w:tc>
          <w:tcPr>
            <w:tcW w:w="1558" w:type="dxa"/>
            <w:shd w:val="clear" w:color="auto" w:fill="auto"/>
          </w:tcPr>
          <w:p w14:paraId="140AC2D5" w14:textId="77777777" w:rsidR="00FC68DB" w:rsidRDefault="00FC68DB" w:rsidP="00B202D2">
            <w:pPr>
              <w:rPr>
                <w:sz w:val="20"/>
                <w:szCs w:val="20"/>
              </w:rPr>
            </w:pPr>
            <w:proofErr w:type="spellStart"/>
            <w:r w:rsidRPr="000B7EC1">
              <w:rPr>
                <w:sz w:val="20"/>
                <w:szCs w:val="20"/>
              </w:rPr>
              <w:t>max_absolute_compensation</w:t>
            </w:r>
            <w:proofErr w:type="spellEnd"/>
          </w:p>
        </w:tc>
        <w:tc>
          <w:tcPr>
            <w:tcW w:w="1559" w:type="dxa"/>
            <w:shd w:val="clear" w:color="auto" w:fill="auto"/>
          </w:tcPr>
          <w:p w14:paraId="7BE12357" w14:textId="77777777" w:rsidR="00FC68DB" w:rsidRPr="00AE50EC" w:rsidRDefault="00FC68DB" w:rsidP="00B202D2">
            <w:pPr>
              <w:rPr>
                <w:sz w:val="20"/>
                <w:szCs w:val="20"/>
              </w:rPr>
            </w:pPr>
            <w:r w:rsidRPr="00AE50EC">
              <w:rPr>
                <w:sz w:val="20"/>
                <w:szCs w:val="20"/>
              </w:rPr>
              <w:t>Floating point</w:t>
            </w:r>
          </w:p>
        </w:tc>
        <w:tc>
          <w:tcPr>
            <w:tcW w:w="1811" w:type="dxa"/>
          </w:tcPr>
          <w:p w14:paraId="0715C921" w14:textId="77777777" w:rsidR="00FC68DB" w:rsidRPr="00AE50EC" w:rsidRDefault="00FC68DB" w:rsidP="00B202D2">
            <w:pPr>
              <w:spacing w:after="0"/>
              <w:rPr>
                <w:sz w:val="20"/>
                <w:szCs w:val="20"/>
              </w:rPr>
            </w:pPr>
            <w:r w:rsidRPr="00AE50EC">
              <w:rPr>
                <w:rFonts w:cs="Calibri"/>
                <w:sz w:val="20"/>
                <w:szCs w:val="20"/>
              </w:rPr>
              <w:t>≥</w:t>
            </w:r>
            <w:r w:rsidRPr="00AE50EC">
              <w:rPr>
                <w:sz w:val="20"/>
                <w:szCs w:val="20"/>
              </w:rPr>
              <w:t xml:space="preserve"> 0.0</w:t>
            </w:r>
          </w:p>
        </w:tc>
        <w:tc>
          <w:tcPr>
            <w:tcW w:w="1163" w:type="dxa"/>
            <w:shd w:val="clear" w:color="auto" w:fill="auto"/>
          </w:tcPr>
          <w:p w14:paraId="69D1A8AA" w14:textId="77777777" w:rsidR="00FC68DB" w:rsidRPr="00AE50EC" w:rsidRDefault="00FC68DB" w:rsidP="00B202D2">
            <w:pPr>
              <w:rPr>
                <w:sz w:val="20"/>
                <w:szCs w:val="20"/>
              </w:rPr>
            </w:pPr>
            <w:r w:rsidRPr="00AE50EC">
              <w:rPr>
                <w:sz w:val="20"/>
                <w:szCs w:val="20"/>
              </w:rPr>
              <w:t>Optional</w:t>
            </w:r>
          </w:p>
        </w:tc>
        <w:tc>
          <w:tcPr>
            <w:tcW w:w="2409" w:type="dxa"/>
            <w:vMerge/>
            <w:shd w:val="clear" w:color="auto" w:fill="auto"/>
          </w:tcPr>
          <w:p w14:paraId="2B406C02" w14:textId="77777777" w:rsidR="00FC68DB" w:rsidRDefault="00FC68DB" w:rsidP="00B202D2">
            <w:pPr>
              <w:rPr>
                <w:sz w:val="20"/>
                <w:szCs w:val="20"/>
              </w:rPr>
            </w:pPr>
          </w:p>
        </w:tc>
      </w:tr>
    </w:tbl>
    <w:p w14:paraId="7960030E" w14:textId="1666C830" w:rsidR="00FC68DB" w:rsidRDefault="00FC68DB" w:rsidP="00B202D2">
      <w:pPr>
        <w:pStyle w:val="Beschriftung"/>
        <w:spacing w:before="120"/>
      </w:pPr>
      <w:bookmarkStart w:id="1546" w:name="_Toc77095942"/>
      <w:r>
        <w:t xml:space="preserve">Table </w:t>
      </w:r>
      <w:r>
        <w:fldChar w:fldCharType="begin"/>
      </w:r>
      <w:r>
        <w:instrText xml:space="preserve"> SEQ Table \* ARABIC </w:instrText>
      </w:r>
      <w:r>
        <w:fldChar w:fldCharType="separate"/>
      </w:r>
      <w:r w:rsidR="008116BB">
        <w:rPr>
          <w:noProof/>
        </w:rPr>
        <w:t>84</w:t>
      </w:r>
      <w:r>
        <w:fldChar w:fldCharType="end"/>
      </w:r>
      <w:r>
        <w:t xml:space="preserve">: Attributes of element </w:t>
      </w:r>
      <w:r w:rsidRPr="00C6477D">
        <w:rPr>
          <w:rStyle w:val="elementdeftypeChar"/>
          <w:rFonts w:eastAsia="Calibri"/>
          <w:b w:val="0"/>
        </w:rPr>
        <w:t>&lt;</w:t>
      </w:r>
      <w:proofErr w:type="spellStart"/>
      <w:r w:rsidRPr="00037F3D">
        <w:rPr>
          <w:rStyle w:val="elementdeftypeChar"/>
          <w:rFonts w:eastAsia="Calibri"/>
          <w:b w:val="0"/>
        </w:rPr>
        <w:t>regular_segments</w:t>
      </w:r>
      <w:proofErr w:type="spellEnd"/>
      <w:r>
        <w:rPr>
          <w:rStyle w:val="elementdeftypeChar"/>
          <w:rFonts w:eastAsia="Calibri"/>
          <w:b w:val="0"/>
        </w:rPr>
        <w:t>/</w:t>
      </w:r>
      <w:r w:rsidRPr="00C6477D">
        <w:rPr>
          <w:rStyle w:val="elementdeftypeChar"/>
          <w:rFonts w:eastAsia="Calibri"/>
          <w:b w:val="0"/>
        </w:rPr>
        <w:t>&gt;</w:t>
      </w:r>
      <w:bookmarkEnd w:id="1546"/>
    </w:p>
    <w:p w14:paraId="736229FE" w14:textId="6F8FF7F1" w:rsidR="00FC68DB" w:rsidRPr="0009568A" w:rsidRDefault="00FC68DB" w:rsidP="00B202D2">
      <w:pPr>
        <w:spacing w:before="120"/>
        <w:rPr>
          <w:rFonts w:asciiTheme="minorHAnsi" w:hAnsiTheme="minorHAnsi" w:cstheme="minorHAnsi"/>
        </w:rPr>
      </w:pPr>
      <w:r>
        <w:t xml:space="preserve">Description of </w:t>
      </w:r>
      <w:r w:rsidRPr="00037F3D">
        <w:rPr>
          <w:rStyle w:val="elementdeftypeChar"/>
          <w:rFonts w:eastAsia="Calibri"/>
        </w:rPr>
        <w:t>&lt;</w:t>
      </w:r>
      <w:proofErr w:type="spellStart"/>
      <w:r w:rsidRPr="00037F3D">
        <w:rPr>
          <w:rStyle w:val="elementdeftypeChar"/>
          <w:rFonts w:eastAsia="Calibri"/>
        </w:rPr>
        <w:t>regular_segments</w:t>
      </w:r>
      <w:proofErr w:type="spellEnd"/>
      <w:r w:rsidRPr="00037F3D">
        <w:rPr>
          <w:rStyle w:val="elementdeftypeChar"/>
          <w:rFonts w:eastAsia="Calibri"/>
        </w:rPr>
        <w:t>/&gt;</w:t>
      </w:r>
      <w:r>
        <w:t xml:space="preserve"> requires some parameters with specific semantics, as listed in </w:t>
      </w:r>
      <w:r>
        <w:fldChar w:fldCharType="begin"/>
      </w:r>
      <w:r>
        <w:instrText xml:space="preserve"> REF _Ref68888312 \h </w:instrText>
      </w:r>
      <w:r>
        <w:fldChar w:fldCharType="separate"/>
      </w:r>
      <w:r w:rsidR="008116BB">
        <w:t xml:space="preserve">Table </w:t>
      </w:r>
      <w:r w:rsidR="008116BB">
        <w:rPr>
          <w:noProof/>
        </w:rPr>
        <w:t>83</w:t>
      </w:r>
      <w:r>
        <w:fldChar w:fldCharType="end"/>
      </w:r>
      <w:r>
        <w:t xml:space="preserve">: </w:t>
      </w:r>
    </w:p>
    <w:p w14:paraId="17F1E37F" w14:textId="77777777" w:rsidR="00FC68DB" w:rsidRPr="00966BAF" w:rsidRDefault="00FC68DB" w:rsidP="00BA04B6">
      <w:pPr>
        <w:pStyle w:val="Listenabsatz"/>
        <w:numPr>
          <w:ilvl w:val="0"/>
          <w:numId w:val="55"/>
        </w:numPr>
        <w:tabs>
          <w:tab w:val="clear" w:pos="403"/>
        </w:tabs>
        <w:spacing w:before="120" w:after="0" w:line="240" w:lineRule="auto"/>
        <w:contextualSpacing w:val="0"/>
        <w:rPr>
          <w:rStyle w:val="elementdeftypeChar"/>
          <w:rFonts w:asciiTheme="minorHAnsi" w:eastAsia="Calibri" w:hAnsiTheme="minorHAnsi" w:cstheme="minorHAnsi"/>
          <w:b w:val="0"/>
          <w:bCs w:val="0"/>
          <w:i w:val="0"/>
        </w:rPr>
      </w:pPr>
      <w:proofErr w:type="spellStart"/>
      <w:r w:rsidRPr="00C86A77">
        <w:rPr>
          <w:rStyle w:val="elementdeftypeChar"/>
          <w:rFonts w:eastAsia="Calibri"/>
        </w:rPr>
        <w:t>num_segments</w:t>
      </w:r>
      <w:proofErr w:type="spellEnd"/>
      <w:r w:rsidRPr="00966BAF">
        <w:rPr>
          <w:rStyle w:val="elementdeftypeChar"/>
          <w:rFonts w:asciiTheme="minorHAnsi" w:eastAsia="Calibri" w:hAnsiTheme="minorHAnsi" w:cstheme="minorHAnsi"/>
        </w:rPr>
        <w:t>: Prescribed number of welded segments.</w:t>
      </w:r>
    </w:p>
    <w:p w14:paraId="35B13A1B" w14:textId="77777777" w:rsidR="00FC68DB" w:rsidRPr="00966BAF" w:rsidRDefault="00FC68DB" w:rsidP="00BA04B6">
      <w:pPr>
        <w:pStyle w:val="Listenabsatz"/>
        <w:numPr>
          <w:ilvl w:val="0"/>
          <w:numId w:val="55"/>
        </w:numPr>
        <w:tabs>
          <w:tab w:val="clear" w:pos="403"/>
        </w:tabs>
        <w:spacing w:before="120" w:after="0" w:line="240" w:lineRule="auto"/>
        <w:contextualSpacing w:val="0"/>
        <w:rPr>
          <w:rFonts w:asciiTheme="minorHAnsi" w:hAnsiTheme="minorHAnsi" w:cstheme="minorHAnsi"/>
          <w:lang w:val="en-US"/>
        </w:rPr>
      </w:pPr>
      <w:r w:rsidRPr="0009568A">
        <w:rPr>
          <w:rStyle w:val="elementdeftypeChar"/>
          <w:rFonts w:eastAsia="Calibri"/>
        </w:rPr>
        <w:t>length</w:t>
      </w:r>
      <w:r w:rsidRPr="00966BAF">
        <w:rPr>
          <w:rFonts w:asciiTheme="minorHAnsi" w:hAnsiTheme="minorHAnsi" w:cstheme="minorHAnsi"/>
          <w:lang w:val="en-US"/>
        </w:rPr>
        <w:t xml:space="preserve">: Prescribed length of every segment. </w:t>
      </w:r>
    </w:p>
    <w:p w14:paraId="6B0EF5C6" w14:textId="77777777" w:rsidR="00FC68DB" w:rsidRPr="00E67362" w:rsidRDefault="00FC68DB" w:rsidP="00BA04B6">
      <w:pPr>
        <w:pStyle w:val="Listenabsatz"/>
        <w:numPr>
          <w:ilvl w:val="0"/>
          <w:numId w:val="55"/>
        </w:numPr>
        <w:tabs>
          <w:tab w:val="clear" w:pos="403"/>
        </w:tabs>
        <w:spacing w:before="120" w:after="0" w:line="240" w:lineRule="auto"/>
        <w:contextualSpacing w:val="0"/>
        <w:rPr>
          <w:rFonts w:asciiTheme="minorHAnsi" w:hAnsiTheme="minorHAnsi" w:cstheme="minorHAnsi"/>
          <w:lang w:val="en-US"/>
        </w:rPr>
      </w:pPr>
      <w:r w:rsidRPr="0009568A">
        <w:rPr>
          <w:rStyle w:val="elementdeftypeChar"/>
          <w:rFonts w:eastAsia="Calibri"/>
        </w:rPr>
        <w:t>spacing</w:t>
      </w:r>
      <w:r w:rsidRPr="00E67362">
        <w:rPr>
          <w:rFonts w:asciiTheme="minorHAnsi" w:hAnsiTheme="minorHAnsi" w:cstheme="minorHAnsi"/>
          <w:lang w:val="en-US"/>
        </w:rPr>
        <w:t xml:space="preserve">: Prescribed length of any </w:t>
      </w:r>
      <w:r w:rsidRPr="00E67362">
        <w:rPr>
          <w:rFonts w:asciiTheme="minorHAnsi" w:hAnsiTheme="minorHAnsi" w:cstheme="minorHAnsi"/>
          <w:i/>
          <w:lang w:val="en-US"/>
        </w:rPr>
        <w:t>inner</w:t>
      </w:r>
      <w:r w:rsidRPr="00E67362">
        <w:rPr>
          <w:rFonts w:asciiTheme="minorHAnsi" w:hAnsiTheme="minorHAnsi" w:cstheme="minorHAnsi"/>
          <w:lang w:val="en-US"/>
        </w:rPr>
        <w:t xml:space="preserve"> spacing, </w:t>
      </w:r>
      <w:proofErr w:type="gramStart"/>
      <w:r w:rsidRPr="00E67362">
        <w:rPr>
          <w:rFonts w:asciiTheme="minorHAnsi" w:hAnsiTheme="minorHAnsi" w:cstheme="minorHAnsi"/>
          <w:lang w:val="en-US"/>
        </w:rPr>
        <w:t>i.e.</w:t>
      </w:r>
      <w:proofErr w:type="gramEnd"/>
      <w:r w:rsidRPr="00E67362">
        <w:rPr>
          <w:rFonts w:asciiTheme="minorHAnsi" w:hAnsiTheme="minorHAnsi" w:cstheme="minorHAnsi"/>
          <w:lang w:val="en-US"/>
        </w:rPr>
        <w:t xml:space="preserve"> a spacing between two segments. </w:t>
      </w:r>
    </w:p>
    <w:p w14:paraId="37F79036" w14:textId="77777777" w:rsidR="00FC68DB" w:rsidRPr="00966BAF" w:rsidRDefault="00FC68DB" w:rsidP="00BA04B6">
      <w:pPr>
        <w:pStyle w:val="Listenabsatz"/>
        <w:numPr>
          <w:ilvl w:val="0"/>
          <w:numId w:val="55"/>
        </w:numPr>
        <w:tabs>
          <w:tab w:val="clear" w:pos="403"/>
        </w:tabs>
        <w:spacing w:before="120" w:after="0" w:line="240" w:lineRule="auto"/>
        <w:contextualSpacing w:val="0"/>
        <w:rPr>
          <w:rFonts w:asciiTheme="minorHAnsi" w:hAnsiTheme="minorHAnsi" w:cstheme="minorHAnsi"/>
          <w:lang w:val="en-US"/>
        </w:rPr>
      </w:pPr>
      <w:proofErr w:type="spellStart"/>
      <w:r w:rsidRPr="0009568A">
        <w:rPr>
          <w:rStyle w:val="elementdeftypeChar"/>
          <w:rFonts w:eastAsia="Calibri"/>
        </w:rPr>
        <w:t>first_spacing</w:t>
      </w:r>
      <w:proofErr w:type="spellEnd"/>
      <w:r w:rsidRPr="00966BAF">
        <w:rPr>
          <w:rFonts w:asciiTheme="minorHAnsi" w:hAnsiTheme="minorHAnsi" w:cstheme="minorHAnsi"/>
          <w:lang w:val="en-US"/>
        </w:rPr>
        <w:t xml:space="preserve">: Length of the spacing before the first segment, if any. </w:t>
      </w:r>
    </w:p>
    <w:p w14:paraId="2F643505" w14:textId="77777777" w:rsidR="00FC68DB" w:rsidRPr="00966BAF" w:rsidRDefault="00FC68DB" w:rsidP="00BA04B6">
      <w:pPr>
        <w:pStyle w:val="Listenabsatz"/>
        <w:numPr>
          <w:ilvl w:val="0"/>
          <w:numId w:val="55"/>
        </w:numPr>
        <w:tabs>
          <w:tab w:val="clear" w:pos="403"/>
        </w:tabs>
        <w:spacing w:before="120" w:after="0" w:line="240" w:lineRule="auto"/>
        <w:contextualSpacing w:val="0"/>
        <w:rPr>
          <w:rFonts w:asciiTheme="minorHAnsi" w:hAnsiTheme="minorHAnsi" w:cstheme="minorHAnsi"/>
          <w:lang w:val="en-US"/>
        </w:rPr>
      </w:pPr>
      <w:proofErr w:type="spellStart"/>
      <w:r w:rsidRPr="0009568A">
        <w:rPr>
          <w:rStyle w:val="elementdeftypeChar"/>
          <w:rFonts w:eastAsia="Calibri"/>
        </w:rPr>
        <w:t>last_spacing</w:t>
      </w:r>
      <w:proofErr w:type="spellEnd"/>
      <w:r w:rsidRPr="00966BAF">
        <w:rPr>
          <w:rFonts w:asciiTheme="minorHAnsi" w:hAnsiTheme="minorHAnsi" w:cstheme="minorHAnsi"/>
          <w:lang w:val="en-US"/>
        </w:rPr>
        <w:t xml:space="preserve">: Length of the spacing after the last segment, if any. </w:t>
      </w:r>
    </w:p>
    <w:p w14:paraId="3252CCA5" w14:textId="77777777" w:rsidR="00FC68DB" w:rsidRPr="00966BAF" w:rsidRDefault="00FC68DB" w:rsidP="00BA04B6">
      <w:pPr>
        <w:pStyle w:val="Listenabsatz"/>
        <w:numPr>
          <w:ilvl w:val="0"/>
          <w:numId w:val="55"/>
        </w:numPr>
        <w:tabs>
          <w:tab w:val="clear" w:pos="403"/>
        </w:tabs>
        <w:spacing w:before="120" w:after="0" w:line="240" w:lineRule="auto"/>
        <w:contextualSpacing w:val="0"/>
        <w:jc w:val="left"/>
        <w:rPr>
          <w:rFonts w:asciiTheme="minorHAnsi" w:hAnsiTheme="minorHAnsi" w:cstheme="minorHAnsi"/>
          <w:lang w:val="en-US"/>
        </w:rPr>
      </w:pPr>
      <w:r w:rsidRPr="0009568A">
        <w:rPr>
          <w:rStyle w:val="elementdeftypeChar"/>
          <w:rFonts w:eastAsia="Calibri"/>
        </w:rPr>
        <w:lastRenderedPageBreak/>
        <w:t>keep</w:t>
      </w:r>
      <w:r w:rsidRPr="00966BAF">
        <w:rPr>
          <w:rFonts w:asciiTheme="minorHAnsi" w:hAnsiTheme="minorHAnsi" w:cstheme="minorHAnsi"/>
          <w:lang w:val="en-US"/>
        </w:rPr>
        <w:t xml:space="preserve">: Strategy about how to cope with the case that all prescribed segments and spacings together differ from the total length of the </w:t>
      </w:r>
      <w:r w:rsidRPr="00796D13">
        <w:rPr>
          <w:rStyle w:val="elementdeftypeChar"/>
          <w:rFonts w:asciiTheme="minorHAnsi" w:eastAsia="Calibri" w:hAnsiTheme="minorHAnsi" w:cstheme="minorHAnsi"/>
        </w:rPr>
        <w:t>&lt;</w:t>
      </w:r>
      <w:proofErr w:type="spellStart"/>
      <w:r w:rsidRPr="00796D13">
        <w:rPr>
          <w:rStyle w:val="elementdeftypeChar"/>
          <w:rFonts w:eastAsia="Calibri"/>
        </w:rPr>
        <w:t>loc_list</w:t>
      </w:r>
      <w:proofErr w:type="spellEnd"/>
      <w:r w:rsidRPr="00796D13">
        <w:rPr>
          <w:rStyle w:val="elementdeftypeChar"/>
          <w:rFonts w:eastAsia="Calibri"/>
        </w:rPr>
        <w:t>/</w:t>
      </w:r>
      <w:r w:rsidRPr="00796D13">
        <w:rPr>
          <w:rStyle w:val="elementdeftypeChar"/>
          <w:rFonts w:asciiTheme="minorHAnsi" w:eastAsia="Calibri" w:hAnsiTheme="minorHAnsi" w:cstheme="minorHAnsi"/>
        </w:rPr>
        <w:t>&gt;</w:t>
      </w:r>
      <w:r w:rsidRPr="00966BAF">
        <w:rPr>
          <w:rFonts w:asciiTheme="minorHAnsi" w:hAnsiTheme="minorHAnsi" w:cstheme="minorHAnsi"/>
          <w:lang w:val="en-US"/>
        </w:rPr>
        <w:t xml:space="preserve"> polygon. </w:t>
      </w:r>
    </w:p>
    <w:p w14:paraId="2D81A8E3" w14:textId="77777777" w:rsidR="00FC68DB" w:rsidRDefault="00FC68DB" w:rsidP="00BA04B6">
      <w:pPr>
        <w:pStyle w:val="Listenabsatz"/>
        <w:numPr>
          <w:ilvl w:val="0"/>
          <w:numId w:val="55"/>
        </w:numPr>
        <w:tabs>
          <w:tab w:val="clear" w:pos="403"/>
        </w:tabs>
        <w:spacing w:before="120" w:after="0" w:line="240" w:lineRule="auto"/>
        <w:contextualSpacing w:val="0"/>
        <w:jc w:val="left"/>
        <w:rPr>
          <w:rFonts w:asciiTheme="minorHAnsi" w:hAnsiTheme="minorHAnsi" w:cstheme="minorHAnsi"/>
        </w:rPr>
      </w:pPr>
      <w:proofErr w:type="spellStart"/>
      <w:r w:rsidRPr="00214D4D">
        <w:rPr>
          <w:rStyle w:val="elementdeftypeChar"/>
          <w:rFonts w:eastAsia="Calibri"/>
        </w:rPr>
        <w:t>max_percentage_of_compensation</w:t>
      </w:r>
      <w:proofErr w:type="spellEnd"/>
      <w:r w:rsidRPr="00966BAF">
        <w:rPr>
          <w:rFonts w:asciiTheme="minorHAnsi" w:hAnsiTheme="minorHAnsi" w:cstheme="minorHAnsi"/>
          <w:lang w:val="en-US"/>
        </w:rPr>
        <w:t xml:space="preserve">: The maximum allowable deviation, as a percentage, of the resulting size of length or spacing over its prescribed size. A warning </w:t>
      </w:r>
      <w:proofErr w:type="gramStart"/>
      <w:r w:rsidRPr="00966BAF">
        <w:rPr>
          <w:rFonts w:asciiTheme="minorHAnsi" w:hAnsiTheme="minorHAnsi" w:cstheme="minorHAnsi"/>
          <w:lang w:val="en-US"/>
        </w:rPr>
        <w:t>has to</w:t>
      </w:r>
      <w:proofErr w:type="gramEnd"/>
      <w:r w:rsidRPr="00966BAF">
        <w:rPr>
          <w:rFonts w:asciiTheme="minorHAnsi" w:hAnsiTheme="minorHAnsi" w:cstheme="minorHAnsi"/>
          <w:lang w:val="en-US"/>
        </w:rPr>
        <w:t xml:space="preserve"> be issued, if adjusted value deviates from prescribed value by more than </w:t>
      </w:r>
      <w:proofErr w:type="spellStart"/>
      <w:r w:rsidRPr="00214D4D">
        <w:rPr>
          <w:rStyle w:val="elementdeftypeChar"/>
          <w:rFonts w:eastAsia="Calibri"/>
        </w:rPr>
        <w:t>max_percentage_of_compensation</w:t>
      </w:r>
      <w:proofErr w:type="spellEnd"/>
      <w:r w:rsidRPr="00966BAF">
        <w:rPr>
          <w:rFonts w:asciiTheme="minorHAnsi" w:hAnsiTheme="minorHAnsi" w:cstheme="minorHAnsi"/>
          <w:lang w:val="en-US"/>
        </w:rPr>
        <w:t xml:space="preserve">. </w:t>
      </w:r>
      <w:r>
        <w:rPr>
          <w:rFonts w:asciiTheme="minorHAnsi" w:hAnsiTheme="minorHAnsi" w:cstheme="minorHAnsi"/>
        </w:rPr>
        <w:t xml:space="preserve">Valid range is from 0.0 to 100.0 percent. </w:t>
      </w:r>
    </w:p>
    <w:p w14:paraId="6238E939" w14:textId="77777777" w:rsidR="00FC68DB" w:rsidRPr="00966BAF" w:rsidRDefault="00FC68DB" w:rsidP="00BA04B6">
      <w:pPr>
        <w:pStyle w:val="Listenabsatz"/>
        <w:numPr>
          <w:ilvl w:val="0"/>
          <w:numId w:val="55"/>
        </w:numPr>
        <w:tabs>
          <w:tab w:val="clear" w:pos="403"/>
        </w:tabs>
        <w:spacing w:before="120" w:after="0" w:line="240" w:lineRule="auto"/>
        <w:contextualSpacing w:val="0"/>
        <w:jc w:val="left"/>
        <w:rPr>
          <w:rFonts w:asciiTheme="minorHAnsi" w:hAnsiTheme="minorHAnsi" w:cstheme="minorHAnsi"/>
          <w:lang w:val="en-US"/>
        </w:rPr>
      </w:pPr>
      <w:proofErr w:type="spellStart"/>
      <w:r w:rsidRPr="00214D4D">
        <w:rPr>
          <w:rStyle w:val="elementdeftypeChar"/>
          <w:rFonts w:eastAsia="Calibri"/>
        </w:rPr>
        <w:t>max_absolute_compensation</w:t>
      </w:r>
      <w:proofErr w:type="spellEnd"/>
      <w:r w:rsidRPr="00966BAF">
        <w:rPr>
          <w:rFonts w:asciiTheme="minorHAnsi" w:hAnsiTheme="minorHAnsi" w:cstheme="minorHAnsi"/>
          <w:lang w:val="en-US"/>
        </w:rPr>
        <w:t xml:space="preserve">: The maximum allowed deviation, in length units, of the difference between the resulting size of length or spacing and its prescribed size. A warning </w:t>
      </w:r>
      <w:proofErr w:type="gramStart"/>
      <w:r w:rsidRPr="00966BAF">
        <w:rPr>
          <w:rFonts w:asciiTheme="minorHAnsi" w:hAnsiTheme="minorHAnsi" w:cstheme="minorHAnsi"/>
          <w:lang w:val="en-US"/>
        </w:rPr>
        <w:t>has to</w:t>
      </w:r>
      <w:proofErr w:type="gramEnd"/>
      <w:r w:rsidRPr="00966BAF">
        <w:rPr>
          <w:rFonts w:asciiTheme="minorHAnsi" w:hAnsiTheme="minorHAnsi" w:cstheme="minorHAnsi"/>
          <w:lang w:val="en-US"/>
        </w:rPr>
        <w:t xml:space="preserve"> be issued, if adjusted value deviates from prescribed value by more than </w:t>
      </w:r>
      <w:proofErr w:type="spellStart"/>
      <w:r w:rsidRPr="00214D4D">
        <w:rPr>
          <w:rStyle w:val="elementdeftypeChar"/>
          <w:rFonts w:eastAsia="Calibri"/>
        </w:rPr>
        <w:t>max_absolute_compensation</w:t>
      </w:r>
      <w:proofErr w:type="spellEnd"/>
      <w:r w:rsidRPr="00966BAF">
        <w:rPr>
          <w:rFonts w:asciiTheme="minorHAnsi" w:hAnsiTheme="minorHAnsi" w:cstheme="minorHAnsi"/>
          <w:lang w:val="en-US"/>
        </w:rPr>
        <w:t>.</w:t>
      </w:r>
    </w:p>
    <w:p w14:paraId="3C582AF7" w14:textId="77777777" w:rsidR="00FC68DB" w:rsidRPr="0009568A" w:rsidRDefault="00FC68DB" w:rsidP="00B202D2">
      <w:pPr>
        <w:spacing w:before="120"/>
        <w:rPr>
          <w:rFonts w:asciiTheme="minorHAnsi" w:hAnsiTheme="minorHAnsi" w:cstheme="minorHAnsi"/>
        </w:rPr>
      </w:pPr>
      <w:r w:rsidRPr="0009568A">
        <w:rPr>
          <w:rFonts w:asciiTheme="minorHAnsi" w:hAnsiTheme="minorHAnsi" w:cstheme="minorHAnsi"/>
        </w:rPr>
        <w:t xml:space="preserve">Semantics of the different possible values of </w:t>
      </w:r>
      <w:r w:rsidRPr="0009568A">
        <w:rPr>
          <w:rStyle w:val="elementdeftypeChar"/>
          <w:rFonts w:asciiTheme="minorHAnsi" w:eastAsia="Calibri" w:hAnsiTheme="minorHAnsi" w:cstheme="minorHAnsi"/>
        </w:rPr>
        <w:t>keep</w:t>
      </w:r>
      <w:r w:rsidRPr="0009568A">
        <w:rPr>
          <w:rFonts w:asciiTheme="minorHAnsi" w:hAnsiTheme="minorHAnsi" w:cstheme="minorHAnsi"/>
        </w:rPr>
        <w:t xml:space="preserve"> parameter: </w:t>
      </w:r>
    </w:p>
    <w:p w14:paraId="1D7517DB" w14:textId="77777777" w:rsidR="00FC68DB" w:rsidRPr="0009568A" w:rsidRDefault="00FC68DB" w:rsidP="00BA04B6">
      <w:pPr>
        <w:pStyle w:val="Listenabsatz"/>
        <w:numPr>
          <w:ilvl w:val="0"/>
          <w:numId w:val="56"/>
        </w:numPr>
        <w:tabs>
          <w:tab w:val="clear" w:pos="403"/>
        </w:tabs>
        <w:spacing w:before="120" w:after="0" w:line="240" w:lineRule="auto"/>
        <w:contextualSpacing w:val="0"/>
        <w:rPr>
          <w:rFonts w:asciiTheme="minorHAnsi" w:hAnsiTheme="minorHAnsi" w:cstheme="minorHAnsi"/>
        </w:rPr>
      </w:pPr>
      <w:r w:rsidRPr="0009568A">
        <w:rPr>
          <w:rStyle w:val="elementdeftypeChar"/>
          <w:rFonts w:eastAsia="Calibri"/>
        </w:rPr>
        <w:t>spacing</w:t>
      </w:r>
      <w:r w:rsidRPr="00966BAF">
        <w:rPr>
          <w:rFonts w:asciiTheme="minorHAnsi" w:hAnsiTheme="minorHAnsi" w:cstheme="minorHAnsi"/>
          <w:lang w:val="en-US"/>
        </w:rPr>
        <w:t xml:space="preserve">: Spacing between segments is kept. </w:t>
      </w:r>
      <w:r>
        <w:rPr>
          <w:rFonts w:asciiTheme="minorHAnsi" w:hAnsiTheme="minorHAnsi" w:cstheme="minorHAnsi"/>
        </w:rPr>
        <w:t xml:space="preserve">Length is adjusted. </w:t>
      </w:r>
    </w:p>
    <w:p w14:paraId="3020E308" w14:textId="77777777" w:rsidR="00FC68DB" w:rsidRPr="00966BAF" w:rsidRDefault="00FC68DB" w:rsidP="00BA04B6">
      <w:pPr>
        <w:pStyle w:val="Listenabsatz"/>
        <w:numPr>
          <w:ilvl w:val="0"/>
          <w:numId w:val="56"/>
        </w:numPr>
        <w:tabs>
          <w:tab w:val="clear" w:pos="403"/>
        </w:tabs>
        <w:spacing w:before="120" w:after="0" w:line="240" w:lineRule="auto"/>
        <w:contextualSpacing w:val="0"/>
        <w:jc w:val="left"/>
        <w:rPr>
          <w:rFonts w:asciiTheme="minorHAnsi" w:hAnsiTheme="minorHAnsi" w:cstheme="minorHAnsi"/>
          <w:lang w:val="en-US"/>
        </w:rPr>
      </w:pPr>
      <w:r w:rsidRPr="0009568A">
        <w:rPr>
          <w:rStyle w:val="elementdeftypeChar"/>
          <w:rFonts w:eastAsia="Calibri"/>
        </w:rPr>
        <w:t>length</w:t>
      </w:r>
      <w:r w:rsidRPr="00966BAF">
        <w:rPr>
          <w:rFonts w:asciiTheme="minorHAnsi" w:hAnsiTheme="minorHAnsi" w:cstheme="minorHAnsi"/>
          <w:lang w:val="en-US"/>
        </w:rPr>
        <w:t>: Segment lengths are kept. Spacing between segments is adjusted.</w:t>
      </w:r>
    </w:p>
    <w:p w14:paraId="78B285C4" w14:textId="77777777" w:rsidR="00FC68DB" w:rsidRPr="00966BAF" w:rsidRDefault="00FC68DB" w:rsidP="00BA04B6">
      <w:pPr>
        <w:pStyle w:val="Listenabsatz"/>
        <w:numPr>
          <w:ilvl w:val="0"/>
          <w:numId w:val="56"/>
        </w:numPr>
        <w:tabs>
          <w:tab w:val="clear" w:pos="403"/>
        </w:tabs>
        <w:spacing w:before="120" w:after="0" w:line="240" w:lineRule="auto"/>
        <w:contextualSpacing w:val="0"/>
        <w:rPr>
          <w:rFonts w:asciiTheme="minorHAnsi" w:hAnsiTheme="minorHAnsi" w:cstheme="minorHAnsi"/>
          <w:lang w:val="en-US"/>
        </w:rPr>
      </w:pPr>
      <w:r w:rsidRPr="0009568A">
        <w:rPr>
          <w:rStyle w:val="elementdeftypeChar"/>
          <w:rFonts w:eastAsia="Calibri"/>
        </w:rPr>
        <w:t>density</w:t>
      </w:r>
      <w:r w:rsidRPr="00966BAF">
        <w:rPr>
          <w:rFonts w:asciiTheme="minorHAnsi" w:hAnsiTheme="minorHAnsi" w:cstheme="minorHAnsi"/>
          <w:lang w:val="en-US"/>
        </w:rPr>
        <w:t xml:space="preserve">: Effective density </w:t>
      </w:r>
      <w:r w:rsidRPr="00966BAF">
        <w:rPr>
          <w:rFonts w:asciiTheme="minorHAnsi" w:hAnsiTheme="minorHAnsi" w:cstheme="minorHAnsi"/>
          <w:i/>
          <w:lang w:val="en-US"/>
        </w:rPr>
        <w:t>d</w:t>
      </w:r>
      <w:r w:rsidRPr="00966BAF">
        <w:rPr>
          <w:rFonts w:asciiTheme="minorHAnsi" w:hAnsiTheme="minorHAnsi" w:cstheme="minorHAnsi"/>
          <w:lang w:val="en-US"/>
        </w:rPr>
        <w:t xml:space="preserve"> is kept. This implies that both, segment lengths and spacing absorb the change proportionally, but </w:t>
      </w:r>
      <w:proofErr w:type="spellStart"/>
      <w:r w:rsidRPr="00966BAF">
        <w:rPr>
          <w:rFonts w:asciiTheme="minorHAnsi" w:hAnsiTheme="minorHAnsi" w:cstheme="minorHAnsi"/>
          <w:lang w:val="en-US"/>
        </w:rPr>
        <w:t>first_spacing</w:t>
      </w:r>
      <w:proofErr w:type="spellEnd"/>
      <w:r w:rsidRPr="00966BAF">
        <w:rPr>
          <w:rFonts w:asciiTheme="minorHAnsi" w:hAnsiTheme="minorHAnsi" w:cstheme="minorHAnsi"/>
          <w:lang w:val="en-US"/>
        </w:rPr>
        <w:t xml:space="preserve"> and </w:t>
      </w:r>
      <w:proofErr w:type="spellStart"/>
      <w:r w:rsidRPr="00966BAF">
        <w:rPr>
          <w:rFonts w:asciiTheme="minorHAnsi" w:hAnsiTheme="minorHAnsi" w:cstheme="minorHAnsi"/>
          <w:lang w:val="en-US"/>
        </w:rPr>
        <w:t>last_spacing</w:t>
      </w:r>
      <w:proofErr w:type="spellEnd"/>
      <w:r w:rsidRPr="00966BAF">
        <w:rPr>
          <w:rFonts w:asciiTheme="minorHAnsi" w:hAnsiTheme="minorHAnsi" w:cstheme="minorHAnsi"/>
          <w:lang w:val="en-US"/>
        </w:rPr>
        <w:t xml:space="preserve"> remain unchanged. </w:t>
      </w:r>
    </w:p>
    <w:p w14:paraId="73C2A490" w14:textId="77777777" w:rsidR="00FC68DB" w:rsidRPr="00AB3269" w:rsidRDefault="00FC68DB" w:rsidP="00B202D2">
      <w:pPr>
        <w:spacing w:before="120"/>
        <w:rPr>
          <w:rFonts w:asciiTheme="minorHAnsi" w:hAnsiTheme="minorHAnsi" w:cstheme="minorHAnsi"/>
        </w:rPr>
      </w:pPr>
      <w:r>
        <w:rPr>
          <w:rFonts w:asciiTheme="minorHAnsi" w:hAnsiTheme="minorHAnsi" w:cstheme="minorHAnsi"/>
        </w:rPr>
        <w:t xml:space="preserve">In any case, the number of segments is kept unchanged. </w:t>
      </w:r>
    </w:p>
    <w:p w14:paraId="0D302BF7" w14:textId="77777777" w:rsidR="00FC68DB" w:rsidRDefault="00FC68DB" w:rsidP="00B202D2">
      <w:pPr>
        <w:pStyle w:val="berschrift5"/>
        <w:rPr>
          <w:lang w:val="en-US"/>
        </w:rPr>
      </w:pPr>
      <w:r>
        <w:rPr>
          <w:lang w:val="en-US"/>
        </w:rPr>
        <w:t xml:space="preserve">Formulae for </w:t>
      </w:r>
      <w:r>
        <w:t>adjust</w:t>
      </w:r>
      <w:proofErr w:type="spellStart"/>
      <w:r>
        <w:rPr>
          <w:lang w:val="en-US"/>
        </w:rPr>
        <w:t>ing</w:t>
      </w:r>
      <w:proofErr w:type="spellEnd"/>
      <w:r>
        <w:rPr>
          <w:lang w:val="en-US"/>
        </w:rPr>
        <w:t xml:space="preserve"> the </w:t>
      </w:r>
      <w:r>
        <w:t>segment sizes</w:t>
      </w:r>
      <w:r>
        <w:rPr>
          <w:lang w:val="en-US"/>
        </w:rPr>
        <w:t xml:space="preserve"> according to the total length of the connection line</w:t>
      </w:r>
      <w:r>
        <w:rPr>
          <w:rStyle w:val="Funotenzeichen"/>
          <w:lang w:val="en-US"/>
        </w:rPr>
        <w:footnoteReference w:id="23"/>
      </w:r>
    </w:p>
    <w:p w14:paraId="0C135BC1" w14:textId="77777777" w:rsidR="00FC68DB" w:rsidRDefault="00FC68DB" w:rsidP="00B202D2">
      <w:r>
        <w:t xml:space="preserve">The welded segments in a connection line are spread over the </w:t>
      </w:r>
      <w:r>
        <w:rPr>
          <w:b/>
        </w:rPr>
        <w:t>free area</w:t>
      </w:r>
      <w:r>
        <w:t xml:space="preserve"> between the margins. The size of the free area is given by:</w:t>
      </w:r>
    </w:p>
    <w:p w14:paraId="5DB3B75B" w14:textId="77777777" w:rsidR="00FC68DB" w:rsidRDefault="00BA04B6" w:rsidP="00B202D2">
      <w:pPr>
        <w:jc w:val="center"/>
      </w:pPr>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w:r w:rsidR="00FC68DB">
        <w:tab/>
      </w:r>
      <w:r w:rsidR="00FC68DB">
        <w:tab/>
        <w:t xml:space="preserve">where </w:t>
      </w:r>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L</m:t>
                    </m:r>
                  </m:e>
                  <m:sub>
                    <m:r>
                      <w:rPr>
                        <w:rFonts w:ascii="Cambria Math" w:hAnsi="Cambria Math"/>
                      </w:rPr>
                      <m:t>total</m:t>
                    </m:r>
                  </m:sub>
                </m:sSub>
                <m:r>
                  <w:rPr>
                    <w:rFonts w:ascii="Cambria Math" w:hAnsi="Cambria Math"/>
                  </w:rPr>
                  <m:t xml:space="preserve"> :the total length of the polyline </m:t>
                </m:r>
              </m:e>
              <m:e>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 xml:space="preserve"> :first_spacing</m:t>
                </m:r>
              </m:e>
              <m:e>
                <m:sSub>
                  <m:sSubPr>
                    <m:ctrlPr>
                      <w:rPr>
                        <w:rFonts w:ascii="Cambria Math" w:hAnsi="Cambria Math"/>
                        <w:i/>
                      </w:rPr>
                    </m:ctrlPr>
                  </m:sSubPr>
                  <m:e>
                    <m:r>
                      <w:rPr>
                        <w:rFonts w:ascii="Cambria Math" w:hAnsi="Cambria Math"/>
                      </w:rPr>
                      <m:t>m</m:t>
                    </m:r>
                  </m:e>
                  <m:sub>
                    <m:r>
                      <w:rPr>
                        <w:rFonts w:ascii="Cambria Math" w:hAnsi="Cambria Math"/>
                      </w:rPr>
                      <m:t>last</m:t>
                    </m:r>
                  </m:sub>
                </m:sSub>
                <m:r>
                  <w:rPr>
                    <w:rFonts w:ascii="Cambria Math" w:hAnsi="Cambria Math"/>
                  </w:rPr>
                  <m:t xml:space="preserve"> :last_spacing</m:t>
                </m:r>
              </m:e>
            </m:eqArr>
          </m:e>
        </m:d>
      </m:oMath>
    </w:p>
    <w:p w14:paraId="528DF965" w14:textId="77777777" w:rsidR="00FC68DB" w:rsidRDefault="00FC68DB" w:rsidP="00B202D2">
      <w:r w:rsidRPr="00611266">
        <w:t xml:space="preserve">The </w:t>
      </w:r>
      <w:r w:rsidRPr="00611266">
        <w:rPr>
          <w:b/>
        </w:rPr>
        <w:t>number of segments</w:t>
      </w:r>
      <w:r w:rsidRPr="00611266">
        <w:t xml:space="preserve">, n, is given by attribute </w:t>
      </w:r>
      <w:proofErr w:type="spellStart"/>
      <w:r w:rsidRPr="00611266">
        <w:rPr>
          <w:rStyle w:val="elementdeftypeChar"/>
          <w:rFonts w:eastAsia="Calibri"/>
        </w:rPr>
        <w:t>num_segments</w:t>
      </w:r>
      <w:proofErr w:type="spellEnd"/>
      <w:r w:rsidRPr="00611266">
        <w:t>.</w:t>
      </w:r>
    </w:p>
    <w:p w14:paraId="2BA581A4" w14:textId="77777777" w:rsidR="00FC68DB" w:rsidRDefault="00FC68DB" w:rsidP="00B202D2">
      <w:r>
        <w:t xml:space="preserve">NB. the </w:t>
      </w:r>
      <w:r>
        <w:rPr>
          <w:b/>
        </w:rPr>
        <w:t>number of spacings</w:t>
      </w:r>
      <w:r>
        <w:t xml:space="preserve"> is always n-1.</w:t>
      </w:r>
    </w:p>
    <w:p w14:paraId="076B4447" w14:textId="77777777" w:rsidR="00FC68DB" w:rsidRPr="00966BAF" w:rsidRDefault="00FC68DB" w:rsidP="00BA04B6">
      <w:pPr>
        <w:pStyle w:val="Listenabsatz"/>
        <w:numPr>
          <w:ilvl w:val="0"/>
          <w:numId w:val="57"/>
        </w:numPr>
        <w:tabs>
          <w:tab w:val="clear" w:pos="403"/>
        </w:tabs>
        <w:spacing w:after="0" w:line="240" w:lineRule="auto"/>
        <w:contextualSpacing w:val="0"/>
        <w:rPr>
          <w:lang w:val="en-US"/>
        </w:rPr>
      </w:pPr>
      <w:r w:rsidRPr="00966BAF">
        <w:rPr>
          <w:lang w:val="en-US"/>
        </w:rPr>
        <w:t xml:space="preserve">When </w:t>
      </w:r>
      <w:r w:rsidRPr="00966BAF">
        <w:rPr>
          <w:b/>
          <w:lang w:val="en-US"/>
        </w:rPr>
        <w:t>keep = "length"</w:t>
      </w:r>
      <w:r w:rsidRPr="00966BAF">
        <w:rPr>
          <w:lang w:val="en-US"/>
        </w:rPr>
        <w:t xml:space="preserve">, the </w:t>
      </w:r>
      <w:r w:rsidRPr="00966BAF">
        <w:rPr>
          <w:b/>
          <w:lang w:val="en-US"/>
        </w:rPr>
        <w:t>adjusted spacing</w:t>
      </w:r>
      <w:r w:rsidRPr="00966BAF">
        <w:rPr>
          <w:lang w:val="en-US"/>
        </w:rPr>
        <w:t xml:space="preserve"> is calculated with this formula:</w:t>
      </w:r>
    </w:p>
    <w:p w14:paraId="39270726" w14:textId="77777777" w:rsidR="00FC68DB" w:rsidRPr="00D266D3" w:rsidRDefault="00BA04B6" w:rsidP="00B202D2">
      <w:pPr>
        <w:pStyle w:val="Listenabsatz"/>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p w14:paraId="294A0EDA" w14:textId="77777777" w:rsidR="00FC68DB" w:rsidRPr="00966BAF" w:rsidRDefault="00FC68DB" w:rsidP="00BA04B6">
      <w:pPr>
        <w:pStyle w:val="Listenabsatz"/>
        <w:numPr>
          <w:ilvl w:val="0"/>
          <w:numId w:val="57"/>
        </w:numPr>
        <w:tabs>
          <w:tab w:val="clear" w:pos="403"/>
        </w:tabs>
        <w:spacing w:after="0" w:line="240" w:lineRule="auto"/>
        <w:contextualSpacing w:val="0"/>
        <w:rPr>
          <w:lang w:val="en-US"/>
        </w:rPr>
      </w:pPr>
      <w:r w:rsidRPr="00966BAF">
        <w:rPr>
          <w:lang w:val="en-US"/>
        </w:rPr>
        <w:t xml:space="preserve">When </w:t>
      </w:r>
      <w:r w:rsidRPr="00966BAF">
        <w:rPr>
          <w:b/>
          <w:lang w:val="en-US"/>
        </w:rPr>
        <w:t>keep = "spacing"</w:t>
      </w:r>
      <w:r w:rsidRPr="00966BAF">
        <w:rPr>
          <w:lang w:val="en-US"/>
        </w:rPr>
        <w:t xml:space="preserve">, the </w:t>
      </w:r>
      <w:r w:rsidRPr="00966BAF">
        <w:rPr>
          <w:b/>
          <w:lang w:val="en-US"/>
        </w:rPr>
        <w:t>adjusted length</w:t>
      </w:r>
      <w:r w:rsidRPr="00966BAF">
        <w:rPr>
          <w:lang w:val="en-US"/>
        </w:rPr>
        <w:t xml:space="preserve"> is calculated with this formula:</w:t>
      </w:r>
    </w:p>
    <w:p w14:paraId="19289711" w14:textId="77777777" w:rsidR="00FC68DB" w:rsidRDefault="00BA04B6" w:rsidP="00B202D2">
      <w:pPr>
        <w:pStyle w:val="Listenabsatz"/>
      </w:pPr>
      <m:oMathPara>
        <m:oMathParaPr>
          <m:jc m:val="center"/>
        </m:oMathParaPr>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p w14:paraId="453820CC" w14:textId="77777777" w:rsidR="00FC68DB" w:rsidRPr="00966BAF" w:rsidRDefault="00FC68DB" w:rsidP="00BA04B6">
      <w:pPr>
        <w:pStyle w:val="Listenabsatz"/>
        <w:numPr>
          <w:ilvl w:val="0"/>
          <w:numId w:val="57"/>
        </w:numPr>
        <w:tabs>
          <w:tab w:val="clear" w:pos="403"/>
        </w:tabs>
        <w:spacing w:after="0" w:line="240" w:lineRule="auto"/>
        <w:contextualSpacing w:val="0"/>
        <w:rPr>
          <w:lang w:val="en-US"/>
        </w:rPr>
      </w:pPr>
      <w:r w:rsidRPr="00966BAF">
        <w:rPr>
          <w:lang w:val="en-US"/>
        </w:rPr>
        <w:t xml:space="preserve">When </w:t>
      </w:r>
      <w:r w:rsidRPr="00966BAF">
        <w:rPr>
          <w:b/>
          <w:lang w:val="en-US"/>
        </w:rPr>
        <w:t>keep = "density"</w:t>
      </w:r>
      <w:r w:rsidRPr="00966BAF">
        <w:rPr>
          <w:lang w:val="en-US"/>
        </w:rPr>
        <w:t xml:space="preserve">, the </w:t>
      </w:r>
      <w:r w:rsidRPr="00966BAF">
        <w:rPr>
          <w:b/>
          <w:lang w:val="en-US"/>
        </w:rPr>
        <w:t>adjusted length</w:t>
      </w:r>
      <w:r w:rsidRPr="00966BAF">
        <w:rPr>
          <w:lang w:val="en-US"/>
        </w:rPr>
        <w:t xml:space="preserve"> and </w:t>
      </w:r>
      <w:r w:rsidRPr="00966BAF">
        <w:rPr>
          <w:b/>
          <w:lang w:val="en-US"/>
        </w:rPr>
        <w:t>adjusted spacing</w:t>
      </w:r>
      <w:r w:rsidRPr="00966BAF">
        <w:rPr>
          <w:lang w:val="en-US"/>
        </w:rPr>
        <w:t xml:space="preserve"> are given by these formulae:</w:t>
      </w:r>
    </w:p>
    <w:p w14:paraId="154EFFBD" w14:textId="77777777" w:rsidR="00FC68DB" w:rsidRDefault="00BA04B6" w:rsidP="00B202D2">
      <w:pPr>
        <w:pStyle w:val="Listenabsatz"/>
      </w:pPr>
      <m:oMathPara>
        <m:oMath>
          <m:bar>
            <m:barPr>
              <m:pos m:val="top"/>
              <m:ctrlPr>
                <w:rPr>
                  <w:rFonts w:ascii="Cambria Math" w:eastAsia="Times New Roman" w:hAnsi="Cambria Math"/>
                  <w:i/>
                  <w:szCs w:val="24"/>
                  <w:lang w:val="en-US"/>
                </w:rPr>
              </m:ctrlPr>
            </m:barPr>
            <m:e>
              <m:r>
                <w:rPr>
                  <w:rFonts w:ascii="Cambria Math" w:hAnsi="Cambria Math"/>
                </w:rPr>
                <m:t>l</m:t>
              </m:r>
            </m:e>
          </m:bar>
          <m:r>
            <w:rPr>
              <w:rFonts w:ascii="Cambria Math" w:hAnsi="Cambria Math"/>
            </w:rPr>
            <m:t>=</m:t>
          </m:r>
          <m:f>
            <m:fPr>
              <m:ctrlPr>
                <w:rPr>
                  <w:rFonts w:ascii="Cambria Math" w:eastAsia="Times New Roman" w:hAnsi="Cambria Math"/>
                  <w:i/>
                  <w:szCs w:val="24"/>
                  <w:lang w:val="en-US"/>
                </w:rPr>
              </m:ctrlPr>
            </m:fPr>
            <m:num>
              <m:r>
                <w:rPr>
                  <w:rFonts w:ascii="Cambria Math" w:hAnsi="Cambria Math"/>
                </w:rPr>
                <m:t>dL</m:t>
              </m:r>
            </m:num>
            <m:den>
              <m:r>
                <w:rPr>
                  <w:rFonts w:ascii="Cambria Math" w:hAnsi="Cambria Math"/>
                </w:rPr>
                <m:t>n-1+d</m:t>
              </m:r>
            </m:den>
          </m:f>
        </m:oMath>
      </m:oMathPara>
    </w:p>
    <w:p w14:paraId="12B5B008" w14:textId="77777777" w:rsidR="00FC68DB" w:rsidRDefault="00FC68DB" w:rsidP="00B202D2">
      <w:pPr>
        <w:pStyle w:val="Listenabsatz"/>
      </w:pPr>
      <w:r>
        <w:t xml:space="preserve">and  </w:t>
      </w:r>
    </w:p>
    <w:p w14:paraId="5F2EE97D" w14:textId="77777777" w:rsidR="00FC68DB" w:rsidRDefault="00BA04B6" w:rsidP="00B202D2">
      <w:pPr>
        <w:pStyle w:val="Listenabsatz"/>
      </w:pPr>
      <m:oMathPara>
        <m:oMath>
          <m:bar>
            <m:barPr>
              <m:pos m:val="top"/>
              <m:ctrlPr>
                <w:rPr>
                  <w:rFonts w:ascii="Cambria Math" w:eastAsia="Times New Roman" w:hAnsi="Cambria Math"/>
                  <w:i/>
                  <w:szCs w:val="24"/>
                  <w:lang w:val="en-US"/>
                </w:rPr>
              </m:ctrlPr>
            </m:barPr>
            <m:e>
              <m:r>
                <w:rPr>
                  <w:rFonts w:ascii="Cambria Math" w:hAnsi="Cambria Math"/>
                </w:rPr>
                <m:t>s</m:t>
              </m:r>
            </m:e>
          </m:bar>
          <m:r>
            <w:rPr>
              <w:rFonts w:ascii="Cambria Math" w:hAnsi="Cambria Math"/>
            </w:rPr>
            <m:t>=</m:t>
          </m:r>
          <m:f>
            <m:fPr>
              <m:ctrlPr>
                <w:rPr>
                  <w:rFonts w:ascii="Cambria Math" w:eastAsia="Times New Roman" w:hAnsi="Cambria Math"/>
                  <w:i/>
                  <w:szCs w:val="24"/>
                  <w:lang w:val="en-US"/>
                </w:rPr>
              </m:ctrlPr>
            </m:fPr>
            <m:num>
              <m:d>
                <m:dPr>
                  <m:ctrlPr>
                    <w:rPr>
                      <w:rFonts w:ascii="Cambria Math" w:hAnsi="Cambria Math"/>
                      <w:i/>
                    </w:rPr>
                  </m:ctrlPr>
                </m:dPr>
                <m:e>
                  <m:r>
                    <w:rPr>
                      <w:rFonts w:ascii="Cambria Math" w:hAnsi="Cambria Math"/>
                    </w:rPr>
                    <m:t>1-d</m:t>
                  </m:r>
                </m:e>
              </m:d>
              <m:r>
                <w:rPr>
                  <w:rFonts w:ascii="Cambria Math" w:hAnsi="Cambria Math"/>
                </w:rPr>
                <m:t>L</m:t>
              </m:r>
            </m:num>
            <m:den>
              <m:r>
                <w:rPr>
                  <w:rFonts w:ascii="Cambria Math" w:hAnsi="Cambria Math"/>
                </w:rPr>
                <m:t>n-1+d</m:t>
              </m:r>
            </m:den>
          </m:f>
        </m:oMath>
      </m:oMathPara>
    </w:p>
    <w:p w14:paraId="25C03E4C" w14:textId="77777777" w:rsidR="00FC68DB" w:rsidRPr="00966BAF" w:rsidRDefault="00FC68DB" w:rsidP="00B202D2">
      <w:pPr>
        <w:pStyle w:val="Listenabsatz"/>
        <w:rPr>
          <w:lang w:val="en-US"/>
        </w:rPr>
      </w:pPr>
      <w:proofErr w:type="gramStart"/>
      <w:r w:rsidRPr="00966BAF">
        <w:rPr>
          <w:lang w:val="en-US"/>
        </w:rPr>
        <w:t>where</w:t>
      </w:r>
      <w:proofErr w:type="gramEnd"/>
      <w:r w:rsidRPr="00966BAF">
        <w:rPr>
          <w:lang w:val="en-US"/>
        </w:rPr>
        <w:t xml:space="preserve">  </w:t>
      </w:r>
    </w:p>
    <w:p w14:paraId="5B22B3F0" w14:textId="77777777" w:rsidR="00FC68DB" w:rsidRPr="00966BAF" w:rsidRDefault="00FC68DB" w:rsidP="00B202D2">
      <w:pPr>
        <w:pStyle w:val="Listenabsatz"/>
        <w:jc w:val="center"/>
        <w:rPr>
          <w:lang w:val="en-US"/>
        </w:rPr>
      </w:pPr>
      <m:oMath>
        <m:r>
          <w:rPr>
            <w:rFonts w:ascii="Cambria Math" w:hAnsi="Cambria Math"/>
          </w:rPr>
          <m:t>d</m:t>
        </m:r>
        <m:r>
          <w:rPr>
            <w:rFonts w:ascii="Cambria Math" w:hAnsi="Cambria Math"/>
            <w:lang w:val="en-US"/>
          </w:rPr>
          <m:t xml:space="preserve">: </m:t>
        </m:r>
        <m:r>
          <w:rPr>
            <w:rFonts w:ascii="Cambria Math" w:hAnsi="Cambria Math"/>
          </w:rPr>
          <m:t>prescribed</m:t>
        </m:r>
        <m:r>
          <w:rPr>
            <w:rFonts w:ascii="Cambria Math" w:hAnsi="Cambria Math"/>
            <w:lang w:val="en-US"/>
          </w:rPr>
          <m:t xml:space="preserve"> </m:t>
        </m:r>
        <m:r>
          <w:rPr>
            <w:rFonts w:ascii="Cambria Math" w:hAnsi="Cambria Math"/>
          </w:rPr>
          <m:t>density</m:t>
        </m:r>
      </m:oMath>
      <w:r w:rsidRPr="00966BAF">
        <w:rPr>
          <w:lang w:val="en-US"/>
        </w:rPr>
        <w:t xml:space="preserve">, </w:t>
      </w:r>
      <w:proofErr w:type="gramStart"/>
      <w:r w:rsidRPr="00966BAF">
        <w:rPr>
          <w:lang w:val="en-US"/>
        </w:rPr>
        <w:t xml:space="preserve">i.e.  </w:t>
      </w:r>
      <w:proofErr w:type="gramEnd"/>
      <m:oMath>
        <m:r>
          <w:rPr>
            <w:rFonts w:ascii="Cambria Math" w:hAnsi="Cambria Math"/>
          </w:rPr>
          <m:t>d</m:t>
        </m:r>
        <m:r>
          <w:rPr>
            <w:rFonts w:ascii="Cambria Math" w:hAnsi="Cambria Math"/>
            <w:lang w:val="en-US"/>
          </w:rPr>
          <m:t>=</m:t>
        </m:r>
        <m:f>
          <m:fPr>
            <m:ctrlPr>
              <w:rPr>
                <w:rFonts w:ascii="Cambria Math" w:hAnsi="Cambria Math"/>
                <w:i/>
              </w:rPr>
            </m:ctrlPr>
          </m:fPr>
          <m:num>
            <m:r>
              <w:rPr>
                <w:rFonts w:ascii="Cambria Math" w:hAnsi="Cambria Math"/>
              </w:rPr>
              <m:t>l</m:t>
            </m:r>
          </m:num>
          <m:den>
            <m:r>
              <w:rPr>
                <w:rFonts w:ascii="Cambria Math" w:hAnsi="Cambria Math"/>
              </w:rPr>
              <m:t>l</m:t>
            </m:r>
            <m:r>
              <w:rPr>
                <w:rFonts w:ascii="Cambria Math" w:hAnsi="Cambria Math"/>
                <w:lang w:val="en-US"/>
              </w:rPr>
              <m:t>+</m:t>
            </m:r>
            <m:r>
              <w:rPr>
                <w:rFonts w:ascii="Cambria Math" w:hAnsi="Cambria Math"/>
              </w:rPr>
              <m:t>s</m:t>
            </m:r>
          </m:den>
        </m:f>
      </m:oMath>
    </w:p>
    <w:p w14:paraId="5D5DDF38" w14:textId="77777777" w:rsidR="00FC68DB" w:rsidRPr="00966BAF" w:rsidRDefault="00FC68DB" w:rsidP="00B202D2">
      <w:pPr>
        <w:spacing w:before="120"/>
        <w:rPr>
          <w:rFonts w:asciiTheme="minorHAnsi" w:hAnsiTheme="minorHAnsi" w:cstheme="minorHAnsi"/>
        </w:rPr>
      </w:pPr>
    </w:p>
    <w:p w14:paraId="754949CC" w14:textId="77777777" w:rsidR="00FC68DB" w:rsidRDefault="00FC68DB" w:rsidP="00B202D2">
      <w:pPr>
        <w:pStyle w:val="Example"/>
        <w:keepNext/>
        <w:rPr>
          <w:b/>
        </w:rPr>
      </w:pPr>
      <w:r w:rsidRPr="00037F3D">
        <w:lastRenderedPageBreak/>
        <w:t xml:space="preserve">Example A (a </w:t>
      </w:r>
      <w:r w:rsidRPr="00037F3D">
        <w:rPr>
          <w:rStyle w:val="elementdeftypeChar"/>
          <w:rFonts w:eastAsia="Calibri"/>
          <w:b w:val="0"/>
        </w:rPr>
        <w:t>&lt;</w:t>
      </w:r>
      <w:proofErr w:type="spellStart"/>
      <w:r w:rsidRPr="00037F3D">
        <w:rPr>
          <w:rStyle w:val="elementdeftypeChar"/>
          <w:rFonts w:eastAsia="Calibri"/>
          <w:b w:val="0"/>
        </w:rPr>
        <w:t>corner_weld</w:t>
      </w:r>
      <w:proofErr w:type="spellEnd"/>
      <w:r w:rsidRPr="00037F3D">
        <w:rPr>
          <w:rStyle w:val="elementdeftypeChar"/>
          <w:rFonts w:eastAsia="Calibri"/>
          <w:b w:val="0"/>
        </w:rPr>
        <w:t>/&gt;</w:t>
      </w:r>
      <w:r w:rsidRPr="00037F3D">
        <w:t xml:space="preserve"> with </w:t>
      </w:r>
      <w:bookmarkStart w:id="1548" w:name="_Hlk66958266"/>
      <w:r w:rsidRPr="00037F3D">
        <w:rPr>
          <w:rStyle w:val="elementdeftypeChar"/>
          <w:rFonts w:eastAsia="Calibri"/>
          <w:b w:val="0"/>
        </w:rPr>
        <w:t>&lt;</w:t>
      </w:r>
      <w:proofErr w:type="spellStart"/>
      <w:r w:rsidRPr="00037F3D">
        <w:rPr>
          <w:rStyle w:val="elementdeftypeChar"/>
          <w:rFonts w:eastAsia="Calibri"/>
          <w:b w:val="0"/>
        </w:rPr>
        <w:t>regular_segments</w:t>
      </w:r>
      <w:proofErr w:type="spellEnd"/>
      <w:r w:rsidRPr="00037F3D">
        <w:rPr>
          <w:rStyle w:val="elementdeftypeChar"/>
          <w:rFonts w:eastAsia="Calibri"/>
          <w:b w:val="0"/>
        </w:rPr>
        <w:t>/&gt;</w:t>
      </w:r>
      <w:r w:rsidRPr="00037F3D">
        <w:t xml:space="preserve"> </w:t>
      </w:r>
      <w:bookmarkEnd w:id="1548"/>
      <w:r>
        <w:t>and</w:t>
      </w:r>
      <w:r w:rsidRPr="00C311E0">
        <w:t xml:space="preserve"> “Required” attributes, only</w:t>
      </w:r>
      <w:r>
        <w:t>):</w:t>
      </w:r>
      <w:r w:rsidRPr="00C311E0">
        <w:t xml:space="preserve"> </w:t>
      </w:r>
    </w:p>
    <w:p w14:paraId="17A10AE0" w14:textId="77777777" w:rsidR="00FC68DB" w:rsidRPr="00037F3D" w:rsidRDefault="00FC68DB" w:rsidP="00B202D2">
      <w:pPr>
        <w:pStyle w:val="Example"/>
        <w:keepNext/>
        <w:jc w:val="center"/>
      </w:pPr>
      <w:r>
        <w:rPr>
          <w:noProof/>
          <w:lang w:val="en-US"/>
        </w:rPr>
        <w:drawing>
          <wp:inline distT="0" distB="0" distL="0" distR="0" wp14:anchorId="34CD1625" wp14:editId="3AD765D4">
            <wp:extent cx="4329113" cy="938213"/>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4329113" cy="938213"/>
                    </a:xfrm>
                    <a:prstGeom prst="rect">
                      <a:avLst/>
                    </a:prstGeom>
                  </pic:spPr>
                </pic:pic>
              </a:graphicData>
            </a:graphic>
          </wp:inline>
        </w:drawing>
      </w:r>
    </w:p>
    <w:p w14:paraId="182AFF48" w14:textId="77777777" w:rsidR="00FC68DB" w:rsidRPr="00D977AB" w:rsidRDefault="00FC68DB" w:rsidP="00B202D2">
      <w:pPr>
        <w:pStyle w:val="XMLCode"/>
        <w:keepNext/>
      </w:pPr>
    </w:p>
    <w:p w14:paraId="449020B5" w14:textId="77777777" w:rsidR="00FC68DB" w:rsidRDefault="00FC68DB" w:rsidP="00B202D2">
      <w:pPr>
        <w:pStyle w:val="XMLCode"/>
        <w:keepNext/>
      </w:pPr>
      <w:r w:rsidRPr="007055D9">
        <w:t>&lt;</w:t>
      </w:r>
      <w:proofErr w:type="spellStart"/>
      <w:r>
        <w:t>seamweld</w:t>
      </w:r>
      <w:proofErr w:type="spellEnd"/>
      <w:r>
        <w:t>&gt;</w:t>
      </w:r>
    </w:p>
    <w:p w14:paraId="68439864" w14:textId="77777777" w:rsidR="00FC68DB" w:rsidRPr="001E3F9F" w:rsidRDefault="00FC68DB" w:rsidP="00B202D2">
      <w:pPr>
        <w:pStyle w:val="XMLCode"/>
        <w:keepNext/>
        <w:rPr>
          <w:b/>
          <w:color w:val="0070C0"/>
        </w:rPr>
      </w:pPr>
      <w:r w:rsidRPr="001E3F9F">
        <w:rPr>
          <w:b/>
          <w:color w:val="0070C0"/>
        </w:rPr>
        <w:t xml:space="preserve">    </w:t>
      </w:r>
      <w:r w:rsidRPr="008918B7">
        <w:t>&lt;</w:t>
      </w:r>
      <w:proofErr w:type="spellStart"/>
      <w:r w:rsidRPr="008918B7">
        <w:t>corner_weld</w:t>
      </w:r>
      <w:proofErr w:type="spellEnd"/>
      <w:r w:rsidRPr="008918B7">
        <w:t xml:space="preserve"> base=”1” technology="</w:t>
      </w:r>
      <w:r w:rsidRPr="00591648">
        <w:t>resistance</w:t>
      </w:r>
      <w:r w:rsidRPr="008918B7">
        <w:t>”&gt;</w:t>
      </w:r>
    </w:p>
    <w:p w14:paraId="043A2FF7" w14:textId="77777777" w:rsidR="00FC68DB" w:rsidRPr="00966BAF" w:rsidRDefault="00FC68DB" w:rsidP="00B202D2">
      <w:pPr>
        <w:pStyle w:val="XMLCode"/>
        <w:keepNext/>
        <w:rPr>
          <w:b/>
          <w:color w:val="0070C0"/>
          <w:lang w:val="es-ES"/>
        </w:rPr>
      </w:pPr>
      <w:r w:rsidRPr="001E3F9F">
        <w:rPr>
          <w:b/>
          <w:color w:val="0070C0"/>
        </w:rPr>
        <w:t xml:space="preserve">        </w:t>
      </w:r>
      <w:r w:rsidRPr="00966BAF">
        <w:rPr>
          <w:b/>
          <w:color w:val="0070C0"/>
          <w:lang w:val="es-ES"/>
        </w:rPr>
        <w:t>&lt;weld_position u="0.2" x="1" y="0" z="1"&gt;</w:t>
      </w:r>
    </w:p>
    <w:p w14:paraId="474EBEF8" w14:textId="77777777" w:rsidR="00FC68DB" w:rsidRPr="00D977AB" w:rsidRDefault="00FC68DB" w:rsidP="00B202D2">
      <w:pPr>
        <w:pStyle w:val="XMLCode"/>
        <w:rPr>
          <w:b/>
          <w:color w:val="0070C0"/>
        </w:rPr>
      </w:pPr>
      <w:r w:rsidRPr="00966BAF">
        <w:rPr>
          <w:b/>
          <w:color w:val="0070C0"/>
          <w:lang w:val="es-ES"/>
        </w:rPr>
        <w:t xml:space="preserve">            </w:t>
      </w:r>
      <w:r w:rsidRPr="00185135">
        <w:rPr>
          <w:b/>
          <w:color w:val="0070C0"/>
        </w:rPr>
        <w:t>&lt;</w:t>
      </w:r>
      <w:proofErr w:type="spellStart"/>
      <w:r w:rsidRPr="00185135">
        <w:rPr>
          <w:b/>
          <w:color w:val="0070C0"/>
        </w:rPr>
        <w:t>regular_segments</w:t>
      </w:r>
      <w:proofErr w:type="spellEnd"/>
      <w:r w:rsidRPr="00185135">
        <w:rPr>
          <w:b/>
          <w:color w:val="0070C0"/>
        </w:rPr>
        <w:t xml:space="preserve"> </w:t>
      </w:r>
      <w:proofErr w:type="spellStart"/>
      <w:r>
        <w:rPr>
          <w:b/>
          <w:color w:val="0070C0"/>
        </w:rPr>
        <w:t>num_segments</w:t>
      </w:r>
      <w:proofErr w:type="spellEnd"/>
      <w:r>
        <w:rPr>
          <w:b/>
          <w:color w:val="0070C0"/>
        </w:rPr>
        <w:t xml:space="preserve">="4" length="2" </w:t>
      </w:r>
      <w:r w:rsidRPr="00185135">
        <w:rPr>
          <w:b/>
          <w:color w:val="0070C0"/>
        </w:rPr>
        <w:t>spacing="</w:t>
      </w:r>
      <w:r>
        <w:rPr>
          <w:b/>
          <w:color w:val="0070C0"/>
        </w:rPr>
        <w:t>3</w:t>
      </w:r>
      <w:r w:rsidRPr="00185135">
        <w:rPr>
          <w:b/>
          <w:color w:val="0070C0"/>
        </w:rPr>
        <w:t>"/&gt;</w:t>
      </w:r>
    </w:p>
    <w:p w14:paraId="3300F853" w14:textId="77777777" w:rsidR="00FC68DB" w:rsidRPr="001E3F9F" w:rsidRDefault="00FC68DB" w:rsidP="00B202D2">
      <w:pPr>
        <w:pStyle w:val="XMLCode"/>
        <w:rPr>
          <w:b/>
          <w:color w:val="0070C0"/>
        </w:rPr>
      </w:pPr>
      <w:r w:rsidRPr="00D977AB">
        <w:t xml:space="preserve">        </w:t>
      </w:r>
      <w:r w:rsidRPr="00D977AB">
        <w:rPr>
          <w:b/>
          <w:color w:val="0070C0"/>
        </w:rPr>
        <w:t>&lt;/</w:t>
      </w:r>
      <w:proofErr w:type="spellStart"/>
      <w:r w:rsidRPr="00D977AB">
        <w:rPr>
          <w:b/>
          <w:color w:val="0070C0"/>
        </w:rPr>
        <w:t>weld_position</w:t>
      </w:r>
      <w:proofErr w:type="spellEnd"/>
      <w:r w:rsidRPr="00D977AB">
        <w:t>&gt;</w:t>
      </w:r>
    </w:p>
    <w:p w14:paraId="474365E3" w14:textId="77777777" w:rsidR="00FC68DB" w:rsidRDefault="00FC68DB" w:rsidP="00B202D2">
      <w:pPr>
        <w:pStyle w:val="XMLCode"/>
      </w:pPr>
      <w:r>
        <w:t xml:space="preserve">        &lt;</w:t>
      </w:r>
      <w:proofErr w:type="spellStart"/>
      <w:r>
        <w:t>sheet_parameter</w:t>
      </w:r>
      <w:proofErr w:type="spellEnd"/>
      <w:r>
        <w:t xml:space="preserve"> ... /&gt;</w:t>
      </w:r>
    </w:p>
    <w:p w14:paraId="7FA89837" w14:textId="77777777" w:rsidR="00FC68DB" w:rsidRPr="007055D9" w:rsidRDefault="00FC68DB" w:rsidP="00B202D2">
      <w:pPr>
        <w:pStyle w:val="XMLCode"/>
        <w:keepNext/>
      </w:pPr>
      <w:r>
        <w:t xml:space="preserve">    &lt;/</w:t>
      </w:r>
      <w:proofErr w:type="spellStart"/>
      <w:r>
        <w:t>corner_weld</w:t>
      </w:r>
      <w:proofErr w:type="spellEnd"/>
      <w:r>
        <w:t>&gt;</w:t>
      </w:r>
    </w:p>
    <w:p w14:paraId="01E4859F" w14:textId="77777777" w:rsidR="00FC68DB" w:rsidRDefault="00FC68DB" w:rsidP="00B202D2">
      <w:pPr>
        <w:pStyle w:val="XMLCode"/>
        <w:keepNext/>
      </w:pPr>
      <w:r w:rsidRPr="007055D9">
        <w:t>&lt;/</w:t>
      </w:r>
      <w:proofErr w:type="spellStart"/>
      <w:r>
        <w:t>seamweld</w:t>
      </w:r>
      <w:proofErr w:type="spellEnd"/>
      <w:r w:rsidRPr="007055D9">
        <w:t>&gt;</w:t>
      </w:r>
    </w:p>
    <w:p w14:paraId="36E6E02E" w14:textId="77777777" w:rsidR="00FC68DB" w:rsidRDefault="00FC68DB" w:rsidP="00B202D2">
      <w:pPr>
        <w:pStyle w:val="XMLCode"/>
      </w:pPr>
    </w:p>
    <w:p w14:paraId="52332020" w14:textId="77777777" w:rsidR="00FC68DB" w:rsidRDefault="00FC68DB" w:rsidP="00B202D2">
      <w:pPr>
        <w:pStyle w:val="Example"/>
        <w:keepNext/>
        <w:rPr>
          <w:b/>
        </w:rPr>
      </w:pPr>
      <w:r w:rsidRPr="009C2EA6">
        <w:t>Example</w:t>
      </w:r>
      <w:r>
        <w:t xml:space="preserve"> B</w:t>
      </w:r>
      <w:r w:rsidRPr="009C2EA6">
        <w:t xml:space="preserve"> (</w:t>
      </w:r>
      <w:r>
        <w:t xml:space="preserve">a </w:t>
      </w:r>
      <w:r w:rsidRPr="00004502">
        <w:rPr>
          <w:rStyle w:val="elementdeftypeChar"/>
          <w:rFonts w:eastAsia="Calibri"/>
          <w:b w:val="0"/>
        </w:rPr>
        <w:t>&lt;</w:t>
      </w:r>
      <w:proofErr w:type="spellStart"/>
      <w:r w:rsidRPr="00004502">
        <w:rPr>
          <w:rStyle w:val="elementdeftypeChar"/>
          <w:rFonts w:eastAsia="Calibri"/>
          <w:b w:val="0"/>
        </w:rPr>
        <w:t>corner_weld</w:t>
      </w:r>
      <w:proofErr w:type="spellEnd"/>
      <w:r w:rsidRPr="00004502">
        <w:rPr>
          <w:rStyle w:val="elementdeftypeChar"/>
          <w:rFonts w:eastAsia="Calibri"/>
          <w:b w:val="0"/>
        </w:rPr>
        <w:t>/&gt;</w:t>
      </w:r>
      <w:r w:rsidRPr="00004502">
        <w:t xml:space="preserve"> </w:t>
      </w:r>
      <w:r>
        <w:t xml:space="preserve">with </w:t>
      </w:r>
      <w:r w:rsidRPr="00004502">
        <w:rPr>
          <w:rStyle w:val="elementdeftypeChar"/>
          <w:rFonts w:eastAsia="Calibri"/>
          <w:b w:val="0"/>
        </w:rPr>
        <w:t>&lt;</w:t>
      </w:r>
      <w:proofErr w:type="spellStart"/>
      <w:r w:rsidRPr="00004502">
        <w:rPr>
          <w:rStyle w:val="elementdeftypeChar"/>
          <w:rFonts w:eastAsia="Calibri"/>
          <w:b w:val="0"/>
        </w:rPr>
        <w:t>regular_se</w:t>
      </w:r>
      <w:r>
        <w:rPr>
          <w:rStyle w:val="elementdeftypeChar"/>
          <w:rFonts w:eastAsia="Calibri"/>
          <w:b w:val="0"/>
        </w:rPr>
        <w:t>gments</w:t>
      </w:r>
      <w:proofErr w:type="spellEnd"/>
      <w:r w:rsidRPr="00004502">
        <w:rPr>
          <w:rStyle w:val="elementdeftypeChar"/>
          <w:rFonts w:eastAsia="Calibri"/>
          <w:b w:val="0"/>
        </w:rPr>
        <w:t>/&gt;</w:t>
      </w:r>
      <w:r w:rsidRPr="003263AA">
        <w:t xml:space="preserve"> </w:t>
      </w:r>
      <w:r>
        <w:t xml:space="preserve">and all attributes): </w:t>
      </w:r>
    </w:p>
    <w:p w14:paraId="0E644D2F" w14:textId="77777777" w:rsidR="00FC68DB" w:rsidRPr="00D977AB" w:rsidRDefault="00FC68DB" w:rsidP="00B202D2">
      <w:pPr>
        <w:pStyle w:val="Example"/>
        <w:keepNext/>
      </w:pPr>
      <w:r>
        <w:rPr>
          <w:noProof/>
          <w:lang w:val="en-US"/>
        </w:rPr>
        <w:drawing>
          <wp:inline distT="0" distB="0" distL="0" distR="0" wp14:anchorId="746A4E6E" wp14:editId="2D4FB8B0">
            <wp:extent cx="5758180" cy="100965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0"/>
                    <a:srcRect t="10959" b="11588"/>
                    <a:stretch/>
                  </pic:blipFill>
                  <pic:spPr bwMode="auto">
                    <a:xfrm>
                      <a:off x="0" y="0"/>
                      <a:ext cx="5759450" cy="1009873"/>
                    </a:xfrm>
                    <a:prstGeom prst="rect">
                      <a:avLst/>
                    </a:prstGeom>
                    <a:ln>
                      <a:noFill/>
                    </a:ln>
                    <a:extLst>
                      <a:ext uri="{53640926-AAD7-44D8-BBD7-CCE9431645EC}">
                        <a14:shadowObscured xmlns:a14="http://schemas.microsoft.com/office/drawing/2010/main"/>
                      </a:ext>
                    </a:extLst>
                  </pic:spPr>
                </pic:pic>
              </a:graphicData>
            </a:graphic>
          </wp:inline>
        </w:drawing>
      </w:r>
    </w:p>
    <w:p w14:paraId="38F1CA95" w14:textId="77777777" w:rsidR="00FC68DB" w:rsidRPr="00D977AB" w:rsidRDefault="00FC68DB" w:rsidP="00B202D2">
      <w:pPr>
        <w:pStyle w:val="XMLCode"/>
        <w:keepNext/>
      </w:pPr>
    </w:p>
    <w:p w14:paraId="2EF58D0C" w14:textId="77777777" w:rsidR="00FC68DB" w:rsidRDefault="00FC68DB" w:rsidP="00B202D2">
      <w:pPr>
        <w:pStyle w:val="XMLCode"/>
        <w:keepNext/>
      </w:pPr>
      <w:r w:rsidRPr="007055D9">
        <w:t>&lt;</w:t>
      </w:r>
      <w:proofErr w:type="spellStart"/>
      <w:r>
        <w:t>seamweld</w:t>
      </w:r>
      <w:proofErr w:type="spellEnd"/>
      <w:r>
        <w:t>&gt;</w:t>
      </w:r>
    </w:p>
    <w:p w14:paraId="1D30D3D0" w14:textId="77777777" w:rsidR="00FC68DB" w:rsidRPr="001E3F9F" w:rsidRDefault="00FC68DB" w:rsidP="00B202D2">
      <w:pPr>
        <w:pStyle w:val="XMLCode"/>
        <w:keepNext/>
        <w:rPr>
          <w:b/>
          <w:color w:val="0070C0"/>
        </w:rPr>
      </w:pPr>
      <w:r w:rsidRPr="001E3F9F">
        <w:rPr>
          <w:b/>
          <w:color w:val="0070C0"/>
        </w:rPr>
        <w:t xml:space="preserve">    </w:t>
      </w:r>
      <w:r w:rsidRPr="008918B7">
        <w:t>&lt;</w:t>
      </w:r>
      <w:proofErr w:type="spellStart"/>
      <w:r w:rsidRPr="008918B7">
        <w:t>corner_weld</w:t>
      </w:r>
      <w:proofErr w:type="spellEnd"/>
      <w:r w:rsidRPr="008918B7">
        <w:t xml:space="preserve"> base=”1” technology="</w:t>
      </w:r>
      <w:r w:rsidRPr="00591648">
        <w:t>resistance</w:t>
      </w:r>
      <w:r w:rsidRPr="008918B7">
        <w:t>”&gt;</w:t>
      </w:r>
    </w:p>
    <w:p w14:paraId="753A8CDB" w14:textId="77777777" w:rsidR="00FC68DB" w:rsidRPr="00966BAF" w:rsidRDefault="00FC68DB" w:rsidP="00B202D2">
      <w:pPr>
        <w:pStyle w:val="XMLCode"/>
        <w:keepNext/>
        <w:rPr>
          <w:b/>
          <w:color w:val="0070C0"/>
          <w:lang w:val="es-ES"/>
        </w:rPr>
      </w:pPr>
      <w:r w:rsidRPr="001E3F9F">
        <w:rPr>
          <w:b/>
          <w:color w:val="0070C0"/>
        </w:rPr>
        <w:t xml:space="preserve">        </w:t>
      </w:r>
      <w:r w:rsidRPr="00966BAF">
        <w:rPr>
          <w:b/>
          <w:color w:val="0070C0"/>
          <w:lang w:val="es-ES"/>
        </w:rPr>
        <w:t>&lt;weld_position u="0.2" x="1" y="0" z="1"&gt;</w:t>
      </w:r>
    </w:p>
    <w:p w14:paraId="623A9389" w14:textId="77777777" w:rsidR="00FC68DB" w:rsidRPr="002F10B8" w:rsidRDefault="00FC68DB" w:rsidP="00B202D2">
      <w:pPr>
        <w:pStyle w:val="XMLCode"/>
        <w:keepNext/>
        <w:rPr>
          <w:b/>
          <w:color w:val="0070C0"/>
        </w:rPr>
      </w:pPr>
      <w:r w:rsidRPr="00966BAF">
        <w:rPr>
          <w:b/>
          <w:color w:val="0070C0"/>
          <w:lang w:val="es-ES"/>
        </w:rPr>
        <w:t xml:space="preserve">            </w:t>
      </w:r>
      <w:r w:rsidRPr="002F10B8">
        <w:rPr>
          <w:b/>
          <w:color w:val="0070C0"/>
        </w:rPr>
        <w:t>&lt;</w:t>
      </w:r>
      <w:proofErr w:type="spellStart"/>
      <w:r w:rsidRPr="002F10B8">
        <w:rPr>
          <w:b/>
          <w:color w:val="0070C0"/>
        </w:rPr>
        <w:t>regular_segments</w:t>
      </w:r>
      <w:proofErr w:type="spellEnd"/>
      <w:r w:rsidRPr="002F10B8">
        <w:rPr>
          <w:b/>
          <w:color w:val="0070C0"/>
        </w:rPr>
        <w:t xml:space="preserve"> </w:t>
      </w:r>
    </w:p>
    <w:p w14:paraId="7C3AD0D9" w14:textId="77777777" w:rsidR="00FC68DB" w:rsidRPr="002F10B8" w:rsidRDefault="00FC68DB" w:rsidP="00B202D2">
      <w:pPr>
        <w:pStyle w:val="XMLCode"/>
        <w:keepNext/>
        <w:rPr>
          <w:b/>
          <w:color w:val="0070C0"/>
        </w:rPr>
      </w:pPr>
      <w:r w:rsidRPr="002F10B8">
        <w:rPr>
          <w:b/>
          <w:color w:val="0070C0"/>
        </w:rPr>
        <w:t xml:space="preserve">                </w:t>
      </w:r>
      <w:proofErr w:type="spellStart"/>
      <w:r>
        <w:rPr>
          <w:b/>
          <w:color w:val="0070C0"/>
        </w:rPr>
        <w:t>num_segments</w:t>
      </w:r>
      <w:proofErr w:type="spellEnd"/>
      <w:r>
        <w:rPr>
          <w:b/>
          <w:color w:val="0070C0"/>
        </w:rPr>
        <w:t>="3"</w:t>
      </w:r>
    </w:p>
    <w:p w14:paraId="776B0C1D" w14:textId="77777777" w:rsidR="00FC68DB" w:rsidRPr="002F10B8" w:rsidRDefault="00FC68DB" w:rsidP="00B202D2">
      <w:pPr>
        <w:pStyle w:val="XMLCode"/>
        <w:rPr>
          <w:b/>
          <w:color w:val="0070C0"/>
        </w:rPr>
      </w:pPr>
      <w:r w:rsidRPr="002F10B8">
        <w:rPr>
          <w:b/>
          <w:color w:val="0070C0"/>
        </w:rPr>
        <w:t xml:space="preserve">                </w:t>
      </w:r>
      <w:proofErr w:type="spellStart"/>
      <w:r w:rsidRPr="002F10B8">
        <w:rPr>
          <w:b/>
          <w:color w:val="0070C0"/>
        </w:rPr>
        <w:t>first_spacing</w:t>
      </w:r>
      <w:proofErr w:type="spellEnd"/>
      <w:r w:rsidRPr="002F10B8">
        <w:rPr>
          <w:b/>
          <w:color w:val="0070C0"/>
        </w:rPr>
        <w:t xml:space="preserve">="1.0" </w:t>
      </w:r>
      <w:proofErr w:type="spellStart"/>
      <w:r w:rsidRPr="002F10B8">
        <w:rPr>
          <w:b/>
          <w:color w:val="0070C0"/>
        </w:rPr>
        <w:t>last_spacing</w:t>
      </w:r>
      <w:proofErr w:type="spellEnd"/>
      <w:r w:rsidRPr="002F10B8">
        <w:rPr>
          <w:b/>
          <w:color w:val="0070C0"/>
        </w:rPr>
        <w:t xml:space="preserve">="0.5" length="2.0" spacing="3.5" </w:t>
      </w:r>
    </w:p>
    <w:p w14:paraId="60BCBB54" w14:textId="77777777" w:rsidR="00FC68DB" w:rsidRPr="002F10B8" w:rsidRDefault="00FC68DB" w:rsidP="00B202D2">
      <w:pPr>
        <w:pStyle w:val="XMLCode"/>
        <w:rPr>
          <w:b/>
          <w:color w:val="0070C0"/>
        </w:rPr>
      </w:pPr>
      <w:r w:rsidRPr="002F10B8">
        <w:rPr>
          <w:b/>
          <w:color w:val="0070C0"/>
        </w:rPr>
        <w:t xml:space="preserve">                keep="length" </w:t>
      </w:r>
      <w:proofErr w:type="spellStart"/>
      <w:r w:rsidRPr="002F10B8">
        <w:rPr>
          <w:b/>
          <w:color w:val="0070C0"/>
        </w:rPr>
        <w:t>max_absolute_compensation</w:t>
      </w:r>
      <w:proofErr w:type="spellEnd"/>
      <w:r w:rsidRPr="002F10B8">
        <w:rPr>
          <w:b/>
          <w:color w:val="0070C0"/>
        </w:rPr>
        <w:t>="0.2"/&gt;</w:t>
      </w:r>
    </w:p>
    <w:p w14:paraId="436B7D07" w14:textId="77777777" w:rsidR="00FC68DB" w:rsidRPr="001E3F9F" w:rsidRDefault="00FC68DB" w:rsidP="00B202D2">
      <w:pPr>
        <w:pStyle w:val="XMLCode"/>
        <w:rPr>
          <w:b/>
          <w:color w:val="0070C0"/>
        </w:rPr>
      </w:pPr>
      <w:r w:rsidRPr="002F10B8">
        <w:t xml:space="preserve">        </w:t>
      </w:r>
      <w:r w:rsidRPr="002F10B8">
        <w:rPr>
          <w:b/>
          <w:color w:val="0070C0"/>
        </w:rPr>
        <w:t>&lt;/</w:t>
      </w:r>
      <w:proofErr w:type="spellStart"/>
      <w:r w:rsidRPr="002F10B8">
        <w:rPr>
          <w:b/>
          <w:color w:val="0070C0"/>
        </w:rPr>
        <w:t>weld_position</w:t>
      </w:r>
      <w:proofErr w:type="spellEnd"/>
      <w:r w:rsidRPr="002F10B8">
        <w:t>&gt;</w:t>
      </w:r>
    </w:p>
    <w:p w14:paraId="0DA84485" w14:textId="77777777" w:rsidR="00FC68DB" w:rsidRDefault="00FC68DB" w:rsidP="00B202D2">
      <w:pPr>
        <w:pStyle w:val="XMLCode"/>
      </w:pPr>
      <w:r>
        <w:t xml:space="preserve">        &lt;</w:t>
      </w:r>
      <w:proofErr w:type="spellStart"/>
      <w:r>
        <w:t>sheet_parameter</w:t>
      </w:r>
      <w:proofErr w:type="spellEnd"/>
      <w:r>
        <w:t xml:space="preserve"> ... /&gt;</w:t>
      </w:r>
    </w:p>
    <w:p w14:paraId="0B596707" w14:textId="77777777" w:rsidR="00FC68DB" w:rsidRPr="007055D9" w:rsidRDefault="00FC68DB" w:rsidP="00B202D2">
      <w:pPr>
        <w:pStyle w:val="XMLCode"/>
        <w:keepNext/>
      </w:pPr>
      <w:r>
        <w:t xml:space="preserve">    &lt;/</w:t>
      </w:r>
      <w:proofErr w:type="spellStart"/>
      <w:r>
        <w:t>corner_weld</w:t>
      </w:r>
      <w:proofErr w:type="spellEnd"/>
      <w:r>
        <w:t>&gt;</w:t>
      </w:r>
    </w:p>
    <w:p w14:paraId="7FD240AB" w14:textId="77777777" w:rsidR="00FC68DB" w:rsidRDefault="00FC68DB" w:rsidP="00B202D2">
      <w:pPr>
        <w:pStyle w:val="XMLCode"/>
        <w:keepNext/>
      </w:pPr>
      <w:r w:rsidRPr="007055D9">
        <w:t>&lt;/</w:t>
      </w:r>
      <w:proofErr w:type="spellStart"/>
      <w:r>
        <w:t>seamweld</w:t>
      </w:r>
      <w:proofErr w:type="spellEnd"/>
      <w:r w:rsidRPr="007055D9">
        <w:t>&gt;</w:t>
      </w:r>
    </w:p>
    <w:p w14:paraId="4007EB1D" w14:textId="77777777" w:rsidR="00FC68DB" w:rsidRDefault="00FC68DB" w:rsidP="00B202D2">
      <w:pPr>
        <w:pStyle w:val="XMLCode"/>
        <w:keepNext/>
      </w:pPr>
    </w:p>
    <w:p w14:paraId="0AD38F48" w14:textId="77777777" w:rsidR="00FC68DB" w:rsidRDefault="00FC68DB" w:rsidP="00B202D2">
      <w:pPr>
        <w:pStyle w:val="XMLCode"/>
        <w:keepNext/>
      </w:pPr>
      <w:r>
        <w:t>...</w:t>
      </w:r>
    </w:p>
    <w:p w14:paraId="712C652A" w14:textId="77777777" w:rsidR="00FC68DB" w:rsidRDefault="00FC68DB" w:rsidP="00B202D2">
      <w:pPr>
        <w:pStyle w:val="XMLCode"/>
        <w:keepNext/>
      </w:pPr>
    </w:p>
    <w:p w14:paraId="4F31FC4F" w14:textId="77777777" w:rsidR="00FC68DB" w:rsidRDefault="00FC68DB" w:rsidP="00B202D2">
      <w:pPr>
        <w:pStyle w:val="XMLCode"/>
        <w:keepNext/>
      </w:pPr>
      <w:r w:rsidRPr="007055D9">
        <w:t>&lt;</w:t>
      </w:r>
      <w:proofErr w:type="spellStart"/>
      <w:r>
        <w:t>seamweld</w:t>
      </w:r>
      <w:proofErr w:type="spellEnd"/>
      <w:r>
        <w:t>&gt;</w:t>
      </w:r>
    </w:p>
    <w:p w14:paraId="4BA94CDF" w14:textId="77777777" w:rsidR="00FC68DB" w:rsidRPr="001E3F9F" w:rsidRDefault="00FC68DB" w:rsidP="00B202D2">
      <w:pPr>
        <w:pStyle w:val="XMLCode"/>
        <w:keepNext/>
        <w:rPr>
          <w:b/>
          <w:color w:val="0070C0"/>
        </w:rPr>
      </w:pPr>
      <w:r w:rsidRPr="001E3F9F">
        <w:rPr>
          <w:b/>
          <w:color w:val="0070C0"/>
        </w:rPr>
        <w:t xml:space="preserve">    </w:t>
      </w:r>
      <w:r w:rsidRPr="008918B7">
        <w:t>&lt;</w:t>
      </w:r>
      <w:proofErr w:type="spellStart"/>
      <w:r w:rsidRPr="008918B7">
        <w:t>corner_weld</w:t>
      </w:r>
      <w:proofErr w:type="spellEnd"/>
      <w:r w:rsidRPr="008918B7">
        <w:t xml:space="preserve"> base=”1” technology="</w:t>
      </w:r>
      <w:r w:rsidRPr="00591648">
        <w:t>resistance</w:t>
      </w:r>
      <w:r w:rsidRPr="008918B7">
        <w:t>”&gt;</w:t>
      </w:r>
    </w:p>
    <w:p w14:paraId="38F6EF9D" w14:textId="77777777" w:rsidR="00FC68DB" w:rsidRPr="00966BAF" w:rsidRDefault="00FC68DB" w:rsidP="00B202D2">
      <w:pPr>
        <w:pStyle w:val="XMLCode"/>
        <w:keepNext/>
        <w:rPr>
          <w:b/>
          <w:color w:val="0070C0"/>
          <w:lang w:val="es-ES"/>
        </w:rPr>
      </w:pPr>
      <w:r w:rsidRPr="001E3F9F">
        <w:rPr>
          <w:b/>
          <w:color w:val="0070C0"/>
        </w:rPr>
        <w:t xml:space="preserve">        </w:t>
      </w:r>
      <w:r w:rsidRPr="00966BAF">
        <w:rPr>
          <w:b/>
          <w:color w:val="0070C0"/>
          <w:lang w:val="es-ES"/>
        </w:rPr>
        <w:t>&lt;weld_position u="0.2" x="1" y="0" z="1"&gt;</w:t>
      </w:r>
    </w:p>
    <w:p w14:paraId="74532363" w14:textId="77777777" w:rsidR="00FC68DB" w:rsidRPr="002F10B8" w:rsidRDefault="00FC68DB" w:rsidP="00B202D2">
      <w:pPr>
        <w:pStyle w:val="XMLCode"/>
        <w:keepNext/>
        <w:rPr>
          <w:b/>
          <w:color w:val="0070C0"/>
        </w:rPr>
      </w:pPr>
      <w:r w:rsidRPr="00966BAF">
        <w:rPr>
          <w:b/>
          <w:color w:val="0070C0"/>
          <w:lang w:val="es-ES"/>
        </w:rPr>
        <w:t xml:space="preserve">            </w:t>
      </w:r>
      <w:r w:rsidRPr="002F10B8">
        <w:rPr>
          <w:b/>
          <w:color w:val="0070C0"/>
        </w:rPr>
        <w:t>&lt;</w:t>
      </w:r>
      <w:proofErr w:type="spellStart"/>
      <w:r w:rsidRPr="002F10B8">
        <w:rPr>
          <w:b/>
          <w:color w:val="0070C0"/>
        </w:rPr>
        <w:t>regular_segments</w:t>
      </w:r>
      <w:proofErr w:type="spellEnd"/>
      <w:r w:rsidRPr="002F10B8">
        <w:rPr>
          <w:b/>
          <w:color w:val="0070C0"/>
        </w:rPr>
        <w:t xml:space="preserve"> </w:t>
      </w:r>
    </w:p>
    <w:p w14:paraId="34818680" w14:textId="77777777" w:rsidR="00FC68DB" w:rsidRPr="002F10B8" w:rsidRDefault="00FC68DB" w:rsidP="00B202D2">
      <w:pPr>
        <w:pStyle w:val="XMLCode"/>
        <w:keepNext/>
        <w:rPr>
          <w:b/>
          <w:color w:val="0070C0"/>
        </w:rPr>
      </w:pPr>
      <w:r w:rsidRPr="002F10B8">
        <w:rPr>
          <w:b/>
          <w:color w:val="0070C0"/>
        </w:rPr>
        <w:t xml:space="preserve">                </w:t>
      </w:r>
      <w:proofErr w:type="spellStart"/>
      <w:r>
        <w:rPr>
          <w:b/>
          <w:color w:val="0070C0"/>
        </w:rPr>
        <w:t>num_segments</w:t>
      </w:r>
      <w:proofErr w:type="spellEnd"/>
      <w:r>
        <w:rPr>
          <w:b/>
          <w:color w:val="0070C0"/>
        </w:rPr>
        <w:t>="3"</w:t>
      </w:r>
    </w:p>
    <w:p w14:paraId="6811A7F3" w14:textId="77777777" w:rsidR="00FC68DB" w:rsidRPr="002F10B8" w:rsidRDefault="00FC68DB" w:rsidP="00B202D2">
      <w:pPr>
        <w:pStyle w:val="XMLCode"/>
        <w:rPr>
          <w:b/>
          <w:color w:val="0070C0"/>
        </w:rPr>
      </w:pPr>
      <w:r w:rsidRPr="002F10B8">
        <w:rPr>
          <w:b/>
          <w:color w:val="0070C0"/>
        </w:rPr>
        <w:t xml:space="preserve">                </w:t>
      </w:r>
      <w:proofErr w:type="spellStart"/>
      <w:r w:rsidRPr="002F10B8">
        <w:rPr>
          <w:b/>
          <w:color w:val="0070C0"/>
        </w:rPr>
        <w:t>first_spacing</w:t>
      </w:r>
      <w:proofErr w:type="spellEnd"/>
      <w:r w:rsidRPr="002F10B8">
        <w:rPr>
          <w:b/>
          <w:color w:val="0070C0"/>
        </w:rPr>
        <w:t xml:space="preserve">="1.0" </w:t>
      </w:r>
      <w:proofErr w:type="spellStart"/>
      <w:r w:rsidRPr="002F10B8">
        <w:rPr>
          <w:b/>
          <w:color w:val="0070C0"/>
        </w:rPr>
        <w:t>last_spacing</w:t>
      </w:r>
      <w:proofErr w:type="spellEnd"/>
      <w:r w:rsidRPr="002F10B8">
        <w:rPr>
          <w:b/>
          <w:color w:val="0070C0"/>
        </w:rPr>
        <w:t xml:space="preserve">="0.5" length="2.0" spacing="3.5" </w:t>
      </w:r>
    </w:p>
    <w:p w14:paraId="0865121D" w14:textId="77777777" w:rsidR="00FC68DB" w:rsidRPr="002F10B8" w:rsidRDefault="00FC68DB" w:rsidP="00B202D2">
      <w:pPr>
        <w:pStyle w:val="XMLCode"/>
        <w:rPr>
          <w:b/>
          <w:color w:val="0070C0"/>
        </w:rPr>
      </w:pPr>
      <w:r w:rsidRPr="002F10B8">
        <w:rPr>
          <w:b/>
          <w:color w:val="0070C0"/>
        </w:rPr>
        <w:t xml:space="preserve">                keep="length" </w:t>
      </w:r>
      <w:proofErr w:type="spellStart"/>
      <w:r w:rsidRPr="002F10B8">
        <w:rPr>
          <w:b/>
          <w:color w:val="0070C0"/>
        </w:rPr>
        <w:t>max_</w:t>
      </w:r>
      <w:r>
        <w:rPr>
          <w:b/>
          <w:color w:val="0070C0"/>
        </w:rPr>
        <w:t>percentage_of_compensation</w:t>
      </w:r>
      <w:proofErr w:type="spellEnd"/>
      <w:r>
        <w:rPr>
          <w:b/>
          <w:color w:val="0070C0"/>
        </w:rPr>
        <w:t>="3.0</w:t>
      </w:r>
      <w:r w:rsidRPr="002F10B8">
        <w:rPr>
          <w:b/>
          <w:color w:val="0070C0"/>
        </w:rPr>
        <w:t>"/&gt;</w:t>
      </w:r>
    </w:p>
    <w:p w14:paraId="2874872D" w14:textId="77777777" w:rsidR="00FC68DB" w:rsidRPr="001E3F9F" w:rsidRDefault="00FC68DB" w:rsidP="00B202D2">
      <w:pPr>
        <w:pStyle w:val="XMLCode"/>
        <w:rPr>
          <w:b/>
          <w:color w:val="0070C0"/>
        </w:rPr>
      </w:pPr>
      <w:r w:rsidRPr="002F10B8">
        <w:t xml:space="preserve">        </w:t>
      </w:r>
      <w:r w:rsidRPr="002F10B8">
        <w:rPr>
          <w:b/>
          <w:color w:val="0070C0"/>
        </w:rPr>
        <w:t>&lt;/</w:t>
      </w:r>
      <w:proofErr w:type="spellStart"/>
      <w:r w:rsidRPr="002F10B8">
        <w:rPr>
          <w:b/>
          <w:color w:val="0070C0"/>
        </w:rPr>
        <w:t>weld_position</w:t>
      </w:r>
      <w:proofErr w:type="spellEnd"/>
      <w:r w:rsidRPr="002F10B8">
        <w:t>&gt;</w:t>
      </w:r>
    </w:p>
    <w:p w14:paraId="19729C5F" w14:textId="77777777" w:rsidR="00FC68DB" w:rsidRDefault="00FC68DB" w:rsidP="00B202D2">
      <w:pPr>
        <w:pStyle w:val="XMLCode"/>
      </w:pPr>
      <w:r>
        <w:t xml:space="preserve">        &lt;</w:t>
      </w:r>
      <w:proofErr w:type="spellStart"/>
      <w:r>
        <w:t>sheet_parameter</w:t>
      </w:r>
      <w:proofErr w:type="spellEnd"/>
      <w:r>
        <w:t xml:space="preserve"> ... /&gt;</w:t>
      </w:r>
    </w:p>
    <w:p w14:paraId="5CE5A5E0" w14:textId="77777777" w:rsidR="00FC68DB" w:rsidRPr="007055D9" w:rsidRDefault="00FC68DB" w:rsidP="00B202D2">
      <w:pPr>
        <w:pStyle w:val="XMLCode"/>
        <w:keepNext/>
      </w:pPr>
      <w:r>
        <w:t xml:space="preserve">    &lt;/</w:t>
      </w:r>
      <w:proofErr w:type="spellStart"/>
      <w:r>
        <w:t>corner_weld</w:t>
      </w:r>
      <w:proofErr w:type="spellEnd"/>
      <w:r>
        <w:t>&gt;</w:t>
      </w:r>
    </w:p>
    <w:p w14:paraId="71197982" w14:textId="77777777" w:rsidR="00FC68DB" w:rsidRDefault="00FC68DB" w:rsidP="00B202D2">
      <w:pPr>
        <w:pStyle w:val="XMLCode"/>
        <w:keepNext/>
      </w:pPr>
      <w:r w:rsidRPr="007055D9">
        <w:t>&lt;/</w:t>
      </w:r>
      <w:proofErr w:type="spellStart"/>
      <w:r>
        <w:t>seamweld</w:t>
      </w:r>
      <w:proofErr w:type="spellEnd"/>
      <w:r w:rsidRPr="007055D9">
        <w:t>&gt;</w:t>
      </w:r>
    </w:p>
    <w:p w14:paraId="79576915" w14:textId="77777777" w:rsidR="00FC68DB" w:rsidRDefault="00FC68DB" w:rsidP="00B202D2">
      <w:pPr>
        <w:pStyle w:val="XMLCode"/>
      </w:pPr>
    </w:p>
    <w:p w14:paraId="29674A62" w14:textId="77777777" w:rsidR="00FC68DB" w:rsidRPr="002F10B8" w:rsidRDefault="00FC68DB" w:rsidP="00B202D2">
      <w:pPr>
        <w:keepNext/>
        <w:autoSpaceDE w:val="0"/>
        <w:autoSpaceDN w:val="0"/>
        <w:adjustRightInd w:val="0"/>
        <w:spacing w:after="0"/>
        <w:rPr>
          <w:sz w:val="24"/>
        </w:rPr>
      </w:pPr>
      <w:r w:rsidRPr="00004502">
        <w:rPr>
          <w:b/>
          <w:sz w:val="24"/>
        </w:rPr>
        <w:lastRenderedPageBreak/>
        <w:t>Example</w:t>
      </w:r>
      <w:r>
        <w:rPr>
          <w:b/>
          <w:sz w:val="24"/>
        </w:rPr>
        <w:t xml:space="preserve"> C: Staggered welding</w:t>
      </w:r>
      <w:r w:rsidRPr="002F10B8">
        <w:rPr>
          <w:sz w:val="24"/>
        </w:rPr>
        <w:t xml:space="preserve"> (</w:t>
      </w:r>
      <w:r w:rsidRPr="00004502">
        <w:rPr>
          <w:sz w:val="24"/>
        </w:rPr>
        <w:t xml:space="preserve">a </w:t>
      </w:r>
      <w:r w:rsidRPr="00004502">
        <w:rPr>
          <w:rStyle w:val="elementdeftypeChar"/>
          <w:rFonts w:eastAsia="Calibri"/>
        </w:rPr>
        <w:t>&lt;</w:t>
      </w:r>
      <w:proofErr w:type="spellStart"/>
      <w:r w:rsidRPr="00004502">
        <w:rPr>
          <w:rStyle w:val="elementdeftypeChar"/>
          <w:rFonts w:eastAsia="Calibri"/>
        </w:rPr>
        <w:t>corner_weld</w:t>
      </w:r>
      <w:proofErr w:type="spellEnd"/>
      <w:r w:rsidRPr="00004502">
        <w:rPr>
          <w:rStyle w:val="elementdeftypeChar"/>
          <w:rFonts w:eastAsia="Calibri"/>
        </w:rPr>
        <w:t>/&gt;</w:t>
      </w:r>
      <w:r w:rsidRPr="00004502">
        <w:rPr>
          <w:sz w:val="24"/>
        </w:rPr>
        <w:t xml:space="preserve"> </w:t>
      </w:r>
      <w:r>
        <w:rPr>
          <w:sz w:val="24"/>
        </w:rPr>
        <w:t xml:space="preserve">welded from both sides in alternating sequence, with two </w:t>
      </w:r>
      <w:r>
        <w:rPr>
          <w:rStyle w:val="elementdeftypeChar"/>
          <w:rFonts w:eastAsia="Calibri"/>
        </w:rPr>
        <w:t>&lt;</w:t>
      </w:r>
      <w:proofErr w:type="spellStart"/>
      <w:r>
        <w:rPr>
          <w:rStyle w:val="elementdeftypeChar"/>
          <w:rFonts w:eastAsia="Calibri"/>
        </w:rPr>
        <w:t>regular_segments</w:t>
      </w:r>
      <w:proofErr w:type="spellEnd"/>
      <w:r>
        <w:rPr>
          <w:rStyle w:val="elementdeftypeChar"/>
          <w:rFonts w:eastAsia="Calibri"/>
        </w:rPr>
        <w:t>/</w:t>
      </w:r>
      <w:r w:rsidRPr="00004502">
        <w:rPr>
          <w:rStyle w:val="elementdeftypeChar"/>
          <w:rFonts w:eastAsia="Calibri"/>
        </w:rPr>
        <w:t>&gt;</w:t>
      </w:r>
      <w:r w:rsidRPr="002F10B8">
        <w:rPr>
          <w:bCs/>
          <w:sz w:val="24"/>
        </w:rPr>
        <w:t xml:space="preserve"> for the two </w:t>
      </w:r>
      <w:r>
        <w:rPr>
          <w:rStyle w:val="elementdeftypeChar"/>
          <w:rFonts w:eastAsia="Calibri"/>
        </w:rPr>
        <w:t>&lt;</w:t>
      </w:r>
      <w:proofErr w:type="spellStart"/>
      <w:r>
        <w:rPr>
          <w:rStyle w:val="elementdeftypeChar"/>
          <w:rFonts w:eastAsia="Calibri"/>
        </w:rPr>
        <w:t>weld_position</w:t>
      </w:r>
      <w:proofErr w:type="spellEnd"/>
      <w:r>
        <w:rPr>
          <w:rStyle w:val="elementdeftypeChar"/>
          <w:rFonts w:eastAsia="Calibri"/>
        </w:rPr>
        <w:t>/&gt;</w:t>
      </w:r>
      <w:r>
        <w:rPr>
          <w:sz w:val="24"/>
        </w:rPr>
        <w:t>s</w:t>
      </w:r>
      <w:r w:rsidRPr="002F10B8">
        <w:rPr>
          <w:sz w:val="24"/>
        </w:rPr>
        <w:t>):</w:t>
      </w:r>
    </w:p>
    <w:p w14:paraId="7A9D5FE6" w14:textId="77777777" w:rsidR="00FC68DB" w:rsidRDefault="00FC68DB" w:rsidP="00B202D2">
      <w:pPr>
        <w:keepNext/>
        <w:autoSpaceDE w:val="0"/>
        <w:autoSpaceDN w:val="0"/>
        <w:adjustRightInd w:val="0"/>
        <w:spacing w:after="0"/>
        <w:rPr>
          <w:b/>
          <w:sz w:val="24"/>
        </w:rPr>
      </w:pPr>
      <w:r>
        <w:rPr>
          <w:noProof/>
          <w:lang w:val="en-US"/>
        </w:rPr>
        <w:drawing>
          <wp:inline distT="0" distB="0" distL="0" distR="0" wp14:anchorId="666D12F9" wp14:editId="017DCEE6">
            <wp:extent cx="5757545" cy="14859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1"/>
                    <a:srcRect t="7442" b="9633"/>
                    <a:stretch/>
                  </pic:blipFill>
                  <pic:spPr bwMode="auto">
                    <a:xfrm>
                      <a:off x="0" y="0"/>
                      <a:ext cx="5759450" cy="1486392"/>
                    </a:xfrm>
                    <a:prstGeom prst="rect">
                      <a:avLst/>
                    </a:prstGeom>
                    <a:ln>
                      <a:noFill/>
                    </a:ln>
                    <a:extLst>
                      <a:ext uri="{53640926-AAD7-44D8-BBD7-CCE9431645EC}">
                        <a14:shadowObscured xmlns:a14="http://schemas.microsoft.com/office/drawing/2010/main"/>
                      </a:ext>
                    </a:extLst>
                  </pic:spPr>
                </pic:pic>
              </a:graphicData>
            </a:graphic>
          </wp:inline>
        </w:drawing>
      </w:r>
    </w:p>
    <w:p w14:paraId="0274F3A5" w14:textId="77777777" w:rsidR="00FC68DB" w:rsidRDefault="00FC68DB" w:rsidP="00B202D2">
      <w:pPr>
        <w:pStyle w:val="XMLCode"/>
        <w:keepNext/>
      </w:pPr>
      <w:r w:rsidRPr="007055D9">
        <w:t>&lt;</w:t>
      </w:r>
      <w:proofErr w:type="spellStart"/>
      <w:r>
        <w:t>seamweld</w:t>
      </w:r>
      <w:proofErr w:type="spellEnd"/>
      <w:r>
        <w:t>&gt;</w:t>
      </w:r>
    </w:p>
    <w:p w14:paraId="5BB3A26F" w14:textId="77777777" w:rsidR="00FC68DB" w:rsidRPr="001E3F9F" w:rsidRDefault="00FC68DB" w:rsidP="00B202D2">
      <w:pPr>
        <w:pStyle w:val="XMLCode"/>
        <w:keepNext/>
        <w:rPr>
          <w:b/>
          <w:color w:val="0070C0"/>
        </w:rPr>
      </w:pPr>
      <w:r w:rsidRPr="001E3F9F">
        <w:rPr>
          <w:b/>
          <w:color w:val="0070C0"/>
        </w:rPr>
        <w:t xml:space="preserve">    </w:t>
      </w:r>
      <w:r w:rsidRPr="008918B7">
        <w:t>&lt;</w:t>
      </w:r>
      <w:proofErr w:type="spellStart"/>
      <w:r w:rsidRPr="008918B7">
        <w:t>corner_weld</w:t>
      </w:r>
      <w:proofErr w:type="spellEnd"/>
      <w:r w:rsidRPr="008918B7">
        <w:t xml:space="preserve"> base=”1” technology="</w:t>
      </w:r>
      <w:r w:rsidRPr="00591648">
        <w:t>resistance</w:t>
      </w:r>
      <w:r w:rsidRPr="008918B7">
        <w:t>”&gt;</w:t>
      </w:r>
    </w:p>
    <w:p w14:paraId="156B5D96" w14:textId="77777777" w:rsidR="00FC68DB" w:rsidRPr="00966BAF" w:rsidRDefault="00FC68DB" w:rsidP="00B202D2">
      <w:pPr>
        <w:pStyle w:val="XMLCode"/>
        <w:rPr>
          <w:b/>
          <w:color w:val="0070C0"/>
          <w:lang w:val="es-ES"/>
        </w:rPr>
      </w:pPr>
      <w:r w:rsidRPr="001E3F9F">
        <w:rPr>
          <w:b/>
          <w:color w:val="0070C0"/>
        </w:rPr>
        <w:t xml:space="preserve">        </w:t>
      </w:r>
      <w:r w:rsidRPr="00966BAF">
        <w:rPr>
          <w:b/>
          <w:color w:val="0070C0"/>
          <w:lang w:val="es-ES"/>
        </w:rPr>
        <w:t>&lt;weld_position u="0.2" x="1" y="0" z="1"&gt;</w:t>
      </w:r>
    </w:p>
    <w:p w14:paraId="52F20521" w14:textId="77777777" w:rsidR="00FC68DB" w:rsidRPr="002F10B8" w:rsidRDefault="00FC68DB" w:rsidP="00B202D2">
      <w:pPr>
        <w:pStyle w:val="XMLCode"/>
        <w:keepNext/>
        <w:rPr>
          <w:b/>
          <w:color w:val="0070C0"/>
        </w:rPr>
      </w:pPr>
      <w:r w:rsidRPr="00966BAF">
        <w:rPr>
          <w:b/>
          <w:color w:val="0070C0"/>
          <w:lang w:val="es-ES"/>
        </w:rPr>
        <w:t xml:space="preserve">            </w:t>
      </w:r>
      <w:r w:rsidRPr="002F10B8">
        <w:rPr>
          <w:b/>
          <w:color w:val="0070C0"/>
        </w:rPr>
        <w:t>&lt;</w:t>
      </w:r>
      <w:proofErr w:type="spellStart"/>
      <w:r w:rsidRPr="002F10B8">
        <w:rPr>
          <w:b/>
          <w:color w:val="0070C0"/>
        </w:rPr>
        <w:t>regular_segments</w:t>
      </w:r>
      <w:proofErr w:type="spellEnd"/>
      <w:r w:rsidRPr="002F10B8">
        <w:rPr>
          <w:b/>
          <w:color w:val="0070C0"/>
        </w:rPr>
        <w:t xml:space="preserve"> </w:t>
      </w:r>
    </w:p>
    <w:p w14:paraId="29BBA153" w14:textId="77777777" w:rsidR="00FC68DB" w:rsidRPr="002F10B8" w:rsidRDefault="00FC68DB" w:rsidP="00B202D2">
      <w:pPr>
        <w:pStyle w:val="XMLCode"/>
        <w:rPr>
          <w:b/>
          <w:color w:val="0070C0"/>
        </w:rPr>
      </w:pPr>
      <w:r w:rsidRPr="002F10B8">
        <w:rPr>
          <w:b/>
          <w:color w:val="0070C0"/>
        </w:rPr>
        <w:t xml:space="preserve">                </w:t>
      </w:r>
      <w:proofErr w:type="spellStart"/>
      <w:r w:rsidRPr="002F10B8">
        <w:rPr>
          <w:b/>
          <w:color w:val="0070C0"/>
        </w:rPr>
        <w:t>first_spacing</w:t>
      </w:r>
      <w:proofErr w:type="spellEnd"/>
      <w:r w:rsidRPr="002F10B8">
        <w:rPr>
          <w:b/>
          <w:color w:val="0070C0"/>
        </w:rPr>
        <w:t xml:space="preserve">="2.5" </w:t>
      </w:r>
      <w:proofErr w:type="spellStart"/>
      <w:r>
        <w:rPr>
          <w:b/>
          <w:color w:val="0070C0"/>
        </w:rPr>
        <w:t>num_segments</w:t>
      </w:r>
      <w:proofErr w:type="spellEnd"/>
      <w:r>
        <w:rPr>
          <w:b/>
          <w:color w:val="0070C0"/>
        </w:rPr>
        <w:t xml:space="preserve">="3" </w:t>
      </w:r>
      <w:r w:rsidRPr="002F10B8">
        <w:rPr>
          <w:b/>
          <w:color w:val="0070C0"/>
        </w:rPr>
        <w:t>spacing="3.0" length="2.0"/&gt;</w:t>
      </w:r>
    </w:p>
    <w:p w14:paraId="1E28BAEE" w14:textId="77777777" w:rsidR="00FC68DB" w:rsidRPr="002F10B8" w:rsidRDefault="00FC68DB" w:rsidP="00B202D2">
      <w:pPr>
        <w:pStyle w:val="XMLCode"/>
        <w:rPr>
          <w:b/>
          <w:color w:val="0070C0"/>
        </w:rPr>
      </w:pPr>
      <w:r w:rsidRPr="002F10B8">
        <w:t xml:space="preserve">        </w:t>
      </w:r>
      <w:r w:rsidRPr="002F10B8">
        <w:rPr>
          <w:b/>
          <w:color w:val="0070C0"/>
        </w:rPr>
        <w:t>&lt;/</w:t>
      </w:r>
      <w:proofErr w:type="spellStart"/>
      <w:r w:rsidRPr="002F10B8">
        <w:rPr>
          <w:b/>
          <w:color w:val="0070C0"/>
        </w:rPr>
        <w:t>weld_position</w:t>
      </w:r>
      <w:proofErr w:type="spellEnd"/>
      <w:r w:rsidRPr="002F10B8">
        <w:t>&gt;</w:t>
      </w:r>
    </w:p>
    <w:p w14:paraId="1B9804C5" w14:textId="77777777" w:rsidR="00FC68DB" w:rsidRPr="002F10B8" w:rsidRDefault="00FC68DB" w:rsidP="00B202D2">
      <w:pPr>
        <w:pStyle w:val="XMLCode"/>
        <w:rPr>
          <w:b/>
          <w:color w:val="0070C0"/>
        </w:rPr>
      </w:pPr>
      <w:r w:rsidRPr="002F10B8">
        <w:rPr>
          <w:b/>
          <w:color w:val="0070C0"/>
        </w:rPr>
        <w:t xml:space="preserve">        &lt;</w:t>
      </w:r>
      <w:proofErr w:type="spellStart"/>
      <w:r w:rsidRPr="002F10B8">
        <w:rPr>
          <w:b/>
          <w:color w:val="0070C0"/>
        </w:rPr>
        <w:t>weld_position</w:t>
      </w:r>
      <w:proofErr w:type="spellEnd"/>
      <w:r w:rsidRPr="002F10B8">
        <w:rPr>
          <w:b/>
          <w:color w:val="0070C0"/>
        </w:rPr>
        <w:t xml:space="preserve"> u="0.5" x="-1" y="0" z="1"&gt;</w:t>
      </w:r>
    </w:p>
    <w:p w14:paraId="31FBB7E8" w14:textId="77777777" w:rsidR="00FC68DB" w:rsidRPr="002F10B8" w:rsidRDefault="00FC68DB" w:rsidP="00B202D2">
      <w:pPr>
        <w:pStyle w:val="XMLCode"/>
        <w:keepNext/>
        <w:rPr>
          <w:b/>
          <w:color w:val="0070C0"/>
        </w:rPr>
      </w:pPr>
      <w:r w:rsidRPr="002F10B8">
        <w:rPr>
          <w:b/>
          <w:color w:val="0070C0"/>
        </w:rPr>
        <w:t xml:space="preserve">            &lt;</w:t>
      </w:r>
      <w:proofErr w:type="spellStart"/>
      <w:r w:rsidRPr="002F10B8">
        <w:rPr>
          <w:b/>
          <w:color w:val="0070C0"/>
        </w:rPr>
        <w:t>regular_segments</w:t>
      </w:r>
      <w:proofErr w:type="spellEnd"/>
      <w:r w:rsidRPr="002F10B8">
        <w:rPr>
          <w:b/>
          <w:color w:val="0070C0"/>
        </w:rPr>
        <w:t xml:space="preserve"> </w:t>
      </w:r>
    </w:p>
    <w:p w14:paraId="20CB1DEB" w14:textId="77777777" w:rsidR="00FC68DB" w:rsidRPr="002F10B8" w:rsidRDefault="00FC68DB" w:rsidP="00B202D2">
      <w:pPr>
        <w:pStyle w:val="XMLCode"/>
        <w:rPr>
          <w:b/>
          <w:color w:val="0070C0"/>
        </w:rPr>
      </w:pPr>
      <w:r w:rsidRPr="002F10B8">
        <w:rPr>
          <w:b/>
          <w:color w:val="0070C0"/>
        </w:rPr>
        <w:t xml:space="preserve">                </w:t>
      </w:r>
      <w:proofErr w:type="spellStart"/>
      <w:r w:rsidRPr="002F10B8">
        <w:rPr>
          <w:b/>
          <w:color w:val="0070C0"/>
        </w:rPr>
        <w:t>last_spacing</w:t>
      </w:r>
      <w:proofErr w:type="spellEnd"/>
      <w:r w:rsidRPr="002F10B8">
        <w:rPr>
          <w:b/>
          <w:color w:val="0070C0"/>
        </w:rPr>
        <w:t xml:space="preserve">="2.5" </w:t>
      </w:r>
      <w:proofErr w:type="spellStart"/>
      <w:r>
        <w:rPr>
          <w:b/>
          <w:color w:val="0070C0"/>
        </w:rPr>
        <w:t>num_segments</w:t>
      </w:r>
      <w:proofErr w:type="spellEnd"/>
      <w:r>
        <w:rPr>
          <w:b/>
          <w:color w:val="0070C0"/>
        </w:rPr>
        <w:t xml:space="preserve">="3" </w:t>
      </w:r>
      <w:r w:rsidRPr="002F10B8">
        <w:rPr>
          <w:b/>
          <w:color w:val="0070C0"/>
        </w:rPr>
        <w:t>spacing="3.0" length="2.0"/&gt;</w:t>
      </w:r>
    </w:p>
    <w:p w14:paraId="2B4783A9" w14:textId="77777777" w:rsidR="00FC68DB" w:rsidRPr="001E3F9F" w:rsidRDefault="00FC68DB" w:rsidP="00B202D2">
      <w:pPr>
        <w:pStyle w:val="XMLCode"/>
        <w:rPr>
          <w:b/>
          <w:color w:val="0070C0"/>
        </w:rPr>
      </w:pPr>
      <w:r w:rsidRPr="002F10B8">
        <w:t xml:space="preserve">        </w:t>
      </w:r>
      <w:r w:rsidRPr="002F10B8">
        <w:rPr>
          <w:b/>
          <w:color w:val="0070C0"/>
        </w:rPr>
        <w:t>&lt;/</w:t>
      </w:r>
      <w:proofErr w:type="spellStart"/>
      <w:r w:rsidRPr="002F10B8">
        <w:rPr>
          <w:b/>
          <w:color w:val="0070C0"/>
        </w:rPr>
        <w:t>weld_position</w:t>
      </w:r>
      <w:proofErr w:type="spellEnd"/>
      <w:r w:rsidRPr="002F10B8">
        <w:t>&gt;</w:t>
      </w:r>
    </w:p>
    <w:p w14:paraId="7192A237" w14:textId="77777777" w:rsidR="00FC68DB" w:rsidRDefault="00FC68DB" w:rsidP="00B202D2">
      <w:pPr>
        <w:pStyle w:val="XMLCode"/>
        <w:keepNext/>
      </w:pPr>
      <w:r>
        <w:t xml:space="preserve">        &lt;</w:t>
      </w:r>
      <w:proofErr w:type="spellStart"/>
      <w:r>
        <w:t>sheet_parameter</w:t>
      </w:r>
      <w:proofErr w:type="spellEnd"/>
      <w:r>
        <w:t xml:space="preserve"> ... /&gt;</w:t>
      </w:r>
    </w:p>
    <w:p w14:paraId="2165FE2F" w14:textId="77777777" w:rsidR="00FC68DB" w:rsidRPr="007055D9" w:rsidRDefault="00FC68DB" w:rsidP="00B202D2">
      <w:pPr>
        <w:pStyle w:val="XMLCode"/>
        <w:keepNext/>
      </w:pPr>
      <w:r>
        <w:t xml:space="preserve">    &lt;/</w:t>
      </w:r>
      <w:proofErr w:type="spellStart"/>
      <w:r>
        <w:t>corner_weld</w:t>
      </w:r>
      <w:proofErr w:type="spellEnd"/>
      <w:r>
        <w:t>&gt;</w:t>
      </w:r>
    </w:p>
    <w:p w14:paraId="60D5219F" w14:textId="77777777" w:rsidR="00FC68DB" w:rsidRDefault="00FC68DB" w:rsidP="00B202D2">
      <w:pPr>
        <w:pStyle w:val="XMLCode"/>
      </w:pPr>
      <w:r w:rsidRPr="007055D9">
        <w:t>&lt;/</w:t>
      </w:r>
      <w:proofErr w:type="spellStart"/>
      <w:r>
        <w:t>seamweld</w:t>
      </w:r>
      <w:proofErr w:type="spellEnd"/>
      <w:r w:rsidRPr="007055D9">
        <w:t>&gt;</w:t>
      </w:r>
    </w:p>
    <w:p w14:paraId="6B77B4B7" w14:textId="77777777" w:rsidR="00FC68DB" w:rsidRDefault="00FC68DB" w:rsidP="00B202D2">
      <w:pPr>
        <w:keepNext/>
        <w:autoSpaceDE w:val="0"/>
        <w:autoSpaceDN w:val="0"/>
        <w:adjustRightInd w:val="0"/>
        <w:spacing w:after="0"/>
        <w:rPr>
          <w:b/>
          <w:sz w:val="24"/>
        </w:rPr>
      </w:pPr>
      <w:r w:rsidRPr="00004502">
        <w:rPr>
          <w:b/>
          <w:sz w:val="24"/>
        </w:rPr>
        <w:t>Example</w:t>
      </w:r>
      <w:r>
        <w:rPr>
          <w:b/>
          <w:sz w:val="24"/>
        </w:rPr>
        <w:t xml:space="preserve"> D</w:t>
      </w:r>
      <w:r w:rsidRPr="00004502">
        <w:rPr>
          <w:b/>
          <w:sz w:val="24"/>
        </w:rPr>
        <w:t xml:space="preserve"> (</w:t>
      </w:r>
      <w:r w:rsidRPr="00004502">
        <w:rPr>
          <w:sz w:val="24"/>
        </w:rPr>
        <w:t xml:space="preserve">a </w:t>
      </w:r>
      <w:r w:rsidRPr="00004502">
        <w:rPr>
          <w:rStyle w:val="elementdeftypeChar"/>
          <w:rFonts w:eastAsia="Calibri"/>
        </w:rPr>
        <w:t>&lt;</w:t>
      </w:r>
      <w:proofErr w:type="spellStart"/>
      <w:r w:rsidRPr="00004502">
        <w:rPr>
          <w:rStyle w:val="elementdeftypeChar"/>
          <w:rFonts w:eastAsia="Calibri"/>
        </w:rPr>
        <w:t>corner_weld</w:t>
      </w:r>
      <w:proofErr w:type="spellEnd"/>
      <w:r w:rsidRPr="00004502">
        <w:rPr>
          <w:rStyle w:val="elementdeftypeChar"/>
          <w:rFonts w:eastAsia="Calibri"/>
        </w:rPr>
        <w:t>/&gt;</w:t>
      </w:r>
      <w:r w:rsidRPr="00004502">
        <w:rPr>
          <w:sz w:val="24"/>
        </w:rPr>
        <w:t xml:space="preserve"> with </w:t>
      </w:r>
      <w:bookmarkStart w:id="1549" w:name="_Hlk64538969"/>
      <w:r>
        <w:rPr>
          <w:rStyle w:val="elementdeftypeChar"/>
          <w:rFonts w:eastAsia="Calibri"/>
        </w:rPr>
        <w:t>&lt;</w:t>
      </w:r>
      <w:proofErr w:type="spellStart"/>
      <w:r w:rsidRPr="00004502">
        <w:rPr>
          <w:rStyle w:val="elementdeftypeChar"/>
          <w:rFonts w:eastAsia="Calibri"/>
        </w:rPr>
        <w:t>se</w:t>
      </w:r>
      <w:r>
        <w:rPr>
          <w:rStyle w:val="elementdeftypeChar"/>
          <w:rFonts w:eastAsia="Calibri"/>
        </w:rPr>
        <w:t>gment_list</w:t>
      </w:r>
      <w:proofErr w:type="spellEnd"/>
      <w:r w:rsidRPr="00004502">
        <w:rPr>
          <w:rStyle w:val="elementdeftypeChar"/>
          <w:rFonts w:eastAsia="Calibri"/>
        </w:rPr>
        <w:t>/&gt;</w:t>
      </w:r>
      <w:bookmarkEnd w:id="1549"/>
      <w:r w:rsidRPr="00004502">
        <w:rPr>
          <w:b/>
          <w:sz w:val="24"/>
        </w:rPr>
        <w:t>):</w:t>
      </w:r>
    </w:p>
    <w:p w14:paraId="6A5CB628" w14:textId="77777777" w:rsidR="00FC68DB" w:rsidRPr="00004502" w:rsidRDefault="00FC68DB" w:rsidP="00B202D2">
      <w:pPr>
        <w:keepNext/>
        <w:autoSpaceDE w:val="0"/>
        <w:autoSpaceDN w:val="0"/>
        <w:adjustRightInd w:val="0"/>
        <w:spacing w:after="0"/>
        <w:rPr>
          <w:b/>
          <w:sz w:val="24"/>
        </w:rPr>
      </w:pPr>
      <w:r>
        <w:rPr>
          <w:noProof/>
          <w:lang w:val="en-US"/>
        </w:rPr>
        <w:drawing>
          <wp:inline distT="0" distB="0" distL="0" distR="0" wp14:anchorId="52770B5F" wp14:editId="3BFC0FBC">
            <wp:extent cx="5759450" cy="1002366"/>
            <wp:effectExtent l="0" t="0" r="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5759450" cy="1002366"/>
                    </a:xfrm>
                    <a:prstGeom prst="rect">
                      <a:avLst/>
                    </a:prstGeom>
                  </pic:spPr>
                </pic:pic>
              </a:graphicData>
            </a:graphic>
          </wp:inline>
        </w:drawing>
      </w:r>
    </w:p>
    <w:p w14:paraId="01C5091B" w14:textId="77777777" w:rsidR="00FC68DB" w:rsidRDefault="00FC68DB" w:rsidP="00B202D2">
      <w:pPr>
        <w:pStyle w:val="XMLCode"/>
        <w:keepNext/>
      </w:pPr>
    </w:p>
    <w:p w14:paraId="7EFB0BD9" w14:textId="77777777" w:rsidR="00FC68DB" w:rsidRDefault="00FC68DB" w:rsidP="00B202D2">
      <w:pPr>
        <w:pStyle w:val="XMLCode"/>
        <w:keepNext/>
      </w:pPr>
      <w:r w:rsidRPr="007055D9">
        <w:t>&lt;</w:t>
      </w:r>
      <w:proofErr w:type="spellStart"/>
      <w:r>
        <w:t>seamweld</w:t>
      </w:r>
      <w:proofErr w:type="spellEnd"/>
      <w:r>
        <w:t>&gt;</w:t>
      </w:r>
    </w:p>
    <w:p w14:paraId="00028923" w14:textId="77777777" w:rsidR="00FC68DB" w:rsidRPr="001E3F9F" w:rsidRDefault="00FC68DB" w:rsidP="00B202D2">
      <w:pPr>
        <w:pStyle w:val="XMLCode"/>
        <w:keepNext/>
        <w:rPr>
          <w:b/>
          <w:color w:val="0070C0"/>
        </w:rPr>
      </w:pPr>
      <w:r w:rsidRPr="001E3F9F">
        <w:rPr>
          <w:b/>
          <w:color w:val="0070C0"/>
        </w:rPr>
        <w:t xml:space="preserve">    </w:t>
      </w:r>
      <w:r w:rsidRPr="008918B7">
        <w:t>&lt;</w:t>
      </w:r>
      <w:proofErr w:type="spellStart"/>
      <w:r w:rsidRPr="008918B7">
        <w:t>corner_weld</w:t>
      </w:r>
      <w:proofErr w:type="spellEnd"/>
      <w:r w:rsidRPr="008918B7">
        <w:t xml:space="preserve"> base=”1” technology="</w:t>
      </w:r>
      <w:r w:rsidRPr="00591648">
        <w:t>resistance</w:t>
      </w:r>
      <w:r w:rsidRPr="008918B7">
        <w:t>”&gt;</w:t>
      </w:r>
    </w:p>
    <w:p w14:paraId="7C53AD26" w14:textId="77777777" w:rsidR="00FC68DB" w:rsidRPr="00966BAF" w:rsidRDefault="00FC68DB" w:rsidP="00B202D2">
      <w:pPr>
        <w:pStyle w:val="XMLCode"/>
        <w:rPr>
          <w:b/>
          <w:color w:val="0070C0"/>
          <w:lang w:val="es-ES"/>
        </w:rPr>
      </w:pPr>
      <w:r w:rsidRPr="001E3F9F">
        <w:rPr>
          <w:b/>
          <w:color w:val="0070C0"/>
        </w:rPr>
        <w:t xml:space="preserve">        </w:t>
      </w:r>
      <w:r w:rsidRPr="00966BAF">
        <w:rPr>
          <w:b/>
          <w:color w:val="0070C0"/>
          <w:lang w:val="es-ES"/>
        </w:rPr>
        <w:t>&lt;weld_position u="0.2" x="1" y="0" z="1"&gt;</w:t>
      </w:r>
    </w:p>
    <w:p w14:paraId="312675CE" w14:textId="77777777" w:rsidR="00FC68DB" w:rsidRPr="00657551" w:rsidRDefault="00FC68DB" w:rsidP="00B202D2">
      <w:pPr>
        <w:pStyle w:val="XMLCode"/>
        <w:keepNext/>
        <w:rPr>
          <w:b/>
          <w:color w:val="0070C0"/>
        </w:rPr>
      </w:pPr>
      <w:r w:rsidRPr="00966BAF">
        <w:rPr>
          <w:b/>
          <w:color w:val="0070C0"/>
          <w:lang w:val="es-ES"/>
        </w:rPr>
        <w:t xml:space="preserve">            </w:t>
      </w:r>
      <w:r w:rsidRPr="00657551">
        <w:rPr>
          <w:b/>
          <w:color w:val="0070C0"/>
        </w:rPr>
        <w:t>&lt;</w:t>
      </w:r>
      <w:proofErr w:type="spellStart"/>
      <w:r w:rsidRPr="00657551">
        <w:rPr>
          <w:b/>
          <w:color w:val="0070C0"/>
        </w:rPr>
        <w:t>segment_list</w:t>
      </w:r>
      <w:proofErr w:type="spellEnd"/>
      <w:r w:rsidRPr="00657551">
        <w:rPr>
          <w:b/>
          <w:color w:val="0070C0"/>
        </w:rPr>
        <w:t>&gt;</w:t>
      </w:r>
    </w:p>
    <w:p w14:paraId="2B822FF0" w14:textId="77777777" w:rsidR="00FC68DB" w:rsidRPr="00657551" w:rsidRDefault="00FC68DB" w:rsidP="00B202D2">
      <w:pPr>
        <w:pStyle w:val="XMLCode"/>
        <w:rPr>
          <w:b/>
          <w:color w:val="0070C0"/>
        </w:rPr>
      </w:pPr>
      <w:r w:rsidRPr="00657551">
        <w:rPr>
          <w:b/>
          <w:color w:val="0070C0"/>
        </w:rPr>
        <w:t xml:space="preserve">                &lt;segment from="4.0" to="7.0" /&gt;</w:t>
      </w:r>
    </w:p>
    <w:p w14:paraId="3C75C455" w14:textId="77777777" w:rsidR="00FC68DB" w:rsidRPr="00657551" w:rsidRDefault="00FC68DB" w:rsidP="00B202D2">
      <w:pPr>
        <w:pStyle w:val="XMLCode"/>
        <w:rPr>
          <w:b/>
          <w:color w:val="0070C0"/>
        </w:rPr>
      </w:pPr>
      <w:r w:rsidRPr="00657551">
        <w:rPr>
          <w:b/>
          <w:color w:val="0070C0"/>
        </w:rPr>
        <w:t xml:space="preserve">                &lt;segment from="9.0" to="10.0" /&gt;</w:t>
      </w:r>
    </w:p>
    <w:p w14:paraId="0CF9C8EC" w14:textId="77777777" w:rsidR="00FC68DB" w:rsidRPr="00657551" w:rsidRDefault="00FC68DB" w:rsidP="00B202D2">
      <w:pPr>
        <w:pStyle w:val="XMLCode"/>
        <w:rPr>
          <w:b/>
          <w:color w:val="0070C0"/>
        </w:rPr>
      </w:pPr>
      <w:r w:rsidRPr="00657551">
        <w:rPr>
          <w:b/>
          <w:color w:val="0070C0"/>
        </w:rPr>
        <w:t xml:space="preserve">                &lt;segment from="13.0" to="15.0" /&gt;</w:t>
      </w:r>
    </w:p>
    <w:p w14:paraId="659DC99E" w14:textId="77777777" w:rsidR="00FC68DB" w:rsidRPr="00657551" w:rsidRDefault="00FC68DB" w:rsidP="00B202D2">
      <w:pPr>
        <w:pStyle w:val="XMLCode"/>
        <w:rPr>
          <w:b/>
          <w:color w:val="0070C0"/>
        </w:rPr>
      </w:pPr>
      <w:r w:rsidRPr="00657551">
        <w:rPr>
          <w:b/>
          <w:color w:val="0070C0"/>
        </w:rPr>
        <w:t xml:space="preserve">                &lt;segment from="16.0" to="17.0" /&gt;</w:t>
      </w:r>
    </w:p>
    <w:p w14:paraId="714CA1F7" w14:textId="77777777" w:rsidR="00FC68DB" w:rsidRPr="00D977AB" w:rsidRDefault="00FC68DB" w:rsidP="00B202D2">
      <w:pPr>
        <w:pStyle w:val="XMLCode"/>
        <w:rPr>
          <w:b/>
          <w:color w:val="0070C0"/>
        </w:rPr>
      </w:pPr>
      <w:r w:rsidRPr="00657551">
        <w:rPr>
          <w:b/>
          <w:color w:val="0070C0"/>
        </w:rPr>
        <w:t xml:space="preserve">            &lt;/</w:t>
      </w:r>
      <w:proofErr w:type="spellStart"/>
      <w:r w:rsidRPr="00657551">
        <w:rPr>
          <w:b/>
          <w:color w:val="0070C0"/>
        </w:rPr>
        <w:t>segment_list</w:t>
      </w:r>
      <w:proofErr w:type="spellEnd"/>
      <w:r w:rsidRPr="00657551">
        <w:rPr>
          <w:b/>
          <w:color w:val="0070C0"/>
        </w:rPr>
        <w:t>&gt;</w:t>
      </w:r>
    </w:p>
    <w:p w14:paraId="23EE6C54" w14:textId="77777777" w:rsidR="00FC68DB" w:rsidRPr="0042343A" w:rsidRDefault="00FC68DB" w:rsidP="00B202D2">
      <w:pPr>
        <w:pStyle w:val="XMLCode"/>
        <w:rPr>
          <w:b/>
          <w:color w:val="0070C0"/>
        </w:rPr>
      </w:pPr>
      <w:r w:rsidRPr="00D977AB">
        <w:t xml:space="preserve">        </w:t>
      </w:r>
      <w:r w:rsidRPr="00D977AB">
        <w:rPr>
          <w:b/>
          <w:color w:val="0070C0"/>
        </w:rPr>
        <w:t>&lt;/</w:t>
      </w:r>
      <w:proofErr w:type="spellStart"/>
      <w:r w:rsidRPr="00D977AB">
        <w:rPr>
          <w:b/>
          <w:color w:val="0070C0"/>
        </w:rPr>
        <w:t>weld_position</w:t>
      </w:r>
      <w:proofErr w:type="spellEnd"/>
      <w:r w:rsidRPr="00D977AB">
        <w:t>&gt;</w:t>
      </w:r>
    </w:p>
    <w:p w14:paraId="0CBEA610" w14:textId="77777777" w:rsidR="00FC68DB" w:rsidRPr="0042343A" w:rsidRDefault="00FC68DB" w:rsidP="00B202D2">
      <w:pPr>
        <w:pStyle w:val="XMLCode"/>
      </w:pPr>
      <w:r w:rsidRPr="0042343A">
        <w:t xml:space="preserve">        &lt;</w:t>
      </w:r>
      <w:proofErr w:type="spellStart"/>
      <w:r w:rsidRPr="0042343A">
        <w:t>sheet_parameter</w:t>
      </w:r>
      <w:proofErr w:type="spellEnd"/>
      <w:r w:rsidRPr="0042343A">
        <w:t xml:space="preserve"> ... /&gt;</w:t>
      </w:r>
    </w:p>
    <w:p w14:paraId="08F57B99" w14:textId="77777777" w:rsidR="00FC68DB" w:rsidRPr="0042343A" w:rsidRDefault="00FC68DB" w:rsidP="00B202D2">
      <w:pPr>
        <w:pStyle w:val="XMLCode"/>
      </w:pPr>
      <w:r w:rsidRPr="0042343A">
        <w:t xml:space="preserve">    &lt;/</w:t>
      </w:r>
      <w:proofErr w:type="spellStart"/>
      <w:r w:rsidRPr="0042343A">
        <w:t>corner_weld</w:t>
      </w:r>
      <w:proofErr w:type="spellEnd"/>
      <w:r w:rsidRPr="0042343A">
        <w:t>&gt;</w:t>
      </w:r>
    </w:p>
    <w:p w14:paraId="4C935082" w14:textId="77777777" w:rsidR="00FC68DB" w:rsidRDefault="00FC68DB" w:rsidP="00B202D2">
      <w:pPr>
        <w:pStyle w:val="XMLCode"/>
      </w:pPr>
      <w:r w:rsidRPr="0042343A">
        <w:t>&lt;/</w:t>
      </w:r>
      <w:proofErr w:type="spellStart"/>
      <w:r w:rsidRPr="0042343A">
        <w:t>seamweld</w:t>
      </w:r>
      <w:proofErr w:type="spellEnd"/>
      <w:r w:rsidRPr="0042343A">
        <w:t>&gt;</w:t>
      </w:r>
    </w:p>
    <w:p w14:paraId="4A846058" w14:textId="77777777" w:rsidR="00FC68DB" w:rsidRDefault="00FC68DB" w:rsidP="00B202D2">
      <w:pPr>
        <w:pStyle w:val="XMLCode"/>
      </w:pPr>
    </w:p>
    <w:p w14:paraId="5370F6FF" w14:textId="77777777" w:rsidR="00FC68DB" w:rsidRPr="007055D9" w:rsidRDefault="00FC68DB" w:rsidP="00B202D2">
      <w:r w:rsidRPr="00AB3269">
        <w:t xml:space="preserve">Remark: Sequence of </w:t>
      </w:r>
      <w:r w:rsidRPr="00AB3269">
        <w:rPr>
          <w:rStyle w:val="elementdeftypeChar"/>
          <w:rFonts w:eastAsia="Calibri"/>
        </w:rPr>
        <w:t>&lt;segment/&gt;</w:t>
      </w:r>
      <w:r w:rsidRPr="00AB3269">
        <w:t xml:space="preserve"> lines </w:t>
      </w:r>
      <w:r>
        <w:t xml:space="preserve">is </w:t>
      </w:r>
      <w:proofErr w:type="gramStart"/>
      <w:r>
        <w:t>arbitrary, sinc</w:t>
      </w:r>
      <w:r w:rsidRPr="00AB3269">
        <w:t>e</w:t>
      </w:r>
      <w:proofErr w:type="gramEnd"/>
      <w:r w:rsidRPr="00AB3269">
        <w:t xml:space="preserve"> they are not allowed to overlap. All segments </w:t>
      </w:r>
      <w:proofErr w:type="spellStart"/>
      <w:r w:rsidRPr="00AB3269">
        <w:rPr>
          <w:i/>
        </w:rPr>
        <w:t>s</w:t>
      </w:r>
      <w:r w:rsidRPr="00AB3269">
        <w:rPr>
          <w:i/>
          <w:vertAlign w:val="subscript"/>
        </w:rPr>
        <w:t>n</w:t>
      </w:r>
      <w:proofErr w:type="spellEnd"/>
      <w:r w:rsidRPr="00AB3269">
        <w:t xml:space="preserve"> can be arranged in a way that </w:t>
      </w:r>
      <w:r w:rsidRPr="00AB3269">
        <w:rPr>
          <w:i/>
        </w:rPr>
        <w:t>s</w:t>
      </w:r>
      <w:r w:rsidRPr="00AB3269">
        <w:rPr>
          <w:i/>
          <w:vertAlign w:val="subscript"/>
        </w:rPr>
        <w:t>n</w:t>
      </w:r>
      <w:r w:rsidRPr="00AB3269">
        <w:t xml:space="preserve">.to &lt; </w:t>
      </w:r>
      <w:r w:rsidRPr="00AB3269">
        <w:rPr>
          <w:i/>
        </w:rPr>
        <w:t>s</w:t>
      </w:r>
      <w:r w:rsidRPr="00AB3269">
        <w:rPr>
          <w:i/>
          <w:vertAlign w:val="subscript"/>
        </w:rPr>
        <w:t>n+1</w:t>
      </w:r>
      <w:r w:rsidRPr="00AB3269">
        <w:t>.from.</w:t>
      </w:r>
      <w:r>
        <w:t xml:space="preserve"> </w:t>
      </w:r>
    </w:p>
    <w:p w14:paraId="2FC0651C" w14:textId="77777777" w:rsidR="00FC68DB" w:rsidRPr="00246BE4" w:rsidRDefault="00FC68DB" w:rsidP="00B202D2">
      <w:pPr>
        <w:pStyle w:val="berschrift3"/>
      </w:pPr>
      <w:bookmarkStart w:id="1550" w:name="_Toc77102070"/>
      <w:bookmarkStart w:id="1551" w:name="_Toc86863848"/>
      <w:r>
        <w:t>Type Specification</w:t>
      </w:r>
      <w:bookmarkEnd w:id="1532"/>
      <w:bookmarkEnd w:id="1533"/>
      <w:bookmarkEnd w:id="1550"/>
      <w:bookmarkEnd w:id="1551"/>
    </w:p>
    <w:p w14:paraId="02F3C029" w14:textId="77777777" w:rsidR="00FC68DB" w:rsidRPr="003038C9" w:rsidRDefault="00FC68DB" w:rsidP="00B202D2">
      <w:r w:rsidRPr="003038C9">
        <w:t>Each connection is identified by its type. The XML definitions of all 1D connections are containing the following elements:</w:t>
      </w:r>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FC68DB" w:rsidRPr="003038C9" w14:paraId="72121B49" w14:textId="77777777" w:rsidTr="00FC68DB">
        <w:trPr>
          <w:cantSplit/>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1FA854" w14:textId="77777777" w:rsidR="00FC68DB" w:rsidRPr="003038C9" w:rsidRDefault="00FC68DB" w:rsidP="00B202D2">
            <w:pPr>
              <w:rPr>
                <w:b/>
                <w:i/>
              </w:rPr>
            </w:pPr>
            <w:r w:rsidRPr="003038C9">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898AA4" w14:textId="77777777" w:rsidR="00FC68DB" w:rsidRPr="003038C9" w:rsidRDefault="00FC68DB" w:rsidP="00B202D2">
            <w:pPr>
              <w:rPr>
                <w:b/>
                <w:i/>
              </w:rPr>
            </w:pPr>
            <w:r w:rsidRPr="003038C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98842D" w14:textId="77777777" w:rsidR="00FC68DB" w:rsidRPr="003038C9" w:rsidRDefault="00FC68DB" w:rsidP="00B202D2">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13A0F2" w14:textId="77777777" w:rsidR="00FC68DB" w:rsidRPr="003038C9" w:rsidRDefault="00FC68DB" w:rsidP="00B202D2">
            <w:pPr>
              <w:rPr>
                <w:b/>
                <w:i/>
              </w:rPr>
            </w:pPr>
            <w:r w:rsidRPr="00A20C5C">
              <w:rPr>
                <w:b/>
                <w:i/>
              </w:rPr>
              <w:t>Constraint</w:t>
            </w:r>
            <w:r>
              <w:rPr>
                <w:b/>
                <w:i/>
              </w:rPr>
              <w:t xml:space="preserve"> / Remarks</w:t>
            </w:r>
          </w:p>
        </w:tc>
      </w:tr>
      <w:tr w:rsidR="00FC68DB" w:rsidRPr="003038C9" w14:paraId="469F4420" w14:textId="77777777" w:rsidTr="00FC68DB">
        <w:trPr>
          <w:cantSplit/>
          <w:jc w:val="center"/>
        </w:trPr>
        <w:tc>
          <w:tcPr>
            <w:tcW w:w="2406" w:type="dxa"/>
            <w:shd w:val="clear" w:color="auto" w:fill="auto"/>
            <w:vAlign w:val="bottom"/>
          </w:tcPr>
          <w:p w14:paraId="3BADA247" w14:textId="77777777" w:rsidR="00FC68DB" w:rsidRPr="003038C9" w:rsidRDefault="00FC68DB" w:rsidP="00B202D2">
            <w:pPr>
              <w:rPr>
                <w:sz w:val="20"/>
                <w:szCs w:val="20"/>
              </w:rPr>
            </w:pPr>
            <w:proofErr w:type="spellStart"/>
            <w:r w:rsidRPr="003038C9">
              <w:rPr>
                <w:sz w:val="20"/>
                <w:szCs w:val="20"/>
              </w:rPr>
              <w:t>seamweld</w:t>
            </w:r>
            <w:proofErr w:type="spellEnd"/>
          </w:p>
        </w:tc>
        <w:tc>
          <w:tcPr>
            <w:tcW w:w="1810" w:type="dxa"/>
            <w:shd w:val="clear" w:color="auto" w:fill="auto"/>
            <w:vAlign w:val="bottom"/>
          </w:tcPr>
          <w:p w14:paraId="0F3740DB" w14:textId="77777777" w:rsidR="00FC68DB" w:rsidRPr="003038C9" w:rsidRDefault="00FC68DB" w:rsidP="00B202D2">
            <w:pPr>
              <w:rPr>
                <w:sz w:val="20"/>
                <w:szCs w:val="20"/>
              </w:rPr>
            </w:pPr>
            <w:r w:rsidRPr="003038C9">
              <w:rPr>
                <w:sz w:val="20"/>
                <w:szCs w:val="20"/>
              </w:rPr>
              <w:t>1</w:t>
            </w:r>
          </w:p>
        </w:tc>
        <w:tc>
          <w:tcPr>
            <w:tcW w:w="1701" w:type="dxa"/>
            <w:shd w:val="clear" w:color="auto" w:fill="auto"/>
            <w:vAlign w:val="bottom"/>
          </w:tcPr>
          <w:p w14:paraId="55BFDAD6" w14:textId="77777777" w:rsidR="00FC68DB" w:rsidRPr="003038C9" w:rsidRDefault="00FC68DB" w:rsidP="00B202D2">
            <w:pPr>
              <w:rPr>
                <w:sz w:val="20"/>
                <w:szCs w:val="20"/>
              </w:rPr>
            </w:pPr>
            <w:r w:rsidRPr="003038C9">
              <w:rPr>
                <w:sz w:val="20"/>
                <w:szCs w:val="20"/>
              </w:rPr>
              <w:t>Optional</w:t>
            </w:r>
          </w:p>
        </w:tc>
        <w:tc>
          <w:tcPr>
            <w:tcW w:w="2708" w:type="dxa"/>
            <w:shd w:val="clear" w:color="auto" w:fill="auto"/>
            <w:vAlign w:val="bottom"/>
          </w:tcPr>
          <w:p w14:paraId="3C3B364F" w14:textId="77777777" w:rsidR="00FC68DB" w:rsidRPr="003038C9" w:rsidRDefault="00FC68DB" w:rsidP="00B202D2">
            <w:pPr>
              <w:rPr>
                <w:sz w:val="20"/>
                <w:szCs w:val="20"/>
              </w:rPr>
            </w:pPr>
            <w:r w:rsidRPr="003038C9">
              <w:rPr>
                <w:sz w:val="20"/>
                <w:szCs w:val="20"/>
              </w:rPr>
              <w:t>-</w:t>
            </w:r>
          </w:p>
        </w:tc>
      </w:tr>
      <w:tr w:rsidR="00FC68DB" w:rsidRPr="003038C9" w14:paraId="58CAAEC4" w14:textId="77777777" w:rsidTr="00FC68DB">
        <w:trPr>
          <w:cantSplit/>
          <w:jc w:val="center"/>
        </w:trPr>
        <w:tc>
          <w:tcPr>
            <w:tcW w:w="2406" w:type="dxa"/>
            <w:shd w:val="clear" w:color="auto" w:fill="auto"/>
            <w:vAlign w:val="bottom"/>
          </w:tcPr>
          <w:p w14:paraId="670547C7" w14:textId="77777777" w:rsidR="00FC68DB" w:rsidRPr="003038C9" w:rsidRDefault="00FC68DB" w:rsidP="00B202D2">
            <w:pPr>
              <w:rPr>
                <w:sz w:val="20"/>
                <w:szCs w:val="20"/>
              </w:rPr>
            </w:pPr>
            <w:proofErr w:type="spellStart"/>
            <w:r w:rsidRPr="003038C9">
              <w:rPr>
                <w:sz w:val="20"/>
                <w:szCs w:val="20"/>
              </w:rPr>
              <w:t>adhesive_line</w:t>
            </w:r>
            <w:proofErr w:type="spellEnd"/>
          </w:p>
        </w:tc>
        <w:tc>
          <w:tcPr>
            <w:tcW w:w="1810" w:type="dxa"/>
            <w:shd w:val="clear" w:color="auto" w:fill="auto"/>
            <w:vAlign w:val="bottom"/>
          </w:tcPr>
          <w:p w14:paraId="509F9A6C" w14:textId="77777777" w:rsidR="00FC68DB" w:rsidRPr="003038C9" w:rsidRDefault="00FC68DB" w:rsidP="00B202D2">
            <w:pPr>
              <w:rPr>
                <w:sz w:val="20"/>
                <w:szCs w:val="20"/>
              </w:rPr>
            </w:pPr>
            <w:r w:rsidRPr="003038C9">
              <w:rPr>
                <w:sz w:val="20"/>
                <w:szCs w:val="20"/>
              </w:rPr>
              <w:t>1</w:t>
            </w:r>
          </w:p>
        </w:tc>
        <w:tc>
          <w:tcPr>
            <w:tcW w:w="1701" w:type="dxa"/>
            <w:shd w:val="clear" w:color="auto" w:fill="auto"/>
            <w:vAlign w:val="bottom"/>
          </w:tcPr>
          <w:p w14:paraId="15F4081D" w14:textId="77777777" w:rsidR="00FC68DB" w:rsidRPr="003038C9" w:rsidRDefault="00FC68DB" w:rsidP="00B202D2">
            <w:pPr>
              <w:rPr>
                <w:sz w:val="20"/>
                <w:szCs w:val="20"/>
              </w:rPr>
            </w:pPr>
            <w:r w:rsidRPr="003038C9">
              <w:rPr>
                <w:sz w:val="20"/>
                <w:szCs w:val="20"/>
              </w:rPr>
              <w:t>Optional</w:t>
            </w:r>
          </w:p>
        </w:tc>
        <w:tc>
          <w:tcPr>
            <w:tcW w:w="2708" w:type="dxa"/>
            <w:shd w:val="clear" w:color="auto" w:fill="auto"/>
            <w:vAlign w:val="bottom"/>
          </w:tcPr>
          <w:p w14:paraId="4DE80312" w14:textId="77777777" w:rsidR="00FC68DB" w:rsidRPr="003038C9" w:rsidRDefault="00FC68DB" w:rsidP="00B202D2">
            <w:pPr>
              <w:rPr>
                <w:sz w:val="20"/>
                <w:szCs w:val="20"/>
              </w:rPr>
            </w:pPr>
            <w:r w:rsidRPr="003038C9">
              <w:rPr>
                <w:sz w:val="20"/>
                <w:szCs w:val="20"/>
              </w:rPr>
              <w:t>-</w:t>
            </w:r>
          </w:p>
        </w:tc>
      </w:tr>
      <w:tr w:rsidR="00FC68DB" w:rsidRPr="003038C9" w14:paraId="78DF7558" w14:textId="77777777" w:rsidTr="00FC68DB">
        <w:trPr>
          <w:cantSplit/>
          <w:jc w:val="center"/>
        </w:trPr>
        <w:tc>
          <w:tcPr>
            <w:tcW w:w="2406" w:type="dxa"/>
            <w:shd w:val="clear" w:color="auto" w:fill="auto"/>
            <w:vAlign w:val="bottom"/>
          </w:tcPr>
          <w:p w14:paraId="729F7E40" w14:textId="77777777" w:rsidR="00FC68DB" w:rsidRPr="003038C9" w:rsidRDefault="00FC68DB" w:rsidP="00B202D2">
            <w:pPr>
              <w:rPr>
                <w:sz w:val="20"/>
                <w:szCs w:val="20"/>
              </w:rPr>
            </w:pPr>
            <w:r w:rsidRPr="003038C9">
              <w:rPr>
                <w:sz w:val="20"/>
                <w:szCs w:val="20"/>
              </w:rPr>
              <w:lastRenderedPageBreak/>
              <w:t>hemming</w:t>
            </w:r>
          </w:p>
        </w:tc>
        <w:tc>
          <w:tcPr>
            <w:tcW w:w="1810" w:type="dxa"/>
            <w:shd w:val="clear" w:color="auto" w:fill="auto"/>
            <w:vAlign w:val="bottom"/>
          </w:tcPr>
          <w:p w14:paraId="6BBB506A" w14:textId="77777777" w:rsidR="00FC68DB" w:rsidRPr="003038C9" w:rsidRDefault="00FC68DB" w:rsidP="00B202D2">
            <w:pPr>
              <w:rPr>
                <w:sz w:val="20"/>
                <w:szCs w:val="20"/>
              </w:rPr>
            </w:pPr>
            <w:r w:rsidRPr="003038C9">
              <w:rPr>
                <w:sz w:val="20"/>
                <w:szCs w:val="20"/>
              </w:rPr>
              <w:t>1</w:t>
            </w:r>
          </w:p>
        </w:tc>
        <w:tc>
          <w:tcPr>
            <w:tcW w:w="1701" w:type="dxa"/>
            <w:shd w:val="clear" w:color="auto" w:fill="auto"/>
            <w:vAlign w:val="bottom"/>
          </w:tcPr>
          <w:p w14:paraId="0C08D365" w14:textId="77777777" w:rsidR="00FC68DB" w:rsidRPr="003038C9" w:rsidRDefault="00FC68DB" w:rsidP="00B202D2">
            <w:pPr>
              <w:rPr>
                <w:sz w:val="20"/>
                <w:szCs w:val="20"/>
              </w:rPr>
            </w:pPr>
            <w:r w:rsidRPr="003038C9">
              <w:rPr>
                <w:sz w:val="20"/>
                <w:szCs w:val="20"/>
              </w:rPr>
              <w:t>Optional</w:t>
            </w:r>
          </w:p>
        </w:tc>
        <w:tc>
          <w:tcPr>
            <w:tcW w:w="2708" w:type="dxa"/>
            <w:shd w:val="clear" w:color="auto" w:fill="auto"/>
            <w:vAlign w:val="bottom"/>
          </w:tcPr>
          <w:p w14:paraId="49A277EC" w14:textId="77777777" w:rsidR="00FC68DB" w:rsidRPr="003038C9" w:rsidRDefault="00FC68DB" w:rsidP="00B202D2">
            <w:pPr>
              <w:rPr>
                <w:sz w:val="20"/>
                <w:szCs w:val="20"/>
              </w:rPr>
            </w:pPr>
            <w:r w:rsidRPr="003038C9">
              <w:rPr>
                <w:sz w:val="20"/>
                <w:szCs w:val="20"/>
              </w:rPr>
              <w:t>-</w:t>
            </w:r>
          </w:p>
        </w:tc>
      </w:tr>
      <w:tr w:rsidR="00FC68DB" w:rsidRPr="003038C9" w14:paraId="0960B695" w14:textId="77777777" w:rsidTr="00FC68DB">
        <w:trPr>
          <w:cantSplit/>
          <w:jc w:val="center"/>
        </w:trPr>
        <w:tc>
          <w:tcPr>
            <w:tcW w:w="2406" w:type="dxa"/>
            <w:shd w:val="clear" w:color="auto" w:fill="auto"/>
            <w:vAlign w:val="bottom"/>
          </w:tcPr>
          <w:p w14:paraId="2FA59E4A" w14:textId="77777777" w:rsidR="00FC68DB" w:rsidRPr="003038C9" w:rsidRDefault="00FC68DB" w:rsidP="00B202D2">
            <w:pPr>
              <w:rPr>
                <w:sz w:val="20"/>
                <w:szCs w:val="20"/>
              </w:rPr>
            </w:pPr>
            <w:r w:rsidRPr="003038C9">
              <w:rPr>
                <w:sz w:val="20"/>
                <w:szCs w:val="20"/>
              </w:rPr>
              <w:t>sequence_connection_0d</w:t>
            </w:r>
          </w:p>
        </w:tc>
        <w:tc>
          <w:tcPr>
            <w:tcW w:w="1810" w:type="dxa"/>
            <w:shd w:val="clear" w:color="auto" w:fill="auto"/>
            <w:vAlign w:val="bottom"/>
          </w:tcPr>
          <w:p w14:paraId="7FB65751" w14:textId="77777777" w:rsidR="00FC68DB" w:rsidRPr="003038C9" w:rsidRDefault="00FC68DB" w:rsidP="00B202D2">
            <w:pPr>
              <w:rPr>
                <w:sz w:val="20"/>
                <w:szCs w:val="20"/>
              </w:rPr>
            </w:pPr>
            <w:r w:rsidRPr="003038C9">
              <w:rPr>
                <w:sz w:val="20"/>
                <w:szCs w:val="20"/>
              </w:rPr>
              <w:t>1</w:t>
            </w:r>
          </w:p>
        </w:tc>
        <w:tc>
          <w:tcPr>
            <w:tcW w:w="1701" w:type="dxa"/>
            <w:shd w:val="clear" w:color="auto" w:fill="auto"/>
            <w:vAlign w:val="bottom"/>
          </w:tcPr>
          <w:p w14:paraId="1140C7D9" w14:textId="77777777" w:rsidR="00FC68DB" w:rsidRPr="003038C9" w:rsidRDefault="00FC68DB" w:rsidP="00B202D2">
            <w:pPr>
              <w:rPr>
                <w:sz w:val="20"/>
                <w:szCs w:val="20"/>
              </w:rPr>
            </w:pPr>
            <w:r w:rsidRPr="003038C9">
              <w:rPr>
                <w:sz w:val="20"/>
                <w:szCs w:val="20"/>
              </w:rPr>
              <w:t>Optional</w:t>
            </w:r>
          </w:p>
        </w:tc>
        <w:tc>
          <w:tcPr>
            <w:tcW w:w="2708" w:type="dxa"/>
            <w:shd w:val="clear" w:color="auto" w:fill="auto"/>
            <w:vAlign w:val="bottom"/>
          </w:tcPr>
          <w:p w14:paraId="7D3F8866" w14:textId="77777777" w:rsidR="00FC68DB" w:rsidRPr="003038C9" w:rsidRDefault="00FC68DB" w:rsidP="00B202D2">
            <w:pPr>
              <w:rPr>
                <w:sz w:val="20"/>
                <w:szCs w:val="20"/>
              </w:rPr>
            </w:pPr>
            <w:r w:rsidRPr="003038C9">
              <w:rPr>
                <w:sz w:val="20"/>
                <w:szCs w:val="20"/>
              </w:rPr>
              <w:t>-</w:t>
            </w:r>
          </w:p>
        </w:tc>
      </w:tr>
      <w:tr w:rsidR="00FC68DB" w:rsidRPr="003038C9" w14:paraId="6C86C433" w14:textId="77777777" w:rsidTr="00FC68DB">
        <w:trPr>
          <w:cantSplit/>
          <w:jc w:val="center"/>
        </w:trPr>
        <w:tc>
          <w:tcPr>
            <w:tcW w:w="2406" w:type="dxa"/>
            <w:shd w:val="clear" w:color="auto" w:fill="auto"/>
            <w:vAlign w:val="bottom"/>
          </w:tcPr>
          <w:p w14:paraId="5E49199D" w14:textId="77777777" w:rsidR="00FC68DB" w:rsidRPr="003038C9" w:rsidRDefault="00FC68DB" w:rsidP="00B202D2">
            <w:pPr>
              <w:rPr>
                <w:sz w:val="20"/>
                <w:szCs w:val="20"/>
              </w:rPr>
            </w:pPr>
            <w:proofErr w:type="spellStart"/>
            <w:r>
              <w:rPr>
                <w:sz w:val="20"/>
                <w:szCs w:val="20"/>
              </w:rPr>
              <w:t>contact_list</w:t>
            </w:r>
            <w:proofErr w:type="spellEnd"/>
          </w:p>
        </w:tc>
        <w:tc>
          <w:tcPr>
            <w:tcW w:w="1810" w:type="dxa"/>
            <w:shd w:val="clear" w:color="auto" w:fill="auto"/>
            <w:vAlign w:val="bottom"/>
          </w:tcPr>
          <w:p w14:paraId="356891AC" w14:textId="77777777" w:rsidR="00FC68DB" w:rsidRPr="003038C9" w:rsidRDefault="00FC68DB" w:rsidP="00B202D2">
            <w:pPr>
              <w:rPr>
                <w:sz w:val="20"/>
                <w:szCs w:val="20"/>
              </w:rPr>
            </w:pPr>
            <w:r w:rsidRPr="00226A3F">
              <w:rPr>
                <w:sz w:val="20"/>
                <w:szCs w:val="20"/>
              </w:rPr>
              <w:t>1</w:t>
            </w:r>
          </w:p>
        </w:tc>
        <w:tc>
          <w:tcPr>
            <w:tcW w:w="1701" w:type="dxa"/>
            <w:shd w:val="clear" w:color="auto" w:fill="auto"/>
            <w:vAlign w:val="bottom"/>
          </w:tcPr>
          <w:p w14:paraId="07A95412" w14:textId="77777777" w:rsidR="00FC68DB" w:rsidRPr="003038C9" w:rsidRDefault="00FC68DB" w:rsidP="00B202D2">
            <w:pPr>
              <w:rPr>
                <w:sz w:val="20"/>
                <w:szCs w:val="20"/>
              </w:rPr>
            </w:pPr>
            <w:r w:rsidRPr="00226A3F">
              <w:rPr>
                <w:sz w:val="20"/>
                <w:szCs w:val="20"/>
              </w:rPr>
              <w:t>Optional</w:t>
            </w:r>
          </w:p>
        </w:tc>
        <w:tc>
          <w:tcPr>
            <w:tcW w:w="2708" w:type="dxa"/>
            <w:shd w:val="clear" w:color="auto" w:fill="auto"/>
            <w:vAlign w:val="bottom"/>
          </w:tcPr>
          <w:p w14:paraId="060AEF30" w14:textId="6D8B7A46" w:rsidR="00FC68DB" w:rsidRPr="003038C9" w:rsidRDefault="00FC68DB" w:rsidP="00B202D2">
            <w:pPr>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8116BB">
              <w:rPr>
                <w:sz w:val="20"/>
                <w:szCs w:val="20"/>
              </w:rPr>
              <w:t>7.3.2.5</w:t>
            </w:r>
            <w:r>
              <w:rPr>
                <w:sz w:val="20"/>
                <w:szCs w:val="20"/>
              </w:rPr>
              <w:fldChar w:fldCharType="end"/>
            </w:r>
            <w:r>
              <w:rPr>
                <w:sz w:val="20"/>
                <w:szCs w:val="20"/>
              </w:rPr>
              <w:t xml:space="preserve">. </w:t>
            </w:r>
          </w:p>
        </w:tc>
      </w:tr>
      <w:tr w:rsidR="00FC68DB" w:rsidRPr="003038C9" w14:paraId="18514D72" w14:textId="77777777" w:rsidTr="00FC68DB">
        <w:trPr>
          <w:cantSplit/>
          <w:jc w:val="center"/>
        </w:trPr>
        <w:tc>
          <w:tcPr>
            <w:tcW w:w="2406" w:type="dxa"/>
            <w:shd w:val="clear" w:color="auto" w:fill="auto"/>
            <w:vAlign w:val="bottom"/>
          </w:tcPr>
          <w:p w14:paraId="0921C879" w14:textId="77777777" w:rsidR="00FC68DB" w:rsidRDefault="00FC68DB" w:rsidP="00B202D2">
            <w:pPr>
              <w:rPr>
                <w:sz w:val="20"/>
                <w:szCs w:val="20"/>
              </w:rPr>
            </w:pPr>
            <w:r>
              <w:rPr>
                <w:sz w:val="20"/>
                <w:szCs w:val="20"/>
              </w:rPr>
              <w:t>stacking</w:t>
            </w:r>
          </w:p>
        </w:tc>
        <w:tc>
          <w:tcPr>
            <w:tcW w:w="1810" w:type="dxa"/>
            <w:shd w:val="clear" w:color="auto" w:fill="auto"/>
            <w:vAlign w:val="bottom"/>
          </w:tcPr>
          <w:p w14:paraId="70148BD1"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5F44C42A" w14:textId="77777777" w:rsidR="00FC68DB" w:rsidRPr="00226A3F" w:rsidRDefault="00FC68DB" w:rsidP="00B202D2">
            <w:pPr>
              <w:rPr>
                <w:sz w:val="20"/>
                <w:szCs w:val="20"/>
              </w:rPr>
            </w:pPr>
            <w:r>
              <w:rPr>
                <w:sz w:val="20"/>
                <w:szCs w:val="20"/>
              </w:rPr>
              <w:t>Optional</w:t>
            </w:r>
          </w:p>
        </w:tc>
        <w:tc>
          <w:tcPr>
            <w:tcW w:w="2708" w:type="dxa"/>
            <w:shd w:val="clear" w:color="auto" w:fill="auto"/>
            <w:vAlign w:val="bottom"/>
          </w:tcPr>
          <w:p w14:paraId="6C26672E" w14:textId="6E2715B6" w:rsidR="00FC68DB" w:rsidRDefault="00FC68DB" w:rsidP="00B202D2">
            <w:pPr>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8116BB">
              <w:rPr>
                <w:sz w:val="20"/>
                <w:szCs w:val="20"/>
              </w:rPr>
              <w:t>7.3.1.3</w:t>
            </w:r>
            <w:r>
              <w:rPr>
                <w:sz w:val="20"/>
                <w:szCs w:val="20"/>
              </w:rPr>
              <w:fldChar w:fldCharType="end"/>
            </w:r>
          </w:p>
        </w:tc>
      </w:tr>
    </w:tbl>
    <w:p w14:paraId="0214BA1A" w14:textId="72DE77B4" w:rsidR="00FC68DB" w:rsidRPr="003038C9" w:rsidRDefault="00FC68DB" w:rsidP="00B202D2">
      <w:pPr>
        <w:pStyle w:val="Beschriftung"/>
        <w:spacing w:before="120"/>
        <w:rPr>
          <w:lang w:eastAsia="x-none"/>
        </w:rPr>
      </w:pPr>
      <w:bookmarkStart w:id="1552" w:name="_Toc3566484"/>
      <w:bookmarkStart w:id="1553" w:name="_Toc34747485"/>
      <w:bookmarkStart w:id="1554" w:name="_Toc77095943"/>
      <w:r>
        <w:t xml:space="preserve">Table </w:t>
      </w:r>
      <w:r>
        <w:fldChar w:fldCharType="begin"/>
      </w:r>
      <w:r>
        <w:instrText xml:space="preserve"> SEQ Table \* ARABIC </w:instrText>
      </w:r>
      <w:r>
        <w:fldChar w:fldCharType="separate"/>
      </w:r>
      <w:r w:rsidR="008116BB">
        <w:rPr>
          <w:noProof/>
        </w:rPr>
        <w:t>85</w:t>
      </w:r>
      <w:r>
        <w:fldChar w:fldCharType="end"/>
      </w:r>
      <w:r>
        <w:t xml:space="preserve">: Nested elements of element </w:t>
      </w:r>
      <w:r w:rsidRPr="00271D68">
        <w:rPr>
          <w:rFonts w:ascii="Courier New" w:hAnsi="Courier New" w:cs="Courier New"/>
          <w:kern w:val="22"/>
        </w:rPr>
        <w:t>&lt;connection_1d/&gt;</w:t>
      </w:r>
      <w:bookmarkEnd w:id="1552"/>
      <w:bookmarkEnd w:id="1553"/>
      <w:bookmarkEnd w:id="1554"/>
    </w:p>
    <w:p w14:paraId="703426F2" w14:textId="77777777" w:rsidR="00FC68DB" w:rsidRDefault="00FC68DB" w:rsidP="00B202D2">
      <w:pPr>
        <w:rPr>
          <w:lang w:eastAsia="x-none"/>
        </w:rPr>
      </w:pPr>
      <w:r w:rsidRPr="00DD3970">
        <w:rPr>
          <w:b/>
          <w:i/>
          <w:lang w:eastAsia="x-none"/>
        </w:rPr>
        <w:t>Note</w:t>
      </w:r>
      <w:r w:rsidRPr="003038C9">
        <w:rPr>
          <w:lang w:eastAsia="x-none"/>
        </w:rPr>
        <w:t xml:space="preserve">: Only </w:t>
      </w:r>
      <w:r w:rsidRPr="003038C9">
        <w:rPr>
          <w:i/>
          <w:lang w:eastAsia="x-none"/>
        </w:rPr>
        <w:t>one</w:t>
      </w:r>
      <w:r w:rsidRPr="003038C9">
        <w:rPr>
          <w:lang w:eastAsia="x-none"/>
        </w:rPr>
        <w:t xml:space="preserve"> of the elements (</w:t>
      </w:r>
      <w:proofErr w:type="spellStart"/>
      <w:r w:rsidRPr="00215B1C">
        <w:rPr>
          <w:rStyle w:val="elementdeftypeChar"/>
          <w:rFonts w:eastAsia="Calibri"/>
        </w:rPr>
        <w:t>seamweld</w:t>
      </w:r>
      <w:proofErr w:type="spellEnd"/>
      <w:r w:rsidRPr="003038C9">
        <w:rPr>
          <w:lang w:eastAsia="x-none"/>
        </w:rPr>
        <w:t xml:space="preserve">, </w:t>
      </w:r>
      <w:proofErr w:type="spellStart"/>
      <w:r w:rsidRPr="00215B1C">
        <w:rPr>
          <w:rStyle w:val="elementdeftypeChar"/>
          <w:rFonts w:eastAsia="Calibri"/>
        </w:rPr>
        <w:t>adhesive_line</w:t>
      </w:r>
      <w:proofErr w:type="spellEnd"/>
      <w:r w:rsidRPr="003038C9">
        <w:rPr>
          <w:lang w:eastAsia="x-none"/>
        </w:rPr>
        <w:t xml:space="preserve">, </w:t>
      </w:r>
      <w:r w:rsidRPr="00215B1C">
        <w:rPr>
          <w:rStyle w:val="elementdeftypeChar"/>
          <w:rFonts w:eastAsia="Calibri"/>
        </w:rPr>
        <w:t>hemming</w:t>
      </w:r>
      <w:r w:rsidRPr="003038C9">
        <w:rPr>
          <w:lang w:eastAsia="x-none"/>
        </w:rPr>
        <w:t xml:space="preserve">, </w:t>
      </w:r>
      <w:r w:rsidRPr="00215B1C">
        <w:rPr>
          <w:rStyle w:val="elementdeftypeChar"/>
          <w:rFonts w:eastAsia="Calibri"/>
        </w:rPr>
        <w:t>sequence_connection_0d</w:t>
      </w:r>
      <w:r w:rsidRPr="003038C9">
        <w:rPr>
          <w:lang w:eastAsia="x-none"/>
        </w:rPr>
        <w:t xml:space="preserve">) must exist in a </w:t>
      </w:r>
      <w:r>
        <w:rPr>
          <w:rStyle w:val="elementdeftypeChar"/>
          <w:rFonts w:eastAsia="Calibri"/>
        </w:rPr>
        <w:t>&lt;c</w:t>
      </w:r>
      <w:r w:rsidRPr="00215B1C">
        <w:rPr>
          <w:rStyle w:val="elementdeftypeChar"/>
          <w:rFonts w:eastAsia="Calibri"/>
        </w:rPr>
        <w:t>onnection_1d</w:t>
      </w:r>
      <w:r>
        <w:rPr>
          <w:rStyle w:val="elementdeftypeChar"/>
          <w:rFonts w:eastAsia="Calibri"/>
        </w:rPr>
        <w:t>&gt;</w:t>
      </w:r>
      <w:r w:rsidRPr="003038C9">
        <w:rPr>
          <w:lang w:eastAsia="x-none"/>
        </w:rPr>
        <w:t xml:space="preserve">. If none of the type elements exist, then this will default to </w:t>
      </w:r>
      <w:r w:rsidRPr="00215B1C">
        <w:rPr>
          <w:rStyle w:val="elementdeftypeChar"/>
          <w:rFonts w:eastAsia="Calibri"/>
        </w:rPr>
        <w:t>&lt;</w:t>
      </w:r>
      <w:proofErr w:type="spellStart"/>
      <w:r w:rsidRPr="00215B1C">
        <w:rPr>
          <w:rStyle w:val="elementdeftypeChar"/>
          <w:rFonts w:eastAsia="Calibri"/>
        </w:rPr>
        <w:t>seamweld</w:t>
      </w:r>
      <w:proofErr w:type="spellEnd"/>
      <w:r>
        <w:rPr>
          <w:rStyle w:val="elementdeftypeChar"/>
          <w:rFonts w:eastAsia="Calibri"/>
        </w:rPr>
        <w:t>/</w:t>
      </w:r>
      <w:r w:rsidRPr="00215B1C">
        <w:rPr>
          <w:rStyle w:val="elementdeftypeChar"/>
          <w:rFonts w:eastAsia="Calibri"/>
        </w:rPr>
        <w:t>&gt;</w:t>
      </w:r>
      <w:r w:rsidRPr="003038C9">
        <w:rPr>
          <w:lang w:eastAsia="x-none"/>
        </w:rPr>
        <w:t>.</w:t>
      </w:r>
    </w:p>
    <w:p w14:paraId="1BC71844" w14:textId="77777777" w:rsidR="00FC68DB" w:rsidRPr="007055D9" w:rsidRDefault="00FC68DB" w:rsidP="00B202D2">
      <w:pPr>
        <w:pStyle w:val="berschrift2"/>
      </w:pPr>
      <w:bookmarkStart w:id="1555" w:name="_Toc3557002"/>
      <w:bookmarkStart w:id="1556" w:name="_Toc34747252"/>
      <w:bookmarkStart w:id="1557" w:name="_Toc77102071"/>
      <w:bookmarkStart w:id="1558" w:name="_Toc86863849"/>
      <w:r w:rsidRPr="007055D9">
        <w:t>Seam Weld</w:t>
      </w:r>
      <w:bookmarkEnd w:id="437"/>
      <w:r w:rsidRPr="007055D9">
        <w:t>s</w:t>
      </w:r>
      <w:bookmarkEnd w:id="1506"/>
      <w:bookmarkEnd w:id="1507"/>
      <w:bookmarkEnd w:id="1555"/>
      <w:bookmarkEnd w:id="1556"/>
      <w:bookmarkEnd w:id="1557"/>
      <w:bookmarkEnd w:id="1558"/>
    </w:p>
    <w:p w14:paraId="3FFAA6F8" w14:textId="77777777" w:rsidR="00FC68DB" w:rsidRPr="007055D9" w:rsidRDefault="00FC68DB" w:rsidP="00B202D2">
      <w:pPr>
        <w:pStyle w:val="berschrift3"/>
      </w:pPr>
      <w:bookmarkStart w:id="1559" w:name="_Toc338938903"/>
      <w:bookmarkStart w:id="1560" w:name="_Toc338939099"/>
      <w:bookmarkStart w:id="1561" w:name="_Toc3557003"/>
      <w:bookmarkStart w:id="1562" w:name="_Toc34747253"/>
      <w:bookmarkStart w:id="1563" w:name="_Toc77102072"/>
      <w:bookmarkStart w:id="1564" w:name="_Toc86863850"/>
      <w:r w:rsidRPr="007055D9">
        <w:t xml:space="preserve">Description and </w:t>
      </w:r>
      <w:proofErr w:type="spellStart"/>
      <w:r w:rsidRPr="007055D9">
        <w:t>Modeling</w:t>
      </w:r>
      <w:proofErr w:type="spellEnd"/>
      <w:r w:rsidRPr="007055D9">
        <w:t xml:space="preserve"> Parameters</w:t>
      </w:r>
      <w:bookmarkEnd w:id="438"/>
      <w:bookmarkEnd w:id="1559"/>
      <w:bookmarkEnd w:id="1560"/>
      <w:bookmarkEnd w:id="1561"/>
      <w:bookmarkEnd w:id="1562"/>
      <w:bookmarkEnd w:id="1563"/>
      <w:bookmarkEnd w:id="1564"/>
    </w:p>
    <w:p w14:paraId="0DE44FC3" w14:textId="77777777" w:rsidR="00FC68DB" w:rsidRPr="007055D9" w:rsidRDefault="00FC68DB" w:rsidP="00B202D2">
      <w:r w:rsidRPr="007055D9">
        <w:t xml:space="preserve">To be able to use the χMCF file as a description for seam welds in the process it is necessary to use the </w:t>
      </w:r>
      <w:proofErr w:type="spellStart"/>
      <w:r w:rsidRPr="007055D9">
        <w:t>modeling</w:t>
      </w:r>
      <w:proofErr w:type="spellEnd"/>
      <w:r w:rsidRPr="007055D9">
        <w:t xml:space="preserve"> described in this document.</w:t>
      </w:r>
    </w:p>
    <w:p w14:paraId="0AD4B340" w14:textId="77777777" w:rsidR="00FC68DB" w:rsidRPr="007055D9" w:rsidRDefault="00FC68DB" w:rsidP="00B202D2">
      <w:r w:rsidRPr="007055D9">
        <w:t xml:space="preserve">The description of seam welds made up from different </w:t>
      </w:r>
      <w:proofErr w:type="spellStart"/>
      <w:r w:rsidRPr="007055D9">
        <w:t>modeling</w:t>
      </w:r>
      <w:proofErr w:type="spellEnd"/>
      <w:r w:rsidRPr="007055D9">
        <w:t xml:space="preserve"> types is handled in the way that these welds are split up into separate seam welds each of them containing the specific information representing the intended </w:t>
      </w:r>
      <w:proofErr w:type="spellStart"/>
      <w:r w:rsidRPr="007055D9">
        <w:t>modeling</w:t>
      </w:r>
      <w:proofErr w:type="spellEnd"/>
      <w:r w:rsidRPr="007055D9">
        <w:t>.</w:t>
      </w:r>
    </w:p>
    <w:p w14:paraId="1CED55B3" w14:textId="77777777" w:rsidR="00FC68DB" w:rsidRPr="007055D9" w:rsidRDefault="00FC68DB" w:rsidP="00B202D2">
      <w:pPr>
        <w:jc w:val="center"/>
      </w:pPr>
      <w:r>
        <w:rPr>
          <w:noProof/>
          <w:lang w:val="en-US"/>
        </w:rPr>
        <w:drawing>
          <wp:inline distT="0" distB="0" distL="0" distR="0" wp14:anchorId="4FF46488" wp14:editId="6DC188F3">
            <wp:extent cx="2941609" cy="1423358"/>
            <wp:effectExtent l="0" t="0" r="0" b="5715"/>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2948463" cy="1426675"/>
                    </a:xfrm>
                    <a:prstGeom prst="rect">
                      <a:avLst/>
                    </a:prstGeom>
                    <a:noFill/>
                    <a:ln>
                      <a:noFill/>
                    </a:ln>
                  </pic:spPr>
                </pic:pic>
              </a:graphicData>
            </a:graphic>
          </wp:inline>
        </w:drawing>
      </w:r>
    </w:p>
    <w:p w14:paraId="57FD7763" w14:textId="4B22E1E7" w:rsidR="00FC68DB" w:rsidRPr="007055D9" w:rsidRDefault="00FC68DB" w:rsidP="00B202D2">
      <w:pPr>
        <w:pStyle w:val="Beschriftung"/>
        <w:spacing w:before="120"/>
      </w:pPr>
      <w:bookmarkStart w:id="1565" w:name="_Ref428965482"/>
      <w:bookmarkStart w:id="1566" w:name="_Toc3557120"/>
      <w:bookmarkStart w:id="1567" w:name="_Toc34747371"/>
      <w:bookmarkStart w:id="1568" w:name="_Toc76030569"/>
      <w:bookmarkStart w:id="1569" w:name="_Toc86863525"/>
      <w:bookmarkStart w:id="1570" w:name="_Toc86863614"/>
      <w:r w:rsidRPr="007055D9">
        <w:t xml:space="preserve">Figure </w:t>
      </w:r>
      <w:r>
        <w:fldChar w:fldCharType="begin"/>
      </w:r>
      <w:r>
        <w:instrText xml:space="preserve"> SEQ Figure \* ARABIC </w:instrText>
      </w:r>
      <w:r>
        <w:fldChar w:fldCharType="separate"/>
      </w:r>
      <w:r w:rsidR="008116BB">
        <w:rPr>
          <w:noProof/>
        </w:rPr>
        <w:t>48</w:t>
      </w:r>
      <w:r>
        <w:fldChar w:fldCharType="end"/>
      </w:r>
      <w:bookmarkStart w:id="1571" w:name="_Ref428965475"/>
      <w:bookmarkEnd w:id="1565"/>
      <w:r w:rsidRPr="007055D9">
        <w:t>: Weld Line Changing</w:t>
      </w:r>
      <w:r w:rsidRPr="007055D9">
        <w:rPr>
          <w:noProof/>
        </w:rPr>
        <w:t xml:space="preserve"> from Y-Joint to Overlap-Joint</w:t>
      </w:r>
      <w:bookmarkEnd w:id="1566"/>
      <w:bookmarkEnd w:id="1567"/>
      <w:bookmarkEnd w:id="1568"/>
      <w:bookmarkEnd w:id="1569"/>
      <w:bookmarkEnd w:id="1570"/>
      <w:bookmarkEnd w:id="1571"/>
    </w:p>
    <w:p w14:paraId="31D9F61F" w14:textId="77777777" w:rsidR="00FC68DB" w:rsidRDefault="00FC68DB" w:rsidP="00B202D2">
      <w:r w:rsidRPr="007055D9">
        <w:t>This assures that a seam weld definition only represents one cross section with the welding parameters for all the welded sides.</w:t>
      </w:r>
    </w:p>
    <w:p w14:paraId="11C3BEFC" w14:textId="77777777" w:rsidR="00FC68DB" w:rsidRDefault="00FC68DB" w:rsidP="00B202D2">
      <w:r w:rsidRPr="003F601A">
        <w:t>There is a demand for handling weld lines exceeding the actual contac</w:t>
      </w:r>
      <w:r>
        <w:t>t polygon of the involved parts, which is presented in the following figure:</w:t>
      </w:r>
    </w:p>
    <w:p w14:paraId="1D82741C" w14:textId="77777777" w:rsidR="00FC68DB" w:rsidRDefault="00FC68DB" w:rsidP="00B202D2">
      <w:pPr>
        <w:keepNext/>
        <w:ind w:left="-709"/>
        <w:jc w:val="center"/>
      </w:pPr>
      <w:r>
        <w:rPr>
          <w:noProof/>
          <w:lang w:val="en-US"/>
        </w:rPr>
        <w:drawing>
          <wp:inline distT="0" distB="0" distL="0" distR="0" wp14:anchorId="34AFC06C" wp14:editId="5575C9AC">
            <wp:extent cx="3393454" cy="1907174"/>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3395663" cy="1908416"/>
                    </a:xfrm>
                    <a:prstGeom prst="rect">
                      <a:avLst/>
                    </a:prstGeom>
                  </pic:spPr>
                </pic:pic>
              </a:graphicData>
            </a:graphic>
          </wp:inline>
        </w:drawing>
      </w:r>
    </w:p>
    <w:p w14:paraId="30AD103E" w14:textId="77777777" w:rsidR="00FC68DB" w:rsidRDefault="00FC68DB" w:rsidP="00B202D2">
      <w:pPr>
        <w:keepNext/>
        <w:jc w:val="center"/>
      </w:pPr>
      <w:r>
        <w:rPr>
          <w:rFonts w:ascii="Calibri,Italic" w:hAnsi="Calibri,Italic" w:cs="Calibri,Italic"/>
          <w:i/>
          <w:iCs/>
          <w:sz w:val="18"/>
          <w:szCs w:val="18"/>
          <w:lang w:eastAsia="en-GB"/>
        </w:rPr>
        <w:t>Source of image: Dr. Thomas Bruder, BMW Group.</w:t>
      </w:r>
    </w:p>
    <w:p w14:paraId="7A54EB98" w14:textId="66CB4556" w:rsidR="00FC68DB" w:rsidRDefault="00FC68DB" w:rsidP="00B202D2">
      <w:pPr>
        <w:pStyle w:val="Beschriftung"/>
      </w:pPr>
      <w:bookmarkStart w:id="1572" w:name="_Toc3557121"/>
      <w:bookmarkStart w:id="1573" w:name="_Toc34747372"/>
      <w:bookmarkStart w:id="1574" w:name="_Toc76030570"/>
      <w:bookmarkStart w:id="1575" w:name="_Toc86863526"/>
      <w:bookmarkStart w:id="1576" w:name="_Toc86863615"/>
      <w:r w:rsidRPr="00E24A0B">
        <w:t xml:space="preserve">Figure </w:t>
      </w:r>
      <w:r w:rsidRPr="00E24A0B">
        <w:fldChar w:fldCharType="begin"/>
      </w:r>
      <w:r w:rsidRPr="00E24A0B">
        <w:instrText xml:space="preserve"> SEQ Figure \* ARABIC </w:instrText>
      </w:r>
      <w:r w:rsidRPr="00E24A0B">
        <w:fldChar w:fldCharType="separate"/>
      </w:r>
      <w:r w:rsidR="008116BB">
        <w:rPr>
          <w:noProof/>
        </w:rPr>
        <w:t>49</w:t>
      </w:r>
      <w:r w:rsidRPr="00E24A0B">
        <w:fldChar w:fldCharType="end"/>
      </w:r>
      <w:r w:rsidRPr="00E24A0B">
        <w:t>: Longitudinal stiffener, top view</w:t>
      </w:r>
      <w:bookmarkEnd w:id="1572"/>
      <w:bookmarkEnd w:id="1573"/>
      <w:bookmarkEnd w:id="1574"/>
      <w:bookmarkEnd w:id="1575"/>
      <w:bookmarkEnd w:id="1576"/>
    </w:p>
    <w:p w14:paraId="26DF1497" w14:textId="77777777" w:rsidR="00FC68DB" w:rsidRDefault="00FC68DB" w:rsidP="00B202D2">
      <w:pPr>
        <w:autoSpaceDE w:val="0"/>
        <w:autoSpaceDN w:val="0"/>
        <w:adjustRightInd w:val="0"/>
        <w:spacing w:after="0"/>
        <w:rPr>
          <w:rFonts w:cs="Calibri"/>
          <w:lang w:eastAsia="en-GB"/>
        </w:rPr>
      </w:pPr>
      <w:r>
        <w:rPr>
          <w:rFonts w:cs="Calibri"/>
          <w:lang w:eastAsia="en-GB"/>
        </w:rPr>
        <w:t xml:space="preserve">Standard conform polygons may well exceed the contact area. However, χMCF version 3.1 does not state anything about the physical meaning or the implications for CAE and CAM. Hence, later versions of χMCF may specify details about what should happen with exceeding parts of a weld line in CAE and </w:t>
      </w:r>
      <w:r>
        <w:rPr>
          <w:rFonts w:cs="Calibri"/>
          <w:lang w:eastAsia="en-GB"/>
        </w:rPr>
        <w:lastRenderedPageBreak/>
        <w:t>CAM. In CAE, for example, hexahedron or tetrahedron could be generated on the exceeding polygons, if their height or thickness is provided.</w:t>
      </w:r>
    </w:p>
    <w:p w14:paraId="5725ADC2" w14:textId="77777777" w:rsidR="00FC68DB" w:rsidRDefault="00FC68DB" w:rsidP="00B202D2">
      <w:pPr>
        <w:autoSpaceDE w:val="0"/>
        <w:autoSpaceDN w:val="0"/>
        <w:adjustRightInd w:val="0"/>
        <w:spacing w:after="0"/>
      </w:pPr>
      <w:r w:rsidRPr="00CC7A7B">
        <w:rPr>
          <w:rFonts w:cs="Calibri"/>
          <w:b/>
          <w:i/>
          <w:lang w:eastAsia="en-GB"/>
        </w:rPr>
        <w:t>Remark</w:t>
      </w:r>
      <w:r w:rsidRPr="00CC7A7B">
        <w:rPr>
          <w:rFonts w:cs="Calibri"/>
          <w:lang w:eastAsia="en-GB"/>
        </w:rPr>
        <w:t>:</w:t>
      </w:r>
      <w:r>
        <w:rPr>
          <w:rFonts w:ascii="Calibri,Bold" w:eastAsia="Calibri,Bold" w:cs="Calibri,Bold"/>
          <w:b/>
          <w:bCs/>
          <w:lang w:eastAsia="en-GB"/>
        </w:rPr>
        <w:t xml:space="preserve"> </w:t>
      </w:r>
      <w:r>
        <w:rPr>
          <w:rFonts w:cs="Calibri"/>
          <w:lang w:eastAsia="en-GB"/>
        </w:rPr>
        <w:t>It is well known that several welding technologies produce material structures which are oriented. In especially, there is a difference between the start and the end of a weld line. χMCF knows about the orientation of a weld line and hence can distinguish between start and end. But it does not yet provide means to transport details about what is the difference between both, neither for CAE nor CAM.</w:t>
      </w:r>
    </w:p>
    <w:p w14:paraId="5B87E190" w14:textId="77777777" w:rsidR="00FC68DB" w:rsidRPr="007055D9" w:rsidRDefault="00FC68DB" w:rsidP="00B202D2">
      <w:pPr>
        <w:pStyle w:val="berschrift3"/>
      </w:pPr>
      <w:bookmarkStart w:id="1577" w:name="_Toc288196463"/>
      <w:bookmarkStart w:id="1578" w:name="_Toc288200761"/>
      <w:bookmarkStart w:id="1579" w:name="_Toc338938907"/>
      <w:bookmarkStart w:id="1580" w:name="_Toc338939104"/>
      <w:bookmarkStart w:id="1581" w:name="_Toc3557004"/>
      <w:bookmarkStart w:id="1582" w:name="_Toc34747254"/>
      <w:bookmarkStart w:id="1583" w:name="_Toc77102073"/>
      <w:bookmarkStart w:id="1584" w:name="_Toc288196487"/>
      <w:bookmarkStart w:id="1585" w:name="_Toc288200789"/>
      <w:bookmarkStart w:id="1586" w:name="_Toc338938910"/>
      <w:bookmarkStart w:id="1587" w:name="_Toc338939129"/>
      <w:bookmarkStart w:id="1588" w:name="_Toc86863851"/>
      <w:r w:rsidRPr="007055D9">
        <w:t>Seam Weld Definition</w:t>
      </w:r>
      <w:bookmarkEnd w:id="1577"/>
      <w:bookmarkEnd w:id="1578"/>
      <w:bookmarkEnd w:id="1579"/>
      <w:bookmarkEnd w:id="1580"/>
      <w:r w:rsidRPr="007055D9">
        <w:t xml:space="preserve"> Overview</w:t>
      </w:r>
      <w:bookmarkEnd w:id="1581"/>
      <w:bookmarkEnd w:id="1582"/>
      <w:bookmarkEnd w:id="1583"/>
      <w:bookmarkEnd w:id="1588"/>
    </w:p>
    <w:p w14:paraId="06E53558" w14:textId="77777777" w:rsidR="00FC68DB" w:rsidRPr="007055D9" w:rsidRDefault="00FC68DB" w:rsidP="00B202D2">
      <w:r w:rsidRPr="007055D9">
        <w:t>The weld definition depends on the type of the weld. For each of the different types</w:t>
      </w:r>
      <w:r>
        <w:t>,</w:t>
      </w:r>
      <w:r w:rsidRPr="007055D9">
        <w:t xml:space="preserve"> the parameters and their meaning can be different. The detailed description can be found in the next sections describing each weld type separately.</w:t>
      </w:r>
    </w:p>
    <w:p w14:paraId="223C3741" w14:textId="77777777" w:rsidR="00FC68DB" w:rsidRPr="007055D9" w:rsidRDefault="00FC68DB" w:rsidP="00B202D2">
      <w:r w:rsidRPr="007055D9">
        <w:t>The table shown below provides an overview over the cu</w:t>
      </w:r>
      <w:r>
        <w:t>rrent seam weld types and their p</w:t>
      </w:r>
      <w:r w:rsidRPr="007055D9">
        <w:t>arameters.</w:t>
      </w:r>
    </w:p>
    <w:p w14:paraId="7B207A9F" w14:textId="77777777" w:rsidR="00FC68DB" w:rsidRPr="007055D9" w:rsidRDefault="00FC68DB" w:rsidP="00B202D2">
      <w:r w:rsidRPr="007055D9">
        <w:t>For each of the weld types it provides the following information:</w:t>
      </w:r>
    </w:p>
    <w:p w14:paraId="280D26F1" w14:textId="77777777" w:rsidR="00FC68DB" w:rsidRPr="007055D9" w:rsidRDefault="00FC68DB" w:rsidP="00BA04B6">
      <w:pPr>
        <w:pStyle w:val="Aufzhlungszeichen"/>
        <w:numPr>
          <w:ilvl w:val="1"/>
          <w:numId w:val="11"/>
        </w:numPr>
        <w:tabs>
          <w:tab w:val="left" w:pos="567"/>
        </w:tabs>
      </w:pPr>
      <w:r w:rsidRPr="007055D9">
        <w:t>Type of the weld</w:t>
      </w:r>
    </w:p>
    <w:p w14:paraId="1B9BA4B9" w14:textId="77777777" w:rsidR="00FC68DB" w:rsidRPr="007055D9" w:rsidRDefault="00FC68DB" w:rsidP="00BA04B6">
      <w:pPr>
        <w:pStyle w:val="Aufzhlungszeichen"/>
        <w:numPr>
          <w:ilvl w:val="1"/>
          <w:numId w:val="11"/>
        </w:numPr>
      </w:pPr>
      <w:r w:rsidRPr="007055D9">
        <w:t>Number of weld positions for the type</w:t>
      </w:r>
    </w:p>
    <w:p w14:paraId="3D0B1763" w14:textId="77777777" w:rsidR="00FC68DB" w:rsidRPr="007055D9" w:rsidRDefault="00FC68DB" w:rsidP="00BA04B6">
      <w:pPr>
        <w:pStyle w:val="Aufzhlungszeichen"/>
        <w:numPr>
          <w:ilvl w:val="1"/>
          <w:numId w:val="11"/>
        </w:numPr>
      </w:pPr>
      <w:r w:rsidRPr="007055D9">
        <w:t>Supported technology</w:t>
      </w:r>
    </w:p>
    <w:p w14:paraId="6D8D040F" w14:textId="77777777" w:rsidR="00FC68DB" w:rsidRPr="007055D9" w:rsidRDefault="00FC68DB" w:rsidP="00BA04B6">
      <w:pPr>
        <w:pStyle w:val="Aufzhlungszeichen"/>
        <w:numPr>
          <w:ilvl w:val="1"/>
          <w:numId w:val="11"/>
        </w:numPr>
      </w:pPr>
      <w:r w:rsidRPr="007055D9">
        <w:t>Valid weld sections</w:t>
      </w:r>
    </w:p>
    <w:p w14:paraId="55E19E25" w14:textId="77777777" w:rsidR="00FC68DB" w:rsidRPr="007055D9" w:rsidRDefault="00FC68DB" w:rsidP="00BA04B6">
      <w:pPr>
        <w:pStyle w:val="Aufzhlungszeichen"/>
        <w:numPr>
          <w:ilvl w:val="1"/>
          <w:numId w:val="11"/>
        </w:numPr>
      </w:pPr>
      <w:r w:rsidRPr="007055D9">
        <w:t>Required parameters</w:t>
      </w:r>
    </w:p>
    <w:p w14:paraId="4B7CE475" w14:textId="77777777" w:rsidR="00FC68DB" w:rsidRPr="007055D9" w:rsidRDefault="00FC68DB" w:rsidP="00BA04B6">
      <w:pPr>
        <w:pStyle w:val="Aufzhlungszeichen"/>
        <w:numPr>
          <w:ilvl w:val="1"/>
          <w:numId w:val="11"/>
        </w:numPr>
      </w:pPr>
      <w:r w:rsidRPr="007055D9">
        <w:t>Optional parameters with their default values</w:t>
      </w:r>
    </w:p>
    <w:p w14:paraId="11552F61" w14:textId="77777777" w:rsidR="00FC68DB" w:rsidRPr="007055D9" w:rsidRDefault="00FC68DB" w:rsidP="00BA04B6">
      <w:pPr>
        <w:pStyle w:val="Aufzhlungszeichen"/>
        <w:numPr>
          <w:ilvl w:val="1"/>
          <w:numId w:val="11"/>
        </w:numPr>
      </w:pPr>
      <w:r w:rsidRPr="007055D9">
        <w:t>Section drawing related to the weld type</w:t>
      </w:r>
    </w:p>
    <w:p w14:paraId="0C074BAC" w14:textId="77777777" w:rsidR="00FC68DB" w:rsidRPr="007055D9" w:rsidRDefault="00FC68DB" w:rsidP="00B202D2">
      <w:r w:rsidRPr="007055D9">
        <w:t>For the given combinations of weld type, technology</w:t>
      </w:r>
      <w:r>
        <w:t>,</w:t>
      </w:r>
      <w:r w:rsidRPr="007055D9">
        <w:t xml:space="preserve"> and section the parameters and the section drawings are provided. The section drawings do not show the specific sections possible for a technology.</w:t>
      </w:r>
    </w:p>
    <w:p w14:paraId="0EEEB824" w14:textId="77777777" w:rsidR="00FC68DB" w:rsidRPr="007055D9" w:rsidRDefault="00FC68DB" w:rsidP="00B202D2">
      <w:r w:rsidRPr="007055D9">
        <w:t>The sheet parameters describing the sheet thickness in the following document sections are not part of the χMCF file contents. They are used in the weld specific sections to describe parameters stored in the χMCF file and their relations.</w:t>
      </w:r>
    </w:p>
    <w:p w14:paraId="771AE875" w14:textId="77777777" w:rsidR="00FC68DB" w:rsidRPr="007055D9" w:rsidRDefault="00FC68DB" w:rsidP="00B202D2">
      <w:r w:rsidRPr="007055D9">
        <w:t>The variety is to be handled by the application using the χMCF file inside the process. All the information stored for the weld together with the model is sufficient to determine the specific type of connection.</w:t>
      </w:r>
    </w:p>
    <w:p w14:paraId="5E54D739" w14:textId="77777777" w:rsidR="00FC68DB" w:rsidRDefault="00FC68DB" w:rsidP="00B202D2">
      <w:pPr>
        <w:jc w:val="center"/>
      </w:pPr>
      <w:r w:rsidRPr="00D72970">
        <w:rPr>
          <w:noProof/>
          <w:lang w:val="en-US"/>
        </w:rPr>
        <w:lastRenderedPageBreak/>
        <w:drawing>
          <wp:inline distT="0" distB="0" distL="0" distR="0" wp14:anchorId="22C6AE8B" wp14:editId="3B22C2EB">
            <wp:extent cx="4866441" cy="8611262"/>
            <wp:effectExtent l="0" t="0" r="0" b="0"/>
            <wp:docPr id="1051" name="Pictur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4873276" cy="8623356"/>
                    </a:xfrm>
                    <a:prstGeom prst="rect">
                      <a:avLst/>
                    </a:prstGeom>
                    <a:noFill/>
                    <a:ln>
                      <a:noFill/>
                    </a:ln>
                  </pic:spPr>
                </pic:pic>
              </a:graphicData>
            </a:graphic>
          </wp:inline>
        </w:drawing>
      </w:r>
    </w:p>
    <w:p w14:paraId="77D19652" w14:textId="5E698591" w:rsidR="00FC68DB" w:rsidRPr="00EB74AE" w:rsidRDefault="00FC68DB" w:rsidP="00B202D2">
      <w:pPr>
        <w:pStyle w:val="Beschriftung"/>
      </w:pPr>
      <w:bookmarkStart w:id="1589" w:name="_Toc3557122"/>
      <w:bookmarkStart w:id="1590" w:name="_Toc34747373"/>
      <w:bookmarkStart w:id="1591" w:name="_Toc76030571"/>
      <w:bookmarkStart w:id="1592" w:name="_Toc86863527"/>
      <w:bookmarkStart w:id="1593" w:name="_Toc86863616"/>
      <w:r>
        <w:t xml:space="preserve">Figure </w:t>
      </w:r>
      <w:r>
        <w:fldChar w:fldCharType="begin"/>
      </w:r>
      <w:r>
        <w:instrText xml:space="preserve"> SEQ Figure \* ARABIC </w:instrText>
      </w:r>
      <w:r>
        <w:fldChar w:fldCharType="separate"/>
      </w:r>
      <w:r w:rsidR="008116BB">
        <w:rPr>
          <w:noProof/>
        </w:rPr>
        <w:t>50</w:t>
      </w:r>
      <w:r>
        <w:fldChar w:fldCharType="end"/>
      </w:r>
      <w:r w:rsidRPr="00EB74AE">
        <w:t>: Seam weld types and attributes</w:t>
      </w:r>
      <w:bookmarkEnd w:id="1589"/>
      <w:bookmarkEnd w:id="1590"/>
      <w:bookmarkEnd w:id="1591"/>
      <w:bookmarkEnd w:id="1592"/>
      <w:bookmarkEnd w:id="1593"/>
    </w:p>
    <w:p w14:paraId="3E80C837" w14:textId="77777777" w:rsidR="00FC68DB" w:rsidRPr="007055D9" w:rsidRDefault="00FC68DB" w:rsidP="00B202D2">
      <w:pPr>
        <w:pStyle w:val="berschrift3"/>
      </w:pPr>
      <w:bookmarkStart w:id="1594" w:name="_Toc3557005"/>
      <w:bookmarkStart w:id="1595" w:name="_Toc34747255"/>
      <w:bookmarkStart w:id="1596" w:name="_Toc77102074"/>
      <w:bookmarkStart w:id="1597" w:name="_Toc86863852"/>
      <w:r w:rsidRPr="007055D9">
        <w:lastRenderedPageBreak/>
        <w:t>Specific XML Realization</w:t>
      </w:r>
      <w:bookmarkEnd w:id="1594"/>
      <w:bookmarkEnd w:id="1595"/>
      <w:bookmarkEnd w:id="1596"/>
      <w:bookmarkEnd w:id="1597"/>
    </w:p>
    <w:p w14:paraId="6D8DCCB4" w14:textId="77777777" w:rsidR="00FC68DB" w:rsidRPr="007055D9" w:rsidRDefault="00FC68DB" w:rsidP="00B202D2">
      <w:r w:rsidRPr="007055D9">
        <w:t>This part of the XML structure describes the data stored for each of the seam welds. This includes the details necessary to describe each connection in depth.</w:t>
      </w:r>
    </w:p>
    <w:p w14:paraId="73F316B7" w14:textId="77777777" w:rsidR="00FC68DB" w:rsidRPr="007055D9" w:rsidRDefault="00FC68DB" w:rsidP="00B202D2">
      <w:bookmarkStart w:id="1598" w:name="XMLStructureSeamWelds"/>
      <w:bookmarkEnd w:id="1598"/>
      <w:r w:rsidRPr="007055D9">
        <w:t>Inside the XML definition of the seam weld each of the welds related to a connection is stored in a separate weld p</w:t>
      </w:r>
      <w:r>
        <w:t>osition inside the specific sub</w:t>
      </w:r>
      <w:r w:rsidRPr="007055D9">
        <w:t>type defin</w:t>
      </w:r>
      <w:r>
        <w:t>i</w:t>
      </w:r>
      <w:r w:rsidRPr="007055D9">
        <w:t>tion.</w:t>
      </w:r>
    </w:p>
    <w:p w14:paraId="4FBB581A" w14:textId="77777777" w:rsidR="00FC68DB" w:rsidRDefault="00FC68DB" w:rsidP="00B202D2">
      <w:pPr>
        <w:keepNext/>
        <w:jc w:val="center"/>
      </w:pPr>
      <w:r>
        <w:rPr>
          <w:noProof/>
          <w:lang w:val="en-US"/>
        </w:rPr>
        <w:drawing>
          <wp:inline distT="0" distB="0" distL="0" distR="0" wp14:anchorId="3F9C8298" wp14:editId="724AD729">
            <wp:extent cx="5711800" cy="2605775"/>
            <wp:effectExtent l="19050" t="19050" r="22860" b="23495"/>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717054" cy="2608172"/>
                    </a:xfrm>
                    <a:prstGeom prst="rect">
                      <a:avLst/>
                    </a:prstGeom>
                    <a:noFill/>
                    <a:ln w="6350" cmpd="sng">
                      <a:solidFill>
                        <a:srgbClr val="000000"/>
                      </a:solidFill>
                      <a:miter lim="800000"/>
                      <a:headEnd/>
                      <a:tailEnd/>
                    </a:ln>
                    <a:effectLst/>
                  </pic:spPr>
                </pic:pic>
              </a:graphicData>
            </a:graphic>
          </wp:inline>
        </w:drawing>
      </w:r>
    </w:p>
    <w:p w14:paraId="612FAD64" w14:textId="477210BF" w:rsidR="00FC68DB" w:rsidRPr="002A57F0" w:rsidRDefault="00FC68DB" w:rsidP="00B202D2">
      <w:pPr>
        <w:pStyle w:val="Beschriftung"/>
      </w:pPr>
      <w:bookmarkStart w:id="1599" w:name="_Toc3557123"/>
      <w:bookmarkStart w:id="1600" w:name="_Toc34747374"/>
      <w:bookmarkStart w:id="1601" w:name="_Toc76030572"/>
      <w:bookmarkStart w:id="1602" w:name="_Toc86863528"/>
      <w:bookmarkStart w:id="1603" w:name="_Toc86863617"/>
      <w:r>
        <w:t xml:space="preserve">Figure </w:t>
      </w:r>
      <w:r>
        <w:fldChar w:fldCharType="begin"/>
      </w:r>
      <w:r>
        <w:instrText xml:space="preserve"> SEQ Figure \* ARABIC </w:instrText>
      </w:r>
      <w:r>
        <w:fldChar w:fldCharType="separate"/>
      </w:r>
      <w:r w:rsidR="008116BB">
        <w:rPr>
          <w:noProof/>
        </w:rPr>
        <w:t>51</w:t>
      </w:r>
      <w:r>
        <w:fldChar w:fldCharType="end"/>
      </w:r>
      <w:r>
        <w:t xml:space="preserve">: </w:t>
      </w:r>
      <w:r w:rsidRPr="002A57F0">
        <w:t>χMCF Structure of a Seam Weld (connection_1d)</w:t>
      </w:r>
      <w:bookmarkEnd w:id="1599"/>
      <w:bookmarkEnd w:id="1600"/>
      <w:bookmarkEnd w:id="1601"/>
      <w:bookmarkEnd w:id="1602"/>
      <w:bookmarkEnd w:id="1603"/>
    </w:p>
    <w:p w14:paraId="7D1BCE42" w14:textId="77777777" w:rsidR="00FC68DB" w:rsidRPr="007055D9" w:rsidRDefault="00FC68DB" w:rsidP="00B202D2">
      <w:pPr>
        <w:pStyle w:val="berschrift3"/>
      </w:pPr>
      <w:bookmarkStart w:id="1604" w:name="_Toc3557006"/>
      <w:bookmarkStart w:id="1605" w:name="_Toc34747256"/>
      <w:bookmarkStart w:id="1606" w:name="_Toc77102075"/>
      <w:bookmarkStart w:id="1607" w:name="_Toc86863853"/>
      <w:r w:rsidRPr="007055D9">
        <w:t>Generic Seam Weld Definition</w:t>
      </w:r>
      <w:bookmarkEnd w:id="1584"/>
      <w:bookmarkEnd w:id="1585"/>
      <w:bookmarkEnd w:id="1586"/>
      <w:bookmarkEnd w:id="1587"/>
      <w:bookmarkEnd w:id="1604"/>
      <w:bookmarkEnd w:id="1605"/>
      <w:bookmarkEnd w:id="1606"/>
      <w:bookmarkEnd w:id="1607"/>
    </w:p>
    <w:p w14:paraId="2EC4C0A0" w14:textId="2480649E" w:rsidR="00FC68DB" w:rsidRPr="007055D9" w:rsidDel="00B33791" w:rsidRDefault="00FC68DB" w:rsidP="00B202D2">
      <w:pPr>
        <w:pStyle w:val="berschrift4"/>
        <w:rPr>
          <w:del w:id="1608" w:author="nick" w:date="2021-10-27T10:29:00Z"/>
        </w:rPr>
      </w:pPr>
      <w:bookmarkStart w:id="1609" w:name="_Toc3557007"/>
      <w:bookmarkStart w:id="1610" w:name="_Toc34747257"/>
      <w:bookmarkStart w:id="1611" w:name="_Toc77102076"/>
      <w:del w:id="1612" w:author="nick" w:date="2021-10-27T10:29:00Z">
        <w:r w:rsidRPr="007055D9" w:rsidDel="00B33791">
          <w:delText>Identification</w:delText>
        </w:r>
        <w:bookmarkEnd w:id="1609"/>
        <w:bookmarkEnd w:id="1610"/>
        <w:bookmarkEnd w:id="1611"/>
      </w:del>
    </w:p>
    <w:p w14:paraId="4D1E7D56" w14:textId="38B4BCD4" w:rsidR="00FC68DB" w:rsidRPr="007055D9" w:rsidDel="00B33791" w:rsidRDefault="00FC68DB" w:rsidP="00B202D2">
      <w:pPr>
        <w:rPr>
          <w:del w:id="1613" w:author="nick" w:date="2021-10-27T10:29:00Z"/>
        </w:rPr>
      </w:pPr>
      <w:del w:id="1614" w:author="nick" w:date="2021-10-27T10:29:00Z">
        <w:r w:rsidRPr="007055D9" w:rsidDel="00B33791">
          <w:delText xml:space="preserve">Each seam weld is optionally identified by its </w:delText>
        </w:r>
        <w:r w:rsidRPr="00F760B4" w:rsidDel="00B33791">
          <w:rPr>
            <w:rFonts w:ascii="Courier New" w:hAnsi="Courier New" w:cs="Courier New"/>
            <w:i/>
            <w:sz w:val="18"/>
          </w:rPr>
          <w:delText>label</w:delText>
        </w:r>
      </w:del>
      <w:del w:id="1615" w:author="nick" w:date="2021-10-27T08:52:00Z">
        <w:r w:rsidRPr="007055D9" w:rsidDel="00BD4F32">
          <w:delText>.</w:delText>
        </w:r>
      </w:del>
      <w:del w:id="1616" w:author="nick" w:date="2021-10-27T10:29:00Z">
        <w:r w:rsidRPr="007055D9" w:rsidDel="00B33791">
          <w:delText xml:space="preserve"> The XML definition at </w:delText>
        </w:r>
        <w:r w:rsidRPr="00E751EA" w:rsidDel="00B33791">
          <w:rPr>
            <w:rFonts w:ascii="Courier New" w:hAnsi="Courier New" w:cs="Courier New"/>
            <w:b/>
            <w:i/>
            <w:sz w:val="18"/>
            <w:szCs w:val="18"/>
          </w:rPr>
          <w:delText>connection_1d</w:delText>
        </w:r>
        <w:r w:rsidRPr="007055D9" w:rsidDel="00B33791">
          <w:delText xml:space="preserve"> level contains</w:delText>
        </w:r>
        <w:r w:rsidDel="00B33791">
          <w:delText xml:space="preserve"> </w:delText>
        </w:r>
        <w:r w:rsidRPr="007055D9" w:rsidDel="00B33791">
          <w:delText>the following attributes:</w:delText>
        </w:r>
      </w:del>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44"/>
        <w:gridCol w:w="1559"/>
        <w:gridCol w:w="1134"/>
        <w:gridCol w:w="4235"/>
      </w:tblGrid>
      <w:tr w:rsidR="00FC68DB" w:rsidRPr="007055D9" w:rsidDel="00B33791" w14:paraId="179366EE" w14:textId="5F485F0D" w:rsidTr="00FC68DB">
        <w:trPr>
          <w:jc w:val="center"/>
          <w:del w:id="1617" w:author="nick" w:date="2021-10-27T10:29:00Z"/>
        </w:trPr>
        <w:tc>
          <w:tcPr>
            <w:tcW w:w="154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5BB2376" w14:textId="5299100C" w:rsidR="00FC68DB" w:rsidRPr="007055D9" w:rsidDel="00B33791" w:rsidRDefault="00FC68DB" w:rsidP="00B202D2">
            <w:pPr>
              <w:keepNext/>
              <w:rPr>
                <w:del w:id="1618" w:author="nick" w:date="2021-10-27T10:29:00Z"/>
                <w:b/>
                <w:i/>
              </w:rPr>
            </w:pPr>
            <w:del w:id="1619" w:author="nick" w:date="2021-10-27T10:29:00Z">
              <w:r w:rsidRPr="007055D9" w:rsidDel="00B33791">
                <w:rPr>
                  <w:b/>
                  <w:i/>
                </w:rPr>
                <w:delText>Attributes</w:delText>
              </w:r>
            </w:del>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4C29D4" w14:textId="686CC429" w:rsidR="00FC68DB" w:rsidRPr="007055D9" w:rsidDel="00B33791" w:rsidRDefault="00FC68DB" w:rsidP="00B202D2">
            <w:pPr>
              <w:keepNext/>
              <w:rPr>
                <w:del w:id="1620" w:author="nick" w:date="2021-10-27T10:29:00Z"/>
                <w:b/>
                <w:i/>
              </w:rPr>
            </w:pPr>
            <w:del w:id="1621" w:author="nick" w:date="2021-10-27T10:29:00Z">
              <w:r w:rsidRPr="007055D9" w:rsidDel="00B33791">
                <w:rPr>
                  <w:b/>
                  <w:i/>
                </w:rPr>
                <w:delText>Type</w:delText>
              </w:r>
            </w:del>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ED7A30" w14:textId="4CB43BBD" w:rsidR="00FC68DB" w:rsidRPr="007055D9" w:rsidDel="00B33791" w:rsidRDefault="00FC68DB" w:rsidP="00B202D2">
            <w:pPr>
              <w:keepNext/>
              <w:rPr>
                <w:del w:id="1622" w:author="nick" w:date="2021-10-27T10:29:00Z"/>
                <w:b/>
                <w:i/>
              </w:rPr>
            </w:pPr>
            <w:del w:id="1623" w:author="nick" w:date="2021-10-27T10:29:00Z">
              <w:r w:rsidDel="00B33791">
                <w:rPr>
                  <w:b/>
                  <w:i/>
                </w:rPr>
                <w:delText>Use</w:delText>
              </w:r>
            </w:del>
          </w:p>
        </w:tc>
        <w:tc>
          <w:tcPr>
            <w:tcW w:w="42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756AEA" w14:textId="54551661" w:rsidR="00FC68DB" w:rsidRPr="007055D9" w:rsidDel="00B33791" w:rsidRDefault="00FC68DB" w:rsidP="00B202D2">
            <w:pPr>
              <w:keepNext/>
              <w:rPr>
                <w:del w:id="1624" w:author="nick" w:date="2021-10-27T10:29:00Z"/>
                <w:b/>
                <w:i/>
              </w:rPr>
            </w:pPr>
            <w:del w:id="1625" w:author="nick" w:date="2021-10-27T10:29:00Z">
              <w:r w:rsidRPr="00A20C5C" w:rsidDel="00B33791">
                <w:rPr>
                  <w:b/>
                  <w:i/>
                </w:rPr>
                <w:delText>Constraint</w:delText>
              </w:r>
              <w:r w:rsidDel="00B33791">
                <w:rPr>
                  <w:b/>
                  <w:i/>
                </w:rPr>
                <w:delText xml:space="preserve"> / Remarks</w:delText>
              </w:r>
            </w:del>
          </w:p>
        </w:tc>
      </w:tr>
      <w:tr w:rsidR="00FC68DB" w:rsidRPr="00030A40" w:rsidDel="00B33791" w14:paraId="31B6704B" w14:textId="4AF08AEA" w:rsidTr="00FC68DB">
        <w:trPr>
          <w:jc w:val="center"/>
          <w:del w:id="1626" w:author="nick" w:date="2021-10-27T10:29:00Z"/>
        </w:trPr>
        <w:tc>
          <w:tcPr>
            <w:tcW w:w="1544" w:type="dxa"/>
            <w:shd w:val="clear" w:color="auto" w:fill="auto"/>
            <w:vAlign w:val="bottom"/>
          </w:tcPr>
          <w:p w14:paraId="0CE07CB9" w14:textId="45D35E87" w:rsidR="00FC68DB" w:rsidRPr="00030A40" w:rsidDel="00B33791" w:rsidRDefault="00FC68DB" w:rsidP="00B202D2">
            <w:pPr>
              <w:rPr>
                <w:del w:id="1627" w:author="nick" w:date="2021-10-27T10:29:00Z"/>
                <w:sz w:val="20"/>
                <w:szCs w:val="20"/>
              </w:rPr>
            </w:pPr>
            <w:del w:id="1628" w:author="nick" w:date="2021-10-27T10:29:00Z">
              <w:r w:rsidRPr="00030A40" w:rsidDel="00B33791">
                <w:rPr>
                  <w:sz w:val="20"/>
                  <w:szCs w:val="20"/>
                </w:rPr>
                <w:delText>label</w:delText>
              </w:r>
            </w:del>
          </w:p>
        </w:tc>
        <w:tc>
          <w:tcPr>
            <w:tcW w:w="1559" w:type="dxa"/>
            <w:shd w:val="clear" w:color="auto" w:fill="auto"/>
            <w:vAlign w:val="bottom"/>
          </w:tcPr>
          <w:p w14:paraId="1B1D8AE5" w14:textId="6309A4CD" w:rsidR="00FC68DB" w:rsidRPr="00030A40" w:rsidDel="00B33791" w:rsidRDefault="00FC68DB" w:rsidP="00B202D2">
            <w:pPr>
              <w:rPr>
                <w:del w:id="1629" w:author="nick" w:date="2021-10-27T10:29:00Z"/>
                <w:sz w:val="20"/>
                <w:szCs w:val="20"/>
              </w:rPr>
            </w:pPr>
            <w:del w:id="1630" w:author="nick" w:date="2021-10-27T10:29:00Z">
              <w:r w:rsidRPr="00030A40" w:rsidDel="00B33791">
                <w:rPr>
                  <w:sz w:val="20"/>
                  <w:szCs w:val="20"/>
                </w:rPr>
                <w:delText>Alphanumeric</w:delText>
              </w:r>
            </w:del>
          </w:p>
        </w:tc>
        <w:tc>
          <w:tcPr>
            <w:tcW w:w="1134" w:type="dxa"/>
            <w:shd w:val="clear" w:color="auto" w:fill="auto"/>
            <w:vAlign w:val="bottom"/>
          </w:tcPr>
          <w:p w14:paraId="576623D2" w14:textId="33911F6F" w:rsidR="00FC68DB" w:rsidRPr="00030A40" w:rsidDel="00B33791" w:rsidRDefault="00FC68DB" w:rsidP="00B202D2">
            <w:pPr>
              <w:rPr>
                <w:del w:id="1631" w:author="nick" w:date="2021-10-27T10:29:00Z"/>
                <w:sz w:val="20"/>
                <w:szCs w:val="20"/>
              </w:rPr>
            </w:pPr>
            <w:del w:id="1632" w:author="nick" w:date="2021-10-27T10:29:00Z">
              <w:r w:rsidRPr="00030A40" w:rsidDel="00B33791">
                <w:rPr>
                  <w:sz w:val="20"/>
                  <w:szCs w:val="20"/>
                </w:rPr>
                <w:delText>Optional</w:delText>
              </w:r>
            </w:del>
          </w:p>
        </w:tc>
        <w:tc>
          <w:tcPr>
            <w:tcW w:w="4235" w:type="dxa"/>
            <w:shd w:val="clear" w:color="auto" w:fill="auto"/>
            <w:vAlign w:val="bottom"/>
          </w:tcPr>
          <w:p w14:paraId="047904B6" w14:textId="176CFB47" w:rsidR="00FC68DB" w:rsidRPr="00030A40" w:rsidDel="00B33791" w:rsidRDefault="00FC68DB" w:rsidP="00B202D2">
            <w:pPr>
              <w:rPr>
                <w:del w:id="1633" w:author="nick" w:date="2021-10-27T10:29:00Z"/>
                <w:sz w:val="20"/>
                <w:szCs w:val="20"/>
              </w:rPr>
            </w:pPr>
            <w:del w:id="1634" w:author="nick" w:date="2021-10-27T10:29:00Z">
              <w:r w:rsidRPr="00030A40" w:rsidDel="00B33791">
                <w:rPr>
                  <w:sz w:val="20"/>
                  <w:szCs w:val="20"/>
                </w:rPr>
                <w:delText>-</w:delText>
              </w:r>
            </w:del>
          </w:p>
        </w:tc>
      </w:tr>
      <w:tr w:rsidR="00FC68DB" w:rsidRPr="007055D9" w:rsidDel="00B33791" w14:paraId="1F6C735C" w14:textId="01DD2DC6" w:rsidTr="00FC68DB">
        <w:trPr>
          <w:jc w:val="center"/>
          <w:del w:id="1635" w:author="nick" w:date="2021-10-27T10:29:00Z"/>
        </w:trPr>
        <w:tc>
          <w:tcPr>
            <w:tcW w:w="1544" w:type="dxa"/>
            <w:shd w:val="clear" w:color="auto" w:fill="auto"/>
          </w:tcPr>
          <w:p w14:paraId="3EFEAD3C" w14:textId="2B07E7A8" w:rsidR="00FC68DB" w:rsidRPr="007055D9" w:rsidDel="00B33791" w:rsidRDefault="00FC68DB" w:rsidP="00B202D2">
            <w:pPr>
              <w:rPr>
                <w:del w:id="1636" w:author="nick" w:date="2021-10-27T10:29:00Z"/>
              </w:rPr>
            </w:pPr>
            <w:del w:id="1637" w:author="nick" w:date="2021-10-27T10:29:00Z">
              <w:r w:rsidDel="00B33791">
                <w:rPr>
                  <w:sz w:val="20"/>
                  <w:szCs w:val="20"/>
                </w:rPr>
                <w:delText>quality_control</w:delText>
              </w:r>
            </w:del>
          </w:p>
        </w:tc>
        <w:tc>
          <w:tcPr>
            <w:tcW w:w="1559" w:type="dxa"/>
            <w:shd w:val="clear" w:color="auto" w:fill="auto"/>
          </w:tcPr>
          <w:p w14:paraId="4B48B548" w14:textId="13995596" w:rsidR="00FC68DB" w:rsidRPr="007055D9" w:rsidDel="00B33791" w:rsidRDefault="00FC68DB" w:rsidP="00B202D2">
            <w:pPr>
              <w:rPr>
                <w:del w:id="1638" w:author="nick" w:date="2021-10-27T10:29:00Z"/>
              </w:rPr>
            </w:pPr>
            <w:del w:id="1639" w:author="nick" w:date="2021-10-27T10:29:00Z">
              <w:r w:rsidRPr="00A04202" w:rsidDel="00B33791">
                <w:rPr>
                  <w:sz w:val="20"/>
                  <w:szCs w:val="20"/>
                </w:rPr>
                <w:delText>Alphanumeric</w:delText>
              </w:r>
            </w:del>
          </w:p>
        </w:tc>
        <w:tc>
          <w:tcPr>
            <w:tcW w:w="1134" w:type="dxa"/>
            <w:shd w:val="clear" w:color="auto" w:fill="auto"/>
          </w:tcPr>
          <w:p w14:paraId="3F5F66DE" w14:textId="310E5A4D" w:rsidR="00FC68DB" w:rsidRPr="007055D9" w:rsidDel="00B33791" w:rsidRDefault="00FC68DB" w:rsidP="00B202D2">
            <w:pPr>
              <w:rPr>
                <w:del w:id="1640" w:author="nick" w:date="2021-10-27T10:29:00Z"/>
              </w:rPr>
            </w:pPr>
            <w:del w:id="1641" w:author="nick" w:date="2021-10-27T10:29:00Z">
              <w:r w:rsidRPr="00A04202" w:rsidDel="00B33791">
                <w:rPr>
                  <w:sz w:val="20"/>
                  <w:szCs w:val="20"/>
                </w:rPr>
                <w:delText>Optional</w:delText>
              </w:r>
            </w:del>
          </w:p>
        </w:tc>
        <w:tc>
          <w:tcPr>
            <w:tcW w:w="4235" w:type="dxa"/>
            <w:shd w:val="clear" w:color="auto" w:fill="auto"/>
          </w:tcPr>
          <w:p w14:paraId="49FA3913" w14:textId="4D8BA8F2" w:rsidR="00FC68DB" w:rsidRPr="007055D9" w:rsidDel="00B33791" w:rsidRDefault="00FC68DB" w:rsidP="00B202D2">
            <w:pPr>
              <w:keepNext/>
              <w:rPr>
                <w:del w:id="1642" w:author="nick" w:date="2021-10-27T10:29:00Z"/>
              </w:rPr>
            </w:pPr>
            <w:del w:id="1643" w:author="nick" w:date="2021-10-27T10:29:00Z">
              <w:r w:rsidDel="00B33791">
                <w:rPr>
                  <w:sz w:val="20"/>
                  <w:szCs w:val="20"/>
                </w:rPr>
                <w:delText xml:space="preserve">See section </w:delText>
              </w:r>
              <w:r w:rsidDel="00B33791">
                <w:rPr>
                  <w:sz w:val="20"/>
                  <w:szCs w:val="20"/>
                </w:rPr>
                <w:fldChar w:fldCharType="begin"/>
              </w:r>
              <w:r w:rsidDel="00B33791">
                <w:rPr>
                  <w:sz w:val="20"/>
                  <w:szCs w:val="20"/>
                </w:rPr>
                <w:delInstrText xml:space="preserve"> REF _Ref440453613 \r \h </w:delInstrText>
              </w:r>
              <w:r w:rsidDel="00B33791">
                <w:rPr>
                  <w:sz w:val="20"/>
                  <w:szCs w:val="20"/>
                </w:rPr>
              </w:r>
              <w:r w:rsidDel="00B33791">
                <w:rPr>
                  <w:sz w:val="20"/>
                  <w:szCs w:val="20"/>
                </w:rPr>
                <w:fldChar w:fldCharType="separate"/>
              </w:r>
              <w:r w:rsidR="004C113B" w:rsidDel="00B33791">
                <w:rPr>
                  <w:sz w:val="20"/>
                  <w:szCs w:val="20"/>
                </w:rPr>
                <w:delText>8.4</w:delText>
              </w:r>
              <w:r w:rsidDel="00B33791">
                <w:rPr>
                  <w:sz w:val="20"/>
                  <w:szCs w:val="20"/>
                </w:rPr>
                <w:fldChar w:fldCharType="end"/>
              </w:r>
              <w:r w:rsidDel="00B33791">
                <w:rPr>
                  <w:sz w:val="20"/>
                  <w:szCs w:val="20"/>
                </w:rPr>
                <w:delText xml:space="preserve"> </w:delText>
              </w:r>
              <w:r w:rsidDel="00B33791">
                <w:rPr>
                  <w:sz w:val="20"/>
                  <w:szCs w:val="20"/>
                </w:rPr>
                <w:fldChar w:fldCharType="begin"/>
              </w:r>
              <w:r w:rsidDel="00B33791">
                <w:rPr>
                  <w:sz w:val="20"/>
                  <w:szCs w:val="20"/>
                </w:rPr>
                <w:delInstrText xml:space="preserve"> REF _Ref440453616 \h  \* MERGEFORMAT </w:delInstrText>
              </w:r>
              <w:r w:rsidDel="00B33791">
                <w:rPr>
                  <w:sz w:val="20"/>
                  <w:szCs w:val="20"/>
                </w:rPr>
              </w:r>
              <w:r w:rsidDel="00B33791">
                <w:rPr>
                  <w:sz w:val="20"/>
                  <w:szCs w:val="20"/>
                </w:rPr>
                <w:fldChar w:fldCharType="separate"/>
              </w:r>
              <w:r w:rsidR="004C113B" w:rsidRPr="00BD20ED" w:rsidDel="00B33791">
                <w:rPr>
                  <w:szCs w:val="34"/>
                </w:rPr>
                <w:delText xml:space="preserve">Attribute </w:delText>
              </w:r>
              <w:r w:rsidR="004C113B" w:rsidRPr="004C113B" w:rsidDel="00B33791">
                <w:rPr>
                  <w:rFonts w:ascii="Courier New" w:hAnsi="Courier New" w:cs="Courier New"/>
                  <w:b/>
                  <w:sz w:val="18"/>
                  <w:szCs w:val="34"/>
                  <w:highlight w:val="white"/>
                </w:rPr>
                <w:delText>quality_control</w:delText>
              </w:r>
              <w:r w:rsidDel="00B33791">
                <w:rPr>
                  <w:sz w:val="20"/>
                  <w:szCs w:val="20"/>
                </w:rPr>
                <w:fldChar w:fldCharType="end"/>
              </w:r>
              <w:r w:rsidDel="00B33791">
                <w:rPr>
                  <w:sz w:val="20"/>
                  <w:szCs w:val="20"/>
                </w:rPr>
                <w:delText xml:space="preserve"> </w:delText>
              </w:r>
            </w:del>
          </w:p>
        </w:tc>
      </w:tr>
    </w:tbl>
    <w:p w14:paraId="1E9241A7" w14:textId="0A17DC21" w:rsidR="00FC68DB" w:rsidDel="00B33791" w:rsidRDefault="00FC68DB" w:rsidP="00B202D2">
      <w:pPr>
        <w:pStyle w:val="Beschriftung"/>
        <w:spacing w:before="120"/>
        <w:rPr>
          <w:del w:id="1644" w:author="nick" w:date="2021-10-27T10:29:00Z"/>
        </w:rPr>
      </w:pPr>
      <w:bookmarkStart w:id="1645" w:name="_Toc3566485"/>
      <w:bookmarkStart w:id="1646" w:name="_Toc34747486"/>
      <w:bookmarkStart w:id="1647" w:name="_Toc77095944"/>
      <w:del w:id="1648" w:author="nick" w:date="2021-10-27T10:29:00Z">
        <w:r w:rsidDel="00B33791">
          <w:delText xml:space="preserve">Table </w:delText>
        </w:r>
        <w:r w:rsidDel="00B33791">
          <w:rPr>
            <w:i w:val="0"/>
            <w:iCs w:val="0"/>
          </w:rPr>
          <w:fldChar w:fldCharType="begin"/>
        </w:r>
        <w:r w:rsidDel="00B33791">
          <w:delInstrText xml:space="preserve"> SEQ Table \* ARABIC </w:delInstrText>
        </w:r>
        <w:r w:rsidDel="00B33791">
          <w:rPr>
            <w:i w:val="0"/>
            <w:iCs w:val="0"/>
          </w:rPr>
          <w:fldChar w:fldCharType="separate"/>
        </w:r>
        <w:r w:rsidR="004C113B" w:rsidDel="00B33791">
          <w:rPr>
            <w:noProof/>
          </w:rPr>
          <w:delText>86</w:delText>
        </w:r>
        <w:r w:rsidDel="00B33791">
          <w:rPr>
            <w:i w:val="0"/>
            <w:iCs w:val="0"/>
          </w:rPr>
          <w:fldChar w:fldCharType="end"/>
        </w:r>
        <w:r w:rsidDel="00B33791">
          <w:delText xml:space="preserve">: Attributes of element </w:delText>
        </w:r>
        <w:r w:rsidRPr="00B350C5" w:rsidDel="00B33791">
          <w:rPr>
            <w:rStyle w:val="elementdeftypeChar"/>
            <w:rFonts w:eastAsia="Calibri"/>
            <w:b w:val="0"/>
          </w:rPr>
          <w:delText>&lt;connection_1d</w:delText>
        </w:r>
        <w:r w:rsidDel="00B33791">
          <w:rPr>
            <w:rStyle w:val="elementdeftypeChar"/>
            <w:rFonts w:eastAsia="Calibri"/>
            <w:b w:val="0"/>
          </w:rPr>
          <w:delText>/</w:delText>
        </w:r>
        <w:r w:rsidRPr="00B350C5" w:rsidDel="00B33791">
          <w:rPr>
            <w:rStyle w:val="elementdeftypeChar"/>
            <w:rFonts w:eastAsia="Calibri"/>
            <w:b w:val="0"/>
          </w:rPr>
          <w:delText>&gt;</w:delText>
        </w:r>
        <w:bookmarkEnd w:id="1645"/>
        <w:bookmarkEnd w:id="1646"/>
        <w:bookmarkEnd w:id="1647"/>
      </w:del>
    </w:p>
    <w:p w14:paraId="6BED641B" w14:textId="4CA8540F" w:rsidR="00FC68DB" w:rsidRPr="007055D9" w:rsidDel="00B33791" w:rsidRDefault="00FC68DB" w:rsidP="00B202D2">
      <w:pPr>
        <w:pStyle w:val="berschrift5"/>
        <w:rPr>
          <w:del w:id="1649" w:author="nick" w:date="2021-10-27T10:29:00Z"/>
        </w:rPr>
      </w:pPr>
      <w:del w:id="1650" w:author="nick" w:date="2021-10-27T10:29:00Z">
        <w:r w:rsidRPr="007055D9" w:rsidDel="00B33791">
          <w:delText xml:space="preserve">Attribute </w:delText>
        </w:r>
        <w:r w:rsidDel="00B33791">
          <w:delText>"</w:delText>
        </w:r>
        <w:r w:rsidRPr="007055D9" w:rsidDel="00B33791">
          <w:delText>label</w:delText>
        </w:r>
        <w:r w:rsidDel="00B33791">
          <w:delText>"</w:delText>
        </w:r>
      </w:del>
    </w:p>
    <w:p w14:paraId="0D2641BE" w14:textId="5713C713" w:rsidR="00FC68DB" w:rsidDel="00B33791" w:rsidRDefault="00FC68DB" w:rsidP="00B202D2">
      <w:pPr>
        <w:rPr>
          <w:del w:id="1651" w:author="nick" w:date="2021-10-27T10:29:00Z"/>
        </w:rPr>
      </w:pPr>
      <w:del w:id="1652" w:author="nick" w:date="2021-10-27T10:29:00Z">
        <w:r w:rsidRPr="007055D9" w:rsidDel="00B33791">
          <w:delText>The label defines the human readable identification of the seam weld</w:delText>
        </w:r>
        <w:r w:rsidDel="00B33791">
          <w:delText xml:space="preserve"> connection</w:delText>
        </w:r>
        <w:r w:rsidRPr="007055D9" w:rsidDel="00B33791">
          <w:delText>.</w:delText>
        </w:r>
      </w:del>
    </w:p>
    <w:p w14:paraId="0FB4D916" w14:textId="203321EA" w:rsidR="00FC68DB" w:rsidRPr="00D977AB" w:rsidDel="00B33791" w:rsidRDefault="00FC68DB" w:rsidP="00B202D2">
      <w:pPr>
        <w:pStyle w:val="Example"/>
        <w:spacing w:before="120"/>
        <w:rPr>
          <w:del w:id="1653" w:author="nick" w:date="2021-10-27T10:29:00Z"/>
        </w:rPr>
      </w:pPr>
      <w:del w:id="1654" w:author="nick" w:date="2021-10-27T10:29:00Z">
        <w:r w:rsidRPr="00652492" w:rsidDel="00B33791">
          <w:delText>Example</w:delText>
        </w:r>
        <w:r w:rsidRPr="00D977AB" w:rsidDel="00B33791">
          <w:delText>:</w:delText>
        </w:r>
      </w:del>
    </w:p>
    <w:p w14:paraId="27F8EA46" w14:textId="64A8C8E6" w:rsidR="00FC68DB" w:rsidRPr="00D977AB" w:rsidDel="00B33791" w:rsidRDefault="00FC68DB" w:rsidP="00B202D2">
      <w:pPr>
        <w:pStyle w:val="XMLCode"/>
        <w:rPr>
          <w:del w:id="1655" w:author="nick" w:date="2021-10-27T10:29:00Z"/>
        </w:rPr>
      </w:pPr>
    </w:p>
    <w:p w14:paraId="13404BA3" w14:textId="61EBF668" w:rsidR="00FC68DB" w:rsidRPr="00D977AB" w:rsidDel="00B33791" w:rsidRDefault="00FC68DB" w:rsidP="00B202D2">
      <w:pPr>
        <w:pStyle w:val="XMLCode"/>
        <w:rPr>
          <w:del w:id="1656" w:author="nick" w:date="2021-10-27T10:29:00Z"/>
        </w:rPr>
      </w:pPr>
      <w:del w:id="1657" w:author="nick" w:date="2021-10-27T10:29:00Z">
        <w:r w:rsidRPr="00D977AB" w:rsidDel="00B33791">
          <w:delText>&lt;connection_list&gt;</w:delText>
        </w:r>
      </w:del>
    </w:p>
    <w:p w14:paraId="24A25547" w14:textId="79820489" w:rsidR="00FC68DB" w:rsidRPr="00D977AB" w:rsidDel="00B33791" w:rsidRDefault="00FC68DB" w:rsidP="00B202D2">
      <w:pPr>
        <w:pStyle w:val="XMLCode"/>
        <w:rPr>
          <w:del w:id="1658" w:author="nick" w:date="2021-10-27T10:29:00Z"/>
          <w:b/>
          <w:color w:val="0070C0"/>
        </w:rPr>
      </w:pPr>
      <w:del w:id="1659" w:author="nick" w:date="2021-10-27T10:29:00Z">
        <w:r w:rsidRPr="00D977AB" w:rsidDel="00B33791">
          <w:delText xml:space="preserve">    </w:delText>
        </w:r>
        <w:r w:rsidRPr="00D977AB" w:rsidDel="00B33791">
          <w:rPr>
            <w:b/>
            <w:color w:val="0070C0"/>
          </w:rPr>
          <w:delText>&lt;connection_1d label="SEAM_1780"&gt;</w:delText>
        </w:r>
      </w:del>
    </w:p>
    <w:p w14:paraId="02AE4CF4" w14:textId="508D2FF7" w:rsidR="00FC68DB" w:rsidRPr="00D977AB" w:rsidDel="00B33791" w:rsidRDefault="00FC68DB" w:rsidP="00B202D2">
      <w:pPr>
        <w:pStyle w:val="XMLCode"/>
        <w:rPr>
          <w:del w:id="1660" w:author="nick" w:date="2021-10-27T10:29:00Z"/>
        </w:rPr>
      </w:pPr>
      <w:del w:id="1661" w:author="nick" w:date="2021-10-27T10:29:00Z">
        <w:r w:rsidRPr="00D977AB" w:rsidDel="00B33791">
          <w:delText xml:space="preserve">        &lt;loc_list&gt;</w:delText>
        </w:r>
      </w:del>
    </w:p>
    <w:p w14:paraId="73CADD0B" w14:textId="6EBA8149" w:rsidR="00FC68DB" w:rsidRPr="00D977AB" w:rsidDel="00B33791" w:rsidRDefault="00FC68DB" w:rsidP="00B202D2">
      <w:pPr>
        <w:pStyle w:val="XMLCode"/>
        <w:rPr>
          <w:del w:id="1662" w:author="nick" w:date="2021-10-27T10:29:00Z"/>
        </w:rPr>
      </w:pPr>
      <w:del w:id="1663" w:author="nick" w:date="2021-10-27T10:29:00Z">
        <w:r w:rsidRPr="00D977AB" w:rsidDel="00B33791">
          <w:delText xml:space="preserve">            ...</w:delText>
        </w:r>
      </w:del>
    </w:p>
    <w:p w14:paraId="488ED5E0" w14:textId="600A70AE" w:rsidR="00FC68DB" w:rsidRPr="00D977AB" w:rsidDel="00B33791" w:rsidRDefault="00FC68DB" w:rsidP="00B202D2">
      <w:pPr>
        <w:pStyle w:val="XMLCode"/>
        <w:rPr>
          <w:del w:id="1664" w:author="nick" w:date="2021-10-27T10:29:00Z"/>
        </w:rPr>
      </w:pPr>
      <w:del w:id="1665" w:author="nick" w:date="2021-10-27T10:29:00Z">
        <w:r w:rsidRPr="00D977AB" w:rsidDel="00B33791">
          <w:delText xml:space="preserve">        &lt;/loc_list&gt;</w:delText>
        </w:r>
      </w:del>
    </w:p>
    <w:p w14:paraId="2AAFCBEA" w14:textId="6FD7C423" w:rsidR="00FC68DB" w:rsidRPr="00D977AB" w:rsidDel="00B33791" w:rsidRDefault="00FC68DB" w:rsidP="00B202D2">
      <w:pPr>
        <w:pStyle w:val="XMLCode"/>
        <w:rPr>
          <w:del w:id="1666" w:author="nick" w:date="2021-10-27T10:29:00Z"/>
        </w:rPr>
      </w:pPr>
      <w:del w:id="1667" w:author="nick" w:date="2021-10-27T10:29:00Z">
        <w:r w:rsidRPr="00D977AB" w:rsidDel="00B33791">
          <w:delText xml:space="preserve">        &lt;seamweld&gt;</w:delText>
        </w:r>
      </w:del>
    </w:p>
    <w:p w14:paraId="352EAC2C" w14:textId="7C866588" w:rsidR="00FC68DB" w:rsidRPr="00D977AB" w:rsidDel="00B33791" w:rsidRDefault="00FC68DB" w:rsidP="00B202D2">
      <w:pPr>
        <w:pStyle w:val="XMLCode"/>
        <w:rPr>
          <w:del w:id="1668" w:author="nick" w:date="2021-10-27T10:29:00Z"/>
        </w:rPr>
      </w:pPr>
      <w:del w:id="1669" w:author="nick" w:date="2021-10-27T10:29:00Z">
        <w:r w:rsidRPr="00D977AB" w:rsidDel="00B33791">
          <w:delText xml:space="preserve">            ...</w:delText>
        </w:r>
      </w:del>
    </w:p>
    <w:p w14:paraId="5A8FD77E" w14:textId="45C34558" w:rsidR="00FC68DB" w:rsidRPr="00D977AB" w:rsidDel="00B33791" w:rsidRDefault="00FC68DB" w:rsidP="00B202D2">
      <w:pPr>
        <w:pStyle w:val="XMLCode"/>
        <w:rPr>
          <w:del w:id="1670" w:author="nick" w:date="2021-10-27T10:29:00Z"/>
        </w:rPr>
      </w:pPr>
      <w:del w:id="1671" w:author="nick" w:date="2021-10-27T10:29:00Z">
        <w:r w:rsidRPr="00D977AB" w:rsidDel="00B33791">
          <w:delText xml:space="preserve">        &lt;/seamweld&gt;</w:delText>
        </w:r>
      </w:del>
    </w:p>
    <w:p w14:paraId="5B4AEFDD" w14:textId="20017B97" w:rsidR="00FC68DB" w:rsidRPr="00D977AB" w:rsidDel="00B33791" w:rsidRDefault="00FC68DB" w:rsidP="00B202D2">
      <w:pPr>
        <w:pStyle w:val="XMLCode"/>
        <w:rPr>
          <w:del w:id="1672" w:author="nick" w:date="2021-10-27T10:29:00Z"/>
        </w:rPr>
      </w:pPr>
      <w:del w:id="1673" w:author="nick" w:date="2021-10-27T10:29:00Z">
        <w:r w:rsidDel="00B33791">
          <w:delText xml:space="preserve">        </w:delText>
        </w:r>
        <w:r w:rsidRPr="00D977AB" w:rsidDel="00B33791">
          <w:delText>&lt;appdata&gt;</w:delText>
        </w:r>
      </w:del>
    </w:p>
    <w:p w14:paraId="64E0CB1F" w14:textId="3636E4D5" w:rsidR="00FC68DB" w:rsidRPr="00D977AB" w:rsidDel="00B33791" w:rsidRDefault="00FC68DB" w:rsidP="00B202D2">
      <w:pPr>
        <w:pStyle w:val="XMLCode"/>
        <w:rPr>
          <w:del w:id="1674" w:author="nick" w:date="2021-10-27T10:29:00Z"/>
        </w:rPr>
      </w:pPr>
      <w:del w:id="1675" w:author="nick" w:date="2021-10-27T10:29:00Z">
        <w:r w:rsidRPr="00D977AB" w:rsidDel="00B33791">
          <w:delText xml:space="preserve">            ...</w:delText>
        </w:r>
      </w:del>
    </w:p>
    <w:p w14:paraId="1EDD5C4D" w14:textId="51EFD76E" w:rsidR="00FC68DB" w:rsidRPr="00D977AB" w:rsidDel="00B33791" w:rsidRDefault="00FC68DB" w:rsidP="00B202D2">
      <w:pPr>
        <w:pStyle w:val="XMLCode"/>
        <w:rPr>
          <w:del w:id="1676" w:author="nick" w:date="2021-10-27T10:29:00Z"/>
        </w:rPr>
      </w:pPr>
      <w:del w:id="1677" w:author="nick" w:date="2021-10-27T10:29:00Z">
        <w:r w:rsidRPr="00D977AB" w:rsidDel="00B33791">
          <w:delText xml:space="preserve">        &lt;/appdata&gt;</w:delText>
        </w:r>
      </w:del>
    </w:p>
    <w:p w14:paraId="2D2AA900" w14:textId="2EB7FDED" w:rsidR="00FC68DB" w:rsidRPr="00D07519" w:rsidDel="00B33791" w:rsidRDefault="00FC68DB" w:rsidP="00B202D2">
      <w:pPr>
        <w:pStyle w:val="XMLCode"/>
        <w:rPr>
          <w:del w:id="1678" w:author="nick" w:date="2021-10-27T10:29:00Z"/>
          <w:b/>
          <w:color w:val="0070C0"/>
        </w:rPr>
      </w:pPr>
      <w:del w:id="1679" w:author="nick" w:date="2021-10-27T10:29:00Z">
        <w:r w:rsidDel="00B33791">
          <w:delText xml:space="preserve">    </w:delText>
        </w:r>
        <w:r w:rsidRPr="00D07519" w:rsidDel="00B33791">
          <w:rPr>
            <w:b/>
            <w:color w:val="0070C0"/>
          </w:rPr>
          <w:delText>&lt;/connection_1d&gt;</w:delText>
        </w:r>
      </w:del>
    </w:p>
    <w:p w14:paraId="58A23339" w14:textId="6E6AF267" w:rsidR="00FC68DB" w:rsidRPr="007055D9" w:rsidDel="00B33791" w:rsidRDefault="00FC68DB" w:rsidP="00B202D2">
      <w:pPr>
        <w:pStyle w:val="XMLCode"/>
        <w:rPr>
          <w:del w:id="1680" w:author="nick" w:date="2021-10-27T10:29:00Z"/>
        </w:rPr>
      </w:pPr>
      <w:del w:id="1681" w:author="nick" w:date="2021-10-27T10:29:00Z">
        <w:r w:rsidDel="00B33791">
          <w:delText>&lt;/connection_list&gt;</w:delText>
        </w:r>
      </w:del>
    </w:p>
    <w:p w14:paraId="619403D2" w14:textId="17E2549A" w:rsidR="00FC68DB" w:rsidRPr="007055D9" w:rsidDel="00B33791" w:rsidRDefault="00FC68DB" w:rsidP="00B202D2">
      <w:pPr>
        <w:pStyle w:val="XMLCode"/>
        <w:rPr>
          <w:del w:id="1682" w:author="nick" w:date="2021-10-27T10:29:00Z"/>
        </w:rPr>
      </w:pPr>
    </w:p>
    <w:p w14:paraId="066381A2" w14:textId="77777777" w:rsidR="00FC68DB" w:rsidRPr="007055D9" w:rsidRDefault="00FC68DB" w:rsidP="00B202D2">
      <w:pPr>
        <w:pStyle w:val="berschrift4"/>
      </w:pPr>
      <w:bookmarkStart w:id="1683" w:name="_Ref414571756"/>
      <w:bookmarkStart w:id="1684" w:name="_Toc3557008"/>
      <w:bookmarkStart w:id="1685" w:name="_Toc34747258"/>
      <w:bookmarkStart w:id="1686" w:name="_Toc77102077"/>
      <w:r w:rsidRPr="007055D9">
        <w:lastRenderedPageBreak/>
        <w:t>Type Specification</w:t>
      </w:r>
      <w:bookmarkEnd w:id="1683"/>
      <w:bookmarkEnd w:id="1684"/>
      <w:bookmarkEnd w:id="1685"/>
      <w:bookmarkEnd w:id="1686"/>
      <w:r>
        <w:t xml:space="preserve"> </w:t>
      </w:r>
    </w:p>
    <w:p w14:paraId="3270DE5F" w14:textId="77777777" w:rsidR="00FC68DB" w:rsidRDefault="00FC68DB" w:rsidP="00B202D2">
      <w:r w:rsidRPr="007055D9">
        <w:t xml:space="preserve">Each seam weld is identified </w:t>
      </w:r>
      <w:r>
        <w:t xml:space="preserve">by </w:t>
      </w:r>
      <w:r w:rsidRPr="00845F7E">
        <w:t>main</w:t>
      </w:r>
      <w:r>
        <w:t xml:space="preserve"> </w:t>
      </w:r>
      <w:r w:rsidRPr="00845F7E">
        <w:t>type</w:t>
      </w:r>
      <w:r w:rsidRPr="007055D9">
        <w:t xml:space="preserve"> of the </w:t>
      </w:r>
      <w:r>
        <w:t xml:space="preserve">weld and described more precisely by its </w:t>
      </w:r>
      <w:r w:rsidRPr="00DD3549">
        <w:t>subtype</w:t>
      </w:r>
      <w:r>
        <w:t xml:space="preserve">. This means there is a general category that includes several subcases. Detailed information can be seen under definition of element </w:t>
      </w:r>
      <w:r w:rsidRPr="00DD3549">
        <w:t>main</w:t>
      </w:r>
      <w:r>
        <w:t xml:space="preserve"> </w:t>
      </w:r>
      <w:r w:rsidRPr="00DD3549">
        <w:t xml:space="preserve">type </w:t>
      </w:r>
      <w:r>
        <w:t xml:space="preserve">and </w:t>
      </w:r>
      <w:r w:rsidRPr="00DD3549">
        <w:t>subtype</w:t>
      </w:r>
      <w:r>
        <w:t>.</w:t>
      </w:r>
    </w:p>
    <w:p w14:paraId="2F0FB708" w14:textId="77777777" w:rsidR="00FC68DB" w:rsidRPr="003C7BC1" w:rsidRDefault="00FC68DB" w:rsidP="00B202D2">
      <w:pPr>
        <w:pStyle w:val="berschrift5"/>
        <w:rPr>
          <w:rStyle w:val="Kommentarzeichen"/>
          <w:b w:val="0"/>
          <w:bCs/>
          <w:i/>
          <w:iCs/>
          <w:sz w:val="18"/>
          <w:lang w:eastAsia="x-none"/>
        </w:rPr>
      </w:pPr>
      <w:r>
        <w:t xml:space="preserve">Definition of main </w:t>
      </w:r>
      <w:r w:rsidRPr="003C7BC1">
        <w:t>type</w:t>
      </w:r>
    </w:p>
    <w:p w14:paraId="08ED838E" w14:textId="77777777" w:rsidR="00FC68DB" w:rsidRDefault="00FC68DB" w:rsidP="00B202D2">
      <w:r w:rsidRPr="007055D9">
        <w:t xml:space="preserve">The </w:t>
      </w:r>
      <w:r>
        <w:t>element</w:t>
      </w:r>
      <w:r w:rsidRPr="007055D9">
        <w:t xml:space="preserve"> </w:t>
      </w:r>
      <w:r w:rsidRPr="00DD3549">
        <w:t>main type</w:t>
      </w:r>
      <w:r w:rsidRPr="007055D9">
        <w:t xml:space="preserve"> </w:t>
      </w:r>
      <w:r>
        <w:t xml:space="preserve">for seam welding </w:t>
      </w:r>
      <w:r w:rsidRPr="007055D9">
        <w:t xml:space="preserve">always has the value </w:t>
      </w:r>
      <w:proofErr w:type="spellStart"/>
      <w:r w:rsidRPr="007055D9">
        <w:rPr>
          <w:rStyle w:val="XMLElement"/>
        </w:rPr>
        <w:t>seamweld</w:t>
      </w:r>
      <w:proofErr w:type="spellEnd"/>
      <w:r w:rsidRPr="007055D9">
        <w:t>.</w:t>
      </w:r>
      <w:r>
        <w:t xml:space="preserve"> This is located directly below the </w:t>
      </w:r>
      <w:r w:rsidRPr="003E46C4">
        <w:rPr>
          <w:rStyle w:val="elementdeftypeChar"/>
          <w:rFonts w:eastAsia="Calibri"/>
        </w:rPr>
        <w:t>&lt;</w:t>
      </w:r>
      <w:r w:rsidRPr="004674E8">
        <w:rPr>
          <w:rFonts w:ascii="Courier New" w:hAnsi="Courier New" w:cs="Courier New"/>
          <w:b/>
          <w:i/>
          <w:sz w:val="18"/>
          <w:szCs w:val="18"/>
        </w:rPr>
        <w:t>connection_1d</w:t>
      </w:r>
      <w:r>
        <w:rPr>
          <w:rFonts w:ascii="Courier New" w:hAnsi="Courier New" w:cs="Courier New"/>
          <w:b/>
          <w:i/>
          <w:sz w:val="18"/>
          <w:szCs w:val="18"/>
        </w:rPr>
        <w:t>/&gt;</w:t>
      </w:r>
      <w:r>
        <w:t xml:space="preserve"> element. It is used to define the connection as general as it can be.</w:t>
      </w:r>
    </w:p>
    <w:p w14:paraId="1ADC834E" w14:textId="77777777" w:rsidR="00FC68DB" w:rsidRPr="007055D9" w:rsidRDefault="00FC68DB" w:rsidP="00B202D2">
      <w:r>
        <w:t>The XML definition</w:t>
      </w:r>
      <w:r w:rsidRPr="007055D9">
        <w:t xml:space="preserve"> of seam weld</w:t>
      </w:r>
      <w:r>
        <w:t xml:space="preserve"> main type contains</w:t>
      </w:r>
      <w:r w:rsidRPr="007055D9">
        <w:t xml:space="preserve"> the following</w:t>
      </w:r>
      <w:r>
        <w:t xml:space="preserve"> nested elements</w:t>
      </w:r>
      <w:r w:rsidRPr="007055D9">
        <w: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7055D9" w14:paraId="5701713F" w14:textId="77777777" w:rsidTr="00FC68DB">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A5FAF7" w14:textId="77777777" w:rsidR="00FC68DB" w:rsidRPr="007055D9" w:rsidRDefault="00FC68DB" w:rsidP="00B202D2">
            <w:pPr>
              <w:keepNext/>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98EFA" w14:textId="77777777" w:rsidR="00FC68DB" w:rsidRPr="007055D9" w:rsidRDefault="00FC68DB" w:rsidP="00B202D2">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0EDDF8" w14:textId="77777777" w:rsidR="00FC68DB" w:rsidRPr="007055D9" w:rsidRDefault="00FC68DB" w:rsidP="00B202D2">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D664211" w14:textId="77777777" w:rsidR="00FC68DB" w:rsidRPr="007055D9" w:rsidRDefault="00FC68DB" w:rsidP="00B202D2">
            <w:pPr>
              <w:keepNext/>
              <w:rPr>
                <w:b/>
                <w:i/>
              </w:rPr>
            </w:pPr>
            <w:r w:rsidRPr="007055D9">
              <w:rPr>
                <w:b/>
                <w:i/>
              </w:rPr>
              <w:t>Constraint</w:t>
            </w:r>
          </w:p>
        </w:tc>
      </w:tr>
      <w:tr w:rsidR="00FC68DB" w:rsidRPr="007055D9" w14:paraId="45609C6E" w14:textId="77777777" w:rsidTr="00FC68DB">
        <w:trPr>
          <w:cantSplit/>
          <w:jc w:val="center"/>
        </w:trPr>
        <w:tc>
          <w:tcPr>
            <w:tcW w:w="2221" w:type="dxa"/>
            <w:shd w:val="clear" w:color="auto" w:fill="auto"/>
          </w:tcPr>
          <w:p w14:paraId="6D626D74" w14:textId="77777777" w:rsidR="00FC68DB" w:rsidRPr="00467DAC" w:rsidRDefault="00FC68DB" w:rsidP="00B202D2">
            <w:proofErr w:type="spellStart"/>
            <w:r w:rsidRPr="00467DAC">
              <w:t>butt_joint</w:t>
            </w:r>
            <w:proofErr w:type="spellEnd"/>
          </w:p>
        </w:tc>
        <w:tc>
          <w:tcPr>
            <w:tcW w:w="1842" w:type="dxa"/>
            <w:shd w:val="clear" w:color="auto" w:fill="auto"/>
          </w:tcPr>
          <w:p w14:paraId="740DE6BC"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5459B434" w14:textId="77777777" w:rsidR="00FC68DB" w:rsidRPr="006F4AA5" w:rsidRDefault="00FC68DB" w:rsidP="00B202D2">
            <w:pPr>
              <w:rPr>
                <w:sz w:val="20"/>
                <w:szCs w:val="20"/>
              </w:rPr>
            </w:pPr>
            <w:r w:rsidRPr="006F4AA5">
              <w:rPr>
                <w:sz w:val="20"/>
                <w:szCs w:val="20"/>
              </w:rPr>
              <w:t>Optional</w:t>
            </w:r>
          </w:p>
        </w:tc>
        <w:tc>
          <w:tcPr>
            <w:tcW w:w="2708" w:type="dxa"/>
            <w:shd w:val="clear" w:color="auto" w:fill="auto"/>
          </w:tcPr>
          <w:p w14:paraId="10631D1D" w14:textId="77777777" w:rsidR="00FC68DB" w:rsidRPr="006F4AA5" w:rsidRDefault="00FC68DB" w:rsidP="00B202D2">
            <w:pPr>
              <w:rPr>
                <w:sz w:val="20"/>
                <w:szCs w:val="20"/>
              </w:rPr>
            </w:pPr>
            <w:r w:rsidRPr="006F4AA5">
              <w:rPr>
                <w:sz w:val="20"/>
                <w:szCs w:val="20"/>
              </w:rPr>
              <w:t>-</w:t>
            </w:r>
          </w:p>
        </w:tc>
      </w:tr>
      <w:tr w:rsidR="00FC68DB" w:rsidRPr="007055D9" w14:paraId="0FCCDC65" w14:textId="77777777" w:rsidTr="00FC68DB">
        <w:trPr>
          <w:cantSplit/>
          <w:jc w:val="center"/>
        </w:trPr>
        <w:tc>
          <w:tcPr>
            <w:tcW w:w="2221" w:type="dxa"/>
            <w:shd w:val="clear" w:color="auto" w:fill="auto"/>
          </w:tcPr>
          <w:p w14:paraId="265DF8F6" w14:textId="77777777" w:rsidR="00FC68DB" w:rsidRPr="00467DAC" w:rsidRDefault="00FC68DB" w:rsidP="00B202D2">
            <w:proofErr w:type="spellStart"/>
            <w:r w:rsidRPr="00467DAC">
              <w:t>corner_weld</w:t>
            </w:r>
            <w:proofErr w:type="spellEnd"/>
          </w:p>
        </w:tc>
        <w:tc>
          <w:tcPr>
            <w:tcW w:w="1842" w:type="dxa"/>
            <w:shd w:val="clear" w:color="auto" w:fill="auto"/>
          </w:tcPr>
          <w:p w14:paraId="7E24B667"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617680BB" w14:textId="77777777" w:rsidR="00FC68DB" w:rsidRDefault="00FC68DB" w:rsidP="00B202D2">
            <w:r w:rsidRPr="00394C8A">
              <w:rPr>
                <w:sz w:val="20"/>
                <w:szCs w:val="20"/>
              </w:rPr>
              <w:t>Optional</w:t>
            </w:r>
          </w:p>
        </w:tc>
        <w:tc>
          <w:tcPr>
            <w:tcW w:w="2708" w:type="dxa"/>
            <w:shd w:val="clear" w:color="auto" w:fill="auto"/>
          </w:tcPr>
          <w:p w14:paraId="1A3574C1" w14:textId="77777777" w:rsidR="00FC68DB" w:rsidRDefault="00FC68DB" w:rsidP="00B202D2">
            <w:r w:rsidRPr="00A66F40">
              <w:rPr>
                <w:sz w:val="20"/>
                <w:szCs w:val="20"/>
              </w:rPr>
              <w:t>-</w:t>
            </w:r>
          </w:p>
        </w:tc>
      </w:tr>
      <w:tr w:rsidR="00FC68DB" w:rsidRPr="007055D9" w14:paraId="416A6DD4" w14:textId="77777777" w:rsidTr="00FC68DB">
        <w:trPr>
          <w:cantSplit/>
          <w:jc w:val="center"/>
        </w:trPr>
        <w:tc>
          <w:tcPr>
            <w:tcW w:w="2221" w:type="dxa"/>
            <w:shd w:val="clear" w:color="auto" w:fill="auto"/>
          </w:tcPr>
          <w:p w14:paraId="412FBEB8" w14:textId="77777777" w:rsidR="00FC68DB" w:rsidRPr="00467DAC" w:rsidRDefault="00FC68DB" w:rsidP="00B202D2">
            <w:proofErr w:type="spellStart"/>
            <w:r w:rsidRPr="00467DAC">
              <w:t>edge_weld</w:t>
            </w:r>
            <w:proofErr w:type="spellEnd"/>
          </w:p>
        </w:tc>
        <w:tc>
          <w:tcPr>
            <w:tcW w:w="1842" w:type="dxa"/>
            <w:shd w:val="clear" w:color="auto" w:fill="auto"/>
          </w:tcPr>
          <w:p w14:paraId="5FB4833E"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2B1BB8AB" w14:textId="77777777" w:rsidR="00FC68DB" w:rsidRDefault="00FC68DB" w:rsidP="00B202D2">
            <w:r w:rsidRPr="00394C8A">
              <w:rPr>
                <w:sz w:val="20"/>
                <w:szCs w:val="20"/>
              </w:rPr>
              <w:t>Optional</w:t>
            </w:r>
          </w:p>
        </w:tc>
        <w:tc>
          <w:tcPr>
            <w:tcW w:w="2708" w:type="dxa"/>
            <w:shd w:val="clear" w:color="auto" w:fill="auto"/>
          </w:tcPr>
          <w:p w14:paraId="6188351C" w14:textId="77777777" w:rsidR="00FC68DB" w:rsidRDefault="00FC68DB" w:rsidP="00B202D2">
            <w:r w:rsidRPr="00A66F40">
              <w:rPr>
                <w:sz w:val="20"/>
                <w:szCs w:val="20"/>
              </w:rPr>
              <w:t>-</w:t>
            </w:r>
          </w:p>
        </w:tc>
      </w:tr>
      <w:tr w:rsidR="00FC68DB" w:rsidRPr="007055D9" w14:paraId="7753EDE0" w14:textId="77777777" w:rsidTr="00FC68DB">
        <w:trPr>
          <w:cantSplit/>
          <w:jc w:val="center"/>
        </w:trPr>
        <w:tc>
          <w:tcPr>
            <w:tcW w:w="2221" w:type="dxa"/>
            <w:shd w:val="clear" w:color="auto" w:fill="auto"/>
          </w:tcPr>
          <w:p w14:paraId="2B04451E" w14:textId="77777777" w:rsidR="00FC68DB" w:rsidRPr="00467DAC" w:rsidRDefault="00FC68DB" w:rsidP="00B202D2">
            <w:proofErr w:type="spellStart"/>
            <w:r w:rsidRPr="00467DAC">
              <w:t>i_weld</w:t>
            </w:r>
            <w:proofErr w:type="spellEnd"/>
          </w:p>
        </w:tc>
        <w:tc>
          <w:tcPr>
            <w:tcW w:w="1842" w:type="dxa"/>
            <w:shd w:val="clear" w:color="auto" w:fill="auto"/>
          </w:tcPr>
          <w:p w14:paraId="5DDC6757"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6B754D78" w14:textId="77777777" w:rsidR="00FC68DB" w:rsidRDefault="00FC68DB" w:rsidP="00B202D2">
            <w:r w:rsidRPr="00394C8A">
              <w:rPr>
                <w:sz w:val="20"/>
                <w:szCs w:val="20"/>
              </w:rPr>
              <w:t>Optional</w:t>
            </w:r>
          </w:p>
        </w:tc>
        <w:tc>
          <w:tcPr>
            <w:tcW w:w="2708" w:type="dxa"/>
            <w:shd w:val="clear" w:color="auto" w:fill="auto"/>
          </w:tcPr>
          <w:p w14:paraId="0E29DEC5" w14:textId="77777777" w:rsidR="00FC68DB" w:rsidRDefault="00FC68DB" w:rsidP="00B202D2">
            <w:r w:rsidRPr="00A66F40">
              <w:rPr>
                <w:sz w:val="20"/>
                <w:szCs w:val="20"/>
              </w:rPr>
              <w:t>-</w:t>
            </w:r>
          </w:p>
        </w:tc>
      </w:tr>
      <w:tr w:rsidR="00FC68DB" w:rsidRPr="007055D9" w14:paraId="515F45AA" w14:textId="77777777" w:rsidTr="00FC68DB">
        <w:trPr>
          <w:cantSplit/>
          <w:jc w:val="center"/>
        </w:trPr>
        <w:tc>
          <w:tcPr>
            <w:tcW w:w="2221" w:type="dxa"/>
            <w:shd w:val="clear" w:color="auto" w:fill="auto"/>
          </w:tcPr>
          <w:p w14:paraId="69D9A10F" w14:textId="77777777" w:rsidR="00FC68DB" w:rsidRPr="00467DAC" w:rsidRDefault="00FC68DB" w:rsidP="00B202D2">
            <w:proofErr w:type="spellStart"/>
            <w:r w:rsidRPr="00467DAC">
              <w:t>overlap_weld</w:t>
            </w:r>
            <w:proofErr w:type="spellEnd"/>
          </w:p>
        </w:tc>
        <w:tc>
          <w:tcPr>
            <w:tcW w:w="1842" w:type="dxa"/>
            <w:shd w:val="clear" w:color="auto" w:fill="auto"/>
          </w:tcPr>
          <w:p w14:paraId="5D04B1DC"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182836F7" w14:textId="77777777" w:rsidR="00FC68DB" w:rsidRDefault="00FC68DB" w:rsidP="00B202D2">
            <w:r w:rsidRPr="00394C8A">
              <w:rPr>
                <w:sz w:val="20"/>
                <w:szCs w:val="20"/>
              </w:rPr>
              <w:t>Optional</w:t>
            </w:r>
          </w:p>
        </w:tc>
        <w:tc>
          <w:tcPr>
            <w:tcW w:w="2708" w:type="dxa"/>
            <w:shd w:val="clear" w:color="auto" w:fill="auto"/>
          </w:tcPr>
          <w:p w14:paraId="59D166BD" w14:textId="77777777" w:rsidR="00FC68DB" w:rsidRDefault="00FC68DB" w:rsidP="00B202D2">
            <w:r w:rsidRPr="00A66F40">
              <w:rPr>
                <w:sz w:val="20"/>
                <w:szCs w:val="20"/>
              </w:rPr>
              <w:t>-</w:t>
            </w:r>
          </w:p>
        </w:tc>
      </w:tr>
      <w:tr w:rsidR="00FC68DB" w:rsidRPr="007055D9" w14:paraId="08000E91" w14:textId="77777777" w:rsidTr="00FC68DB">
        <w:trPr>
          <w:cantSplit/>
          <w:jc w:val="center"/>
        </w:trPr>
        <w:tc>
          <w:tcPr>
            <w:tcW w:w="2221" w:type="dxa"/>
            <w:shd w:val="clear" w:color="auto" w:fill="auto"/>
          </w:tcPr>
          <w:p w14:paraId="4F005EE7" w14:textId="77777777" w:rsidR="00FC68DB" w:rsidRPr="00467DAC" w:rsidRDefault="00FC68DB" w:rsidP="00B202D2">
            <w:proofErr w:type="spellStart"/>
            <w:r w:rsidRPr="00467DAC">
              <w:t>y_joint</w:t>
            </w:r>
            <w:proofErr w:type="spellEnd"/>
          </w:p>
        </w:tc>
        <w:tc>
          <w:tcPr>
            <w:tcW w:w="1842" w:type="dxa"/>
            <w:shd w:val="clear" w:color="auto" w:fill="auto"/>
          </w:tcPr>
          <w:p w14:paraId="5C459D15"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75A80E4F" w14:textId="77777777" w:rsidR="00FC68DB" w:rsidRDefault="00FC68DB" w:rsidP="00B202D2">
            <w:r w:rsidRPr="00394C8A">
              <w:rPr>
                <w:sz w:val="20"/>
                <w:szCs w:val="20"/>
              </w:rPr>
              <w:t>Optional</w:t>
            </w:r>
          </w:p>
        </w:tc>
        <w:tc>
          <w:tcPr>
            <w:tcW w:w="2708" w:type="dxa"/>
            <w:shd w:val="clear" w:color="auto" w:fill="auto"/>
          </w:tcPr>
          <w:p w14:paraId="4B39EB2E" w14:textId="77777777" w:rsidR="00FC68DB" w:rsidRDefault="00FC68DB" w:rsidP="00B202D2">
            <w:r w:rsidRPr="00A66F40">
              <w:rPr>
                <w:sz w:val="20"/>
                <w:szCs w:val="20"/>
              </w:rPr>
              <w:t>-</w:t>
            </w:r>
          </w:p>
        </w:tc>
      </w:tr>
      <w:tr w:rsidR="00FC68DB" w:rsidRPr="007055D9" w14:paraId="2E1C9754" w14:textId="77777777" w:rsidTr="00FC68DB">
        <w:trPr>
          <w:cantSplit/>
          <w:jc w:val="center"/>
        </w:trPr>
        <w:tc>
          <w:tcPr>
            <w:tcW w:w="2221" w:type="dxa"/>
            <w:shd w:val="clear" w:color="auto" w:fill="auto"/>
          </w:tcPr>
          <w:p w14:paraId="053B95C3" w14:textId="77777777" w:rsidR="00FC68DB" w:rsidRPr="00467DAC" w:rsidRDefault="00FC68DB" w:rsidP="00B202D2">
            <w:proofErr w:type="spellStart"/>
            <w:r w:rsidRPr="00467DAC">
              <w:t>k_joint</w:t>
            </w:r>
            <w:proofErr w:type="spellEnd"/>
          </w:p>
        </w:tc>
        <w:tc>
          <w:tcPr>
            <w:tcW w:w="1842" w:type="dxa"/>
            <w:shd w:val="clear" w:color="auto" w:fill="auto"/>
          </w:tcPr>
          <w:p w14:paraId="59ED1F72"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78DC4ECC" w14:textId="77777777" w:rsidR="00FC68DB" w:rsidRDefault="00FC68DB" w:rsidP="00B202D2">
            <w:r w:rsidRPr="00394C8A">
              <w:rPr>
                <w:sz w:val="20"/>
                <w:szCs w:val="20"/>
              </w:rPr>
              <w:t>Optional</w:t>
            </w:r>
          </w:p>
        </w:tc>
        <w:tc>
          <w:tcPr>
            <w:tcW w:w="2708" w:type="dxa"/>
            <w:shd w:val="clear" w:color="auto" w:fill="auto"/>
          </w:tcPr>
          <w:p w14:paraId="36C7E803" w14:textId="77777777" w:rsidR="00FC68DB" w:rsidRDefault="00FC68DB" w:rsidP="00B202D2">
            <w:r w:rsidRPr="00A66F40">
              <w:rPr>
                <w:sz w:val="20"/>
                <w:szCs w:val="20"/>
              </w:rPr>
              <w:t>-</w:t>
            </w:r>
          </w:p>
        </w:tc>
      </w:tr>
      <w:tr w:rsidR="00FC68DB" w:rsidRPr="007055D9" w14:paraId="3FBCFA59" w14:textId="77777777" w:rsidTr="00FC68DB">
        <w:trPr>
          <w:cantSplit/>
          <w:jc w:val="center"/>
        </w:trPr>
        <w:tc>
          <w:tcPr>
            <w:tcW w:w="2221" w:type="dxa"/>
            <w:shd w:val="clear" w:color="auto" w:fill="auto"/>
          </w:tcPr>
          <w:p w14:paraId="19E63BFF" w14:textId="77777777" w:rsidR="00FC68DB" w:rsidRDefault="00FC68DB" w:rsidP="00B202D2">
            <w:proofErr w:type="spellStart"/>
            <w:r w:rsidRPr="00467DAC">
              <w:t>cruciform_joint</w:t>
            </w:r>
            <w:proofErr w:type="spellEnd"/>
          </w:p>
        </w:tc>
        <w:tc>
          <w:tcPr>
            <w:tcW w:w="1842" w:type="dxa"/>
            <w:shd w:val="clear" w:color="auto" w:fill="auto"/>
          </w:tcPr>
          <w:p w14:paraId="30986E3E"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62CA1ABC" w14:textId="77777777" w:rsidR="00FC68DB" w:rsidRDefault="00FC68DB" w:rsidP="00B202D2">
            <w:r w:rsidRPr="00394C8A">
              <w:rPr>
                <w:sz w:val="20"/>
                <w:szCs w:val="20"/>
              </w:rPr>
              <w:t>Optional</w:t>
            </w:r>
          </w:p>
        </w:tc>
        <w:tc>
          <w:tcPr>
            <w:tcW w:w="2708" w:type="dxa"/>
            <w:shd w:val="clear" w:color="auto" w:fill="auto"/>
          </w:tcPr>
          <w:p w14:paraId="7E7092CF" w14:textId="77777777" w:rsidR="00FC68DB" w:rsidRDefault="00FC68DB" w:rsidP="00B202D2">
            <w:pPr>
              <w:keepNext/>
            </w:pPr>
            <w:r w:rsidRPr="00A66F40">
              <w:rPr>
                <w:sz w:val="20"/>
                <w:szCs w:val="20"/>
              </w:rPr>
              <w:t>-</w:t>
            </w:r>
          </w:p>
        </w:tc>
      </w:tr>
      <w:tr w:rsidR="00FC68DB" w:rsidRPr="007055D9" w14:paraId="6AB9F942" w14:textId="77777777" w:rsidTr="00FC68DB">
        <w:trPr>
          <w:cantSplit/>
          <w:jc w:val="center"/>
        </w:trPr>
        <w:tc>
          <w:tcPr>
            <w:tcW w:w="2221" w:type="dxa"/>
            <w:shd w:val="clear" w:color="auto" w:fill="auto"/>
          </w:tcPr>
          <w:p w14:paraId="4FDCF894" w14:textId="77777777" w:rsidR="00FC68DB" w:rsidRPr="00467DAC" w:rsidRDefault="00FC68DB" w:rsidP="00B202D2">
            <w:proofErr w:type="spellStart"/>
            <w:r>
              <w:t>flared_joint</w:t>
            </w:r>
            <w:proofErr w:type="spellEnd"/>
          </w:p>
        </w:tc>
        <w:tc>
          <w:tcPr>
            <w:tcW w:w="1842" w:type="dxa"/>
            <w:shd w:val="clear" w:color="auto" w:fill="auto"/>
          </w:tcPr>
          <w:p w14:paraId="6B393435" w14:textId="77777777" w:rsidR="00FC68DB" w:rsidRPr="006F4AA5" w:rsidRDefault="00FC68DB" w:rsidP="00B202D2">
            <w:pPr>
              <w:rPr>
                <w:sz w:val="20"/>
                <w:szCs w:val="20"/>
              </w:rPr>
            </w:pPr>
            <w:r>
              <w:rPr>
                <w:sz w:val="20"/>
                <w:szCs w:val="20"/>
              </w:rPr>
              <w:t>1</w:t>
            </w:r>
          </w:p>
        </w:tc>
        <w:tc>
          <w:tcPr>
            <w:tcW w:w="1701" w:type="dxa"/>
            <w:shd w:val="clear" w:color="auto" w:fill="auto"/>
          </w:tcPr>
          <w:p w14:paraId="0C94CB6B" w14:textId="77777777" w:rsidR="00FC68DB" w:rsidRPr="00394C8A" w:rsidRDefault="00FC68DB" w:rsidP="00B202D2">
            <w:pPr>
              <w:rPr>
                <w:sz w:val="20"/>
                <w:szCs w:val="20"/>
              </w:rPr>
            </w:pPr>
            <w:r w:rsidRPr="00394C8A">
              <w:rPr>
                <w:sz w:val="20"/>
                <w:szCs w:val="20"/>
              </w:rPr>
              <w:t>Optional</w:t>
            </w:r>
          </w:p>
        </w:tc>
        <w:tc>
          <w:tcPr>
            <w:tcW w:w="2708" w:type="dxa"/>
            <w:shd w:val="clear" w:color="auto" w:fill="auto"/>
          </w:tcPr>
          <w:p w14:paraId="434C8C95" w14:textId="77777777" w:rsidR="00FC68DB" w:rsidRPr="00A66F40" w:rsidRDefault="00FC68DB" w:rsidP="00B202D2">
            <w:pPr>
              <w:keepNext/>
              <w:rPr>
                <w:sz w:val="20"/>
                <w:szCs w:val="20"/>
              </w:rPr>
            </w:pPr>
            <w:r w:rsidRPr="00A66F40">
              <w:rPr>
                <w:sz w:val="20"/>
                <w:szCs w:val="20"/>
              </w:rPr>
              <w:t>-</w:t>
            </w:r>
          </w:p>
        </w:tc>
      </w:tr>
    </w:tbl>
    <w:p w14:paraId="7B9C3D9A" w14:textId="66C01657" w:rsidR="00FC68DB" w:rsidRDefault="00FC68DB" w:rsidP="00B202D2">
      <w:pPr>
        <w:pStyle w:val="Beschriftung"/>
        <w:spacing w:before="120"/>
      </w:pPr>
      <w:bookmarkStart w:id="1687" w:name="_Toc3566486"/>
      <w:bookmarkStart w:id="1688" w:name="_Toc34747487"/>
      <w:bookmarkStart w:id="1689" w:name="_Toc77095945"/>
      <w:bookmarkStart w:id="1690" w:name="_Toc338939134"/>
      <w:bookmarkStart w:id="1691" w:name="_Toc288196488"/>
      <w:bookmarkStart w:id="1692" w:name="_Toc288200790"/>
      <w:bookmarkStart w:id="1693" w:name="_Toc338939130"/>
      <w:r>
        <w:t xml:space="preserve">Table </w:t>
      </w:r>
      <w:r>
        <w:fldChar w:fldCharType="begin"/>
      </w:r>
      <w:r>
        <w:instrText xml:space="preserve"> SEQ Table \* ARABIC </w:instrText>
      </w:r>
      <w:r>
        <w:fldChar w:fldCharType="separate"/>
      </w:r>
      <w:r w:rsidR="008116BB">
        <w:rPr>
          <w:noProof/>
        </w:rPr>
        <w:t>86</w:t>
      </w:r>
      <w:r>
        <w:fldChar w:fldCharType="end"/>
      </w:r>
      <w:r>
        <w:t xml:space="preserve">: Nested elements of element </w:t>
      </w:r>
      <w:r w:rsidRPr="00271D68">
        <w:rPr>
          <w:rFonts w:ascii="Courier New" w:hAnsi="Courier New" w:cs="Courier New"/>
          <w:kern w:val="22"/>
        </w:rPr>
        <w:t>&lt;</w:t>
      </w:r>
      <w:proofErr w:type="spellStart"/>
      <w:r>
        <w:rPr>
          <w:rFonts w:ascii="Courier New" w:hAnsi="Courier New" w:cs="Courier New"/>
          <w:kern w:val="22"/>
        </w:rPr>
        <w:t>seamweld</w:t>
      </w:r>
      <w:proofErr w:type="spellEnd"/>
      <w:r w:rsidRPr="00271D68">
        <w:rPr>
          <w:rFonts w:ascii="Courier New" w:hAnsi="Courier New" w:cs="Courier New"/>
          <w:kern w:val="22"/>
        </w:rPr>
        <w:t>/&gt;</w:t>
      </w:r>
      <w:bookmarkEnd w:id="1687"/>
      <w:bookmarkEnd w:id="1688"/>
      <w:bookmarkEnd w:id="1689"/>
    </w:p>
    <w:p w14:paraId="33F43AFA" w14:textId="77777777" w:rsidR="00FC68DB" w:rsidRPr="007055D9" w:rsidRDefault="00FC68DB" w:rsidP="00B202D2">
      <w:pPr>
        <w:pStyle w:val="Example"/>
      </w:pPr>
      <w:r w:rsidRPr="007055D9">
        <w:t>Example</w:t>
      </w:r>
      <w:r>
        <w:t xml:space="preserve"> A (main type as </w:t>
      </w:r>
      <w:proofErr w:type="spellStart"/>
      <w:r w:rsidRPr="009C4769">
        <w:rPr>
          <w:rFonts w:ascii="Courier New" w:hAnsi="Courier New" w:cs="Courier New"/>
          <w:i/>
          <w:sz w:val="18"/>
        </w:rPr>
        <w:t>seamweld</w:t>
      </w:r>
      <w:proofErr w:type="spellEnd"/>
      <w:r>
        <w:t>)</w:t>
      </w:r>
      <w:r w:rsidRPr="007055D9">
        <w:t>:</w:t>
      </w:r>
      <w:r>
        <w:t xml:space="preserve"> </w:t>
      </w:r>
    </w:p>
    <w:p w14:paraId="3B875061" w14:textId="77777777" w:rsidR="00FC68DB" w:rsidRPr="007055D9" w:rsidRDefault="00FC68DB" w:rsidP="00B202D2">
      <w:pPr>
        <w:pStyle w:val="XMLCode"/>
        <w:keepNext/>
      </w:pPr>
    </w:p>
    <w:p w14:paraId="51235E9F" w14:textId="77777777" w:rsidR="00FC68DB" w:rsidRPr="006C190C" w:rsidRDefault="00FC68DB" w:rsidP="00B202D2">
      <w:pPr>
        <w:pStyle w:val="XMLCode"/>
        <w:keepNext/>
        <w:rPr>
          <w:rFonts w:cs="Courier New"/>
        </w:rPr>
      </w:pPr>
      <w:r w:rsidRPr="006C190C">
        <w:rPr>
          <w:rFonts w:cs="Courier New"/>
        </w:rPr>
        <w:t>&lt;connection_1d&gt;</w:t>
      </w:r>
    </w:p>
    <w:p w14:paraId="54F1DB3E" w14:textId="77777777" w:rsidR="00FC68DB" w:rsidRPr="00B62EF2" w:rsidRDefault="00FC68DB" w:rsidP="00B202D2">
      <w:pPr>
        <w:pStyle w:val="XMLCode"/>
        <w:keepNext/>
        <w:rPr>
          <w:rFonts w:cs="Courier New"/>
          <w:b/>
          <w:color w:val="0070C0"/>
        </w:rPr>
      </w:pPr>
      <w:r w:rsidRPr="006C190C">
        <w:rPr>
          <w:rFonts w:cs="Courier New"/>
        </w:rPr>
        <w:t xml:space="preserve">    </w:t>
      </w:r>
      <w:r w:rsidRPr="00B62EF2">
        <w:rPr>
          <w:rFonts w:cs="Courier New"/>
          <w:b/>
          <w:color w:val="0070C0"/>
        </w:rPr>
        <w:t>&lt;</w:t>
      </w:r>
      <w:proofErr w:type="spellStart"/>
      <w:r w:rsidRPr="00B62EF2">
        <w:rPr>
          <w:rFonts w:cs="Courier New"/>
          <w:b/>
          <w:color w:val="0070C0"/>
        </w:rPr>
        <w:t>seamweld</w:t>
      </w:r>
      <w:proofErr w:type="spellEnd"/>
      <w:r w:rsidRPr="00B62EF2">
        <w:rPr>
          <w:rFonts w:cs="Courier New"/>
          <w:b/>
          <w:color w:val="0070C0"/>
        </w:rPr>
        <w:t>&gt;</w:t>
      </w:r>
    </w:p>
    <w:p w14:paraId="5D74BF6D" w14:textId="77777777" w:rsidR="00FC68DB" w:rsidRPr="00B62EF2" w:rsidRDefault="00FC68DB" w:rsidP="00B202D2">
      <w:pPr>
        <w:pStyle w:val="XMLCode"/>
        <w:keepNext/>
        <w:rPr>
          <w:rFonts w:cs="Courier New"/>
          <w:b/>
          <w:color w:val="0070C0"/>
        </w:rPr>
      </w:pPr>
      <w:r w:rsidRPr="00B62EF2">
        <w:rPr>
          <w:rFonts w:cs="Courier New"/>
          <w:b/>
          <w:color w:val="0070C0"/>
        </w:rPr>
        <w:t xml:space="preserve">        ...</w:t>
      </w:r>
    </w:p>
    <w:p w14:paraId="62E093A2" w14:textId="77777777" w:rsidR="00FC68DB" w:rsidRPr="00B62EF2" w:rsidRDefault="00FC68DB" w:rsidP="00B202D2">
      <w:pPr>
        <w:pStyle w:val="XMLCode"/>
        <w:keepNext/>
        <w:rPr>
          <w:rFonts w:cs="Courier New"/>
          <w:b/>
          <w:color w:val="0070C0"/>
        </w:rPr>
      </w:pPr>
      <w:r w:rsidRPr="00B62EF2">
        <w:rPr>
          <w:rFonts w:cs="Courier New"/>
          <w:b/>
          <w:color w:val="0070C0"/>
        </w:rPr>
        <w:t xml:space="preserve">    &lt;/</w:t>
      </w:r>
      <w:proofErr w:type="spellStart"/>
      <w:r w:rsidRPr="00B62EF2">
        <w:rPr>
          <w:rFonts w:cs="Courier New"/>
          <w:b/>
          <w:color w:val="0070C0"/>
        </w:rPr>
        <w:t>seamweld</w:t>
      </w:r>
      <w:proofErr w:type="spellEnd"/>
      <w:r w:rsidRPr="00B62EF2">
        <w:rPr>
          <w:rFonts w:cs="Courier New"/>
          <w:b/>
          <w:color w:val="0070C0"/>
        </w:rPr>
        <w:t>&gt;</w:t>
      </w:r>
    </w:p>
    <w:p w14:paraId="5C8CA24A" w14:textId="77777777" w:rsidR="00FC68DB" w:rsidRDefault="00FC68DB" w:rsidP="00B202D2">
      <w:pPr>
        <w:pStyle w:val="XMLCode"/>
        <w:keepNext/>
        <w:rPr>
          <w:rFonts w:cs="Courier New"/>
        </w:rPr>
      </w:pPr>
      <w:r w:rsidRPr="006C190C">
        <w:rPr>
          <w:rFonts w:cs="Courier New"/>
        </w:rPr>
        <w:t>&lt;/connection_1d&gt;</w:t>
      </w:r>
    </w:p>
    <w:p w14:paraId="1A3AD511" w14:textId="77777777" w:rsidR="00FC68DB" w:rsidRPr="006C190C" w:rsidRDefault="00FC68DB" w:rsidP="00B202D2">
      <w:pPr>
        <w:pStyle w:val="XMLCode"/>
        <w:rPr>
          <w:rFonts w:cs="Courier New"/>
        </w:rPr>
      </w:pPr>
    </w:p>
    <w:p w14:paraId="5E0C9B08" w14:textId="77777777" w:rsidR="00FC68DB" w:rsidRPr="007055D9" w:rsidRDefault="00FC68DB" w:rsidP="00B202D2">
      <w:pPr>
        <w:rPr>
          <w:rFonts w:ascii="Courier New" w:hAnsi="Courier New"/>
          <w:b/>
          <w:i/>
          <w:sz w:val="18"/>
          <w:highlight w:val="yellow"/>
        </w:rPr>
      </w:pPr>
      <w:r w:rsidRPr="007055D9">
        <w:rPr>
          <w:rStyle w:val="Fett"/>
        </w:rPr>
        <w:t>Note:</w:t>
      </w:r>
      <w:r w:rsidRPr="007055D9">
        <w:t xml:space="preserve"> </w:t>
      </w:r>
      <w:r w:rsidRPr="008E36CC">
        <w:rPr>
          <w:rStyle w:val="NoteZchn"/>
        </w:rPr>
        <w:t xml:space="preserve">The differentiator for the specific seam weld is stored as value in the </w:t>
      </w:r>
      <w:r>
        <w:rPr>
          <w:rStyle w:val="NoteZchn"/>
        </w:rPr>
        <w:t xml:space="preserve">subtype </w:t>
      </w:r>
      <w:r w:rsidRPr="008E36CC">
        <w:rPr>
          <w:rStyle w:val="NoteZchn"/>
        </w:rPr>
        <w:t>element which is described below.</w:t>
      </w:r>
    </w:p>
    <w:p w14:paraId="24A4620B" w14:textId="77777777" w:rsidR="00FC68DB" w:rsidRPr="007055D9" w:rsidRDefault="00FC68DB" w:rsidP="00B202D2">
      <w:pPr>
        <w:pStyle w:val="berschrift5"/>
      </w:pPr>
      <w:r>
        <w:t>Definition of sub</w:t>
      </w:r>
      <w:r w:rsidRPr="004106D7">
        <w:t>type</w:t>
      </w:r>
      <w:bookmarkEnd w:id="1690"/>
    </w:p>
    <w:p w14:paraId="5151F532" w14:textId="77777777" w:rsidR="00FC68DB" w:rsidRDefault="00FC68DB" w:rsidP="00B202D2">
      <w:r w:rsidRPr="007055D9">
        <w:t xml:space="preserve">Different kinds of welds are distinguished </w:t>
      </w:r>
      <w:r>
        <w:t xml:space="preserve">through the definition of a </w:t>
      </w:r>
      <w:r w:rsidRPr="00294B10">
        <w:t>subtype</w:t>
      </w:r>
      <w:r w:rsidRPr="007055D9">
        <w:t xml:space="preserve"> of the seam weld</w:t>
      </w:r>
      <w:r>
        <w:t>.</w:t>
      </w:r>
    </w:p>
    <w:p w14:paraId="503857A7" w14:textId="77777777" w:rsidR="00FC68DB" w:rsidRPr="006A21C5" w:rsidRDefault="00FC68DB" w:rsidP="00B202D2">
      <w:r w:rsidRPr="006A21C5">
        <w:t xml:space="preserve">Valid values </w:t>
      </w:r>
      <w:r>
        <w:t xml:space="preserve">for the </w:t>
      </w:r>
      <w:r w:rsidRPr="00294B10">
        <w:t>subtype</w:t>
      </w:r>
      <w:r>
        <w:t xml:space="preserve"> element </w:t>
      </w:r>
      <w:r w:rsidRPr="006A21C5">
        <w:t xml:space="preserve">are: </w:t>
      </w:r>
    </w:p>
    <w:p w14:paraId="1C878F5E" w14:textId="77777777" w:rsidR="00FC68DB" w:rsidRPr="006A21C5" w:rsidRDefault="00FC68DB" w:rsidP="00BA04B6">
      <w:pPr>
        <w:pStyle w:val="Aufzhlungszeichen"/>
        <w:numPr>
          <w:ilvl w:val="0"/>
          <w:numId w:val="11"/>
        </w:numPr>
        <w:rPr>
          <w:rStyle w:val="XMLElement"/>
        </w:rPr>
      </w:pPr>
      <w:proofErr w:type="spellStart"/>
      <w:r>
        <w:rPr>
          <w:rStyle w:val="XMLElement"/>
        </w:rPr>
        <w:t>b</w:t>
      </w:r>
      <w:r w:rsidRPr="006A21C5">
        <w:rPr>
          <w:rStyle w:val="XMLElement"/>
        </w:rPr>
        <w:t>utt</w:t>
      </w:r>
      <w:r>
        <w:rPr>
          <w:rStyle w:val="XMLElement"/>
        </w:rPr>
        <w:t>_</w:t>
      </w:r>
      <w:r w:rsidRPr="006A21C5">
        <w:rPr>
          <w:rStyle w:val="XMLElement"/>
        </w:rPr>
        <w:t>joint</w:t>
      </w:r>
      <w:proofErr w:type="spellEnd"/>
      <w:r>
        <w:rPr>
          <w:rStyle w:val="XMLElement"/>
        </w:rPr>
        <w:t xml:space="preserve"> </w:t>
      </w:r>
    </w:p>
    <w:p w14:paraId="1793B9A1" w14:textId="77777777" w:rsidR="00FC68DB" w:rsidRPr="006A21C5" w:rsidRDefault="00FC68DB" w:rsidP="00BA04B6">
      <w:pPr>
        <w:pStyle w:val="Aufzhlungszeichen"/>
        <w:numPr>
          <w:ilvl w:val="0"/>
          <w:numId w:val="11"/>
        </w:numPr>
        <w:rPr>
          <w:rStyle w:val="XMLElement"/>
        </w:rPr>
      </w:pPr>
      <w:proofErr w:type="spellStart"/>
      <w:r w:rsidRPr="006A21C5">
        <w:rPr>
          <w:rStyle w:val="XMLElement"/>
        </w:rPr>
        <w:t>corner</w:t>
      </w:r>
      <w:r>
        <w:rPr>
          <w:rStyle w:val="XMLElement"/>
        </w:rPr>
        <w:t>_</w:t>
      </w:r>
      <w:r w:rsidRPr="006A21C5">
        <w:rPr>
          <w:rStyle w:val="XMLElement"/>
        </w:rPr>
        <w:t>weld</w:t>
      </w:r>
      <w:proofErr w:type="spellEnd"/>
      <w:r>
        <w:rPr>
          <w:rStyle w:val="XMLElement"/>
        </w:rPr>
        <w:t xml:space="preserve"> </w:t>
      </w:r>
    </w:p>
    <w:p w14:paraId="19451CF9" w14:textId="77777777" w:rsidR="00FC68DB" w:rsidRPr="006A21C5" w:rsidRDefault="00FC68DB" w:rsidP="00BA04B6">
      <w:pPr>
        <w:pStyle w:val="Aufzhlungszeichen"/>
        <w:numPr>
          <w:ilvl w:val="0"/>
          <w:numId w:val="11"/>
        </w:numPr>
        <w:rPr>
          <w:rStyle w:val="XMLElement"/>
        </w:rPr>
      </w:pPr>
      <w:proofErr w:type="spellStart"/>
      <w:r w:rsidRPr="006A21C5">
        <w:rPr>
          <w:rStyle w:val="XMLElement"/>
        </w:rPr>
        <w:t>edge</w:t>
      </w:r>
      <w:r>
        <w:rPr>
          <w:rStyle w:val="XMLElement"/>
        </w:rPr>
        <w:t>_</w:t>
      </w:r>
      <w:r w:rsidRPr="006A21C5">
        <w:rPr>
          <w:rStyle w:val="XMLElement"/>
        </w:rPr>
        <w:t>weld</w:t>
      </w:r>
      <w:proofErr w:type="spellEnd"/>
      <w:r>
        <w:rPr>
          <w:rStyle w:val="XMLElement"/>
        </w:rPr>
        <w:t xml:space="preserve"> </w:t>
      </w:r>
    </w:p>
    <w:p w14:paraId="0B753AE0" w14:textId="33B0D3CB" w:rsidR="00FC68DB" w:rsidRPr="006A21C5" w:rsidRDefault="00FC68DB" w:rsidP="00BA04B6">
      <w:pPr>
        <w:pStyle w:val="Aufzhlungszeichen"/>
        <w:numPr>
          <w:ilvl w:val="0"/>
          <w:numId w:val="11"/>
        </w:numPr>
        <w:rPr>
          <w:rStyle w:val="XMLElement"/>
        </w:rPr>
      </w:pPr>
      <w:proofErr w:type="spellStart"/>
      <w:r w:rsidRPr="006A21C5">
        <w:rPr>
          <w:rStyle w:val="XMLElement"/>
        </w:rPr>
        <w:t>i</w:t>
      </w:r>
      <w:r>
        <w:rPr>
          <w:rStyle w:val="XMLElement"/>
        </w:rPr>
        <w:t>_</w:t>
      </w:r>
      <w:r w:rsidRPr="006A21C5">
        <w:rPr>
          <w:rStyle w:val="XMLElement"/>
        </w:rPr>
        <w:t>weld</w:t>
      </w:r>
      <w:proofErr w:type="spellEnd"/>
      <w:r>
        <w:t xml:space="preserve"> (M</w:t>
      </w:r>
      <w:r w:rsidRPr="002B7246">
        <w:t xml:space="preserve">ust </w:t>
      </w:r>
      <w:r>
        <w:t>not be confused with cross section "</w:t>
      </w:r>
      <w:r w:rsidRPr="007055D9">
        <w:t>I</w:t>
      </w:r>
      <w:r>
        <w:t xml:space="preserve">", cf. section </w:t>
      </w:r>
      <w:r>
        <w:fldChar w:fldCharType="begin"/>
      </w:r>
      <w:r>
        <w:instrText xml:space="preserve"> REF _Ref397524978 \r \h </w:instrText>
      </w:r>
      <w:r>
        <w:fldChar w:fldCharType="separate"/>
      </w:r>
      <w:r w:rsidR="008116BB">
        <w:t>10.2.4.4</w:t>
      </w:r>
      <w:r>
        <w:fldChar w:fldCharType="end"/>
      </w:r>
      <w:r>
        <w:t>!</w:t>
      </w:r>
      <w:r w:rsidRPr="002B7246">
        <w:t>)</w:t>
      </w:r>
      <w:r>
        <w:rPr>
          <w:rStyle w:val="XMLElement"/>
        </w:rPr>
        <w:t xml:space="preserve"> </w:t>
      </w:r>
    </w:p>
    <w:p w14:paraId="2B60629E" w14:textId="77777777" w:rsidR="00FC68DB" w:rsidRPr="006A21C5" w:rsidRDefault="00FC68DB" w:rsidP="00BA04B6">
      <w:pPr>
        <w:pStyle w:val="Aufzhlungszeichen"/>
        <w:numPr>
          <w:ilvl w:val="0"/>
          <w:numId w:val="11"/>
        </w:numPr>
        <w:rPr>
          <w:rStyle w:val="XMLElement"/>
        </w:rPr>
      </w:pPr>
      <w:proofErr w:type="spellStart"/>
      <w:r w:rsidRPr="006A21C5">
        <w:rPr>
          <w:rStyle w:val="XMLElement"/>
        </w:rPr>
        <w:t>overlap</w:t>
      </w:r>
      <w:r>
        <w:rPr>
          <w:rStyle w:val="XMLElement"/>
        </w:rPr>
        <w:t>_</w:t>
      </w:r>
      <w:r w:rsidRPr="006A21C5">
        <w:rPr>
          <w:rStyle w:val="XMLElement"/>
        </w:rPr>
        <w:t>weld</w:t>
      </w:r>
      <w:proofErr w:type="spellEnd"/>
      <w:r>
        <w:rPr>
          <w:rStyle w:val="XMLElement"/>
        </w:rPr>
        <w:t xml:space="preserve"> </w:t>
      </w:r>
    </w:p>
    <w:p w14:paraId="2BB40691" w14:textId="77777777" w:rsidR="00FC68DB" w:rsidRPr="006A21C5" w:rsidRDefault="00FC68DB" w:rsidP="00BA04B6">
      <w:pPr>
        <w:pStyle w:val="Aufzhlungszeichen"/>
        <w:numPr>
          <w:ilvl w:val="0"/>
          <w:numId w:val="11"/>
        </w:numPr>
        <w:rPr>
          <w:rStyle w:val="XMLElement"/>
        </w:rPr>
      </w:pPr>
      <w:proofErr w:type="spellStart"/>
      <w:r w:rsidRPr="006A21C5">
        <w:rPr>
          <w:rStyle w:val="XMLElement"/>
        </w:rPr>
        <w:t>y</w:t>
      </w:r>
      <w:r>
        <w:rPr>
          <w:rStyle w:val="XMLElement"/>
        </w:rPr>
        <w:t>_</w:t>
      </w:r>
      <w:r w:rsidRPr="006A21C5">
        <w:rPr>
          <w:rStyle w:val="XMLElement"/>
        </w:rPr>
        <w:t>joint</w:t>
      </w:r>
      <w:proofErr w:type="spellEnd"/>
      <w:r>
        <w:rPr>
          <w:rStyle w:val="XMLElement"/>
        </w:rPr>
        <w:t xml:space="preserve"> </w:t>
      </w:r>
    </w:p>
    <w:p w14:paraId="346CA0DF" w14:textId="77777777" w:rsidR="00FC68DB" w:rsidRPr="006A21C5" w:rsidRDefault="00FC68DB" w:rsidP="00BA04B6">
      <w:pPr>
        <w:pStyle w:val="Aufzhlungszeichen"/>
        <w:numPr>
          <w:ilvl w:val="0"/>
          <w:numId w:val="11"/>
        </w:numPr>
        <w:rPr>
          <w:rStyle w:val="XMLElement"/>
        </w:rPr>
      </w:pPr>
      <w:proofErr w:type="spellStart"/>
      <w:r w:rsidRPr="006A21C5">
        <w:rPr>
          <w:rStyle w:val="XMLElement"/>
        </w:rPr>
        <w:t>k</w:t>
      </w:r>
      <w:r>
        <w:rPr>
          <w:rStyle w:val="XMLElement"/>
        </w:rPr>
        <w:t>_</w:t>
      </w:r>
      <w:r w:rsidRPr="006A21C5">
        <w:rPr>
          <w:rStyle w:val="XMLElement"/>
        </w:rPr>
        <w:t>joint</w:t>
      </w:r>
      <w:proofErr w:type="spellEnd"/>
      <w:r>
        <w:rPr>
          <w:rStyle w:val="XMLElement"/>
        </w:rPr>
        <w:t xml:space="preserve"> </w:t>
      </w:r>
    </w:p>
    <w:p w14:paraId="46646DB1" w14:textId="77777777" w:rsidR="00FC68DB" w:rsidRDefault="00FC68DB" w:rsidP="00BA04B6">
      <w:pPr>
        <w:pStyle w:val="Aufzhlungszeichen"/>
        <w:numPr>
          <w:ilvl w:val="0"/>
          <w:numId w:val="11"/>
        </w:numPr>
        <w:rPr>
          <w:rStyle w:val="XMLElement"/>
        </w:rPr>
      </w:pPr>
      <w:proofErr w:type="spellStart"/>
      <w:r w:rsidRPr="006A21C5">
        <w:rPr>
          <w:rStyle w:val="XMLElement"/>
        </w:rPr>
        <w:t>cruciform</w:t>
      </w:r>
      <w:r>
        <w:rPr>
          <w:rStyle w:val="XMLElement"/>
        </w:rPr>
        <w:t>_</w:t>
      </w:r>
      <w:r w:rsidRPr="006A21C5">
        <w:rPr>
          <w:rStyle w:val="XMLElement"/>
        </w:rPr>
        <w:t>joint</w:t>
      </w:r>
      <w:proofErr w:type="spellEnd"/>
      <w:r>
        <w:rPr>
          <w:rStyle w:val="XMLElement"/>
        </w:rPr>
        <w:t xml:space="preserve"> </w:t>
      </w:r>
    </w:p>
    <w:p w14:paraId="15D1019C" w14:textId="77777777" w:rsidR="00FC68DB" w:rsidRPr="006A21C5" w:rsidRDefault="00FC68DB" w:rsidP="00BA04B6">
      <w:pPr>
        <w:pStyle w:val="Aufzhlungszeichen"/>
        <w:numPr>
          <w:ilvl w:val="0"/>
          <w:numId w:val="11"/>
        </w:numPr>
        <w:rPr>
          <w:rFonts w:ascii="Courier New" w:hAnsi="Courier New"/>
          <w:b/>
          <w:i/>
          <w:sz w:val="18"/>
        </w:rPr>
      </w:pPr>
      <w:proofErr w:type="spellStart"/>
      <w:r>
        <w:rPr>
          <w:rStyle w:val="XMLElement"/>
        </w:rPr>
        <w:t>flared_joint</w:t>
      </w:r>
      <w:proofErr w:type="spellEnd"/>
      <w:r>
        <w:rPr>
          <w:rStyle w:val="XMLElement"/>
        </w:rPr>
        <w:t xml:space="preserve"> </w:t>
      </w:r>
    </w:p>
    <w:p w14:paraId="0E377D24" w14:textId="77777777" w:rsidR="00FC68DB" w:rsidRPr="007055D9" w:rsidRDefault="00FC68DB" w:rsidP="00B202D2">
      <w:bookmarkStart w:id="1694" w:name="_Toc288196490"/>
      <w:bookmarkStart w:id="1695" w:name="_Toc288200792"/>
      <w:bookmarkStart w:id="1696" w:name="_Toc338939132"/>
      <w:bookmarkStart w:id="1697" w:name="_Toc288196468"/>
      <w:bookmarkStart w:id="1698" w:name="_Toc288200771"/>
      <w:bookmarkStart w:id="1699" w:name="_Toc338938904"/>
      <w:bookmarkStart w:id="1700" w:name="_Toc338939100"/>
      <w:bookmarkEnd w:id="1691"/>
      <w:bookmarkEnd w:id="1692"/>
      <w:bookmarkEnd w:id="1693"/>
      <w:r>
        <w:t xml:space="preserve">Each subtype </w:t>
      </w:r>
      <w:r w:rsidRPr="007055D9">
        <w:t>element can contain the following attributes:</w:t>
      </w:r>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FC68DB" w:rsidRPr="007055D9" w14:paraId="506ED19B" w14:textId="77777777" w:rsidTr="00FC68DB">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C87BCA" w14:textId="77777777" w:rsidR="00FC68DB" w:rsidRPr="007055D9" w:rsidRDefault="00FC68DB" w:rsidP="00B202D2">
            <w:pPr>
              <w:keepNext/>
              <w:rPr>
                <w:b/>
                <w:i/>
              </w:rPr>
            </w:pPr>
            <w:r w:rsidRPr="007055D9">
              <w:rPr>
                <w:b/>
                <w:i/>
              </w:rPr>
              <w:lastRenderedPageBreak/>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41A038" w14:textId="77777777" w:rsidR="00FC68DB" w:rsidRPr="007055D9" w:rsidRDefault="00FC68DB" w:rsidP="00B202D2">
            <w:pPr>
              <w:keepNext/>
              <w:rPr>
                <w:b/>
                <w:i/>
              </w:rPr>
            </w:pPr>
            <w:r w:rsidRPr="007055D9">
              <w:rPr>
                <w:b/>
                <w:i/>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7AC41CB" w14:textId="77777777" w:rsidR="00FC68DB" w:rsidRPr="007055D9" w:rsidRDefault="00FC68DB" w:rsidP="00B202D2">
            <w:pPr>
              <w:keepNext/>
              <w:rPr>
                <w:b/>
                <w:i/>
              </w:rPr>
            </w:pPr>
            <w:r w:rsidRPr="007055D9">
              <w:rPr>
                <w:b/>
                <w:i/>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4AAC2" w14:textId="77777777" w:rsidR="00FC68DB" w:rsidRPr="007055D9" w:rsidRDefault="00FC68DB" w:rsidP="00B202D2">
            <w:pPr>
              <w:keepNext/>
              <w:rPr>
                <w:b/>
                <w:i/>
              </w:rPr>
            </w:pPr>
            <w:r>
              <w:rPr>
                <w:b/>
                <w:i/>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F7B887" w14:textId="77777777" w:rsidR="00FC68DB" w:rsidRPr="007055D9" w:rsidRDefault="00FC68DB" w:rsidP="00B202D2">
            <w:pPr>
              <w:keepNext/>
              <w:rPr>
                <w:b/>
                <w:i/>
              </w:rPr>
            </w:pPr>
            <w:r w:rsidRPr="007055D9">
              <w:rPr>
                <w:b/>
                <w:i/>
              </w:rPr>
              <w:t>Constraint</w:t>
            </w:r>
          </w:p>
        </w:tc>
      </w:tr>
      <w:tr w:rsidR="00FC68DB" w:rsidRPr="007055D9" w14:paraId="4F089218" w14:textId="77777777" w:rsidTr="00FC68DB">
        <w:trPr>
          <w:cantSplit/>
          <w:jc w:val="center"/>
        </w:trPr>
        <w:tc>
          <w:tcPr>
            <w:tcW w:w="1560" w:type="dxa"/>
            <w:shd w:val="clear" w:color="auto" w:fill="auto"/>
            <w:vAlign w:val="bottom"/>
          </w:tcPr>
          <w:p w14:paraId="466C1AD9" w14:textId="77777777" w:rsidR="00FC68DB" w:rsidRPr="00137032" w:rsidRDefault="00FC68DB" w:rsidP="00B202D2">
            <w:pPr>
              <w:rPr>
                <w:sz w:val="20"/>
                <w:szCs w:val="20"/>
              </w:rPr>
            </w:pPr>
            <w:r w:rsidRPr="00137032">
              <w:rPr>
                <w:sz w:val="20"/>
                <w:szCs w:val="20"/>
              </w:rPr>
              <w:t>base</w:t>
            </w:r>
          </w:p>
        </w:tc>
        <w:tc>
          <w:tcPr>
            <w:tcW w:w="1701" w:type="dxa"/>
            <w:shd w:val="clear" w:color="auto" w:fill="auto"/>
            <w:vAlign w:val="bottom"/>
          </w:tcPr>
          <w:p w14:paraId="3C4ED41E" w14:textId="77777777" w:rsidR="00FC68DB" w:rsidRPr="00137032" w:rsidRDefault="00FC68DB" w:rsidP="00B202D2">
            <w:pPr>
              <w:rPr>
                <w:sz w:val="20"/>
                <w:szCs w:val="20"/>
              </w:rPr>
            </w:pPr>
            <w:r>
              <w:rPr>
                <w:sz w:val="20"/>
                <w:szCs w:val="20"/>
              </w:rPr>
              <w:t>Integer</w:t>
            </w:r>
          </w:p>
        </w:tc>
        <w:tc>
          <w:tcPr>
            <w:tcW w:w="1701" w:type="dxa"/>
          </w:tcPr>
          <w:p w14:paraId="372C6235" w14:textId="77777777" w:rsidR="00FC68DB" w:rsidRPr="00137032" w:rsidRDefault="00FC68DB" w:rsidP="00B202D2">
            <w:pPr>
              <w:rPr>
                <w:sz w:val="20"/>
                <w:szCs w:val="20"/>
              </w:rPr>
            </w:pPr>
            <w:r>
              <w:rPr>
                <w:sz w:val="20"/>
                <w:szCs w:val="20"/>
              </w:rPr>
              <w:t>&gt; 0</w:t>
            </w:r>
          </w:p>
        </w:tc>
        <w:tc>
          <w:tcPr>
            <w:tcW w:w="1701" w:type="dxa"/>
            <w:shd w:val="clear" w:color="auto" w:fill="auto"/>
            <w:vAlign w:val="bottom"/>
          </w:tcPr>
          <w:p w14:paraId="3CC066E4" w14:textId="77777777" w:rsidR="00FC68DB" w:rsidRPr="00137032" w:rsidRDefault="00FC68DB" w:rsidP="00B202D2">
            <w:pPr>
              <w:rPr>
                <w:sz w:val="20"/>
                <w:szCs w:val="20"/>
              </w:rPr>
            </w:pPr>
            <w:r w:rsidRPr="00137032">
              <w:rPr>
                <w:sz w:val="20"/>
                <w:szCs w:val="20"/>
              </w:rPr>
              <w:t>Optional</w:t>
            </w:r>
          </w:p>
        </w:tc>
        <w:tc>
          <w:tcPr>
            <w:tcW w:w="2437" w:type="dxa"/>
            <w:shd w:val="clear" w:color="auto" w:fill="auto"/>
            <w:vAlign w:val="bottom"/>
          </w:tcPr>
          <w:p w14:paraId="3C38184A" w14:textId="77777777" w:rsidR="00FC68DB" w:rsidRPr="00137032" w:rsidRDefault="00FC68DB" w:rsidP="00B202D2">
            <w:pPr>
              <w:rPr>
                <w:sz w:val="20"/>
                <w:szCs w:val="20"/>
              </w:rPr>
            </w:pPr>
            <w:r w:rsidRPr="00137032">
              <w:rPr>
                <w:sz w:val="20"/>
                <w:szCs w:val="20"/>
              </w:rPr>
              <w:t>-</w:t>
            </w:r>
          </w:p>
        </w:tc>
      </w:tr>
      <w:tr w:rsidR="00FC68DB" w:rsidRPr="007055D9" w14:paraId="4E670389" w14:textId="77777777" w:rsidTr="00FC68DB">
        <w:trPr>
          <w:cantSplit/>
          <w:jc w:val="center"/>
        </w:trPr>
        <w:tc>
          <w:tcPr>
            <w:tcW w:w="1560" w:type="dxa"/>
            <w:shd w:val="clear" w:color="auto" w:fill="auto"/>
          </w:tcPr>
          <w:p w14:paraId="16D979F0" w14:textId="77777777" w:rsidR="00FC68DB" w:rsidRPr="00137032" w:rsidRDefault="00FC68DB" w:rsidP="00B202D2">
            <w:pPr>
              <w:rPr>
                <w:sz w:val="20"/>
                <w:szCs w:val="20"/>
              </w:rPr>
            </w:pPr>
            <w:r w:rsidRPr="00137032">
              <w:rPr>
                <w:sz w:val="20"/>
                <w:szCs w:val="20"/>
              </w:rPr>
              <w:t>technology</w:t>
            </w:r>
          </w:p>
        </w:tc>
        <w:tc>
          <w:tcPr>
            <w:tcW w:w="1701" w:type="dxa"/>
            <w:shd w:val="clear" w:color="auto" w:fill="auto"/>
          </w:tcPr>
          <w:p w14:paraId="3027B026" w14:textId="77777777" w:rsidR="00FC68DB" w:rsidRPr="00137032" w:rsidRDefault="00FC68DB" w:rsidP="00B202D2">
            <w:pPr>
              <w:rPr>
                <w:sz w:val="20"/>
                <w:szCs w:val="20"/>
              </w:rPr>
            </w:pPr>
            <w:r w:rsidRPr="00137032">
              <w:rPr>
                <w:sz w:val="20"/>
                <w:szCs w:val="20"/>
              </w:rPr>
              <w:t>Selection</w:t>
            </w:r>
          </w:p>
        </w:tc>
        <w:tc>
          <w:tcPr>
            <w:tcW w:w="1701" w:type="dxa"/>
          </w:tcPr>
          <w:p w14:paraId="7D9D71F9" w14:textId="77777777" w:rsidR="00FC68DB" w:rsidRPr="00137032" w:rsidRDefault="00FC68DB" w:rsidP="00B202D2">
            <w:pPr>
              <w:rPr>
                <w:sz w:val="20"/>
                <w:szCs w:val="20"/>
              </w:rPr>
            </w:pPr>
            <w:r w:rsidRPr="00E109DB">
              <w:rPr>
                <w:sz w:val="20"/>
                <w:szCs w:val="20"/>
              </w:rPr>
              <w:t>resistance</w:t>
            </w:r>
            <w:r>
              <w:rPr>
                <w:sz w:val="20"/>
                <w:szCs w:val="20"/>
              </w:rPr>
              <w:br/>
            </w:r>
            <w:r w:rsidRPr="00E109DB">
              <w:rPr>
                <w:sz w:val="20"/>
                <w:szCs w:val="20"/>
              </w:rPr>
              <w:t>arc</w:t>
            </w:r>
            <w:r>
              <w:rPr>
                <w:sz w:val="20"/>
                <w:szCs w:val="20"/>
              </w:rPr>
              <w:br/>
            </w:r>
            <w:r w:rsidRPr="00E109DB">
              <w:rPr>
                <w:sz w:val="20"/>
                <w:szCs w:val="20"/>
              </w:rPr>
              <w:t>laser</w:t>
            </w:r>
            <w:r>
              <w:rPr>
                <w:sz w:val="20"/>
                <w:szCs w:val="20"/>
              </w:rPr>
              <w:br/>
            </w:r>
            <w:r w:rsidRPr="00E109DB">
              <w:rPr>
                <w:sz w:val="20"/>
                <w:szCs w:val="20"/>
              </w:rPr>
              <w:t>friction</w:t>
            </w:r>
            <w:r>
              <w:rPr>
                <w:sz w:val="20"/>
                <w:szCs w:val="20"/>
              </w:rPr>
              <w:br/>
            </w:r>
            <w:r w:rsidRPr="00E109DB">
              <w:rPr>
                <w:sz w:val="20"/>
                <w:szCs w:val="20"/>
              </w:rPr>
              <w:t>brazing</w:t>
            </w:r>
          </w:p>
        </w:tc>
        <w:tc>
          <w:tcPr>
            <w:tcW w:w="1701" w:type="dxa"/>
            <w:shd w:val="clear" w:color="auto" w:fill="auto"/>
          </w:tcPr>
          <w:p w14:paraId="1C2A6B4C" w14:textId="77777777" w:rsidR="00FC68DB" w:rsidRPr="00137032" w:rsidRDefault="00FC68DB" w:rsidP="00B202D2">
            <w:pPr>
              <w:rPr>
                <w:sz w:val="20"/>
                <w:szCs w:val="20"/>
              </w:rPr>
            </w:pPr>
            <w:r w:rsidRPr="00137032">
              <w:rPr>
                <w:sz w:val="20"/>
                <w:szCs w:val="20"/>
              </w:rPr>
              <w:t>Optional</w:t>
            </w:r>
          </w:p>
        </w:tc>
        <w:tc>
          <w:tcPr>
            <w:tcW w:w="2437" w:type="dxa"/>
            <w:shd w:val="clear" w:color="auto" w:fill="auto"/>
          </w:tcPr>
          <w:p w14:paraId="2263169B" w14:textId="77777777" w:rsidR="00FC68DB" w:rsidRPr="00137032" w:rsidRDefault="00FC68DB" w:rsidP="00B202D2">
            <w:pPr>
              <w:keepNext/>
              <w:rPr>
                <w:sz w:val="20"/>
                <w:szCs w:val="20"/>
              </w:rPr>
            </w:pPr>
            <w:r w:rsidRPr="00137032">
              <w:rPr>
                <w:sz w:val="20"/>
                <w:szCs w:val="20"/>
              </w:rPr>
              <w:t>-</w:t>
            </w:r>
          </w:p>
        </w:tc>
      </w:tr>
    </w:tbl>
    <w:p w14:paraId="60FF86B2" w14:textId="2BCE51D5" w:rsidR="00FC68DB" w:rsidRDefault="00FC68DB" w:rsidP="00B202D2">
      <w:pPr>
        <w:pStyle w:val="Beschriftung"/>
        <w:spacing w:before="120"/>
      </w:pPr>
      <w:bookmarkStart w:id="1701" w:name="_Toc3566487"/>
      <w:bookmarkStart w:id="1702" w:name="_Toc34747488"/>
      <w:bookmarkStart w:id="1703" w:name="_Toc77095946"/>
      <w:r>
        <w:t xml:space="preserve">Table </w:t>
      </w:r>
      <w:r>
        <w:fldChar w:fldCharType="begin"/>
      </w:r>
      <w:r>
        <w:instrText xml:space="preserve"> SEQ Table \* ARABIC </w:instrText>
      </w:r>
      <w:r>
        <w:fldChar w:fldCharType="separate"/>
      </w:r>
      <w:r w:rsidR="008116BB">
        <w:rPr>
          <w:noProof/>
        </w:rPr>
        <w:t>87</w:t>
      </w:r>
      <w:r>
        <w:fldChar w:fldCharType="end"/>
      </w:r>
      <w:r>
        <w:t xml:space="preserve">: Attributes of element </w:t>
      </w:r>
      <w:r w:rsidRPr="00271D68">
        <w:rPr>
          <w:rFonts w:ascii="Courier New" w:hAnsi="Courier New" w:cs="Courier New"/>
          <w:kern w:val="22"/>
        </w:rPr>
        <w:t>&lt;</w:t>
      </w:r>
      <w:r>
        <w:rPr>
          <w:rFonts w:ascii="Courier New" w:hAnsi="Courier New" w:cs="Courier New"/>
          <w:kern w:val="22"/>
        </w:rPr>
        <w:t>subtype</w:t>
      </w:r>
      <w:r w:rsidRPr="00271D68">
        <w:rPr>
          <w:rFonts w:ascii="Courier New" w:hAnsi="Courier New" w:cs="Courier New"/>
          <w:kern w:val="22"/>
        </w:rPr>
        <w:t>/&gt;</w:t>
      </w:r>
      <w:bookmarkEnd w:id="1701"/>
      <w:bookmarkEnd w:id="1702"/>
      <w:bookmarkEnd w:id="1703"/>
    </w:p>
    <w:p w14:paraId="45DF3208" w14:textId="77777777" w:rsidR="00FC68DB" w:rsidRPr="007055D9" w:rsidRDefault="00FC68DB" w:rsidP="00B202D2">
      <w:pPr>
        <w:keepNext/>
        <w:spacing w:before="240"/>
      </w:pPr>
      <w:r>
        <w:t>Each subtype</w:t>
      </w:r>
      <w:r w:rsidRPr="007055D9">
        <w:t xml:space="preserve"> element contains the following nested elements:</w:t>
      </w:r>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FC68DB" w:rsidRPr="007055D9" w14:paraId="13108C77" w14:textId="77777777" w:rsidTr="00FC68D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8F2ECE" w14:textId="77777777" w:rsidR="00FC68DB" w:rsidRPr="007055D9" w:rsidRDefault="00FC68DB" w:rsidP="00B202D2">
            <w:pPr>
              <w:keepNext/>
              <w:rPr>
                <w:b/>
                <w:i/>
              </w:rPr>
            </w:pPr>
            <w:r w:rsidRPr="007055D9">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35CC4" w14:textId="77777777" w:rsidR="00FC68DB" w:rsidRPr="007055D9" w:rsidRDefault="00FC68DB" w:rsidP="00B202D2">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0AB36D" w14:textId="77777777" w:rsidR="00FC68DB" w:rsidRPr="007055D9" w:rsidRDefault="00FC68DB" w:rsidP="00B202D2">
            <w:pPr>
              <w:keepNext/>
              <w:rPr>
                <w:b/>
                <w:i/>
              </w:rPr>
            </w:pPr>
            <w:r>
              <w:rPr>
                <w:b/>
                <w:i/>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924FEB" w14:textId="77777777" w:rsidR="00FC68DB" w:rsidRPr="007055D9" w:rsidRDefault="00FC68DB" w:rsidP="00B202D2">
            <w:pPr>
              <w:keepNext/>
              <w:rPr>
                <w:b/>
                <w:i/>
              </w:rPr>
            </w:pPr>
            <w:r w:rsidRPr="007055D9">
              <w:rPr>
                <w:b/>
                <w:i/>
              </w:rPr>
              <w:t>Constraint</w:t>
            </w:r>
          </w:p>
        </w:tc>
      </w:tr>
      <w:tr w:rsidR="00FC68DB" w:rsidRPr="007055D9" w14:paraId="6BC13A7E" w14:textId="77777777" w:rsidTr="00FC68DB">
        <w:trPr>
          <w:jc w:val="center"/>
        </w:trPr>
        <w:tc>
          <w:tcPr>
            <w:tcW w:w="2182" w:type="dxa"/>
            <w:shd w:val="clear" w:color="auto" w:fill="auto"/>
            <w:vAlign w:val="bottom"/>
          </w:tcPr>
          <w:p w14:paraId="7CE97D81" w14:textId="77777777" w:rsidR="00FC68DB" w:rsidRPr="007150F2" w:rsidRDefault="00FC68DB" w:rsidP="00B202D2">
            <w:pPr>
              <w:keepNext/>
              <w:rPr>
                <w:sz w:val="20"/>
                <w:szCs w:val="20"/>
              </w:rPr>
            </w:pPr>
            <w:proofErr w:type="spellStart"/>
            <w:r w:rsidRPr="007150F2">
              <w:rPr>
                <w:sz w:val="20"/>
                <w:szCs w:val="20"/>
              </w:rPr>
              <w:t>weld_position</w:t>
            </w:r>
            <w:proofErr w:type="spellEnd"/>
          </w:p>
        </w:tc>
        <w:tc>
          <w:tcPr>
            <w:tcW w:w="1701" w:type="dxa"/>
            <w:shd w:val="clear" w:color="auto" w:fill="auto"/>
            <w:vAlign w:val="bottom"/>
          </w:tcPr>
          <w:p w14:paraId="2480BA9F" w14:textId="77777777" w:rsidR="00FC68DB" w:rsidRPr="006C3ECF" w:rsidRDefault="00FC68DB" w:rsidP="00B202D2">
            <w:pPr>
              <w:keepNext/>
              <w:rPr>
                <w:sz w:val="20"/>
                <w:szCs w:val="20"/>
              </w:rPr>
            </w:pPr>
            <w:r w:rsidRPr="006C3ECF">
              <w:rPr>
                <w:sz w:val="20"/>
                <w:szCs w:val="20"/>
              </w:rPr>
              <w:t>1 - *</w:t>
            </w:r>
          </w:p>
        </w:tc>
        <w:tc>
          <w:tcPr>
            <w:tcW w:w="1701" w:type="dxa"/>
            <w:shd w:val="clear" w:color="auto" w:fill="auto"/>
            <w:vAlign w:val="bottom"/>
          </w:tcPr>
          <w:p w14:paraId="798429DE" w14:textId="77777777" w:rsidR="00FC68DB" w:rsidRPr="006C3ECF" w:rsidRDefault="00FC68DB" w:rsidP="00B202D2">
            <w:pPr>
              <w:keepNext/>
              <w:rPr>
                <w:sz w:val="20"/>
                <w:szCs w:val="20"/>
              </w:rPr>
            </w:pPr>
            <w:r>
              <w:rPr>
                <w:sz w:val="20"/>
                <w:szCs w:val="20"/>
              </w:rPr>
              <w:t>Optional</w:t>
            </w:r>
          </w:p>
        </w:tc>
        <w:tc>
          <w:tcPr>
            <w:tcW w:w="3029" w:type="dxa"/>
            <w:shd w:val="clear" w:color="auto" w:fill="auto"/>
            <w:vAlign w:val="bottom"/>
          </w:tcPr>
          <w:p w14:paraId="5E472E1F" w14:textId="77777777" w:rsidR="00FC68DB" w:rsidRPr="006C3ECF" w:rsidRDefault="00FC68DB" w:rsidP="00B202D2">
            <w:pPr>
              <w:keepNext/>
              <w:rPr>
                <w:sz w:val="20"/>
                <w:szCs w:val="20"/>
              </w:rPr>
            </w:pPr>
            <w:r w:rsidRPr="006C3ECF">
              <w:rPr>
                <w:sz w:val="20"/>
                <w:szCs w:val="20"/>
              </w:rPr>
              <w:t>-</w:t>
            </w:r>
          </w:p>
        </w:tc>
      </w:tr>
      <w:tr w:rsidR="00FC68DB" w:rsidRPr="007055D9" w14:paraId="058711A4" w14:textId="77777777" w:rsidTr="00FC68DB">
        <w:trPr>
          <w:jc w:val="center"/>
        </w:trPr>
        <w:tc>
          <w:tcPr>
            <w:tcW w:w="2182" w:type="dxa"/>
            <w:shd w:val="clear" w:color="auto" w:fill="auto"/>
            <w:vAlign w:val="bottom"/>
          </w:tcPr>
          <w:p w14:paraId="6EEDEECE" w14:textId="77777777" w:rsidR="00FC68DB" w:rsidRPr="007150F2" w:rsidRDefault="00FC68DB" w:rsidP="00B202D2">
            <w:pPr>
              <w:keepNext/>
              <w:rPr>
                <w:sz w:val="20"/>
                <w:szCs w:val="20"/>
              </w:rPr>
            </w:pPr>
            <w:proofErr w:type="spellStart"/>
            <w:r>
              <w:rPr>
                <w:sz w:val="20"/>
                <w:szCs w:val="20"/>
              </w:rPr>
              <w:t>sheet_parameter</w:t>
            </w:r>
            <w:proofErr w:type="spellEnd"/>
          </w:p>
        </w:tc>
        <w:tc>
          <w:tcPr>
            <w:tcW w:w="1701" w:type="dxa"/>
            <w:shd w:val="clear" w:color="auto" w:fill="auto"/>
            <w:vAlign w:val="bottom"/>
          </w:tcPr>
          <w:p w14:paraId="38EF3891" w14:textId="77777777" w:rsidR="00FC68DB" w:rsidRPr="006C3ECF" w:rsidRDefault="00FC68DB" w:rsidP="00B202D2">
            <w:pPr>
              <w:keepNext/>
              <w:rPr>
                <w:sz w:val="20"/>
                <w:szCs w:val="20"/>
              </w:rPr>
            </w:pPr>
            <w:r>
              <w:rPr>
                <w:sz w:val="20"/>
                <w:szCs w:val="20"/>
              </w:rPr>
              <w:t>1 - *</w:t>
            </w:r>
          </w:p>
        </w:tc>
        <w:tc>
          <w:tcPr>
            <w:tcW w:w="1701" w:type="dxa"/>
            <w:shd w:val="clear" w:color="auto" w:fill="auto"/>
            <w:vAlign w:val="bottom"/>
          </w:tcPr>
          <w:p w14:paraId="4C59E386" w14:textId="77777777" w:rsidR="00FC68DB" w:rsidRPr="006C3ECF" w:rsidRDefault="00FC68DB" w:rsidP="00B202D2">
            <w:pPr>
              <w:keepNext/>
              <w:rPr>
                <w:sz w:val="20"/>
                <w:szCs w:val="20"/>
              </w:rPr>
            </w:pPr>
            <w:r>
              <w:rPr>
                <w:sz w:val="20"/>
                <w:szCs w:val="20"/>
              </w:rPr>
              <w:t>Optional</w:t>
            </w:r>
          </w:p>
        </w:tc>
        <w:tc>
          <w:tcPr>
            <w:tcW w:w="3029" w:type="dxa"/>
            <w:shd w:val="clear" w:color="auto" w:fill="auto"/>
            <w:vAlign w:val="bottom"/>
          </w:tcPr>
          <w:p w14:paraId="2F7A6525" w14:textId="77777777" w:rsidR="00FC68DB" w:rsidRPr="006C3ECF" w:rsidRDefault="00FC68DB" w:rsidP="00B202D2">
            <w:pPr>
              <w:keepNext/>
              <w:rPr>
                <w:sz w:val="20"/>
                <w:szCs w:val="20"/>
              </w:rPr>
            </w:pPr>
            <w:r>
              <w:rPr>
                <w:sz w:val="20"/>
                <w:szCs w:val="20"/>
              </w:rPr>
              <w:t>-</w:t>
            </w:r>
          </w:p>
        </w:tc>
      </w:tr>
    </w:tbl>
    <w:p w14:paraId="29BC61D9" w14:textId="3CAE949C" w:rsidR="00FC68DB" w:rsidRDefault="00FC68DB" w:rsidP="00B202D2">
      <w:pPr>
        <w:pStyle w:val="Beschriftung"/>
        <w:spacing w:before="120"/>
      </w:pPr>
      <w:bookmarkStart w:id="1704" w:name="_Toc3566488"/>
      <w:bookmarkStart w:id="1705" w:name="_Toc34747489"/>
      <w:bookmarkStart w:id="1706" w:name="_Toc77095947"/>
      <w:r>
        <w:t xml:space="preserve">Table </w:t>
      </w:r>
      <w:r>
        <w:fldChar w:fldCharType="begin"/>
      </w:r>
      <w:r>
        <w:instrText xml:space="preserve"> SEQ Table \* ARABIC </w:instrText>
      </w:r>
      <w:r>
        <w:fldChar w:fldCharType="separate"/>
      </w:r>
      <w:r w:rsidR="008116BB">
        <w:rPr>
          <w:noProof/>
        </w:rPr>
        <w:t>88</w:t>
      </w:r>
      <w:r>
        <w:fldChar w:fldCharType="end"/>
      </w:r>
      <w:r>
        <w:t xml:space="preserve">: Nested elements of element </w:t>
      </w:r>
      <w:r w:rsidRPr="00271D68">
        <w:rPr>
          <w:rFonts w:ascii="Courier New" w:hAnsi="Courier New" w:cs="Courier New"/>
          <w:kern w:val="22"/>
        </w:rPr>
        <w:t>&lt;</w:t>
      </w:r>
      <w:r>
        <w:rPr>
          <w:rFonts w:ascii="Courier New" w:hAnsi="Courier New" w:cs="Courier New"/>
          <w:kern w:val="22"/>
        </w:rPr>
        <w:t>subtype</w:t>
      </w:r>
      <w:r w:rsidRPr="00271D68">
        <w:rPr>
          <w:rFonts w:ascii="Courier New" w:hAnsi="Courier New" w:cs="Courier New"/>
          <w:kern w:val="22"/>
        </w:rPr>
        <w:t>/&gt;</w:t>
      </w:r>
      <w:bookmarkEnd w:id="1704"/>
      <w:bookmarkEnd w:id="1705"/>
      <w:bookmarkEnd w:id="1706"/>
    </w:p>
    <w:p w14:paraId="3B028E2F" w14:textId="77777777" w:rsidR="00FC68DB" w:rsidRDefault="00FC68DB" w:rsidP="00B202D2">
      <w:pPr>
        <w:spacing w:before="240"/>
      </w:pPr>
      <w:r w:rsidRPr="007055D9">
        <w:rPr>
          <w:b/>
        </w:rPr>
        <w:t xml:space="preserve">Note: </w:t>
      </w:r>
      <w:r w:rsidRPr="007055D9">
        <w:t>The number of elements</w:t>
      </w:r>
      <w:r>
        <w:t xml:space="preserve"> of</w:t>
      </w:r>
      <w:r w:rsidRPr="007055D9">
        <w:t xml:space="preserve"> </w:t>
      </w:r>
      <w:r>
        <w:rPr>
          <w:rStyle w:val="XMLElement"/>
        </w:rPr>
        <w:t>&lt;</w:t>
      </w:r>
      <w:proofErr w:type="spellStart"/>
      <w:r>
        <w:rPr>
          <w:rStyle w:val="XMLElement"/>
        </w:rPr>
        <w:t>w</w:t>
      </w:r>
      <w:r w:rsidRPr="007055D9">
        <w:rPr>
          <w:rStyle w:val="XMLElement"/>
        </w:rPr>
        <w:t>eld_position</w:t>
      </w:r>
      <w:proofErr w:type="spellEnd"/>
      <w:r>
        <w:rPr>
          <w:rStyle w:val="XMLElement"/>
        </w:rPr>
        <w:t>/&gt;</w:t>
      </w:r>
      <w:r w:rsidRPr="007055D9">
        <w:t xml:space="preserve"> is dependent on the specific subtype.</w:t>
      </w:r>
    </w:p>
    <w:p w14:paraId="6C157E6F" w14:textId="77777777" w:rsidR="00FC68DB" w:rsidRPr="007055D9" w:rsidRDefault="00FC68DB" w:rsidP="00B202D2">
      <w:pPr>
        <w:pStyle w:val="berschrift5"/>
      </w:pPr>
      <w:r w:rsidRPr="007055D9">
        <w:t xml:space="preserve">Attribute </w:t>
      </w:r>
      <w:r>
        <w:t>"</w:t>
      </w:r>
      <w:r w:rsidRPr="007055D9">
        <w:t>base</w:t>
      </w:r>
      <w:r>
        <w:t>"</w:t>
      </w:r>
    </w:p>
    <w:p w14:paraId="0FA04E9B" w14:textId="77777777" w:rsidR="00FC68DB" w:rsidRPr="007055D9" w:rsidRDefault="00FC68DB" w:rsidP="00B202D2">
      <w:r w:rsidRPr="007055D9">
        <w:t xml:space="preserve">The attribute </w:t>
      </w:r>
      <w:r w:rsidRPr="007055D9">
        <w:rPr>
          <w:rStyle w:val="XMLAttribute"/>
        </w:rPr>
        <w:t>base</w:t>
      </w:r>
      <w:r w:rsidRPr="007055D9">
        <w:t xml:space="preserve"> defines the index of the base sheet for the weld. It references the attribute </w:t>
      </w:r>
      <w:r w:rsidRPr="007055D9">
        <w:rPr>
          <w:rStyle w:val="XMLAttribute"/>
        </w:rPr>
        <w:t>index</w:t>
      </w:r>
      <w:r w:rsidRPr="007055D9">
        <w:t xml:space="preserve"> inside the element </w:t>
      </w:r>
      <w:r>
        <w:rPr>
          <w:rStyle w:val="XMLElement"/>
        </w:rPr>
        <w:t>&lt;p</w:t>
      </w:r>
      <w:r w:rsidRPr="007055D9">
        <w:rPr>
          <w:rStyle w:val="XMLElement"/>
        </w:rPr>
        <w:t>art</w:t>
      </w:r>
      <w:r>
        <w:rPr>
          <w:rStyle w:val="XMLElement"/>
        </w:rPr>
        <w:t>&gt;</w:t>
      </w:r>
      <w:r w:rsidRPr="007055D9">
        <w:t xml:space="preserve"> 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r>
        <w:t xml:space="preserve"> This could be useful when the angle of the weld itself is not symmetrical between the welded sheet and the base sheet. That means it is crucial to be identified to which sheet part the angle is being measured.</w:t>
      </w:r>
    </w:p>
    <w:p w14:paraId="13F4418A" w14:textId="77777777" w:rsidR="00FC68DB" w:rsidRPr="007055D9" w:rsidRDefault="00FC68DB" w:rsidP="00B202D2">
      <w:pPr>
        <w:pStyle w:val="berschrift5"/>
      </w:pPr>
      <w:r w:rsidRPr="007055D9">
        <w:t xml:space="preserve">Attribute </w:t>
      </w:r>
      <w:r>
        <w:t>"</w:t>
      </w:r>
      <w:r w:rsidRPr="007055D9">
        <w:t>technology</w:t>
      </w:r>
      <w:r>
        <w:t>"</w:t>
      </w:r>
    </w:p>
    <w:p w14:paraId="1C830B93" w14:textId="77777777" w:rsidR="00FC68DB" w:rsidRPr="007055D9" w:rsidRDefault="00FC68DB" w:rsidP="00B202D2">
      <w:r w:rsidRPr="007055D9">
        <w:t>The technology used to weld the connection can be specified for each of the welds of a connection separately.</w:t>
      </w:r>
    </w:p>
    <w:p w14:paraId="6A5FC1F8" w14:textId="77777777" w:rsidR="00FC68DB" w:rsidRPr="007055D9" w:rsidRDefault="00FC68DB" w:rsidP="00B202D2">
      <w:r w:rsidRPr="007055D9">
        <w:t>This technology can be one of</w:t>
      </w:r>
    </w:p>
    <w:p w14:paraId="76A13071" w14:textId="77777777" w:rsidR="00FC68DB" w:rsidRPr="007A0587" w:rsidRDefault="00FC68DB" w:rsidP="00BA04B6">
      <w:pPr>
        <w:pStyle w:val="Aufzhlungszeichen"/>
        <w:numPr>
          <w:ilvl w:val="0"/>
          <w:numId w:val="11"/>
        </w:numPr>
      </w:pPr>
      <w:r w:rsidRPr="007A0587">
        <w:t>Resistance welding</w:t>
      </w:r>
    </w:p>
    <w:p w14:paraId="20CC47BA" w14:textId="77777777" w:rsidR="00FC68DB" w:rsidRPr="007A0587" w:rsidRDefault="00FC68DB" w:rsidP="00BA04B6">
      <w:pPr>
        <w:pStyle w:val="Aufzhlungszeichen"/>
        <w:numPr>
          <w:ilvl w:val="0"/>
          <w:numId w:val="11"/>
        </w:numPr>
      </w:pPr>
      <w:r w:rsidRPr="007A0587">
        <w:t>Arc welding</w:t>
      </w:r>
    </w:p>
    <w:p w14:paraId="57E87AF8" w14:textId="77777777" w:rsidR="00FC68DB" w:rsidRDefault="00FC68DB" w:rsidP="00BA04B6">
      <w:pPr>
        <w:pStyle w:val="Aufzhlungszeichen"/>
        <w:numPr>
          <w:ilvl w:val="0"/>
          <w:numId w:val="11"/>
        </w:numPr>
      </w:pPr>
      <w:r w:rsidRPr="007A0587">
        <w:t>Energy beam welding (</w:t>
      </w:r>
      <w:proofErr w:type="gramStart"/>
      <w:r w:rsidRPr="007A0587">
        <w:t>e.g.</w:t>
      </w:r>
      <w:proofErr w:type="gramEnd"/>
      <w:r w:rsidRPr="007A0587">
        <w:t xml:space="preserve"> laser)</w:t>
      </w:r>
    </w:p>
    <w:p w14:paraId="0CC2521D" w14:textId="77777777" w:rsidR="00FC68DB" w:rsidRPr="007A0587" w:rsidRDefault="00FC68DB" w:rsidP="00BA04B6">
      <w:pPr>
        <w:pStyle w:val="Aufzhlungszeichen"/>
        <w:numPr>
          <w:ilvl w:val="0"/>
          <w:numId w:val="11"/>
        </w:numPr>
      </w:pPr>
      <w:r>
        <w:t>Friction welding</w:t>
      </w:r>
    </w:p>
    <w:p w14:paraId="15D4EA18" w14:textId="77777777" w:rsidR="00FC68DB" w:rsidRPr="007A0587" w:rsidRDefault="00FC68DB" w:rsidP="00BA04B6">
      <w:pPr>
        <w:pStyle w:val="Aufzhlungszeichen"/>
        <w:numPr>
          <w:ilvl w:val="0"/>
          <w:numId w:val="11"/>
        </w:numPr>
      </w:pPr>
      <w:r>
        <w:t xml:space="preserve">Brazing </w:t>
      </w:r>
      <w:r>
        <w:tab/>
      </w:r>
      <w:r>
        <w:tab/>
      </w:r>
      <w:r>
        <w:tab/>
        <w:t>(Not allowed for I-Welds, for technical reasons.)</w:t>
      </w:r>
    </w:p>
    <w:p w14:paraId="2425601B" w14:textId="77777777" w:rsidR="00FC68DB" w:rsidRPr="007055D9" w:rsidRDefault="00FC68DB" w:rsidP="00B202D2">
      <w:proofErr w:type="gramStart"/>
      <w:r w:rsidRPr="007055D9">
        <w:t>Additionally</w:t>
      </w:r>
      <w:proofErr w:type="gramEnd"/>
      <w:r w:rsidRPr="007055D9">
        <w:t xml:space="preserve"> to the technology</w:t>
      </w:r>
      <w:r>
        <w:t>,</w:t>
      </w:r>
      <w:r w:rsidRPr="007055D9">
        <w:t xml:space="preserve"> there is a specification for each of the weld positions whether the welding introduces additional material (attribute </w:t>
      </w:r>
      <w:r w:rsidRPr="007055D9">
        <w:rPr>
          <w:rStyle w:val="XMLAttribute"/>
        </w:rPr>
        <w:t>filler</w:t>
      </w:r>
      <w:r w:rsidRPr="007055D9">
        <w:t>).</w:t>
      </w:r>
    </w:p>
    <w:p w14:paraId="48E4A6ED" w14:textId="77777777" w:rsidR="00FC68DB" w:rsidRPr="007055D9" w:rsidRDefault="00FC68DB" w:rsidP="00B202D2">
      <w:r w:rsidRPr="007055D9">
        <w:t xml:space="preserve">The attribute </w:t>
      </w:r>
      <w:r w:rsidRPr="007055D9">
        <w:rPr>
          <w:rStyle w:val="XMLAttribute"/>
        </w:rPr>
        <w:t>technology</w:t>
      </w:r>
      <w:r w:rsidRPr="007055D9">
        <w:t xml:space="preserve"> defines the welding technology used for </w:t>
      </w:r>
      <w:r>
        <w:t>its</w:t>
      </w:r>
      <w:r w:rsidRPr="007055D9">
        <w:t xml:space="preserve"> </w:t>
      </w:r>
      <w:r w:rsidRPr="00074FA1">
        <w:t>subtype</w:t>
      </w:r>
      <w:r w:rsidRPr="007055D9">
        <w:t>.</w:t>
      </w:r>
    </w:p>
    <w:p w14:paraId="06E4B801" w14:textId="77777777" w:rsidR="00FC68DB" w:rsidRPr="007055D9" w:rsidRDefault="00FC68DB" w:rsidP="00B202D2">
      <w:r w:rsidRPr="007055D9">
        <w:t>Possible values are:</w:t>
      </w:r>
    </w:p>
    <w:p w14:paraId="0F73B30B" w14:textId="77777777" w:rsidR="00FC68DB" w:rsidRPr="00B62EF2" w:rsidRDefault="00FC68DB" w:rsidP="00BA04B6">
      <w:pPr>
        <w:pStyle w:val="Aufzhlungszeichen"/>
        <w:numPr>
          <w:ilvl w:val="0"/>
          <w:numId w:val="11"/>
        </w:numPr>
        <w:tabs>
          <w:tab w:val="clear" w:pos="454"/>
          <w:tab w:val="left" w:pos="567"/>
        </w:tabs>
        <w:ind w:left="567" w:hanging="283"/>
        <w:rPr>
          <w:rStyle w:val="XMLElement"/>
          <w:sz w:val="20"/>
          <w:szCs w:val="20"/>
        </w:rPr>
      </w:pPr>
      <w:r>
        <w:rPr>
          <w:rStyle w:val="XMLElement"/>
          <w:sz w:val="20"/>
          <w:szCs w:val="20"/>
        </w:rPr>
        <w:t>r</w:t>
      </w:r>
      <w:r w:rsidRPr="00B62EF2">
        <w:rPr>
          <w:rStyle w:val="XMLElement"/>
          <w:sz w:val="20"/>
          <w:szCs w:val="20"/>
        </w:rPr>
        <w:t>esistance</w:t>
      </w:r>
    </w:p>
    <w:p w14:paraId="64A854B5" w14:textId="77777777" w:rsidR="00FC68DB" w:rsidRPr="00B62EF2" w:rsidRDefault="00FC68DB" w:rsidP="00BA04B6">
      <w:pPr>
        <w:pStyle w:val="Aufzhlungszeichen"/>
        <w:numPr>
          <w:ilvl w:val="0"/>
          <w:numId w:val="11"/>
        </w:numPr>
        <w:tabs>
          <w:tab w:val="clear" w:pos="454"/>
          <w:tab w:val="left" w:pos="567"/>
        </w:tabs>
        <w:ind w:left="567" w:hanging="283"/>
        <w:rPr>
          <w:rStyle w:val="XMLElement"/>
          <w:sz w:val="20"/>
          <w:szCs w:val="20"/>
        </w:rPr>
      </w:pPr>
      <w:r>
        <w:rPr>
          <w:rStyle w:val="XMLElement"/>
          <w:sz w:val="20"/>
          <w:szCs w:val="20"/>
        </w:rPr>
        <w:t>a</w:t>
      </w:r>
      <w:r w:rsidRPr="00B62EF2">
        <w:rPr>
          <w:rStyle w:val="XMLElement"/>
          <w:sz w:val="20"/>
          <w:szCs w:val="20"/>
        </w:rPr>
        <w:t>rc</w:t>
      </w:r>
    </w:p>
    <w:p w14:paraId="28C687EF" w14:textId="77777777" w:rsidR="00FC68DB" w:rsidRPr="00851DCA" w:rsidRDefault="00FC68DB" w:rsidP="00BA04B6">
      <w:pPr>
        <w:pStyle w:val="Aufzhlungszeichen"/>
        <w:numPr>
          <w:ilvl w:val="0"/>
          <w:numId w:val="11"/>
        </w:numPr>
        <w:tabs>
          <w:tab w:val="clear" w:pos="454"/>
          <w:tab w:val="left" w:pos="567"/>
        </w:tabs>
        <w:ind w:left="567" w:hanging="283"/>
        <w:rPr>
          <w:rFonts w:ascii="Courier New" w:hAnsi="Courier New"/>
          <w:b/>
          <w:i/>
          <w:sz w:val="20"/>
          <w:szCs w:val="20"/>
        </w:rPr>
      </w:pPr>
      <w:r>
        <w:rPr>
          <w:rStyle w:val="XMLElement"/>
          <w:sz w:val="20"/>
          <w:szCs w:val="20"/>
        </w:rPr>
        <w:t>l</w:t>
      </w:r>
      <w:r w:rsidRPr="00B62EF2">
        <w:rPr>
          <w:rStyle w:val="XMLElement"/>
          <w:sz w:val="20"/>
          <w:szCs w:val="20"/>
        </w:rPr>
        <w:t>aser</w:t>
      </w:r>
      <w:r w:rsidRPr="00B62EF2">
        <w:rPr>
          <w:rStyle w:val="XMLElement"/>
          <w:sz w:val="20"/>
          <w:szCs w:val="20"/>
        </w:rPr>
        <w:tab/>
      </w:r>
      <w:r w:rsidRPr="00B62EF2">
        <w:rPr>
          <w:rStyle w:val="XMLElement"/>
          <w:sz w:val="20"/>
          <w:szCs w:val="20"/>
        </w:rPr>
        <w:tab/>
      </w:r>
      <w:r w:rsidRPr="007A0587">
        <w:t>(Energy beam / Laser)</w:t>
      </w:r>
    </w:p>
    <w:p w14:paraId="6359B00B" w14:textId="77777777" w:rsidR="00FC68DB" w:rsidRDefault="00FC68DB" w:rsidP="00BA04B6">
      <w:pPr>
        <w:pStyle w:val="Aufzhlungszeichen"/>
        <w:numPr>
          <w:ilvl w:val="0"/>
          <w:numId w:val="11"/>
        </w:numPr>
        <w:tabs>
          <w:tab w:val="clear" w:pos="454"/>
          <w:tab w:val="left" w:pos="567"/>
        </w:tabs>
        <w:ind w:left="567" w:hanging="283"/>
        <w:rPr>
          <w:rStyle w:val="XMLElement"/>
          <w:sz w:val="20"/>
          <w:szCs w:val="20"/>
        </w:rPr>
      </w:pPr>
      <w:r>
        <w:rPr>
          <w:rStyle w:val="XMLElement"/>
          <w:sz w:val="20"/>
          <w:szCs w:val="20"/>
        </w:rPr>
        <w:t>friction</w:t>
      </w:r>
    </w:p>
    <w:p w14:paraId="02C37622" w14:textId="77777777" w:rsidR="00FC68DB" w:rsidRPr="00B62EF2" w:rsidRDefault="00FC68DB" w:rsidP="00BA04B6">
      <w:pPr>
        <w:pStyle w:val="Aufzhlungszeichen"/>
        <w:numPr>
          <w:ilvl w:val="0"/>
          <w:numId w:val="11"/>
        </w:numPr>
        <w:tabs>
          <w:tab w:val="clear" w:pos="454"/>
          <w:tab w:val="left" w:pos="567"/>
        </w:tabs>
        <w:ind w:left="567" w:hanging="283"/>
        <w:rPr>
          <w:rStyle w:val="XMLElement"/>
          <w:sz w:val="20"/>
          <w:szCs w:val="20"/>
        </w:rPr>
      </w:pPr>
      <w:r>
        <w:rPr>
          <w:rStyle w:val="XMLElement"/>
          <w:sz w:val="20"/>
          <w:szCs w:val="20"/>
        </w:rPr>
        <w:t>brazing</w:t>
      </w:r>
    </w:p>
    <w:p w14:paraId="1F97AB8E" w14:textId="77777777" w:rsidR="00FC68DB" w:rsidRPr="007055D9" w:rsidRDefault="00FC68DB" w:rsidP="00B202D2">
      <w:pPr>
        <w:pStyle w:val="Example"/>
        <w:keepNext/>
      </w:pPr>
      <w:r w:rsidRPr="007055D9">
        <w:lastRenderedPageBreak/>
        <w:t>Example</w:t>
      </w:r>
      <w:r>
        <w:t xml:space="preserve"> A (main type as </w:t>
      </w:r>
      <w:proofErr w:type="spellStart"/>
      <w:r w:rsidRPr="009C4769">
        <w:rPr>
          <w:rFonts w:ascii="Courier New" w:hAnsi="Courier New" w:cs="Courier New"/>
          <w:i/>
          <w:sz w:val="18"/>
        </w:rPr>
        <w:t>seamweld</w:t>
      </w:r>
      <w:proofErr w:type="spellEnd"/>
      <w:r>
        <w:rPr>
          <w:rFonts w:ascii="Courier New" w:hAnsi="Courier New" w:cs="Courier New"/>
          <w:i/>
          <w:sz w:val="18"/>
        </w:rPr>
        <w:t xml:space="preserve"> </w:t>
      </w:r>
      <w:r w:rsidRPr="000D2C8E">
        <w:t>and subtype as</w:t>
      </w:r>
      <w:r>
        <w:rPr>
          <w:rFonts w:ascii="Courier New" w:hAnsi="Courier New" w:cs="Courier New"/>
          <w:i/>
          <w:sz w:val="18"/>
        </w:rPr>
        <w:t xml:space="preserve"> </w:t>
      </w:r>
      <w:proofErr w:type="spellStart"/>
      <w:r>
        <w:rPr>
          <w:rFonts w:ascii="Courier New" w:hAnsi="Courier New" w:cs="Courier New"/>
          <w:i/>
          <w:sz w:val="18"/>
        </w:rPr>
        <w:t>butt_joint</w:t>
      </w:r>
      <w:proofErr w:type="spellEnd"/>
      <w:r>
        <w:t>)</w:t>
      </w:r>
      <w:r w:rsidRPr="007055D9">
        <w:t>:</w:t>
      </w:r>
      <w:r>
        <w:t xml:space="preserve"> </w:t>
      </w:r>
    </w:p>
    <w:p w14:paraId="189D18B8" w14:textId="77777777" w:rsidR="00FC68DB" w:rsidRPr="007055D9" w:rsidRDefault="00FC68DB" w:rsidP="00B202D2">
      <w:pPr>
        <w:pStyle w:val="XMLCode"/>
        <w:keepNext/>
      </w:pPr>
      <w:bookmarkStart w:id="1707" w:name="_Toc288196493"/>
      <w:bookmarkStart w:id="1708" w:name="_Toc288200795"/>
    </w:p>
    <w:p w14:paraId="5DCA02D0" w14:textId="77777777" w:rsidR="00FC68DB" w:rsidRPr="006C190C" w:rsidRDefault="00FC68DB" w:rsidP="00B202D2">
      <w:pPr>
        <w:pStyle w:val="XMLCode"/>
        <w:keepNext/>
        <w:rPr>
          <w:rFonts w:cs="Courier New"/>
        </w:rPr>
      </w:pPr>
      <w:r w:rsidRPr="006C190C">
        <w:rPr>
          <w:rFonts w:cs="Courier New"/>
        </w:rPr>
        <w:t>&lt;connection_1d&gt;</w:t>
      </w:r>
    </w:p>
    <w:p w14:paraId="29DAD9B4" w14:textId="77777777" w:rsidR="00FC68DB" w:rsidRPr="00730DD3" w:rsidRDefault="00FC68DB" w:rsidP="00B202D2">
      <w:pPr>
        <w:pStyle w:val="XMLCode"/>
        <w:keepNext/>
        <w:rPr>
          <w:rFonts w:cs="Courier New"/>
          <w:b/>
          <w:color w:val="0070C0"/>
        </w:rPr>
      </w:pPr>
      <w:r w:rsidRPr="006C190C">
        <w:rPr>
          <w:rFonts w:cs="Courier New"/>
        </w:rPr>
        <w:t xml:space="preserve">    </w:t>
      </w:r>
      <w:r w:rsidRPr="00730DD3">
        <w:rPr>
          <w:rFonts w:cs="Courier New"/>
          <w:b/>
          <w:color w:val="0070C0"/>
        </w:rPr>
        <w:t>&lt;</w:t>
      </w:r>
      <w:proofErr w:type="spellStart"/>
      <w:r w:rsidRPr="00730DD3">
        <w:rPr>
          <w:rFonts w:cs="Courier New"/>
          <w:b/>
          <w:color w:val="0070C0"/>
        </w:rPr>
        <w:t>seamweld</w:t>
      </w:r>
      <w:proofErr w:type="spellEnd"/>
      <w:r w:rsidRPr="00730DD3">
        <w:rPr>
          <w:rFonts w:cs="Courier New"/>
          <w:b/>
          <w:color w:val="0070C0"/>
        </w:rPr>
        <w:t>&gt;</w:t>
      </w:r>
    </w:p>
    <w:p w14:paraId="4BDE96B2" w14:textId="77777777" w:rsidR="00FC68DB" w:rsidRPr="00730DD3" w:rsidRDefault="00FC68DB" w:rsidP="00B202D2">
      <w:pPr>
        <w:pStyle w:val="XMLCode"/>
        <w:keepNext/>
        <w:rPr>
          <w:rFonts w:cs="Courier New"/>
          <w:b/>
          <w:color w:val="0070C0"/>
        </w:rPr>
      </w:pPr>
      <w:r w:rsidRPr="00730DD3">
        <w:rPr>
          <w:rFonts w:cs="Courier New"/>
          <w:b/>
          <w:color w:val="0070C0"/>
        </w:rPr>
        <w:t xml:space="preserve">        &lt;</w:t>
      </w:r>
      <w:proofErr w:type="spellStart"/>
      <w:r w:rsidRPr="00730DD3">
        <w:rPr>
          <w:rFonts w:cs="Courier New"/>
          <w:b/>
          <w:color w:val="0070C0"/>
        </w:rPr>
        <w:t>butt_</w:t>
      </w:r>
      <w:r>
        <w:rPr>
          <w:rFonts w:cs="Courier New"/>
          <w:b/>
          <w:color w:val="0070C0"/>
        </w:rPr>
        <w:t>joint</w:t>
      </w:r>
      <w:proofErr w:type="spellEnd"/>
      <w:r w:rsidRPr="00730DD3">
        <w:rPr>
          <w:rFonts w:cs="Courier New"/>
          <w:b/>
          <w:color w:val="0070C0"/>
        </w:rPr>
        <w:t xml:space="preserve"> base=</w:t>
      </w:r>
      <w:r>
        <w:rPr>
          <w:rFonts w:cs="Courier New"/>
          <w:b/>
          <w:color w:val="0070C0"/>
        </w:rPr>
        <w:t>"</w:t>
      </w:r>
      <w:r w:rsidRPr="00730DD3">
        <w:rPr>
          <w:rFonts w:cs="Courier New"/>
          <w:b/>
          <w:color w:val="0070C0"/>
        </w:rPr>
        <w:t>1</w:t>
      </w:r>
      <w:r>
        <w:rPr>
          <w:rFonts w:cs="Courier New"/>
          <w:b/>
          <w:color w:val="0070C0"/>
        </w:rPr>
        <w:t>"</w:t>
      </w:r>
      <w:r w:rsidRPr="00730DD3">
        <w:rPr>
          <w:rFonts w:cs="Courier New"/>
          <w:b/>
          <w:color w:val="0070C0"/>
        </w:rPr>
        <w:t xml:space="preserve"> technology=</w:t>
      </w:r>
      <w:r>
        <w:rPr>
          <w:rFonts w:cs="Courier New"/>
          <w:b/>
          <w:color w:val="0070C0"/>
        </w:rPr>
        <w:t>"resistance"</w:t>
      </w:r>
      <w:r w:rsidRPr="00730DD3">
        <w:rPr>
          <w:rFonts w:cs="Courier New"/>
          <w:b/>
          <w:color w:val="0070C0"/>
        </w:rPr>
        <w:t>&gt;</w:t>
      </w:r>
    </w:p>
    <w:p w14:paraId="35480F5E" w14:textId="77777777" w:rsidR="00FC68DB" w:rsidRPr="00D977AB" w:rsidRDefault="00FC68DB" w:rsidP="00B202D2">
      <w:pPr>
        <w:pStyle w:val="XMLCode"/>
        <w:keepNext/>
        <w:rPr>
          <w:rFonts w:cs="Courier New"/>
          <w:b/>
          <w:color w:val="0070C0"/>
        </w:rPr>
      </w:pPr>
      <w:r w:rsidRPr="00730DD3">
        <w:rPr>
          <w:rFonts w:cs="Courier New"/>
          <w:b/>
          <w:color w:val="0070C0"/>
        </w:rPr>
        <w:t xml:space="preserve">            </w:t>
      </w:r>
      <w:r w:rsidRPr="00D977AB">
        <w:rPr>
          <w:rFonts w:cs="Courier New"/>
          <w:b/>
          <w:color w:val="0070C0"/>
        </w:rPr>
        <w:t>...</w:t>
      </w:r>
    </w:p>
    <w:p w14:paraId="288267C9" w14:textId="77777777" w:rsidR="00FC68DB" w:rsidRPr="00735160" w:rsidRDefault="00FC68DB" w:rsidP="00B202D2">
      <w:pPr>
        <w:pStyle w:val="XMLCode"/>
        <w:keepNext/>
      </w:pPr>
      <w:r>
        <w:rPr>
          <w:rFonts w:cs="Courier New"/>
          <w:b/>
          <w:color w:val="0070C0"/>
        </w:rPr>
        <w:t xml:space="preserve">            </w:t>
      </w:r>
      <w:r w:rsidRPr="00D977AB">
        <w:rPr>
          <w:rFonts w:cs="Courier New"/>
        </w:rPr>
        <w:t>&lt;</w:t>
      </w:r>
      <w:proofErr w:type="spellStart"/>
      <w:r w:rsidRPr="00D977AB">
        <w:rPr>
          <w:rFonts w:cs="Courier New"/>
        </w:rPr>
        <w:t>weld_position</w:t>
      </w:r>
      <w:proofErr w:type="spellEnd"/>
      <w:r w:rsidRPr="00D977AB">
        <w:rPr>
          <w:rFonts w:cs="Courier New"/>
        </w:rPr>
        <w:t xml:space="preserve"> ... /&gt;</w:t>
      </w:r>
    </w:p>
    <w:p w14:paraId="2DD44D4E" w14:textId="77777777" w:rsidR="00FC68DB" w:rsidRDefault="00FC68DB" w:rsidP="00B202D2">
      <w:pPr>
        <w:pStyle w:val="XMLCode"/>
        <w:keepNext/>
        <w:rPr>
          <w:rFonts w:cs="Courier New"/>
          <w:b/>
          <w:color w:val="0070C0"/>
        </w:rPr>
      </w:pPr>
      <w:r w:rsidRPr="006C190C">
        <w:rPr>
          <w:rFonts w:cs="Courier New"/>
        </w:rPr>
        <w:t xml:space="preserve">            </w:t>
      </w:r>
      <w:r w:rsidRPr="00735160">
        <w:rPr>
          <w:rFonts w:cs="Courier New"/>
          <w:b/>
          <w:color w:val="0070C0"/>
        </w:rPr>
        <w:t>&lt;</w:t>
      </w:r>
      <w:proofErr w:type="spellStart"/>
      <w:r w:rsidRPr="00735160">
        <w:rPr>
          <w:rFonts w:cs="Courier New"/>
          <w:b/>
          <w:color w:val="0070C0"/>
        </w:rPr>
        <w:t>sheet_parameter</w:t>
      </w:r>
      <w:proofErr w:type="spellEnd"/>
      <w:r w:rsidRPr="00735160">
        <w:rPr>
          <w:rFonts w:cs="Courier New"/>
          <w:b/>
          <w:color w:val="0070C0"/>
        </w:rPr>
        <w:t xml:space="preserve"> </w:t>
      </w:r>
      <w:r>
        <w:rPr>
          <w:rFonts w:cs="Courier New"/>
          <w:b/>
          <w:color w:val="0070C0"/>
        </w:rPr>
        <w:t xml:space="preserve">... </w:t>
      </w:r>
      <w:r w:rsidRPr="00735160">
        <w:rPr>
          <w:rFonts w:cs="Courier New"/>
          <w:b/>
          <w:color w:val="0070C0"/>
        </w:rPr>
        <w:t>/&gt;</w:t>
      </w:r>
    </w:p>
    <w:p w14:paraId="44A68785" w14:textId="77777777" w:rsidR="00FC68DB" w:rsidRPr="00730DD3" w:rsidRDefault="00FC68DB" w:rsidP="00B202D2">
      <w:pPr>
        <w:pStyle w:val="XMLCode"/>
        <w:keepNext/>
        <w:rPr>
          <w:rFonts w:cs="Courier New"/>
          <w:b/>
          <w:color w:val="0070C0"/>
        </w:rPr>
      </w:pPr>
      <w:r w:rsidRPr="00D977AB">
        <w:rPr>
          <w:rFonts w:cs="Courier New"/>
          <w:b/>
          <w:color w:val="0070C0"/>
        </w:rPr>
        <w:t xml:space="preserve">            ...</w:t>
      </w:r>
    </w:p>
    <w:p w14:paraId="43A9DF85" w14:textId="77777777" w:rsidR="00FC68DB" w:rsidRPr="00730DD3" w:rsidRDefault="00FC68DB" w:rsidP="00B202D2">
      <w:pPr>
        <w:pStyle w:val="XMLCode"/>
        <w:keepNext/>
        <w:rPr>
          <w:rFonts w:cs="Courier New"/>
          <w:b/>
          <w:color w:val="0070C0"/>
        </w:rPr>
      </w:pPr>
      <w:r w:rsidRPr="00730DD3">
        <w:rPr>
          <w:rFonts w:cs="Courier New"/>
          <w:b/>
          <w:color w:val="0070C0"/>
        </w:rPr>
        <w:t xml:space="preserve">        &lt;/</w:t>
      </w:r>
      <w:proofErr w:type="spellStart"/>
      <w:r w:rsidRPr="00730DD3">
        <w:rPr>
          <w:rFonts w:cs="Courier New"/>
          <w:b/>
          <w:color w:val="0070C0"/>
        </w:rPr>
        <w:t>butt_</w:t>
      </w:r>
      <w:r>
        <w:rPr>
          <w:rFonts w:cs="Courier New"/>
          <w:b/>
          <w:color w:val="0070C0"/>
        </w:rPr>
        <w:t>joint</w:t>
      </w:r>
      <w:proofErr w:type="spellEnd"/>
      <w:r w:rsidRPr="00730DD3">
        <w:rPr>
          <w:rFonts w:cs="Courier New"/>
          <w:b/>
          <w:color w:val="0070C0"/>
        </w:rPr>
        <w:t>&gt;</w:t>
      </w:r>
    </w:p>
    <w:p w14:paraId="66F0C1DD" w14:textId="77777777" w:rsidR="00FC68DB" w:rsidRPr="00730DD3" w:rsidRDefault="00FC68DB" w:rsidP="00B202D2">
      <w:pPr>
        <w:pStyle w:val="XMLCode"/>
        <w:keepNext/>
        <w:rPr>
          <w:rFonts w:cs="Courier New"/>
          <w:b/>
          <w:color w:val="0070C0"/>
        </w:rPr>
      </w:pPr>
      <w:r w:rsidRPr="00730DD3">
        <w:rPr>
          <w:rFonts w:cs="Courier New"/>
          <w:b/>
          <w:color w:val="0070C0"/>
        </w:rPr>
        <w:t xml:space="preserve">    &lt;/</w:t>
      </w:r>
      <w:proofErr w:type="spellStart"/>
      <w:r w:rsidRPr="00730DD3">
        <w:rPr>
          <w:rFonts w:cs="Courier New"/>
          <w:b/>
          <w:color w:val="0070C0"/>
        </w:rPr>
        <w:t>seamweld</w:t>
      </w:r>
      <w:proofErr w:type="spellEnd"/>
      <w:r w:rsidRPr="00730DD3">
        <w:rPr>
          <w:rFonts w:cs="Courier New"/>
          <w:b/>
          <w:color w:val="0070C0"/>
        </w:rPr>
        <w:t>&gt;</w:t>
      </w:r>
    </w:p>
    <w:p w14:paraId="3D4A1F3D" w14:textId="77777777" w:rsidR="00FC68DB" w:rsidRPr="006C190C" w:rsidRDefault="00FC68DB" w:rsidP="00B202D2">
      <w:pPr>
        <w:pStyle w:val="XMLCode"/>
        <w:keepNext/>
        <w:rPr>
          <w:rFonts w:cs="Courier New"/>
        </w:rPr>
      </w:pPr>
      <w:r w:rsidRPr="006C190C">
        <w:rPr>
          <w:rFonts w:cs="Courier New"/>
        </w:rPr>
        <w:t>&lt;/connection_1d&gt;</w:t>
      </w:r>
    </w:p>
    <w:p w14:paraId="5F9D4CD6" w14:textId="77777777" w:rsidR="00FC68DB" w:rsidRPr="007055D9" w:rsidRDefault="00FC68DB" w:rsidP="00B202D2">
      <w:pPr>
        <w:pStyle w:val="XMLCode"/>
        <w:keepNext/>
        <w:tabs>
          <w:tab w:val="right" w:pos="8900"/>
        </w:tabs>
      </w:pPr>
      <w:r>
        <w:t xml:space="preserve">  </w:t>
      </w:r>
      <w:r>
        <w:tab/>
      </w:r>
    </w:p>
    <w:p w14:paraId="30999A3D" w14:textId="77777777" w:rsidR="00FC68DB" w:rsidRDefault="00FC68DB" w:rsidP="00B202D2">
      <w:pPr>
        <w:pStyle w:val="berschrift4"/>
      </w:pPr>
      <w:bookmarkStart w:id="1709" w:name="GenericSeamWeldWeldPosition"/>
      <w:bookmarkStart w:id="1710" w:name="GenericSeamWelParameters"/>
      <w:bookmarkStart w:id="1711" w:name="GenericSeamWeldSubType"/>
      <w:bookmarkStart w:id="1712" w:name="GenericSeamWeldWeldingPosition"/>
      <w:bookmarkStart w:id="1713" w:name="_Toc3557009"/>
      <w:bookmarkStart w:id="1714" w:name="_Toc34747259"/>
      <w:bookmarkStart w:id="1715" w:name="_Toc77102078"/>
      <w:bookmarkStart w:id="1716" w:name="_Toc338938905"/>
      <w:bookmarkStart w:id="1717" w:name="_Toc338939101"/>
      <w:bookmarkStart w:id="1718" w:name="_Toc338939136"/>
      <w:bookmarkEnd w:id="1694"/>
      <w:bookmarkEnd w:id="1695"/>
      <w:bookmarkEnd w:id="1696"/>
      <w:bookmarkEnd w:id="1697"/>
      <w:bookmarkEnd w:id="1698"/>
      <w:bookmarkEnd w:id="1699"/>
      <w:bookmarkEnd w:id="1700"/>
      <w:bookmarkEnd w:id="1707"/>
      <w:bookmarkEnd w:id="1708"/>
      <w:bookmarkEnd w:id="1709"/>
      <w:bookmarkEnd w:id="1710"/>
      <w:bookmarkEnd w:id="1711"/>
      <w:bookmarkEnd w:id="1712"/>
      <w:r>
        <w:t>Weld Position and Sheet Metal Parameters</w:t>
      </w:r>
      <w:bookmarkEnd w:id="1713"/>
      <w:bookmarkEnd w:id="1714"/>
      <w:bookmarkEnd w:id="1715"/>
    </w:p>
    <w:p w14:paraId="0FBEF09A" w14:textId="77777777" w:rsidR="00FC68DB" w:rsidRDefault="00FC68DB" w:rsidP="00B202D2">
      <w:pPr>
        <w:spacing w:before="240"/>
      </w:pPr>
      <w:r>
        <w:t xml:space="preserve">We </w:t>
      </w:r>
      <w:proofErr w:type="gramStart"/>
      <w:r>
        <w:t>have to</w:t>
      </w:r>
      <w:proofErr w:type="gramEnd"/>
      <w:r>
        <w:t xml:space="preserve"> collect and put into separate groups the parameters that can be observed in terms of welding processes. Some of the used and measured parameters are related to the involved sheet metal parts, describing the thickness of the sheet and the applied sheet angle between to sheet metal parts.</w:t>
      </w:r>
    </w:p>
    <w:p w14:paraId="2B2100A4" w14:textId="5771BBFE" w:rsidR="00FC68DB" w:rsidRPr="00433A07" w:rsidRDefault="00FC68DB" w:rsidP="00B202D2">
      <w:pPr>
        <w:spacing w:before="120"/>
      </w:pPr>
      <w:r>
        <w:t xml:space="preserve">On the other hand, we can distinguish the parameters that are mentioned in terms of the welding process has been made </w:t>
      </w:r>
      <w:proofErr w:type="gramStart"/>
      <w:r>
        <w:t>i.e.</w:t>
      </w:r>
      <w:proofErr w:type="gramEnd"/>
      <w:r>
        <w:t xml:space="preserve"> the weld itself is present. The detailed description of these parameters can be seen for Sheet Parameters in chapter </w:t>
      </w:r>
      <w:r>
        <w:fldChar w:fldCharType="begin"/>
      </w:r>
      <w:r>
        <w:instrText xml:space="preserve"> REF _Ref397525982 \r \h </w:instrText>
      </w:r>
      <w:r>
        <w:fldChar w:fldCharType="separate"/>
      </w:r>
      <w:r w:rsidR="008116BB">
        <w:t>10.2.4.3</w:t>
      </w:r>
      <w:r>
        <w:fldChar w:fldCharType="end"/>
      </w:r>
      <w:r>
        <w:t xml:space="preserve"> and for Weld Position Parameters in chapter </w:t>
      </w:r>
      <w:r>
        <w:fldChar w:fldCharType="begin"/>
      </w:r>
      <w:r>
        <w:instrText xml:space="preserve"> REF _Ref397524978 \r \h </w:instrText>
      </w:r>
      <w:r>
        <w:fldChar w:fldCharType="separate"/>
      </w:r>
      <w:r w:rsidR="008116BB">
        <w:t>10.2.4.4</w:t>
      </w:r>
      <w:r>
        <w:fldChar w:fldCharType="end"/>
      </w:r>
      <w:r>
        <w:t>.</w:t>
      </w:r>
    </w:p>
    <w:p w14:paraId="2C224C00" w14:textId="77777777" w:rsidR="00FC68DB" w:rsidRPr="007055D9" w:rsidRDefault="00FC68DB" w:rsidP="00B202D2">
      <w:pPr>
        <w:keepNext/>
        <w:jc w:val="center"/>
      </w:pPr>
      <w:r>
        <w:rPr>
          <w:noProof/>
          <w:lang w:val="en-US"/>
        </w:rPr>
        <w:drawing>
          <wp:inline distT="0" distB="0" distL="0" distR="0" wp14:anchorId="3C2D26D9" wp14:editId="2B381C7D">
            <wp:extent cx="2499360" cy="2095500"/>
            <wp:effectExtent l="0" t="0" r="0" b="0"/>
            <wp:docPr id="21" name="Bild 23" descr="Sheet_Parameters_and_Weld_Position_Parameters_Pic_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3" descr="Sheet_Parameters_and_Weld_Position_Parameters_Pic_a"/>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2499360" cy="2095500"/>
                    </a:xfrm>
                    <a:prstGeom prst="rect">
                      <a:avLst/>
                    </a:prstGeom>
                    <a:noFill/>
                    <a:ln>
                      <a:noFill/>
                    </a:ln>
                  </pic:spPr>
                </pic:pic>
              </a:graphicData>
            </a:graphic>
          </wp:inline>
        </w:drawing>
      </w:r>
      <w:r>
        <w:rPr>
          <w:noProof/>
          <w:lang w:val="en-US"/>
        </w:rPr>
        <w:drawing>
          <wp:inline distT="0" distB="0" distL="0" distR="0" wp14:anchorId="22A9B018" wp14:editId="62D54389">
            <wp:extent cx="2430780" cy="2057400"/>
            <wp:effectExtent l="0" t="0" r="0" b="0"/>
            <wp:docPr id="22" name="Bild 24" descr="Sheet_Parameters_and_Weld_Position_Parameters_Pic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4" descr="Sheet_Parameters_and_Weld_Position_Parameters_Pic_b"/>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2430780" cy="2057400"/>
                    </a:xfrm>
                    <a:prstGeom prst="rect">
                      <a:avLst/>
                    </a:prstGeom>
                    <a:noFill/>
                    <a:ln>
                      <a:noFill/>
                    </a:ln>
                  </pic:spPr>
                </pic:pic>
              </a:graphicData>
            </a:graphic>
          </wp:inline>
        </w:drawing>
      </w:r>
    </w:p>
    <w:p w14:paraId="3ACA6D39" w14:textId="71BF8814" w:rsidR="00FC68DB" w:rsidRPr="007055D9" w:rsidRDefault="00FC68DB" w:rsidP="00B202D2">
      <w:pPr>
        <w:pStyle w:val="Beschriftung"/>
      </w:pPr>
      <w:bookmarkStart w:id="1719" w:name="_Ref397587838"/>
      <w:bookmarkStart w:id="1720" w:name="_Toc3557124"/>
      <w:bookmarkStart w:id="1721" w:name="_Toc34747375"/>
      <w:bookmarkStart w:id="1722" w:name="_Toc76030573"/>
      <w:bookmarkStart w:id="1723" w:name="_Toc86863529"/>
      <w:bookmarkStart w:id="1724" w:name="_Toc86863618"/>
      <w:r w:rsidRPr="007055D9">
        <w:t xml:space="preserve">Figure </w:t>
      </w:r>
      <w:r>
        <w:fldChar w:fldCharType="begin"/>
      </w:r>
      <w:r>
        <w:instrText xml:space="preserve"> SEQ Figure \* ARABIC </w:instrText>
      </w:r>
      <w:r>
        <w:fldChar w:fldCharType="separate"/>
      </w:r>
      <w:r w:rsidR="008116BB">
        <w:rPr>
          <w:noProof/>
        </w:rPr>
        <w:t>52</w:t>
      </w:r>
      <w:r>
        <w:fldChar w:fldCharType="end"/>
      </w:r>
      <w:bookmarkEnd w:id="1719"/>
      <w:r w:rsidRPr="007055D9">
        <w:t xml:space="preserve">: Sheet Parameters </w:t>
      </w:r>
      <w:proofErr w:type="gramStart"/>
      <w:r w:rsidRPr="007055D9">
        <w:t xml:space="preserve">vs. </w:t>
      </w:r>
      <w:r w:rsidRPr="007055D9">
        <w:rPr>
          <w:noProof/>
        </w:rPr>
        <w:t xml:space="preserve"> </w:t>
      </w:r>
      <w:proofErr w:type="gramEnd"/>
      <w:r w:rsidRPr="007055D9">
        <w:rPr>
          <w:noProof/>
        </w:rPr>
        <w:t>Weld Position Parameters</w:t>
      </w:r>
      <w:bookmarkEnd w:id="1720"/>
      <w:bookmarkEnd w:id="1721"/>
      <w:bookmarkEnd w:id="1722"/>
      <w:bookmarkEnd w:id="1723"/>
      <w:bookmarkEnd w:id="1724"/>
    </w:p>
    <w:p w14:paraId="02CCF9A7" w14:textId="77777777" w:rsidR="00FC68DB" w:rsidRDefault="00FC68DB" w:rsidP="00B202D2">
      <w:pPr>
        <w:pStyle w:val="berschrift4"/>
      </w:pPr>
      <w:bookmarkStart w:id="1725" w:name="_Toc3557010"/>
      <w:bookmarkStart w:id="1726" w:name="_Toc34747260"/>
      <w:bookmarkStart w:id="1727" w:name="_Toc77102079"/>
      <w:bookmarkStart w:id="1728" w:name="_Ref397525982"/>
      <w:r w:rsidRPr="007055D9">
        <w:t>Parameters Assigned to a Specific Sheet of the Flange</w:t>
      </w:r>
      <w:bookmarkEnd w:id="1725"/>
      <w:bookmarkEnd w:id="1726"/>
      <w:bookmarkEnd w:id="1727"/>
      <w:r w:rsidRPr="007055D9">
        <w:t xml:space="preserve"> </w:t>
      </w:r>
      <w:bookmarkEnd w:id="1728"/>
    </w:p>
    <w:p w14:paraId="0C923C42" w14:textId="77777777" w:rsidR="00FC68DB" w:rsidRPr="00433A07" w:rsidRDefault="00FC68DB" w:rsidP="00B202D2">
      <w:pPr>
        <w:pStyle w:val="berschrift5"/>
        <w:rPr>
          <w:b w:val="0"/>
          <w:i/>
        </w:rPr>
      </w:pPr>
      <w:r w:rsidRPr="00433A07">
        <w:rPr>
          <w:b w:val="0"/>
        </w:rPr>
        <w:t xml:space="preserve">In a welded connection there are different kinds of parameters that </w:t>
      </w:r>
      <w:proofErr w:type="gramStart"/>
      <w:r w:rsidRPr="00433A07">
        <w:rPr>
          <w:b w:val="0"/>
        </w:rPr>
        <w:t>have to</w:t>
      </w:r>
      <w:proofErr w:type="gramEnd"/>
      <w:r w:rsidRPr="00433A07">
        <w:rPr>
          <w:b w:val="0"/>
        </w:rPr>
        <w:t xml:space="preserve"> be assigned to either welded sheet metal or the created weld itself. </w:t>
      </w:r>
      <w:proofErr w:type="gramStart"/>
      <w:r w:rsidRPr="00433A07">
        <w:rPr>
          <w:b w:val="0"/>
        </w:rPr>
        <w:t>Thus</w:t>
      </w:r>
      <w:proofErr w:type="gramEnd"/>
      <w:r w:rsidRPr="00433A07">
        <w:rPr>
          <w:b w:val="0"/>
        </w:rPr>
        <w:t xml:space="preserve"> we can group and put all those parameters under two elements directly under the parent </w:t>
      </w:r>
      <w:r w:rsidRPr="000047FF">
        <w:rPr>
          <w:b w:val="0"/>
        </w:rPr>
        <w:t>subtype</w:t>
      </w:r>
      <w:r w:rsidRPr="00433A07">
        <w:rPr>
          <w:b w:val="0"/>
          <w:sz w:val="18"/>
        </w:rPr>
        <w:t xml:space="preserve"> </w:t>
      </w:r>
      <w:r w:rsidRPr="00433A07">
        <w:rPr>
          <w:b w:val="0"/>
        </w:rPr>
        <w:t xml:space="preserve">element. These are the </w:t>
      </w:r>
      <w:r w:rsidRPr="008A6DA9">
        <w:rPr>
          <w:rFonts w:ascii="Courier New" w:hAnsi="Courier New" w:cs="Courier New"/>
          <w:sz w:val="18"/>
          <w:lang w:val="en-US"/>
        </w:rPr>
        <w:t>&lt;s</w:t>
      </w:r>
      <w:proofErr w:type="spellStart"/>
      <w:r w:rsidRPr="00433A07">
        <w:rPr>
          <w:rFonts w:ascii="Courier New" w:hAnsi="Courier New" w:cs="Courier New"/>
          <w:sz w:val="18"/>
        </w:rPr>
        <w:t>heet_parameter</w:t>
      </w:r>
      <w:proofErr w:type="spellEnd"/>
      <w:r w:rsidRPr="008A6DA9">
        <w:rPr>
          <w:rFonts w:ascii="Courier New" w:hAnsi="Courier New" w:cs="Courier New"/>
          <w:sz w:val="18"/>
          <w:lang w:val="en-US"/>
        </w:rPr>
        <w:t>/&gt;</w:t>
      </w:r>
      <w:r w:rsidRPr="00433A07">
        <w:rPr>
          <w:b w:val="0"/>
          <w:sz w:val="18"/>
        </w:rPr>
        <w:t xml:space="preserve"> </w:t>
      </w:r>
      <w:r w:rsidRPr="00433A07">
        <w:rPr>
          <w:b w:val="0"/>
        </w:rPr>
        <w:t xml:space="preserve">and the </w:t>
      </w:r>
      <w:r w:rsidRPr="008A6DA9">
        <w:rPr>
          <w:rFonts w:ascii="Courier New" w:hAnsi="Courier New" w:cs="Courier New"/>
          <w:sz w:val="18"/>
          <w:lang w:val="en-US"/>
        </w:rPr>
        <w:t>&lt;w</w:t>
      </w:r>
      <w:proofErr w:type="spellStart"/>
      <w:r w:rsidRPr="00433A07">
        <w:rPr>
          <w:rFonts w:ascii="Courier New" w:hAnsi="Courier New" w:cs="Courier New"/>
          <w:sz w:val="18"/>
        </w:rPr>
        <w:t>eld_position</w:t>
      </w:r>
      <w:proofErr w:type="spellEnd"/>
      <w:r w:rsidRPr="008A6DA9">
        <w:rPr>
          <w:rFonts w:ascii="Courier New" w:hAnsi="Courier New" w:cs="Courier New"/>
          <w:sz w:val="18"/>
          <w:lang w:val="en-US"/>
        </w:rPr>
        <w:t>/&gt;</w:t>
      </w:r>
      <w:r w:rsidRPr="00433A07">
        <w:rPr>
          <w:b w:val="0"/>
        </w:rPr>
        <w:t>.</w:t>
      </w:r>
    </w:p>
    <w:p w14:paraId="611E797B" w14:textId="77777777" w:rsidR="00FC68DB" w:rsidRPr="007055D9" w:rsidRDefault="00FC68DB" w:rsidP="00B202D2">
      <w:pPr>
        <w:pStyle w:val="berschrift5"/>
      </w:pPr>
      <w:r w:rsidRPr="007055D9">
        <w:t xml:space="preserve">Element </w:t>
      </w:r>
      <w:r>
        <w:t>"</w:t>
      </w:r>
      <w:proofErr w:type="spellStart"/>
      <w:r>
        <w:t>sheet_parameter</w:t>
      </w:r>
      <w:proofErr w:type="spellEnd"/>
      <w:r>
        <w:t>"</w:t>
      </w:r>
    </w:p>
    <w:p w14:paraId="69275BC8" w14:textId="77777777" w:rsidR="00FC68DB" w:rsidRDefault="00FC68DB" w:rsidP="00B202D2">
      <w:r w:rsidRPr="007055D9">
        <w:t xml:space="preserve">The element </w:t>
      </w:r>
      <w:r w:rsidRPr="008A6DA9">
        <w:rPr>
          <w:rStyle w:val="XMLElement"/>
        </w:rPr>
        <w:t>&lt;</w:t>
      </w:r>
      <w:proofErr w:type="spellStart"/>
      <w:r w:rsidRPr="008A6DA9">
        <w:rPr>
          <w:rStyle w:val="XMLElement"/>
        </w:rPr>
        <w:t>sheet_parameter</w:t>
      </w:r>
      <w:proofErr w:type="spellEnd"/>
      <w:r w:rsidRPr="008A6DA9">
        <w:rPr>
          <w:rStyle w:val="XMLElement"/>
        </w:rPr>
        <w:t>/&gt;</w:t>
      </w:r>
      <w:r w:rsidRPr="007055D9">
        <w:t xml:space="preserve"> describes </w:t>
      </w:r>
      <w:r w:rsidRPr="00F62462">
        <w:t xml:space="preserve">the sheet </w:t>
      </w:r>
      <w:proofErr w:type="gramStart"/>
      <w:r w:rsidRPr="00F62462">
        <w:t>in order to</w:t>
      </w:r>
      <w:proofErr w:type="gramEnd"/>
      <w:r w:rsidRPr="00F62462">
        <w:t xml:space="preserve"> identify the correct sheet when multiple sheets are connected.</w:t>
      </w:r>
      <w:r>
        <w:t xml:space="preserve"> Furthermore, it defines as an attribute the corresponding gap applied between the welded sheet and the base sheet, </w:t>
      </w:r>
      <w:proofErr w:type="gramStart"/>
      <w:r>
        <w:t>i.e.</w:t>
      </w:r>
      <w:proofErr w:type="gramEnd"/>
      <w:r>
        <w:t xml:space="preserve"> in general the applied gap between the welded sheets involved in the welding process.</w:t>
      </w:r>
    </w:p>
    <w:p w14:paraId="25F8FF18" w14:textId="77777777" w:rsidR="00FC68DB" w:rsidRDefault="00FC68DB" w:rsidP="00B202D2">
      <w:pPr>
        <w:keepNext/>
      </w:pPr>
      <w:r w:rsidRPr="007055D9">
        <w:lastRenderedPageBreak/>
        <w:t>It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7055D9" w14:paraId="037937A1" w14:textId="77777777" w:rsidTr="00FC68D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C5F03B9" w14:textId="77777777" w:rsidR="00FC68DB" w:rsidRPr="007055D9" w:rsidRDefault="00FC68DB" w:rsidP="00B202D2">
            <w:pPr>
              <w:keepNext/>
              <w:rPr>
                <w:b/>
                <w:i/>
              </w:rPr>
            </w:pPr>
            <w:r w:rsidRPr="007055D9">
              <w:rPr>
                <w:b/>
                <w:i/>
              </w:rPr>
              <w:t>Attributes</w:t>
            </w:r>
            <w:r>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41EBF67" w14:textId="77777777" w:rsidR="00FC68DB" w:rsidRPr="007055D9" w:rsidRDefault="00FC68DB" w:rsidP="00B202D2">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AA19B2C" w14:textId="77777777" w:rsidR="00FC68DB" w:rsidRPr="007055D9" w:rsidRDefault="00FC68DB" w:rsidP="00B202D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CACF22" w14:textId="77777777" w:rsidR="00FC68DB" w:rsidRPr="007055D9" w:rsidRDefault="00FC68DB" w:rsidP="00B202D2">
            <w:pPr>
              <w:keepNext/>
              <w:rPr>
                <w:b/>
                <w:i/>
              </w:rPr>
            </w:pPr>
            <w:r w:rsidRPr="00A20C5C">
              <w:rPr>
                <w:b/>
                <w:i/>
              </w:rPr>
              <w:t>Constraint</w:t>
            </w:r>
            <w:r>
              <w:rPr>
                <w:b/>
                <w:i/>
              </w:rPr>
              <w:t xml:space="preserve"> / Remarks</w:t>
            </w:r>
          </w:p>
        </w:tc>
      </w:tr>
      <w:tr w:rsidR="00FC68DB" w:rsidRPr="00BF4046" w14:paraId="5665AA5A" w14:textId="77777777" w:rsidTr="00FC68DB">
        <w:trPr>
          <w:cantSplit/>
          <w:jc w:val="center"/>
        </w:trPr>
        <w:tc>
          <w:tcPr>
            <w:tcW w:w="1871" w:type="dxa"/>
            <w:shd w:val="clear" w:color="auto" w:fill="auto"/>
          </w:tcPr>
          <w:p w14:paraId="5C57BAA8" w14:textId="77777777" w:rsidR="00FC68DB" w:rsidRPr="00BF4046" w:rsidRDefault="00FC68DB" w:rsidP="00B202D2">
            <w:pPr>
              <w:rPr>
                <w:sz w:val="20"/>
                <w:szCs w:val="20"/>
              </w:rPr>
            </w:pPr>
            <w:r>
              <w:rPr>
                <w:sz w:val="20"/>
                <w:szCs w:val="20"/>
              </w:rPr>
              <w:t>index</w:t>
            </w:r>
          </w:p>
        </w:tc>
        <w:tc>
          <w:tcPr>
            <w:tcW w:w="1800" w:type="dxa"/>
            <w:shd w:val="clear" w:color="auto" w:fill="auto"/>
          </w:tcPr>
          <w:p w14:paraId="2CA0AE73" w14:textId="77777777" w:rsidR="00FC68DB" w:rsidRPr="00BF4046" w:rsidRDefault="00FC68DB" w:rsidP="00B202D2">
            <w:pPr>
              <w:rPr>
                <w:sz w:val="20"/>
                <w:szCs w:val="20"/>
              </w:rPr>
            </w:pPr>
            <w:r>
              <w:rPr>
                <w:sz w:val="20"/>
                <w:szCs w:val="20"/>
              </w:rPr>
              <w:t>Integer</w:t>
            </w:r>
          </w:p>
        </w:tc>
        <w:tc>
          <w:tcPr>
            <w:tcW w:w="1620" w:type="dxa"/>
            <w:shd w:val="clear" w:color="auto" w:fill="auto"/>
          </w:tcPr>
          <w:p w14:paraId="2B514F70" w14:textId="77777777" w:rsidR="00FC68DB" w:rsidRPr="00BF4046" w:rsidRDefault="00FC68DB" w:rsidP="00B202D2">
            <w:pPr>
              <w:rPr>
                <w:sz w:val="20"/>
                <w:szCs w:val="20"/>
              </w:rPr>
            </w:pPr>
            <w:r w:rsidRPr="00BF4046">
              <w:rPr>
                <w:sz w:val="20"/>
                <w:szCs w:val="20"/>
              </w:rPr>
              <w:t>Required</w:t>
            </w:r>
          </w:p>
        </w:tc>
        <w:tc>
          <w:tcPr>
            <w:tcW w:w="3240" w:type="dxa"/>
            <w:shd w:val="clear" w:color="auto" w:fill="auto"/>
          </w:tcPr>
          <w:p w14:paraId="69615779" w14:textId="77777777" w:rsidR="00FC68DB" w:rsidRPr="00BF4046" w:rsidRDefault="00FC68DB" w:rsidP="00B202D2">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BF4046" w14:paraId="0F109673" w14:textId="77777777" w:rsidTr="00FC68DB">
        <w:trPr>
          <w:cantSplit/>
          <w:jc w:val="center"/>
        </w:trPr>
        <w:tc>
          <w:tcPr>
            <w:tcW w:w="1871" w:type="dxa"/>
            <w:shd w:val="clear" w:color="auto" w:fill="auto"/>
          </w:tcPr>
          <w:p w14:paraId="15452008" w14:textId="77777777" w:rsidR="00FC68DB" w:rsidRPr="00BF4046" w:rsidRDefault="00FC68DB" w:rsidP="00B202D2">
            <w:pPr>
              <w:rPr>
                <w:sz w:val="20"/>
                <w:szCs w:val="20"/>
              </w:rPr>
            </w:pPr>
            <w:r>
              <w:rPr>
                <w:sz w:val="20"/>
                <w:szCs w:val="20"/>
              </w:rPr>
              <w:t>gap</w:t>
            </w:r>
          </w:p>
        </w:tc>
        <w:tc>
          <w:tcPr>
            <w:tcW w:w="1800" w:type="dxa"/>
            <w:shd w:val="clear" w:color="auto" w:fill="auto"/>
          </w:tcPr>
          <w:p w14:paraId="17EA8483" w14:textId="77777777" w:rsidR="00FC68DB" w:rsidRPr="00BF4046" w:rsidRDefault="00FC68DB" w:rsidP="00B202D2">
            <w:pPr>
              <w:rPr>
                <w:sz w:val="20"/>
                <w:szCs w:val="20"/>
              </w:rPr>
            </w:pPr>
            <w:r>
              <w:rPr>
                <w:sz w:val="20"/>
                <w:szCs w:val="20"/>
              </w:rPr>
              <w:t>Floating point</w:t>
            </w:r>
          </w:p>
        </w:tc>
        <w:tc>
          <w:tcPr>
            <w:tcW w:w="1620" w:type="dxa"/>
            <w:shd w:val="clear" w:color="auto" w:fill="auto"/>
          </w:tcPr>
          <w:p w14:paraId="1AEA5282" w14:textId="77777777" w:rsidR="00FC68DB" w:rsidRPr="00BF4046" w:rsidRDefault="00FC68DB" w:rsidP="00B202D2">
            <w:pPr>
              <w:rPr>
                <w:sz w:val="20"/>
                <w:szCs w:val="20"/>
              </w:rPr>
            </w:pPr>
            <w:r>
              <w:rPr>
                <w:sz w:val="20"/>
                <w:szCs w:val="20"/>
              </w:rPr>
              <w:t>Optional</w:t>
            </w:r>
          </w:p>
        </w:tc>
        <w:tc>
          <w:tcPr>
            <w:tcW w:w="3240" w:type="dxa"/>
            <w:shd w:val="clear" w:color="auto" w:fill="auto"/>
          </w:tcPr>
          <w:p w14:paraId="2A6C128E" w14:textId="77777777" w:rsidR="00FC68DB" w:rsidRPr="00BF4046" w:rsidRDefault="00FC68DB" w:rsidP="00B202D2">
            <w:pPr>
              <w:rPr>
                <w:sz w:val="20"/>
                <w:szCs w:val="20"/>
              </w:rPr>
            </w:pPr>
            <w:r>
              <w:rPr>
                <w:sz w:val="20"/>
                <w:szCs w:val="20"/>
              </w:rPr>
              <w:t>Default value is 0</w:t>
            </w:r>
          </w:p>
        </w:tc>
      </w:tr>
      <w:tr w:rsidR="00FC68DB" w:rsidRPr="00BF4046" w14:paraId="0EEB8731" w14:textId="77777777" w:rsidTr="00FC68DB">
        <w:trPr>
          <w:cantSplit/>
          <w:jc w:val="center"/>
        </w:trPr>
        <w:tc>
          <w:tcPr>
            <w:tcW w:w="1871" w:type="dxa"/>
            <w:shd w:val="clear" w:color="auto" w:fill="auto"/>
          </w:tcPr>
          <w:p w14:paraId="0A686A7C" w14:textId="77777777" w:rsidR="00FC68DB" w:rsidRDefault="00FC68DB" w:rsidP="00B202D2">
            <w:pPr>
              <w:rPr>
                <w:sz w:val="20"/>
                <w:szCs w:val="20"/>
              </w:rPr>
            </w:pPr>
            <w:proofErr w:type="spellStart"/>
            <w:r>
              <w:rPr>
                <w:sz w:val="20"/>
                <w:szCs w:val="20"/>
              </w:rPr>
              <w:t>sheet_thickness</w:t>
            </w:r>
            <w:proofErr w:type="spellEnd"/>
          </w:p>
        </w:tc>
        <w:tc>
          <w:tcPr>
            <w:tcW w:w="1800" w:type="dxa"/>
            <w:shd w:val="clear" w:color="auto" w:fill="auto"/>
          </w:tcPr>
          <w:p w14:paraId="62C9CD12"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72CD03F4" w14:textId="77777777" w:rsidR="00FC68DB" w:rsidRPr="002D6B99" w:rsidRDefault="00FC68DB" w:rsidP="00B202D2">
            <w:pPr>
              <w:rPr>
                <w:sz w:val="20"/>
                <w:szCs w:val="20"/>
              </w:rPr>
            </w:pPr>
            <w:r>
              <w:rPr>
                <w:sz w:val="20"/>
                <w:szCs w:val="20"/>
              </w:rPr>
              <w:t>Optional</w:t>
            </w:r>
          </w:p>
        </w:tc>
        <w:tc>
          <w:tcPr>
            <w:tcW w:w="3240" w:type="dxa"/>
            <w:shd w:val="clear" w:color="auto" w:fill="auto"/>
          </w:tcPr>
          <w:p w14:paraId="3E1D8E5E" w14:textId="77777777" w:rsidR="00FC68DB" w:rsidRPr="002D6B99" w:rsidRDefault="00FC68DB" w:rsidP="00B202D2">
            <w:pPr>
              <w:rPr>
                <w:sz w:val="20"/>
                <w:szCs w:val="20"/>
              </w:rPr>
            </w:pPr>
            <w:r>
              <w:rPr>
                <w:sz w:val="20"/>
                <w:szCs w:val="20"/>
              </w:rPr>
              <w:t>-</w:t>
            </w:r>
          </w:p>
        </w:tc>
      </w:tr>
      <w:tr w:rsidR="00FC68DB" w:rsidRPr="00BF4046" w14:paraId="676D649E" w14:textId="77777777" w:rsidTr="00FC68DB">
        <w:trPr>
          <w:cantSplit/>
          <w:jc w:val="center"/>
        </w:trPr>
        <w:tc>
          <w:tcPr>
            <w:tcW w:w="1871" w:type="dxa"/>
            <w:shd w:val="clear" w:color="auto" w:fill="auto"/>
          </w:tcPr>
          <w:p w14:paraId="7CAE0A82" w14:textId="77777777" w:rsidR="00FC68DB" w:rsidRDefault="00FC68DB" w:rsidP="00B202D2">
            <w:pPr>
              <w:rPr>
                <w:sz w:val="20"/>
                <w:szCs w:val="20"/>
              </w:rPr>
            </w:pPr>
            <w:proofErr w:type="spellStart"/>
            <w:r>
              <w:rPr>
                <w:sz w:val="20"/>
                <w:szCs w:val="20"/>
              </w:rPr>
              <w:t>sheet_angle</w:t>
            </w:r>
            <w:proofErr w:type="spellEnd"/>
          </w:p>
        </w:tc>
        <w:tc>
          <w:tcPr>
            <w:tcW w:w="1800" w:type="dxa"/>
            <w:shd w:val="clear" w:color="auto" w:fill="auto"/>
          </w:tcPr>
          <w:p w14:paraId="3BD627C5"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21C084DD" w14:textId="77777777" w:rsidR="00FC68DB" w:rsidRPr="002D6B99" w:rsidRDefault="00FC68DB" w:rsidP="00B202D2">
            <w:pPr>
              <w:rPr>
                <w:sz w:val="20"/>
                <w:szCs w:val="20"/>
              </w:rPr>
            </w:pPr>
            <w:r>
              <w:rPr>
                <w:sz w:val="20"/>
                <w:szCs w:val="20"/>
              </w:rPr>
              <w:t>Optional</w:t>
            </w:r>
          </w:p>
        </w:tc>
        <w:tc>
          <w:tcPr>
            <w:tcW w:w="3240" w:type="dxa"/>
            <w:shd w:val="clear" w:color="auto" w:fill="auto"/>
          </w:tcPr>
          <w:p w14:paraId="71B5D305" w14:textId="77777777" w:rsidR="00FC68DB" w:rsidRPr="002D6B99" w:rsidRDefault="00FC68DB" w:rsidP="00B202D2">
            <w:pPr>
              <w:keepNext/>
              <w:rPr>
                <w:sz w:val="20"/>
                <w:szCs w:val="20"/>
              </w:rPr>
            </w:pPr>
            <w:r>
              <w:rPr>
                <w:sz w:val="20"/>
                <w:szCs w:val="20"/>
              </w:rPr>
              <w:t>-</w:t>
            </w:r>
          </w:p>
        </w:tc>
      </w:tr>
    </w:tbl>
    <w:p w14:paraId="6ABA00B3" w14:textId="1816443F" w:rsidR="00FC68DB" w:rsidRDefault="00FC68DB" w:rsidP="00B202D2">
      <w:pPr>
        <w:pStyle w:val="Beschriftung"/>
        <w:spacing w:before="120"/>
      </w:pPr>
      <w:bookmarkStart w:id="1729" w:name="_Toc3566489"/>
      <w:bookmarkStart w:id="1730" w:name="_Toc34747490"/>
      <w:bookmarkStart w:id="1731" w:name="_Toc77095948"/>
      <w:r>
        <w:t xml:space="preserve">Table </w:t>
      </w:r>
      <w:r>
        <w:fldChar w:fldCharType="begin"/>
      </w:r>
      <w:r>
        <w:instrText xml:space="preserve"> SEQ Table \* ARABIC </w:instrText>
      </w:r>
      <w:r>
        <w:fldChar w:fldCharType="separate"/>
      </w:r>
      <w:r w:rsidR="008116BB">
        <w:rPr>
          <w:noProof/>
        </w:rPr>
        <w:t>89</w:t>
      </w:r>
      <w:r>
        <w:fldChar w:fldCharType="end"/>
      </w:r>
      <w:r>
        <w:t xml:space="preserve">: Attributes of element </w:t>
      </w:r>
      <w:r w:rsidRPr="00271D68">
        <w:rPr>
          <w:rFonts w:ascii="Courier New" w:hAnsi="Courier New" w:cs="Courier New"/>
          <w:kern w:val="22"/>
        </w:rPr>
        <w:t>&lt;</w:t>
      </w:r>
      <w:proofErr w:type="spellStart"/>
      <w:r>
        <w:rPr>
          <w:rFonts w:ascii="Courier New" w:hAnsi="Courier New" w:cs="Courier New"/>
          <w:kern w:val="22"/>
        </w:rPr>
        <w:t>sheet_parameter</w:t>
      </w:r>
      <w:proofErr w:type="spellEnd"/>
      <w:r w:rsidRPr="00271D68">
        <w:rPr>
          <w:rFonts w:ascii="Courier New" w:hAnsi="Courier New" w:cs="Courier New"/>
          <w:kern w:val="22"/>
        </w:rPr>
        <w:t>/&gt;</w:t>
      </w:r>
      <w:bookmarkEnd w:id="1729"/>
      <w:bookmarkEnd w:id="1730"/>
      <w:bookmarkEnd w:id="1731"/>
    </w:p>
    <w:p w14:paraId="7CB9C42A" w14:textId="77777777" w:rsidR="00FC68DB" w:rsidRPr="007055D9" w:rsidRDefault="00FC68DB" w:rsidP="00B202D2">
      <w:pPr>
        <w:pStyle w:val="berschrift5"/>
      </w:pPr>
      <w:r w:rsidRPr="007055D9">
        <w:t xml:space="preserve">Attribute </w:t>
      </w:r>
      <w:r>
        <w:t>"index"</w:t>
      </w:r>
    </w:p>
    <w:p w14:paraId="7DA78A19" w14:textId="77777777" w:rsidR="00FC68DB" w:rsidRPr="007055D9" w:rsidRDefault="00FC68DB" w:rsidP="00B202D2">
      <w:r w:rsidRPr="007055D9">
        <w:t xml:space="preserve">The value of the attribute </w:t>
      </w:r>
      <w:r>
        <w:rPr>
          <w:rStyle w:val="XMLAttribute"/>
        </w:rPr>
        <w:t>index</w:t>
      </w:r>
      <w:r w:rsidRPr="007055D9">
        <w:t xml:space="preserve"> </w:t>
      </w:r>
      <w:r>
        <w:t>must be referenced to the Part index</w:t>
      </w:r>
      <w:r w:rsidRPr="007055D9">
        <w:t>.</w:t>
      </w:r>
      <w:r>
        <w:t xml:space="preserve"> </w:t>
      </w:r>
      <w:r w:rsidRPr="007055D9">
        <w:t xml:space="preserve">The </w:t>
      </w:r>
      <w:r w:rsidRPr="00446313">
        <w:rPr>
          <w:rFonts w:ascii="Courier New" w:hAnsi="Courier New" w:cs="Courier New"/>
          <w:i/>
          <w:sz w:val="18"/>
          <w:szCs w:val="18"/>
        </w:rPr>
        <w:t>index</w:t>
      </w:r>
      <w:r w:rsidRPr="007055D9">
        <w:t xml:space="preserve"> needs to be unique only within the parent element </w:t>
      </w:r>
      <w:r w:rsidRPr="00446313">
        <w:rPr>
          <w:rFonts w:ascii="Courier New" w:hAnsi="Courier New" w:cs="Courier New"/>
          <w:b/>
          <w:i/>
          <w:sz w:val="18"/>
          <w:szCs w:val="18"/>
        </w:rPr>
        <w:t>&lt;connected_to&gt;.</w:t>
      </w:r>
      <w:r w:rsidRPr="007055D9">
        <w:t xml:space="preserve"> For specific connections, it is used as the</w:t>
      </w:r>
      <w:r>
        <w:t xml:space="preserve"> matching index for the subjected welded</w:t>
      </w:r>
      <w:r w:rsidRPr="007055D9">
        <w:t xml:space="preserve"> sheet.</w:t>
      </w:r>
    </w:p>
    <w:p w14:paraId="1F69D141" w14:textId="77777777" w:rsidR="00FC68DB" w:rsidRPr="007055D9" w:rsidRDefault="00FC68DB" w:rsidP="00B202D2">
      <w:pPr>
        <w:pStyle w:val="berschrift5"/>
      </w:pPr>
      <w:r w:rsidRPr="007055D9">
        <w:t xml:space="preserve">Attribute </w:t>
      </w:r>
      <w:r>
        <w:t>"</w:t>
      </w:r>
      <w:r w:rsidRPr="007055D9">
        <w:t>gap</w:t>
      </w:r>
      <w:r>
        <w:t>"</w:t>
      </w:r>
    </w:p>
    <w:p w14:paraId="398D5AF1" w14:textId="77777777" w:rsidR="00FC68DB" w:rsidRDefault="00FC68DB" w:rsidP="00B202D2">
      <w:r w:rsidRPr="007055D9">
        <w:t xml:space="preserve">The value of the attribute </w:t>
      </w:r>
      <w:r w:rsidRPr="007055D9">
        <w:rPr>
          <w:rStyle w:val="XMLAttribute"/>
        </w:rPr>
        <w:t>gap</w:t>
      </w:r>
      <w:r>
        <w:t xml:space="preserve"> is numerical in the range [</w:t>
      </w:r>
      <w:r w:rsidRPr="007055D9">
        <w:t>0</w:t>
      </w:r>
      <w:r>
        <w:t>,</w:t>
      </w:r>
      <w:r w:rsidRPr="007055D9">
        <w:t xml:space="preserve"> </w:t>
      </w:r>
      <w:r w:rsidRPr="007055D9">
        <w:rPr>
          <w:rStyle w:val="Fett"/>
        </w:rPr>
        <w:sym w:font="Symbol" w:char="F0A5"/>
      </w:r>
      <w:r>
        <w:t>)</w:t>
      </w:r>
      <w:r w:rsidRPr="007055D9">
        <w:t xml:space="preserve">. It defines the distance between </w:t>
      </w:r>
      <w:r>
        <w:t>the base and the connected sheet</w:t>
      </w:r>
      <w:r w:rsidRPr="007055D9">
        <w:t>.</w:t>
      </w:r>
    </w:p>
    <w:p w14:paraId="7EE6AF75" w14:textId="77777777" w:rsidR="00FC68DB" w:rsidRPr="007055D9" w:rsidRDefault="00FC68DB" w:rsidP="00B202D2">
      <w:pPr>
        <w:pStyle w:val="berschrift5"/>
      </w:pPr>
      <w:r w:rsidRPr="007055D9">
        <w:t xml:space="preserve">Attribute </w:t>
      </w:r>
      <w:r>
        <w:t>"</w:t>
      </w:r>
      <w:proofErr w:type="spellStart"/>
      <w:r>
        <w:t>sheet_thickness</w:t>
      </w:r>
      <w:proofErr w:type="spellEnd"/>
      <w:r>
        <w:t>"</w:t>
      </w:r>
    </w:p>
    <w:p w14:paraId="72E60886" w14:textId="3887D80C" w:rsidR="00FC68DB" w:rsidRDefault="00FC68DB" w:rsidP="00B202D2">
      <w:r w:rsidRPr="007055D9">
        <w:t xml:space="preserve">The value of the attribute </w:t>
      </w:r>
      <w:proofErr w:type="spellStart"/>
      <w:r w:rsidRPr="00362A5D">
        <w:rPr>
          <w:rFonts w:ascii="Courier New" w:hAnsi="Courier New" w:cs="Courier New"/>
          <w:b/>
          <w:i/>
          <w:sz w:val="18"/>
        </w:rPr>
        <w:t>sheet_</w:t>
      </w:r>
      <w:r>
        <w:rPr>
          <w:rStyle w:val="XMLAttribute"/>
        </w:rPr>
        <w:t>thickness</w:t>
      </w:r>
      <w:proofErr w:type="spellEnd"/>
      <w:r>
        <w:t xml:space="preserve"> is</w:t>
      </w:r>
      <w:r w:rsidRPr="007055D9">
        <w:t xml:space="preserve"> numerical</w:t>
      </w:r>
      <w:r>
        <w:t xml:space="preserve"> in the range (0,</w:t>
      </w:r>
      <w:r w:rsidRPr="007055D9">
        <w:t xml:space="preserve"> </w:t>
      </w:r>
      <w:r w:rsidRPr="007055D9">
        <w:rPr>
          <w:rStyle w:val="Fett"/>
        </w:rPr>
        <w:sym w:font="Symbol" w:char="F0A5"/>
      </w:r>
      <w:r>
        <w:t>)</w:t>
      </w:r>
      <w:r w:rsidRPr="007055D9">
        <w:t xml:space="preserve">. It defines the </w:t>
      </w:r>
      <w:r>
        <w:t xml:space="preserve">CAD related input for the thickness measure of the connected sheet (in the example in </w:t>
      </w:r>
      <w:r>
        <w:fldChar w:fldCharType="begin"/>
      </w:r>
      <w:r>
        <w:instrText xml:space="preserve"> REF _Ref397587838 \h </w:instrText>
      </w:r>
      <w:r>
        <w:fldChar w:fldCharType="separate"/>
      </w:r>
      <w:r w:rsidR="008116BB" w:rsidRPr="007055D9">
        <w:t xml:space="preserve">Figure </w:t>
      </w:r>
      <w:r w:rsidR="008116BB">
        <w:rPr>
          <w:noProof/>
        </w:rPr>
        <w:t>52</w:t>
      </w:r>
      <w:r>
        <w:fldChar w:fldCharType="end"/>
      </w:r>
      <w:r>
        <w:t xml:space="preserve"> this is t</w:t>
      </w:r>
      <w:r w:rsidRPr="00C533ED">
        <w:rPr>
          <w:vertAlign w:val="subscript"/>
        </w:rPr>
        <w:t>2</w:t>
      </w:r>
      <w:r>
        <w:t>)</w:t>
      </w:r>
      <w:r w:rsidRPr="007055D9">
        <w:t>.</w:t>
      </w:r>
      <w:r>
        <w:t xml:space="preserve"> In case of more than 1 welded sheet exist see the definition example in </w:t>
      </w:r>
      <w:r>
        <w:fldChar w:fldCharType="begin"/>
      </w:r>
      <w:r>
        <w:instrText xml:space="preserve"> REF _Ref397588351 \r \h </w:instrText>
      </w:r>
      <w:r>
        <w:fldChar w:fldCharType="separate"/>
      </w:r>
      <w:r w:rsidR="008116BB">
        <w:t>10.2.11.5</w:t>
      </w:r>
      <w:r>
        <w:fldChar w:fldCharType="end"/>
      </w:r>
      <w:r>
        <w:t>.</w:t>
      </w:r>
    </w:p>
    <w:p w14:paraId="7DE1E19B" w14:textId="77777777" w:rsidR="00FC68DB" w:rsidRPr="007055D9" w:rsidRDefault="00FC68DB" w:rsidP="00B202D2">
      <w:pPr>
        <w:pStyle w:val="berschrift5"/>
      </w:pPr>
      <w:r w:rsidRPr="007055D9">
        <w:t xml:space="preserve">Attribute </w:t>
      </w:r>
      <w:r>
        <w:t>"</w:t>
      </w:r>
      <w:proofErr w:type="spellStart"/>
      <w:r>
        <w:t>sheet_angle</w:t>
      </w:r>
      <w:proofErr w:type="spellEnd"/>
      <w:r>
        <w:t>"</w:t>
      </w:r>
    </w:p>
    <w:p w14:paraId="5D98EAEC" w14:textId="77777777" w:rsidR="00FC68DB" w:rsidRDefault="00FC68DB" w:rsidP="00B202D2">
      <w:r w:rsidRPr="007055D9">
        <w:t xml:space="preserve">The value of the attribute </w:t>
      </w:r>
      <w:proofErr w:type="spellStart"/>
      <w:r>
        <w:rPr>
          <w:rStyle w:val="XMLAttribute"/>
        </w:rPr>
        <w:t>sheet_angle</w:t>
      </w:r>
      <w:proofErr w:type="spellEnd"/>
      <w:r>
        <w:t xml:space="preserve"> is numerical in the range [</w:t>
      </w:r>
      <w:r w:rsidRPr="007055D9">
        <w:t>0</w:t>
      </w:r>
      <w:r>
        <w:t>,</w:t>
      </w:r>
      <w:r w:rsidRPr="007055D9">
        <w:t xml:space="preserve"> </w:t>
      </w:r>
      <w:r w:rsidRPr="004D02AB">
        <w:rPr>
          <w:bCs/>
        </w:rPr>
        <w:t>360</w:t>
      </w:r>
      <w:r w:rsidRPr="00AC1DA9">
        <w:rPr>
          <w:bCs/>
        </w:rPr>
        <w:t>)</w:t>
      </w:r>
      <w:r w:rsidRPr="007055D9">
        <w:t xml:space="preserve">. It defines the </w:t>
      </w:r>
      <w:r>
        <w:t>angle between the base sheet and the connected sheet middle lines</w:t>
      </w:r>
      <w:r w:rsidRPr="007055D9">
        <w:t>.</w:t>
      </w:r>
    </w:p>
    <w:p w14:paraId="4E794410" w14:textId="77777777" w:rsidR="00FC68DB" w:rsidRPr="007055D9" w:rsidRDefault="00FC68DB" w:rsidP="00B202D2">
      <w:pPr>
        <w:pStyle w:val="Example"/>
        <w:keepNext/>
      </w:pPr>
      <w:r w:rsidRPr="007055D9">
        <w:t>Example</w:t>
      </w:r>
      <w:r>
        <w:t xml:space="preserve"> A (</w:t>
      </w:r>
      <w:r>
        <w:rPr>
          <w:sz w:val="22"/>
        </w:rPr>
        <w:t xml:space="preserve">within each </w:t>
      </w:r>
      <w:r w:rsidRPr="00003133">
        <w:rPr>
          <w:rFonts w:ascii="Courier New" w:hAnsi="Courier New" w:cs="Courier New"/>
          <w:i/>
          <w:sz w:val="18"/>
        </w:rPr>
        <w:t>attribute</w:t>
      </w:r>
      <w:r>
        <w:t>)</w:t>
      </w:r>
      <w:r w:rsidRPr="007055D9">
        <w:t>:</w:t>
      </w:r>
      <w:r>
        <w:t xml:space="preserve"> </w:t>
      </w:r>
    </w:p>
    <w:p w14:paraId="1D34FBF9" w14:textId="77777777" w:rsidR="00FC68DB" w:rsidRPr="007055D9" w:rsidRDefault="00FC68DB" w:rsidP="00B202D2">
      <w:pPr>
        <w:pStyle w:val="XMLCode"/>
        <w:keepNext/>
      </w:pPr>
    </w:p>
    <w:p w14:paraId="14B330FD" w14:textId="77777777" w:rsidR="00FC68DB" w:rsidRPr="006C190C" w:rsidRDefault="00FC68DB" w:rsidP="00B202D2">
      <w:pPr>
        <w:pStyle w:val="XMLCode"/>
        <w:keepNext/>
        <w:rPr>
          <w:rFonts w:cs="Courier New"/>
        </w:rPr>
      </w:pPr>
      <w:r w:rsidRPr="006C190C">
        <w:rPr>
          <w:rFonts w:cs="Courier New"/>
        </w:rPr>
        <w:t>&lt;connection_1d&gt;</w:t>
      </w:r>
    </w:p>
    <w:p w14:paraId="396B0FDC" w14:textId="77777777" w:rsidR="00FC68DB" w:rsidRPr="006C190C" w:rsidRDefault="00FC68DB" w:rsidP="00B202D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5B4C3C5E" w14:textId="77777777" w:rsidR="00FC68DB" w:rsidRPr="006C190C" w:rsidRDefault="00FC68DB" w:rsidP="00B202D2">
      <w:pPr>
        <w:pStyle w:val="XMLCode"/>
        <w:keepNext/>
        <w:rPr>
          <w:rFonts w:cs="Courier New"/>
        </w:rPr>
      </w:pPr>
      <w:r w:rsidRPr="006C190C">
        <w:rPr>
          <w:rFonts w:cs="Courier New"/>
        </w:rPr>
        <w:t xml:space="preserve">        &lt;</w:t>
      </w:r>
      <w:proofErr w:type="spellStart"/>
      <w:r>
        <w:rPr>
          <w:rFonts w:cs="Courier New"/>
        </w:rPr>
        <w:t>corner_weld</w:t>
      </w:r>
      <w:proofErr w:type="spellEnd"/>
      <w:r w:rsidRPr="006C190C">
        <w:rPr>
          <w:rFonts w:cs="Courier New"/>
        </w:rPr>
        <w:t xml:space="preserve"> base=</w:t>
      </w:r>
      <w:r>
        <w:rPr>
          <w:rFonts w:cs="Courier New"/>
        </w:rPr>
        <w:t>"</w:t>
      </w:r>
      <w:r w:rsidRPr="006C190C">
        <w:rPr>
          <w:rFonts w:cs="Courier New"/>
        </w:rPr>
        <w:t>1</w:t>
      </w:r>
      <w:r>
        <w:rPr>
          <w:rFonts w:cs="Courier New"/>
        </w:rPr>
        <w:t>"</w:t>
      </w:r>
      <w:r w:rsidRPr="006C190C">
        <w:rPr>
          <w:rFonts w:cs="Courier New"/>
        </w:rPr>
        <w:t xml:space="preserve"> technology=</w:t>
      </w:r>
      <w:r>
        <w:rPr>
          <w:rFonts w:cs="Courier New"/>
        </w:rPr>
        <w:t>"</w:t>
      </w:r>
      <w:r w:rsidRPr="00B62EF2">
        <w:rPr>
          <w:rFonts w:cs="Courier New"/>
        </w:rPr>
        <w:t>resistance</w:t>
      </w:r>
      <w:r>
        <w:rPr>
          <w:rFonts w:cs="Courier New"/>
        </w:rPr>
        <w:t>"</w:t>
      </w:r>
      <w:r w:rsidRPr="006C190C">
        <w:rPr>
          <w:rFonts w:cs="Courier New"/>
        </w:rPr>
        <w:t>&gt;</w:t>
      </w:r>
    </w:p>
    <w:p w14:paraId="16B4CD00" w14:textId="77777777" w:rsidR="00FC68DB" w:rsidRPr="00735160" w:rsidRDefault="00FC68DB" w:rsidP="00B202D2">
      <w:pPr>
        <w:pStyle w:val="XMLCode"/>
        <w:keepNext/>
      </w:pPr>
      <w:r w:rsidRPr="00735160">
        <w:rPr>
          <w:rFonts w:cs="Courier New"/>
        </w:rPr>
        <w:t xml:space="preserve">            </w:t>
      </w:r>
      <w:r w:rsidRPr="00D977AB">
        <w:rPr>
          <w:rFonts w:cs="Courier New"/>
        </w:rPr>
        <w:t>&lt;</w:t>
      </w:r>
      <w:proofErr w:type="spellStart"/>
      <w:r w:rsidRPr="00D977AB">
        <w:rPr>
          <w:rFonts w:cs="Courier New"/>
        </w:rPr>
        <w:t>weld_position</w:t>
      </w:r>
      <w:proofErr w:type="spellEnd"/>
      <w:r w:rsidRPr="00D977AB">
        <w:rPr>
          <w:rFonts w:cs="Courier New"/>
        </w:rPr>
        <w:t xml:space="preserve"> .../&gt;</w:t>
      </w:r>
    </w:p>
    <w:p w14:paraId="31292D3A" w14:textId="77777777" w:rsidR="00FC68DB" w:rsidRPr="00735160" w:rsidRDefault="00FC68DB" w:rsidP="00B202D2">
      <w:pPr>
        <w:pStyle w:val="XMLCode"/>
        <w:keepNext/>
        <w:rPr>
          <w:rFonts w:cs="Courier New"/>
          <w:b/>
          <w:color w:val="0070C0"/>
        </w:rPr>
      </w:pPr>
      <w:r w:rsidRPr="006C190C">
        <w:rPr>
          <w:rFonts w:cs="Courier New"/>
        </w:rPr>
        <w:t xml:space="preserve">            </w:t>
      </w:r>
      <w:r w:rsidRPr="00735160">
        <w:rPr>
          <w:rFonts w:cs="Courier New"/>
          <w:b/>
          <w:color w:val="0070C0"/>
        </w:rPr>
        <w:t>&lt;</w:t>
      </w:r>
      <w:proofErr w:type="spellStart"/>
      <w:r w:rsidRPr="00735160">
        <w:rPr>
          <w:rFonts w:cs="Courier New"/>
          <w:b/>
          <w:color w:val="0070C0"/>
        </w:rPr>
        <w:t>sheet_parameter</w:t>
      </w:r>
      <w:proofErr w:type="spellEnd"/>
      <w:r w:rsidRPr="00735160">
        <w:rPr>
          <w:rFonts w:cs="Courier New"/>
          <w:b/>
          <w:color w:val="0070C0"/>
        </w:rPr>
        <w:t xml:space="preserve"> </w:t>
      </w:r>
      <w:r>
        <w:rPr>
          <w:rFonts w:cs="Courier New"/>
          <w:b/>
          <w:color w:val="0070C0"/>
        </w:rPr>
        <w:t>index</w:t>
      </w:r>
      <w:r w:rsidRPr="00735160">
        <w:rPr>
          <w:rFonts w:cs="Courier New"/>
          <w:b/>
          <w:color w:val="0070C0"/>
        </w:rPr>
        <w:t>=</w:t>
      </w:r>
      <w:r>
        <w:rPr>
          <w:rFonts w:cs="Courier New"/>
          <w:b/>
          <w:color w:val="0070C0"/>
        </w:rPr>
        <w:t>"</w:t>
      </w:r>
      <w:r w:rsidRPr="00735160">
        <w:rPr>
          <w:rFonts w:cs="Courier New"/>
          <w:b/>
          <w:color w:val="0070C0"/>
        </w:rPr>
        <w:t>2</w:t>
      </w:r>
      <w:r>
        <w:rPr>
          <w:rFonts w:cs="Courier New"/>
          <w:b/>
          <w:color w:val="0070C0"/>
        </w:rPr>
        <w:t>"</w:t>
      </w:r>
      <w:r w:rsidRPr="00735160">
        <w:rPr>
          <w:rFonts w:cs="Courier New"/>
          <w:b/>
          <w:color w:val="0070C0"/>
        </w:rPr>
        <w:t xml:space="preserve"> gap=</w:t>
      </w:r>
      <w:r>
        <w:rPr>
          <w:rFonts w:cs="Courier New"/>
          <w:b/>
          <w:color w:val="0070C0"/>
        </w:rPr>
        <w:t>"</w:t>
      </w:r>
      <w:r w:rsidRPr="00735160">
        <w:rPr>
          <w:rFonts w:cs="Courier New"/>
          <w:b/>
          <w:color w:val="0070C0"/>
        </w:rPr>
        <w:t>1.0</w:t>
      </w:r>
      <w:r>
        <w:rPr>
          <w:rFonts w:cs="Courier New"/>
          <w:b/>
          <w:color w:val="0070C0"/>
        </w:rPr>
        <w:t>"</w:t>
      </w:r>
      <w:r w:rsidRPr="00735160">
        <w:rPr>
          <w:rFonts w:cs="Courier New"/>
          <w:b/>
          <w:color w:val="0070C0"/>
        </w:rPr>
        <w:t xml:space="preserve"> </w:t>
      </w:r>
      <w:proofErr w:type="spellStart"/>
      <w:r>
        <w:rPr>
          <w:rFonts w:cs="Courier New"/>
          <w:b/>
          <w:color w:val="0070C0"/>
        </w:rPr>
        <w:t>sheet_</w:t>
      </w:r>
      <w:r w:rsidRPr="00735160">
        <w:rPr>
          <w:rFonts w:cs="Courier New"/>
          <w:b/>
          <w:color w:val="0070C0"/>
        </w:rPr>
        <w:t>thickness</w:t>
      </w:r>
      <w:proofErr w:type="spellEnd"/>
      <w:r w:rsidRPr="00735160">
        <w:rPr>
          <w:rFonts w:cs="Courier New"/>
          <w:b/>
          <w:color w:val="0070C0"/>
        </w:rPr>
        <w:t>=</w:t>
      </w:r>
      <w:r>
        <w:rPr>
          <w:rFonts w:cs="Courier New"/>
          <w:b/>
          <w:color w:val="0070C0"/>
        </w:rPr>
        <w:t>"</w:t>
      </w:r>
      <w:r w:rsidRPr="00735160">
        <w:rPr>
          <w:rFonts w:cs="Courier New"/>
          <w:b/>
          <w:color w:val="0070C0"/>
        </w:rPr>
        <w:t>1.5</w:t>
      </w:r>
      <w:r>
        <w:rPr>
          <w:rFonts w:cs="Courier New"/>
          <w:b/>
          <w:color w:val="0070C0"/>
        </w:rPr>
        <w:t>"</w:t>
      </w:r>
      <w:r w:rsidRPr="00735160">
        <w:rPr>
          <w:rFonts w:cs="Courier New"/>
          <w:b/>
          <w:color w:val="0070C0"/>
        </w:rPr>
        <w:t xml:space="preserve"> </w:t>
      </w:r>
      <w:proofErr w:type="spellStart"/>
      <w:r w:rsidRPr="00735160">
        <w:rPr>
          <w:rFonts w:cs="Courier New"/>
          <w:b/>
          <w:color w:val="0070C0"/>
        </w:rPr>
        <w:t>sheet_angle</w:t>
      </w:r>
      <w:proofErr w:type="spellEnd"/>
      <w:r w:rsidRPr="00735160">
        <w:rPr>
          <w:rFonts w:cs="Courier New"/>
          <w:b/>
          <w:color w:val="0070C0"/>
        </w:rPr>
        <w:t>=</w:t>
      </w:r>
      <w:r>
        <w:rPr>
          <w:rFonts w:cs="Courier New"/>
          <w:b/>
          <w:color w:val="0070C0"/>
        </w:rPr>
        <w:t>"</w:t>
      </w:r>
      <w:r w:rsidRPr="00735160">
        <w:rPr>
          <w:rFonts w:cs="Courier New"/>
          <w:b/>
          <w:color w:val="0070C0"/>
        </w:rPr>
        <w:t>90</w:t>
      </w:r>
      <w:r>
        <w:rPr>
          <w:rFonts w:cs="Courier New"/>
          <w:b/>
          <w:color w:val="0070C0"/>
        </w:rPr>
        <w:t>"</w:t>
      </w:r>
      <w:r w:rsidRPr="00735160">
        <w:rPr>
          <w:rFonts w:cs="Courier New"/>
          <w:b/>
          <w:color w:val="0070C0"/>
        </w:rPr>
        <w:t>/&gt;</w:t>
      </w:r>
    </w:p>
    <w:p w14:paraId="13B8D4B4" w14:textId="77777777" w:rsidR="00FC68DB" w:rsidRPr="006C190C" w:rsidRDefault="00FC68DB" w:rsidP="00B202D2">
      <w:pPr>
        <w:pStyle w:val="XMLCode"/>
        <w:keepNext/>
        <w:rPr>
          <w:rFonts w:cs="Courier New"/>
        </w:rPr>
      </w:pPr>
      <w:r w:rsidRPr="006C190C">
        <w:rPr>
          <w:rFonts w:cs="Courier New"/>
        </w:rPr>
        <w:t xml:space="preserve">        &lt;/</w:t>
      </w:r>
      <w:proofErr w:type="spellStart"/>
      <w:r w:rsidRPr="006C190C">
        <w:rPr>
          <w:rFonts w:cs="Courier New"/>
        </w:rPr>
        <w:t>corner_weld</w:t>
      </w:r>
      <w:proofErr w:type="spellEnd"/>
      <w:r w:rsidRPr="006C190C">
        <w:rPr>
          <w:rFonts w:cs="Courier New"/>
        </w:rPr>
        <w:t>&gt;</w:t>
      </w:r>
    </w:p>
    <w:p w14:paraId="34C4AD92" w14:textId="77777777" w:rsidR="00FC68DB" w:rsidRPr="006C190C" w:rsidRDefault="00FC68DB" w:rsidP="00B202D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78438C02" w14:textId="77777777" w:rsidR="00FC68DB" w:rsidRDefault="00FC68DB" w:rsidP="00B202D2">
      <w:pPr>
        <w:pStyle w:val="XMLCode"/>
        <w:keepNext/>
        <w:rPr>
          <w:rFonts w:cs="Courier New"/>
        </w:rPr>
      </w:pPr>
      <w:r w:rsidRPr="006C190C">
        <w:rPr>
          <w:rFonts w:cs="Courier New"/>
        </w:rPr>
        <w:t>&lt;/connection_1d&gt;</w:t>
      </w:r>
    </w:p>
    <w:p w14:paraId="525F1DFD" w14:textId="77777777" w:rsidR="00FC68DB" w:rsidRPr="00B05B76" w:rsidRDefault="00FC68DB" w:rsidP="00B202D2">
      <w:pPr>
        <w:pStyle w:val="XMLCode"/>
        <w:keepNext/>
        <w:rPr>
          <w:rFonts w:cs="Courier New"/>
        </w:rPr>
      </w:pPr>
    </w:p>
    <w:p w14:paraId="260E5717" w14:textId="77777777" w:rsidR="00FC68DB" w:rsidRPr="007055D9" w:rsidRDefault="00FC68DB" w:rsidP="00B202D2">
      <w:pPr>
        <w:pStyle w:val="berschrift4"/>
      </w:pPr>
      <w:bookmarkStart w:id="1732" w:name="_Welding_Position"/>
      <w:bookmarkStart w:id="1733" w:name="_Ref397524978"/>
      <w:bookmarkStart w:id="1734" w:name="_Toc3557011"/>
      <w:bookmarkStart w:id="1735" w:name="_Toc34747261"/>
      <w:bookmarkStart w:id="1736" w:name="_Toc77102080"/>
      <w:bookmarkEnd w:id="1732"/>
      <w:r w:rsidRPr="007055D9">
        <w:t>Welding Position</w:t>
      </w:r>
      <w:bookmarkEnd w:id="1716"/>
      <w:bookmarkEnd w:id="1717"/>
      <w:bookmarkEnd w:id="1733"/>
      <w:bookmarkEnd w:id="1734"/>
      <w:bookmarkEnd w:id="1735"/>
      <w:bookmarkEnd w:id="1736"/>
    </w:p>
    <w:p w14:paraId="0F2FE194" w14:textId="6FCE8470" w:rsidR="00FC68DB" w:rsidRPr="007055D9" w:rsidRDefault="00FC68DB" w:rsidP="00B202D2">
      <w:r w:rsidRPr="007055D9">
        <w:t>The position of the welding on the seam weld is specified by an orientation vector pointing from the weld root into the side where the welding takes place (see</w:t>
      </w:r>
      <w:r>
        <w:t xml:space="preserve"> </w:t>
      </w:r>
      <w:r>
        <w:fldChar w:fldCharType="begin"/>
      </w:r>
      <w:r>
        <w:instrText xml:space="preserve"> REF _Ref397529286 \h </w:instrText>
      </w:r>
      <w:r>
        <w:fldChar w:fldCharType="separate"/>
      </w:r>
      <w:r w:rsidR="008116BB" w:rsidRPr="007055D9">
        <w:t xml:space="preserve">Figure </w:t>
      </w:r>
      <w:r w:rsidR="008116BB">
        <w:rPr>
          <w:noProof/>
        </w:rPr>
        <w:t>53</w:t>
      </w:r>
      <w:r>
        <w:fldChar w:fldCharType="end"/>
      </w:r>
      <w:r w:rsidRPr="007055D9">
        <w:t>).</w:t>
      </w:r>
    </w:p>
    <w:p w14:paraId="3AEDA489" w14:textId="77777777" w:rsidR="00FC68DB" w:rsidRPr="007055D9" w:rsidRDefault="00FC68DB" w:rsidP="00B202D2">
      <w:r w:rsidRPr="007055D9">
        <w:t>The origin of this orientation vector is located directly on the connection line. The position on the connection line is determined by a fraction in the range [0</w:t>
      </w:r>
      <w:r>
        <w:t>,</w:t>
      </w:r>
      <w:r w:rsidRPr="007055D9">
        <w:t xml:space="preserve"> 1] of the complete line. The fraction is applied to the length of the connection line measured as sum of all segment lengths in space.</w:t>
      </w:r>
    </w:p>
    <w:p w14:paraId="49CDF755" w14:textId="77777777" w:rsidR="00FC68DB" w:rsidRPr="00EB3223" w:rsidRDefault="00FC68DB" w:rsidP="00B202D2">
      <w:r w:rsidRPr="007055D9">
        <w:t xml:space="preserve">A connection can be welded at different positions. This is depending on the seam weld type and can be between two and </w:t>
      </w:r>
      <w:r>
        <w:t xml:space="preserve">five </w:t>
      </w:r>
      <w:r w:rsidRPr="007055D9">
        <w:t>positions</w:t>
      </w:r>
      <w:r>
        <w:t xml:space="preserve"> (by combing K-Joint with a Y-Joint)</w:t>
      </w:r>
      <w:r w:rsidRPr="007055D9">
        <w:t>. Each position represents a welding performed from one side of the structure.</w:t>
      </w:r>
    </w:p>
    <w:p w14:paraId="7D96505E" w14:textId="1D922545" w:rsidR="00FC68DB" w:rsidRPr="007055D9" w:rsidRDefault="00FC68DB" w:rsidP="00B202D2">
      <w:r w:rsidRPr="007055D9">
        <w:t>Details for each seam weld type are described inside the specific chapter (</w:t>
      </w:r>
      <w:proofErr w:type="gramStart"/>
      <w:r>
        <w:t>e.g.</w:t>
      </w:r>
      <w:proofErr w:type="gramEnd"/>
      <w:r>
        <w:t xml:space="preserve"> </w:t>
      </w:r>
      <w:r w:rsidRPr="007055D9">
        <w:t xml:space="preserve">see </w:t>
      </w:r>
      <w:r w:rsidRPr="007055D9">
        <w:fldChar w:fldCharType="begin"/>
      </w:r>
      <w:r w:rsidRPr="007055D9">
        <w:instrText xml:space="preserve"> REF ModelizationWeldDefinition \r \h </w:instrText>
      </w:r>
      <w:r>
        <w:instrText xml:space="preserve"> \* MERGEFORMAT </w:instrText>
      </w:r>
      <w:r w:rsidRPr="007055D9">
        <w:fldChar w:fldCharType="separate"/>
      </w:r>
      <w:r w:rsidR="008116BB">
        <w:t>10.2.5</w:t>
      </w:r>
      <w:r w:rsidRPr="007055D9">
        <w:fldChar w:fldCharType="end"/>
      </w:r>
      <w:r w:rsidRPr="007055D9">
        <w:t>).</w:t>
      </w:r>
    </w:p>
    <w:p w14:paraId="0A9613D9" w14:textId="77777777" w:rsidR="00FC68DB" w:rsidRPr="007055D9" w:rsidRDefault="00FC68DB" w:rsidP="00B202D2">
      <w:pPr>
        <w:keepNext/>
        <w:jc w:val="center"/>
      </w:pPr>
      <w:bookmarkStart w:id="1737" w:name="_Toc338939102"/>
      <w:r>
        <w:rPr>
          <w:noProof/>
          <w:lang w:val="en-US"/>
        </w:rPr>
        <w:lastRenderedPageBreak/>
        <w:drawing>
          <wp:inline distT="0" distB="0" distL="0" distR="0" wp14:anchorId="2A8CCF2A" wp14:editId="76F4436A">
            <wp:extent cx="2590800" cy="1783080"/>
            <wp:effectExtent l="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2590800" cy="1783080"/>
                    </a:xfrm>
                    <a:prstGeom prst="rect">
                      <a:avLst/>
                    </a:prstGeom>
                    <a:noFill/>
                    <a:ln>
                      <a:noFill/>
                    </a:ln>
                  </pic:spPr>
                </pic:pic>
              </a:graphicData>
            </a:graphic>
          </wp:inline>
        </w:drawing>
      </w:r>
    </w:p>
    <w:p w14:paraId="3A841C50" w14:textId="746CF2A6" w:rsidR="00FC68DB" w:rsidRPr="007055D9" w:rsidRDefault="00FC68DB" w:rsidP="00B202D2">
      <w:pPr>
        <w:pStyle w:val="Beschriftung"/>
      </w:pPr>
      <w:bookmarkStart w:id="1738" w:name="_Ref397529286"/>
      <w:bookmarkStart w:id="1739" w:name="_Toc3557125"/>
      <w:bookmarkStart w:id="1740" w:name="_Toc34747376"/>
      <w:bookmarkStart w:id="1741" w:name="_Toc76030574"/>
      <w:bookmarkStart w:id="1742" w:name="_Toc86863530"/>
      <w:bookmarkStart w:id="1743" w:name="_Toc86863619"/>
      <w:r w:rsidRPr="007055D9">
        <w:t xml:space="preserve">Figure </w:t>
      </w:r>
      <w:bookmarkStart w:id="1744" w:name="Figure10"/>
      <w:r>
        <w:fldChar w:fldCharType="begin"/>
      </w:r>
      <w:r>
        <w:instrText xml:space="preserve"> SEQ Figure \* ARABIC </w:instrText>
      </w:r>
      <w:r>
        <w:fldChar w:fldCharType="separate"/>
      </w:r>
      <w:r w:rsidR="008116BB">
        <w:rPr>
          <w:noProof/>
        </w:rPr>
        <w:t>53</w:t>
      </w:r>
      <w:r>
        <w:fldChar w:fldCharType="end"/>
      </w:r>
      <w:bookmarkEnd w:id="1738"/>
      <w:bookmarkEnd w:id="1744"/>
      <w:r w:rsidRPr="007055D9">
        <w:t>: Welding Position of a Y-Joint</w:t>
      </w:r>
      <w:bookmarkEnd w:id="1739"/>
      <w:bookmarkEnd w:id="1740"/>
      <w:bookmarkEnd w:id="1741"/>
      <w:bookmarkEnd w:id="1742"/>
      <w:bookmarkEnd w:id="1743"/>
    </w:p>
    <w:p w14:paraId="793EF08A" w14:textId="77777777" w:rsidR="00FC68DB" w:rsidRPr="007055D9" w:rsidRDefault="00FC68DB" w:rsidP="00B202D2">
      <w:pPr>
        <w:pStyle w:val="berschrift5"/>
      </w:pPr>
      <w:r w:rsidRPr="007055D9">
        <w:t>Primary and Secondary Sides</w:t>
      </w:r>
      <w:bookmarkEnd w:id="1737"/>
    </w:p>
    <w:p w14:paraId="7E9EE945" w14:textId="77777777" w:rsidR="00FC68DB" w:rsidRPr="007055D9" w:rsidRDefault="00FC68DB" w:rsidP="00B202D2">
      <w:r w:rsidRPr="007055D9">
        <w:t>For weld definitions needing a specific side the orientation vector defines the primary side. All other sides are named secondary side not specifying any precedence on them.</w:t>
      </w:r>
    </w:p>
    <w:p w14:paraId="3168081C" w14:textId="77777777" w:rsidR="00FC68DB" w:rsidRPr="007055D9" w:rsidRDefault="00FC68DB" w:rsidP="00B202D2">
      <w:pPr>
        <w:pStyle w:val="berschrift5"/>
      </w:pPr>
      <w:bookmarkStart w:id="1745" w:name="_Toc288196495"/>
      <w:bookmarkStart w:id="1746" w:name="_Toc288200797"/>
      <w:bookmarkStart w:id="1747" w:name="_Toc338939138"/>
      <w:bookmarkEnd w:id="1718"/>
      <w:r w:rsidRPr="007055D9">
        <w:t xml:space="preserve">Element </w:t>
      </w:r>
      <w:r>
        <w:t>"</w:t>
      </w:r>
      <w:proofErr w:type="spellStart"/>
      <w:r w:rsidRPr="007055D9">
        <w:t>weld_position</w:t>
      </w:r>
      <w:bookmarkEnd w:id="1745"/>
      <w:bookmarkEnd w:id="1746"/>
      <w:bookmarkEnd w:id="1747"/>
      <w:proofErr w:type="spellEnd"/>
      <w:r>
        <w:t>"</w:t>
      </w:r>
    </w:p>
    <w:p w14:paraId="7F0BE060" w14:textId="77777777" w:rsidR="00FC68DB" w:rsidRDefault="00FC68DB" w:rsidP="00B202D2">
      <w:r w:rsidRPr="007055D9">
        <w:t xml:space="preserve">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describes the location of the weld relative to the connection line specified in </w:t>
      </w:r>
      <w:proofErr w:type="spellStart"/>
      <w:r w:rsidRPr="007055D9">
        <w:rPr>
          <w:rStyle w:val="XMLElement"/>
        </w:rPr>
        <w:t>loc_list</w:t>
      </w:r>
      <w:proofErr w:type="spellEnd"/>
      <w:r w:rsidRPr="007055D9">
        <w:t xml:space="preserve">. </w:t>
      </w:r>
    </w:p>
    <w:p w14:paraId="05ABCAA6" w14:textId="77777777" w:rsidR="00FC68DB" w:rsidRPr="007055D9" w:rsidRDefault="00FC68DB" w:rsidP="00B202D2">
      <w:pPr>
        <w:keepNext/>
        <w:spacing w:before="240"/>
      </w:pPr>
      <w:r>
        <w:t xml:space="preserve">Each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element </w:t>
      </w:r>
      <w:r>
        <w:t xml:space="preserve">can </w:t>
      </w:r>
      <w:r w:rsidRPr="007055D9">
        <w:t>contain the following nested elements:</w:t>
      </w:r>
      <w:r>
        <w:t xml:space="preserve"> </w:t>
      </w:r>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99"/>
        <w:gridCol w:w="1417"/>
        <w:gridCol w:w="1134"/>
        <w:gridCol w:w="4163"/>
      </w:tblGrid>
      <w:tr w:rsidR="00FC68DB" w:rsidRPr="007055D9" w14:paraId="7C92A411" w14:textId="77777777" w:rsidTr="00FC68DB">
        <w:trPr>
          <w:jc w:val="center"/>
        </w:trPr>
        <w:tc>
          <w:tcPr>
            <w:tcW w:w="18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89FAE1" w14:textId="77777777" w:rsidR="00FC68DB" w:rsidRPr="007055D9" w:rsidRDefault="00FC68DB" w:rsidP="00B202D2">
            <w:pPr>
              <w:keepNext/>
              <w:rPr>
                <w:b/>
                <w:i/>
              </w:rPr>
            </w:pPr>
            <w:r w:rsidRPr="007055D9">
              <w:rPr>
                <w:b/>
                <w:i/>
              </w:rPr>
              <w:t>Nested Elements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6A428A" w14:textId="77777777" w:rsidR="00FC68DB" w:rsidRPr="007055D9" w:rsidRDefault="00FC68DB" w:rsidP="00B202D2">
            <w:pPr>
              <w:keepNext/>
              <w:rPr>
                <w:b/>
                <w:i/>
              </w:rPr>
            </w:pPr>
            <w:r w:rsidRPr="007055D9">
              <w:rPr>
                <w:b/>
                <w:i/>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874F79" w14:textId="77777777" w:rsidR="00FC68DB" w:rsidRPr="007055D9" w:rsidRDefault="00FC68DB" w:rsidP="00B202D2">
            <w:pPr>
              <w:keepNext/>
              <w:rPr>
                <w:b/>
                <w:i/>
              </w:rPr>
            </w:pPr>
            <w:r>
              <w:rPr>
                <w:b/>
                <w:i/>
              </w:rPr>
              <w:t>Use</w:t>
            </w:r>
          </w:p>
        </w:tc>
        <w:tc>
          <w:tcPr>
            <w:tcW w:w="416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00964B" w14:textId="77777777" w:rsidR="00FC68DB" w:rsidRPr="007055D9" w:rsidRDefault="00FC68DB" w:rsidP="00B202D2">
            <w:pPr>
              <w:keepNext/>
              <w:rPr>
                <w:b/>
                <w:i/>
              </w:rPr>
            </w:pPr>
            <w:r w:rsidRPr="007055D9">
              <w:rPr>
                <w:b/>
                <w:i/>
              </w:rPr>
              <w:t>Constraint</w:t>
            </w:r>
          </w:p>
        </w:tc>
      </w:tr>
      <w:tr w:rsidR="00FC68DB" w:rsidRPr="007055D9" w14:paraId="57FD0810" w14:textId="77777777" w:rsidTr="00FC68DB">
        <w:trPr>
          <w:jc w:val="center"/>
        </w:trPr>
        <w:tc>
          <w:tcPr>
            <w:tcW w:w="1899" w:type="dxa"/>
            <w:shd w:val="clear" w:color="auto" w:fill="auto"/>
            <w:vAlign w:val="bottom"/>
          </w:tcPr>
          <w:p w14:paraId="20AD24CD" w14:textId="77777777" w:rsidR="00FC68DB" w:rsidRPr="007150F2" w:rsidRDefault="00FC68DB" w:rsidP="00B202D2">
            <w:pPr>
              <w:keepNext/>
              <w:rPr>
                <w:sz w:val="20"/>
                <w:szCs w:val="20"/>
              </w:rPr>
            </w:pPr>
            <w:proofErr w:type="spellStart"/>
            <w:r w:rsidRPr="00344058">
              <w:rPr>
                <w:sz w:val="20"/>
                <w:szCs w:val="20"/>
              </w:rPr>
              <w:t>segment_list</w:t>
            </w:r>
            <w:proofErr w:type="spellEnd"/>
            <w:r w:rsidRPr="00344058">
              <w:rPr>
                <w:sz w:val="20"/>
                <w:szCs w:val="20"/>
              </w:rPr>
              <w:t xml:space="preserve"> </w:t>
            </w:r>
          </w:p>
        </w:tc>
        <w:tc>
          <w:tcPr>
            <w:tcW w:w="1417" w:type="dxa"/>
            <w:shd w:val="clear" w:color="auto" w:fill="auto"/>
            <w:vAlign w:val="bottom"/>
          </w:tcPr>
          <w:p w14:paraId="2D69936E" w14:textId="77777777" w:rsidR="00FC68DB" w:rsidRPr="006C3ECF" w:rsidRDefault="00FC68DB" w:rsidP="00B202D2">
            <w:pPr>
              <w:keepNext/>
              <w:rPr>
                <w:sz w:val="20"/>
                <w:szCs w:val="20"/>
              </w:rPr>
            </w:pPr>
            <w:r>
              <w:rPr>
                <w:sz w:val="20"/>
                <w:szCs w:val="20"/>
              </w:rPr>
              <w:t>0</w:t>
            </w:r>
            <w:r w:rsidRPr="006C3ECF">
              <w:rPr>
                <w:sz w:val="20"/>
                <w:szCs w:val="20"/>
              </w:rPr>
              <w:t xml:space="preserve"> </w:t>
            </w:r>
            <w:r>
              <w:rPr>
                <w:sz w:val="20"/>
                <w:szCs w:val="20"/>
              </w:rPr>
              <w:t>-</w:t>
            </w:r>
            <w:r w:rsidRPr="006C3ECF">
              <w:rPr>
                <w:sz w:val="20"/>
                <w:szCs w:val="20"/>
              </w:rPr>
              <w:t xml:space="preserve"> </w:t>
            </w:r>
            <w:r>
              <w:rPr>
                <w:sz w:val="20"/>
                <w:szCs w:val="20"/>
              </w:rPr>
              <w:t xml:space="preserve">1 </w:t>
            </w:r>
          </w:p>
        </w:tc>
        <w:tc>
          <w:tcPr>
            <w:tcW w:w="1134" w:type="dxa"/>
            <w:shd w:val="clear" w:color="auto" w:fill="auto"/>
            <w:vAlign w:val="bottom"/>
          </w:tcPr>
          <w:p w14:paraId="4649BD53" w14:textId="77777777" w:rsidR="00FC68DB" w:rsidRPr="006C3ECF" w:rsidRDefault="00FC68DB" w:rsidP="00B202D2">
            <w:pPr>
              <w:keepNext/>
              <w:rPr>
                <w:sz w:val="20"/>
                <w:szCs w:val="20"/>
              </w:rPr>
            </w:pPr>
            <w:r>
              <w:rPr>
                <w:sz w:val="20"/>
                <w:szCs w:val="20"/>
              </w:rPr>
              <w:t>Optional</w:t>
            </w:r>
          </w:p>
        </w:tc>
        <w:tc>
          <w:tcPr>
            <w:tcW w:w="4163" w:type="dxa"/>
            <w:vMerge w:val="restart"/>
            <w:shd w:val="clear" w:color="auto" w:fill="auto"/>
            <w:vAlign w:val="center"/>
          </w:tcPr>
          <w:p w14:paraId="15F0F53E" w14:textId="0328EB31" w:rsidR="00FC68DB" w:rsidRPr="006C3ECF" w:rsidRDefault="00FC68DB" w:rsidP="00B202D2">
            <w:pPr>
              <w:keepNext/>
              <w:rPr>
                <w:sz w:val="20"/>
                <w:szCs w:val="20"/>
              </w:rPr>
            </w:pPr>
            <w:r>
              <w:rPr>
                <w:sz w:val="20"/>
                <w:szCs w:val="20"/>
              </w:rPr>
              <w:t xml:space="preserve">mutually exclusive – For </w:t>
            </w:r>
            <w:r w:rsidRPr="00471B1B">
              <w:rPr>
                <w:sz w:val="20"/>
                <w:szCs w:val="20"/>
              </w:rPr>
              <w:t>details, see section </w:t>
            </w:r>
            <w:r w:rsidRPr="00471B1B">
              <w:rPr>
                <w:sz w:val="20"/>
                <w:szCs w:val="20"/>
              </w:rPr>
              <w:fldChar w:fldCharType="begin"/>
            </w:r>
            <w:r w:rsidRPr="00471B1B">
              <w:rPr>
                <w:sz w:val="20"/>
                <w:szCs w:val="20"/>
              </w:rPr>
              <w:instrText xml:space="preserve"> REF _Ref69114607 \r \h  \* MERGEFORMAT </w:instrText>
            </w:r>
            <w:r w:rsidRPr="00471B1B">
              <w:rPr>
                <w:sz w:val="20"/>
                <w:szCs w:val="20"/>
              </w:rPr>
            </w:r>
            <w:r w:rsidRPr="00471B1B">
              <w:rPr>
                <w:sz w:val="20"/>
                <w:szCs w:val="20"/>
              </w:rPr>
              <w:fldChar w:fldCharType="separate"/>
            </w:r>
            <w:r w:rsidR="008116BB">
              <w:rPr>
                <w:sz w:val="20"/>
                <w:szCs w:val="20"/>
              </w:rPr>
              <w:t>10.1.2.2</w:t>
            </w:r>
            <w:r w:rsidRPr="00471B1B">
              <w:rPr>
                <w:sz w:val="20"/>
                <w:szCs w:val="20"/>
              </w:rPr>
              <w:fldChar w:fldCharType="end"/>
            </w:r>
            <w:r>
              <w:rPr>
                <w:sz w:val="20"/>
                <w:szCs w:val="20"/>
              </w:rPr>
              <w:t xml:space="preserve"> </w:t>
            </w:r>
            <w:r w:rsidRPr="00471B1B">
              <w:rPr>
                <w:sz w:val="20"/>
                <w:szCs w:val="20"/>
              </w:rPr>
              <w:fldChar w:fldCharType="begin"/>
            </w:r>
            <w:r w:rsidRPr="00471B1B">
              <w:rPr>
                <w:sz w:val="20"/>
                <w:szCs w:val="20"/>
              </w:rPr>
              <w:instrText xml:space="preserve"> REF _Ref69114623 \h  \* MERGEFORMAT </w:instrText>
            </w:r>
            <w:r w:rsidRPr="00471B1B">
              <w:rPr>
                <w:sz w:val="20"/>
                <w:szCs w:val="20"/>
              </w:rPr>
            </w:r>
            <w:r w:rsidRPr="00471B1B">
              <w:rPr>
                <w:sz w:val="20"/>
                <w:szCs w:val="20"/>
              </w:rPr>
              <w:fldChar w:fldCharType="separate"/>
            </w:r>
            <w:r w:rsidR="008116BB" w:rsidRPr="008116BB">
              <w:rPr>
                <w:sz w:val="20"/>
                <w:szCs w:val="20"/>
              </w:rPr>
              <w:t>Intermittent Connection Lines</w:t>
            </w:r>
            <w:r w:rsidRPr="00471B1B">
              <w:rPr>
                <w:sz w:val="20"/>
                <w:szCs w:val="20"/>
              </w:rPr>
              <w:fldChar w:fldCharType="end"/>
            </w:r>
            <w:r w:rsidRPr="00471B1B">
              <w:rPr>
                <w:sz w:val="20"/>
                <w:szCs w:val="20"/>
              </w:rPr>
              <w:t>.</w:t>
            </w:r>
            <w:r>
              <w:rPr>
                <w:sz w:val="20"/>
                <w:szCs w:val="20"/>
              </w:rPr>
              <w:t xml:space="preserve"> </w:t>
            </w:r>
          </w:p>
        </w:tc>
      </w:tr>
      <w:tr w:rsidR="00FC68DB" w:rsidRPr="007055D9" w14:paraId="282DA7B0" w14:textId="77777777" w:rsidTr="00FC68DB">
        <w:trPr>
          <w:jc w:val="center"/>
        </w:trPr>
        <w:tc>
          <w:tcPr>
            <w:tcW w:w="1899" w:type="dxa"/>
            <w:shd w:val="clear" w:color="auto" w:fill="auto"/>
            <w:vAlign w:val="bottom"/>
          </w:tcPr>
          <w:p w14:paraId="212B4507" w14:textId="77777777" w:rsidR="00FC68DB" w:rsidRPr="007150F2" w:rsidRDefault="00FC68DB" w:rsidP="00B202D2">
            <w:pPr>
              <w:keepNext/>
              <w:rPr>
                <w:sz w:val="20"/>
                <w:szCs w:val="20"/>
              </w:rPr>
            </w:pPr>
            <w:proofErr w:type="spellStart"/>
            <w:r w:rsidRPr="00344058">
              <w:rPr>
                <w:sz w:val="20"/>
                <w:szCs w:val="20"/>
              </w:rPr>
              <w:t>regular_segments</w:t>
            </w:r>
            <w:proofErr w:type="spellEnd"/>
            <w:r>
              <w:rPr>
                <w:sz w:val="20"/>
                <w:szCs w:val="20"/>
              </w:rPr>
              <w:t xml:space="preserve"> </w:t>
            </w:r>
          </w:p>
        </w:tc>
        <w:tc>
          <w:tcPr>
            <w:tcW w:w="1417" w:type="dxa"/>
            <w:shd w:val="clear" w:color="auto" w:fill="auto"/>
            <w:vAlign w:val="bottom"/>
          </w:tcPr>
          <w:p w14:paraId="1403D0A6" w14:textId="77777777" w:rsidR="00FC68DB" w:rsidRPr="006C3ECF" w:rsidRDefault="00FC68DB" w:rsidP="00B202D2">
            <w:pPr>
              <w:keepNext/>
              <w:rPr>
                <w:sz w:val="20"/>
                <w:szCs w:val="20"/>
              </w:rPr>
            </w:pPr>
            <w:r>
              <w:rPr>
                <w:sz w:val="20"/>
                <w:szCs w:val="20"/>
              </w:rPr>
              <w:t>0</w:t>
            </w:r>
            <w:r w:rsidRPr="006C3ECF">
              <w:rPr>
                <w:sz w:val="20"/>
                <w:szCs w:val="20"/>
              </w:rPr>
              <w:t xml:space="preserve"> </w:t>
            </w:r>
            <w:r>
              <w:rPr>
                <w:sz w:val="20"/>
                <w:szCs w:val="20"/>
              </w:rPr>
              <w:t>-</w:t>
            </w:r>
            <w:r w:rsidRPr="006C3ECF">
              <w:rPr>
                <w:sz w:val="20"/>
                <w:szCs w:val="20"/>
              </w:rPr>
              <w:t xml:space="preserve"> </w:t>
            </w:r>
            <w:r>
              <w:rPr>
                <w:sz w:val="20"/>
                <w:szCs w:val="20"/>
              </w:rPr>
              <w:t xml:space="preserve">1 </w:t>
            </w:r>
          </w:p>
        </w:tc>
        <w:tc>
          <w:tcPr>
            <w:tcW w:w="1134" w:type="dxa"/>
            <w:shd w:val="clear" w:color="auto" w:fill="auto"/>
            <w:vAlign w:val="bottom"/>
          </w:tcPr>
          <w:p w14:paraId="71681F22" w14:textId="77777777" w:rsidR="00FC68DB" w:rsidRPr="006C3ECF" w:rsidRDefault="00FC68DB" w:rsidP="00B202D2">
            <w:pPr>
              <w:keepNext/>
              <w:rPr>
                <w:sz w:val="20"/>
                <w:szCs w:val="20"/>
              </w:rPr>
            </w:pPr>
            <w:r>
              <w:rPr>
                <w:sz w:val="20"/>
                <w:szCs w:val="20"/>
              </w:rPr>
              <w:t>Optional</w:t>
            </w:r>
          </w:p>
        </w:tc>
        <w:tc>
          <w:tcPr>
            <w:tcW w:w="4163" w:type="dxa"/>
            <w:vMerge/>
            <w:shd w:val="clear" w:color="auto" w:fill="auto"/>
            <w:vAlign w:val="bottom"/>
          </w:tcPr>
          <w:p w14:paraId="427F4959" w14:textId="77777777" w:rsidR="00FC68DB" w:rsidRPr="006C3ECF" w:rsidRDefault="00FC68DB" w:rsidP="00B202D2">
            <w:pPr>
              <w:keepNext/>
              <w:rPr>
                <w:sz w:val="20"/>
                <w:szCs w:val="20"/>
              </w:rPr>
            </w:pPr>
          </w:p>
        </w:tc>
      </w:tr>
    </w:tbl>
    <w:p w14:paraId="7A86C1EE" w14:textId="74BDC5E2" w:rsidR="00FC68DB" w:rsidRDefault="00FC68DB" w:rsidP="00B202D2">
      <w:pPr>
        <w:pStyle w:val="Beschriftung"/>
        <w:spacing w:before="120"/>
      </w:pPr>
      <w:bookmarkStart w:id="1748" w:name="_Toc77095949"/>
      <w:r>
        <w:t xml:space="preserve">Table </w:t>
      </w:r>
      <w:r>
        <w:fldChar w:fldCharType="begin"/>
      </w:r>
      <w:r>
        <w:instrText xml:space="preserve"> SEQ Table \* ARABIC </w:instrText>
      </w:r>
      <w:r>
        <w:fldChar w:fldCharType="separate"/>
      </w:r>
      <w:r w:rsidR="008116BB">
        <w:rPr>
          <w:noProof/>
        </w:rPr>
        <w:t>90</w:t>
      </w:r>
      <w:r>
        <w:fldChar w:fldCharType="end"/>
      </w:r>
      <w:r>
        <w:t xml:space="preserve">: Nested elements of element </w:t>
      </w:r>
      <w:r w:rsidRPr="00271D68">
        <w:rPr>
          <w:rFonts w:ascii="Courier New" w:hAnsi="Courier New" w:cs="Courier New"/>
          <w:kern w:val="22"/>
        </w:rPr>
        <w:t>&lt;</w:t>
      </w:r>
      <w:r>
        <w:rPr>
          <w:rFonts w:ascii="Courier New" w:hAnsi="Courier New" w:cs="Courier New"/>
          <w:kern w:val="22"/>
        </w:rPr>
        <w:t>subtype</w:t>
      </w:r>
      <w:r w:rsidRPr="00271D68">
        <w:rPr>
          <w:rFonts w:ascii="Courier New" w:hAnsi="Courier New" w:cs="Courier New"/>
          <w:kern w:val="22"/>
        </w:rPr>
        <w:t>/&gt;</w:t>
      </w:r>
      <w:bookmarkEnd w:id="1748"/>
    </w:p>
    <w:p w14:paraId="1ECAD41B" w14:textId="77777777" w:rsidR="00FC68DB" w:rsidRPr="007055D9" w:rsidRDefault="00FC68DB" w:rsidP="00B202D2">
      <w:r w:rsidRPr="007055D9">
        <w:t xml:space="preserve">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7055D9" w14:paraId="2233DF61"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637C109" w14:textId="77777777" w:rsidR="00FC68DB" w:rsidRPr="007055D9" w:rsidRDefault="00FC68DB" w:rsidP="00B202D2">
            <w:pPr>
              <w:keepNext/>
              <w:rPr>
                <w:b/>
                <w:i/>
              </w:rPr>
            </w:pPr>
            <w:r w:rsidRPr="007055D9">
              <w:rPr>
                <w:b/>
                <w:i/>
              </w:rPr>
              <w:t>Attributes</w:t>
            </w:r>
            <w:r>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F55D13" w14:textId="77777777" w:rsidR="00FC68DB" w:rsidRPr="007055D9" w:rsidRDefault="00FC68DB" w:rsidP="00B202D2">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005D78" w14:textId="77777777" w:rsidR="00FC68DB" w:rsidRPr="007055D9" w:rsidRDefault="00FC68DB" w:rsidP="00B202D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40EADF1" w14:textId="77777777" w:rsidR="00FC68DB" w:rsidRPr="007055D9" w:rsidRDefault="00FC68DB" w:rsidP="00B202D2">
            <w:pPr>
              <w:keepNext/>
              <w:rPr>
                <w:b/>
                <w:i/>
              </w:rPr>
            </w:pPr>
            <w:r w:rsidRPr="007055D9">
              <w:rPr>
                <w:b/>
                <w:i/>
              </w:rPr>
              <w:t>Constraint</w:t>
            </w:r>
            <w:r>
              <w:rPr>
                <w:b/>
                <w:i/>
              </w:rPr>
              <w:t xml:space="preserve"> / Remarks</w:t>
            </w:r>
          </w:p>
        </w:tc>
      </w:tr>
      <w:tr w:rsidR="00FC68DB" w:rsidRPr="007055D9" w14:paraId="2C3996E0" w14:textId="77777777" w:rsidTr="00FC68DB">
        <w:trPr>
          <w:jc w:val="center"/>
        </w:trPr>
        <w:tc>
          <w:tcPr>
            <w:tcW w:w="1871" w:type="dxa"/>
            <w:shd w:val="clear" w:color="auto" w:fill="auto"/>
          </w:tcPr>
          <w:p w14:paraId="3B0D4423" w14:textId="77777777" w:rsidR="00FC68DB" w:rsidRPr="00BF4046" w:rsidRDefault="00FC68DB" w:rsidP="00B202D2">
            <w:pPr>
              <w:keepNext/>
              <w:rPr>
                <w:sz w:val="20"/>
                <w:szCs w:val="20"/>
              </w:rPr>
            </w:pPr>
            <w:r>
              <w:rPr>
                <w:sz w:val="20"/>
                <w:szCs w:val="20"/>
              </w:rPr>
              <w:t>base</w:t>
            </w:r>
          </w:p>
        </w:tc>
        <w:tc>
          <w:tcPr>
            <w:tcW w:w="1800" w:type="dxa"/>
            <w:shd w:val="clear" w:color="auto" w:fill="auto"/>
          </w:tcPr>
          <w:p w14:paraId="06FBB987" w14:textId="77777777" w:rsidR="00FC68DB" w:rsidRPr="00BF4046" w:rsidRDefault="00FC68DB" w:rsidP="00B202D2">
            <w:pPr>
              <w:keepNext/>
              <w:rPr>
                <w:sz w:val="20"/>
                <w:szCs w:val="20"/>
              </w:rPr>
            </w:pPr>
            <w:r>
              <w:rPr>
                <w:sz w:val="20"/>
                <w:szCs w:val="20"/>
              </w:rPr>
              <w:t>Integer</w:t>
            </w:r>
          </w:p>
        </w:tc>
        <w:tc>
          <w:tcPr>
            <w:tcW w:w="1620" w:type="dxa"/>
            <w:shd w:val="clear" w:color="auto" w:fill="auto"/>
          </w:tcPr>
          <w:p w14:paraId="0209161C" w14:textId="77777777" w:rsidR="00FC68DB" w:rsidRPr="00BF4046" w:rsidRDefault="00FC68DB" w:rsidP="00B202D2">
            <w:pPr>
              <w:keepNext/>
              <w:rPr>
                <w:sz w:val="20"/>
                <w:szCs w:val="20"/>
              </w:rPr>
            </w:pPr>
            <w:r>
              <w:rPr>
                <w:sz w:val="20"/>
                <w:szCs w:val="20"/>
              </w:rPr>
              <w:t>Optional</w:t>
            </w:r>
          </w:p>
        </w:tc>
        <w:tc>
          <w:tcPr>
            <w:tcW w:w="3240" w:type="dxa"/>
            <w:shd w:val="clear" w:color="auto" w:fill="auto"/>
          </w:tcPr>
          <w:p w14:paraId="31A1EE24" w14:textId="77777777" w:rsidR="00FC68DB" w:rsidRPr="00BF4046" w:rsidRDefault="00FC68DB" w:rsidP="00B202D2">
            <w:pPr>
              <w:keepNext/>
              <w:rPr>
                <w:sz w:val="20"/>
                <w:szCs w:val="20"/>
              </w:rPr>
            </w:pPr>
            <w:r>
              <w:rPr>
                <w:sz w:val="20"/>
                <w:szCs w:val="20"/>
              </w:rPr>
              <w:t>Value only for specific weld types</w:t>
            </w:r>
          </w:p>
        </w:tc>
      </w:tr>
      <w:tr w:rsidR="00FC68DB" w:rsidRPr="007055D9" w14:paraId="5D12965D" w14:textId="77777777" w:rsidTr="00FC68DB">
        <w:trPr>
          <w:jc w:val="center"/>
        </w:trPr>
        <w:tc>
          <w:tcPr>
            <w:tcW w:w="1871" w:type="dxa"/>
            <w:shd w:val="clear" w:color="auto" w:fill="auto"/>
          </w:tcPr>
          <w:p w14:paraId="385DD7E8" w14:textId="77777777" w:rsidR="00FC68DB" w:rsidRPr="00BF4046" w:rsidRDefault="00FC68DB" w:rsidP="00B202D2">
            <w:pPr>
              <w:keepNext/>
              <w:rPr>
                <w:sz w:val="20"/>
                <w:szCs w:val="20"/>
              </w:rPr>
            </w:pPr>
            <w:r w:rsidRPr="00BF4046">
              <w:rPr>
                <w:sz w:val="20"/>
                <w:szCs w:val="20"/>
              </w:rPr>
              <w:t>u</w:t>
            </w:r>
          </w:p>
        </w:tc>
        <w:tc>
          <w:tcPr>
            <w:tcW w:w="1800" w:type="dxa"/>
            <w:shd w:val="clear" w:color="auto" w:fill="auto"/>
          </w:tcPr>
          <w:p w14:paraId="0330B288" w14:textId="77777777" w:rsidR="00FC68DB" w:rsidRPr="00BF4046" w:rsidRDefault="00FC68DB" w:rsidP="00B202D2">
            <w:pPr>
              <w:keepNext/>
              <w:rPr>
                <w:sz w:val="20"/>
                <w:szCs w:val="20"/>
              </w:rPr>
            </w:pPr>
            <w:r>
              <w:rPr>
                <w:sz w:val="20"/>
                <w:szCs w:val="20"/>
              </w:rPr>
              <w:t>Floating point</w:t>
            </w:r>
          </w:p>
        </w:tc>
        <w:tc>
          <w:tcPr>
            <w:tcW w:w="1620" w:type="dxa"/>
            <w:shd w:val="clear" w:color="auto" w:fill="auto"/>
          </w:tcPr>
          <w:p w14:paraId="7E3DB750" w14:textId="77777777" w:rsidR="00FC68DB" w:rsidRPr="00BF4046" w:rsidRDefault="00FC68DB" w:rsidP="00B202D2">
            <w:pPr>
              <w:keepNext/>
              <w:rPr>
                <w:sz w:val="20"/>
                <w:szCs w:val="20"/>
              </w:rPr>
            </w:pPr>
            <w:r w:rsidRPr="00BF4046">
              <w:rPr>
                <w:sz w:val="20"/>
                <w:szCs w:val="20"/>
              </w:rPr>
              <w:t>Required</w:t>
            </w:r>
          </w:p>
        </w:tc>
        <w:tc>
          <w:tcPr>
            <w:tcW w:w="3240" w:type="dxa"/>
            <w:shd w:val="clear" w:color="auto" w:fill="auto"/>
          </w:tcPr>
          <w:p w14:paraId="20AE62D7" w14:textId="77777777" w:rsidR="00FC68DB" w:rsidRPr="00BF4046" w:rsidRDefault="00FC68DB" w:rsidP="00B202D2">
            <w:pPr>
              <w:keepNext/>
              <w:rPr>
                <w:sz w:val="20"/>
                <w:szCs w:val="20"/>
              </w:rPr>
            </w:pPr>
            <w:r w:rsidRPr="00BF4046">
              <w:rPr>
                <w:sz w:val="20"/>
                <w:szCs w:val="20"/>
              </w:rPr>
              <w:t>0 ≤ u ≤ 1</w:t>
            </w:r>
          </w:p>
        </w:tc>
      </w:tr>
      <w:tr w:rsidR="00FC68DB" w:rsidRPr="007055D9" w14:paraId="1B5B96FE" w14:textId="77777777" w:rsidTr="00FC68DB">
        <w:trPr>
          <w:jc w:val="center"/>
        </w:trPr>
        <w:tc>
          <w:tcPr>
            <w:tcW w:w="1871" w:type="dxa"/>
            <w:shd w:val="clear" w:color="auto" w:fill="auto"/>
          </w:tcPr>
          <w:p w14:paraId="2D1F59D5" w14:textId="77777777" w:rsidR="00FC68DB" w:rsidRPr="00BF4046" w:rsidRDefault="00FC68DB" w:rsidP="00B202D2">
            <w:pPr>
              <w:keepNext/>
              <w:rPr>
                <w:sz w:val="20"/>
                <w:szCs w:val="20"/>
              </w:rPr>
            </w:pPr>
            <w:r w:rsidRPr="00BF4046">
              <w:rPr>
                <w:sz w:val="20"/>
                <w:szCs w:val="20"/>
              </w:rPr>
              <w:t>x</w:t>
            </w:r>
          </w:p>
        </w:tc>
        <w:tc>
          <w:tcPr>
            <w:tcW w:w="1800" w:type="dxa"/>
            <w:shd w:val="clear" w:color="auto" w:fill="auto"/>
          </w:tcPr>
          <w:p w14:paraId="26C6175F" w14:textId="77777777" w:rsidR="00FC68DB" w:rsidRPr="00BF4046" w:rsidRDefault="00FC68DB" w:rsidP="00B202D2">
            <w:pPr>
              <w:keepNext/>
              <w:rPr>
                <w:sz w:val="20"/>
                <w:szCs w:val="20"/>
              </w:rPr>
            </w:pPr>
            <w:r>
              <w:rPr>
                <w:sz w:val="20"/>
                <w:szCs w:val="20"/>
              </w:rPr>
              <w:t>Floating point</w:t>
            </w:r>
          </w:p>
        </w:tc>
        <w:tc>
          <w:tcPr>
            <w:tcW w:w="1620" w:type="dxa"/>
            <w:shd w:val="clear" w:color="auto" w:fill="auto"/>
          </w:tcPr>
          <w:p w14:paraId="187B6CEF" w14:textId="77777777" w:rsidR="00FC68DB" w:rsidRPr="00BF4046" w:rsidRDefault="00FC68DB" w:rsidP="00B202D2">
            <w:pPr>
              <w:keepNext/>
              <w:rPr>
                <w:sz w:val="20"/>
                <w:szCs w:val="20"/>
              </w:rPr>
            </w:pPr>
            <w:r w:rsidRPr="00BF4046">
              <w:rPr>
                <w:sz w:val="20"/>
                <w:szCs w:val="20"/>
              </w:rPr>
              <w:t>Required</w:t>
            </w:r>
          </w:p>
        </w:tc>
        <w:tc>
          <w:tcPr>
            <w:tcW w:w="3240" w:type="dxa"/>
            <w:shd w:val="clear" w:color="auto" w:fill="auto"/>
          </w:tcPr>
          <w:p w14:paraId="520EC2FF" w14:textId="77777777" w:rsidR="00FC68DB" w:rsidRPr="00BF4046" w:rsidRDefault="00FC68DB" w:rsidP="00B202D2">
            <w:pPr>
              <w:keepNext/>
              <w:rPr>
                <w:sz w:val="20"/>
                <w:szCs w:val="20"/>
              </w:rPr>
            </w:pPr>
            <w:r w:rsidRPr="00BF4046">
              <w:rPr>
                <w:sz w:val="20"/>
                <w:szCs w:val="20"/>
              </w:rPr>
              <w:t>-</w:t>
            </w:r>
          </w:p>
        </w:tc>
      </w:tr>
      <w:tr w:rsidR="00FC68DB" w:rsidRPr="007055D9" w14:paraId="3E6E6553" w14:textId="77777777" w:rsidTr="00FC68DB">
        <w:trPr>
          <w:jc w:val="center"/>
        </w:trPr>
        <w:tc>
          <w:tcPr>
            <w:tcW w:w="1871" w:type="dxa"/>
            <w:shd w:val="clear" w:color="auto" w:fill="auto"/>
          </w:tcPr>
          <w:p w14:paraId="23BC4666" w14:textId="77777777" w:rsidR="00FC68DB" w:rsidRPr="00BF4046" w:rsidRDefault="00FC68DB" w:rsidP="00B202D2">
            <w:pPr>
              <w:keepNext/>
              <w:rPr>
                <w:sz w:val="20"/>
                <w:szCs w:val="20"/>
              </w:rPr>
            </w:pPr>
            <w:r w:rsidRPr="00BF4046">
              <w:rPr>
                <w:sz w:val="20"/>
                <w:szCs w:val="20"/>
              </w:rPr>
              <w:t>y</w:t>
            </w:r>
          </w:p>
        </w:tc>
        <w:tc>
          <w:tcPr>
            <w:tcW w:w="1800" w:type="dxa"/>
            <w:shd w:val="clear" w:color="auto" w:fill="auto"/>
          </w:tcPr>
          <w:p w14:paraId="08E56C68" w14:textId="77777777" w:rsidR="00FC68DB" w:rsidRPr="00BF4046" w:rsidRDefault="00FC68DB" w:rsidP="00B202D2">
            <w:pPr>
              <w:keepNext/>
              <w:rPr>
                <w:sz w:val="20"/>
                <w:szCs w:val="20"/>
              </w:rPr>
            </w:pPr>
            <w:r>
              <w:rPr>
                <w:sz w:val="20"/>
                <w:szCs w:val="20"/>
              </w:rPr>
              <w:t>Floating point</w:t>
            </w:r>
          </w:p>
        </w:tc>
        <w:tc>
          <w:tcPr>
            <w:tcW w:w="1620" w:type="dxa"/>
            <w:shd w:val="clear" w:color="auto" w:fill="auto"/>
          </w:tcPr>
          <w:p w14:paraId="647C91D8" w14:textId="77777777" w:rsidR="00FC68DB" w:rsidRPr="00BF4046" w:rsidRDefault="00FC68DB" w:rsidP="00B202D2">
            <w:pPr>
              <w:keepNext/>
              <w:rPr>
                <w:sz w:val="20"/>
                <w:szCs w:val="20"/>
              </w:rPr>
            </w:pPr>
            <w:r w:rsidRPr="00BF4046">
              <w:rPr>
                <w:sz w:val="20"/>
                <w:szCs w:val="20"/>
              </w:rPr>
              <w:t>Required</w:t>
            </w:r>
          </w:p>
        </w:tc>
        <w:tc>
          <w:tcPr>
            <w:tcW w:w="3240" w:type="dxa"/>
            <w:shd w:val="clear" w:color="auto" w:fill="auto"/>
          </w:tcPr>
          <w:p w14:paraId="19F3F0ED" w14:textId="77777777" w:rsidR="00FC68DB" w:rsidRPr="00BF4046" w:rsidRDefault="00FC68DB" w:rsidP="00B202D2">
            <w:pPr>
              <w:keepNext/>
              <w:rPr>
                <w:sz w:val="20"/>
                <w:szCs w:val="20"/>
              </w:rPr>
            </w:pPr>
            <w:r w:rsidRPr="00BF4046">
              <w:rPr>
                <w:sz w:val="20"/>
                <w:szCs w:val="20"/>
              </w:rPr>
              <w:t>-</w:t>
            </w:r>
          </w:p>
        </w:tc>
      </w:tr>
      <w:tr w:rsidR="00FC68DB" w:rsidRPr="007055D9" w14:paraId="7A8FF4E6" w14:textId="77777777" w:rsidTr="00FC68DB">
        <w:trPr>
          <w:jc w:val="center"/>
        </w:trPr>
        <w:tc>
          <w:tcPr>
            <w:tcW w:w="1871" w:type="dxa"/>
            <w:shd w:val="clear" w:color="auto" w:fill="auto"/>
          </w:tcPr>
          <w:p w14:paraId="2C3207F5" w14:textId="77777777" w:rsidR="00FC68DB" w:rsidRPr="00BF4046" w:rsidRDefault="00FC68DB" w:rsidP="00B202D2">
            <w:pPr>
              <w:rPr>
                <w:sz w:val="20"/>
                <w:szCs w:val="20"/>
              </w:rPr>
            </w:pPr>
            <w:r w:rsidRPr="00BF4046">
              <w:rPr>
                <w:sz w:val="20"/>
                <w:szCs w:val="20"/>
              </w:rPr>
              <w:t>z</w:t>
            </w:r>
          </w:p>
        </w:tc>
        <w:tc>
          <w:tcPr>
            <w:tcW w:w="1800" w:type="dxa"/>
            <w:shd w:val="clear" w:color="auto" w:fill="auto"/>
          </w:tcPr>
          <w:p w14:paraId="1667FD93" w14:textId="77777777" w:rsidR="00FC68DB" w:rsidRPr="00BF4046" w:rsidRDefault="00FC68DB" w:rsidP="00B202D2">
            <w:pPr>
              <w:rPr>
                <w:sz w:val="20"/>
                <w:szCs w:val="20"/>
              </w:rPr>
            </w:pPr>
            <w:r>
              <w:rPr>
                <w:sz w:val="20"/>
                <w:szCs w:val="20"/>
              </w:rPr>
              <w:t>Floating point</w:t>
            </w:r>
          </w:p>
        </w:tc>
        <w:tc>
          <w:tcPr>
            <w:tcW w:w="1620" w:type="dxa"/>
            <w:shd w:val="clear" w:color="auto" w:fill="auto"/>
          </w:tcPr>
          <w:p w14:paraId="2E77B364" w14:textId="77777777" w:rsidR="00FC68DB" w:rsidRPr="00BF4046" w:rsidRDefault="00FC68DB" w:rsidP="00B202D2">
            <w:pPr>
              <w:rPr>
                <w:sz w:val="20"/>
                <w:szCs w:val="20"/>
              </w:rPr>
            </w:pPr>
            <w:r w:rsidRPr="00BF4046">
              <w:rPr>
                <w:sz w:val="20"/>
                <w:szCs w:val="20"/>
              </w:rPr>
              <w:t>Required</w:t>
            </w:r>
          </w:p>
        </w:tc>
        <w:tc>
          <w:tcPr>
            <w:tcW w:w="3240" w:type="dxa"/>
            <w:shd w:val="clear" w:color="auto" w:fill="auto"/>
          </w:tcPr>
          <w:p w14:paraId="4129C5A4" w14:textId="77777777" w:rsidR="00FC68DB" w:rsidRPr="00BF4046" w:rsidRDefault="00FC68DB" w:rsidP="00B202D2">
            <w:pPr>
              <w:rPr>
                <w:sz w:val="20"/>
                <w:szCs w:val="20"/>
              </w:rPr>
            </w:pPr>
            <w:r w:rsidRPr="00BF4046">
              <w:rPr>
                <w:sz w:val="20"/>
                <w:szCs w:val="20"/>
              </w:rPr>
              <w:t>-</w:t>
            </w:r>
          </w:p>
        </w:tc>
      </w:tr>
      <w:tr w:rsidR="00FC68DB" w:rsidRPr="007055D9" w14:paraId="32129B0A" w14:textId="77777777" w:rsidTr="00FC68DB">
        <w:trPr>
          <w:jc w:val="center"/>
        </w:trPr>
        <w:tc>
          <w:tcPr>
            <w:tcW w:w="1871" w:type="dxa"/>
            <w:shd w:val="clear" w:color="auto" w:fill="auto"/>
          </w:tcPr>
          <w:p w14:paraId="7FB310F7" w14:textId="77777777" w:rsidR="00FC68DB" w:rsidRPr="00BF4046" w:rsidRDefault="00FC68DB" w:rsidP="00B202D2">
            <w:pPr>
              <w:rPr>
                <w:sz w:val="20"/>
                <w:szCs w:val="20"/>
              </w:rPr>
            </w:pPr>
            <w:r w:rsidRPr="00BF4046">
              <w:rPr>
                <w:sz w:val="20"/>
                <w:szCs w:val="20"/>
              </w:rPr>
              <w:t>reference</w:t>
            </w:r>
          </w:p>
        </w:tc>
        <w:tc>
          <w:tcPr>
            <w:tcW w:w="1800" w:type="dxa"/>
            <w:shd w:val="clear" w:color="auto" w:fill="auto"/>
          </w:tcPr>
          <w:p w14:paraId="139EC5D9" w14:textId="77777777" w:rsidR="00FC68DB" w:rsidRPr="00BF4046" w:rsidRDefault="00FC68DB" w:rsidP="00B202D2">
            <w:pPr>
              <w:rPr>
                <w:sz w:val="20"/>
                <w:szCs w:val="20"/>
              </w:rPr>
            </w:pPr>
            <w:r>
              <w:rPr>
                <w:sz w:val="20"/>
                <w:szCs w:val="20"/>
              </w:rPr>
              <w:t>Boolean</w:t>
            </w:r>
          </w:p>
        </w:tc>
        <w:tc>
          <w:tcPr>
            <w:tcW w:w="1620" w:type="dxa"/>
            <w:shd w:val="clear" w:color="auto" w:fill="auto"/>
          </w:tcPr>
          <w:p w14:paraId="4D18E1E2" w14:textId="77777777" w:rsidR="00FC68DB" w:rsidRPr="00BF4046" w:rsidRDefault="00FC68DB" w:rsidP="00B202D2">
            <w:pPr>
              <w:rPr>
                <w:sz w:val="20"/>
                <w:szCs w:val="20"/>
              </w:rPr>
            </w:pPr>
            <w:r w:rsidRPr="00BF4046">
              <w:rPr>
                <w:sz w:val="20"/>
                <w:szCs w:val="20"/>
              </w:rPr>
              <w:t>Optional</w:t>
            </w:r>
          </w:p>
        </w:tc>
        <w:tc>
          <w:tcPr>
            <w:tcW w:w="3240" w:type="dxa"/>
            <w:shd w:val="clear" w:color="auto" w:fill="auto"/>
          </w:tcPr>
          <w:p w14:paraId="4E9E82F4" w14:textId="77777777" w:rsidR="00FC68DB" w:rsidRPr="00BF4046" w:rsidRDefault="00FC68DB" w:rsidP="00B202D2">
            <w:pPr>
              <w:rPr>
                <w:sz w:val="20"/>
                <w:szCs w:val="20"/>
              </w:rPr>
            </w:pPr>
            <w:r>
              <w:rPr>
                <w:sz w:val="20"/>
                <w:szCs w:val="20"/>
              </w:rPr>
              <w:t>"</w:t>
            </w:r>
            <w:r w:rsidRPr="00BF4046">
              <w:rPr>
                <w:sz w:val="20"/>
                <w:szCs w:val="20"/>
              </w:rPr>
              <w:t>false</w:t>
            </w:r>
            <w:r>
              <w:rPr>
                <w:sz w:val="20"/>
                <w:szCs w:val="20"/>
              </w:rPr>
              <w:t>"</w:t>
            </w:r>
          </w:p>
        </w:tc>
      </w:tr>
      <w:tr w:rsidR="00FC68DB" w:rsidRPr="007055D9" w14:paraId="4DADA0AA"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ED2A4A7" w14:textId="77777777" w:rsidR="00FC68DB" w:rsidRPr="00BF4046" w:rsidRDefault="00FC68DB" w:rsidP="00B202D2">
            <w:pPr>
              <w:rPr>
                <w:sz w:val="20"/>
                <w:szCs w:val="20"/>
              </w:rPr>
            </w:pPr>
            <w:r w:rsidRPr="00BF4046">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203623A" w14:textId="77777777" w:rsidR="00FC68DB" w:rsidRPr="00BF4046" w:rsidRDefault="00FC68DB" w:rsidP="00B202D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16DC1075" w14:textId="77777777" w:rsidR="00FC68DB" w:rsidRPr="00BF4046" w:rsidRDefault="00FC68DB" w:rsidP="00B202D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137013A0" w14:textId="77777777" w:rsidR="00FC68DB" w:rsidRPr="00BF4046" w:rsidRDefault="00FC68DB" w:rsidP="00B202D2">
            <w:pPr>
              <w:rPr>
                <w:sz w:val="20"/>
                <w:szCs w:val="20"/>
              </w:rPr>
            </w:pPr>
            <w:r w:rsidRPr="00BF4046">
              <w:rPr>
                <w:sz w:val="20"/>
                <w:szCs w:val="20"/>
              </w:rPr>
              <w:t>-</w:t>
            </w:r>
          </w:p>
        </w:tc>
      </w:tr>
      <w:tr w:rsidR="00FC68DB" w:rsidRPr="007055D9" w14:paraId="632BB38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F974CC" w14:textId="77777777" w:rsidR="00FC68DB" w:rsidRPr="00BF4046" w:rsidRDefault="00FC68DB" w:rsidP="00B202D2">
            <w:pPr>
              <w:rPr>
                <w:sz w:val="20"/>
                <w:szCs w:val="20"/>
              </w:rPr>
            </w:pPr>
            <w:r w:rsidRPr="00BF4046">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35028430" w14:textId="77777777" w:rsidR="00FC68DB" w:rsidRPr="00BF4046" w:rsidRDefault="00FC68DB" w:rsidP="00B202D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C95E341" w14:textId="77777777" w:rsidR="00FC68DB" w:rsidRPr="00BF4046" w:rsidRDefault="00FC68DB" w:rsidP="00B202D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D3C08D5" w14:textId="77777777" w:rsidR="00FC68DB" w:rsidRPr="00BF4046" w:rsidRDefault="00FC68DB" w:rsidP="00B202D2">
            <w:pPr>
              <w:rPr>
                <w:sz w:val="20"/>
                <w:szCs w:val="20"/>
              </w:rPr>
            </w:pPr>
            <w:r>
              <w:rPr>
                <w:sz w:val="20"/>
                <w:szCs w:val="20"/>
              </w:rPr>
              <w:t>Value only for specific weld types</w:t>
            </w:r>
          </w:p>
        </w:tc>
      </w:tr>
      <w:tr w:rsidR="00FC68DB" w:rsidRPr="007055D9" w14:paraId="759E65F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E928428" w14:textId="77777777" w:rsidR="00FC68DB" w:rsidRPr="00BF4046" w:rsidRDefault="00FC68DB" w:rsidP="00B202D2">
            <w:pPr>
              <w:rPr>
                <w:sz w:val="20"/>
                <w:szCs w:val="20"/>
              </w:rPr>
            </w:pPr>
            <w:r w:rsidRPr="00BF4046">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5E4A4A8" w14:textId="77777777" w:rsidR="00FC68DB" w:rsidRPr="00BF4046" w:rsidRDefault="00FC68DB" w:rsidP="00B202D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F8DAEBA" w14:textId="77777777" w:rsidR="00FC68DB" w:rsidRPr="00BF4046" w:rsidRDefault="00FC68DB" w:rsidP="00B202D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974EC69" w14:textId="77777777" w:rsidR="00FC68DB" w:rsidRPr="00BF4046" w:rsidRDefault="00FC68DB" w:rsidP="00B202D2">
            <w:pPr>
              <w:rPr>
                <w:sz w:val="20"/>
                <w:szCs w:val="20"/>
              </w:rPr>
            </w:pPr>
            <w:r>
              <w:rPr>
                <w:sz w:val="20"/>
                <w:szCs w:val="20"/>
              </w:rPr>
              <w:t>Value only for specific weld types</w:t>
            </w:r>
          </w:p>
        </w:tc>
      </w:tr>
      <w:tr w:rsidR="00FC68DB" w:rsidRPr="007055D9" w14:paraId="405F0386"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8BB7FB0" w14:textId="77777777" w:rsidR="00FC68DB" w:rsidRPr="00BF4046" w:rsidRDefault="00FC68DB" w:rsidP="00B202D2">
            <w:pPr>
              <w:rPr>
                <w:sz w:val="20"/>
                <w:szCs w:val="20"/>
              </w:rPr>
            </w:pPr>
            <w:r w:rsidRPr="00BF4046">
              <w:rPr>
                <w:sz w:val="20"/>
                <w:szCs w:val="20"/>
              </w:rPr>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C1E689E" w14:textId="77777777" w:rsidR="00FC68DB" w:rsidRPr="00BF4046" w:rsidRDefault="00FC68DB" w:rsidP="00B202D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25A03B89" w14:textId="77777777" w:rsidR="00FC68DB" w:rsidRPr="00BF4046" w:rsidRDefault="00FC68DB" w:rsidP="00B202D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0F18AAD9" w14:textId="77777777" w:rsidR="00FC68DB" w:rsidRPr="00BF4046" w:rsidRDefault="00FC68DB" w:rsidP="00B202D2">
            <w:pPr>
              <w:rPr>
                <w:sz w:val="20"/>
                <w:szCs w:val="20"/>
              </w:rPr>
            </w:pPr>
            <w:r w:rsidRPr="00BF4046">
              <w:rPr>
                <w:sz w:val="20"/>
                <w:szCs w:val="20"/>
              </w:rPr>
              <w:t>-</w:t>
            </w:r>
          </w:p>
        </w:tc>
      </w:tr>
      <w:tr w:rsidR="00FC68DB" w:rsidRPr="007055D9" w14:paraId="2EEFD9A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170A77" w14:textId="77777777" w:rsidR="00FC68DB" w:rsidRPr="00BF4046" w:rsidRDefault="00FC68DB" w:rsidP="00B202D2">
            <w:pPr>
              <w:rPr>
                <w:sz w:val="20"/>
                <w:szCs w:val="20"/>
              </w:rPr>
            </w:pPr>
            <w:r w:rsidRPr="00BF4046">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6F94874" w14:textId="77777777" w:rsidR="00FC68DB" w:rsidRPr="00BF4046" w:rsidRDefault="00FC68DB" w:rsidP="00B202D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645D6015" w14:textId="77777777" w:rsidR="00FC68DB" w:rsidRPr="00BF4046" w:rsidRDefault="00FC68DB" w:rsidP="00B202D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D3BEC94" w14:textId="77777777" w:rsidR="00FC68DB" w:rsidRPr="00BF4046" w:rsidRDefault="00FC68DB" w:rsidP="00B202D2">
            <w:pPr>
              <w:rPr>
                <w:sz w:val="20"/>
                <w:szCs w:val="20"/>
              </w:rPr>
            </w:pPr>
            <w:r w:rsidRPr="00BF4046">
              <w:rPr>
                <w:sz w:val="20"/>
                <w:szCs w:val="20"/>
              </w:rPr>
              <w:t>-</w:t>
            </w:r>
          </w:p>
        </w:tc>
      </w:tr>
      <w:tr w:rsidR="00FC68DB" w:rsidRPr="007055D9" w14:paraId="5F658D5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27CFD09" w14:textId="77777777" w:rsidR="00FC68DB" w:rsidRPr="00BF4046" w:rsidRDefault="00FC68DB" w:rsidP="00B202D2">
            <w:pPr>
              <w:rPr>
                <w:sz w:val="20"/>
                <w:szCs w:val="20"/>
              </w:rPr>
            </w:pPr>
            <w:proofErr w:type="spellStart"/>
            <w:r>
              <w:rPr>
                <w:sz w:val="20"/>
                <w:szCs w:val="20"/>
              </w:rPr>
              <w:t>filler_material</w:t>
            </w:r>
            <w:proofErr w:type="spellEnd"/>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0040C4C" w14:textId="77777777" w:rsidR="00FC68DB" w:rsidRPr="00BF4046" w:rsidRDefault="00FC68DB" w:rsidP="00B202D2">
            <w:pPr>
              <w:rPr>
                <w:sz w:val="20"/>
                <w:szCs w:val="20"/>
              </w:rPr>
            </w:pPr>
            <w:r w:rsidRPr="00A20C5C">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658AB22" w14:textId="77777777" w:rsidR="00FC68DB" w:rsidRPr="00BF4046" w:rsidRDefault="00FC68DB" w:rsidP="00B202D2">
            <w:pPr>
              <w:rPr>
                <w:sz w:val="20"/>
                <w:szCs w:val="20"/>
              </w:rPr>
            </w:pPr>
            <w:r w:rsidRPr="00A20C5C">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2AA03ED" w14:textId="77777777" w:rsidR="00FC68DB" w:rsidRPr="00BF4046" w:rsidRDefault="00FC68DB" w:rsidP="00B202D2">
            <w:pPr>
              <w:rPr>
                <w:sz w:val="20"/>
                <w:szCs w:val="20"/>
              </w:rPr>
            </w:pPr>
            <w:r>
              <w:rPr>
                <w:sz w:val="20"/>
                <w:szCs w:val="20"/>
              </w:rPr>
              <w:t>-</w:t>
            </w:r>
          </w:p>
        </w:tc>
      </w:tr>
      <w:tr w:rsidR="00FC68DB" w:rsidRPr="007055D9" w14:paraId="4D82B628"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5ED02B3" w14:textId="77777777" w:rsidR="00FC68DB" w:rsidRPr="00BF4046" w:rsidRDefault="00FC68DB" w:rsidP="00B202D2">
            <w:pPr>
              <w:keepNext/>
              <w:rPr>
                <w:sz w:val="20"/>
                <w:szCs w:val="20"/>
              </w:rPr>
            </w:pPr>
            <w:r w:rsidRPr="00BF4046">
              <w:rPr>
                <w:sz w:val="20"/>
                <w:szCs w:val="20"/>
              </w:rPr>
              <w:lastRenderedPageBreak/>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008D65AC" w14:textId="77777777" w:rsidR="00FC68DB" w:rsidRPr="00BF4046" w:rsidRDefault="00FC68DB" w:rsidP="00B202D2">
            <w:pPr>
              <w:keepNext/>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B822664" w14:textId="77777777" w:rsidR="00FC68DB" w:rsidRPr="00BF4046" w:rsidRDefault="00FC68DB" w:rsidP="00B202D2">
            <w:pPr>
              <w:keepNext/>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B0798EE" w14:textId="77777777" w:rsidR="00FC68DB" w:rsidRPr="00BF4046" w:rsidRDefault="00FC68DB" w:rsidP="00B202D2">
            <w:pPr>
              <w:keepNext/>
              <w:rPr>
                <w:sz w:val="20"/>
                <w:szCs w:val="20"/>
              </w:rPr>
            </w:pPr>
            <w:r w:rsidRPr="00BF4046">
              <w:rPr>
                <w:sz w:val="20"/>
                <w:szCs w:val="20"/>
              </w:rPr>
              <w:t>-</w:t>
            </w:r>
          </w:p>
        </w:tc>
      </w:tr>
      <w:tr w:rsidR="00FC68DB" w:rsidRPr="007055D9" w14:paraId="7A4165F5" w14:textId="77777777" w:rsidTr="00FC68DB">
        <w:trPr>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2A92F240" w14:textId="77777777" w:rsidR="00FC68DB" w:rsidRPr="00BF4046" w:rsidRDefault="00FC68DB" w:rsidP="00B202D2">
            <w:pPr>
              <w:keepNext/>
              <w:rPr>
                <w:sz w:val="20"/>
                <w:szCs w:val="20"/>
              </w:rPr>
            </w:pPr>
            <w:r w:rsidRPr="00BF4046">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6264534B" w14:textId="77777777" w:rsidR="00FC68DB" w:rsidRPr="00BF4046" w:rsidRDefault="00FC68DB" w:rsidP="00B202D2">
            <w:pPr>
              <w:keepNext/>
              <w:rPr>
                <w:sz w:val="20"/>
                <w:szCs w:val="20"/>
              </w:rPr>
            </w:pPr>
            <w:r>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3DDC607A" w14:textId="77777777" w:rsidR="00FC68DB" w:rsidRPr="00BF4046" w:rsidRDefault="00FC68DB" w:rsidP="00B202D2">
            <w:pPr>
              <w:keepNext/>
              <w:rPr>
                <w:sz w:val="20"/>
                <w:szCs w:val="20"/>
              </w:rPr>
            </w:pPr>
            <w:r w:rsidRPr="00BF4046">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4A6E084E" w14:textId="77777777" w:rsidR="00FC68DB" w:rsidRPr="00BF4046" w:rsidRDefault="00FC68DB" w:rsidP="00B202D2">
            <w:pPr>
              <w:keepNext/>
              <w:rPr>
                <w:sz w:val="20"/>
                <w:szCs w:val="20"/>
              </w:rPr>
            </w:pPr>
            <w:r w:rsidRPr="00BF4046">
              <w:rPr>
                <w:sz w:val="20"/>
                <w:szCs w:val="20"/>
              </w:rPr>
              <w:t>0 ≤ penetration ≤ 1</w:t>
            </w:r>
          </w:p>
        </w:tc>
      </w:tr>
    </w:tbl>
    <w:p w14:paraId="39F16F1A" w14:textId="454D70B7" w:rsidR="00FC68DB" w:rsidRPr="007055D9" w:rsidRDefault="00FC68DB" w:rsidP="00B202D2">
      <w:pPr>
        <w:pStyle w:val="Beschriftung"/>
        <w:spacing w:before="120"/>
      </w:pPr>
      <w:bookmarkStart w:id="1749" w:name="_Toc3566490"/>
      <w:bookmarkStart w:id="1750" w:name="_Toc34747491"/>
      <w:bookmarkStart w:id="1751" w:name="_Toc77095950"/>
      <w:r>
        <w:t xml:space="preserve">Table </w:t>
      </w:r>
      <w:r>
        <w:fldChar w:fldCharType="begin"/>
      </w:r>
      <w:r>
        <w:instrText xml:space="preserve"> SEQ Table \* ARABIC </w:instrText>
      </w:r>
      <w:r>
        <w:fldChar w:fldCharType="separate"/>
      </w:r>
      <w:r w:rsidR="008116BB">
        <w:rPr>
          <w:noProof/>
        </w:rPr>
        <w:t>91</w:t>
      </w:r>
      <w:r>
        <w:fldChar w:fldCharType="end"/>
      </w:r>
      <w:r>
        <w:t xml:space="preserve">: Attributes of element </w:t>
      </w:r>
      <w:r w:rsidRPr="00271D68">
        <w:rPr>
          <w:rFonts w:ascii="Courier New" w:hAnsi="Courier New" w:cs="Courier New"/>
          <w:kern w:val="22"/>
        </w:rPr>
        <w:t>&lt;</w:t>
      </w:r>
      <w:proofErr w:type="spellStart"/>
      <w:r>
        <w:rPr>
          <w:rFonts w:ascii="Courier New" w:hAnsi="Courier New" w:cs="Courier New"/>
          <w:kern w:val="22"/>
        </w:rPr>
        <w:t>weld_position</w:t>
      </w:r>
      <w:proofErr w:type="spellEnd"/>
      <w:r w:rsidRPr="00271D68">
        <w:rPr>
          <w:rFonts w:ascii="Courier New" w:hAnsi="Courier New" w:cs="Courier New"/>
          <w:kern w:val="22"/>
        </w:rPr>
        <w:t>/&gt;</w:t>
      </w:r>
      <w:bookmarkEnd w:id="1749"/>
      <w:bookmarkEnd w:id="1750"/>
      <w:bookmarkEnd w:id="1751"/>
    </w:p>
    <w:p w14:paraId="7E3FFF19" w14:textId="77777777" w:rsidR="00FC68DB" w:rsidRPr="007055D9" w:rsidRDefault="00FC68DB" w:rsidP="00B202D2">
      <w:r w:rsidRPr="007055D9">
        <w:t xml:space="preserve">Depending on </w:t>
      </w:r>
      <w:r w:rsidRPr="000047FF">
        <w:t>subtype</w:t>
      </w:r>
      <w:r w:rsidRPr="007055D9">
        <w:t xml:space="preserve"> the attributes of the element </w:t>
      </w:r>
      <w:r w:rsidRPr="0033708C">
        <w:rPr>
          <w:rFonts w:ascii="Courier New" w:hAnsi="Courier New" w:cs="Courier New"/>
          <w:b/>
          <w:i/>
          <w:sz w:val="18"/>
        </w:rPr>
        <w:t>&lt;</w:t>
      </w:r>
      <w:proofErr w:type="spellStart"/>
      <w:r w:rsidRPr="0033708C">
        <w:rPr>
          <w:rFonts w:ascii="Courier New" w:hAnsi="Courier New" w:cs="Courier New"/>
          <w:b/>
          <w:i/>
          <w:sz w:val="18"/>
        </w:rPr>
        <w:t>weld_position</w:t>
      </w:r>
      <w:proofErr w:type="spellEnd"/>
      <w:r w:rsidRPr="0033708C">
        <w:rPr>
          <w:rFonts w:ascii="Courier New" w:hAnsi="Courier New" w:cs="Courier New"/>
          <w:b/>
          <w:i/>
          <w:sz w:val="18"/>
        </w:rPr>
        <w:t>/&gt;</w:t>
      </w:r>
      <w:r w:rsidRPr="007055D9">
        <w:t xml:space="preserve"> are different. Each of the </w:t>
      </w:r>
      <w:r w:rsidRPr="00FC27A7">
        <w:t>subtype</w:t>
      </w:r>
      <w:r w:rsidRPr="007055D9">
        <w:t xml:space="preserve"> is supporting its specific combination of attributes. Description of the specific combination can be found in the specific weld section below.</w:t>
      </w:r>
    </w:p>
    <w:p w14:paraId="782A6D4C" w14:textId="77777777" w:rsidR="00FC68DB" w:rsidRPr="007055D9" w:rsidRDefault="00FC68DB" w:rsidP="00B202D2">
      <w:pPr>
        <w:pStyle w:val="Example"/>
        <w:keepNext/>
      </w:pPr>
      <w:r w:rsidRPr="007055D9">
        <w:t>Example</w:t>
      </w:r>
      <w:r>
        <w:t xml:space="preserve"> A (</w:t>
      </w:r>
      <w:r>
        <w:rPr>
          <w:sz w:val="22"/>
        </w:rPr>
        <w:t xml:space="preserve">within each </w:t>
      </w:r>
      <w:r w:rsidRPr="00003133">
        <w:rPr>
          <w:rFonts w:ascii="Courier New" w:hAnsi="Courier New" w:cs="Courier New"/>
          <w:i/>
          <w:sz w:val="18"/>
        </w:rPr>
        <w:t>attribute</w:t>
      </w:r>
      <w:r>
        <w:t>)</w:t>
      </w:r>
      <w:r w:rsidRPr="007055D9">
        <w:t>:</w:t>
      </w:r>
      <w:r>
        <w:t xml:space="preserve"> </w:t>
      </w:r>
    </w:p>
    <w:p w14:paraId="0EAFE955" w14:textId="77777777" w:rsidR="00FC68DB" w:rsidRPr="007055D9" w:rsidRDefault="00FC68DB" w:rsidP="00B202D2">
      <w:pPr>
        <w:pStyle w:val="XMLCode"/>
        <w:keepNext/>
      </w:pPr>
    </w:p>
    <w:p w14:paraId="0D972AF0" w14:textId="77777777" w:rsidR="00FC68DB" w:rsidRPr="006C190C" w:rsidRDefault="00FC68DB" w:rsidP="00B202D2">
      <w:pPr>
        <w:pStyle w:val="XMLCode"/>
        <w:keepNext/>
        <w:rPr>
          <w:rFonts w:cs="Courier New"/>
        </w:rPr>
      </w:pPr>
      <w:r w:rsidRPr="006C190C">
        <w:rPr>
          <w:rFonts w:cs="Courier New"/>
        </w:rPr>
        <w:t>&lt;connection_1d&gt;</w:t>
      </w:r>
    </w:p>
    <w:p w14:paraId="7B56F07B" w14:textId="77777777" w:rsidR="00FC68DB" w:rsidRPr="006C190C" w:rsidRDefault="00FC68DB" w:rsidP="00B202D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5154A0D5" w14:textId="77777777" w:rsidR="00FC68DB" w:rsidRPr="006C190C" w:rsidRDefault="00FC68DB" w:rsidP="00B202D2">
      <w:pPr>
        <w:pStyle w:val="XMLCode"/>
        <w:keepNext/>
        <w:rPr>
          <w:rFonts w:cs="Courier New"/>
        </w:rPr>
      </w:pPr>
      <w:r w:rsidRPr="006C190C">
        <w:rPr>
          <w:rFonts w:cs="Courier New"/>
        </w:rPr>
        <w:t xml:space="preserve">        &lt;</w:t>
      </w:r>
      <w:proofErr w:type="spellStart"/>
      <w:r>
        <w:rPr>
          <w:rFonts w:cs="Courier New"/>
        </w:rPr>
        <w:t>corner_weld</w:t>
      </w:r>
      <w:proofErr w:type="spellEnd"/>
      <w:r w:rsidRPr="006C190C">
        <w:rPr>
          <w:rFonts w:cs="Courier New"/>
        </w:rPr>
        <w:t xml:space="preserve"> base=</w:t>
      </w:r>
      <w:r>
        <w:rPr>
          <w:rFonts w:cs="Courier New"/>
        </w:rPr>
        <w:t>"</w:t>
      </w:r>
      <w:r w:rsidRPr="006C190C">
        <w:rPr>
          <w:rFonts w:cs="Courier New"/>
        </w:rPr>
        <w:t>1</w:t>
      </w:r>
      <w:r>
        <w:rPr>
          <w:rFonts w:cs="Courier New"/>
        </w:rPr>
        <w:t>"</w:t>
      </w:r>
      <w:r w:rsidRPr="006C190C">
        <w:rPr>
          <w:rFonts w:cs="Courier New"/>
        </w:rPr>
        <w:t xml:space="preserve"> technology=</w:t>
      </w:r>
      <w:r>
        <w:rPr>
          <w:rFonts w:cs="Courier New"/>
        </w:rPr>
        <w:t>"</w:t>
      </w:r>
      <w:r w:rsidRPr="00B62EF2">
        <w:rPr>
          <w:rFonts w:cs="Courier New"/>
        </w:rPr>
        <w:t>resistance</w:t>
      </w:r>
      <w:r>
        <w:rPr>
          <w:rFonts w:cs="Courier New"/>
        </w:rPr>
        <w:t>"</w:t>
      </w:r>
      <w:r w:rsidRPr="006C190C">
        <w:rPr>
          <w:rFonts w:cs="Courier New"/>
        </w:rPr>
        <w:t>&gt;</w:t>
      </w:r>
    </w:p>
    <w:p w14:paraId="36AAF8DA" w14:textId="77777777" w:rsidR="00FC68DB" w:rsidRPr="00966BAF" w:rsidRDefault="00FC68DB" w:rsidP="00B202D2">
      <w:pPr>
        <w:pStyle w:val="XMLCode"/>
        <w:keepNext/>
        <w:rPr>
          <w:rFonts w:cs="Courier New"/>
          <w:b/>
          <w:color w:val="0070C0"/>
          <w:lang w:val="es-ES"/>
        </w:rPr>
      </w:pPr>
      <w:r w:rsidRPr="006C190C">
        <w:rPr>
          <w:rFonts w:cs="Courier New"/>
        </w:rPr>
        <w:t xml:space="preserve">            </w:t>
      </w:r>
      <w:r w:rsidRPr="00966BAF">
        <w:rPr>
          <w:rFonts w:cs="Courier New"/>
          <w:b/>
          <w:color w:val="0070C0"/>
          <w:lang w:val="es-ES"/>
        </w:rPr>
        <w:t>&lt;weld_position u="0.2" x="1" y="0" z="1"</w:t>
      </w:r>
    </w:p>
    <w:p w14:paraId="58198522" w14:textId="77777777" w:rsidR="00FC68DB" w:rsidRPr="00B05B76" w:rsidRDefault="00FC68DB" w:rsidP="00B202D2">
      <w:pPr>
        <w:pStyle w:val="XMLCode"/>
        <w:rPr>
          <w:b/>
          <w:color w:val="0070C0"/>
        </w:rPr>
      </w:pPr>
      <w:r w:rsidRPr="00966BAF">
        <w:rPr>
          <w:b/>
          <w:color w:val="0070C0"/>
          <w:lang w:val="es-ES"/>
        </w:rPr>
        <w:t xml:space="preserve">                           </w:t>
      </w:r>
      <w:r w:rsidRPr="00B05B76">
        <w:rPr>
          <w:b/>
          <w:color w:val="0070C0"/>
        </w:rPr>
        <w:t>reference=</w:t>
      </w:r>
      <w:r>
        <w:rPr>
          <w:b/>
          <w:color w:val="0070C0"/>
        </w:rPr>
        <w:t>"</w:t>
      </w:r>
      <w:r w:rsidRPr="00B05B76">
        <w:rPr>
          <w:b/>
          <w:color w:val="0070C0"/>
        </w:rPr>
        <w:t>true</w:t>
      </w:r>
      <w:r>
        <w:rPr>
          <w:b/>
          <w:color w:val="0070C0"/>
        </w:rPr>
        <w:t>"</w:t>
      </w:r>
    </w:p>
    <w:p w14:paraId="66153D32" w14:textId="77777777" w:rsidR="00FC68DB" w:rsidRPr="00B05B76" w:rsidRDefault="00FC68DB" w:rsidP="00B202D2">
      <w:pPr>
        <w:pStyle w:val="XMLCode"/>
        <w:rPr>
          <w:b/>
          <w:color w:val="0070C0"/>
        </w:rPr>
      </w:pPr>
      <w:r w:rsidRPr="00B05B76">
        <w:rPr>
          <w:b/>
          <w:color w:val="0070C0"/>
        </w:rPr>
        <w:t xml:space="preserve">                           section=</w:t>
      </w:r>
      <w:r>
        <w:rPr>
          <w:b/>
          <w:color w:val="0070C0"/>
        </w:rPr>
        <w:t>"HV"</w:t>
      </w:r>
    </w:p>
    <w:p w14:paraId="57D98AD1" w14:textId="77777777" w:rsidR="00FC68DB" w:rsidRPr="00B05B76" w:rsidRDefault="00FC68DB" w:rsidP="00B202D2">
      <w:pPr>
        <w:pStyle w:val="XMLCode"/>
        <w:rPr>
          <w:b/>
          <w:color w:val="0070C0"/>
        </w:rPr>
      </w:pPr>
      <w:r w:rsidRPr="00B05B76">
        <w:rPr>
          <w:b/>
          <w:color w:val="0070C0"/>
        </w:rPr>
        <w:t xml:space="preserve">                           thickness=</w:t>
      </w:r>
      <w:r>
        <w:rPr>
          <w:b/>
          <w:color w:val="0070C0"/>
        </w:rPr>
        <w:t>"</w:t>
      </w:r>
      <w:r w:rsidRPr="00B05B76">
        <w:rPr>
          <w:b/>
          <w:color w:val="0070C0"/>
        </w:rPr>
        <w:t>0.5</w:t>
      </w:r>
      <w:r>
        <w:rPr>
          <w:b/>
          <w:color w:val="0070C0"/>
        </w:rPr>
        <w:t>"</w:t>
      </w:r>
    </w:p>
    <w:p w14:paraId="4FAF6418" w14:textId="77777777" w:rsidR="00FC68DB" w:rsidRPr="00B05B76" w:rsidRDefault="00FC68DB" w:rsidP="00B202D2">
      <w:pPr>
        <w:pStyle w:val="XMLCode"/>
        <w:rPr>
          <w:b/>
          <w:color w:val="0070C0"/>
        </w:rPr>
      </w:pPr>
      <w:r w:rsidRPr="00B05B76">
        <w:rPr>
          <w:b/>
          <w:color w:val="0070C0"/>
        </w:rPr>
        <w:t xml:space="preserve">                           angle=</w:t>
      </w:r>
      <w:r>
        <w:rPr>
          <w:b/>
          <w:color w:val="0070C0"/>
        </w:rPr>
        <w:t>"</w:t>
      </w:r>
      <w:r w:rsidRPr="00B05B76">
        <w:rPr>
          <w:b/>
          <w:color w:val="0070C0"/>
        </w:rPr>
        <w:t>45</w:t>
      </w:r>
      <w:r>
        <w:rPr>
          <w:b/>
          <w:color w:val="0070C0"/>
        </w:rPr>
        <w:t>"</w:t>
      </w:r>
    </w:p>
    <w:p w14:paraId="169FC357" w14:textId="77777777" w:rsidR="00FC68DB" w:rsidRDefault="00FC68DB" w:rsidP="00B202D2">
      <w:pPr>
        <w:pStyle w:val="XMLCode"/>
        <w:rPr>
          <w:b/>
          <w:color w:val="0070C0"/>
        </w:rPr>
      </w:pPr>
      <w:r w:rsidRPr="00B05B76">
        <w:rPr>
          <w:b/>
          <w:color w:val="0070C0"/>
        </w:rPr>
        <w:t xml:space="preserve">                           filler=</w:t>
      </w:r>
      <w:r>
        <w:rPr>
          <w:b/>
          <w:color w:val="0070C0"/>
        </w:rPr>
        <w:t>"</w:t>
      </w:r>
      <w:r w:rsidRPr="00B05B76">
        <w:rPr>
          <w:b/>
          <w:color w:val="0070C0"/>
        </w:rPr>
        <w:t>yes</w:t>
      </w:r>
      <w:r>
        <w:rPr>
          <w:b/>
          <w:color w:val="0070C0"/>
        </w:rPr>
        <w:t>"</w:t>
      </w:r>
    </w:p>
    <w:p w14:paraId="0A159330" w14:textId="77777777" w:rsidR="00FC68DB" w:rsidRPr="00B05B76" w:rsidRDefault="00FC68DB" w:rsidP="00B202D2">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78BC3CD9" w14:textId="77777777" w:rsidR="00FC68DB" w:rsidRPr="00B05B76" w:rsidRDefault="00FC68DB" w:rsidP="00B202D2">
      <w:pPr>
        <w:pStyle w:val="XMLCode"/>
        <w:rPr>
          <w:b/>
          <w:color w:val="0070C0"/>
        </w:rPr>
      </w:pPr>
      <w:r w:rsidRPr="00B05B76">
        <w:rPr>
          <w:b/>
          <w:color w:val="0070C0"/>
        </w:rPr>
        <w:t xml:space="preserve">                           shape=</w:t>
      </w:r>
      <w:r>
        <w:rPr>
          <w:b/>
          <w:color w:val="0070C0"/>
        </w:rPr>
        <w:t>"</w:t>
      </w:r>
      <w:r w:rsidRPr="00B05B76">
        <w:rPr>
          <w:b/>
          <w:color w:val="0070C0"/>
        </w:rPr>
        <w:t>straight</w:t>
      </w:r>
      <w:r>
        <w:rPr>
          <w:b/>
          <w:color w:val="0070C0"/>
        </w:rPr>
        <w:t>"</w:t>
      </w:r>
    </w:p>
    <w:p w14:paraId="68775BAC" w14:textId="77777777" w:rsidR="00FC68DB" w:rsidRPr="00B05B76" w:rsidRDefault="00FC68DB" w:rsidP="00B202D2">
      <w:pPr>
        <w:pStyle w:val="XMLCode"/>
        <w:rPr>
          <w:b/>
          <w:color w:val="0070C0"/>
        </w:rPr>
      </w:pPr>
      <w:r w:rsidRPr="00B05B76">
        <w:rPr>
          <w:b/>
          <w:color w:val="0070C0"/>
        </w:rPr>
        <w:t xml:space="preserve">                           penetration=</w:t>
      </w:r>
      <w:r>
        <w:rPr>
          <w:b/>
          <w:color w:val="0070C0"/>
        </w:rPr>
        <w:t>"</w:t>
      </w:r>
      <w:r w:rsidRPr="00B05B76">
        <w:rPr>
          <w:b/>
          <w:color w:val="0070C0"/>
        </w:rPr>
        <w:t>0.6</w:t>
      </w:r>
      <w:r>
        <w:rPr>
          <w:b/>
          <w:color w:val="0070C0"/>
        </w:rPr>
        <w:t>"</w:t>
      </w:r>
      <w:r w:rsidRPr="00B05B76">
        <w:rPr>
          <w:b/>
          <w:color w:val="0070C0"/>
        </w:rPr>
        <w:t>/&gt;</w:t>
      </w:r>
    </w:p>
    <w:p w14:paraId="4604C5A7" w14:textId="77777777" w:rsidR="00FC68DB" w:rsidRPr="006C190C" w:rsidRDefault="00FC68DB" w:rsidP="00B202D2">
      <w:pPr>
        <w:pStyle w:val="XMLCode"/>
        <w:keepNext/>
        <w:rPr>
          <w:rFonts w:cs="Courier New"/>
        </w:rPr>
      </w:pPr>
      <w:r w:rsidRPr="006C190C">
        <w:rPr>
          <w:rFonts w:cs="Courier New"/>
        </w:rPr>
        <w:t xml:space="preserve">            &lt;</w:t>
      </w:r>
      <w:proofErr w:type="spellStart"/>
      <w:r w:rsidRPr="006C190C">
        <w:rPr>
          <w:rFonts w:cs="Courier New"/>
        </w:rPr>
        <w:t>sheet_parameter</w:t>
      </w:r>
      <w:proofErr w:type="spellEnd"/>
      <w:r w:rsidRPr="006C190C">
        <w:rPr>
          <w:rFonts w:cs="Courier New"/>
        </w:rPr>
        <w:t xml:space="preserve"> </w:t>
      </w:r>
      <w:r>
        <w:rPr>
          <w:rFonts w:cs="Courier New"/>
        </w:rPr>
        <w:t>index</w:t>
      </w:r>
      <w:r w:rsidRPr="006C190C">
        <w:rPr>
          <w:rFonts w:cs="Courier New"/>
        </w:rPr>
        <w:t>=</w:t>
      </w:r>
      <w:r>
        <w:rPr>
          <w:rFonts w:cs="Courier New"/>
        </w:rPr>
        <w:t>"</w:t>
      </w:r>
      <w:r w:rsidRPr="006C190C">
        <w:rPr>
          <w:rFonts w:cs="Courier New"/>
        </w:rPr>
        <w:t>2</w:t>
      </w:r>
      <w:r>
        <w:rPr>
          <w:rFonts w:cs="Courier New"/>
        </w:rPr>
        <w:t>"</w:t>
      </w:r>
      <w:r w:rsidRPr="006C190C">
        <w:rPr>
          <w:rFonts w:cs="Courier New"/>
        </w:rPr>
        <w:t xml:space="preserve"> gap=</w:t>
      </w:r>
      <w:r>
        <w:rPr>
          <w:rFonts w:cs="Courier New"/>
        </w:rPr>
        <w:t>"</w:t>
      </w:r>
      <w:r w:rsidRPr="006C190C">
        <w:rPr>
          <w:rFonts w:cs="Courier New"/>
        </w:rPr>
        <w:t>1</w:t>
      </w:r>
      <w:r>
        <w:rPr>
          <w:rFonts w:cs="Courier New"/>
        </w:rPr>
        <w:t>.0"</w:t>
      </w:r>
      <w:r w:rsidRPr="006C190C">
        <w:rPr>
          <w:rFonts w:cs="Courier New"/>
        </w:rPr>
        <w:t>/&gt;</w:t>
      </w:r>
    </w:p>
    <w:p w14:paraId="401F6E49" w14:textId="77777777" w:rsidR="00FC68DB" w:rsidRPr="006C190C" w:rsidRDefault="00FC68DB" w:rsidP="00B202D2">
      <w:pPr>
        <w:pStyle w:val="XMLCode"/>
        <w:keepNext/>
        <w:rPr>
          <w:rFonts w:cs="Courier New"/>
        </w:rPr>
      </w:pPr>
      <w:r w:rsidRPr="006C190C">
        <w:rPr>
          <w:rFonts w:cs="Courier New"/>
        </w:rPr>
        <w:t xml:space="preserve">        &lt;/</w:t>
      </w:r>
      <w:proofErr w:type="spellStart"/>
      <w:r w:rsidRPr="006C190C">
        <w:rPr>
          <w:rFonts w:cs="Courier New"/>
        </w:rPr>
        <w:t>corner_weld</w:t>
      </w:r>
      <w:proofErr w:type="spellEnd"/>
      <w:r w:rsidRPr="006C190C">
        <w:rPr>
          <w:rFonts w:cs="Courier New"/>
        </w:rPr>
        <w:t>&gt;</w:t>
      </w:r>
    </w:p>
    <w:p w14:paraId="10D6BF76" w14:textId="77777777" w:rsidR="00FC68DB" w:rsidRPr="006C190C" w:rsidRDefault="00FC68DB" w:rsidP="00B202D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197BDCA6" w14:textId="77777777" w:rsidR="00FC68DB" w:rsidRDefault="00FC68DB" w:rsidP="00B202D2">
      <w:pPr>
        <w:pStyle w:val="XMLCode"/>
        <w:keepNext/>
        <w:rPr>
          <w:rFonts w:cs="Courier New"/>
        </w:rPr>
      </w:pPr>
      <w:r w:rsidRPr="006C190C">
        <w:rPr>
          <w:rFonts w:cs="Courier New"/>
        </w:rPr>
        <w:t>&lt;/connection_1d&gt;</w:t>
      </w:r>
    </w:p>
    <w:p w14:paraId="3FCC8A6C" w14:textId="77777777" w:rsidR="00FC68DB" w:rsidRPr="00B05B76" w:rsidRDefault="00FC68DB" w:rsidP="00B202D2">
      <w:pPr>
        <w:pStyle w:val="XMLCode"/>
        <w:keepNext/>
        <w:rPr>
          <w:rFonts w:cs="Courier New"/>
        </w:rPr>
      </w:pPr>
    </w:p>
    <w:p w14:paraId="24E71AF7" w14:textId="77777777" w:rsidR="00FC68DB" w:rsidRPr="007055D9" w:rsidRDefault="00FC68DB" w:rsidP="00B202D2">
      <w:pPr>
        <w:pStyle w:val="berschrift5"/>
      </w:pPr>
      <w:bookmarkStart w:id="1752" w:name="_Toc338939139"/>
      <w:r w:rsidRPr="007055D9">
        <w:t xml:space="preserve">Attributes </w:t>
      </w:r>
      <w:r>
        <w:t>"</w:t>
      </w:r>
      <w:r w:rsidRPr="007055D9">
        <w:t>u</w:t>
      </w:r>
      <w:r>
        <w:t>"</w:t>
      </w:r>
      <w:r w:rsidRPr="007055D9">
        <w:t xml:space="preserve">, </w:t>
      </w:r>
      <w:r>
        <w:t>"</w:t>
      </w:r>
      <w:r w:rsidRPr="007055D9">
        <w:t>x</w:t>
      </w:r>
      <w:r>
        <w:t>"</w:t>
      </w:r>
      <w:r w:rsidRPr="007055D9">
        <w:t xml:space="preserve">, </w:t>
      </w:r>
      <w:r>
        <w:t>"</w:t>
      </w:r>
      <w:r w:rsidRPr="007055D9">
        <w:t>y</w:t>
      </w:r>
      <w:r>
        <w:t>"</w:t>
      </w:r>
      <w:r w:rsidRPr="007055D9">
        <w:t xml:space="preserve">, </w:t>
      </w:r>
      <w:r>
        <w:t>"</w:t>
      </w:r>
      <w:r w:rsidRPr="007055D9">
        <w:t>z</w:t>
      </w:r>
      <w:bookmarkEnd w:id="1752"/>
      <w:r>
        <w:t>"</w:t>
      </w:r>
    </w:p>
    <w:p w14:paraId="51024561" w14:textId="77777777" w:rsidR="00FC68DB" w:rsidRPr="007055D9" w:rsidRDefault="00FC68DB" w:rsidP="00B202D2">
      <w:r w:rsidRPr="007055D9">
        <w:t xml:space="preserve">The attribute </w:t>
      </w:r>
      <w:r w:rsidRPr="007055D9">
        <w:rPr>
          <w:rStyle w:val="XMLElement"/>
        </w:rPr>
        <w:t>u</w:t>
      </w:r>
      <w:r w:rsidRPr="007055D9">
        <w:t xml:space="preserve"> specifies the relative location on the connection line defined in </w:t>
      </w:r>
      <w:proofErr w:type="spellStart"/>
      <w:r w:rsidRPr="007055D9">
        <w:rPr>
          <w:rStyle w:val="XMLElement"/>
        </w:rPr>
        <w:t>loc_list</w:t>
      </w:r>
      <w:proofErr w:type="spellEnd"/>
      <w:r w:rsidRPr="007055D9">
        <w:t xml:space="preserve">. Value </w:t>
      </w:r>
      <w:r w:rsidRPr="007055D9">
        <w:rPr>
          <w:rStyle w:val="XMLAttribute"/>
        </w:rPr>
        <w:t>u=0</w:t>
      </w:r>
      <w:r w:rsidRPr="007055D9">
        <w:t xml:space="preserve"> represents the first location of the connection line matching the element </w:t>
      </w:r>
      <w:proofErr w:type="spellStart"/>
      <w:r w:rsidRPr="007055D9">
        <w:rPr>
          <w:rStyle w:val="XMLElement"/>
        </w:rPr>
        <w:t>loc</w:t>
      </w:r>
      <w:proofErr w:type="spellEnd"/>
      <w:r w:rsidRPr="007055D9">
        <w:t xml:space="preserve"> specified with the lowest value for the attribute </w:t>
      </w:r>
      <w:r w:rsidRPr="007055D9">
        <w:rPr>
          <w:rStyle w:val="XMLAttribute"/>
        </w:rPr>
        <w:t>u</w:t>
      </w:r>
      <w:r w:rsidRPr="007055D9">
        <w:t xml:space="preserve">. Value </w:t>
      </w:r>
      <w:r w:rsidRPr="007055D9">
        <w:rPr>
          <w:rStyle w:val="XMLAttribute"/>
        </w:rPr>
        <w:t xml:space="preserve">u=1 </w:t>
      </w:r>
      <w:r w:rsidRPr="007055D9">
        <w:t xml:space="preserve">represents the last location of this line matching the element </w:t>
      </w:r>
      <w:proofErr w:type="spellStart"/>
      <w:r w:rsidRPr="007055D9">
        <w:rPr>
          <w:rStyle w:val="XMLElement"/>
        </w:rPr>
        <w:t>loc</w:t>
      </w:r>
      <w:proofErr w:type="spellEnd"/>
      <w:r w:rsidRPr="007055D9">
        <w:t xml:space="preserve"> with highest value for the attribute value </w:t>
      </w:r>
      <w:r w:rsidRPr="007055D9">
        <w:rPr>
          <w:rStyle w:val="XMLAttribute"/>
        </w:rPr>
        <w:t>u</w:t>
      </w:r>
      <w:r w:rsidRPr="007055D9">
        <w:t>. Values in between are specifying the point located at the specified fraction of the line measure in summed up lengths of the segments of the connection line in space.</w:t>
      </w:r>
    </w:p>
    <w:p w14:paraId="5F2C774C" w14:textId="77777777" w:rsidR="00FC68DB" w:rsidRPr="007055D9" w:rsidRDefault="00FC68DB" w:rsidP="00B202D2">
      <w:r w:rsidRPr="007055D9">
        <w:t xml:space="preserve">The attributes </w:t>
      </w:r>
      <w:r w:rsidRPr="007055D9">
        <w:rPr>
          <w:rStyle w:val="XMLElement"/>
        </w:rPr>
        <w:t>x</w:t>
      </w:r>
      <w:r w:rsidRPr="007055D9">
        <w:t xml:space="preserve">, </w:t>
      </w:r>
      <w:r w:rsidRPr="007055D9">
        <w:rPr>
          <w:rStyle w:val="XMLElement"/>
        </w:rPr>
        <w:t>y</w:t>
      </w:r>
      <w:r w:rsidRPr="007055D9">
        <w:t xml:space="preserve">, </w:t>
      </w:r>
      <w:r w:rsidRPr="007055D9">
        <w:rPr>
          <w:rStyle w:val="XMLElement"/>
        </w:rPr>
        <w:t>z</w:t>
      </w:r>
      <w:r w:rsidRPr="007055D9">
        <w:t xml:space="preserve"> </w:t>
      </w:r>
      <w:proofErr w:type="gramStart"/>
      <w:r w:rsidRPr="007055D9">
        <w:t>are</w:t>
      </w:r>
      <w:proofErr w:type="gramEnd"/>
      <w:r w:rsidRPr="007055D9">
        <w:t xml:space="preserve"> specifying the direction vector in global coordinate system into the quadrant of the welding. The origin of this vector is defined by </w:t>
      </w:r>
      <w:r w:rsidRPr="007055D9">
        <w:rPr>
          <w:rStyle w:val="XMLElement"/>
        </w:rPr>
        <w:t>u</w:t>
      </w:r>
      <w:r w:rsidRPr="007055D9">
        <w:t xml:space="preserve"> and the </w:t>
      </w:r>
      <w:proofErr w:type="spellStart"/>
      <w:r w:rsidRPr="007055D9">
        <w:rPr>
          <w:rStyle w:val="XMLElement"/>
        </w:rPr>
        <w:t>loc_list</w:t>
      </w:r>
      <w:proofErr w:type="spellEnd"/>
      <w:r w:rsidRPr="007055D9">
        <w:t>.</w:t>
      </w:r>
    </w:p>
    <w:p w14:paraId="47E98F60" w14:textId="413A2524" w:rsidR="00FC68DB" w:rsidRPr="007055D9" w:rsidRDefault="00FC68DB" w:rsidP="00B202D2">
      <w:r w:rsidRPr="007055D9">
        <w:t>The length of the vector has no specific meaning, only the direction is used. However, it should be sufficiently long to be unambiguous</w:t>
      </w:r>
      <w:r>
        <w:t xml:space="preserve"> as it is presented in </w:t>
      </w:r>
      <w:r>
        <w:fldChar w:fldCharType="begin"/>
      </w:r>
      <w:r>
        <w:instrText xml:space="preserve"> REF _Ref397529572 \h </w:instrText>
      </w:r>
      <w:r>
        <w:fldChar w:fldCharType="separate"/>
      </w:r>
      <w:r w:rsidR="008116BB">
        <w:t xml:space="preserve">Figure </w:t>
      </w:r>
      <w:r w:rsidR="008116BB">
        <w:rPr>
          <w:noProof/>
        </w:rPr>
        <w:t>54</w:t>
      </w:r>
      <w:r>
        <w:fldChar w:fldCharType="end"/>
      </w:r>
      <w:r>
        <w:t>.</w:t>
      </w:r>
    </w:p>
    <w:p w14:paraId="662E3DE0" w14:textId="77777777" w:rsidR="00FC68DB" w:rsidRDefault="00FC68DB" w:rsidP="00B202D2">
      <w:pPr>
        <w:jc w:val="center"/>
      </w:pPr>
      <w:r>
        <w:rPr>
          <w:noProof/>
          <w:lang w:val="en-US"/>
        </w:rPr>
        <w:drawing>
          <wp:inline distT="0" distB="0" distL="0" distR="0" wp14:anchorId="13CB2C73" wp14:editId="747503D4">
            <wp:extent cx="3581400" cy="1874520"/>
            <wp:effectExtent l="0" t="0" r="0" b="0"/>
            <wp:docPr id="2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4"/>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581400" cy="1874520"/>
                    </a:xfrm>
                    <a:prstGeom prst="rect">
                      <a:avLst/>
                    </a:prstGeom>
                    <a:noFill/>
                    <a:ln>
                      <a:noFill/>
                    </a:ln>
                  </pic:spPr>
                </pic:pic>
              </a:graphicData>
            </a:graphic>
          </wp:inline>
        </w:drawing>
      </w:r>
    </w:p>
    <w:p w14:paraId="170898B6" w14:textId="3912007E" w:rsidR="00FC68DB" w:rsidRPr="007055D9" w:rsidRDefault="00FC68DB" w:rsidP="00B202D2">
      <w:pPr>
        <w:pStyle w:val="Beschriftung"/>
      </w:pPr>
      <w:bookmarkStart w:id="1753" w:name="_Ref397529572"/>
      <w:bookmarkStart w:id="1754" w:name="Figure11"/>
      <w:bookmarkStart w:id="1755" w:name="_Toc3557126"/>
      <w:bookmarkStart w:id="1756" w:name="_Toc34747377"/>
      <w:bookmarkStart w:id="1757" w:name="_Toc76030575"/>
      <w:bookmarkStart w:id="1758" w:name="_Toc86863531"/>
      <w:bookmarkStart w:id="1759" w:name="_Toc86863620"/>
      <w:r>
        <w:t xml:space="preserve">Figure </w:t>
      </w:r>
      <w:r>
        <w:fldChar w:fldCharType="begin"/>
      </w:r>
      <w:r>
        <w:instrText xml:space="preserve"> SEQ Figure \* ARABIC </w:instrText>
      </w:r>
      <w:r>
        <w:fldChar w:fldCharType="separate"/>
      </w:r>
      <w:r w:rsidR="008116BB">
        <w:rPr>
          <w:noProof/>
        </w:rPr>
        <w:t>54</w:t>
      </w:r>
      <w:r>
        <w:fldChar w:fldCharType="end"/>
      </w:r>
      <w:bookmarkEnd w:id="1753"/>
      <w:bookmarkEnd w:id="1754"/>
      <w:r w:rsidRPr="007055D9">
        <w:t xml:space="preserve">: Welding Position </w:t>
      </w:r>
      <w:r>
        <w:t>vector direction and length</w:t>
      </w:r>
      <w:bookmarkEnd w:id="1755"/>
      <w:bookmarkEnd w:id="1756"/>
      <w:bookmarkEnd w:id="1757"/>
      <w:bookmarkEnd w:id="1758"/>
      <w:bookmarkEnd w:id="1759"/>
    </w:p>
    <w:p w14:paraId="3FD74BE5" w14:textId="77777777" w:rsidR="00FC68DB" w:rsidRPr="007055D9" w:rsidRDefault="00FC68DB" w:rsidP="00B202D2">
      <w:pPr>
        <w:pStyle w:val="berschrift5"/>
      </w:pPr>
      <w:bookmarkStart w:id="1760" w:name="_Toc338939140"/>
      <w:bookmarkStart w:id="1761" w:name="_Toc338939137"/>
      <w:bookmarkStart w:id="1762" w:name="_Toc338938906"/>
      <w:bookmarkStart w:id="1763" w:name="_Toc338939103"/>
      <w:r w:rsidRPr="007055D9">
        <w:lastRenderedPageBreak/>
        <w:t xml:space="preserve">Attribute </w:t>
      </w:r>
      <w:r>
        <w:t>"</w:t>
      </w:r>
      <w:r w:rsidRPr="007055D9">
        <w:t>reference</w:t>
      </w:r>
      <w:bookmarkEnd w:id="1760"/>
      <w:r>
        <w:t>"</w:t>
      </w:r>
    </w:p>
    <w:p w14:paraId="4187587F" w14:textId="77777777" w:rsidR="00FC68DB" w:rsidRDefault="00FC68DB" w:rsidP="00B202D2">
      <w:r w:rsidRPr="007055D9">
        <w:t xml:space="preserve">The attribute </w:t>
      </w:r>
      <w:r w:rsidRPr="007055D9">
        <w:rPr>
          <w:rStyle w:val="XMLAttribute"/>
        </w:rPr>
        <w:t xml:space="preserve">reference </w:t>
      </w:r>
      <w:r w:rsidRPr="007055D9">
        <w:t>specifies this weld position to be the reference for welds that need such a reference. In case of butt-welds or cr</w:t>
      </w:r>
      <w:r>
        <w:t xml:space="preserve">uciform </w:t>
      </w:r>
      <w:r w:rsidRPr="007055D9">
        <w:t>joints this is needed to specify a specific side for one of the attributes (see there).</w:t>
      </w:r>
    </w:p>
    <w:p w14:paraId="005AE4D8" w14:textId="77777777" w:rsidR="00FC68DB" w:rsidRDefault="00FC68DB" w:rsidP="00B202D2">
      <w:pPr>
        <w:pStyle w:val="berschrift5"/>
      </w:pPr>
      <w:r w:rsidRPr="007055D9">
        <w:t xml:space="preserve">Attribute </w:t>
      </w:r>
      <w:r>
        <w:t>"</w:t>
      </w:r>
      <w:r w:rsidRPr="007055D9">
        <w:t>section</w:t>
      </w:r>
      <w:r>
        <w:t>"</w:t>
      </w:r>
    </w:p>
    <w:p w14:paraId="3A09EABE" w14:textId="77777777" w:rsidR="00FC68DB" w:rsidRPr="007055D9" w:rsidRDefault="00FC68DB" w:rsidP="00B202D2">
      <w:r w:rsidRPr="007055D9">
        <w:t xml:space="preserve">The attribute </w:t>
      </w:r>
      <w:r w:rsidRPr="007055D9">
        <w:rPr>
          <w:rStyle w:val="XMLAttribute"/>
        </w:rPr>
        <w:t>section</w:t>
      </w:r>
      <w:r w:rsidRPr="007055D9">
        <w:t xml:space="preserve"> defines the geometry section of the weld.</w:t>
      </w:r>
      <w:r>
        <w:t xml:space="preserve"> </w:t>
      </w:r>
      <w:r w:rsidRPr="007055D9">
        <w:t>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297F3E50" w14:textId="77777777" w:rsidR="00FC68DB" w:rsidRPr="00840572" w:rsidRDefault="00FC68DB" w:rsidP="00B202D2">
      <w:r w:rsidRPr="007055D9">
        <w:t xml:space="preserve">In most cases the sections </w:t>
      </w:r>
      <w:r>
        <w:t>"</w:t>
      </w:r>
      <w:r w:rsidRPr="007055D9">
        <w:t>Fillet</w:t>
      </w:r>
      <w:r>
        <w:t>"</w:t>
      </w:r>
      <w:r w:rsidRPr="007055D9">
        <w:t xml:space="preserve">, </w:t>
      </w:r>
      <w:r>
        <w:t>"</w:t>
      </w:r>
      <w:r w:rsidRPr="007055D9">
        <w:t>HV</w:t>
      </w:r>
      <w:r>
        <w:t>"</w:t>
      </w:r>
      <w:r w:rsidRPr="007055D9">
        <w:t xml:space="preserve"> and </w:t>
      </w:r>
      <w:r>
        <w:t>"</w:t>
      </w:r>
      <w:r w:rsidRPr="007055D9">
        <w:t>HY</w:t>
      </w:r>
      <w:r>
        <w:t>"</w:t>
      </w:r>
      <w:r w:rsidRPr="007055D9">
        <w:t xml:space="preserve"> are used in seam weld connections when the head of a sheet is welded on a base sheet. Connections putting two sheet heads together are mostly using the section types </w:t>
      </w:r>
      <w:r>
        <w:t>"</w:t>
      </w:r>
      <w:r w:rsidRPr="007055D9">
        <w:t>I</w:t>
      </w:r>
      <w:r>
        <w:t>"</w:t>
      </w:r>
      <w:r w:rsidRPr="007055D9">
        <w:t xml:space="preserve">, </w:t>
      </w:r>
      <w:r>
        <w:t>"</w:t>
      </w:r>
      <w:r w:rsidRPr="007055D9">
        <w:t>V</w:t>
      </w:r>
      <w:r>
        <w:t>"</w:t>
      </w:r>
      <w:r w:rsidRPr="007055D9">
        <w:t xml:space="preserve">, </w:t>
      </w:r>
      <w:r>
        <w:t>"</w:t>
      </w:r>
      <w:r w:rsidRPr="007055D9">
        <w:t>X</w:t>
      </w:r>
      <w:r>
        <w:t>"</w:t>
      </w:r>
      <w:r w:rsidRPr="007055D9">
        <w:t xml:space="preserve"> and </w:t>
      </w:r>
      <w:r>
        <w:t>"</w:t>
      </w:r>
      <w:r w:rsidRPr="007055D9">
        <w:t>Y</w:t>
      </w:r>
      <w:r>
        <w:t>"</w:t>
      </w:r>
      <w:r w:rsidRPr="007055D9">
        <w:t>.</w:t>
      </w:r>
    </w:p>
    <w:p w14:paraId="11864946" w14:textId="77777777" w:rsidR="00FC68DB" w:rsidRPr="007055D9" w:rsidRDefault="00FC68DB" w:rsidP="00B202D2">
      <w:pPr>
        <w:keepNext/>
      </w:pPr>
      <w:r w:rsidRPr="007055D9">
        <w:t>Allowed values are</w:t>
      </w:r>
      <w:r>
        <w:t>:</w:t>
      </w:r>
    </w:p>
    <w:p w14:paraId="67B5BD79" w14:textId="77777777" w:rsidR="00FC68DB" w:rsidRPr="007055D9" w:rsidRDefault="00FC68DB" w:rsidP="00BA04B6">
      <w:pPr>
        <w:pStyle w:val="Aufzhlungszeichen"/>
        <w:keepNext/>
        <w:numPr>
          <w:ilvl w:val="0"/>
          <w:numId w:val="11"/>
        </w:numPr>
        <w:tabs>
          <w:tab w:val="clear" w:pos="454"/>
          <w:tab w:val="left" w:pos="567"/>
        </w:tabs>
        <w:ind w:left="567" w:hanging="283"/>
        <w:rPr>
          <w:rStyle w:val="XMLAttribute"/>
        </w:rPr>
      </w:pPr>
      <w:r w:rsidRPr="007055D9">
        <w:rPr>
          <w:rStyle w:val="XMLAttribute"/>
        </w:rPr>
        <w:t>I</w:t>
      </w:r>
    </w:p>
    <w:p w14:paraId="4232A9E4" w14:textId="77777777" w:rsidR="00FC68DB" w:rsidRPr="007055D9" w:rsidRDefault="00FC68DB" w:rsidP="00BA04B6">
      <w:pPr>
        <w:pStyle w:val="Aufzhlungszeichen"/>
        <w:keepNext/>
        <w:numPr>
          <w:ilvl w:val="0"/>
          <w:numId w:val="11"/>
        </w:numPr>
        <w:tabs>
          <w:tab w:val="clear" w:pos="454"/>
          <w:tab w:val="num" w:pos="567"/>
        </w:tabs>
        <w:ind w:left="567" w:hanging="283"/>
        <w:rPr>
          <w:rStyle w:val="XMLAttribute"/>
        </w:rPr>
      </w:pPr>
      <w:r w:rsidRPr="007055D9">
        <w:rPr>
          <w:rStyle w:val="XMLAttribute"/>
        </w:rPr>
        <w:t>V</w:t>
      </w:r>
    </w:p>
    <w:p w14:paraId="2CAC6EFD" w14:textId="77777777" w:rsidR="00FC68DB" w:rsidRPr="007055D9" w:rsidRDefault="00FC68DB" w:rsidP="00BA04B6">
      <w:pPr>
        <w:pStyle w:val="Aufzhlungszeichen"/>
        <w:numPr>
          <w:ilvl w:val="0"/>
          <w:numId w:val="11"/>
        </w:numPr>
        <w:tabs>
          <w:tab w:val="clear" w:pos="454"/>
          <w:tab w:val="num" w:pos="567"/>
        </w:tabs>
        <w:ind w:left="567" w:hanging="283"/>
        <w:rPr>
          <w:rStyle w:val="XMLAttribute"/>
        </w:rPr>
      </w:pPr>
      <w:r w:rsidRPr="007055D9">
        <w:rPr>
          <w:rStyle w:val="XMLAttribute"/>
        </w:rPr>
        <w:t>U</w:t>
      </w:r>
    </w:p>
    <w:p w14:paraId="6E2AAD9C" w14:textId="77777777" w:rsidR="00FC68DB" w:rsidRPr="007055D9" w:rsidRDefault="00FC68DB" w:rsidP="00BA04B6">
      <w:pPr>
        <w:pStyle w:val="Aufzhlungszeichen"/>
        <w:numPr>
          <w:ilvl w:val="0"/>
          <w:numId w:val="11"/>
        </w:numPr>
        <w:tabs>
          <w:tab w:val="clear" w:pos="454"/>
          <w:tab w:val="num" w:pos="567"/>
        </w:tabs>
        <w:ind w:left="567" w:hanging="283"/>
        <w:rPr>
          <w:rStyle w:val="XMLAttribute"/>
        </w:rPr>
      </w:pPr>
      <w:r w:rsidRPr="007055D9">
        <w:rPr>
          <w:rStyle w:val="XMLAttribute"/>
        </w:rPr>
        <w:t>X</w:t>
      </w:r>
    </w:p>
    <w:p w14:paraId="7653215F" w14:textId="77777777" w:rsidR="00FC68DB" w:rsidRPr="007055D9" w:rsidRDefault="00FC68DB" w:rsidP="00BA04B6">
      <w:pPr>
        <w:pStyle w:val="Aufzhlungszeichen"/>
        <w:numPr>
          <w:ilvl w:val="0"/>
          <w:numId w:val="11"/>
        </w:numPr>
        <w:tabs>
          <w:tab w:val="clear" w:pos="454"/>
          <w:tab w:val="num" w:pos="567"/>
        </w:tabs>
        <w:ind w:left="567" w:hanging="283"/>
        <w:rPr>
          <w:rStyle w:val="XMLAttribute"/>
        </w:rPr>
      </w:pPr>
      <w:r w:rsidRPr="007055D9">
        <w:rPr>
          <w:rStyle w:val="XMLAttribute"/>
        </w:rPr>
        <w:t>Y</w:t>
      </w:r>
    </w:p>
    <w:p w14:paraId="6E342255" w14:textId="77777777" w:rsidR="00FC68DB" w:rsidRPr="007055D9" w:rsidRDefault="00FC68DB" w:rsidP="00BA04B6">
      <w:pPr>
        <w:pStyle w:val="Aufzhlungszeichen"/>
        <w:numPr>
          <w:ilvl w:val="0"/>
          <w:numId w:val="11"/>
        </w:numPr>
        <w:tabs>
          <w:tab w:val="clear" w:pos="454"/>
          <w:tab w:val="num" w:pos="567"/>
        </w:tabs>
        <w:ind w:left="567" w:hanging="283"/>
        <w:rPr>
          <w:rStyle w:val="XMLAttribute"/>
        </w:rPr>
      </w:pPr>
      <w:r w:rsidRPr="007055D9">
        <w:rPr>
          <w:rStyle w:val="XMLAttribute"/>
        </w:rPr>
        <w:t>HV</w:t>
      </w:r>
    </w:p>
    <w:p w14:paraId="61161B93" w14:textId="77777777" w:rsidR="00FC68DB" w:rsidRPr="007055D9" w:rsidRDefault="00FC68DB" w:rsidP="00BA04B6">
      <w:pPr>
        <w:pStyle w:val="Aufzhlungszeichen"/>
        <w:numPr>
          <w:ilvl w:val="0"/>
          <w:numId w:val="11"/>
        </w:numPr>
        <w:tabs>
          <w:tab w:val="clear" w:pos="454"/>
          <w:tab w:val="num" w:pos="567"/>
        </w:tabs>
        <w:ind w:left="567" w:hanging="283"/>
        <w:rPr>
          <w:rStyle w:val="XMLAttribute"/>
        </w:rPr>
      </w:pPr>
      <w:r w:rsidRPr="007055D9">
        <w:rPr>
          <w:rStyle w:val="XMLAttribute"/>
        </w:rPr>
        <w:t>HY</w:t>
      </w:r>
    </w:p>
    <w:p w14:paraId="282CCA9E" w14:textId="77777777" w:rsidR="00FC68DB" w:rsidRPr="007055D9" w:rsidRDefault="00FC68DB" w:rsidP="00BA04B6">
      <w:pPr>
        <w:pStyle w:val="Aufzhlungszeichen"/>
        <w:numPr>
          <w:ilvl w:val="0"/>
          <w:numId w:val="11"/>
        </w:numPr>
        <w:tabs>
          <w:tab w:val="clear" w:pos="454"/>
          <w:tab w:val="num" w:pos="567"/>
        </w:tabs>
        <w:ind w:left="567" w:hanging="283"/>
        <w:rPr>
          <w:rStyle w:val="XMLAttribute"/>
        </w:rPr>
      </w:pPr>
      <w:r w:rsidRPr="007055D9">
        <w:rPr>
          <w:rStyle w:val="XMLAttribute"/>
        </w:rPr>
        <w:t>Fillet</w:t>
      </w:r>
    </w:p>
    <w:p w14:paraId="5965DEAC" w14:textId="77777777" w:rsidR="00FC68DB" w:rsidRPr="007055D9" w:rsidRDefault="00FC68DB" w:rsidP="00BA04B6">
      <w:pPr>
        <w:pStyle w:val="Aufzhlungszeichen"/>
        <w:numPr>
          <w:ilvl w:val="0"/>
          <w:numId w:val="11"/>
        </w:numPr>
        <w:tabs>
          <w:tab w:val="clear" w:pos="454"/>
          <w:tab w:val="num" w:pos="567"/>
        </w:tabs>
        <w:ind w:left="567" w:hanging="283"/>
        <w:rPr>
          <w:rStyle w:val="XMLAttribute"/>
        </w:rPr>
      </w:pPr>
      <w:r w:rsidRPr="007055D9">
        <w:rPr>
          <w:rStyle w:val="XMLAttribute"/>
        </w:rPr>
        <w:t>Radius</w:t>
      </w:r>
    </w:p>
    <w:p w14:paraId="341C4D11" w14:textId="77777777" w:rsidR="00FC68DB" w:rsidRPr="00D977AB" w:rsidRDefault="00FC68DB" w:rsidP="00B202D2">
      <w:pPr>
        <w:pStyle w:val="berschrift5"/>
        <w:rPr>
          <w:lang w:val="en-US"/>
        </w:rPr>
      </w:pPr>
      <w:r w:rsidRPr="007055D9">
        <w:t xml:space="preserve">Section </w:t>
      </w:r>
      <w:r>
        <w:t>"</w:t>
      </w:r>
      <w:r w:rsidRPr="007055D9">
        <w:t>I</w:t>
      </w:r>
      <w:r>
        <w:t>"</w:t>
      </w:r>
      <w:r w:rsidRPr="00D977AB">
        <w:rPr>
          <w:lang w:val="en-US"/>
        </w:rPr>
        <w:t xml:space="preserve"> </w:t>
      </w:r>
    </w:p>
    <w:p w14:paraId="3CC5642F" w14:textId="77777777" w:rsidR="00FC68DB" w:rsidRDefault="00FC68DB" w:rsidP="00B202D2">
      <w:r w:rsidRPr="007055D9">
        <w:t xml:space="preserve">The section </w:t>
      </w:r>
      <w:r>
        <w:t>"</w:t>
      </w:r>
      <w:r w:rsidRPr="007055D9">
        <w:t>I</w:t>
      </w:r>
      <w:r>
        <w:t>"</w:t>
      </w:r>
      <w:r w:rsidRPr="007055D9">
        <w:t xml:space="preserve"> describes the filling of the weld normally on the head sides of a connection. The section is filled completely and may be welded from one or two sides.</w:t>
      </w:r>
      <w:r>
        <w:t xml:space="preserve"> </w:t>
      </w:r>
    </w:p>
    <w:p w14:paraId="7BA14533" w14:textId="78FCC009" w:rsidR="00FC68DB" w:rsidRPr="007055D9" w:rsidRDefault="00FC68DB" w:rsidP="00B202D2">
      <w:r w:rsidRPr="00856BD3">
        <w:rPr>
          <w:b/>
          <w:u w:val="single"/>
        </w:rPr>
        <w:t>Remark:</w:t>
      </w:r>
      <w:r>
        <w:t xml:space="preserve"> Section "</w:t>
      </w:r>
      <w:r w:rsidRPr="007055D9">
        <w:t>I</w:t>
      </w:r>
      <w:r>
        <w:t>"</w:t>
      </w:r>
      <w:r w:rsidRPr="007055D9">
        <w:t xml:space="preserve"> </w:t>
      </w:r>
      <w:r>
        <w:t>must not be confused with seam weld subtype "</w:t>
      </w:r>
      <w:proofErr w:type="spellStart"/>
      <w:r w:rsidRPr="006A21C5">
        <w:rPr>
          <w:rStyle w:val="XMLElement"/>
        </w:rPr>
        <w:t>i</w:t>
      </w:r>
      <w:r>
        <w:rPr>
          <w:rStyle w:val="XMLElement"/>
        </w:rPr>
        <w:t>_</w:t>
      </w:r>
      <w:r w:rsidRPr="006A21C5">
        <w:rPr>
          <w:rStyle w:val="XMLElement"/>
        </w:rPr>
        <w:t>weld</w:t>
      </w:r>
      <w:proofErr w:type="spellEnd"/>
      <w:r>
        <w:t xml:space="preserve">" (cf. section </w:t>
      </w:r>
      <w:r>
        <w:fldChar w:fldCharType="begin"/>
      </w:r>
      <w:r>
        <w:instrText xml:space="preserve"> REF _Ref414571756 \r \h </w:instrText>
      </w:r>
      <w:r>
        <w:fldChar w:fldCharType="separate"/>
      </w:r>
      <w:r w:rsidR="008116BB">
        <w:t>10.2.4.1</w:t>
      </w:r>
      <w:r>
        <w:fldChar w:fldCharType="end"/>
      </w:r>
      <w:r>
        <w:t xml:space="preserve"> </w:t>
      </w:r>
      <w:r>
        <w:fldChar w:fldCharType="begin"/>
      </w:r>
      <w:r>
        <w:instrText xml:space="preserve"> REF _Ref414571756 \h </w:instrText>
      </w:r>
      <w:r>
        <w:fldChar w:fldCharType="separate"/>
      </w:r>
      <w:r w:rsidR="008116BB" w:rsidRPr="007055D9">
        <w:t>Type Specification</w:t>
      </w:r>
      <w:r>
        <w:fldChar w:fldCharType="end"/>
      </w:r>
      <w:r>
        <w:t xml:space="preserve">)! </w:t>
      </w:r>
    </w:p>
    <w:p w14:paraId="74E8A578" w14:textId="77777777" w:rsidR="00FC68DB" w:rsidRPr="007055D9" w:rsidRDefault="00FC68DB" w:rsidP="00B202D2">
      <w:pPr>
        <w:pStyle w:val="berschrift5"/>
      </w:pPr>
      <w:r w:rsidRPr="007055D9">
        <w:t xml:space="preserve">Section </w:t>
      </w:r>
      <w:r>
        <w:t>"</w:t>
      </w:r>
      <w:r w:rsidRPr="007055D9">
        <w:t>V</w:t>
      </w:r>
      <w:r>
        <w:t>"</w:t>
      </w:r>
    </w:p>
    <w:p w14:paraId="1C20D4D2" w14:textId="77777777" w:rsidR="00FC68DB" w:rsidRDefault="00FC68DB" w:rsidP="00B202D2">
      <w:r w:rsidRPr="007055D9">
        <w:t xml:space="preserve">The section </w:t>
      </w:r>
      <w:r>
        <w:t>"</w:t>
      </w:r>
      <w:r w:rsidRPr="007055D9">
        <w:t>V</w:t>
      </w:r>
      <w:r>
        <w:t>"</w:t>
      </w:r>
      <w:r w:rsidRPr="007055D9">
        <w:t xml:space="preserve"> describes the one-sided filling of the weld with welding material looking like a </w:t>
      </w:r>
      <w:r>
        <w:t>"</w:t>
      </w:r>
      <w:r w:rsidRPr="007055D9">
        <w:t>V</w:t>
      </w:r>
      <w:r>
        <w:t>"</w:t>
      </w:r>
      <w:r w:rsidRPr="007055D9">
        <w:t>. The weld filling provides full penetration.</w:t>
      </w:r>
    </w:p>
    <w:p w14:paraId="3291493E" w14:textId="77777777" w:rsidR="00FC68DB" w:rsidRPr="007055D9" w:rsidRDefault="00FC68DB" w:rsidP="00B202D2">
      <w:pPr>
        <w:pStyle w:val="berschrift5"/>
      </w:pPr>
      <w:r w:rsidRPr="007055D9">
        <w:t xml:space="preserve">Section </w:t>
      </w:r>
      <w:r>
        <w:t>"</w:t>
      </w:r>
      <w:r w:rsidRPr="007055D9">
        <w:t>U</w:t>
      </w:r>
      <w:r>
        <w:t>"</w:t>
      </w:r>
    </w:p>
    <w:p w14:paraId="0AB397E8" w14:textId="77777777" w:rsidR="00FC68DB" w:rsidRPr="007055D9" w:rsidRDefault="00FC68DB" w:rsidP="00B202D2">
      <w:r w:rsidRPr="007055D9">
        <w:t xml:space="preserve">The section </w:t>
      </w:r>
      <w:r>
        <w:t>"</w:t>
      </w:r>
      <w:r w:rsidRPr="007055D9">
        <w:t>U</w:t>
      </w:r>
      <w:r>
        <w:t>"</w:t>
      </w:r>
      <w:r w:rsidRPr="007055D9">
        <w:t xml:space="preserve"> describes the one-sided filling of the weld with welding material looking like a </w:t>
      </w:r>
      <w:r>
        <w:t>"</w:t>
      </w:r>
      <w:r w:rsidRPr="007055D9">
        <w:t>U</w:t>
      </w:r>
      <w:r>
        <w:t>"</w:t>
      </w:r>
      <w:r w:rsidRPr="007055D9">
        <w:t>. The penetration in most cases is less than full penetration.</w:t>
      </w:r>
    </w:p>
    <w:p w14:paraId="26D76497" w14:textId="77777777" w:rsidR="00FC68DB" w:rsidRPr="007055D9" w:rsidRDefault="00FC68DB" w:rsidP="00B202D2">
      <w:pPr>
        <w:pStyle w:val="berschrift5"/>
      </w:pPr>
      <w:r w:rsidRPr="007055D9">
        <w:t xml:space="preserve">Section </w:t>
      </w:r>
      <w:r>
        <w:t>"</w:t>
      </w:r>
      <w:r w:rsidRPr="007055D9">
        <w:t>X</w:t>
      </w:r>
      <w:r>
        <w:t>"</w:t>
      </w:r>
    </w:p>
    <w:p w14:paraId="303ACF5F" w14:textId="77777777" w:rsidR="00FC68DB" w:rsidRPr="007055D9" w:rsidRDefault="00FC68DB" w:rsidP="00B202D2">
      <w:r w:rsidRPr="007055D9">
        <w:t xml:space="preserve">The section </w:t>
      </w:r>
      <w:r>
        <w:t>"</w:t>
      </w:r>
      <w:r w:rsidRPr="007055D9">
        <w:t>X</w:t>
      </w:r>
      <w:r>
        <w:t>"</w:t>
      </w:r>
      <w:r w:rsidRPr="007055D9">
        <w:t xml:space="preserve"> describes the filling of a two-side weld with welding material looking like an </w:t>
      </w:r>
      <w:r>
        <w:t>"</w:t>
      </w:r>
      <w:r w:rsidRPr="007055D9">
        <w:t>X</w:t>
      </w:r>
      <w:r>
        <w:t>"</w:t>
      </w:r>
      <w:r w:rsidRPr="007055D9">
        <w:t>. The weld filling provides full penetration.</w:t>
      </w:r>
    </w:p>
    <w:p w14:paraId="5B32332C" w14:textId="77777777" w:rsidR="00FC68DB" w:rsidRPr="007055D9" w:rsidRDefault="00FC68DB" w:rsidP="00B202D2">
      <w:pPr>
        <w:pStyle w:val="berschrift5"/>
      </w:pPr>
      <w:r w:rsidRPr="007055D9">
        <w:t xml:space="preserve">Section </w:t>
      </w:r>
      <w:r>
        <w:t>"</w:t>
      </w:r>
      <w:r w:rsidRPr="007055D9">
        <w:t>Y</w:t>
      </w:r>
      <w:r>
        <w:t>"</w:t>
      </w:r>
    </w:p>
    <w:p w14:paraId="2FE1F9A6" w14:textId="77777777" w:rsidR="00FC68DB" w:rsidRDefault="00FC68DB" w:rsidP="00B202D2">
      <w:r w:rsidRPr="007055D9">
        <w:t xml:space="preserve">The section </w:t>
      </w:r>
      <w:r>
        <w:t>"</w:t>
      </w:r>
      <w:r w:rsidRPr="007055D9">
        <w:t>Y</w:t>
      </w:r>
      <w:r>
        <w:t>"</w:t>
      </w:r>
      <w:r w:rsidRPr="007055D9">
        <w:t xml:space="preserve"> describes the one-sided filling of the weld with welding material looking like a </w:t>
      </w:r>
      <w:r>
        <w:t>"</w:t>
      </w:r>
      <w:r w:rsidRPr="007055D9">
        <w:t>v</w:t>
      </w:r>
      <w:r>
        <w:t>"</w:t>
      </w:r>
      <w:r w:rsidRPr="007055D9">
        <w:t>. Only a part of the gap between the welded sheets is filled thus there is no full penetration.</w:t>
      </w:r>
    </w:p>
    <w:p w14:paraId="0B3326E8" w14:textId="77777777" w:rsidR="00FC68DB" w:rsidRPr="007055D9" w:rsidRDefault="00FC68DB" w:rsidP="00B202D2">
      <w:pPr>
        <w:pStyle w:val="berschrift5"/>
      </w:pPr>
      <w:r w:rsidRPr="007055D9">
        <w:t xml:space="preserve">Section </w:t>
      </w:r>
      <w:r>
        <w:t>"</w:t>
      </w:r>
      <w:r w:rsidRPr="007055D9">
        <w:t>HV</w:t>
      </w:r>
      <w:r>
        <w:t>"</w:t>
      </w:r>
    </w:p>
    <w:p w14:paraId="44683E57" w14:textId="77777777" w:rsidR="00FC68DB" w:rsidRPr="007055D9" w:rsidRDefault="00FC68DB" w:rsidP="00B202D2">
      <w:r w:rsidRPr="007055D9">
        <w:t xml:space="preserve">The section </w:t>
      </w:r>
      <w:r>
        <w:t>"</w:t>
      </w:r>
      <w:r w:rsidRPr="007055D9">
        <w:t>HV</w:t>
      </w:r>
      <w:r>
        <w:t>"</w:t>
      </w:r>
      <w:r w:rsidRPr="007055D9">
        <w:t xml:space="preserve"> describes the filling of a one-sided weld with a full penetration. The welded sheet is normally be phased to take full advantage of the full penetration.</w:t>
      </w:r>
    </w:p>
    <w:p w14:paraId="6E2C61F3" w14:textId="77777777" w:rsidR="00FC68DB" w:rsidRPr="007055D9" w:rsidRDefault="00FC68DB" w:rsidP="00B202D2">
      <w:pPr>
        <w:pStyle w:val="berschrift5"/>
      </w:pPr>
      <w:r w:rsidRPr="007055D9">
        <w:lastRenderedPageBreak/>
        <w:t xml:space="preserve">Section </w:t>
      </w:r>
      <w:r>
        <w:t>"</w:t>
      </w:r>
      <w:r w:rsidRPr="007055D9">
        <w:t>HY</w:t>
      </w:r>
      <w:r>
        <w:t>"</w:t>
      </w:r>
    </w:p>
    <w:p w14:paraId="37B69905" w14:textId="77777777" w:rsidR="00FC68DB" w:rsidRDefault="00FC68DB" w:rsidP="00B202D2">
      <w:pPr>
        <w:keepNext/>
      </w:pPr>
      <w:r w:rsidRPr="007055D9">
        <w:t xml:space="preserve">The section </w:t>
      </w:r>
      <w:r>
        <w:t>"</w:t>
      </w:r>
      <w:r w:rsidRPr="007055D9">
        <w:t>HY</w:t>
      </w:r>
      <w:r>
        <w:t>"</w:t>
      </w:r>
      <w:r w:rsidRPr="007055D9">
        <w:t xml:space="preserve"> describes again a filling of a one-side </w:t>
      </w:r>
      <w:proofErr w:type="gramStart"/>
      <w:r w:rsidRPr="007055D9">
        <w:t>weld</w:t>
      </w:r>
      <w:proofErr w:type="gramEnd"/>
      <w:r w:rsidRPr="007055D9">
        <w:t xml:space="preserve"> but the penetration is only partial. In common cases the welded sheet is phased partially to take again advantage of the penetration at that area.</w:t>
      </w:r>
    </w:p>
    <w:p w14:paraId="73192476" w14:textId="77777777" w:rsidR="00FC68DB" w:rsidRPr="007055D9" w:rsidRDefault="00FC68DB" w:rsidP="00B202D2">
      <w:pPr>
        <w:pStyle w:val="berschrift5"/>
      </w:pPr>
      <w:r w:rsidRPr="007055D9">
        <w:t xml:space="preserve">Section </w:t>
      </w:r>
      <w:r>
        <w:t>"</w:t>
      </w:r>
      <w:r w:rsidRPr="007055D9">
        <w:t>Fillet</w:t>
      </w:r>
      <w:r>
        <w:t>"</w:t>
      </w:r>
    </w:p>
    <w:p w14:paraId="2698C64B" w14:textId="77777777" w:rsidR="00FC68DB" w:rsidRPr="007055D9" w:rsidRDefault="00FC68DB" w:rsidP="00B202D2">
      <w:r w:rsidRPr="007055D9">
        <w:t xml:space="preserve">The section </w:t>
      </w:r>
      <w:r>
        <w:t>"</w:t>
      </w:r>
      <w:r w:rsidRPr="007055D9">
        <w:t>Fillet</w:t>
      </w:r>
      <w:r>
        <w:t>"</w:t>
      </w:r>
      <w:r w:rsidRPr="007055D9">
        <w:t xml:space="preserve"> describes a one-sided welding placed on the outside of the welded sheets. Depending on the sheet thicknesses there might be a penetration.</w:t>
      </w:r>
    </w:p>
    <w:p w14:paraId="4DFBF5CD" w14:textId="77777777" w:rsidR="00FC68DB" w:rsidRPr="007055D9" w:rsidRDefault="00FC68DB" w:rsidP="00B202D2">
      <w:pPr>
        <w:pStyle w:val="berschrift5"/>
      </w:pPr>
      <w:r w:rsidRPr="007055D9">
        <w:t xml:space="preserve">Section </w:t>
      </w:r>
      <w:r>
        <w:t>"</w:t>
      </w:r>
      <w:r w:rsidRPr="007055D9">
        <w:t>Radius</w:t>
      </w:r>
      <w:r>
        <w:t>"</w:t>
      </w:r>
    </w:p>
    <w:p w14:paraId="5611890C" w14:textId="77777777" w:rsidR="00FC68DB" w:rsidRPr="007055D9" w:rsidRDefault="00FC68DB" w:rsidP="00B202D2">
      <w:r w:rsidRPr="007055D9">
        <w:t xml:space="preserve">The section </w:t>
      </w:r>
      <w:r>
        <w:t>"</w:t>
      </w:r>
      <w:r w:rsidRPr="007055D9">
        <w:t>Radius</w:t>
      </w:r>
      <w:r>
        <w:t>"</w:t>
      </w:r>
      <w:r w:rsidRPr="007055D9">
        <w:t xml:space="preserve"> describes a special case where the welding material looks like a circle but not filling the complete gap between the welded sheets. In most cases there is no full penetration.</w:t>
      </w:r>
    </w:p>
    <w:p w14:paraId="79C36773" w14:textId="77777777" w:rsidR="00FC68DB" w:rsidRPr="007055D9" w:rsidRDefault="00FC68DB" w:rsidP="00B202D2">
      <w:pPr>
        <w:pStyle w:val="berschrift5"/>
      </w:pPr>
      <w:r w:rsidRPr="007055D9">
        <w:t xml:space="preserve">Attribute </w:t>
      </w:r>
      <w:r>
        <w:t>"</w:t>
      </w:r>
      <w:r w:rsidRPr="007055D9">
        <w:t>thickness</w:t>
      </w:r>
      <w:r>
        <w:t>"</w:t>
      </w:r>
    </w:p>
    <w:p w14:paraId="58649BAA" w14:textId="77777777" w:rsidR="00FC68DB" w:rsidRPr="007055D9" w:rsidRDefault="00FC68DB" w:rsidP="00B202D2">
      <w:r w:rsidRPr="007055D9">
        <w:t xml:space="preserve">The value of the attribute </w:t>
      </w:r>
      <w:r w:rsidRPr="007055D9">
        <w:rPr>
          <w:rStyle w:val="XMLAttribute"/>
        </w:rPr>
        <w:t>thickness</w:t>
      </w:r>
      <w:r w:rsidRPr="007055D9">
        <w:t xml:space="preserve"> is a numerical value in the range of </w:t>
      </w:r>
      <w:r>
        <w:t>(0,</w:t>
      </w:r>
      <w:r w:rsidRPr="007055D9">
        <w:t xml:space="preserve"> </w:t>
      </w:r>
      <w:r w:rsidRPr="007055D9">
        <w:rPr>
          <w:rStyle w:val="Fett"/>
        </w:rPr>
        <w:sym w:font="Symbol" w:char="F0A5"/>
      </w:r>
      <w:r>
        <w:t>)</w:t>
      </w:r>
      <w:r w:rsidRPr="007055D9">
        <w:t>. It describes the distance between the weld root and the weld surface.</w:t>
      </w:r>
      <w:r>
        <w:t xml:space="preserve"> It is used for to describe the throat thickness of the weld.</w:t>
      </w:r>
    </w:p>
    <w:p w14:paraId="26B4B063" w14:textId="77777777" w:rsidR="00FC68DB" w:rsidRPr="007055D9" w:rsidRDefault="00FC68DB" w:rsidP="00B202D2">
      <w:pPr>
        <w:pStyle w:val="berschrift5"/>
      </w:pPr>
      <w:r w:rsidRPr="007055D9">
        <w:t xml:space="preserve">Attribute </w:t>
      </w:r>
      <w:r>
        <w:t>"</w:t>
      </w:r>
      <w:r w:rsidRPr="007055D9">
        <w:t>width</w:t>
      </w:r>
      <w:r>
        <w:t>"</w:t>
      </w:r>
    </w:p>
    <w:p w14:paraId="7CDF8174" w14:textId="77777777" w:rsidR="00FC68DB" w:rsidRPr="007055D9" w:rsidRDefault="00FC68DB" w:rsidP="00B202D2">
      <w:r w:rsidRPr="007055D9">
        <w:t xml:space="preserve">The value of the attribute </w:t>
      </w:r>
      <w:r w:rsidRPr="007055D9">
        <w:rPr>
          <w:rStyle w:val="XMLAttribute"/>
        </w:rPr>
        <w:t>width</w:t>
      </w:r>
      <w:r w:rsidRPr="007055D9">
        <w:t xml:space="preserve"> is a numerical value in the range of </w:t>
      </w:r>
      <w:r>
        <w:t>(</w:t>
      </w:r>
      <w:r w:rsidRPr="007055D9">
        <w:t>0</w:t>
      </w:r>
      <w:r>
        <w:t xml:space="preserve">, </w:t>
      </w:r>
      <w:r w:rsidRPr="007055D9">
        <w:rPr>
          <w:rStyle w:val="Fett"/>
        </w:rPr>
        <w:sym w:font="Symbol" w:char="F0A5"/>
      </w:r>
      <w:r>
        <w:t>)</w:t>
      </w:r>
      <w:r w:rsidRPr="007055D9">
        <w:t>.</w:t>
      </w:r>
    </w:p>
    <w:p w14:paraId="257647E3" w14:textId="77777777" w:rsidR="00FC68DB" w:rsidRPr="00E82BEB" w:rsidRDefault="00FC68DB" w:rsidP="00B202D2">
      <w:pPr>
        <w:pStyle w:val="berschrift5"/>
      </w:pPr>
      <w:r w:rsidRPr="00E82BEB">
        <w:t xml:space="preserve">Attribute </w:t>
      </w:r>
      <w:r>
        <w:t>"</w:t>
      </w:r>
      <w:r w:rsidRPr="00E82BEB">
        <w:t>angle</w:t>
      </w:r>
      <w:r>
        <w:t>"</w:t>
      </w:r>
    </w:p>
    <w:p w14:paraId="45B095F9" w14:textId="77777777" w:rsidR="00FC68DB" w:rsidRPr="007055D9" w:rsidRDefault="00FC68DB" w:rsidP="00B202D2">
      <w:r w:rsidRPr="00E82BEB">
        <w:t xml:space="preserve">The value of the attribute </w:t>
      </w:r>
      <w:r w:rsidRPr="00E82BEB">
        <w:rPr>
          <w:rStyle w:val="XMLAttribute"/>
        </w:rPr>
        <w:t>angle</w:t>
      </w:r>
      <w:r w:rsidRPr="00E82BEB">
        <w:t xml:space="preserve"> is a numerical value. This </w:t>
      </w:r>
      <w:r>
        <w:t xml:space="preserve">attribute of the </w:t>
      </w:r>
      <w:r w:rsidRPr="0033708C">
        <w:rPr>
          <w:rFonts w:ascii="Courier New" w:hAnsi="Courier New" w:cs="Courier New"/>
          <w:b/>
          <w:i/>
          <w:sz w:val="18"/>
          <w:szCs w:val="18"/>
        </w:rPr>
        <w:t>&lt;</w:t>
      </w:r>
      <w:proofErr w:type="spellStart"/>
      <w:r w:rsidRPr="0033708C">
        <w:rPr>
          <w:rFonts w:ascii="Courier New" w:hAnsi="Courier New" w:cs="Courier New"/>
          <w:b/>
          <w:i/>
          <w:sz w:val="18"/>
          <w:szCs w:val="18"/>
        </w:rPr>
        <w:t>weld_position</w:t>
      </w:r>
      <w:proofErr w:type="spellEnd"/>
      <w:r w:rsidRPr="0033708C">
        <w:rPr>
          <w:rFonts w:ascii="Courier New" w:hAnsi="Courier New" w:cs="Courier New"/>
          <w:b/>
          <w:i/>
          <w:sz w:val="18"/>
          <w:szCs w:val="18"/>
        </w:rPr>
        <w:t>/&gt;</w:t>
      </w:r>
      <w:r w:rsidRPr="00E82BEB">
        <w:t xml:space="preserve"> </w:t>
      </w:r>
      <w:r>
        <w:t>element</w:t>
      </w:r>
      <w:r w:rsidRPr="00E82BEB">
        <w:t xml:space="preserve"> describes the </w:t>
      </w:r>
      <w:r>
        <w:t>angle between the weld face and the base sheet face.</w:t>
      </w:r>
    </w:p>
    <w:p w14:paraId="22764860" w14:textId="77777777" w:rsidR="00FC68DB" w:rsidRPr="007055D9" w:rsidRDefault="00FC68DB" w:rsidP="00B202D2">
      <w:pPr>
        <w:pStyle w:val="berschrift5"/>
      </w:pPr>
      <w:r w:rsidRPr="007055D9">
        <w:t xml:space="preserve">Attribute </w:t>
      </w:r>
      <w:r>
        <w:t>"</w:t>
      </w:r>
      <w:r w:rsidRPr="007055D9">
        <w:t>filler</w:t>
      </w:r>
      <w:r>
        <w:t>"</w:t>
      </w:r>
    </w:p>
    <w:p w14:paraId="2EC35954" w14:textId="77777777" w:rsidR="00FC68DB" w:rsidRPr="007055D9" w:rsidRDefault="00FC68DB" w:rsidP="00B202D2">
      <w:pPr>
        <w:spacing w:after="0"/>
      </w:pPr>
      <w:r w:rsidRPr="007055D9">
        <w:t xml:space="preserve">The attribute </w:t>
      </w:r>
      <w:r w:rsidRPr="007055D9">
        <w:rPr>
          <w:rStyle w:val="XMLAttribute"/>
        </w:rPr>
        <w:t xml:space="preserve">filler </w:t>
      </w:r>
      <w:r w:rsidRPr="007055D9">
        <w:t>specifies whether the welding is performed using filling material. This is the case for resistance or arc welding but not for laser welding.</w:t>
      </w:r>
    </w:p>
    <w:p w14:paraId="1746A5D0" w14:textId="77777777" w:rsidR="00FC68DB" w:rsidRPr="007055D9" w:rsidRDefault="00FC68DB" w:rsidP="00B202D2">
      <w:r w:rsidRPr="007055D9">
        <w:t>The allowed values are</w:t>
      </w:r>
      <w:r>
        <w:t>:</w:t>
      </w:r>
    </w:p>
    <w:p w14:paraId="0C53DC2E" w14:textId="77777777" w:rsidR="00FC68DB" w:rsidRPr="007055D9" w:rsidRDefault="00FC68DB" w:rsidP="00BA04B6">
      <w:pPr>
        <w:pStyle w:val="Aufzhlungszeichen"/>
        <w:numPr>
          <w:ilvl w:val="0"/>
          <w:numId w:val="11"/>
        </w:numPr>
        <w:tabs>
          <w:tab w:val="clear" w:pos="454"/>
          <w:tab w:val="num" w:pos="567"/>
        </w:tabs>
        <w:ind w:left="567" w:hanging="283"/>
        <w:rPr>
          <w:rStyle w:val="XMLAttribute"/>
        </w:rPr>
      </w:pPr>
      <w:r w:rsidRPr="007055D9">
        <w:rPr>
          <w:rStyle w:val="XMLAttribute"/>
        </w:rPr>
        <w:t>yes</w:t>
      </w:r>
    </w:p>
    <w:p w14:paraId="08328C5C" w14:textId="77777777" w:rsidR="00FC68DB" w:rsidRPr="007055D9" w:rsidRDefault="00FC68DB" w:rsidP="00BA04B6">
      <w:pPr>
        <w:pStyle w:val="Aufzhlungszeichen"/>
        <w:numPr>
          <w:ilvl w:val="0"/>
          <w:numId w:val="11"/>
        </w:numPr>
        <w:tabs>
          <w:tab w:val="clear" w:pos="454"/>
          <w:tab w:val="num" w:pos="567"/>
        </w:tabs>
        <w:ind w:left="567" w:hanging="283"/>
        <w:rPr>
          <w:rStyle w:val="XMLAttribute"/>
        </w:rPr>
      </w:pPr>
      <w:r w:rsidRPr="007055D9">
        <w:rPr>
          <w:rStyle w:val="XMLAttribute"/>
        </w:rPr>
        <w:t>no</w:t>
      </w:r>
    </w:p>
    <w:p w14:paraId="163F4904" w14:textId="77777777" w:rsidR="00FC68DB" w:rsidRPr="007055D9" w:rsidRDefault="00FC68DB" w:rsidP="00B202D2">
      <w:r w:rsidRPr="007055D9">
        <w:t>According to above rule on filling material</w:t>
      </w:r>
      <w:r>
        <w:t>,</w:t>
      </w:r>
      <w:r w:rsidRPr="007055D9">
        <w:t xml:space="preserve"> the default values are depending on the attribute value of </w:t>
      </w:r>
      <w:r w:rsidRPr="007055D9">
        <w:rPr>
          <w:rStyle w:val="XMLAttribute"/>
        </w:rPr>
        <w:t xml:space="preserve">technology </w:t>
      </w:r>
      <w:r w:rsidRPr="007055D9">
        <w:t xml:space="preserve">of the element </w:t>
      </w:r>
      <w:r w:rsidRPr="00A2231C">
        <w:t>subtype</w:t>
      </w:r>
      <w:r w:rsidRPr="007055D9">
        <w:t>:</w:t>
      </w:r>
    </w:p>
    <w:tbl>
      <w:tblPr>
        <w:tblW w:w="600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006"/>
        <w:gridCol w:w="3003"/>
      </w:tblGrid>
      <w:tr w:rsidR="00FC68DB" w:rsidRPr="007055D9" w14:paraId="153D3D1C" w14:textId="77777777" w:rsidTr="00FC68DB">
        <w:trPr>
          <w:cantSplit/>
          <w:tblHeader/>
          <w:jc w:val="center"/>
        </w:trPr>
        <w:tc>
          <w:tcPr>
            <w:tcW w:w="3006"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4E0DCA6" w14:textId="77777777" w:rsidR="00FC68DB" w:rsidRPr="007055D9" w:rsidRDefault="00FC68DB" w:rsidP="00B202D2">
            <w:pPr>
              <w:keepNext/>
              <w:rPr>
                <w:b/>
                <w:i/>
              </w:rPr>
            </w:pPr>
            <w:r w:rsidRPr="007055D9">
              <w:rPr>
                <w:b/>
                <w:i/>
              </w:rPr>
              <w:t xml:space="preserve">Attribute value </w:t>
            </w:r>
            <w:r>
              <w:rPr>
                <w:b/>
                <w:i/>
              </w:rPr>
              <w:t>"</w:t>
            </w:r>
            <w:r w:rsidRPr="007055D9">
              <w:rPr>
                <w:b/>
                <w:i/>
              </w:rPr>
              <w:t>technology</w:t>
            </w:r>
            <w:r>
              <w:rPr>
                <w:b/>
                <w:i/>
              </w:rPr>
              <w:t>"</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17D76A4" w14:textId="77777777" w:rsidR="00FC68DB" w:rsidRPr="007055D9" w:rsidRDefault="00FC68DB" w:rsidP="00B202D2">
            <w:pPr>
              <w:keepNext/>
              <w:rPr>
                <w:b/>
                <w:i/>
              </w:rPr>
            </w:pPr>
            <w:r w:rsidRPr="007055D9">
              <w:rPr>
                <w:b/>
                <w:i/>
              </w:rPr>
              <w:t xml:space="preserve">Default value </w:t>
            </w:r>
            <w:r>
              <w:rPr>
                <w:b/>
                <w:i/>
              </w:rPr>
              <w:t>"</w:t>
            </w:r>
            <w:r w:rsidRPr="007055D9">
              <w:rPr>
                <w:b/>
                <w:i/>
              </w:rPr>
              <w:t>filler</w:t>
            </w:r>
            <w:r>
              <w:rPr>
                <w:b/>
                <w:i/>
              </w:rPr>
              <w:t>"</w:t>
            </w:r>
          </w:p>
        </w:tc>
      </w:tr>
      <w:tr w:rsidR="00FC68DB" w:rsidRPr="007055D9" w14:paraId="5A8C75F6" w14:textId="77777777" w:rsidTr="00FC68DB">
        <w:trPr>
          <w:cantSplit/>
          <w:jc w:val="center"/>
        </w:trPr>
        <w:tc>
          <w:tcPr>
            <w:tcW w:w="3006" w:type="dxa"/>
            <w:shd w:val="clear" w:color="auto" w:fill="auto"/>
          </w:tcPr>
          <w:p w14:paraId="695E123E" w14:textId="77777777" w:rsidR="00FC68DB" w:rsidRPr="006C3ECF" w:rsidRDefault="00FC68DB" w:rsidP="00B202D2">
            <w:pPr>
              <w:keepNext/>
              <w:rPr>
                <w:sz w:val="20"/>
                <w:szCs w:val="20"/>
              </w:rPr>
            </w:pPr>
            <w:r>
              <w:rPr>
                <w:sz w:val="20"/>
                <w:szCs w:val="20"/>
              </w:rPr>
              <w:t>resistance</w:t>
            </w:r>
          </w:p>
        </w:tc>
        <w:tc>
          <w:tcPr>
            <w:tcW w:w="3003" w:type="dxa"/>
            <w:shd w:val="clear" w:color="auto" w:fill="auto"/>
          </w:tcPr>
          <w:p w14:paraId="58EEC1C5" w14:textId="77777777" w:rsidR="00FC68DB" w:rsidRPr="006C3ECF" w:rsidRDefault="00FC68DB" w:rsidP="00B202D2">
            <w:pPr>
              <w:keepNext/>
              <w:rPr>
                <w:sz w:val="20"/>
                <w:szCs w:val="20"/>
              </w:rPr>
            </w:pPr>
            <w:r w:rsidRPr="006C3ECF">
              <w:rPr>
                <w:sz w:val="20"/>
                <w:szCs w:val="20"/>
              </w:rPr>
              <w:t>Yes</w:t>
            </w:r>
          </w:p>
        </w:tc>
      </w:tr>
      <w:tr w:rsidR="00FC68DB" w:rsidRPr="007055D9" w14:paraId="2A31F832" w14:textId="77777777" w:rsidTr="00FC68DB">
        <w:trPr>
          <w:cantSplit/>
          <w:jc w:val="center"/>
        </w:trPr>
        <w:tc>
          <w:tcPr>
            <w:tcW w:w="3006" w:type="dxa"/>
            <w:shd w:val="clear" w:color="auto" w:fill="auto"/>
          </w:tcPr>
          <w:p w14:paraId="59963E93" w14:textId="77777777" w:rsidR="00FC68DB" w:rsidRPr="006C3ECF" w:rsidRDefault="00FC68DB" w:rsidP="00B202D2">
            <w:pPr>
              <w:rPr>
                <w:sz w:val="20"/>
                <w:szCs w:val="20"/>
              </w:rPr>
            </w:pPr>
            <w:r>
              <w:rPr>
                <w:sz w:val="20"/>
                <w:szCs w:val="20"/>
              </w:rPr>
              <w:t>a</w:t>
            </w:r>
            <w:r w:rsidRPr="006C3ECF">
              <w:rPr>
                <w:sz w:val="20"/>
                <w:szCs w:val="20"/>
              </w:rPr>
              <w:t>rc</w:t>
            </w:r>
          </w:p>
        </w:tc>
        <w:tc>
          <w:tcPr>
            <w:tcW w:w="3003" w:type="dxa"/>
            <w:shd w:val="clear" w:color="auto" w:fill="auto"/>
          </w:tcPr>
          <w:p w14:paraId="73EB6FEE" w14:textId="77777777" w:rsidR="00FC68DB" w:rsidRPr="006C3ECF" w:rsidRDefault="00FC68DB" w:rsidP="00B202D2">
            <w:pPr>
              <w:rPr>
                <w:sz w:val="20"/>
                <w:szCs w:val="20"/>
              </w:rPr>
            </w:pPr>
            <w:r w:rsidRPr="006C3ECF">
              <w:rPr>
                <w:sz w:val="20"/>
                <w:szCs w:val="20"/>
              </w:rPr>
              <w:t>Yes</w:t>
            </w:r>
          </w:p>
        </w:tc>
      </w:tr>
      <w:tr w:rsidR="00FC68DB" w:rsidRPr="007055D9" w14:paraId="2E3BF4E7" w14:textId="77777777" w:rsidTr="00FC68DB">
        <w:trPr>
          <w:cantSplit/>
          <w:jc w:val="center"/>
        </w:trPr>
        <w:tc>
          <w:tcPr>
            <w:tcW w:w="3006" w:type="dxa"/>
            <w:shd w:val="clear" w:color="auto" w:fill="auto"/>
          </w:tcPr>
          <w:p w14:paraId="5A0B5E05" w14:textId="77777777" w:rsidR="00FC68DB" w:rsidRPr="006C3ECF" w:rsidRDefault="00FC68DB" w:rsidP="00B202D2">
            <w:pPr>
              <w:rPr>
                <w:sz w:val="20"/>
                <w:szCs w:val="20"/>
              </w:rPr>
            </w:pPr>
            <w:r>
              <w:rPr>
                <w:sz w:val="20"/>
                <w:szCs w:val="20"/>
              </w:rPr>
              <w:t>l</w:t>
            </w:r>
            <w:r w:rsidRPr="006C3ECF">
              <w:rPr>
                <w:sz w:val="20"/>
                <w:szCs w:val="20"/>
              </w:rPr>
              <w:t>aser</w:t>
            </w:r>
          </w:p>
        </w:tc>
        <w:tc>
          <w:tcPr>
            <w:tcW w:w="3003" w:type="dxa"/>
            <w:shd w:val="clear" w:color="auto" w:fill="auto"/>
          </w:tcPr>
          <w:p w14:paraId="0122C714" w14:textId="77777777" w:rsidR="00FC68DB" w:rsidRPr="006C3ECF" w:rsidRDefault="00FC68DB" w:rsidP="00B202D2">
            <w:pPr>
              <w:keepNext/>
              <w:rPr>
                <w:sz w:val="20"/>
                <w:szCs w:val="20"/>
              </w:rPr>
            </w:pPr>
            <w:r w:rsidRPr="006C3ECF">
              <w:rPr>
                <w:sz w:val="20"/>
                <w:szCs w:val="20"/>
              </w:rPr>
              <w:t>No</w:t>
            </w:r>
          </w:p>
        </w:tc>
      </w:tr>
    </w:tbl>
    <w:p w14:paraId="4D2F02F5" w14:textId="7CEC85FE" w:rsidR="00FC68DB" w:rsidRDefault="00FC68DB" w:rsidP="00B202D2">
      <w:pPr>
        <w:pStyle w:val="Beschriftung"/>
        <w:spacing w:before="120"/>
      </w:pPr>
      <w:bookmarkStart w:id="1764" w:name="_Toc3566491"/>
      <w:bookmarkStart w:id="1765" w:name="_Toc34747492"/>
      <w:bookmarkStart w:id="1766" w:name="_Toc77095951"/>
      <w:bookmarkStart w:id="1767" w:name="_Toc338939148"/>
      <w:bookmarkStart w:id="1768" w:name="_Toc288196499"/>
      <w:bookmarkStart w:id="1769" w:name="_Toc288200801"/>
      <w:bookmarkEnd w:id="1761"/>
      <w:bookmarkEnd w:id="1762"/>
      <w:bookmarkEnd w:id="1763"/>
      <w:r>
        <w:t xml:space="preserve">Table </w:t>
      </w:r>
      <w:r>
        <w:fldChar w:fldCharType="begin"/>
      </w:r>
      <w:r>
        <w:instrText xml:space="preserve"> SEQ Table \* ARABIC </w:instrText>
      </w:r>
      <w:r>
        <w:fldChar w:fldCharType="separate"/>
      </w:r>
      <w:r w:rsidR="008116BB">
        <w:rPr>
          <w:noProof/>
        </w:rPr>
        <w:t>92</w:t>
      </w:r>
      <w:r>
        <w:fldChar w:fldCharType="end"/>
      </w:r>
      <w:r>
        <w:t>: Default values of attribute "filler", dependent from attribute "technology</w:t>
      </w:r>
      <w:bookmarkEnd w:id="1764"/>
      <w:r>
        <w:t>"</w:t>
      </w:r>
      <w:bookmarkEnd w:id="1765"/>
      <w:bookmarkEnd w:id="1766"/>
    </w:p>
    <w:p w14:paraId="1F914976"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23BBE493" w14:textId="77777777" w:rsidR="00FC68DB" w:rsidRPr="00A06030" w:rsidRDefault="00FC68DB" w:rsidP="00B202D2">
      <w:pPr>
        <w:pStyle w:val="berschrift5"/>
        <w:rPr>
          <w:b w:val="0"/>
          <w:bCs/>
          <w:i/>
          <w:iCs/>
          <w:szCs w:val="24"/>
          <w:lang w:val="en-US"/>
        </w:rPr>
      </w:pPr>
      <w:r w:rsidRPr="00A06030">
        <w:rPr>
          <w:b w:val="0"/>
          <w:szCs w:val="24"/>
          <w:lang w:val="en-US"/>
        </w:rPr>
        <w:t xml:space="preserve">The attribute </w:t>
      </w:r>
      <w:proofErr w:type="spellStart"/>
      <w:r>
        <w:rPr>
          <w:b w:val="0"/>
          <w:szCs w:val="24"/>
          <w:lang w:val="en-US"/>
        </w:rPr>
        <w:t>filler_material</w:t>
      </w:r>
      <w:proofErr w:type="spellEnd"/>
      <w:r w:rsidRPr="00A06030">
        <w:rPr>
          <w:szCs w:val="24"/>
          <w:lang w:val="en-US"/>
        </w:rPr>
        <w:t xml:space="preserve"> </w:t>
      </w:r>
      <w:r w:rsidRPr="00A06030">
        <w:rPr>
          <w:b w:val="0"/>
          <w:szCs w:val="24"/>
          <w:lang w:val="en-US"/>
        </w:rPr>
        <w:t>spec</w:t>
      </w:r>
      <w:r>
        <w:rPr>
          <w:b w:val="0"/>
          <w:szCs w:val="24"/>
          <w:lang w:val="en-US"/>
        </w:rPr>
        <w:t>ifies the applied material during the welding process.</w:t>
      </w:r>
    </w:p>
    <w:p w14:paraId="7A3C916C" w14:textId="77777777" w:rsidR="00FC68DB" w:rsidRPr="007055D9" w:rsidRDefault="00FC68DB" w:rsidP="00B202D2">
      <w:pPr>
        <w:pStyle w:val="berschrift5"/>
      </w:pPr>
      <w:r w:rsidRPr="007055D9">
        <w:t xml:space="preserve">Attribute </w:t>
      </w:r>
      <w:r>
        <w:t>"</w:t>
      </w:r>
      <w:r w:rsidRPr="007055D9">
        <w:t>shape</w:t>
      </w:r>
      <w:bookmarkEnd w:id="1767"/>
      <w:r>
        <w:t>"</w:t>
      </w:r>
    </w:p>
    <w:p w14:paraId="00A3DB04"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r>
        <w:t xml:space="preserve"> </w:t>
      </w:r>
      <w:r w:rsidRPr="007055D9">
        <w:t>Allowed values are</w:t>
      </w:r>
      <w:r>
        <w:t>:</w:t>
      </w:r>
    </w:p>
    <w:p w14:paraId="2915E8D1" w14:textId="77777777" w:rsidR="00FC68DB" w:rsidRPr="007055D9" w:rsidRDefault="00FC68DB" w:rsidP="00BA04B6">
      <w:pPr>
        <w:pStyle w:val="Aufzhlungszeichen"/>
        <w:numPr>
          <w:ilvl w:val="0"/>
          <w:numId w:val="11"/>
        </w:numPr>
        <w:rPr>
          <w:rStyle w:val="XMLAttribute"/>
        </w:rPr>
      </w:pPr>
      <w:r w:rsidRPr="007055D9">
        <w:rPr>
          <w:rStyle w:val="XMLAttribute"/>
        </w:rPr>
        <w:t>straight</w:t>
      </w:r>
    </w:p>
    <w:p w14:paraId="489174E4" w14:textId="77777777" w:rsidR="00FC68DB" w:rsidRPr="007055D9" w:rsidRDefault="00FC68DB" w:rsidP="00BA04B6">
      <w:pPr>
        <w:pStyle w:val="Aufzhlungszeichen"/>
        <w:numPr>
          <w:ilvl w:val="0"/>
          <w:numId w:val="11"/>
        </w:numPr>
        <w:rPr>
          <w:rStyle w:val="XMLAttribute"/>
        </w:rPr>
      </w:pPr>
      <w:r w:rsidRPr="007055D9">
        <w:rPr>
          <w:rStyle w:val="XMLAttribute"/>
        </w:rPr>
        <w:t>convex</w:t>
      </w:r>
    </w:p>
    <w:p w14:paraId="0F3E2171" w14:textId="77777777" w:rsidR="00FC68DB" w:rsidRDefault="00FC68DB" w:rsidP="00BA04B6">
      <w:pPr>
        <w:pStyle w:val="Aufzhlungszeichen"/>
        <w:numPr>
          <w:ilvl w:val="0"/>
          <w:numId w:val="11"/>
        </w:numPr>
        <w:rPr>
          <w:rStyle w:val="XMLAttribute"/>
        </w:rPr>
      </w:pPr>
      <w:r w:rsidRPr="007055D9">
        <w:rPr>
          <w:rStyle w:val="XMLAttribute"/>
        </w:rPr>
        <w:lastRenderedPageBreak/>
        <w:t>concave</w:t>
      </w:r>
    </w:p>
    <w:p w14:paraId="5D95964F" w14:textId="77777777" w:rsidR="00FC68DB" w:rsidRDefault="00FC68DB" w:rsidP="00B202D2">
      <w:pPr>
        <w:autoSpaceDE w:val="0"/>
        <w:autoSpaceDN w:val="0"/>
        <w:adjustRightInd w:val="0"/>
        <w:spacing w:before="120"/>
        <w:contextualSpacing/>
        <w:rPr>
          <w:rStyle w:val="XMLAttribute"/>
        </w:rPr>
      </w:pPr>
      <w:r>
        <w:rPr>
          <w:rFonts w:cs="Calibri"/>
          <w:lang w:eastAsia="en-GB"/>
        </w:rPr>
        <w:t xml:space="preserve">Independent of the shape, the weld position attributes (a-measure, weld angle etc.) are taken with respect to the </w:t>
      </w:r>
      <w:r>
        <w:rPr>
          <w:rFonts w:ascii="Calibri,Italic" w:hAnsi="Calibri,Italic" w:cs="Calibri,Italic"/>
          <w:i/>
          <w:iCs/>
          <w:lang w:eastAsia="en-GB"/>
        </w:rPr>
        <w:t xml:space="preserve">straight </w:t>
      </w:r>
      <w:r>
        <w:rPr>
          <w:rFonts w:cs="Calibri"/>
          <w:lang w:eastAsia="en-GB"/>
        </w:rPr>
        <w:t xml:space="preserve">line. In fact, the shape is just a hint to specific solvers. It does </w:t>
      </w:r>
      <w:r>
        <w:rPr>
          <w:rFonts w:ascii="Calibri,Italic" w:hAnsi="Calibri,Italic" w:cs="Calibri,Italic"/>
          <w:i/>
          <w:iCs/>
          <w:lang w:eastAsia="en-GB"/>
        </w:rPr>
        <w:t xml:space="preserve">not </w:t>
      </w:r>
      <w:r>
        <w:rPr>
          <w:rFonts w:cs="Calibri"/>
          <w:lang w:eastAsia="en-GB"/>
        </w:rPr>
        <w:t xml:space="preserve">provide an exact definition whether convex or concave mean </w:t>
      </w:r>
      <w:proofErr w:type="gramStart"/>
      <w:r>
        <w:rPr>
          <w:rFonts w:cs="Calibri"/>
          <w:lang w:eastAsia="en-GB"/>
        </w:rPr>
        <w:t>e.g.</w:t>
      </w:r>
      <w:proofErr w:type="gramEnd"/>
      <w:r>
        <w:rPr>
          <w:rFonts w:cs="Calibri"/>
          <w:lang w:eastAsia="en-GB"/>
        </w:rPr>
        <w:t xml:space="preserve"> "segment of a circle", "parabolic" etc., nor how big the deviation from straight shape is.</w:t>
      </w:r>
    </w:p>
    <w:p w14:paraId="4EB43F9F" w14:textId="77777777" w:rsidR="00FC68DB" w:rsidRPr="007055D9" w:rsidRDefault="00FC68DB" w:rsidP="00B202D2">
      <w:pPr>
        <w:pStyle w:val="berschrift5"/>
      </w:pPr>
      <w:bookmarkStart w:id="1770" w:name="_Toc338939149"/>
      <w:r w:rsidRPr="007055D9">
        <w:t xml:space="preserve">Attribute </w:t>
      </w:r>
      <w:r>
        <w:t>"</w:t>
      </w:r>
      <w:r w:rsidRPr="007055D9">
        <w:t>penetration</w:t>
      </w:r>
      <w:bookmarkEnd w:id="1768"/>
      <w:bookmarkEnd w:id="1769"/>
      <w:bookmarkEnd w:id="1770"/>
      <w:r>
        <w:t>"</w:t>
      </w:r>
    </w:p>
    <w:p w14:paraId="73F99851" w14:textId="77777777" w:rsidR="00FC68DB" w:rsidRPr="007055D9" w:rsidRDefault="00FC68DB" w:rsidP="00B202D2">
      <w:r w:rsidRPr="007055D9">
        <w:t xml:space="preserve">The value of the attribute </w:t>
      </w:r>
      <w:r w:rsidRPr="007055D9">
        <w:rPr>
          <w:rStyle w:val="XMLAttribute"/>
        </w:rPr>
        <w:t>penetration</w:t>
      </w:r>
      <w:r w:rsidRPr="007055D9">
        <w:t xml:space="preserve"> is a numerical value in the range [0; 1]. The value describes the ratio between the thickness and the penetration of the sheets. Value of 0 means no penetration, value of 1 represents complete penetration.</w:t>
      </w:r>
    </w:p>
    <w:p w14:paraId="4955484C" w14:textId="77777777" w:rsidR="00FC68DB" w:rsidRPr="00E5733F" w:rsidRDefault="00FC68DB" w:rsidP="00B202D2">
      <w:pPr>
        <w:autoSpaceDE w:val="0"/>
        <w:autoSpaceDN w:val="0"/>
        <w:adjustRightInd w:val="0"/>
        <w:spacing w:after="0"/>
      </w:pPr>
      <w:r w:rsidRPr="00E5733F">
        <w:rPr>
          <w:b/>
          <w:i/>
        </w:rPr>
        <w:t>Note:</w:t>
      </w:r>
      <w:r w:rsidRPr="00E5733F">
        <w:rPr>
          <w:rFonts w:ascii="Helvetica" w:hAnsi="Helvetica" w:cs="Helvetica"/>
        </w:rPr>
        <w:t xml:space="preserve"> </w:t>
      </w:r>
      <w:r w:rsidRPr="00E5733F">
        <w:rPr>
          <w:i/>
        </w:rPr>
        <w:t>The attribute</w:t>
      </w:r>
      <w:r w:rsidRPr="00E5733F">
        <w:rPr>
          <w:rFonts w:ascii="Helvetica" w:hAnsi="Helvetica" w:cs="Helvetica"/>
        </w:rPr>
        <w:t xml:space="preserve"> </w:t>
      </w:r>
      <w:r w:rsidRPr="00E5733F">
        <w:rPr>
          <w:rStyle w:val="XMLElement"/>
        </w:rPr>
        <w:t>penetration</w:t>
      </w:r>
      <w:r w:rsidRPr="00E5733F">
        <w:rPr>
          <w:i/>
          <w:sz w:val="18"/>
        </w:rPr>
        <w:t xml:space="preserve"> </w:t>
      </w:r>
      <w:r w:rsidRPr="00E5733F">
        <w:rPr>
          <w:i/>
        </w:rPr>
        <w:t xml:space="preserve">of a </w:t>
      </w:r>
      <w:r w:rsidRPr="00E5733F">
        <w:rPr>
          <w:rStyle w:val="XMLElement"/>
        </w:rPr>
        <w:t>&lt;</w:t>
      </w:r>
      <w:proofErr w:type="spellStart"/>
      <w:r w:rsidRPr="00E5733F">
        <w:rPr>
          <w:rStyle w:val="XMLElement"/>
        </w:rPr>
        <w:t>weld_position</w:t>
      </w:r>
      <w:proofErr w:type="spellEnd"/>
      <w:r>
        <w:rPr>
          <w:rStyle w:val="XMLElement"/>
        </w:rPr>
        <w:t>/</w:t>
      </w:r>
      <w:r w:rsidRPr="00E5733F">
        <w:rPr>
          <w:rStyle w:val="XMLElement"/>
        </w:rPr>
        <w:t>&gt;</w:t>
      </w:r>
      <w:r w:rsidRPr="00E5733F">
        <w:rPr>
          <w:i/>
          <w:sz w:val="18"/>
        </w:rPr>
        <w:t xml:space="preserve"> </w:t>
      </w:r>
      <w:r w:rsidRPr="00E5733F">
        <w:rPr>
          <w:i/>
        </w:rPr>
        <w:t xml:space="preserve">holds for all sheets connected by this </w:t>
      </w:r>
      <w:r w:rsidRPr="00E5733F">
        <w:rPr>
          <w:rStyle w:val="XMLElement"/>
        </w:rPr>
        <w:t>&lt;</w:t>
      </w:r>
      <w:proofErr w:type="spellStart"/>
      <w:r w:rsidRPr="00E5733F">
        <w:rPr>
          <w:rStyle w:val="XMLElement"/>
        </w:rPr>
        <w:t>weld_position</w:t>
      </w:r>
      <w:proofErr w:type="spellEnd"/>
      <w:r>
        <w:rPr>
          <w:rStyle w:val="XMLElement"/>
        </w:rPr>
        <w:t>/</w:t>
      </w:r>
      <w:r w:rsidRPr="00E5733F">
        <w:rPr>
          <w:rStyle w:val="XMLElement"/>
        </w:rPr>
        <w:t>&gt;</w:t>
      </w:r>
      <w:r w:rsidRPr="00E5733F">
        <w:rPr>
          <w:i/>
          <w:sz w:val="18"/>
        </w:rPr>
        <w:t xml:space="preserve"> </w:t>
      </w:r>
      <w:r w:rsidRPr="00E5733F">
        <w:rPr>
          <w:i/>
        </w:rPr>
        <w:t>(</w:t>
      </w:r>
      <w:proofErr w:type="gramStart"/>
      <w:r w:rsidRPr="00E5733F">
        <w:rPr>
          <w:i/>
        </w:rPr>
        <w:t>e.g.</w:t>
      </w:r>
      <w:proofErr w:type="gramEnd"/>
      <w:r w:rsidRPr="00E5733F">
        <w:rPr>
          <w:i/>
        </w:rPr>
        <w:t xml:space="preserve"> important for K-joints).</w:t>
      </w:r>
    </w:p>
    <w:p w14:paraId="67C36299" w14:textId="77777777" w:rsidR="00FC68DB" w:rsidRPr="007055D9" w:rsidRDefault="00FC68DB" w:rsidP="00B202D2">
      <w:r w:rsidRPr="00E5733F">
        <w:rPr>
          <w:b/>
        </w:rPr>
        <w:t>Note:</w:t>
      </w:r>
      <w:r w:rsidRPr="00E5733F">
        <w:t xml:space="preserve"> If all </w:t>
      </w:r>
      <w:r w:rsidRPr="0033708C">
        <w:rPr>
          <w:rStyle w:val="elementdeftypeChar"/>
          <w:rFonts w:eastAsia="Calibri"/>
        </w:rPr>
        <w:t>&lt;</w:t>
      </w:r>
      <w:proofErr w:type="spellStart"/>
      <w:r w:rsidRPr="0033708C">
        <w:rPr>
          <w:rStyle w:val="elementdeftypeChar"/>
          <w:rFonts w:eastAsia="Calibri"/>
        </w:rPr>
        <w:t>weld_position</w:t>
      </w:r>
      <w:proofErr w:type="spellEnd"/>
      <w:r w:rsidRPr="0033708C">
        <w:rPr>
          <w:rStyle w:val="elementdeftypeChar"/>
          <w:rFonts w:eastAsia="Calibri"/>
        </w:rPr>
        <w:t>/&gt;</w:t>
      </w:r>
      <w:r w:rsidRPr="001C5408">
        <w:rPr>
          <w:sz w:val="18"/>
        </w:rPr>
        <w:t xml:space="preserve"> </w:t>
      </w:r>
      <w:r w:rsidRPr="00E5733F">
        <w:t>at the same welded sheet have a sum of penetration ≥ 1 there is no open (unfilled) gap between the base sheet and the welded sheet.</w:t>
      </w:r>
    </w:p>
    <w:p w14:paraId="4DAA835D" w14:textId="77777777" w:rsidR="00FC68DB" w:rsidRPr="007055D9" w:rsidRDefault="00FC68DB" w:rsidP="00B202D2">
      <w:pPr>
        <w:pStyle w:val="berschrift3"/>
      </w:pPr>
      <w:bookmarkStart w:id="1771" w:name="ModelizationWeldDefinition"/>
      <w:bookmarkStart w:id="1772" w:name="WeldDefinition"/>
      <w:bookmarkStart w:id="1773" w:name="WeldDefinitionButtWeld"/>
      <w:bookmarkStart w:id="1774" w:name="_Toc288200762"/>
      <w:bookmarkStart w:id="1775" w:name="_Toc338939106"/>
      <w:bookmarkStart w:id="1776" w:name="_Toc3557012"/>
      <w:bookmarkStart w:id="1777" w:name="_Toc34747262"/>
      <w:bookmarkStart w:id="1778" w:name="_Toc77102081"/>
      <w:bookmarkStart w:id="1779" w:name="_Toc288196464"/>
      <w:bookmarkStart w:id="1780" w:name="_Toc86863854"/>
      <w:bookmarkEnd w:id="1771"/>
      <w:bookmarkEnd w:id="1772"/>
      <w:bookmarkEnd w:id="1773"/>
      <w:r w:rsidRPr="007055D9">
        <w:t xml:space="preserve">Butt </w:t>
      </w:r>
      <w:bookmarkEnd w:id="1774"/>
      <w:r w:rsidRPr="007055D9">
        <w:t>Joint</w:t>
      </w:r>
      <w:bookmarkEnd w:id="1775"/>
      <w:bookmarkEnd w:id="1776"/>
      <w:bookmarkEnd w:id="1777"/>
      <w:bookmarkEnd w:id="1778"/>
      <w:bookmarkEnd w:id="1780"/>
    </w:p>
    <w:p w14:paraId="217E6353" w14:textId="77777777" w:rsidR="00FC68DB" w:rsidRPr="007055D9" w:rsidRDefault="00FC68DB" w:rsidP="00B202D2">
      <w:r w:rsidRPr="007055D9">
        <w:t xml:space="preserve">The principles of the </w:t>
      </w:r>
      <w:proofErr w:type="spellStart"/>
      <w:r w:rsidRPr="007055D9">
        <w:t>modeling</w:t>
      </w:r>
      <w:proofErr w:type="spellEnd"/>
      <w:r>
        <w:t xml:space="preserve"> of B</w:t>
      </w:r>
      <w:r w:rsidRPr="007055D9">
        <w:t xml:space="preserve">utt </w:t>
      </w:r>
      <w:r>
        <w:t>J</w:t>
      </w:r>
      <w:r w:rsidRPr="007055D9">
        <w:t>oints for χMCF ar</w:t>
      </w:r>
      <w:r>
        <w:t>e described in this section. A B</w:t>
      </w:r>
      <w:r w:rsidRPr="007055D9">
        <w:t xml:space="preserve">utt </w:t>
      </w:r>
      <w:r>
        <w:t>J</w:t>
      </w:r>
      <w:r w:rsidRPr="007055D9">
        <w:t>oint describes a connection between two sheets welded at their forehead side.</w:t>
      </w:r>
    </w:p>
    <w:p w14:paraId="08B52725" w14:textId="77777777" w:rsidR="00FC68DB" w:rsidRPr="007055D9" w:rsidRDefault="00FC68DB" w:rsidP="00B202D2">
      <w:r w:rsidRPr="007055D9">
        <w:t xml:space="preserve">The XML definition of a Butt Joint supports up to two weld positions. Each of the weld positions is specified using the element </w:t>
      </w:r>
      <w:r>
        <w:rPr>
          <w:rStyle w:val="XMLElement"/>
        </w:rPr>
        <w:t>&lt;</w:t>
      </w:r>
      <w:proofErr w:type="spellStart"/>
      <w:r>
        <w:rPr>
          <w:rStyle w:val="XMLElement"/>
        </w:rPr>
        <w:t>w</w:t>
      </w:r>
      <w:r w:rsidRPr="00F717D6">
        <w:rPr>
          <w:rStyle w:val="XMLElement"/>
        </w:rPr>
        <w:t>eld_position</w:t>
      </w:r>
      <w:proofErr w:type="spellEnd"/>
      <w:r>
        <w:rPr>
          <w:rStyle w:val="XMLElement"/>
        </w:rPr>
        <w:t>/&gt;</w:t>
      </w:r>
      <w:r w:rsidRPr="00F717D6">
        <w:rPr>
          <w:rStyle w:val="XMLElement"/>
          <w:sz w:val="14"/>
        </w:rPr>
        <w:t xml:space="preserve"> </w:t>
      </w:r>
      <w:r w:rsidRPr="007055D9">
        <w:t xml:space="preserve">with the corresponding attributes and nested elements inside the </w:t>
      </w:r>
      <w:r w:rsidRPr="00D91274">
        <w:t>subtype</w:t>
      </w:r>
      <w:r w:rsidRPr="007055D9">
        <w:t xml:space="preserve"> definition.</w:t>
      </w:r>
    </w:p>
    <w:p w14:paraId="28AB6E90" w14:textId="77777777" w:rsidR="00FC68DB" w:rsidRPr="00654684" w:rsidRDefault="00FC68DB" w:rsidP="00B202D2">
      <w:pPr>
        <w:pStyle w:val="berschrift4"/>
      </w:pPr>
      <w:bookmarkStart w:id="1781" w:name="_Toc3557013"/>
      <w:bookmarkStart w:id="1782" w:name="_Toc34747263"/>
      <w:bookmarkStart w:id="1783" w:name="_Toc77102082"/>
      <w:r w:rsidRPr="00654684">
        <w:rPr>
          <w:sz w:val="24"/>
        </w:rPr>
        <w:t>Sheet Parameters</w:t>
      </w:r>
      <w:bookmarkEnd w:id="1781"/>
      <w:bookmarkEnd w:id="1782"/>
      <w:bookmarkEnd w:id="1783"/>
    </w:p>
    <w:p w14:paraId="53BD6606" w14:textId="77777777" w:rsidR="00FC68DB" w:rsidRPr="007055D9" w:rsidRDefault="00FC68DB" w:rsidP="00B202D2">
      <w:r>
        <w:rPr>
          <w:noProof/>
          <w:lang w:val="en-US"/>
        </w:rPr>
        <mc:AlternateContent>
          <mc:Choice Requires="wpg">
            <w:drawing>
              <wp:anchor distT="0" distB="0" distL="114300" distR="114300" simplePos="0" relativeHeight="251678720" behindDoc="0" locked="0" layoutInCell="1" allowOverlap="1" wp14:anchorId="4820C3DE" wp14:editId="2C06EC33">
                <wp:simplePos x="0" y="0"/>
                <wp:positionH relativeFrom="column">
                  <wp:posOffset>3414395</wp:posOffset>
                </wp:positionH>
                <wp:positionV relativeFrom="paragraph">
                  <wp:posOffset>20320</wp:posOffset>
                </wp:positionV>
                <wp:extent cx="2449830" cy="870585"/>
                <wp:effectExtent l="0" t="0" r="7620" b="5715"/>
                <wp:wrapNone/>
                <wp:docPr id="14" name="Gruppieren 14"/>
                <wp:cNvGraphicFramePr/>
                <a:graphic xmlns:a="http://schemas.openxmlformats.org/drawingml/2006/main">
                  <a:graphicData uri="http://schemas.microsoft.com/office/word/2010/wordprocessingGroup">
                    <wpg:wgp>
                      <wpg:cNvGrpSpPr/>
                      <wpg:grpSpPr>
                        <a:xfrm>
                          <a:off x="0" y="0"/>
                          <a:ext cx="2449830" cy="870585"/>
                          <a:chOff x="0" y="0"/>
                          <a:chExt cx="2449830" cy="870585"/>
                        </a:xfrm>
                      </wpg:grpSpPr>
                      <pic:pic xmlns:pic="http://schemas.openxmlformats.org/drawingml/2006/picture">
                        <pic:nvPicPr>
                          <pic:cNvPr id="176" name="Bild 181" descr="ButtJoint_v2"/>
                          <pic:cNvPicPr>
                            <a:picLocks noChangeAspect="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2449830" cy="526415"/>
                          </a:xfrm>
                          <a:prstGeom prst="rect">
                            <a:avLst/>
                          </a:prstGeom>
                          <a:noFill/>
                          <a:ln>
                            <a:noFill/>
                          </a:ln>
                        </pic:spPr>
                      </pic:pic>
                      <wps:wsp>
                        <wps:cNvPr id="55" name="Text Box 55"/>
                        <wps:cNvSpPr txBox="1"/>
                        <wps:spPr>
                          <a:xfrm>
                            <a:off x="0" y="609600"/>
                            <a:ext cx="2449830" cy="260985"/>
                          </a:xfrm>
                          <a:prstGeom prst="rect">
                            <a:avLst/>
                          </a:prstGeom>
                          <a:solidFill>
                            <a:prstClr val="white"/>
                          </a:solidFill>
                          <a:ln>
                            <a:noFill/>
                          </a:ln>
                          <a:effectLst/>
                        </wps:spPr>
                        <wps:txbx>
                          <w:txbxContent>
                            <w:p w14:paraId="40BC86E9" w14:textId="77777777" w:rsidR="00F7079F" w:rsidRPr="00362FDC" w:rsidRDefault="00F7079F" w:rsidP="00FC68DB">
                              <w:pPr>
                                <w:pStyle w:val="Beschriftung"/>
                                <w:rPr>
                                  <w:noProof/>
                                  <w:szCs w:val="24"/>
                                </w:rPr>
                              </w:pPr>
                              <w:bookmarkStart w:id="1784" w:name="_Toc3557127"/>
                              <w:bookmarkStart w:id="1785" w:name="_Toc34747378"/>
                              <w:bookmarkStart w:id="1786" w:name="_Toc76030576"/>
                              <w:bookmarkStart w:id="1787" w:name="_Toc86863532"/>
                              <w:bookmarkStart w:id="1788" w:name="_Toc86863621"/>
                              <w:r>
                                <w:t xml:space="preserve">Figure </w:t>
                              </w:r>
                              <w:r>
                                <w:fldChar w:fldCharType="begin"/>
                              </w:r>
                              <w:r>
                                <w:instrText xml:space="preserve"> SEQ Figure \* ARABIC </w:instrText>
                              </w:r>
                              <w:r>
                                <w:fldChar w:fldCharType="separate"/>
                              </w:r>
                              <w:r>
                                <w:rPr>
                                  <w:noProof/>
                                </w:rPr>
                                <w:t>55</w:t>
                              </w:r>
                              <w:r>
                                <w:fldChar w:fldCharType="end"/>
                              </w:r>
                              <w:r>
                                <w:t>: Butt Joint Sheet Layout</w:t>
                              </w:r>
                              <w:bookmarkEnd w:id="1784"/>
                              <w:bookmarkEnd w:id="1785"/>
                              <w:bookmarkEnd w:id="1786"/>
                              <w:bookmarkEnd w:id="1787"/>
                              <w:bookmarkEnd w:id="17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820C3DE" id="Gruppieren 14" o:spid="_x0000_s1027" style="position:absolute;left:0;text-align:left;margin-left:268.85pt;margin-top:1.6pt;width:192.9pt;height:68.55pt;z-index:251678720" coordsize="24498,87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">
                <v:shape id="Bild 181" o:spid="_x0000_s1028" type="#_x0000_t75" alt="ButtJoint_v2" style="position:absolute;width:24498;height:52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">
                  <v:imagedata r:id="rId182" o:title="ButtJoint_v2"/>
                </v:shape>
                <v:shape id="Text Box 55" o:spid="_x0000_s1029" type="#_x0000_t202" style="position:absolute;top:6096;width:24498;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" stroked="f">
                  <v:textbox style="mso-fit-shape-to-text:t" inset="0,0,0,0">
                    <w:txbxContent>
                      <w:p w14:paraId="40BC86E9" w14:textId="77777777" w:rsidR="00F7079F" w:rsidRPr="00362FDC" w:rsidRDefault="00F7079F" w:rsidP="00FC68DB">
                        <w:pPr>
                          <w:pStyle w:val="Beschriftung"/>
                          <w:rPr>
                            <w:noProof/>
                            <w:szCs w:val="24"/>
                          </w:rPr>
                        </w:pPr>
                        <w:bookmarkStart w:id="1789" w:name="_Toc3557127"/>
                        <w:bookmarkStart w:id="1790" w:name="_Toc34747378"/>
                        <w:bookmarkStart w:id="1791" w:name="_Toc76030576"/>
                        <w:bookmarkStart w:id="1792" w:name="_Toc86863532"/>
                        <w:bookmarkStart w:id="1793" w:name="_Toc86863621"/>
                        <w:r>
                          <w:t xml:space="preserve">Figure </w:t>
                        </w:r>
                        <w:r>
                          <w:fldChar w:fldCharType="begin"/>
                        </w:r>
                        <w:r>
                          <w:instrText xml:space="preserve"> SEQ Figure \* ARABIC </w:instrText>
                        </w:r>
                        <w:r>
                          <w:fldChar w:fldCharType="separate"/>
                        </w:r>
                        <w:r>
                          <w:rPr>
                            <w:noProof/>
                          </w:rPr>
                          <w:t>55</w:t>
                        </w:r>
                        <w:r>
                          <w:fldChar w:fldCharType="end"/>
                        </w:r>
                        <w:r>
                          <w:t>: Butt Joint Sheet Layout</w:t>
                        </w:r>
                        <w:bookmarkEnd w:id="1789"/>
                        <w:bookmarkEnd w:id="1790"/>
                        <w:bookmarkEnd w:id="1791"/>
                        <w:bookmarkEnd w:id="1792"/>
                        <w:bookmarkEnd w:id="1793"/>
                      </w:p>
                    </w:txbxContent>
                  </v:textbox>
                </v:shape>
              </v:group>
            </w:pict>
          </mc:Fallback>
        </mc:AlternateContent>
      </w:r>
      <w:r w:rsidRPr="007055D9">
        <w:t>The parameters to describe the connection are:</w:t>
      </w:r>
    </w:p>
    <w:p w14:paraId="23FFDA9C" w14:textId="77777777" w:rsidR="00FC68DB" w:rsidRPr="007055D9" w:rsidRDefault="00FC68DB" w:rsidP="00BA04B6">
      <w:pPr>
        <w:pStyle w:val="Aufzhlungszeichen"/>
        <w:numPr>
          <w:ilvl w:val="0"/>
          <w:numId w:val="11"/>
        </w:numPr>
      </w:pPr>
      <w:proofErr w:type="spellStart"/>
      <w:r w:rsidRPr="00B56603">
        <w:rPr>
          <w:sz w:val="24"/>
          <w:szCs w:val="28"/>
        </w:rPr>
        <w:t>t</w:t>
      </w:r>
      <w:r w:rsidRPr="00B56603">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297251C3" w14:textId="77777777" w:rsidR="00FC68DB" w:rsidRPr="007055D9" w:rsidRDefault="00FC68DB" w:rsidP="00BA04B6">
      <w:pPr>
        <w:pStyle w:val="Aufzhlungszeichen"/>
        <w:numPr>
          <w:ilvl w:val="0"/>
          <w:numId w:val="11"/>
        </w:numPr>
        <w:spacing w:after="120"/>
      </w:pPr>
      <w:r w:rsidRPr="00B56603">
        <w:rPr>
          <w:sz w:val="24"/>
          <w:szCs w:val="28"/>
        </w:rPr>
        <w:t>t</w:t>
      </w:r>
      <w:r w:rsidRPr="00B56603">
        <w:rPr>
          <w:sz w:val="24"/>
          <w:szCs w:val="28"/>
          <w:vertAlign w:val="subscript"/>
        </w:rPr>
        <w:t>1</w:t>
      </w:r>
      <w:r w:rsidRPr="007055D9">
        <w:tab/>
      </w:r>
      <w:r w:rsidRPr="007055D9">
        <w:tab/>
        <w:t>Thickness of welded sheet</w:t>
      </w:r>
    </w:p>
    <w:p w14:paraId="21B77D6F" w14:textId="77777777" w:rsidR="00FC68DB" w:rsidRPr="00654684" w:rsidRDefault="00FC68DB" w:rsidP="00B202D2">
      <w:pPr>
        <w:pStyle w:val="berschrift4"/>
      </w:pPr>
      <w:bookmarkStart w:id="1794" w:name="_Toc3557014"/>
      <w:bookmarkStart w:id="1795" w:name="_Toc34747264"/>
      <w:bookmarkStart w:id="1796" w:name="_Toc77102083"/>
      <w:r>
        <w:rPr>
          <w:noProof/>
          <w:sz w:val="24"/>
          <w:lang w:val="en-US" w:eastAsia="en-US"/>
        </w:rPr>
        <mc:AlternateContent>
          <mc:Choice Requires="wpg">
            <w:drawing>
              <wp:anchor distT="0" distB="0" distL="114300" distR="114300" simplePos="0" relativeHeight="251707392" behindDoc="0" locked="0" layoutInCell="1" allowOverlap="1" wp14:anchorId="20A01E1F" wp14:editId="39B04A94">
                <wp:simplePos x="0" y="0"/>
                <wp:positionH relativeFrom="column">
                  <wp:posOffset>3471545</wp:posOffset>
                </wp:positionH>
                <wp:positionV relativeFrom="paragraph">
                  <wp:posOffset>125730</wp:posOffset>
                </wp:positionV>
                <wp:extent cx="2338070" cy="1327785"/>
                <wp:effectExtent l="0" t="0" r="5080" b="5715"/>
                <wp:wrapNone/>
                <wp:docPr id="36" name="Gruppieren 36"/>
                <wp:cNvGraphicFramePr/>
                <a:graphic xmlns:a="http://schemas.openxmlformats.org/drawingml/2006/main">
                  <a:graphicData uri="http://schemas.microsoft.com/office/word/2010/wordprocessingGroup">
                    <wpg:wgp>
                      <wpg:cNvGrpSpPr/>
                      <wpg:grpSpPr>
                        <a:xfrm>
                          <a:off x="0" y="0"/>
                          <a:ext cx="2338070" cy="1327785"/>
                          <a:chOff x="0" y="0"/>
                          <a:chExt cx="2338070" cy="1327785"/>
                        </a:xfrm>
                      </wpg:grpSpPr>
                      <pic:pic xmlns:pic="http://schemas.openxmlformats.org/drawingml/2006/picture">
                        <pic:nvPicPr>
                          <pic:cNvPr id="175" name="Bild 182" descr="ButtJoint_v2"/>
                          <pic:cNvPicPr>
                            <a:picLocks noChangeAspect="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2338070" cy="1061085"/>
                          </a:xfrm>
                          <a:prstGeom prst="rect">
                            <a:avLst/>
                          </a:prstGeom>
                          <a:noFill/>
                          <a:ln>
                            <a:noFill/>
                          </a:ln>
                        </pic:spPr>
                      </pic:pic>
                      <wps:wsp>
                        <wps:cNvPr id="316" name="Text Box 316"/>
                        <wps:cNvSpPr txBox="1"/>
                        <wps:spPr>
                          <a:xfrm>
                            <a:off x="0" y="1066800"/>
                            <a:ext cx="2338070" cy="260985"/>
                          </a:xfrm>
                          <a:prstGeom prst="rect">
                            <a:avLst/>
                          </a:prstGeom>
                          <a:solidFill>
                            <a:prstClr val="white"/>
                          </a:solidFill>
                          <a:ln>
                            <a:noFill/>
                          </a:ln>
                          <a:effectLst/>
                        </wps:spPr>
                        <wps:txbx>
                          <w:txbxContent>
                            <w:p w14:paraId="0F345458" w14:textId="77777777" w:rsidR="00F7079F" w:rsidRPr="006C6D3C" w:rsidRDefault="00F7079F" w:rsidP="00FC68DB">
                              <w:pPr>
                                <w:pStyle w:val="Beschriftung"/>
                                <w:rPr>
                                  <w:noProof/>
                                  <w:szCs w:val="24"/>
                                </w:rPr>
                              </w:pPr>
                              <w:bookmarkStart w:id="1797" w:name="_Toc3557128"/>
                              <w:bookmarkStart w:id="1798" w:name="_Toc34747379"/>
                              <w:bookmarkStart w:id="1799" w:name="_Toc76030577"/>
                              <w:bookmarkStart w:id="1800" w:name="_Toc86863533"/>
                              <w:bookmarkStart w:id="1801" w:name="_Toc86863622"/>
                              <w:r>
                                <w:t xml:space="preserve">Figure </w:t>
                              </w:r>
                              <w:r>
                                <w:fldChar w:fldCharType="begin"/>
                              </w:r>
                              <w:r>
                                <w:instrText xml:space="preserve"> SEQ Figure \* ARABIC </w:instrText>
                              </w:r>
                              <w:r>
                                <w:fldChar w:fldCharType="separate"/>
                              </w:r>
                              <w:r>
                                <w:rPr>
                                  <w:noProof/>
                                </w:rPr>
                                <w:t>56</w:t>
                              </w:r>
                              <w:r>
                                <w:fldChar w:fldCharType="end"/>
                              </w:r>
                              <w:r>
                                <w:t>: Butt Joint Weld parameters</w:t>
                              </w:r>
                              <w:bookmarkEnd w:id="1797"/>
                              <w:bookmarkEnd w:id="1798"/>
                              <w:bookmarkEnd w:id="1799"/>
                              <w:bookmarkEnd w:id="1800"/>
                              <w:bookmarkEnd w:id="18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0A01E1F" id="Gruppieren 36" o:spid="_x0000_s1030" style="position:absolute;left:0;text-align:left;margin-left:273.35pt;margin-top:9.9pt;width:184.1pt;height:104.55pt;z-index:251707392" coordsize="23380,132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">
                <v:shape id="Bild 182" o:spid="_x0000_s1031" type="#_x0000_t75" alt="ButtJoint_v2" style="position:absolute;width:23380;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">
                  <v:imagedata r:id="rId184" o:title="ButtJoint_v2"/>
                </v:shape>
                <v:shape id="Text Box 316" o:spid="_x0000_s1032" type="#_x0000_t202" style="position:absolute;top:10668;width:23380;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" stroked="f">
                  <v:textbox style="mso-fit-shape-to-text:t" inset="0,0,0,0">
                    <w:txbxContent>
                      <w:p w14:paraId="0F345458" w14:textId="77777777" w:rsidR="00F7079F" w:rsidRPr="006C6D3C" w:rsidRDefault="00F7079F" w:rsidP="00FC68DB">
                        <w:pPr>
                          <w:pStyle w:val="Beschriftung"/>
                          <w:rPr>
                            <w:noProof/>
                            <w:szCs w:val="24"/>
                          </w:rPr>
                        </w:pPr>
                        <w:bookmarkStart w:id="1802" w:name="_Toc3557128"/>
                        <w:bookmarkStart w:id="1803" w:name="_Toc34747379"/>
                        <w:bookmarkStart w:id="1804" w:name="_Toc76030577"/>
                        <w:bookmarkStart w:id="1805" w:name="_Toc86863533"/>
                        <w:bookmarkStart w:id="1806" w:name="_Toc86863622"/>
                        <w:r>
                          <w:t xml:space="preserve">Figure </w:t>
                        </w:r>
                        <w:r>
                          <w:fldChar w:fldCharType="begin"/>
                        </w:r>
                        <w:r>
                          <w:instrText xml:space="preserve"> SEQ Figure \* ARABIC </w:instrText>
                        </w:r>
                        <w:r>
                          <w:fldChar w:fldCharType="separate"/>
                        </w:r>
                        <w:r>
                          <w:rPr>
                            <w:noProof/>
                          </w:rPr>
                          <w:t>56</w:t>
                        </w:r>
                        <w:r>
                          <w:fldChar w:fldCharType="end"/>
                        </w:r>
                        <w:r>
                          <w:t>: Butt Joint Weld parameters</w:t>
                        </w:r>
                        <w:bookmarkEnd w:id="1802"/>
                        <w:bookmarkEnd w:id="1803"/>
                        <w:bookmarkEnd w:id="1804"/>
                        <w:bookmarkEnd w:id="1805"/>
                        <w:bookmarkEnd w:id="1806"/>
                      </w:p>
                    </w:txbxContent>
                  </v:textbox>
                </v:shape>
              </v:group>
            </w:pict>
          </mc:Fallback>
        </mc:AlternateContent>
      </w:r>
      <w:r w:rsidRPr="00654684">
        <w:rPr>
          <w:sz w:val="24"/>
        </w:rPr>
        <w:t>Weld Parameters</w:t>
      </w:r>
      <w:bookmarkEnd w:id="1794"/>
      <w:bookmarkEnd w:id="1795"/>
      <w:bookmarkEnd w:id="1796"/>
    </w:p>
    <w:p w14:paraId="1753CBC4" w14:textId="77777777" w:rsidR="00FC68DB" w:rsidRPr="007055D9" w:rsidRDefault="00FC68DB" w:rsidP="00B202D2">
      <w:r w:rsidRPr="007055D9">
        <w:t xml:space="preserve">The parameters of the weld are described below: </w:t>
      </w:r>
    </w:p>
    <w:p w14:paraId="04BCD9C6" w14:textId="77777777" w:rsidR="00FC68DB" w:rsidRPr="007055D9" w:rsidRDefault="00FC68DB" w:rsidP="00BA04B6">
      <w:pPr>
        <w:pStyle w:val="Aufzhlungszeichen"/>
        <w:numPr>
          <w:ilvl w:val="0"/>
          <w:numId w:val="11"/>
        </w:numPr>
      </w:pPr>
      <w:r w:rsidRPr="00B56603">
        <w:rPr>
          <w:sz w:val="24"/>
          <w:szCs w:val="28"/>
        </w:rPr>
        <w:t>b</w:t>
      </w:r>
      <w:r w:rsidRPr="00B56603">
        <w:rPr>
          <w:sz w:val="24"/>
          <w:szCs w:val="28"/>
          <w:vertAlign w:val="subscript"/>
        </w:rPr>
        <w:t>1</w:t>
      </w:r>
      <w:r w:rsidRPr="00B56603">
        <w:rPr>
          <w:sz w:val="20"/>
        </w:rPr>
        <w:tab/>
      </w:r>
      <w:r w:rsidRPr="007055D9">
        <w:tab/>
        <w:t>Width of the weld at primary side</w:t>
      </w:r>
    </w:p>
    <w:p w14:paraId="5BFB43EA" w14:textId="77777777" w:rsidR="00FC68DB" w:rsidRPr="007055D9" w:rsidRDefault="00FC68DB" w:rsidP="00BA04B6">
      <w:pPr>
        <w:pStyle w:val="Aufzhlungszeichen"/>
        <w:numPr>
          <w:ilvl w:val="0"/>
          <w:numId w:val="11"/>
        </w:numPr>
      </w:pPr>
      <w:r w:rsidRPr="00B56603">
        <w:rPr>
          <w:sz w:val="24"/>
          <w:szCs w:val="28"/>
        </w:rPr>
        <w:t>b</w:t>
      </w:r>
      <w:r w:rsidRPr="00B56603">
        <w:rPr>
          <w:sz w:val="24"/>
          <w:szCs w:val="28"/>
          <w:vertAlign w:val="subscript"/>
        </w:rPr>
        <w:t>2</w:t>
      </w:r>
      <w:r w:rsidRPr="007055D9">
        <w:tab/>
      </w:r>
      <w:r w:rsidRPr="007055D9">
        <w:tab/>
        <w:t>Width of the weld at secondary side</w:t>
      </w:r>
    </w:p>
    <w:p w14:paraId="516950AF" w14:textId="77777777" w:rsidR="00FC68DB" w:rsidRPr="007055D9" w:rsidRDefault="00FC68DB" w:rsidP="00BA04B6">
      <w:pPr>
        <w:pStyle w:val="Aufzhlungszeichen"/>
        <w:numPr>
          <w:ilvl w:val="0"/>
          <w:numId w:val="11"/>
        </w:numPr>
      </w:pPr>
      <w:r w:rsidRPr="00B56603">
        <w:rPr>
          <w:sz w:val="24"/>
          <w:szCs w:val="28"/>
        </w:rPr>
        <w:t>e</w:t>
      </w:r>
      <w:r w:rsidRPr="00B56603">
        <w:rPr>
          <w:sz w:val="24"/>
          <w:szCs w:val="28"/>
          <w:vertAlign w:val="subscript"/>
        </w:rPr>
        <w:t>1</w:t>
      </w:r>
      <w:r w:rsidRPr="007055D9">
        <w:tab/>
      </w:r>
      <w:r w:rsidRPr="007055D9">
        <w:tab/>
        <w:t>Reinforcement of the weld at primary side</w:t>
      </w:r>
    </w:p>
    <w:p w14:paraId="504919E6" w14:textId="77777777" w:rsidR="00FC68DB" w:rsidRPr="007055D9" w:rsidRDefault="00FC68DB" w:rsidP="00BA04B6">
      <w:pPr>
        <w:pStyle w:val="Aufzhlungszeichen"/>
        <w:numPr>
          <w:ilvl w:val="0"/>
          <w:numId w:val="11"/>
        </w:numPr>
        <w:spacing w:after="120"/>
      </w:pPr>
      <w:r w:rsidRPr="00B56603">
        <w:rPr>
          <w:sz w:val="24"/>
          <w:szCs w:val="28"/>
        </w:rPr>
        <w:t>e</w:t>
      </w:r>
      <w:r w:rsidRPr="00B56603">
        <w:rPr>
          <w:sz w:val="24"/>
          <w:szCs w:val="28"/>
          <w:vertAlign w:val="subscript"/>
        </w:rPr>
        <w:t>2</w:t>
      </w:r>
      <w:r w:rsidRPr="007055D9">
        <w:tab/>
      </w:r>
      <w:r w:rsidRPr="007055D9">
        <w:tab/>
        <w:t>Reinforcement of the weld at secondary side</w:t>
      </w:r>
    </w:p>
    <w:p w14:paraId="1F735B9B" w14:textId="77777777" w:rsidR="00FC68DB" w:rsidRPr="007055D9" w:rsidRDefault="00FC68DB" w:rsidP="00B202D2">
      <w:pPr>
        <w:keepNext/>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89"/>
        <w:gridCol w:w="1216"/>
        <w:gridCol w:w="1414"/>
        <w:gridCol w:w="1531"/>
        <w:gridCol w:w="1615"/>
        <w:gridCol w:w="1466"/>
      </w:tblGrid>
      <w:tr w:rsidR="00FC68DB" w:rsidRPr="007055D9" w14:paraId="31B53982" w14:textId="77777777" w:rsidTr="00FC68DB">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78E14FD" w14:textId="77777777" w:rsidR="00FC68DB" w:rsidRPr="007055D9" w:rsidRDefault="00FC68DB" w:rsidP="00B202D2">
            <w:pPr>
              <w:rPr>
                <w:b/>
                <w:i/>
              </w:rPr>
            </w:pPr>
            <w:r w:rsidRPr="007055D9">
              <w:rPr>
                <w:b/>
                <w:i/>
              </w:rPr>
              <w:t>Parameter</w:t>
            </w:r>
          </w:p>
        </w:tc>
        <w:tc>
          <w:tcPr>
            <w:tcW w:w="123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0C7F2EC" w14:textId="77777777" w:rsidR="00FC68DB" w:rsidRPr="007055D9" w:rsidRDefault="00FC68DB" w:rsidP="00B202D2">
            <w:pPr>
              <w:rPr>
                <w:b/>
                <w:i/>
              </w:rPr>
            </w:pPr>
            <w:r w:rsidRPr="007055D9">
              <w:rPr>
                <w:b/>
                <w:i/>
              </w:rPr>
              <w:t>χMCF-Key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BF065F" w14:textId="77777777" w:rsidR="00FC68DB" w:rsidRPr="007055D9" w:rsidRDefault="00FC68DB" w:rsidP="00B202D2">
            <w:pPr>
              <w:rPr>
                <w:b/>
                <w:i/>
              </w:rPr>
            </w:pPr>
            <w:r w:rsidRPr="007055D9">
              <w:rPr>
                <w:b/>
                <w:i/>
              </w:rPr>
              <w:t>Multiplicity</w:t>
            </w:r>
          </w:p>
        </w:tc>
        <w:tc>
          <w:tcPr>
            <w:tcW w:w="156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646504" w14:textId="77777777" w:rsidR="00FC68DB" w:rsidRPr="007055D9" w:rsidRDefault="00FC68DB" w:rsidP="00B202D2">
            <w:pPr>
              <w:rPr>
                <w:b/>
                <w:i/>
              </w:rPr>
            </w:pPr>
            <w:r w:rsidRPr="007055D9">
              <w:rPr>
                <w:b/>
                <w:i/>
              </w:rPr>
              <w:t>Value Range</w:t>
            </w:r>
          </w:p>
        </w:tc>
        <w:tc>
          <w:tcPr>
            <w:tcW w:w="16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E8449FB" w14:textId="77777777" w:rsidR="00FC68DB" w:rsidRPr="007055D9" w:rsidRDefault="00FC68DB" w:rsidP="00B202D2">
            <w:pPr>
              <w:rPr>
                <w:b/>
                <w:i/>
              </w:rPr>
            </w:pPr>
            <w:r>
              <w:rPr>
                <w:b/>
                <w:i/>
              </w:rPr>
              <w:t>Use</w:t>
            </w:r>
          </w:p>
        </w:tc>
        <w:tc>
          <w:tcPr>
            <w:tcW w:w="14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70204" w14:textId="77777777" w:rsidR="00FC68DB" w:rsidRPr="007055D9" w:rsidRDefault="00FC68DB" w:rsidP="00B202D2">
            <w:pPr>
              <w:rPr>
                <w:b/>
                <w:i/>
              </w:rPr>
            </w:pPr>
            <w:r w:rsidRPr="007055D9">
              <w:rPr>
                <w:b/>
                <w:i/>
              </w:rPr>
              <w:t>Default Value</w:t>
            </w:r>
          </w:p>
        </w:tc>
      </w:tr>
      <w:tr w:rsidR="00FC68DB" w:rsidRPr="007055D9" w14:paraId="406BA455" w14:textId="77777777" w:rsidTr="00FC68DB">
        <w:trPr>
          <w:jc w:val="center"/>
        </w:trPr>
        <w:tc>
          <w:tcPr>
            <w:tcW w:w="1192" w:type="dxa"/>
            <w:shd w:val="clear" w:color="auto" w:fill="auto"/>
            <w:vAlign w:val="bottom"/>
          </w:tcPr>
          <w:p w14:paraId="106BF2FE" w14:textId="77777777" w:rsidR="00FC68DB" w:rsidRPr="002D6B99" w:rsidRDefault="00FC68DB" w:rsidP="00B202D2">
            <w:pPr>
              <w:rPr>
                <w:sz w:val="20"/>
                <w:szCs w:val="20"/>
              </w:rPr>
            </w:pPr>
            <w:r>
              <w:rPr>
                <w:sz w:val="20"/>
                <w:szCs w:val="20"/>
              </w:rPr>
              <w:t>b</w:t>
            </w:r>
          </w:p>
        </w:tc>
        <w:tc>
          <w:tcPr>
            <w:tcW w:w="1233" w:type="dxa"/>
            <w:shd w:val="clear" w:color="auto" w:fill="auto"/>
            <w:vAlign w:val="bottom"/>
          </w:tcPr>
          <w:p w14:paraId="1855A7AF" w14:textId="77777777" w:rsidR="00FC68DB" w:rsidRPr="002D6B99" w:rsidRDefault="00FC68DB" w:rsidP="00B202D2">
            <w:pPr>
              <w:rPr>
                <w:sz w:val="20"/>
                <w:szCs w:val="20"/>
              </w:rPr>
            </w:pPr>
            <w:r w:rsidRPr="002D6B99">
              <w:rPr>
                <w:sz w:val="20"/>
                <w:szCs w:val="20"/>
              </w:rPr>
              <w:t>width</w:t>
            </w:r>
          </w:p>
        </w:tc>
        <w:tc>
          <w:tcPr>
            <w:tcW w:w="1417" w:type="dxa"/>
            <w:shd w:val="clear" w:color="auto" w:fill="auto"/>
            <w:vAlign w:val="bottom"/>
          </w:tcPr>
          <w:p w14:paraId="290E9AE6" w14:textId="77777777" w:rsidR="00FC68DB" w:rsidRPr="002D6B99" w:rsidRDefault="00FC68DB" w:rsidP="00B202D2">
            <w:pPr>
              <w:rPr>
                <w:sz w:val="20"/>
                <w:szCs w:val="20"/>
              </w:rPr>
            </w:pPr>
            <w:r w:rsidRPr="002D6B99">
              <w:rPr>
                <w:sz w:val="20"/>
                <w:szCs w:val="20"/>
              </w:rPr>
              <w:t>1 – 2</w:t>
            </w:r>
          </w:p>
        </w:tc>
        <w:tc>
          <w:tcPr>
            <w:tcW w:w="1562" w:type="dxa"/>
            <w:shd w:val="clear" w:color="auto" w:fill="auto"/>
            <w:vAlign w:val="bottom"/>
          </w:tcPr>
          <w:p w14:paraId="3059377B" w14:textId="77777777" w:rsidR="00FC68DB" w:rsidRPr="002D6B99" w:rsidRDefault="00FC68DB" w:rsidP="00B202D2">
            <w:pPr>
              <w:rPr>
                <w:sz w:val="20"/>
                <w:szCs w:val="20"/>
              </w:rPr>
            </w:pPr>
            <w:r w:rsidRPr="002D6B99">
              <w:rPr>
                <w:sz w:val="20"/>
                <w:szCs w:val="20"/>
              </w:rPr>
              <w:t>≥ 0</w:t>
            </w:r>
          </w:p>
        </w:tc>
        <w:tc>
          <w:tcPr>
            <w:tcW w:w="1638" w:type="dxa"/>
            <w:shd w:val="clear" w:color="auto" w:fill="auto"/>
            <w:vAlign w:val="bottom"/>
          </w:tcPr>
          <w:p w14:paraId="69B23FED" w14:textId="77777777" w:rsidR="00FC68DB" w:rsidRPr="002D6B99" w:rsidRDefault="00FC68DB" w:rsidP="00B202D2">
            <w:pPr>
              <w:rPr>
                <w:sz w:val="20"/>
                <w:szCs w:val="20"/>
              </w:rPr>
            </w:pPr>
            <w:r>
              <w:rPr>
                <w:sz w:val="20"/>
                <w:szCs w:val="20"/>
              </w:rPr>
              <w:t>Optional</w:t>
            </w:r>
          </w:p>
        </w:tc>
        <w:tc>
          <w:tcPr>
            <w:tcW w:w="1489" w:type="dxa"/>
            <w:shd w:val="clear" w:color="auto" w:fill="auto"/>
            <w:vAlign w:val="bottom"/>
          </w:tcPr>
          <w:p w14:paraId="764B438E" w14:textId="77777777" w:rsidR="00FC68DB" w:rsidRPr="002D6B99" w:rsidRDefault="00FC68DB" w:rsidP="00B202D2">
            <w:pPr>
              <w:pStyle w:val="Text"/>
              <w:rPr>
                <w:sz w:val="20"/>
                <w:szCs w:val="20"/>
              </w:rPr>
            </w:pPr>
            <w:r>
              <w:rPr>
                <w:sz w:val="20"/>
                <w:szCs w:val="20"/>
              </w:rPr>
              <w:t>-</w:t>
            </w:r>
          </w:p>
        </w:tc>
      </w:tr>
      <w:tr w:rsidR="00FC68DB" w:rsidRPr="007055D9" w14:paraId="45614671" w14:textId="77777777" w:rsidTr="00FC68DB">
        <w:trPr>
          <w:jc w:val="center"/>
        </w:trPr>
        <w:tc>
          <w:tcPr>
            <w:tcW w:w="1192" w:type="dxa"/>
            <w:shd w:val="clear" w:color="auto" w:fill="auto"/>
            <w:vAlign w:val="bottom"/>
          </w:tcPr>
          <w:p w14:paraId="7C8C338E" w14:textId="77777777" w:rsidR="00FC68DB" w:rsidRPr="002D6B99" w:rsidRDefault="00FC68DB" w:rsidP="00B202D2">
            <w:pPr>
              <w:rPr>
                <w:sz w:val="20"/>
                <w:szCs w:val="20"/>
              </w:rPr>
            </w:pPr>
            <w:r>
              <w:rPr>
                <w:sz w:val="20"/>
                <w:szCs w:val="20"/>
              </w:rPr>
              <w:t>e</w:t>
            </w:r>
          </w:p>
        </w:tc>
        <w:tc>
          <w:tcPr>
            <w:tcW w:w="1233" w:type="dxa"/>
            <w:shd w:val="clear" w:color="auto" w:fill="auto"/>
            <w:vAlign w:val="bottom"/>
          </w:tcPr>
          <w:p w14:paraId="29A2D742" w14:textId="77777777" w:rsidR="00FC68DB" w:rsidRPr="002D6B99" w:rsidRDefault="00FC68DB" w:rsidP="00B202D2">
            <w:pPr>
              <w:rPr>
                <w:sz w:val="20"/>
                <w:szCs w:val="20"/>
              </w:rPr>
            </w:pPr>
            <w:r>
              <w:rPr>
                <w:sz w:val="20"/>
                <w:szCs w:val="20"/>
              </w:rPr>
              <w:t>-</w:t>
            </w:r>
          </w:p>
        </w:tc>
        <w:tc>
          <w:tcPr>
            <w:tcW w:w="1417" w:type="dxa"/>
            <w:shd w:val="clear" w:color="auto" w:fill="auto"/>
            <w:vAlign w:val="bottom"/>
          </w:tcPr>
          <w:p w14:paraId="6728BE70" w14:textId="77777777" w:rsidR="00FC68DB" w:rsidRPr="002D6B99" w:rsidRDefault="00FC68DB" w:rsidP="00B202D2">
            <w:pPr>
              <w:rPr>
                <w:sz w:val="20"/>
                <w:szCs w:val="20"/>
              </w:rPr>
            </w:pPr>
            <w:r>
              <w:rPr>
                <w:sz w:val="20"/>
                <w:szCs w:val="20"/>
              </w:rPr>
              <w:t>(</w:t>
            </w:r>
            <w:r w:rsidRPr="002D6B99">
              <w:rPr>
                <w:sz w:val="20"/>
                <w:szCs w:val="20"/>
              </w:rPr>
              <w:t>1 – 2</w:t>
            </w:r>
            <w:r>
              <w:rPr>
                <w:sz w:val="20"/>
                <w:szCs w:val="20"/>
              </w:rPr>
              <w:t>)</w:t>
            </w:r>
          </w:p>
        </w:tc>
        <w:tc>
          <w:tcPr>
            <w:tcW w:w="1562" w:type="dxa"/>
            <w:shd w:val="clear" w:color="auto" w:fill="auto"/>
            <w:vAlign w:val="bottom"/>
          </w:tcPr>
          <w:p w14:paraId="211EC91F" w14:textId="77777777" w:rsidR="00FC68DB" w:rsidRPr="002D6B99" w:rsidRDefault="00FC68DB" w:rsidP="00B202D2">
            <w:pPr>
              <w:rPr>
                <w:sz w:val="20"/>
                <w:szCs w:val="20"/>
              </w:rPr>
            </w:pPr>
            <w:r>
              <w:rPr>
                <w:sz w:val="20"/>
                <w:szCs w:val="20"/>
              </w:rPr>
              <w:t>(</w:t>
            </w:r>
            <w:r w:rsidRPr="002D6B99">
              <w:rPr>
                <w:sz w:val="20"/>
                <w:szCs w:val="20"/>
              </w:rPr>
              <w:t>≥ 0</w:t>
            </w:r>
            <w:r>
              <w:rPr>
                <w:sz w:val="20"/>
                <w:szCs w:val="20"/>
              </w:rPr>
              <w:t>)</w:t>
            </w:r>
          </w:p>
        </w:tc>
        <w:tc>
          <w:tcPr>
            <w:tcW w:w="1638" w:type="dxa"/>
            <w:shd w:val="clear" w:color="auto" w:fill="auto"/>
            <w:vAlign w:val="bottom"/>
          </w:tcPr>
          <w:p w14:paraId="35167C76" w14:textId="77777777" w:rsidR="00FC68DB" w:rsidRPr="002D6B99" w:rsidRDefault="00FC68DB" w:rsidP="00B202D2">
            <w:pPr>
              <w:rPr>
                <w:sz w:val="20"/>
                <w:szCs w:val="20"/>
              </w:rPr>
            </w:pPr>
            <w:r>
              <w:rPr>
                <w:sz w:val="20"/>
                <w:szCs w:val="20"/>
              </w:rPr>
              <w:t>(</w:t>
            </w:r>
            <w:r w:rsidRPr="002D6B99">
              <w:rPr>
                <w:sz w:val="20"/>
                <w:szCs w:val="20"/>
              </w:rPr>
              <w:t>Optional</w:t>
            </w:r>
            <w:r>
              <w:rPr>
                <w:sz w:val="20"/>
                <w:szCs w:val="20"/>
              </w:rPr>
              <w:t>)</w:t>
            </w:r>
          </w:p>
        </w:tc>
        <w:tc>
          <w:tcPr>
            <w:tcW w:w="1489" w:type="dxa"/>
            <w:shd w:val="clear" w:color="auto" w:fill="auto"/>
            <w:vAlign w:val="bottom"/>
          </w:tcPr>
          <w:p w14:paraId="3AB1784F" w14:textId="77777777" w:rsidR="00FC68DB" w:rsidRPr="002D6B99" w:rsidRDefault="00FC68DB" w:rsidP="00B202D2">
            <w:pPr>
              <w:pStyle w:val="Text"/>
              <w:keepNext/>
              <w:rPr>
                <w:sz w:val="20"/>
                <w:szCs w:val="20"/>
              </w:rPr>
            </w:pPr>
            <w:r>
              <w:rPr>
                <w:sz w:val="20"/>
                <w:szCs w:val="20"/>
              </w:rPr>
              <w:t>(</w:t>
            </w:r>
            <w:r w:rsidRPr="002D6B99">
              <w:rPr>
                <w:sz w:val="20"/>
                <w:szCs w:val="20"/>
              </w:rPr>
              <w:t>0</w:t>
            </w:r>
            <w:r>
              <w:rPr>
                <w:sz w:val="20"/>
                <w:szCs w:val="20"/>
              </w:rPr>
              <w:t>)</w:t>
            </w:r>
          </w:p>
        </w:tc>
      </w:tr>
    </w:tbl>
    <w:p w14:paraId="3FD82B6D" w14:textId="0CDB1DF5" w:rsidR="00FC68DB" w:rsidRDefault="00FC68DB" w:rsidP="00B202D2">
      <w:pPr>
        <w:pStyle w:val="Beschriftung"/>
        <w:spacing w:before="120"/>
      </w:pPr>
      <w:bookmarkStart w:id="1807" w:name="_Toc3566492"/>
      <w:bookmarkStart w:id="1808" w:name="_Toc34747493"/>
      <w:bookmarkStart w:id="1809" w:name="_Toc77095952"/>
      <w:r>
        <w:t xml:space="preserve">Table </w:t>
      </w:r>
      <w:r>
        <w:fldChar w:fldCharType="begin"/>
      </w:r>
      <w:r>
        <w:instrText xml:space="preserve"> SEQ Table \* ARABIC </w:instrText>
      </w:r>
      <w:r>
        <w:fldChar w:fldCharType="separate"/>
      </w:r>
      <w:r w:rsidR="008116BB">
        <w:rPr>
          <w:noProof/>
        </w:rPr>
        <w:t>93</w:t>
      </w:r>
      <w:r>
        <w:fldChar w:fldCharType="end"/>
      </w:r>
      <w:r>
        <w:t>: Parameters of Butt Joint Weld</w:t>
      </w:r>
      <w:bookmarkEnd w:id="1807"/>
      <w:bookmarkEnd w:id="1808"/>
      <w:bookmarkEnd w:id="1809"/>
    </w:p>
    <w:p w14:paraId="6306CE49" w14:textId="77777777" w:rsidR="00FC68DB" w:rsidRPr="007055D9" w:rsidRDefault="00FC68DB" w:rsidP="00B202D2">
      <w:pPr>
        <w:spacing w:before="120"/>
      </w:pPr>
      <w:r w:rsidRPr="002D312B">
        <w:rPr>
          <w:b/>
        </w:rPr>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t>in the version 3.1 document!</w:t>
      </w:r>
    </w:p>
    <w:p w14:paraId="1724B09F" w14:textId="77777777" w:rsidR="00FC68DB" w:rsidRPr="007055D9" w:rsidRDefault="00FC68DB" w:rsidP="00B202D2">
      <w:pPr>
        <w:pStyle w:val="berschrift4"/>
      </w:pPr>
      <w:bookmarkStart w:id="1810" w:name="_Toc338939151"/>
      <w:bookmarkStart w:id="1811" w:name="_Toc3557015"/>
      <w:bookmarkStart w:id="1812" w:name="_Toc34747265"/>
      <w:bookmarkStart w:id="1813" w:name="_Toc77102084"/>
      <w:r w:rsidRPr="007055D9">
        <w:t>Attributes</w:t>
      </w:r>
      <w:bookmarkEnd w:id="1810"/>
      <w:bookmarkEnd w:id="1811"/>
      <w:bookmarkEnd w:id="1812"/>
      <w:bookmarkEnd w:id="1813"/>
    </w:p>
    <w:p w14:paraId="75987F07" w14:textId="77777777" w:rsidR="00FC68DB" w:rsidRPr="007055D9" w:rsidRDefault="00FC68DB" w:rsidP="00B202D2">
      <w:pPr>
        <w:pStyle w:val="berschrift5"/>
      </w:pPr>
      <w:bookmarkStart w:id="1814" w:name="_Toc338939153"/>
      <w:r w:rsidRPr="007055D9">
        <w:t xml:space="preserve">Attribute </w:t>
      </w:r>
      <w:r>
        <w:t>"</w:t>
      </w:r>
      <w:r w:rsidRPr="007055D9">
        <w:t>base</w:t>
      </w:r>
      <w:bookmarkEnd w:id="1814"/>
      <w:r>
        <w:t>"</w:t>
      </w:r>
    </w:p>
    <w:p w14:paraId="764E2361"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2EB0398C" w14:textId="77777777" w:rsidR="00FC68DB" w:rsidRPr="007055D9" w:rsidRDefault="00FC68DB" w:rsidP="00B202D2">
      <w:pPr>
        <w:pStyle w:val="berschrift5"/>
      </w:pPr>
      <w:bookmarkStart w:id="1815" w:name="_Toc338939154"/>
      <w:r w:rsidRPr="007055D9">
        <w:lastRenderedPageBreak/>
        <w:t xml:space="preserve">Attribute </w:t>
      </w:r>
      <w:r>
        <w:t>"</w:t>
      </w:r>
      <w:r w:rsidRPr="007055D9">
        <w:t>technology</w:t>
      </w:r>
      <w:bookmarkEnd w:id="1815"/>
      <w:r>
        <w:t>"</w:t>
      </w:r>
    </w:p>
    <w:p w14:paraId="399C8CB2"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45CE6487" w14:textId="77777777" w:rsidR="00FC68DB" w:rsidRPr="007055D9" w:rsidRDefault="00FC68DB" w:rsidP="00BA04B6">
      <w:pPr>
        <w:pStyle w:val="Aufzhlungszeichen"/>
        <w:keepLines/>
        <w:numPr>
          <w:ilvl w:val="0"/>
          <w:numId w:val="11"/>
        </w:numPr>
        <w:rPr>
          <w:rStyle w:val="XMLElement"/>
        </w:rPr>
      </w:pPr>
      <w:r w:rsidRPr="007055D9">
        <w:rPr>
          <w:rStyle w:val="XMLElement"/>
        </w:rPr>
        <w:t>resistance</w:t>
      </w:r>
    </w:p>
    <w:p w14:paraId="19F35D0C" w14:textId="77777777" w:rsidR="00FC68DB" w:rsidRPr="007055D9" w:rsidRDefault="00FC68DB" w:rsidP="00BA04B6">
      <w:pPr>
        <w:pStyle w:val="Aufzhlungszeichen"/>
        <w:keepLines/>
        <w:numPr>
          <w:ilvl w:val="0"/>
          <w:numId w:val="11"/>
        </w:numPr>
        <w:rPr>
          <w:rStyle w:val="XMLElement"/>
        </w:rPr>
      </w:pPr>
      <w:r w:rsidRPr="007055D9">
        <w:rPr>
          <w:rStyle w:val="XMLElement"/>
        </w:rPr>
        <w:t>arc</w:t>
      </w:r>
    </w:p>
    <w:p w14:paraId="28454C35" w14:textId="77777777" w:rsidR="00FC68DB" w:rsidRPr="00604BF1" w:rsidRDefault="00FC68DB" w:rsidP="00BA04B6">
      <w:pPr>
        <w:pStyle w:val="Aufzhlungszeichen"/>
        <w:keepLines/>
        <w:numPr>
          <w:ilvl w:val="0"/>
          <w:numId w:val="11"/>
        </w:numPr>
        <w:rPr>
          <w:rFonts w:ascii="Courier New" w:hAnsi="Courier New"/>
          <w:b/>
          <w:i/>
          <w:sz w:val="18"/>
        </w:rPr>
      </w:pPr>
      <w:r w:rsidRPr="007055D9">
        <w:rPr>
          <w:rStyle w:val="XMLElement"/>
        </w:rPr>
        <w:t>laser</w:t>
      </w:r>
      <w:r w:rsidRPr="007055D9">
        <w:rPr>
          <w:rStyle w:val="XMLElement"/>
        </w:rPr>
        <w:tab/>
      </w:r>
      <w:r w:rsidRPr="007055D9">
        <w:rPr>
          <w:rStyle w:val="XMLElement"/>
        </w:rPr>
        <w:tab/>
      </w:r>
      <w:r w:rsidRPr="007055D9">
        <w:t>(Energy beam / Laser)</w:t>
      </w:r>
    </w:p>
    <w:p w14:paraId="05896599" w14:textId="77777777" w:rsidR="00FC68DB" w:rsidRDefault="00FC68DB" w:rsidP="00BA04B6">
      <w:pPr>
        <w:pStyle w:val="Aufzhlungszeichen"/>
        <w:keepLines/>
        <w:numPr>
          <w:ilvl w:val="0"/>
          <w:numId w:val="11"/>
        </w:numPr>
        <w:rPr>
          <w:rStyle w:val="XMLElement"/>
        </w:rPr>
      </w:pPr>
      <w:r>
        <w:rPr>
          <w:rStyle w:val="XMLElement"/>
        </w:rPr>
        <w:t>friction</w:t>
      </w:r>
    </w:p>
    <w:p w14:paraId="030B57FB" w14:textId="77777777" w:rsidR="00FC68DB" w:rsidRPr="007055D9" w:rsidRDefault="00FC68DB" w:rsidP="00BA04B6">
      <w:pPr>
        <w:pStyle w:val="Aufzhlungszeichen"/>
        <w:keepLines/>
        <w:numPr>
          <w:ilvl w:val="0"/>
          <w:numId w:val="11"/>
        </w:numPr>
        <w:rPr>
          <w:rStyle w:val="XMLElement"/>
        </w:rPr>
      </w:pPr>
      <w:r>
        <w:rPr>
          <w:rStyle w:val="XMLElement"/>
        </w:rPr>
        <w:t>brazing</w:t>
      </w:r>
    </w:p>
    <w:p w14:paraId="653AF0E7" w14:textId="77777777" w:rsidR="00FC68DB" w:rsidRPr="007055D9" w:rsidRDefault="00FC68DB" w:rsidP="00B202D2">
      <w:pPr>
        <w:pStyle w:val="berschrift4"/>
      </w:pPr>
      <w:bookmarkStart w:id="1816" w:name="_Toc288196505"/>
      <w:bookmarkStart w:id="1817" w:name="_Toc288200807"/>
      <w:bookmarkStart w:id="1818" w:name="_Toc338939155"/>
      <w:bookmarkStart w:id="1819" w:name="_Toc3557016"/>
      <w:bookmarkStart w:id="1820" w:name="_Toc34747266"/>
      <w:bookmarkStart w:id="1821" w:name="_Toc77102085"/>
      <w:r w:rsidRPr="007055D9">
        <w:t xml:space="preserve">Element </w:t>
      </w:r>
      <w:r>
        <w:t>"</w:t>
      </w:r>
      <w:proofErr w:type="spellStart"/>
      <w:r w:rsidRPr="007055D9">
        <w:t>weld_position</w:t>
      </w:r>
      <w:bookmarkEnd w:id="1816"/>
      <w:bookmarkEnd w:id="1817"/>
      <w:bookmarkEnd w:id="1818"/>
      <w:bookmarkEnd w:id="1819"/>
      <w:proofErr w:type="spellEnd"/>
      <w:r>
        <w:t>"</w:t>
      </w:r>
      <w:bookmarkEnd w:id="1820"/>
      <w:bookmarkEnd w:id="1821"/>
    </w:p>
    <w:p w14:paraId="2138BB05" w14:textId="77777777" w:rsidR="00FC68DB" w:rsidRPr="007055D9" w:rsidRDefault="00FC68DB" w:rsidP="00B202D2">
      <w:r w:rsidRPr="007055D9">
        <w:t xml:space="preserve">For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the following attri</w:t>
      </w:r>
      <w:r>
        <w:t>butes can be specified for the B</w:t>
      </w:r>
      <w:r w:rsidRPr="007055D9">
        <w:t xml:space="preserve">utt </w:t>
      </w:r>
      <w:r>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7055D9" w14:paraId="23692CD8"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6B64EB"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0B4464" w14:textId="77777777" w:rsidR="00FC68DB" w:rsidRPr="007055D9" w:rsidRDefault="00FC68DB" w:rsidP="00B202D2">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4B92EF" w14:textId="77777777" w:rsidR="00FC68DB" w:rsidRPr="007055D9" w:rsidRDefault="00FC68DB" w:rsidP="00B202D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050B62A" w14:textId="77777777" w:rsidR="00FC68DB" w:rsidRPr="007055D9" w:rsidRDefault="00FC68DB" w:rsidP="00B202D2">
            <w:pPr>
              <w:keepNext/>
              <w:rPr>
                <w:b/>
                <w:i/>
              </w:rPr>
            </w:pPr>
            <w:r w:rsidRPr="007055D9">
              <w:rPr>
                <w:b/>
                <w:i/>
              </w:rPr>
              <w:t>Constraint</w:t>
            </w:r>
          </w:p>
        </w:tc>
      </w:tr>
      <w:tr w:rsidR="00FC68DB" w:rsidRPr="007055D9" w14:paraId="6872AFCE" w14:textId="77777777" w:rsidTr="00FC68DB">
        <w:trPr>
          <w:cantSplit/>
          <w:jc w:val="center"/>
        </w:trPr>
        <w:tc>
          <w:tcPr>
            <w:tcW w:w="1871" w:type="dxa"/>
            <w:shd w:val="clear" w:color="auto" w:fill="auto"/>
          </w:tcPr>
          <w:p w14:paraId="14EA2E2B" w14:textId="77777777" w:rsidR="00FC68DB" w:rsidRPr="002D6B99" w:rsidRDefault="00FC68DB" w:rsidP="00B202D2">
            <w:pPr>
              <w:rPr>
                <w:rStyle w:val="Kommentarzeichen"/>
                <w:sz w:val="20"/>
                <w:szCs w:val="20"/>
                <w:lang w:eastAsia="x-none"/>
              </w:rPr>
            </w:pPr>
            <w:r>
              <w:rPr>
                <w:sz w:val="20"/>
                <w:szCs w:val="20"/>
              </w:rPr>
              <w:t>u</w:t>
            </w:r>
          </w:p>
        </w:tc>
        <w:tc>
          <w:tcPr>
            <w:tcW w:w="1800" w:type="dxa"/>
            <w:shd w:val="clear" w:color="auto" w:fill="auto"/>
          </w:tcPr>
          <w:p w14:paraId="76F9D6F9"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69B906DD" w14:textId="77777777" w:rsidR="00FC68DB" w:rsidRPr="002D6B99" w:rsidRDefault="00FC68DB" w:rsidP="00B202D2">
            <w:pPr>
              <w:rPr>
                <w:sz w:val="20"/>
                <w:szCs w:val="20"/>
              </w:rPr>
            </w:pPr>
            <w:r w:rsidRPr="002D6B99">
              <w:rPr>
                <w:sz w:val="20"/>
                <w:szCs w:val="20"/>
              </w:rPr>
              <w:t>Required</w:t>
            </w:r>
          </w:p>
        </w:tc>
        <w:tc>
          <w:tcPr>
            <w:tcW w:w="3240" w:type="dxa"/>
            <w:shd w:val="clear" w:color="auto" w:fill="auto"/>
          </w:tcPr>
          <w:p w14:paraId="7A494897" w14:textId="77777777" w:rsidR="00FC68DB" w:rsidRPr="002D6B99" w:rsidRDefault="00FC68DB" w:rsidP="00B202D2">
            <w:pPr>
              <w:rPr>
                <w:sz w:val="20"/>
                <w:szCs w:val="20"/>
              </w:rPr>
            </w:pPr>
            <w:r w:rsidRPr="002D6B99">
              <w:rPr>
                <w:sz w:val="20"/>
                <w:szCs w:val="20"/>
              </w:rPr>
              <w:t>0 ≤ u ≤ 1</w:t>
            </w:r>
          </w:p>
        </w:tc>
      </w:tr>
      <w:tr w:rsidR="00FC68DB" w:rsidRPr="007055D9" w14:paraId="111CB729" w14:textId="77777777" w:rsidTr="00FC68DB">
        <w:trPr>
          <w:cantSplit/>
          <w:jc w:val="center"/>
        </w:trPr>
        <w:tc>
          <w:tcPr>
            <w:tcW w:w="1871" w:type="dxa"/>
            <w:shd w:val="clear" w:color="auto" w:fill="auto"/>
          </w:tcPr>
          <w:p w14:paraId="12CF61DB" w14:textId="77777777" w:rsidR="00FC68DB" w:rsidRPr="002D6B99" w:rsidRDefault="00FC68DB" w:rsidP="00B202D2">
            <w:pPr>
              <w:rPr>
                <w:rStyle w:val="Kommentarzeichen"/>
                <w:sz w:val="20"/>
                <w:szCs w:val="20"/>
                <w:lang w:eastAsia="x-none"/>
              </w:rPr>
            </w:pPr>
            <w:r>
              <w:rPr>
                <w:sz w:val="20"/>
                <w:szCs w:val="20"/>
              </w:rPr>
              <w:t>x</w:t>
            </w:r>
          </w:p>
        </w:tc>
        <w:tc>
          <w:tcPr>
            <w:tcW w:w="1800" w:type="dxa"/>
            <w:shd w:val="clear" w:color="auto" w:fill="auto"/>
          </w:tcPr>
          <w:p w14:paraId="38E9D73D"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7DF32057" w14:textId="77777777" w:rsidR="00FC68DB" w:rsidRPr="002D6B99" w:rsidRDefault="00FC68DB" w:rsidP="00B202D2">
            <w:pPr>
              <w:rPr>
                <w:sz w:val="20"/>
                <w:szCs w:val="20"/>
              </w:rPr>
            </w:pPr>
            <w:r w:rsidRPr="002D6B99">
              <w:rPr>
                <w:sz w:val="20"/>
                <w:szCs w:val="20"/>
              </w:rPr>
              <w:t>Required</w:t>
            </w:r>
          </w:p>
        </w:tc>
        <w:tc>
          <w:tcPr>
            <w:tcW w:w="3240" w:type="dxa"/>
            <w:shd w:val="clear" w:color="auto" w:fill="auto"/>
          </w:tcPr>
          <w:p w14:paraId="732C99FF" w14:textId="77777777" w:rsidR="00FC68DB" w:rsidRPr="002D6B99" w:rsidRDefault="00FC68DB" w:rsidP="00B202D2">
            <w:pPr>
              <w:rPr>
                <w:sz w:val="20"/>
                <w:szCs w:val="20"/>
              </w:rPr>
            </w:pPr>
            <w:r w:rsidRPr="002D6B99">
              <w:rPr>
                <w:sz w:val="20"/>
                <w:szCs w:val="20"/>
              </w:rPr>
              <w:t>-</w:t>
            </w:r>
          </w:p>
        </w:tc>
      </w:tr>
      <w:tr w:rsidR="00FC68DB" w:rsidRPr="007055D9" w14:paraId="763C241B" w14:textId="77777777" w:rsidTr="00FC68DB">
        <w:trPr>
          <w:cantSplit/>
          <w:jc w:val="center"/>
        </w:trPr>
        <w:tc>
          <w:tcPr>
            <w:tcW w:w="1871" w:type="dxa"/>
            <w:shd w:val="clear" w:color="auto" w:fill="auto"/>
          </w:tcPr>
          <w:p w14:paraId="15AB6C8D" w14:textId="77777777" w:rsidR="00FC68DB" w:rsidRPr="002D6B99" w:rsidRDefault="00FC68DB" w:rsidP="00B202D2">
            <w:pPr>
              <w:rPr>
                <w:rStyle w:val="Kommentarzeichen"/>
                <w:sz w:val="20"/>
                <w:szCs w:val="20"/>
                <w:lang w:eastAsia="x-none"/>
              </w:rPr>
            </w:pPr>
            <w:r>
              <w:rPr>
                <w:sz w:val="20"/>
                <w:szCs w:val="20"/>
              </w:rPr>
              <w:t>y</w:t>
            </w:r>
          </w:p>
        </w:tc>
        <w:tc>
          <w:tcPr>
            <w:tcW w:w="1800" w:type="dxa"/>
            <w:shd w:val="clear" w:color="auto" w:fill="auto"/>
          </w:tcPr>
          <w:p w14:paraId="6C7009BA"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213220BB" w14:textId="77777777" w:rsidR="00FC68DB" w:rsidRPr="002D6B99" w:rsidRDefault="00FC68DB" w:rsidP="00B202D2">
            <w:pPr>
              <w:rPr>
                <w:sz w:val="20"/>
                <w:szCs w:val="20"/>
              </w:rPr>
            </w:pPr>
            <w:r w:rsidRPr="002D6B99">
              <w:rPr>
                <w:sz w:val="20"/>
                <w:szCs w:val="20"/>
              </w:rPr>
              <w:t>Required</w:t>
            </w:r>
          </w:p>
        </w:tc>
        <w:tc>
          <w:tcPr>
            <w:tcW w:w="3240" w:type="dxa"/>
            <w:shd w:val="clear" w:color="auto" w:fill="auto"/>
          </w:tcPr>
          <w:p w14:paraId="1B1E58AA" w14:textId="77777777" w:rsidR="00FC68DB" w:rsidRPr="002D6B99" w:rsidRDefault="00FC68DB" w:rsidP="00B202D2">
            <w:pPr>
              <w:rPr>
                <w:sz w:val="20"/>
                <w:szCs w:val="20"/>
              </w:rPr>
            </w:pPr>
            <w:r w:rsidRPr="002D6B99">
              <w:rPr>
                <w:sz w:val="20"/>
                <w:szCs w:val="20"/>
              </w:rPr>
              <w:t>-</w:t>
            </w:r>
          </w:p>
        </w:tc>
      </w:tr>
      <w:tr w:rsidR="00FC68DB" w:rsidRPr="007055D9" w14:paraId="3CBF4C33" w14:textId="77777777" w:rsidTr="00FC68DB">
        <w:trPr>
          <w:cantSplit/>
          <w:jc w:val="center"/>
        </w:trPr>
        <w:tc>
          <w:tcPr>
            <w:tcW w:w="1871" w:type="dxa"/>
            <w:shd w:val="clear" w:color="auto" w:fill="auto"/>
          </w:tcPr>
          <w:p w14:paraId="7C422268" w14:textId="77777777" w:rsidR="00FC68DB" w:rsidRPr="002D6B99" w:rsidRDefault="00FC68DB" w:rsidP="00B202D2">
            <w:pPr>
              <w:rPr>
                <w:rStyle w:val="Kommentarzeichen"/>
                <w:sz w:val="20"/>
                <w:szCs w:val="20"/>
                <w:lang w:eastAsia="x-none"/>
              </w:rPr>
            </w:pPr>
            <w:r>
              <w:rPr>
                <w:sz w:val="20"/>
                <w:szCs w:val="20"/>
              </w:rPr>
              <w:t>z</w:t>
            </w:r>
          </w:p>
        </w:tc>
        <w:tc>
          <w:tcPr>
            <w:tcW w:w="1800" w:type="dxa"/>
            <w:shd w:val="clear" w:color="auto" w:fill="auto"/>
          </w:tcPr>
          <w:p w14:paraId="102EE0B4"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716F02AC" w14:textId="77777777" w:rsidR="00FC68DB" w:rsidRPr="002D6B99" w:rsidRDefault="00FC68DB" w:rsidP="00B202D2">
            <w:pPr>
              <w:rPr>
                <w:sz w:val="20"/>
                <w:szCs w:val="20"/>
              </w:rPr>
            </w:pPr>
            <w:r w:rsidRPr="002D6B99">
              <w:rPr>
                <w:sz w:val="20"/>
                <w:szCs w:val="20"/>
              </w:rPr>
              <w:t>Required</w:t>
            </w:r>
          </w:p>
        </w:tc>
        <w:tc>
          <w:tcPr>
            <w:tcW w:w="3240" w:type="dxa"/>
            <w:shd w:val="clear" w:color="auto" w:fill="auto"/>
          </w:tcPr>
          <w:p w14:paraId="4AC683E9" w14:textId="77777777" w:rsidR="00FC68DB" w:rsidRPr="002D6B99" w:rsidRDefault="00FC68DB" w:rsidP="00B202D2">
            <w:pPr>
              <w:rPr>
                <w:sz w:val="20"/>
                <w:szCs w:val="20"/>
              </w:rPr>
            </w:pPr>
            <w:r w:rsidRPr="002D6B99">
              <w:rPr>
                <w:sz w:val="20"/>
                <w:szCs w:val="20"/>
              </w:rPr>
              <w:t>-</w:t>
            </w:r>
          </w:p>
        </w:tc>
      </w:tr>
      <w:tr w:rsidR="00FC68DB" w:rsidRPr="007055D9" w14:paraId="1A7D65E4" w14:textId="77777777" w:rsidTr="00FC68DB">
        <w:trPr>
          <w:cantSplit/>
          <w:jc w:val="center"/>
        </w:trPr>
        <w:tc>
          <w:tcPr>
            <w:tcW w:w="1871" w:type="dxa"/>
            <w:shd w:val="clear" w:color="auto" w:fill="auto"/>
          </w:tcPr>
          <w:p w14:paraId="11DB101B" w14:textId="77777777" w:rsidR="00FC68DB" w:rsidRPr="002D6B99" w:rsidRDefault="00FC68DB" w:rsidP="00B202D2">
            <w:pPr>
              <w:rPr>
                <w:sz w:val="20"/>
                <w:szCs w:val="20"/>
              </w:rPr>
            </w:pPr>
            <w:r w:rsidRPr="002D6B99">
              <w:rPr>
                <w:sz w:val="20"/>
                <w:szCs w:val="20"/>
              </w:rPr>
              <w:t>reference</w:t>
            </w:r>
          </w:p>
        </w:tc>
        <w:tc>
          <w:tcPr>
            <w:tcW w:w="1800" w:type="dxa"/>
            <w:shd w:val="clear" w:color="auto" w:fill="auto"/>
          </w:tcPr>
          <w:p w14:paraId="1C058B8A" w14:textId="77777777" w:rsidR="00FC68DB" w:rsidRPr="002D6B99" w:rsidRDefault="00FC68DB" w:rsidP="00B202D2">
            <w:pPr>
              <w:rPr>
                <w:sz w:val="20"/>
                <w:szCs w:val="20"/>
              </w:rPr>
            </w:pPr>
            <w:r w:rsidRPr="002D6B99">
              <w:rPr>
                <w:sz w:val="20"/>
                <w:szCs w:val="20"/>
              </w:rPr>
              <w:t>Boolean</w:t>
            </w:r>
          </w:p>
        </w:tc>
        <w:tc>
          <w:tcPr>
            <w:tcW w:w="1620" w:type="dxa"/>
            <w:shd w:val="clear" w:color="auto" w:fill="auto"/>
          </w:tcPr>
          <w:p w14:paraId="1BC6FBA9" w14:textId="77777777" w:rsidR="00FC68DB" w:rsidRPr="002D6B99" w:rsidRDefault="00FC68DB" w:rsidP="00B202D2">
            <w:pPr>
              <w:rPr>
                <w:sz w:val="20"/>
                <w:szCs w:val="20"/>
              </w:rPr>
            </w:pPr>
            <w:r w:rsidRPr="002D6B99">
              <w:rPr>
                <w:sz w:val="20"/>
                <w:szCs w:val="20"/>
              </w:rPr>
              <w:t>Optional</w:t>
            </w:r>
          </w:p>
        </w:tc>
        <w:tc>
          <w:tcPr>
            <w:tcW w:w="3240" w:type="dxa"/>
            <w:shd w:val="clear" w:color="auto" w:fill="auto"/>
          </w:tcPr>
          <w:p w14:paraId="3BB143A8" w14:textId="77777777" w:rsidR="00FC68DB" w:rsidRPr="002D6B99" w:rsidRDefault="00FC68DB" w:rsidP="00B202D2">
            <w:pPr>
              <w:rPr>
                <w:sz w:val="20"/>
                <w:szCs w:val="20"/>
              </w:rPr>
            </w:pPr>
            <w:r>
              <w:rPr>
                <w:sz w:val="20"/>
                <w:szCs w:val="20"/>
              </w:rPr>
              <w:t>"</w:t>
            </w:r>
            <w:r w:rsidRPr="002D6B99">
              <w:rPr>
                <w:sz w:val="20"/>
                <w:szCs w:val="20"/>
              </w:rPr>
              <w:t>false</w:t>
            </w:r>
            <w:r>
              <w:rPr>
                <w:sz w:val="20"/>
                <w:szCs w:val="20"/>
              </w:rPr>
              <w:t xml:space="preserve">" </w:t>
            </w:r>
          </w:p>
        </w:tc>
      </w:tr>
      <w:tr w:rsidR="00FC68DB" w:rsidRPr="007055D9" w14:paraId="23AB9798" w14:textId="77777777" w:rsidTr="00FC68DB">
        <w:trPr>
          <w:cantSplit/>
          <w:jc w:val="center"/>
        </w:trPr>
        <w:tc>
          <w:tcPr>
            <w:tcW w:w="1871" w:type="dxa"/>
            <w:shd w:val="clear" w:color="auto" w:fill="auto"/>
          </w:tcPr>
          <w:p w14:paraId="57BA97D8" w14:textId="77777777" w:rsidR="00FC68DB" w:rsidRPr="002D6B99" w:rsidRDefault="00FC68DB" w:rsidP="00B202D2">
            <w:pPr>
              <w:rPr>
                <w:rStyle w:val="Kommentarzeichen"/>
                <w:sz w:val="20"/>
                <w:szCs w:val="20"/>
                <w:lang w:eastAsia="x-none"/>
              </w:rPr>
            </w:pPr>
            <w:r w:rsidRPr="002D6B99">
              <w:rPr>
                <w:sz w:val="20"/>
                <w:szCs w:val="20"/>
              </w:rPr>
              <w:t>section</w:t>
            </w:r>
          </w:p>
        </w:tc>
        <w:tc>
          <w:tcPr>
            <w:tcW w:w="1800" w:type="dxa"/>
            <w:shd w:val="clear" w:color="auto" w:fill="auto"/>
          </w:tcPr>
          <w:p w14:paraId="2C602644" w14:textId="77777777" w:rsidR="00FC68DB" w:rsidRPr="002D6B99" w:rsidRDefault="00FC68DB" w:rsidP="00B202D2">
            <w:pPr>
              <w:rPr>
                <w:sz w:val="20"/>
                <w:szCs w:val="20"/>
              </w:rPr>
            </w:pPr>
            <w:r w:rsidRPr="002D6B99">
              <w:rPr>
                <w:sz w:val="20"/>
                <w:szCs w:val="20"/>
              </w:rPr>
              <w:t>Selection</w:t>
            </w:r>
          </w:p>
        </w:tc>
        <w:tc>
          <w:tcPr>
            <w:tcW w:w="1620" w:type="dxa"/>
            <w:shd w:val="clear" w:color="auto" w:fill="auto"/>
          </w:tcPr>
          <w:p w14:paraId="7FA8CEA6" w14:textId="77777777" w:rsidR="00FC68DB" w:rsidRPr="002D6B99" w:rsidRDefault="00FC68DB" w:rsidP="00B202D2">
            <w:pPr>
              <w:rPr>
                <w:sz w:val="20"/>
                <w:szCs w:val="20"/>
              </w:rPr>
            </w:pPr>
            <w:r>
              <w:rPr>
                <w:sz w:val="20"/>
                <w:szCs w:val="20"/>
              </w:rPr>
              <w:t>Optional</w:t>
            </w:r>
          </w:p>
        </w:tc>
        <w:tc>
          <w:tcPr>
            <w:tcW w:w="3240" w:type="dxa"/>
            <w:shd w:val="clear" w:color="auto" w:fill="auto"/>
          </w:tcPr>
          <w:p w14:paraId="0A0CAF3E" w14:textId="77777777" w:rsidR="00FC68DB" w:rsidRPr="002D6B99" w:rsidRDefault="00FC68DB" w:rsidP="00B202D2">
            <w:pPr>
              <w:rPr>
                <w:sz w:val="20"/>
                <w:szCs w:val="20"/>
              </w:rPr>
            </w:pPr>
            <w:r w:rsidRPr="002D6B99">
              <w:rPr>
                <w:sz w:val="20"/>
                <w:szCs w:val="20"/>
              </w:rPr>
              <w:t>-</w:t>
            </w:r>
          </w:p>
        </w:tc>
      </w:tr>
      <w:tr w:rsidR="00FC68DB" w:rsidRPr="007055D9" w14:paraId="52D431C5" w14:textId="77777777" w:rsidTr="00FC68DB">
        <w:trPr>
          <w:cantSplit/>
          <w:jc w:val="center"/>
        </w:trPr>
        <w:tc>
          <w:tcPr>
            <w:tcW w:w="1871" w:type="dxa"/>
            <w:shd w:val="clear" w:color="auto" w:fill="auto"/>
          </w:tcPr>
          <w:p w14:paraId="08E3734B" w14:textId="77777777" w:rsidR="00FC68DB" w:rsidRPr="002D6B99" w:rsidRDefault="00FC68DB" w:rsidP="00B202D2">
            <w:pPr>
              <w:rPr>
                <w:sz w:val="20"/>
                <w:szCs w:val="20"/>
              </w:rPr>
            </w:pPr>
            <w:r w:rsidRPr="002D6B99">
              <w:rPr>
                <w:sz w:val="20"/>
                <w:szCs w:val="20"/>
              </w:rPr>
              <w:t>width</w:t>
            </w:r>
          </w:p>
        </w:tc>
        <w:tc>
          <w:tcPr>
            <w:tcW w:w="1800" w:type="dxa"/>
            <w:shd w:val="clear" w:color="auto" w:fill="auto"/>
          </w:tcPr>
          <w:p w14:paraId="18CACC41"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370AA272" w14:textId="77777777" w:rsidR="00FC68DB" w:rsidRPr="002D6B99" w:rsidRDefault="00FC68DB" w:rsidP="00B202D2">
            <w:pPr>
              <w:rPr>
                <w:sz w:val="20"/>
                <w:szCs w:val="20"/>
              </w:rPr>
            </w:pPr>
            <w:r>
              <w:rPr>
                <w:sz w:val="20"/>
                <w:szCs w:val="20"/>
              </w:rPr>
              <w:t>Optional</w:t>
            </w:r>
          </w:p>
        </w:tc>
        <w:tc>
          <w:tcPr>
            <w:tcW w:w="3240" w:type="dxa"/>
            <w:shd w:val="clear" w:color="auto" w:fill="auto"/>
          </w:tcPr>
          <w:p w14:paraId="2E06B82C" w14:textId="77777777" w:rsidR="00FC68DB" w:rsidRPr="002D6B99" w:rsidRDefault="00FC68DB" w:rsidP="00B202D2">
            <w:pPr>
              <w:rPr>
                <w:sz w:val="20"/>
                <w:szCs w:val="20"/>
              </w:rPr>
            </w:pPr>
            <w:r w:rsidRPr="002D6B99">
              <w:rPr>
                <w:sz w:val="20"/>
                <w:szCs w:val="20"/>
              </w:rPr>
              <w:t>-</w:t>
            </w:r>
          </w:p>
        </w:tc>
      </w:tr>
      <w:tr w:rsidR="00FC68DB" w:rsidRPr="007055D9" w14:paraId="6A4B5C60" w14:textId="77777777" w:rsidTr="00FC68DB">
        <w:trPr>
          <w:cantSplit/>
          <w:jc w:val="center"/>
        </w:trPr>
        <w:tc>
          <w:tcPr>
            <w:tcW w:w="1871" w:type="dxa"/>
            <w:shd w:val="clear" w:color="auto" w:fill="auto"/>
          </w:tcPr>
          <w:p w14:paraId="31863ED7" w14:textId="77777777" w:rsidR="00FC68DB" w:rsidRPr="002D6B99" w:rsidRDefault="00FC68DB" w:rsidP="00B202D2">
            <w:pPr>
              <w:rPr>
                <w:sz w:val="20"/>
                <w:szCs w:val="20"/>
              </w:rPr>
            </w:pPr>
            <w:r w:rsidRPr="002D6B99">
              <w:rPr>
                <w:sz w:val="20"/>
                <w:szCs w:val="20"/>
              </w:rPr>
              <w:t>filler</w:t>
            </w:r>
          </w:p>
        </w:tc>
        <w:tc>
          <w:tcPr>
            <w:tcW w:w="1800" w:type="dxa"/>
            <w:shd w:val="clear" w:color="auto" w:fill="auto"/>
          </w:tcPr>
          <w:p w14:paraId="062583A5" w14:textId="77777777" w:rsidR="00FC68DB" w:rsidRPr="002D6B99" w:rsidRDefault="00FC68DB" w:rsidP="00B202D2">
            <w:pPr>
              <w:rPr>
                <w:sz w:val="20"/>
                <w:szCs w:val="20"/>
              </w:rPr>
            </w:pPr>
            <w:r w:rsidRPr="002D6B99">
              <w:rPr>
                <w:sz w:val="20"/>
                <w:szCs w:val="20"/>
              </w:rPr>
              <w:t>Selection</w:t>
            </w:r>
          </w:p>
        </w:tc>
        <w:tc>
          <w:tcPr>
            <w:tcW w:w="1620" w:type="dxa"/>
            <w:shd w:val="clear" w:color="auto" w:fill="auto"/>
          </w:tcPr>
          <w:p w14:paraId="6837F3A2" w14:textId="77777777" w:rsidR="00FC68DB" w:rsidRPr="002D6B99" w:rsidRDefault="00FC68DB" w:rsidP="00B202D2">
            <w:pPr>
              <w:rPr>
                <w:sz w:val="20"/>
                <w:szCs w:val="20"/>
              </w:rPr>
            </w:pPr>
            <w:r w:rsidRPr="002D6B99">
              <w:rPr>
                <w:sz w:val="20"/>
                <w:szCs w:val="20"/>
              </w:rPr>
              <w:t>Optional</w:t>
            </w:r>
          </w:p>
        </w:tc>
        <w:tc>
          <w:tcPr>
            <w:tcW w:w="3240" w:type="dxa"/>
            <w:shd w:val="clear" w:color="auto" w:fill="auto"/>
          </w:tcPr>
          <w:p w14:paraId="458A6B83" w14:textId="77777777" w:rsidR="00FC68DB" w:rsidRPr="002D6B99" w:rsidRDefault="00FC68DB" w:rsidP="00B202D2">
            <w:pPr>
              <w:keepNext/>
              <w:rPr>
                <w:sz w:val="20"/>
                <w:szCs w:val="20"/>
              </w:rPr>
            </w:pPr>
            <w:r w:rsidRPr="002D6B99">
              <w:rPr>
                <w:sz w:val="20"/>
                <w:szCs w:val="20"/>
              </w:rPr>
              <w:t>-</w:t>
            </w:r>
          </w:p>
        </w:tc>
      </w:tr>
      <w:tr w:rsidR="00FC68DB" w:rsidRPr="007055D9" w14:paraId="5AAE4068" w14:textId="77777777" w:rsidTr="00FC68DB">
        <w:trPr>
          <w:cantSplit/>
          <w:jc w:val="center"/>
        </w:trPr>
        <w:tc>
          <w:tcPr>
            <w:tcW w:w="1871" w:type="dxa"/>
            <w:shd w:val="clear" w:color="auto" w:fill="auto"/>
          </w:tcPr>
          <w:p w14:paraId="6823BC45" w14:textId="77777777" w:rsidR="00FC68DB" w:rsidRPr="002D6B99" w:rsidRDefault="00FC68DB" w:rsidP="00B202D2">
            <w:pPr>
              <w:rPr>
                <w:sz w:val="20"/>
                <w:szCs w:val="20"/>
              </w:rPr>
            </w:pPr>
            <w:proofErr w:type="spellStart"/>
            <w:r>
              <w:rPr>
                <w:sz w:val="20"/>
                <w:szCs w:val="20"/>
              </w:rPr>
              <w:t>filler_material</w:t>
            </w:r>
            <w:proofErr w:type="spellEnd"/>
          </w:p>
        </w:tc>
        <w:tc>
          <w:tcPr>
            <w:tcW w:w="1800" w:type="dxa"/>
            <w:shd w:val="clear" w:color="auto" w:fill="auto"/>
          </w:tcPr>
          <w:p w14:paraId="3DFA8466" w14:textId="77777777" w:rsidR="00FC68DB" w:rsidRPr="002D6B99" w:rsidRDefault="00FC68DB" w:rsidP="00B202D2">
            <w:pPr>
              <w:rPr>
                <w:sz w:val="20"/>
                <w:szCs w:val="20"/>
              </w:rPr>
            </w:pPr>
            <w:r w:rsidRPr="00A20C5C">
              <w:rPr>
                <w:sz w:val="20"/>
                <w:szCs w:val="20"/>
              </w:rPr>
              <w:t>Alphanumeric</w:t>
            </w:r>
          </w:p>
        </w:tc>
        <w:tc>
          <w:tcPr>
            <w:tcW w:w="1620" w:type="dxa"/>
            <w:shd w:val="clear" w:color="auto" w:fill="auto"/>
          </w:tcPr>
          <w:p w14:paraId="4EB61505" w14:textId="77777777" w:rsidR="00FC68DB" w:rsidRPr="002D6B99" w:rsidRDefault="00FC68DB" w:rsidP="00B202D2">
            <w:pPr>
              <w:rPr>
                <w:sz w:val="20"/>
                <w:szCs w:val="20"/>
              </w:rPr>
            </w:pPr>
            <w:r w:rsidRPr="00A20C5C">
              <w:rPr>
                <w:sz w:val="20"/>
                <w:szCs w:val="20"/>
              </w:rPr>
              <w:t>Optional</w:t>
            </w:r>
          </w:p>
        </w:tc>
        <w:tc>
          <w:tcPr>
            <w:tcW w:w="3240" w:type="dxa"/>
            <w:shd w:val="clear" w:color="auto" w:fill="auto"/>
          </w:tcPr>
          <w:p w14:paraId="3A514419" w14:textId="77777777" w:rsidR="00FC68DB" w:rsidRPr="002D6B99" w:rsidRDefault="00FC68DB" w:rsidP="00B202D2">
            <w:pPr>
              <w:keepNext/>
              <w:rPr>
                <w:sz w:val="20"/>
                <w:szCs w:val="20"/>
              </w:rPr>
            </w:pPr>
            <w:r>
              <w:rPr>
                <w:sz w:val="20"/>
                <w:szCs w:val="20"/>
              </w:rPr>
              <w:t>-</w:t>
            </w:r>
          </w:p>
        </w:tc>
      </w:tr>
    </w:tbl>
    <w:p w14:paraId="69E9C100" w14:textId="3596303F" w:rsidR="00FC68DB" w:rsidRDefault="00FC68DB" w:rsidP="00B202D2">
      <w:pPr>
        <w:pStyle w:val="Beschriftung"/>
        <w:spacing w:before="120"/>
      </w:pPr>
      <w:bookmarkStart w:id="1822" w:name="_Toc3566493"/>
      <w:bookmarkStart w:id="1823" w:name="_Toc34747494"/>
      <w:bookmarkStart w:id="1824" w:name="_Toc77095953"/>
      <w:bookmarkStart w:id="1825" w:name="_Toc288196507"/>
      <w:bookmarkStart w:id="1826" w:name="_Toc288200809"/>
      <w:bookmarkStart w:id="1827" w:name="_Toc338939157"/>
      <w:r>
        <w:t xml:space="preserve">Table </w:t>
      </w:r>
      <w:r>
        <w:fldChar w:fldCharType="begin"/>
      </w:r>
      <w:r>
        <w:instrText xml:space="preserve"> SEQ Table \* ARABIC </w:instrText>
      </w:r>
      <w:r>
        <w:fldChar w:fldCharType="separate"/>
      </w:r>
      <w:r w:rsidR="008116BB">
        <w:rPr>
          <w:noProof/>
        </w:rPr>
        <w:t>94</w:t>
      </w:r>
      <w:r>
        <w:fldChar w:fldCharType="end"/>
      </w:r>
      <w:r>
        <w:t>:</w:t>
      </w:r>
      <w:r w:rsidRPr="00345A9D">
        <w:t xml:space="preserve"> </w:t>
      </w:r>
      <w:r>
        <w:t xml:space="preserve">Attributes of element </w:t>
      </w:r>
      <w:r w:rsidRPr="00271D68">
        <w:rPr>
          <w:rFonts w:ascii="Courier New" w:hAnsi="Courier New" w:cs="Courier New"/>
          <w:kern w:val="22"/>
        </w:rPr>
        <w:t>&lt;</w:t>
      </w:r>
      <w:proofErr w:type="spellStart"/>
      <w:r>
        <w:rPr>
          <w:rFonts w:ascii="Courier New" w:hAnsi="Courier New" w:cs="Courier New"/>
          <w:kern w:val="22"/>
        </w:rPr>
        <w:t>weld_position</w:t>
      </w:r>
      <w:proofErr w:type="spellEnd"/>
      <w:r w:rsidRPr="00271D68">
        <w:rPr>
          <w:rFonts w:ascii="Courier New" w:hAnsi="Courier New" w:cs="Courier New"/>
          <w:kern w:val="22"/>
        </w:rPr>
        <w:t>/&gt;</w:t>
      </w:r>
      <w:r w:rsidRPr="003B6225">
        <w:t xml:space="preserve"> for Butt Joint</w:t>
      </w:r>
      <w:bookmarkEnd w:id="1822"/>
      <w:bookmarkEnd w:id="1823"/>
      <w:bookmarkEnd w:id="1824"/>
    </w:p>
    <w:p w14:paraId="479E1A6E" w14:textId="77777777" w:rsidR="00FC68DB" w:rsidRDefault="00FC68DB" w:rsidP="00B202D2">
      <w:pPr>
        <w:pStyle w:val="berschrift5"/>
      </w:pPr>
      <w:r w:rsidRPr="007055D9">
        <w:t>Attribute</w:t>
      </w:r>
      <w:r>
        <w:t>s</w:t>
      </w:r>
      <w:r w:rsidRPr="007055D9">
        <w:t xml:space="preserve"> </w:t>
      </w:r>
      <w:r>
        <w:t>"u, x, y, z, reference"</w:t>
      </w:r>
    </w:p>
    <w:p w14:paraId="1768CA5A" w14:textId="05FDDEB8" w:rsidR="00FC68DB" w:rsidRPr="000B48F3" w:rsidRDefault="00FC68DB" w:rsidP="00B202D2">
      <w:r>
        <w:t xml:space="preserve">Detailed </w:t>
      </w:r>
      <w:r w:rsidRPr="000B48F3">
        <w:t>definition</w:t>
      </w:r>
      <w:r>
        <w:t xml:space="preserve"> can be found</w:t>
      </w:r>
      <w:r w:rsidRPr="000B48F3">
        <w:t xml:space="preserve"> in section </w:t>
      </w:r>
      <w:r w:rsidRPr="000B48F3">
        <w:fldChar w:fldCharType="begin"/>
      </w:r>
      <w:r w:rsidRPr="000B48F3">
        <w:instrText xml:space="preserve"> REF _Ref397524978 \r \h </w:instrText>
      </w:r>
      <w:r>
        <w:instrText xml:space="preserve"> \* MERGEFORMAT </w:instrText>
      </w:r>
      <w:r w:rsidRPr="000B48F3">
        <w:fldChar w:fldCharType="separate"/>
      </w:r>
      <w:r w:rsidR="008116BB">
        <w:t>10.2.4.4</w:t>
      </w:r>
      <w:r w:rsidRPr="000B48F3">
        <w:fldChar w:fldCharType="end"/>
      </w:r>
      <w:r w:rsidRPr="000B48F3">
        <w:t xml:space="preserve"> Welding Position.</w:t>
      </w:r>
    </w:p>
    <w:p w14:paraId="2A2790C0" w14:textId="77777777" w:rsidR="00FC68DB" w:rsidRPr="007055D9" w:rsidRDefault="00FC68DB" w:rsidP="00B202D2">
      <w:pPr>
        <w:pStyle w:val="berschrift5"/>
      </w:pPr>
      <w:r w:rsidRPr="007055D9">
        <w:t xml:space="preserve">Attribute </w:t>
      </w:r>
      <w:r>
        <w:t>"</w:t>
      </w:r>
      <w:r w:rsidRPr="007055D9">
        <w:t>section</w:t>
      </w:r>
      <w:bookmarkEnd w:id="1825"/>
      <w:bookmarkEnd w:id="1826"/>
      <w:bookmarkEnd w:id="1827"/>
      <w:r>
        <w:t>"</w:t>
      </w:r>
    </w:p>
    <w:p w14:paraId="4AE8D61D" w14:textId="77777777" w:rsidR="00FC68DB" w:rsidRPr="007055D9" w:rsidRDefault="00FC68DB" w:rsidP="00B202D2">
      <w:r w:rsidRPr="007055D9">
        <w:t xml:space="preserve">Valid values for the attribute </w:t>
      </w:r>
      <w:r w:rsidRPr="007055D9">
        <w:rPr>
          <w:rStyle w:val="XMLAttribute"/>
        </w:rPr>
        <w:t>section</w:t>
      </w:r>
      <w:r>
        <w:t xml:space="preserve"> of a B</w:t>
      </w:r>
      <w:r w:rsidRPr="007055D9">
        <w:t xml:space="preserve">utt </w:t>
      </w:r>
      <w:r>
        <w:t>J</w:t>
      </w:r>
      <w:r w:rsidRPr="007055D9">
        <w:t>oint are:</w:t>
      </w:r>
    </w:p>
    <w:p w14:paraId="616AF17F" w14:textId="37A82855" w:rsidR="00FC68DB" w:rsidRPr="007055D9" w:rsidRDefault="00FC68DB" w:rsidP="00BA04B6">
      <w:pPr>
        <w:pStyle w:val="Aufzhlungszeichen"/>
        <w:numPr>
          <w:ilvl w:val="0"/>
          <w:numId w:val="11"/>
        </w:numPr>
        <w:rPr>
          <w:rStyle w:val="XMLAttribute"/>
        </w:rPr>
      </w:pPr>
      <w:r w:rsidRPr="007055D9">
        <w:rPr>
          <w:rStyle w:val="XMLAttribute"/>
        </w:rPr>
        <w:t>I</w:t>
      </w:r>
      <w:r>
        <w:t xml:space="preserve"> (Must not be confused with seam weld subtype "</w:t>
      </w:r>
      <w:proofErr w:type="spellStart"/>
      <w:r w:rsidRPr="006A21C5">
        <w:rPr>
          <w:rStyle w:val="XMLElement"/>
        </w:rPr>
        <w:t>i</w:t>
      </w:r>
      <w:r>
        <w:rPr>
          <w:rStyle w:val="XMLElement"/>
        </w:rPr>
        <w:t>_</w:t>
      </w:r>
      <w:r w:rsidRPr="006A21C5">
        <w:rPr>
          <w:rStyle w:val="XMLElement"/>
        </w:rPr>
        <w:t>weld</w:t>
      </w:r>
      <w:proofErr w:type="spellEnd"/>
      <w:r>
        <w:t xml:space="preserve">" (cf. section </w:t>
      </w:r>
      <w:r>
        <w:fldChar w:fldCharType="begin"/>
      </w:r>
      <w:r>
        <w:instrText xml:space="preserve"> REF _Ref414571756 \r \h </w:instrText>
      </w:r>
      <w:r>
        <w:fldChar w:fldCharType="separate"/>
      </w:r>
      <w:r w:rsidR="008116BB">
        <w:t>10.2.4.1</w:t>
      </w:r>
      <w:r>
        <w:fldChar w:fldCharType="end"/>
      </w:r>
      <w:r>
        <w:t xml:space="preserve">!) </w:t>
      </w:r>
    </w:p>
    <w:p w14:paraId="5EBF829B" w14:textId="77777777" w:rsidR="00FC68DB" w:rsidRPr="007055D9" w:rsidRDefault="00FC68DB" w:rsidP="00BA04B6">
      <w:pPr>
        <w:pStyle w:val="Aufzhlungszeichen"/>
        <w:numPr>
          <w:ilvl w:val="0"/>
          <w:numId w:val="11"/>
        </w:numPr>
        <w:rPr>
          <w:rStyle w:val="XMLAttribute"/>
        </w:rPr>
      </w:pPr>
      <w:r w:rsidRPr="007055D9">
        <w:rPr>
          <w:rStyle w:val="XMLAttribute"/>
        </w:rPr>
        <w:t>U</w:t>
      </w:r>
    </w:p>
    <w:p w14:paraId="74025C9B" w14:textId="77777777" w:rsidR="00FC68DB" w:rsidRPr="007055D9" w:rsidRDefault="00FC68DB" w:rsidP="00BA04B6">
      <w:pPr>
        <w:pStyle w:val="Aufzhlungszeichen"/>
        <w:numPr>
          <w:ilvl w:val="0"/>
          <w:numId w:val="11"/>
        </w:numPr>
        <w:rPr>
          <w:rStyle w:val="XMLAttribute"/>
        </w:rPr>
      </w:pPr>
      <w:r w:rsidRPr="007055D9">
        <w:rPr>
          <w:rStyle w:val="XMLAttribute"/>
        </w:rPr>
        <w:t>V</w:t>
      </w:r>
    </w:p>
    <w:p w14:paraId="19A7A085" w14:textId="77777777" w:rsidR="00FC68DB" w:rsidRPr="007055D9" w:rsidRDefault="00FC68DB" w:rsidP="00BA04B6">
      <w:pPr>
        <w:pStyle w:val="Aufzhlungszeichen"/>
        <w:numPr>
          <w:ilvl w:val="0"/>
          <w:numId w:val="11"/>
        </w:numPr>
        <w:rPr>
          <w:rStyle w:val="XMLAttribute"/>
        </w:rPr>
      </w:pPr>
      <w:r w:rsidRPr="007055D9">
        <w:rPr>
          <w:rStyle w:val="XMLAttribute"/>
        </w:rPr>
        <w:t>X</w:t>
      </w:r>
    </w:p>
    <w:p w14:paraId="4EC5CBAF" w14:textId="77777777" w:rsidR="00FC68DB" w:rsidRPr="007055D9" w:rsidRDefault="00FC68DB" w:rsidP="00BA04B6">
      <w:pPr>
        <w:pStyle w:val="Aufzhlungszeichen"/>
        <w:numPr>
          <w:ilvl w:val="0"/>
          <w:numId w:val="11"/>
        </w:numPr>
        <w:rPr>
          <w:rStyle w:val="XMLAttribute"/>
        </w:rPr>
      </w:pPr>
      <w:r w:rsidRPr="007055D9">
        <w:rPr>
          <w:rStyle w:val="XMLAttribute"/>
        </w:rPr>
        <w:t>Y</w:t>
      </w:r>
    </w:p>
    <w:p w14:paraId="1523C95A" w14:textId="77777777" w:rsidR="00FC68DB" w:rsidRPr="007055D9" w:rsidRDefault="00FC68DB" w:rsidP="00BA04B6">
      <w:pPr>
        <w:pStyle w:val="Aufzhlungszeichen"/>
        <w:numPr>
          <w:ilvl w:val="0"/>
          <w:numId w:val="11"/>
        </w:numPr>
        <w:rPr>
          <w:rStyle w:val="XMLAttribute"/>
        </w:rPr>
      </w:pPr>
      <w:r w:rsidRPr="007055D9">
        <w:rPr>
          <w:rStyle w:val="XMLAttribute"/>
        </w:rPr>
        <w:t>Radius</w:t>
      </w:r>
    </w:p>
    <w:p w14:paraId="18F02DD5" w14:textId="77777777" w:rsidR="00FC68DB" w:rsidRPr="007055D9" w:rsidRDefault="00FC68DB" w:rsidP="00B202D2">
      <w:pPr>
        <w:pStyle w:val="berschrift5"/>
      </w:pPr>
      <w:bookmarkStart w:id="1828" w:name="_Toc338939158"/>
      <w:r w:rsidRPr="007055D9">
        <w:t xml:space="preserve">Attribute </w:t>
      </w:r>
      <w:r>
        <w:t>"</w:t>
      </w:r>
      <w:r w:rsidRPr="007055D9">
        <w:t>width</w:t>
      </w:r>
      <w:bookmarkEnd w:id="1828"/>
      <w:r>
        <w:t>"</w:t>
      </w:r>
    </w:p>
    <w:p w14:paraId="511AF754" w14:textId="77777777" w:rsidR="00FC68DB" w:rsidRPr="007055D9" w:rsidRDefault="00FC68DB" w:rsidP="00B202D2">
      <w:r w:rsidRPr="007055D9">
        <w:t xml:space="preserve">The attribute value </w:t>
      </w:r>
      <w:r w:rsidRPr="007055D9">
        <w:rPr>
          <w:rStyle w:val="XMLAttribute"/>
        </w:rPr>
        <w:t>width</w:t>
      </w:r>
      <w:r w:rsidRPr="007055D9">
        <w:t xml:space="preserve"> specifies the width of the weld.</w:t>
      </w:r>
    </w:p>
    <w:p w14:paraId="128F3F24" w14:textId="77777777" w:rsidR="00FC68DB" w:rsidRPr="007055D9" w:rsidRDefault="00FC68DB" w:rsidP="00B202D2">
      <w:pPr>
        <w:pStyle w:val="berschrift5"/>
      </w:pPr>
      <w:bookmarkStart w:id="1829" w:name="_Toc338939159"/>
      <w:r w:rsidRPr="007055D9">
        <w:t xml:space="preserve">Attribute </w:t>
      </w:r>
      <w:r>
        <w:t>"</w:t>
      </w:r>
      <w:r w:rsidRPr="007055D9">
        <w:t>filler</w:t>
      </w:r>
      <w:bookmarkEnd w:id="1829"/>
      <w:r>
        <w:t>"</w:t>
      </w:r>
    </w:p>
    <w:p w14:paraId="1C75F197" w14:textId="77777777" w:rsidR="00FC68DB" w:rsidRPr="007055D9" w:rsidRDefault="00FC68DB" w:rsidP="00B202D2">
      <w:r w:rsidRPr="007055D9">
        <w:t>Valid values for the attribute filler can be:</w:t>
      </w:r>
    </w:p>
    <w:p w14:paraId="73C1F975" w14:textId="77777777" w:rsidR="00FC68DB" w:rsidRPr="007055D9" w:rsidRDefault="00FC68DB" w:rsidP="00BA04B6">
      <w:pPr>
        <w:pStyle w:val="Aufzhlungszeichen"/>
        <w:numPr>
          <w:ilvl w:val="0"/>
          <w:numId w:val="11"/>
        </w:numPr>
        <w:rPr>
          <w:rStyle w:val="XMLAttribute"/>
        </w:rPr>
      </w:pPr>
      <w:r w:rsidRPr="007055D9">
        <w:rPr>
          <w:rStyle w:val="XMLAttribute"/>
        </w:rPr>
        <w:t>yes</w:t>
      </w:r>
    </w:p>
    <w:p w14:paraId="738BE1E8" w14:textId="77777777" w:rsidR="00FC68DB" w:rsidRPr="007055D9" w:rsidRDefault="00FC68DB" w:rsidP="00BA04B6">
      <w:pPr>
        <w:pStyle w:val="Aufzhlungszeichen"/>
        <w:numPr>
          <w:ilvl w:val="0"/>
          <w:numId w:val="11"/>
        </w:numPr>
        <w:rPr>
          <w:rStyle w:val="XMLAttribute"/>
        </w:rPr>
      </w:pPr>
      <w:r w:rsidRPr="007055D9">
        <w:rPr>
          <w:rStyle w:val="XMLAttribute"/>
        </w:rPr>
        <w:t>no</w:t>
      </w:r>
    </w:p>
    <w:p w14:paraId="58666A68" w14:textId="77777777" w:rsidR="00FC68DB" w:rsidRDefault="00FC68DB" w:rsidP="00B202D2">
      <w:pPr>
        <w:pStyle w:val="Note"/>
        <w:rPr>
          <w:sz w:val="22"/>
          <w:szCs w:val="22"/>
        </w:rPr>
      </w:pPr>
      <w:r w:rsidRPr="00B32130">
        <w:rPr>
          <w:b/>
          <w:sz w:val="22"/>
          <w:szCs w:val="22"/>
        </w:rPr>
        <w:t xml:space="preserve">Note: </w:t>
      </w:r>
      <w:r w:rsidRPr="000A7E0B">
        <w:rPr>
          <w:sz w:val="22"/>
          <w:szCs w:val="22"/>
        </w:rPr>
        <w:t xml:space="preserve">Depending on the technology the default value can </w:t>
      </w:r>
      <w:r>
        <w:rPr>
          <w:sz w:val="22"/>
          <w:szCs w:val="22"/>
        </w:rPr>
        <w:t xml:space="preserve">be </w:t>
      </w:r>
      <w:r w:rsidRPr="000A7E0B">
        <w:rPr>
          <w:sz w:val="22"/>
          <w:szCs w:val="22"/>
        </w:rPr>
        <w:t>different (see in Generic Seam Weld Definition section under attribute filler).</w:t>
      </w:r>
    </w:p>
    <w:p w14:paraId="6C0CEBA0" w14:textId="77777777" w:rsidR="00FC68DB" w:rsidRPr="007055D9" w:rsidRDefault="00FC68DB" w:rsidP="00B202D2">
      <w:pPr>
        <w:pStyle w:val="berschrift5"/>
      </w:pPr>
      <w:r w:rsidRPr="007055D9">
        <w:lastRenderedPageBreak/>
        <w:t xml:space="preserve">Attribute </w:t>
      </w:r>
      <w:r>
        <w:t>"</w:t>
      </w:r>
      <w:r w:rsidRPr="007055D9">
        <w:t>filler</w:t>
      </w:r>
      <w:r w:rsidRPr="00A06030">
        <w:rPr>
          <w:lang w:val="en-US"/>
        </w:rPr>
        <w:t>_material</w:t>
      </w:r>
      <w:r>
        <w:t>"</w:t>
      </w:r>
    </w:p>
    <w:p w14:paraId="46B83CC8" w14:textId="77777777" w:rsidR="00FC68DB" w:rsidRPr="00A06030" w:rsidRDefault="00FC68DB" w:rsidP="00B202D2">
      <w:pPr>
        <w:pStyle w:val="Note"/>
        <w:rPr>
          <w:sz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25008E9D" w14:textId="77777777" w:rsidR="00FC68DB" w:rsidRDefault="00FC68DB" w:rsidP="00B202D2">
      <w:pPr>
        <w:pStyle w:val="Example"/>
        <w:keepNext/>
        <w:widowControl w:val="0"/>
      </w:pPr>
      <w:r w:rsidRPr="007055D9">
        <w:t>Example</w:t>
      </w:r>
      <w:r>
        <w:t xml:space="preserve"> A (</w:t>
      </w:r>
      <w:r w:rsidRPr="00581520">
        <w:rPr>
          <w:sz w:val="22"/>
        </w:rPr>
        <w:t xml:space="preserve">within only </w:t>
      </w:r>
      <w:r>
        <w:rPr>
          <w:sz w:val="22"/>
        </w:rPr>
        <w:t xml:space="preserve">necessary </w:t>
      </w:r>
      <w:r w:rsidRPr="00581520">
        <w:rPr>
          <w:rFonts w:ascii="Courier New" w:hAnsi="Courier New" w:cs="Courier New"/>
          <w:i/>
          <w:sz w:val="18"/>
        </w:rPr>
        <w:t>attributes</w:t>
      </w:r>
      <w:r>
        <w:t>)</w:t>
      </w:r>
      <w:r w:rsidRPr="007055D9">
        <w:t>:</w:t>
      </w:r>
    </w:p>
    <w:p w14:paraId="216BDB3A" w14:textId="77777777" w:rsidR="00FC68DB" w:rsidRDefault="00FC68DB" w:rsidP="00B202D2">
      <w:pPr>
        <w:pStyle w:val="XMLCode"/>
        <w:keepNext/>
      </w:pPr>
    </w:p>
    <w:p w14:paraId="41C610C5" w14:textId="77777777" w:rsidR="00FC68DB" w:rsidRDefault="00FC68DB" w:rsidP="00B202D2">
      <w:pPr>
        <w:pStyle w:val="XMLCode"/>
        <w:keepNext/>
      </w:pPr>
      <w:r w:rsidRPr="007055D9">
        <w:t>&lt;</w:t>
      </w:r>
      <w:proofErr w:type="spellStart"/>
      <w:r>
        <w:t>seamweld</w:t>
      </w:r>
      <w:proofErr w:type="spellEnd"/>
      <w:r>
        <w:t>&gt;</w:t>
      </w:r>
    </w:p>
    <w:p w14:paraId="667E2118" w14:textId="77777777" w:rsidR="00FC68DB" w:rsidRPr="007055D9" w:rsidRDefault="00FC68DB" w:rsidP="00B202D2">
      <w:pPr>
        <w:pStyle w:val="XMLCode"/>
        <w:keepNext/>
      </w:pPr>
      <w:r>
        <w:t xml:space="preserve">    &lt;</w:t>
      </w:r>
      <w:proofErr w:type="spellStart"/>
      <w:r>
        <w:t>butt_</w:t>
      </w:r>
      <w:r w:rsidRPr="007055D9">
        <w:t>joint</w:t>
      </w:r>
      <w:proofErr w:type="spellEnd"/>
      <w:r>
        <w:t xml:space="preserve"> base="1" technology="arc"</w:t>
      </w:r>
      <w:r w:rsidRPr="007055D9">
        <w:t>&gt;</w:t>
      </w:r>
    </w:p>
    <w:p w14:paraId="0FC87328" w14:textId="77777777" w:rsidR="00FC68DB" w:rsidRPr="00966BAF" w:rsidRDefault="00FC68DB" w:rsidP="00B202D2">
      <w:pPr>
        <w:pStyle w:val="XMLCode"/>
        <w:rPr>
          <w:b/>
          <w:color w:val="0070C0"/>
          <w:lang w:val="es-ES"/>
        </w:rPr>
      </w:pPr>
      <w:r w:rsidRPr="00581520">
        <w:rPr>
          <w:b/>
          <w:color w:val="0070C0"/>
        </w:rPr>
        <w:t xml:space="preserve">        </w:t>
      </w:r>
      <w:r w:rsidRPr="00966BAF">
        <w:rPr>
          <w:b/>
          <w:i/>
          <w:color w:val="0070C0"/>
          <w:lang w:val="es-ES"/>
        </w:rPr>
        <w:t>&lt;weld_position u="0.2" x="1" y="0" z="1"</w:t>
      </w:r>
      <w:r w:rsidRPr="00966BAF">
        <w:rPr>
          <w:b/>
          <w:color w:val="0070C0"/>
          <w:lang w:val="es-ES"/>
        </w:rPr>
        <w:t>/&gt;</w:t>
      </w:r>
    </w:p>
    <w:p w14:paraId="17F68C6B" w14:textId="77777777" w:rsidR="00FC68DB" w:rsidRDefault="00FC68DB" w:rsidP="00B202D2">
      <w:pPr>
        <w:pStyle w:val="XMLCode"/>
      </w:pPr>
      <w:r w:rsidRPr="00966BAF">
        <w:rPr>
          <w:lang w:val="es-ES"/>
        </w:rPr>
        <w:t xml:space="preserve">        </w:t>
      </w:r>
      <w:r>
        <w:t>&lt;</w:t>
      </w:r>
      <w:proofErr w:type="spellStart"/>
      <w:r>
        <w:t>sheet_parameter</w:t>
      </w:r>
      <w:proofErr w:type="spellEnd"/>
      <w:r>
        <w:t xml:space="preserve"> ... /&gt;</w:t>
      </w:r>
    </w:p>
    <w:p w14:paraId="687591E7" w14:textId="77777777" w:rsidR="00FC68DB" w:rsidRPr="007055D9" w:rsidRDefault="00FC68DB" w:rsidP="00B202D2">
      <w:pPr>
        <w:pStyle w:val="XMLCode"/>
      </w:pPr>
      <w:r>
        <w:t xml:space="preserve">    &lt;/</w:t>
      </w:r>
      <w:proofErr w:type="spellStart"/>
      <w:r>
        <w:t>butt_joint</w:t>
      </w:r>
      <w:proofErr w:type="spellEnd"/>
      <w:r>
        <w:t>&gt;</w:t>
      </w:r>
    </w:p>
    <w:p w14:paraId="016B2B21" w14:textId="77777777" w:rsidR="00FC68DB" w:rsidRDefault="00FC68DB" w:rsidP="00B202D2">
      <w:pPr>
        <w:pStyle w:val="XMLCode"/>
      </w:pPr>
      <w:r w:rsidRPr="007055D9">
        <w:t>&lt;/</w:t>
      </w:r>
      <w:proofErr w:type="spellStart"/>
      <w:r>
        <w:t>seamweld</w:t>
      </w:r>
      <w:proofErr w:type="spellEnd"/>
      <w:r w:rsidRPr="007055D9">
        <w:t>&gt;</w:t>
      </w:r>
    </w:p>
    <w:p w14:paraId="07624D29" w14:textId="77777777" w:rsidR="00FC68DB" w:rsidRDefault="00FC68DB" w:rsidP="00B202D2">
      <w:pPr>
        <w:pStyle w:val="XMLCode"/>
      </w:pPr>
    </w:p>
    <w:p w14:paraId="6136CBE6" w14:textId="77777777" w:rsidR="00FC68DB" w:rsidRDefault="00FC68DB" w:rsidP="00B202D2">
      <w:pPr>
        <w:pStyle w:val="Example"/>
        <w:keepNext/>
        <w:keepLines/>
      </w:pPr>
      <w:bookmarkStart w:id="1830" w:name="WeldDefinitionCornerWeld"/>
      <w:bookmarkStart w:id="1831" w:name="_Toc288200763"/>
      <w:bookmarkStart w:id="1832" w:name="_Toc338939107"/>
      <w:bookmarkEnd w:id="1830"/>
      <w:r w:rsidRPr="007055D9">
        <w:t>Example</w:t>
      </w:r>
      <w:r>
        <w:t xml:space="preserve"> B (</w:t>
      </w:r>
      <w:r w:rsidRPr="00581520">
        <w:rPr>
          <w:sz w:val="22"/>
        </w:rPr>
        <w:t xml:space="preserve">within </w:t>
      </w:r>
      <w:r>
        <w:rPr>
          <w:sz w:val="22"/>
        </w:rPr>
        <w:t>every</w:t>
      </w:r>
      <w:r w:rsidRPr="00581520">
        <w:rPr>
          <w:sz w:val="22"/>
        </w:rPr>
        <w:t xml:space="preserve"> </w:t>
      </w:r>
      <w:r w:rsidRPr="00581520">
        <w:rPr>
          <w:rFonts w:ascii="Courier New" w:hAnsi="Courier New" w:cs="Courier New"/>
          <w:i/>
          <w:sz w:val="18"/>
        </w:rPr>
        <w:t>attribute</w:t>
      </w:r>
      <w:r>
        <w:t>)</w:t>
      </w:r>
      <w:r w:rsidRPr="007055D9">
        <w:t>:</w:t>
      </w:r>
    </w:p>
    <w:p w14:paraId="0E393021" w14:textId="77777777" w:rsidR="00FC68DB" w:rsidRDefault="00FC68DB" w:rsidP="00B202D2">
      <w:pPr>
        <w:pStyle w:val="XMLCode"/>
        <w:keepNext/>
        <w:keepLines/>
      </w:pPr>
    </w:p>
    <w:p w14:paraId="42F81DA2" w14:textId="77777777" w:rsidR="00FC68DB" w:rsidRDefault="00FC68DB" w:rsidP="00B202D2">
      <w:pPr>
        <w:pStyle w:val="XMLCode"/>
        <w:keepNext/>
        <w:keepLines/>
      </w:pPr>
      <w:r w:rsidRPr="007055D9">
        <w:t>&lt;</w:t>
      </w:r>
      <w:proofErr w:type="spellStart"/>
      <w:r>
        <w:t>seamweld</w:t>
      </w:r>
      <w:proofErr w:type="spellEnd"/>
      <w:r>
        <w:t>&gt;</w:t>
      </w:r>
    </w:p>
    <w:p w14:paraId="439599CE" w14:textId="77777777" w:rsidR="00FC68DB" w:rsidRPr="007055D9" w:rsidRDefault="00FC68DB" w:rsidP="00B202D2">
      <w:pPr>
        <w:pStyle w:val="XMLCode"/>
        <w:keepNext/>
        <w:keepLines/>
      </w:pPr>
      <w:r>
        <w:t xml:space="preserve">    &lt;</w:t>
      </w:r>
      <w:proofErr w:type="spellStart"/>
      <w:r>
        <w:t>butt_</w:t>
      </w:r>
      <w:r w:rsidRPr="007055D9">
        <w:t>joint</w:t>
      </w:r>
      <w:proofErr w:type="spellEnd"/>
      <w:r>
        <w:t xml:space="preserve"> base="1" technology="arc"</w:t>
      </w:r>
      <w:r w:rsidRPr="007055D9">
        <w:t>&gt;</w:t>
      </w:r>
    </w:p>
    <w:p w14:paraId="5D3A5863" w14:textId="77777777" w:rsidR="00FC68DB" w:rsidRPr="00966BAF" w:rsidRDefault="00FC68DB" w:rsidP="00B202D2">
      <w:pPr>
        <w:pStyle w:val="XMLCode"/>
        <w:keepNext/>
        <w:keepLines/>
        <w:rPr>
          <w:b/>
          <w:i/>
          <w:color w:val="0070C0"/>
          <w:lang w:val="es-ES"/>
        </w:rPr>
      </w:pPr>
      <w:r>
        <w:t xml:space="preserve">        </w:t>
      </w:r>
      <w:r w:rsidRPr="00966BAF">
        <w:rPr>
          <w:b/>
          <w:i/>
          <w:color w:val="0070C0"/>
          <w:lang w:val="es-ES"/>
        </w:rPr>
        <w:t>&lt;weld_position u="0.2" x="1" y="0" z="1"</w:t>
      </w:r>
    </w:p>
    <w:p w14:paraId="225DC507" w14:textId="77777777" w:rsidR="00FC68DB" w:rsidRPr="00B05B76" w:rsidRDefault="00FC68DB" w:rsidP="00B202D2">
      <w:pPr>
        <w:pStyle w:val="XMLCode"/>
        <w:keepNext/>
        <w:keepLines/>
        <w:rPr>
          <w:b/>
          <w:color w:val="0070C0"/>
        </w:rPr>
      </w:pPr>
      <w:r w:rsidRPr="00966BAF">
        <w:rPr>
          <w:b/>
          <w:i/>
          <w:color w:val="0070C0"/>
          <w:lang w:val="es-ES"/>
        </w:rPr>
        <w:t xml:space="preserve">                       </w:t>
      </w:r>
      <w:r w:rsidRPr="00B05B76">
        <w:rPr>
          <w:b/>
          <w:color w:val="0070C0"/>
        </w:rPr>
        <w:t>reference=</w:t>
      </w:r>
      <w:r>
        <w:rPr>
          <w:b/>
          <w:color w:val="0070C0"/>
        </w:rPr>
        <w:t>"</w:t>
      </w:r>
      <w:r w:rsidRPr="00B05B76">
        <w:rPr>
          <w:b/>
          <w:color w:val="0070C0"/>
        </w:rPr>
        <w:t>true</w:t>
      </w:r>
      <w:r>
        <w:rPr>
          <w:b/>
          <w:color w:val="0070C0"/>
        </w:rPr>
        <w:t>"</w:t>
      </w:r>
    </w:p>
    <w:p w14:paraId="025C6913" w14:textId="77777777" w:rsidR="00FC68DB" w:rsidRPr="00B05B76" w:rsidRDefault="00FC68DB" w:rsidP="00B202D2">
      <w:pPr>
        <w:pStyle w:val="XMLCode"/>
        <w:keepNext/>
        <w:keepLines/>
        <w:rPr>
          <w:b/>
          <w:color w:val="0070C0"/>
        </w:rPr>
      </w:pPr>
      <w:r w:rsidRPr="00B05B76">
        <w:rPr>
          <w:b/>
          <w:color w:val="0070C0"/>
        </w:rPr>
        <w:t xml:space="preserve">            </w:t>
      </w:r>
      <w:r>
        <w:rPr>
          <w:b/>
          <w:color w:val="0070C0"/>
        </w:rPr>
        <w:t xml:space="preserve">           section="X"</w:t>
      </w:r>
    </w:p>
    <w:p w14:paraId="2E37B4FA" w14:textId="77777777" w:rsidR="00FC68DB" w:rsidRPr="00B05B76" w:rsidRDefault="00FC68DB" w:rsidP="00B202D2">
      <w:pPr>
        <w:pStyle w:val="XMLCode"/>
        <w:keepNext/>
        <w:keepLines/>
        <w:rPr>
          <w:b/>
          <w:color w:val="0070C0"/>
        </w:rPr>
      </w:pPr>
      <w:r w:rsidRPr="00B05B76">
        <w:rPr>
          <w:b/>
          <w:color w:val="0070C0"/>
        </w:rPr>
        <w:t xml:space="preserve">        </w:t>
      </w:r>
      <w:r>
        <w:rPr>
          <w:b/>
          <w:color w:val="0070C0"/>
        </w:rPr>
        <w:t xml:space="preserve">               width="1.5"</w:t>
      </w:r>
    </w:p>
    <w:p w14:paraId="2A26A1B5" w14:textId="77777777" w:rsidR="00FC68DB" w:rsidRDefault="00FC68DB" w:rsidP="00B202D2">
      <w:pPr>
        <w:pStyle w:val="XMLCode"/>
        <w:keepNext/>
        <w:keepLines/>
        <w:rPr>
          <w:b/>
          <w:color w:val="0070C0"/>
        </w:rPr>
      </w:pPr>
      <w:r w:rsidRPr="00B05B76">
        <w:rPr>
          <w:b/>
          <w:color w:val="0070C0"/>
        </w:rPr>
        <w:t xml:space="preserve">                       filler=</w:t>
      </w:r>
      <w:r>
        <w:rPr>
          <w:b/>
          <w:color w:val="0070C0"/>
        </w:rPr>
        <w:t>"</w:t>
      </w:r>
      <w:r w:rsidRPr="00B05B76">
        <w:rPr>
          <w:b/>
          <w:color w:val="0070C0"/>
        </w:rPr>
        <w:t>yes</w:t>
      </w:r>
      <w:r>
        <w:rPr>
          <w:b/>
          <w:color w:val="0070C0"/>
        </w:rPr>
        <w:t>"</w:t>
      </w:r>
    </w:p>
    <w:p w14:paraId="271660CA" w14:textId="77777777" w:rsidR="00FC68DB" w:rsidRPr="00B05B76" w:rsidRDefault="00FC68DB" w:rsidP="00B202D2">
      <w:pPr>
        <w:pStyle w:val="XMLCode"/>
        <w:keepNext/>
        <w:keepLines/>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"/&gt;</w:t>
      </w:r>
    </w:p>
    <w:p w14:paraId="208BFC87" w14:textId="77777777" w:rsidR="00FC68DB" w:rsidRDefault="00FC68DB" w:rsidP="00B202D2">
      <w:pPr>
        <w:pStyle w:val="XMLCode"/>
        <w:keepNext/>
        <w:keepLines/>
      </w:pPr>
      <w:r>
        <w:t xml:space="preserve">        &lt;</w:t>
      </w:r>
      <w:proofErr w:type="spellStart"/>
      <w:r>
        <w:t>sheet_parameter</w:t>
      </w:r>
      <w:proofErr w:type="spellEnd"/>
      <w:r>
        <w:t xml:space="preserve"> ... /&gt;</w:t>
      </w:r>
    </w:p>
    <w:p w14:paraId="35638409" w14:textId="77777777" w:rsidR="00FC68DB" w:rsidRPr="007055D9" w:rsidRDefault="00FC68DB" w:rsidP="00B202D2">
      <w:pPr>
        <w:pStyle w:val="XMLCode"/>
        <w:keepNext/>
        <w:keepLines/>
      </w:pPr>
      <w:r>
        <w:t xml:space="preserve">    &lt;/</w:t>
      </w:r>
      <w:proofErr w:type="spellStart"/>
      <w:r>
        <w:t>butt_joint</w:t>
      </w:r>
      <w:proofErr w:type="spellEnd"/>
      <w:r>
        <w:t>&gt;</w:t>
      </w:r>
    </w:p>
    <w:p w14:paraId="45CD2190" w14:textId="77777777" w:rsidR="00FC68DB" w:rsidRDefault="00FC68DB" w:rsidP="00B202D2">
      <w:pPr>
        <w:pStyle w:val="XMLCode"/>
        <w:keepNext/>
        <w:keepLines/>
      </w:pPr>
      <w:r w:rsidRPr="007055D9">
        <w:t>&lt;/</w:t>
      </w:r>
      <w:proofErr w:type="spellStart"/>
      <w:r>
        <w:t>seamweld</w:t>
      </w:r>
      <w:proofErr w:type="spellEnd"/>
      <w:r w:rsidRPr="007055D9">
        <w:t>&gt;</w:t>
      </w:r>
    </w:p>
    <w:p w14:paraId="698D7869" w14:textId="77777777" w:rsidR="00FC68DB" w:rsidRDefault="00FC68DB" w:rsidP="00B202D2">
      <w:pPr>
        <w:pStyle w:val="XMLCode"/>
      </w:pPr>
    </w:p>
    <w:p w14:paraId="735151F2" w14:textId="77777777" w:rsidR="00FC68DB" w:rsidRPr="007055D9" w:rsidRDefault="00FC68DB" w:rsidP="00B202D2">
      <w:pPr>
        <w:pStyle w:val="berschrift4"/>
      </w:pPr>
      <w:bookmarkStart w:id="1833" w:name="_Toc414263397"/>
      <w:bookmarkStart w:id="1834" w:name="_Toc3557017"/>
      <w:bookmarkStart w:id="1835" w:name="_Toc34747267"/>
      <w:bookmarkStart w:id="1836" w:name="_Toc77102086"/>
      <w:bookmarkEnd w:id="1833"/>
      <w:r w:rsidRPr="007055D9">
        <w:t xml:space="preserve">Element </w:t>
      </w:r>
      <w:r>
        <w:t>"</w:t>
      </w:r>
      <w:proofErr w:type="spellStart"/>
      <w:r>
        <w:t>sheet_parameter</w:t>
      </w:r>
      <w:bookmarkEnd w:id="1834"/>
      <w:proofErr w:type="spellEnd"/>
      <w:r>
        <w:t>"</w:t>
      </w:r>
      <w:bookmarkEnd w:id="1835"/>
      <w:bookmarkEnd w:id="1836"/>
    </w:p>
    <w:p w14:paraId="11C1B025" w14:textId="77777777" w:rsidR="00FC68DB" w:rsidRPr="007055D9" w:rsidRDefault="00FC68DB" w:rsidP="00B202D2">
      <w:pPr>
        <w:keepNext/>
        <w:keepLines/>
      </w:pPr>
      <w:r w:rsidRPr="007055D9">
        <w:t xml:space="preserve">For the element </w:t>
      </w:r>
      <w:r w:rsidRPr="008A6DA9">
        <w:rPr>
          <w:rStyle w:val="XMLElement"/>
        </w:rPr>
        <w:t>&lt;</w:t>
      </w:r>
      <w:proofErr w:type="spellStart"/>
      <w:r w:rsidRPr="008A6DA9">
        <w:rPr>
          <w:rStyle w:val="XMLElement"/>
        </w:rPr>
        <w:t>sheet_parameter</w:t>
      </w:r>
      <w:proofErr w:type="spellEnd"/>
      <w:r w:rsidRPr="008A6DA9">
        <w:rPr>
          <w:rStyle w:val="XMLElement"/>
        </w:rPr>
        <w:t>/&gt;</w:t>
      </w:r>
      <w:r w:rsidRPr="007055D9">
        <w:t>, the following attri</w:t>
      </w:r>
      <w:r>
        <w:t>butes can be specified for the B</w:t>
      </w:r>
      <w:r w:rsidRPr="007055D9">
        <w:t xml:space="preserve">utt </w:t>
      </w:r>
      <w:r>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6C333EBB"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8F3F67" w14:textId="77777777" w:rsidR="00FC68DB" w:rsidRPr="007055D9" w:rsidRDefault="00FC68DB" w:rsidP="00B202D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802297" w14:textId="77777777" w:rsidR="00FC68DB" w:rsidRPr="007055D9" w:rsidRDefault="00FC68DB" w:rsidP="00B202D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BE256" w14:textId="77777777" w:rsidR="00FC68DB" w:rsidRPr="007055D9" w:rsidRDefault="00FC68DB" w:rsidP="00B202D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E6AACD" w14:textId="77777777" w:rsidR="00FC68DB" w:rsidRPr="007055D9" w:rsidRDefault="00FC68DB" w:rsidP="00B202D2">
            <w:pPr>
              <w:keepNext/>
              <w:keepLines/>
              <w:rPr>
                <w:b/>
                <w:i/>
              </w:rPr>
            </w:pPr>
            <w:r w:rsidRPr="00A20C5C">
              <w:rPr>
                <w:b/>
                <w:i/>
              </w:rPr>
              <w:t>Constraint</w:t>
            </w:r>
            <w:r>
              <w:rPr>
                <w:b/>
                <w:i/>
              </w:rPr>
              <w:t xml:space="preserve"> / Remarks</w:t>
            </w:r>
          </w:p>
        </w:tc>
      </w:tr>
      <w:tr w:rsidR="00FC68DB" w:rsidRPr="007055D9" w14:paraId="6CB91E6A" w14:textId="77777777" w:rsidTr="00FC68DB">
        <w:trPr>
          <w:jc w:val="center"/>
        </w:trPr>
        <w:tc>
          <w:tcPr>
            <w:tcW w:w="1574" w:type="dxa"/>
            <w:shd w:val="clear" w:color="auto" w:fill="auto"/>
          </w:tcPr>
          <w:p w14:paraId="04FA77FC" w14:textId="77777777" w:rsidR="00FC68DB" w:rsidRPr="002D6B99" w:rsidRDefault="00FC68DB" w:rsidP="00B202D2">
            <w:pPr>
              <w:keepNext/>
              <w:keepLines/>
              <w:rPr>
                <w:rStyle w:val="Kommentarzeichen"/>
                <w:sz w:val="20"/>
                <w:szCs w:val="20"/>
                <w:lang w:eastAsia="x-none"/>
              </w:rPr>
            </w:pPr>
            <w:r>
              <w:rPr>
                <w:sz w:val="20"/>
                <w:szCs w:val="20"/>
              </w:rPr>
              <w:t>index</w:t>
            </w:r>
          </w:p>
        </w:tc>
        <w:tc>
          <w:tcPr>
            <w:tcW w:w="1418" w:type="dxa"/>
            <w:shd w:val="clear" w:color="auto" w:fill="auto"/>
          </w:tcPr>
          <w:p w14:paraId="17D9AF54" w14:textId="77777777" w:rsidR="00FC68DB" w:rsidRPr="002D6B99" w:rsidRDefault="00FC68DB" w:rsidP="00B202D2">
            <w:pPr>
              <w:keepNext/>
              <w:keepLines/>
              <w:rPr>
                <w:sz w:val="20"/>
                <w:szCs w:val="20"/>
              </w:rPr>
            </w:pPr>
            <w:r>
              <w:rPr>
                <w:sz w:val="20"/>
                <w:szCs w:val="20"/>
              </w:rPr>
              <w:t>Integer</w:t>
            </w:r>
          </w:p>
        </w:tc>
        <w:tc>
          <w:tcPr>
            <w:tcW w:w="1275" w:type="dxa"/>
            <w:shd w:val="clear" w:color="auto" w:fill="auto"/>
          </w:tcPr>
          <w:p w14:paraId="1527E683" w14:textId="77777777" w:rsidR="00FC68DB" w:rsidRPr="002D6B99" w:rsidRDefault="00FC68DB" w:rsidP="00B202D2">
            <w:pPr>
              <w:keepNext/>
              <w:keepLines/>
              <w:rPr>
                <w:sz w:val="20"/>
                <w:szCs w:val="20"/>
              </w:rPr>
            </w:pPr>
            <w:r w:rsidRPr="002D6B99">
              <w:rPr>
                <w:sz w:val="20"/>
                <w:szCs w:val="20"/>
              </w:rPr>
              <w:t>Required</w:t>
            </w:r>
          </w:p>
        </w:tc>
        <w:tc>
          <w:tcPr>
            <w:tcW w:w="4264" w:type="dxa"/>
            <w:shd w:val="clear" w:color="auto" w:fill="auto"/>
          </w:tcPr>
          <w:p w14:paraId="36C2DD86" w14:textId="77777777" w:rsidR="00FC68DB" w:rsidRPr="002D6B99" w:rsidRDefault="00FC68DB" w:rsidP="00B202D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507AC9AE" w14:textId="77777777" w:rsidTr="00FC68DB">
        <w:trPr>
          <w:jc w:val="center"/>
        </w:trPr>
        <w:tc>
          <w:tcPr>
            <w:tcW w:w="1574" w:type="dxa"/>
            <w:shd w:val="clear" w:color="auto" w:fill="auto"/>
            <w:vAlign w:val="bottom"/>
          </w:tcPr>
          <w:p w14:paraId="14D0C651" w14:textId="77777777" w:rsidR="00FC68DB" w:rsidRDefault="00FC68DB" w:rsidP="00B202D2">
            <w:pPr>
              <w:keepNext/>
              <w:keepLines/>
              <w:rPr>
                <w:sz w:val="20"/>
                <w:szCs w:val="20"/>
              </w:rPr>
            </w:pPr>
            <w:r>
              <w:rPr>
                <w:sz w:val="20"/>
                <w:szCs w:val="20"/>
              </w:rPr>
              <w:t>gap</w:t>
            </w:r>
          </w:p>
        </w:tc>
        <w:tc>
          <w:tcPr>
            <w:tcW w:w="1418" w:type="dxa"/>
            <w:shd w:val="clear" w:color="auto" w:fill="auto"/>
            <w:vAlign w:val="bottom"/>
          </w:tcPr>
          <w:p w14:paraId="2854C401"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56F02524"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55CDBA8E" w14:textId="77777777" w:rsidR="00FC68DB" w:rsidRPr="002D6B99" w:rsidRDefault="00FC68DB" w:rsidP="00B202D2">
            <w:pPr>
              <w:keepNext/>
              <w:keepLines/>
              <w:rPr>
                <w:sz w:val="20"/>
                <w:szCs w:val="20"/>
              </w:rPr>
            </w:pPr>
            <w:r>
              <w:rPr>
                <w:sz w:val="20"/>
                <w:szCs w:val="20"/>
              </w:rPr>
              <w:t>Default value is 0</w:t>
            </w:r>
          </w:p>
        </w:tc>
      </w:tr>
      <w:tr w:rsidR="00FC68DB" w:rsidRPr="007055D9" w14:paraId="1A71BC21" w14:textId="77777777" w:rsidTr="00FC68DB">
        <w:trPr>
          <w:jc w:val="center"/>
        </w:trPr>
        <w:tc>
          <w:tcPr>
            <w:tcW w:w="1574" w:type="dxa"/>
            <w:shd w:val="clear" w:color="auto" w:fill="auto"/>
            <w:vAlign w:val="bottom"/>
          </w:tcPr>
          <w:p w14:paraId="1197E7DD" w14:textId="77777777" w:rsidR="00FC68DB" w:rsidRDefault="00FC68DB" w:rsidP="00B202D2">
            <w:pPr>
              <w:rPr>
                <w:sz w:val="20"/>
                <w:szCs w:val="20"/>
              </w:rPr>
            </w:pPr>
            <w:proofErr w:type="spellStart"/>
            <w:r>
              <w:rPr>
                <w:sz w:val="20"/>
                <w:szCs w:val="20"/>
              </w:rPr>
              <w:t>sheet_thickness</w:t>
            </w:r>
            <w:proofErr w:type="spellEnd"/>
          </w:p>
        </w:tc>
        <w:tc>
          <w:tcPr>
            <w:tcW w:w="1418" w:type="dxa"/>
            <w:shd w:val="clear" w:color="auto" w:fill="auto"/>
            <w:vAlign w:val="bottom"/>
          </w:tcPr>
          <w:p w14:paraId="0BA6BFFD" w14:textId="77777777" w:rsidR="00FC68DB" w:rsidRPr="002D6B99" w:rsidRDefault="00FC68DB" w:rsidP="00B202D2">
            <w:pPr>
              <w:rPr>
                <w:sz w:val="20"/>
                <w:szCs w:val="20"/>
              </w:rPr>
            </w:pPr>
            <w:r>
              <w:rPr>
                <w:sz w:val="20"/>
                <w:szCs w:val="20"/>
              </w:rPr>
              <w:t>Floating point</w:t>
            </w:r>
          </w:p>
        </w:tc>
        <w:tc>
          <w:tcPr>
            <w:tcW w:w="1275" w:type="dxa"/>
            <w:shd w:val="clear" w:color="auto" w:fill="auto"/>
            <w:vAlign w:val="bottom"/>
          </w:tcPr>
          <w:p w14:paraId="171FF0F4" w14:textId="77777777" w:rsidR="00FC68DB" w:rsidRPr="002D6B99" w:rsidRDefault="00FC68DB" w:rsidP="00B202D2">
            <w:pPr>
              <w:rPr>
                <w:sz w:val="20"/>
                <w:szCs w:val="20"/>
              </w:rPr>
            </w:pPr>
            <w:r>
              <w:rPr>
                <w:sz w:val="20"/>
                <w:szCs w:val="20"/>
              </w:rPr>
              <w:t>Optional</w:t>
            </w:r>
          </w:p>
        </w:tc>
        <w:tc>
          <w:tcPr>
            <w:tcW w:w="4264" w:type="dxa"/>
            <w:shd w:val="clear" w:color="auto" w:fill="auto"/>
            <w:vAlign w:val="bottom"/>
          </w:tcPr>
          <w:p w14:paraId="3F6B8247" w14:textId="77777777" w:rsidR="00FC68DB" w:rsidRPr="002D6B99" w:rsidRDefault="00FC68DB" w:rsidP="00B202D2">
            <w:pPr>
              <w:rPr>
                <w:sz w:val="20"/>
                <w:szCs w:val="20"/>
              </w:rPr>
            </w:pPr>
            <w:r>
              <w:rPr>
                <w:sz w:val="20"/>
                <w:szCs w:val="20"/>
              </w:rPr>
              <w:t>-</w:t>
            </w:r>
          </w:p>
        </w:tc>
      </w:tr>
      <w:tr w:rsidR="00FC68DB" w:rsidRPr="007055D9" w14:paraId="45919C5E" w14:textId="77777777" w:rsidTr="00FC68DB">
        <w:trPr>
          <w:jc w:val="center"/>
        </w:trPr>
        <w:tc>
          <w:tcPr>
            <w:tcW w:w="1574" w:type="dxa"/>
            <w:shd w:val="clear" w:color="auto" w:fill="auto"/>
            <w:vAlign w:val="bottom"/>
          </w:tcPr>
          <w:p w14:paraId="184B0BC4" w14:textId="77777777" w:rsidR="00FC68DB" w:rsidRDefault="00FC68DB" w:rsidP="00B202D2">
            <w:pPr>
              <w:rPr>
                <w:sz w:val="20"/>
                <w:szCs w:val="20"/>
              </w:rPr>
            </w:pPr>
            <w:proofErr w:type="spellStart"/>
            <w:r>
              <w:rPr>
                <w:sz w:val="20"/>
                <w:szCs w:val="20"/>
              </w:rPr>
              <w:t>sheet_angle</w:t>
            </w:r>
            <w:proofErr w:type="spellEnd"/>
          </w:p>
        </w:tc>
        <w:tc>
          <w:tcPr>
            <w:tcW w:w="1418" w:type="dxa"/>
            <w:shd w:val="clear" w:color="auto" w:fill="auto"/>
            <w:vAlign w:val="bottom"/>
          </w:tcPr>
          <w:p w14:paraId="120F2683" w14:textId="77777777" w:rsidR="00FC68DB" w:rsidRPr="002D6B99" w:rsidRDefault="00FC68DB" w:rsidP="00B202D2">
            <w:pPr>
              <w:rPr>
                <w:sz w:val="20"/>
                <w:szCs w:val="20"/>
              </w:rPr>
            </w:pPr>
            <w:r>
              <w:rPr>
                <w:sz w:val="20"/>
                <w:szCs w:val="20"/>
              </w:rPr>
              <w:t>Floating point</w:t>
            </w:r>
          </w:p>
        </w:tc>
        <w:tc>
          <w:tcPr>
            <w:tcW w:w="1275" w:type="dxa"/>
            <w:shd w:val="clear" w:color="auto" w:fill="auto"/>
            <w:vAlign w:val="bottom"/>
          </w:tcPr>
          <w:p w14:paraId="6A452DEE" w14:textId="77777777" w:rsidR="00FC68DB" w:rsidRPr="002D6B99" w:rsidRDefault="00FC68DB" w:rsidP="00B202D2">
            <w:pPr>
              <w:rPr>
                <w:sz w:val="20"/>
                <w:szCs w:val="20"/>
              </w:rPr>
            </w:pPr>
            <w:r>
              <w:rPr>
                <w:sz w:val="20"/>
                <w:szCs w:val="20"/>
              </w:rPr>
              <w:t>Optional</w:t>
            </w:r>
          </w:p>
        </w:tc>
        <w:tc>
          <w:tcPr>
            <w:tcW w:w="4264" w:type="dxa"/>
            <w:shd w:val="clear" w:color="auto" w:fill="auto"/>
            <w:vAlign w:val="bottom"/>
          </w:tcPr>
          <w:p w14:paraId="7AFFE218" w14:textId="77777777" w:rsidR="00FC68DB" w:rsidRPr="002D6B99" w:rsidRDefault="00FC68DB" w:rsidP="00B202D2">
            <w:pPr>
              <w:keepNext/>
              <w:rPr>
                <w:sz w:val="20"/>
                <w:szCs w:val="20"/>
              </w:rPr>
            </w:pPr>
            <w:r>
              <w:rPr>
                <w:sz w:val="20"/>
                <w:szCs w:val="20"/>
              </w:rPr>
              <w:t>-</w:t>
            </w:r>
          </w:p>
        </w:tc>
      </w:tr>
    </w:tbl>
    <w:p w14:paraId="7E28A07B" w14:textId="7D38D93F" w:rsidR="00FC68DB" w:rsidRDefault="00FC68DB" w:rsidP="00B202D2">
      <w:pPr>
        <w:pStyle w:val="Beschriftung"/>
        <w:spacing w:before="120"/>
      </w:pPr>
      <w:bookmarkStart w:id="1837" w:name="_Toc3566494"/>
      <w:bookmarkStart w:id="1838" w:name="_Toc34747495"/>
      <w:bookmarkStart w:id="1839" w:name="_Toc77095954"/>
      <w:r>
        <w:t xml:space="preserve">Table </w:t>
      </w:r>
      <w:r>
        <w:fldChar w:fldCharType="begin"/>
      </w:r>
      <w:r>
        <w:instrText xml:space="preserve"> SEQ Table \* ARABIC </w:instrText>
      </w:r>
      <w:r>
        <w:fldChar w:fldCharType="separate"/>
      </w:r>
      <w:r w:rsidR="008116BB">
        <w:rPr>
          <w:noProof/>
        </w:rPr>
        <w:t>95</w:t>
      </w:r>
      <w:r>
        <w:fldChar w:fldCharType="end"/>
      </w:r>
      <w:r>
        <w:t xml:space="preserve">: Attributes of element </w:t>
      </w:r>
      <w:r w:rsidRPr="00271D68">
        <w:rPr>
          <w:rFonts w:ascii="Courier New" w:hAnsi="Courier New" w:cs="Courier New"/>
          <w:kern w:val="22"/>
        </w:rPr>
        <w:t>&lt;</w:t>
      </w:r>
      <w:proofErr w:type="spellStart"/>
      <w:r>
        <w:rPr>
          <w:rFonts w:ascii="Courier New" w:hAnsi="Courier New" w:cs="Courier New"/>
          <w:kern w:val="22"/>
        </w:rPr>
        <w:t>sheet_parameter</w:t>
      </w:r>
      <w:proofErr w:type="spellEnd"/>
      <w:r w:rsidRPr="00271D68">
        <w:rPr>
          <w:rFonts w:ascii="Courier New" w:hAnsi="Courier New" w:cs="Courier New"/>
          <w:kern w:val="22"/>
        </w:rPr>
        <w:t>/&gt;</w:t>
      </w:r>
      <w:r w:rsidRPr="003B6225">
        <w:t xml:space="preserve"> for Butt Joint</w:t>
      </w:r>
      <w:bookmarkEnd w:id="1837"/>
      <w:bookmarkEnd w:id="1838"/>
      <w:bookmarkEnd w:id="1839"/>
    </w:p>
    <w:p w14:paraId="77A182D2" w14:textId="77777777" w:rsidR="00FC68DB" w:rsidRDefault="00FC68DB" w:rsidP="00B202D2">
      <w:pPr>
        <w:pStyle w:val="Example"/>
        <w:keepNext/>
      </w:pPr>
      <w:r w:rsidRPr="007055D9">
        <w:t>Example</w:t>
      </w:r>
      <w:r>
        <w:t xml:space="preserve"> A (</w:t>
      </w:r>
      <w:r w:rsidRPr="00581520">
        <w:rPr>
          <w:sz w:val="22"/>
        </w:rPr>
        <w:t xml:space="preserve">within only required </w:t>
      </w:r>
      <w:r w:rsidRPr="00581520">
        <w:rPr>
          <w:rFonts w:ascii="Courier New" w:hAnsi="Courier New" w:cs="Courier New"/>
          <w:i/>
          <w:sz w:val="18"/>
        </w:rPr>
        <w:t>attributes</w:t>
      </w:r>
      <w:r>
        <w:t>)</w:t>
      </w:r>
      <w:r w:rsidRPr="007055D9">
        <w:t>:</w:t>
      </w:r>
    </w:p>
    <w:p w14:paraId="0A24A11D" w14:textId="77777777" w:rsidR="00FC68DB" w:rsidRDefault="00FC68DB" w:rsidP="00B202D2">
      <w:pPr>
        <w:pStyle w:val="XMLCode"/>
      </w:pPr>
    </w:p>
    <w:p w14:paraId="3A457B86" w14:textId="77777777" w:rsidR="00FC68DB" w:rsidRDefault="00FC68DB" w:rsidP="00B202D2">
      <w:pPr>
        <w:pStyle w:val="XMLCode"/>
      </w:pPr>
      <w:r w:rsidRPr="007055D9">
        <w:t>&lt;</w:t>
      </w:r>
      <w:proofErr w:type="spellStart"/>
      <w:r>
        <w:t>seamweld</w:t>
      </w:r>
      <w:proofErr w:type="spellEnd"/>
      <w:r>
        <w:t>&gt;</w:t>
      </w:r>
    </w:p>
    <w:p w14:paraId="16A0A10B" w14:textId="77777777" w:rsidR="00FC68DB" w:rsidRPr="007055D9" w:rsidRDefault="00FC68DB" w:rsidP="00B202D2">
      <w:pPr>
        <w:pStyle w:val="XMLCode"/>
      </w:pPr>
      <w:r>
        <w:t xml:space="preserve">    &lt;</w:t>
      </w:r>
      <w:proofErr w:type="spellStart"/>
      <w:r>
        <w:t>butt_</w:t>
      </w:r>
      <w:r w:rsidRPr="007055D9">
        <w:t>joint</w:t>
      </w:r>
      <w:proofErr w:type="spellEnd"/>
      <w:r>
        <w:t xml:space="preserve"> base="1" technology="arc"</w:t>
      </w:r>
      <w:r w:rsidRPr="007055D9">
        <w:t>&gt;</w:t>
      </w:r>
    </w:p>
    <w:p w14:paraId="2B4EE2E9" w14:textId="77777777" w:rsidR="00FC68DB" w:rsidRPr="00966BAF" w:rsidRDefault="00FC68DB" w:rsidP="00B202D2">
      <w:pPr>
        <w:pStyle w:val="XMLCode"/>
        <w:rPr>
          <w:lang w:val="es-ES"/>
        </w:rPr>
      </w:pPr>
      <w:r w:rsidRPr="006A238A">
        <w:t xml:space="preserve">        </w:t>
      </w:r>
      <w:r w:rsidRPr="00966BAF">
        <w:rPr>
          <w:i/>
          <w:lang w:val="es-ES"/>
        </w:rPr>
        <w:t>&lt;weld_position u="0.2" x="1" y="0" z="1"</w:t>
      </w:r>
      <w:r w:rsidRPr="00966BAF">
        <w:rPr>
          <w:lang w:val="es-ES"/>
        </w:rPr>
        <w:t xml:space="preserve"> ... /&gt;</w:t>
      </w:r>
    </w:p>
    <w:p w14:paraId="0C63DC2A" w14:textId="77777777" w:rsidR="00FC68DB" w:rsidRPr="009F3818" w:rsidRDefault="00FC68DB" w:rsidP="00B202D2">
      <w:pPr>
        <w:pStyle w:val="XMLCode"/>
        <w:rPr>
          <w:b/>
          <w:color w:val="0070C0"/>
        </w:rPr>
      </w:pPr>
      <w:r w:rsidRPr="00966BAF">
        <w:rPr>
          <w:lang w:val="es-ES"/>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Pr>
          <w:b/>
          <w:color w:val="0070C0"/>
        </w:rPr>
        <w:t>"</w:t>
      </w:r>
      <w:r w:rsidRPr="009F3818">
        <w:rPr>
          <w:b/>
          <w:color w:val="0070C0"/>
        </w:rPr>
        <w:t>2</w:t>
      </w:r>
      <w:r>
        <w:rPr>
          <w:b/>
          <w:color w:val="0070C0"/>
        </w:rPr>
        <w:t>"</w:t>
      </w:r>
      <w:r w:rsidRPr="009F3818">
        <w:rPr>
          <w:b/>
          <w:color w:val="0070C0"/>
        </w:rPr>
        <w:t xml:space="preserve"> gap=</w:t>
      </w:r>
      <w:r>
        <w:rPr>
          <w:b/>
          <w:color w:val="0070C0"/>
        </w:rPr>
        <w:t>"</w:t>
      </w:r>
      <w:r w:rsidRPr="009F3818">
        <w:rPr>
          <w:b/>
          <w:color w:val="0070C0"/>
        </w:rPr>
        <w:t>0</w:t>
      </w:r>
      <w:r>
        <w:rPr>
          <w:b/>
          <w:color w:val="0070C0"/>
        </w:rPr>
        <w:t>"</w:t>
      </w:r>
      <w:r w:rsidRPr="009F3818">
        <w:rPr>
          <w:b/>
          <w:color w:val="0070C0"/>
        </w:rPr>
        <w:t xml:space="preserve"> </w:t>
      </w:r>
      <w:proofErr w:type="spellStart"/>
      <w:r>
        <w:rPr>
          <w:b/>
          <w:color w:val="0070C0"/>
        </w:rPr>
        <w:t>sheet_</w:t>
      </w:r>
      <w:r w:rsidRPr="009F3818">
        <w:rPr>
          <w:b/>
          <w:color w:val="0070C0"/>
        </w:rPr>
        <w:t>thickness</w:t>
      </w:r>
      <w:proofErr w:type="spellEnd"/>
      <w:r w:rsidRPr="009F3818">
        <w:rPr>
          <w:b/>
          <w:color w:val="0070C0"/>
        </w:rPr>
        <w:t>=</w:t>
      </w:r>
      <w:r>
        <w:rPr>
          <w:b/>
          <w:color w:val="0070C0"/>
        </w:rPr>
        <w:t>"</w:t>
      </w:r>
      <w:r w:rsidRPr="009F3818">
        <w:rPr>
          <w:b/>
          <w:color w:val="0070C0"/>
        </w:rPr>
        <w:t>1.5</w:t>
      </w:r>
      <w:r>
        <w:rPr>
          <w:b/>
          <w:color w:val="0070C0"/>
        </w:rPr>
        <w:t>"</w:t>
      </w:r>
      <w:r w:rsidRPr="009F3818">
        <w:rPr>
          <w:b/>
          <w:color w:val="0070C0"/>
        </w:rPr>
        <w:t xml:space="preserve"> </w:t>
      </w:r>
      <w:proofErr w:type="spellStart"/>
      <w:r w:rsidRPr="009F3818">
        <w:rPr>
          <w:b/>
          <w:color w:val="0070C0"/>
        </w:rPr>
        <w:t>sheet_angle</w:t>
      </w:r>
      <w:proofErr w:type="spellEnd"/>
      <w:r w:rsidRPr="009F3818">
        <w:rPr>
          <w:b/>
          <w:color w:val="0070C0"/>
        </w:rPr>
        <w:t>=</w:t>
      </w:r>
      <w:r>
        <w:rPr>
          <w:b/>
          <w:color w:val="0070C0"/>
        </w:rPr>
        <w:t>"</w:t>
      </w:r>
      <w:r w:rsidRPr="009F3818">
        <w:rPr>
          <w:b/>
          <w:color w:val="0070C0"/>
        </w:rPr>
        <w:t>180</w:t>
      </w:r>
      <w:r>
        <w:rPr>
          <w:b/>
          <w:color w:val="0070C0"/>
        </w:rPr>
        <w:t xml:space="preserve">" </w:t>
      </w:r>
      <w:r w:rsidRPr="009F3818">
        <w:rPr>
          <w:b/>
          <w:color w:val="0070C0"/>
        </w:rPr>
        <w:t>/&gt;</w:t>
      </w:r>
    </w:p>
    <w:p w14:paraId="6E01F0BA" w14:textId="77777777" w:rsidR="00FC68DB" w:rsidRPr="007055D9" w:rsidRDefault="00FC68DB" w:rsidP="00B202D2">
      <w:pPr>
        <w:pStyle w:val="XMLCode"/>
      </w:pPr>
      <w:r>
        <w:t xml:space="preserve">    &lt;/</w:t>
      </w:r>
      <w:proofErr w:type="spellStart"/>
      <w:r>
        <w:t>butt_joint</w:t>
      </w:r>
      <w:proofErr w:type="spellEnd"/>
      <w:r>
        <w:t>&gt;</w:t>
      </w:r>
    </w:p>
    <w:p w14:paraId="5B7CF59F" w14:textId="77777777" w:rsidR="00FC68DB" w:rsidRDefault="00FC68DB" w:rsidP="00B202D2">
      <w:pPr>
        <w:pStyle w:val="XMLCode"/>
      </w:pPr>
      <w:r w:rsidRPr="007055D9">
        <w:t>&lt;/</w:t>
      </w:r>
      <w:proofErr w:type="spellStart"/>
      <w:r>
        <w:t>seamweld</w:t>
      </w:r>
      <w:proofErr w:type="spellEnd"/>
      <w:r w:rsidRPr="007055D9">
        <w:t>&gt;</w:t>
      </w:r>
    </w:p>
    <w:p w14:paraId="63E7BDE2" w14:textId="77777777" w:rsidR="00FC68DB" w:rsidRDefault="00FC68DB" w:rsidP="00B202D2">
      <w:pPr>
        <w:pStyle w:val="XMLCode"/>
      </w:pPr>
    </w:p>
    <w:p w14:paraId="4C6C813C" w14:textId="77777777" w:rsidR="00FC68DB" w:rsidRPr="007055D9" w:rsidRDefault="00FC68DB" w:rsidP="00B202D2">
      <w:pPr>
        <w:pStyle w:val="berschrift3"/>
      </w:pPr>
      <w:bookmarkStart w:id="1840" w:name="_Toc3557018"/>
      <w:bookmarkStart w:id="1841" w:name="_Toc34747268"/>
      <w:bookmarkStart w:id="1842" w:name="_Toc77102087"/>
      <w:bookmarkStart w:id="1843" w:name="_Toc86863855"/>
      <w:r w:rsidRPr="007055D9">
        <w:t>Corner Weld</w:t>
      </w:r>
      <w:bookmarkEnd w:id="1831"/>
      <w:bookmarkEnd w:id="1832"/>
      <w:bookmarkEnd w:id="1840"/>
      <w:bookmarkEnd w:id="1841"/>
      <w:bookmarkEnd w:id="1842"/>
      <w:bookmarkEnd w:id="1843"/>
      <w:r>
        <w:t xml:space="preserve"> </w:t>
      </w:r>
    </w:p>
    <w:p w14:paraId="79A6B77B" w14:textId="77777777" w:rsidR="00FC68DB" w:rsidRPr="007055D9" w:rsidRDefault="00FC68DB" w:rsidP="00B202D2">
      <w:r w:rsidRPr="007055D9">
        <w:t xml:space="preserve">The principles of the </w:t>
      </w:r>
      <w:proofErr w:type="spellStart"/>
      <w:r w:rsidRPr="007055D9">
        <w:t>modeling</w:t>
      </w:r>
      <w:proofErr w:type="spellEnd"/>
      <w:r w:rsidRPr="007055D9">
        <w:t xml:space="preserve"> of corner welds for χMCF are described in this section. A corner weld describes a connection between two or three sheets welded together.</w:t>
      </w:r>
    </w:p>
    <w:p w14:paraId="0BD9DDFA" w14:textId="77777777" w:rsidR="00FC68DB" w:rsidRDefault="00FC68DB" w:rsidP="00B202D2">
      <w:r w:rsidRPr="007055D9">
        <w:lastRenderedPageBreak/>
        <w:t xml:space="preserve">The XML definition of a Corner Weld supports up to four positions. Each of the weld positions is specified using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r>
        <w:t xml:space="preserve"> </w:t>
      </w:r>
    </w:p>
    <w:p w14:paraId="40256FB3" w14:textId="77777777" w:rsidR="00FC68DB" w:rsidRDefault="00FC68DB" w:rsidP="00B202D2"/>
    <w:p w14:paraId="773B027C" w14:textId="77777777" w:rsidR="00FC68DB" w:rsidRDefault="00FC68DB" w:rsidP="00B202D2">
      <w:pPr>
        <w:pStyle w:val="berschrift4"/>
      </w:pPr>
      <w:bookmarkStart w:id="1844" w:name="_Toc34747269"/>
      <w:bookmarkStart w:id="1845" w:name="_Toc77102088"/>
      <w:bookmarkStart w:id="1846" w:name="_Toc3557019"/>
      <w:r>
        <w:rPr>
          <w:noProof/>
          <w:lang w:val="en-US" w:eastAsia="en-US"/>
        </w:rPr>
        <mc:AlternateContent>
          <mc:Choice Requires="wpg">
            <w:drawing>
              <wp:anchor distT="0" distB="0" distL="114300" distR="114300" simplePos="0" relativeHeight="251664384" behindDoc="0" locked="0" layoutInCell="1" allowOverlap="1" wp14:anchorId="3B29D5E6" wp14:editId="4EFFB2FE">
                <wp:simplePos x="0" y="0"/>
                <wp:positionH relativeFrom="column">
                  <wp:posOffset>3976370</wp:posOffset>
                </wp:positionH>
                <wp:positionV relativeFrom="paragraph">
                  <wp:posOffset>-50165</wp:posOffset>
                </wp:positionV>
                <wp:extent cx="2115185" cy="2089785"/>
                <wp:effectExtent l="0" t="0" r="0" b="5715"/>
                <wp:wrapNone/>
                <wp:docPr id="128" name="Gruppieren 128"/>
                <wp:cNvGraphicFramePr/>
                <a:graphic xmlns:a="http://schemas.openxmlformats.org/drawingml/2006/main">
                  <a:graphicData uri="http://schemas.microsoft.com/office/word/2010/wordprocessingGroup">
                    <wpg:wgp>
                      <wpg:cNvGrpSpPr/>
                      <wpg:grpSpPr>
                        <a:xfrm>
                          <a:off x="0" y="0"/>
                          <a:ext cx="2115185" cy="2089785"/>
                          <a:chOff x="0" y="0"/>
                          <a:chExt cx="2115185" cy="2089785"/>
                        </a:xfrm>
                      </wpg:grpSpPr>
                      <pic:pic xmlns:pic="http://schemas.openxmlformats.org/drawingml/2006/picture">
                        <pic:nvPicPr>
                          <pic:cNvPr id="174" name="Bild 155" descr="CornerWeld_v2"/>
                          <pic:cNvPicPr>
                            <a:picLocks noChangeAspect="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2115185" cy="1765300"/>
                          </a:xfrm>
                          <a:prstGeom prst="rect">
                            <a:avLst/>
                          </a:prstGeom>
                          <a:noFill/>
                          <a:ln>
                            <a:noFill/>
                          </a:ln>
                        </pic:spPr>
                      </pic:pic>
                      <wps:wsp>
                        <wps:cNvPr id="317" name="Text Box 317"/>
                        <wps:cNvSpPr txBox="1"/>
                        <wps:spPr>
                          <a:xfrm>
                            <a:off x="0" y="1828800"/>
                            <a:ext cx="2115185" cy="260985"/>
                          </a:xfrm>
                          <a:prstGeom prst="rect">
                            <a:avLst/>
                          </a:prstGeom>
                          <a:solidFill>
                            <a:prstClr val="white"/>
                          </a:solidFill>
                          <a:ln>
                            <a:noFill/>
                          </a:ln>
                          <a:effectLst/>
                        </wps:spPr>
                        <wps:txbx>
                          <w:txbxContent>
                            <w:p w14:paraId="094B9259" w14:textId="77777777" w:rsidR="00F7079F" w:rsidRPr="00796AD7" w:rsidRDefault="00F7079F" w:rsidP="00FC68DB">
                              <w:pPr>
                                <w:pStyle w:val="Beschriftung"/>
                                <w:rPr>
                                  <w:noProof/>
                                  <w:szCs w:val="24"/>
                                </w:rPr>
                              </w:pPr>
                              <w:bookmarkStart w:id="1847" w:name="_Toc3557129"/>
                              <w:bookmarkStart w:id="1848" w:name="_Toc34747380"/>
                              <w:bookmarkStart w:id="1849" w:name="_Toc76030578"/>
                              <w:bookmarkStart w:id="1850" w:name="_Toc86863534"/>
                              <w:bookmarkStart w:id="1851" w:name="_Toc86863623"/>
                              <w:r>
                                <w:t xml:space="preserve">Figure </w:t>
                              </w:r>
                              <w:r>
                                <w:fldChar w:fldCharType="begin"/>
                              </w:r>
                              <w:r>
                                <w:instrText xml:space="preserve"> SEQ Figure \* ARABIC </w:instrText>
                              </w:r>
                              <w:r>
                                <w:fldChar w:fldCharType="separate"/>
                              </w:r>
                              <w:r>
                                <w:rPr>
                                  <w:noProof/>
                                </w:rPr>
                                <w:t>57</w:t>
                              </w:r>
                              <w:r>
                                <w:fldChar w:fldCharType="end"/>
                              </w:r>
                              <w:r>
                                <w:t>: Corner Weld Sheet Layout</w:t>
                              </w:r>
                              <w:bookmarkEnd w:id="1847"/>
                              <w:bookmarkEnd w:id="1848"/>
                              <w:bookmarkEnd w:id="1849"/>
                              <w:bookmarkEnd w:id="1850"/>
                              <w:bookmarkEnd w:id="18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B29D5E6" id="Gruppieren 128" o:spid="_x0000_s1033" style="position:absolute;left:0;text-align:left;margin-left:313.1pt;margin-top:-3.95pt;width:166.55pt;height:164.55pt;z-index:251664384" coordsize="21151,20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">
                <v:shape id="Bild 155" o:spid="_x0000_s1034" type="#_x0000_t75" alt="CornerWeld_v2" style="position:absolute;width:21151;height:176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">
                  <v:imagedata r:id="rId186" o:title="CornerWeld_v2"/>
                </v:shape>
                <v:shape id="Text Box 317" o:spid="_x0000_s1035" type="#_x0000_t202" style="position:absolute;top:18288;width:21151;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" stroked="f">
                  <v:textbox style="mso-fit-shape-to-text:t" inset="0,0,0,0">
                    <w:txbxContent>
                      <w:p w14:paraId="094B9259" w14:textId="77777777" w:rsidR="00F7079F" w:rsidRPr="00796AD7" w:rsidRDefault="00F7079F" w:rsidP="00FC68DB">
                        <w:pPr>
                          <w:pStyle w:val="Beschriftung"/>
                          <w:rPr>
                            <w:noProof/>
                            <w:szCs w:val="24"/>
                          </w:rPr>
                        </w:pPr>
                        <w:bookmarkStart w:id="1852" w:name="_Toc3557129"/>
                        <w:bookmarkStart w:id="1853" w:name="_Toc34747380"/>
                        <w:bookmarkStart w:id="1854" w:name="_Toc76030578"/>
                        <w:bookmarkStart w:id="1855" w:name="_Toc86863534"/>
                        <w:bookmarkStart w:id="1856" w:name="_Toc86863623"/>
                        <w:r>
                          <w:t xml:space="preserve">Figure </w:t>
                        </w:r>
                        <w:r>
                          <w:fldChar w:fldCharType="begin"/>
                        </w:r>
                        <w:r>
                          <w:instrText xml:space="preserve"> SEQ Figure \* ARABIC </w:instrText>
                        </w:r>
                        <w:r>
                          <w:fldChar w:fldCharType="separate"/>
                        </w:r>
                        <w:r>
                          <w:rPr>
                            <w:noProof/>
                          </w:rPr>
                          <w:t>57</w:t>
                        </w:r>
                        <w:r>
                          <w:fldChar w:fldCharType="end"/>
                        </w:r>
                        <w:r>
                          <w:t>: Corner Weld Sheet Layout</w:t>
                        </w:r>
                        <w:bookmarkEnd w:id="1852"/>
                        <w:bookmarkEnd w:id="1853"/>
                        <w:bookmarkEnd w:id="1854"/>
                        <w:bookmarkEnd w:id="1855"/>
                        <w:bookmarkEnd w:id="1856"/>
                      </w:p>
                    </w:txbxContent>
                  </v:textbox>
                </v:shape>
              </v:group>
            </w:pict>
          </mc:Fallback>
        </mc:AlternateContent>
      </w:r>
      <w:r>
        <w:t>Simple Corner Weld</w:t>
      </w:r>
      <w:bookmarkEnd w:id="1844"/>
      <w:bookmarkEnd w:id="1845"/>
    </w:p>
    <w:p w14:paraId="2DDB54CC" w14:textId="77777777" w:rsidR="00FC68DB" w:rsidRPr="007055D9" w:rsidRDefault="00FC68DB" w:rsidP="00B202D2">
      <w:pPr>
        <w:pStyle w:val="berschrift5"/>
      </w:pPr>
      <w:r w:rsidRPr="007055D9">
        <w:t>Sheet Parameters</w:t>
      </w:r>
      <w:bookmarkEnd w:id="1846"/>
    </w:p>
    <w:p w14:paraId="5250D26D" w14:textId="77777777" w:rsidR="00FC68DB" w:rsidRPr="007055D9" w:rsidRDefault="00FC68DB" w:rsidP="00B202D2">
      <w:r w:rsidRPr="007055D9">
        <w:t>The parameters to describe the connection are:</w:t>
      </w:r>
    </w:p>
    <w:p w14:paraId="01A581E8" w14:textId="77777777" w:rsidR="00FC68DB" w:rsidRPr="007055D9" w:rsidRDefault="00FC68DB" w:rsidP="00BA04B6">
      <w:pPr>
        <w:pStyle w:val="Aufzhlungszeichen"/>
        <w:numPr>
          <w:ilvl w:val="0"/>
          <w:numId w:val="11"/>
        </w:numPr>
      </w:pPr>
      <w:proofErr w:type="spellStart"/>
      <w:r w:rsidRPr="000816DA">
        <w:rPr>
          <w:sz w:val="24"/>
          <w:szCs w:val="28"/>
        </w:rPr>
        <w:t>t</w:t>
      </w:r>
      <w:r w:rsidRPr="000816DA">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457560BF" w14:textId="77777777" w:rsidR="00FC68DB" w:rsidRPr="007055D9" w:rsidRDefault="00FC68DB" w:rsidP="00BA04B6">
      <w:pPr>
        <w:pStyle w:val="Aufzhlungszeichen"/>
        <w:numPr>
          <w:ilvl w:val="0"/>
          <w:numId w:val="11"/>
        </w:numPr>
      </w:pPr>
      <w:r w:rsidRPr="000816DA">
        <w:rPr>
          <w:sz w:val="24"/>
          <w:szCs w:val="28"/>
        </w:rPr>
        <w:t>t</w:t>
      </w:r>
      <w:r w:rsidRPr="000816DA">
        <w:rPr>
          <w:sz w:val="24"/>
          <w:szCs w:val="28"/>
          <w:vertAlign w:val="subscript"/>
        </w:rPr>
        <w:t>1</w:t>
      </w:r>
      <w:r w:rsidRPr="007055D9">
        <w:rPr>
          <w:sz w:val="28"/>
          <w:szCs w:val="28"/>
          <w:vertAlign w:val="subscript"/>
        </w:rPr>
        <w:tab/>
      </w:r>
      <w:r w:rsidRPr="007055D9">
        <w:tab/>
        <w:t>Thickness of welded sheet</w:t>
      </w:r>
    </w:p>
    <w:p w14:paraId="430D5375" w14:textId="77777777" w:rsidR="00FC68DB" w:rsidRPr="007055D9" w:rsidRDefault="00FC68DB" w:rsidP="00BA04B6">
      <w:pPr>
        <w:pStyle w:val="Aufzhlungszeichen"/>
        <w:numPr>
          <w:ilvl w:val="0"/>
          <w:numId w:val="11"/>
        </w:numPr>
      </w:pPr>
      <w:r w:rsidRPr="000816DA">
        <w:rPr>
          <w:sz w:val="24"/>
          <w:szCs w:val="28"/>
        </w:rPr>
        <w:t>c</w:t>
      </w:r>
      <w:r w:rsidRPr="007055D9">
        <w:rPr>
          <w:sz w:val="28"/>
          <w:szCs w:val="28"/>
        </w:rPr>
        <w:tab/>
      </w:r>
      <w:r w:rsidRPr="007055D9">
        <w:tab/>
        <w:t>Gap between base sheet and welded sheet</w:t>
      </w:r>
    </w:p>
    <w:p w14:paraId="71478D29" w14:textId="77777777" w:rsidR="00FC68DB" w:rsidRPr="007055D9" w:rsidRDefault="00FC68DB" w:rsidP="00BA04B6">
      <w:pPr>
        <w:pStyle w:val="Aufzhlungszeichen"/>
        <w:numPr>
          <w:ilvl w:val="0"/>
          <w:numId w:val="11"/>
        </w:numPr>
      </w:pPr>
      <w:r w:rsidRPr="000816DA">
        <w:rPr>
          <w:sz w:val="24"/>
          <w:szCs w:val="28"/>
        </w:rPr>
        <w:t>v</w:t>
      </w:r>
      <w:r w:rsidRPr="007055D9">
        <w:rPr>
          <w:sz w:val="28"/>
          <w:szCs w:val="28"/>
        </w:rPr>
        <w:tab/>
      </w:r>
      <w:r w:rsidRPr="007055D9">
        <w:tab/>
        <w:t>Misalignment of welded sheet</w:t>
      </w:r>
    </w:p>
    <w:p w14:paraId="60FF600B" w14:textId="77777777" w:rsidR="00FC68DB" w:rsidRPr="007055D9" w:rsidRDefault="00FC68DB" w:rsidP="00B202D2">
      <w:pPr>
        <w:pStyle w:val="berschrift5"/>
      </w:pPr>
      <w:bookmarkStart w:id="1857" w:name="_Toc3557020"/>
      <w:r w:rsidRPr="007055D9">
        <w:t>Weld Parameters</w:t>
      </w:r>
      <w:bookmarkEnd w:id="1857"/>
    </w:p>
    <w:p w14:paraId="40147377" w14:textId="77777777" w:rsidR="00FC68DB" w:rsidRPr="007055D9" w:rsidRDefault="00FC68DB" w:rsidP="00B202D2">
      <w:pPr>
        <w:keepNext/>
        <w:keepLines/>
      </w:pPr>
      <w:r>
        <w:rPr>
          <w:noProof/>
          <w:lang w:val="en-US"/>
        </w:rPr>
        <mc:AlternateContent>
          <mc:Choice Requires="wpg">
            <w:drawing>
              <wp:anchor distT="0" distB="0" distL="114300" distR="114300" simplePos="0" relativeHeight="251721728" behindDoc="0" locked="0" layoutInCell="1" allowOverlap="1" wp14:anchorId="42829D54" wp14:editId="27DA7E4D">
                <wp:simplePos x="0" y="0"/>
                <wp:positionH relativeFrom="column">
                  <wp:posOffset>3719195</wp:posOffset>
                </wp:positionH>
                <wp:positionV relativeFrom="paragraph">
                  <wp:posOffset>205740</wp:posOffset>
                </wp:positionV>
                <wp:extent cx="2030730" cy="1289685"/>
                <wp:effectExtent l="0" t="0" r="7620" b="5715"/>
                <wp:wrapNone/>
                <wp:docPr id="38" name="Gruppieren 38"/>
                <wp:cNvGraphicFramePr/>
                <a:graphic xmlns:a="http://schemas.openxmlformats.org/drawingml/2006/main">
                  <a:graphicData uri="http://schemas.microsoft.com/office/word/2010/wordprocessingGroup">
                    <wpg:wgp>
                      <wpg:cNvGrpSpPr/>
                      <wpg:grpSpPr>
                        <a:xfrm>
                          <a:off x="0" y="0"/>
                          <a:ext cx="2030730" cy="1289685"/>
                          <a:chOff x="0" y="0"/>
                          <a:chExt cx="2030730" cy="1289685"/>
                        </a:xfrm>
                      </wpg:grpSpPr>
                      <pic:pic xmlns:pic="http://schemas.openxmlformats.org/drawingml/2006/picture">
                        <pic:nvPicPr>
                          <pic:cNvPr id="173" name="Bild 156" descr="CornerWeld_v2"/>
                          <pic:cNvPicPr>
                            <a:picLocks noChangeAspect="1"/>
                          </pic:cNvPicPr>
                        </pic:nvPicPr>
                        <pic:blipFill>
                          <a:blip r:embed="rId187">
                            <a:extLst>
                              <a:ext uri="{28A0092B-C50C-407E-A947-70E740481C1C}">
                                <a14:useLocalDpi xmlns:a14="http://schemas.microsoft.com/office/drawing/2010/main" val="0"/>
                              </a:ext>
                            </a:extLst>
                          </a:blip>
                          <a:srcRect t="25401" r="42032" b="13283"/>
                          <a:stretch>
                            <a:fillRect/>
                          </a:stretch>
                        </pic:blipFill>
                        <pic:spPr bwMode="auto">
                          <a:xfrm>
                            <a:off x="485775" y="0"/>
                            <a:ext cx="1064895" cy="970280"/>
                          </a:xfrm>
                          <a:prstGeom prst="rect">
                            <a:avLst/>
                          </a:prstGeom>
                          <a:noFill/>
                          <a:ln>
                            <a:noFill/>
                          </a:ln>
                        </pic:spPr>
                      </pic:pic>
                      <wps:wsp>
                        <wps:cNvPr id="318" name="Text Box 318"/>
                        <wps:cNvSpPr txBox="1"/>
                        <wps:spPr>
                          <a:xfrm>
                            <a:off x="0" y="1028700"/>
                            <a:ext cx="2030730" cy="260985"/>
                          </a:xfrm>
                          <a:prstGeom prst="rect">
                            <a:avLst/>
                          </a:prstGeom>
                          <a:solidFill>
                            <a:prstClr val="white"/>
                          </a:solidFill>
                          <a:ln>
                            <a:noFill/>
                          </a:ln>
                          <a:effectLst/>
                        </wps:spPr>
                        <wps:txbx>
                          <w:txbxContent>
                            <w:p w14:paraId="5741B06C" w14:textId="77777777" w:rsidR="00F7079F" w:rsidRPr="00067927" w:rsidRDefault="00F7079F" w:rsidP="00FC68DB">
                              <w:pPr>
                                <w:pStyle w:val="Beschriftung"/>
                                <w:rPr>
                                  <w:noProof/>
                                  <w:szCs w:val="24"/>
                                </w:rPr>
                              </w:pPr>
                              <w:bookmarkStart w:id="1858" w:name="_Toc3557130"/>
                              <w:bookmarkStart w:id="1859" w:name="_Toc34747381"/>
                              <w:bookmarkStart w:id="1860" w:name="_Toc76030579"/>
                              <w:bookmarkStart w:id="1861" w:name="_Toc86863535"/>
                              <w:bookmarkStart w:id="1862" w:name="_Toc86863624"/>
                              <w:r>
                                <w:t xml:space="preserve">Figure </w:t>
                              </w:r>
                              <w:r>
                                <w:fldChar w:fldCharType="begin"/>
                              </w:r>
                              <w:r>
                                <w:instrText xml:space="preserve"> SEQ Figure \* ARABIC </w:instrText>
                              </w:r>
                              <w:r>
                                <w:fldChar w:fldCharType="separate"/>
                              </w:r>
                              <w:r>
                                <w:rPr>
                                  <w:noProof/>
                                </w:rPr>
                                <w:t>58</w:t>
                              </w:r>
                              <w:r>
                                <w:fldChar w:fldCharType="end"/>
                              </w:r>
                              <w:r>
                                <w:t>: Corner Weld Parameters</w:t>
                              </w:r>
                              <w:bookmarkEnd w:id="1858"/>
                              <w:bookmarkEnd w:id="1859"/>
                              <w:bookmarkEnd w:id="1860"/>
                              <w:bookmarkEnd w:id="1861"/>
                              <w:bookmarkEnd w:id="18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2829D54" id="Gruppieren 38" o:spid="_x0000_s1036" style="position:absolute;left:0;text-align:left;margin-left:292.85pt;margin-top:16.2pt;width:159.9pt;height:101.55pt;z-index:251721728" coordsize="20307,128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">
                <v:shape id="Bild 156" o:spid="_x0000_s1037" type="#_x0000_t75" alt="CornerWeld_v2" style="position:absolute;left:4857;width:10649;height:97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">
                  <v:imagedata r:id="rId188" o:title="CornerWeld_v2" croptop="16647f" cropbottom="8705f" cropright="27546f"/>
                </v:shape>
                <v:shape id="Text Box 318" o:spid="_x0000_s1038" type="#_x0000_t202" style="position:absolute;top:10287;width:20307;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" stroked="f">
                  <v:textbox style="mso-fit-shape-to-text:t" inset="0,0,0,0">
                    <w:txbxContent>
                      <w:p w14:paraId="5741B06C" w14:textId="77777777" w:rsidR="00F7079F" w:rsidRPr="00067927" w:rsidRDefault="00F7079F" w:rsidP="00FC68DB">
                        <w:pPr>
                          <w:pStyle w:val="Beschriftung"/>
                          <w:rPr>
                            <w:noProof/>
                            <w:szCs w:val="24"/>
                          </w:rPr>
                        </w:pPr>
                        <w:bookmarkStart w:id="1863" w:name="_Toc3557130"/>
                        <w:bookmarkStart w:id="1864" w:name="_Toc34747381"/>
                        <w:bookmarkStart w:id="1865" w:name="_Toc76030579"/>
                        <w:bookmarkStart w:id="1866" w:name="_Toc86863535"/>
                        <w:bookmarkStart w:id="1867" w:name="_Toc86863624"/>
                        <w:r>
                          <w:t xml:space="preserve">Figure </w:t>
                        </w:r>
                        <w:r>
                          <w:fldChar w:fldCharType="begin"/>
                        </w:r>
                        <w:r>
                          <w:instrText xml:space="preserve"> SEQ Figure \* ARABIC </w:instrText>
                        </w:r>
                        <w:r>
                          <w:fldChar w:fldCharType="separate"/>
                        </w:r>
                        <w:r>
                          <w:rPr>
                            <w:noProof/>
                          </w:rPr>
                          <w:t>58</w:t>
                        </w:r>
                        <w:r>
                          <w:fldChar w:fldCharType="end"/>
                        </w:r>
                        <w:r>
                          <w:t>: Corner Weld Parameters</w:t>
                        </w:r>
                        <w:bookmarkEnd w:id="1863"/>
                        <w:bookmarkEnd w:id="1864"/>
                        <w:bookmarkEnd w:id="1865"/>
                        <w:bookmarkEnd w:id="1866"/>
                        <w:bookmarkEnd w:id="1867"/>
                      </w:p>
                    </w:txbxContent>
                  </v:textbox>
                </v:shape>
              </v:group>
            </w:pict>
          </mc:Fallback>
        </mc:AlternateContent>
      </w:r>
      <w:r w:rsidRPr="007055D9">
        <w:t xml:space="preserve">The parameters of the welds are the same for </w:t>
      </w:r>
      <w:proofErr w:type="gramStart"/>
      <w:r w:rsidRPr="007055D9">
        <w:t>all of</w:t>
      </w:r>
      <w:proofErr w:type="gramEnd"/>
      <w:r w:rsidRPr="007055D9">
        <w:t xml:space="preserve"> the potential welds on the connection:</w:t>
      </w:r>
    </w:p>
    <w:p w14:paraId="6B9E8487" w14:textId="77777777" w:rsidR="00FC68DB" w:rsidRPr="007055D9" w:rsidRDefault="00FC68DB" w:rsidP="00BA04B6">
      <w:pPr>
        <w:pStyle w:val="Aufzhlungszeichen"/>
        <w:keepNext/>
        <w:keepLines/>
        <w:numPr>
          <w:ilvl w:val="0"/>
          <w:numId w:val="11"/>
        </w:numPr>
      </w:pPr>
      <w:r w:rsidRPr="000816DA">
        <w:rPr>
          <w:sz w:val="24"/>
          <w:szCs w:val="28"/>
        </w:rPr>
        <w:t>a</w:t>
      </w:r>
      <w:r w:rsidRPr="000816DA">
        <w:rPr>
          <w:sz w:val="24"/>
          <w:szCs w:val="28"/>
          <w:vertAlign w:val="subscript"/>
        </w:rPr>
        <w:t>i</w:t>
      </w:r>
      <w:r w:rsidRPr="007055D9">
        <w:tab/>
      </w:r>
      <w:r w:rsidRPr="007055D9">
        <w:tab/>
        <w:t>Thickness of the weld (a-</w:t>
      </w:r>
      <w:r>
        <w:t>value, throat</w:t>
      </w:r>
      <w:r w:rsidRPr="007055D9">
        <w:t>)</w:t>
      </w:r>
    </w:p>
    <w:p w14:paraId="3B4F2940" w14:textId="77777777" w:rsidR="00FC68DB" w:rsidRPr="007055D9" w:rsidRDefault="00FC68DB" w:rsidP="00BA04B6">
      <w:pPr>
        <w:pStyle w:val="Aufzhlungszeichen"/>
        <w:keepNext/>
        <w:keepLines/>
        <w:numPr>
          <w:ilvl w:val="0"/>
          <w:numId w:val="11"/>
        </w:numPr>
      </w:pPr>
      <w:r w:rsidRPr="000816DA">
        <w:rPr>
          <w:sz w:val="24"/>
          <w:szCs w:val="28"/>
        </w:rPr>
        <w:t>d</w:t>
      </w:r>
      <w:r w:rsidRPr="000816DA">
        <w:rPr>
          <w:sz w:val="24"/>
          <w:szCs w:val="28"/>
          <w:vertAlign w:val="subscript"/>
        </w:rPr>
        <w:t>i</w:t>
      </w:r>
      <w:r w:rsidRPr="000816DA">
        <w:rPr>
          <w:sz w:val="20"/>
        </w:rPr>
        <w:tab/>
      </w:r>
      <w:r w:rsidRPr="007055D9">
        <w:tab/>
        <w:t>Depth of the penetration</w:t>
      </w:r>
    </w:p>
    <w:p w14:paraId="66EE5FFA" w14:textId="77777777" w:rsidR="00FC68DB" w:rsidRPr="007055D9" w:rsidRDefault="00FC68DB" w:rsidP="00BA04B6">
      <w:pPr>
        <w:pStyle w:val="Aufzhlungszeichen"/>
        <w:keepNext/>
        <w:keepLines/>
        <w:numPr>
          <w:ilvl w:val="0"/>
          <w:numId w:val="11"/>
        </w:numPr>
      </w:pPr>
      <w:r w:rsidRPr="006174AF">
        <w:rPr>
          <w:rFonts w:cs="Arial"/>
        </w:rPr>
        <w:t>β</w:t>
      </w:r>
      <w:proofErr w:type="spellStart"/>
      <w:r w:rsidRPr="000816DA">
        <w:rPr>
          <w:sz w:val="24"/>
          <w:szCs w:val="28"/>
          <w:vertAlign w:val="subscript"/>
        </w:rPr>
        <w:t>i</w:t>
      </w:r>
      <w:proofErr w:type="spellEnd"/>
      <w:r w:rsidRPr="000816DA">
        <w:rPr>
          <w:sz w:val="20"/>
        </w:rPr>
        <w:tab/>
      </w:r>
      <w:r w:rsidRPr="007055D9">
        <w:tab/>
        <w:t>Weld angle</w:t>
      </w:r>
    </w:p>
    <w:p w14:paraId="61E4F0F4" w14:textId="77777777" w:rsidR="00FC68DB" w:rsidRDefault="00FC68DB" w:rsidP="00B202D2"/>
    <w:p w14:paraId="26FCB980" w14:textId="77777777" w:rsidR="00FC68DB" w:rsidRPr="007055D9" w:rsidRDefault="00FC68DB" w:rsidP="00B202D2"/>
    <w:p w14:paraId="48653CD0" w14:textId="77777777" w:rsidR="00FC68DB" w:rsidRPr="007055D9" w:rsidRDefault="00FC68DB" w:rsidP="00B202D2">
      <w:r w:rsidRPr="007055D9">
        <w:t>For the penetration</w:t>
      </w:r>
      <w:r>
        <w:t>,</w:t>
      </w:r>
      <w:r w:rsidRPr="007055D9">
        <w:t xml:space="preserve"> the ratio </w:t>
      </w:r>
      <w:proofErr w:type="spellStart"/>
      <w:r w:rsidRPr="007055D9">
        <w:rPr>
          <w:rStyle w:val="TextZchn"/>
          <w:rFonts w:eastAsia="Calibri"/>
        </w:rPr>
        <w:t>η</w:t>
      </w:r>
      <w:r w:rsidRPr="007055D9">
        <w:rPr>
          <w:rStyle w:val="TextZchn"/>
          <w:rFonts w:eastAsia="Calibri"/>
          <w:vertAlign w:val="subscript"/>
        </w:rPr>
        <w:t>i</w:t>
      </w:r>
      <w:proofErr w:type="spellEnd"/>
      <w:r w:rsidRPr="007055D9">
        <w:t xml:space="preserve"> of the penetration depth to the sheet thickness is specified inside the χMCF file.</w:t>
      </w:r>
    </w:p>
    <w:p w14:paraId="6EDAE52E" w14:textId="77777777" w:rsidR="00FC68DB" w:rsidRPr="007055D9" w:rsidRDefault="00FC68DB" w:rsidP="00B202D2">
      <w:r w:rsidRPr="007055D9">
        <w:t xml:space="preserve">This is computed by </w:t>
      </w:r>
      <w:r w:rsidRPr="007055D9">
        <w:rPr>
          <w:position w:val="-32"/>
        </w:rPr>
        <w:object w:dxaOrig="1240" w:dyaOrig="700" w14:anchorId="5EE4B36F">
          <v:shape id="_x0000_i1026" type="#_x0000_t75" style="width:56.1pt;height:33.5pt" o:ole="">
            <v:imagedata r:id="rId189" o:title=""/>
          </v:shape>
          <o:OLEObject Type="Embed" ProgID="Equation.3" ShapeID="_x0000_i1026" DrawAspect="Content" ObjectID="_1697481771" r:id="rId190"/>
        </w:object>
      </w:r>
      <w:r w:rsidRPr="007055D9">
        <w:t xml:space="preserve"> where </w:t>
      </w:r>
      <w:r>
        <w:t xml:space="preserve">variable </w:t>
      </w:r>
      <w:proofErr w:type="spellStart"/>
      <w:r w:rsidRPr="007055D9">
        <w:rPr>
          <w:rStyle w:val="TextZchn"/>
          <w:rFonts w:eastAsia="Calibri"/>
          <w:i/>
        </w:rPr>
        <w:t>i</w:t>
      </w:r>
      <w:proofErr w:type="spellEnd"/>
      <w:r w:rsidRPr="007055D9">
        <w:rPr>
          <w:i/>
        </w:rPr>
        <w:t xml:space="preserve"> </w:t>
      </w:r>
      <w:r w:rsidRPr="007055D9">
        <w:t xml:space="preserve">is specifying the weld index and </w:t>
      </w:r>
      <w:r>
        <w:t>variable</w:t>
      </w:r>
      <w:r w:rsidRPr="007055D9">
        <w:t xml:space="preserve"> </w:t>
      </w:r>
      <w:r w:rsidRPr="007055D9">
        <w:rPr>
          <w:rStyle w:val="TextZchn"/>
          <w:rFonts w:eastAsia="Calibri"/>
          <w:i/>
        </w:rPr>
        <w:t xml:space="preserve">j </w:t>
      </w:r>
      <w:r w:rsidRPr="007055D9">
        <w:t>is defined by the sheet index of the welded sheet related to the weld.</w:t>
      </w:r>
      <w:r>
        <w:t xml:space="preserve"> (α</w:t>
      </w:r>
      <w:r w:rsidRPr="00A2231C">
        <w:rPr>
          <w:vertAlign w:val="subscript"/>
        </w:rPr>
        <w:t>j</w:t>
      </w:r>
      <w:r>
        <w:t xml:space="preserve"> in case of a Corner Weld is 90° and therefore sinα</w:t>
      </w:r>
      <w:r w:rsidRPr="00A2231C">
        <w:rPr>
          <w:vertAlign w:val="subscript"/>
        </w:rPr>
        <w:t>j</w:t>
      </w:r>
      <w:r>
        <w:t>=1.)</w:t>
      </w:r>
    </w:p>
    <w:p w14:paraId="5E970BF2" w14:textId="77777777" w:rsidR="00FC68DB" w:rsidRPr="007055D9" w:rsidRDefault="00FC68DB" w:rsidP="00B202D2">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585"/>
        <w:gridCol w:w="1434"/>
        <w:gridCol w:w="1402"/>
        <w:gridCol w:w="1241"/>
        <w:gridCol w:w="1579"/>
      </w:tblGrid>
      <w:tr w:rsidR="00FC68DB" w:rsidRPr="007055D9" w14:paraId="221CD924"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3B23507" w14:textId="77777777" w:rsidR="00FC68DB" w:rsidRPr="007055D9" w:rsidRDefault="00FC68DB" w:rsidP="00B202D2">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A93FE2" w14:textId="77777777" w:rsidR="00FC68DB" w:rsidRPr="007055D9" w:rsidRDefault="00FC68DB" w:rsidP="00B202D2">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04A1FB" w14:textId="77777777" w:rsidR="00FC68DB" w:rsidRPr="007055D9" w:rsidRDefault="00FC68DB" w:rsidP="00B202D2">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C71511" w14:textId="77777777" w:rsidR="00FC68DB" w:rsidRPr="007055D9" w:rsidRDefault="00FC68DB" w:rsidP="00B202D2">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28002D2" w14:textId="77777777" w:rsidR="00FC68DB" w:rsidRPr="007055D9" w:rsidRDefault="00FC68DB" w:rsidP="00B202D2">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F8FD5F" w14:textId="77777777" w:rsidR="00FC68DB" w:rsidRPr="007055D9" w:rsidRDefault="00FC68DB" w:rsidP="00B202D2">
            <w:pPr>
              <w:keepNext/>
              <w:rPr>
                <w:b/>
                <w:i/>
              </w:rPr>
            </w:pPr>
            <w:r w:rsidRPr="007055D9">
              <w:rPr>
                <w:b/>
                <w:i/>
              </w:rPr>
              <w:t>Default Value</w:t>
            </w:r>
          </w:p>
        </w:tc>
      </w:tr>
      <w:tr w:rsidR="00FC68DB" w:rsidRPr="007055D9" w14:paraId="26E36715" w14:textId="77777777" w:rsidTr="00FC68DB">
        <w:trPr>
          <w:jc w:val="center"/>
        </w:trPr>
        <w:tc>
          <w:tcPr>
            <w:tcW w:w="1190" w:type="dxa"/>
            <w:shd w:val="clear" w:color="auto" w:fill="auto"/>
          </w:tcPr>
          <w:p w14:paraId="47C2F353" w14:textId="77777777" w:rsidR="00FC68DB" w:rsidRPr="00790993" w:rsidRDefault="00FC68DB" w:rsidP="00B202D2">
            <w:pPr>
              <w:rPr>
                <w:sz w:val="20"/>
                <w:szCs w:val="18"/>
              </w:rPr>
            </w:pPr>
            <w:r w:rsidRPr="00790993">
              <w:rPr>
                <w:sz w:val="20"/>
                <w:szCs w:val="18"/>
              </w:rPr>
              <w:t>a</w:t>
            </w:r>
          </w:p>
        </w:tc>
        <w:tc>
          <w:tcPr>
            <w:tcW w:w="1604" w:type="dxa"/>
            <w:shd w:val="clear" w:color="auto" w:fill="auto"/>
          </w:tcPr>
          <w:p w14:paraId="1CFD884D" w14:textId="77777777" w:rsidR="00FC68DB" w:rsidRPr="00790993" w:rsidRDefault="00FC68DB" w:rsidP="00B202D2">
            <w:pPr>
              <w:rPr>
                <w:sz w:val="20"/>
                <w:szCs w:val="18"/>
              </w:rPr>
            </w:pPr>
            <w:r w:rsidRPr="00790993">
              <w:rPr>
                <w:sz w:val="20"/>
                <w:szCs w:val="18"/>
              </w:rPr>
              <w:t>thickness</w:t>
            </w:r>
          </w:p>
        </w:tc>
        <w:tc>
          <w:tcPr>
            <w:tcW w:w="1438" w:type="dxa"/>
            <w:shd w:val="clear" w:color="auto" w:fill="auto"/>
          </w:tcPr>
          <w:p w14:paraId="4562C0F2" w14:textId="77777777" w:rsidR="00FC68DB" w:rsidRPr="00790993" w:rsidRDefault="00FC68DB" w:rsidP="00B202D2">
            <w:pPr>
              <w:rPr>
                <w:sz w:val="20"/>
                <w:szCs w:val="18"/>
              </w:rPr>
            </w:pPr>
            <w:r w:rsidRPr="00790993">
              <w:rPr>
                <w:sz w:val="20"/>
                <w:szCs w:val="18"/>
              </w:rPr>
              <w:t>1 – 2</w:t>
            </w:r>
          </w:p>
        </w:tc>
        <w:tc>
          <w:tcPr>
            <w:tcW w:w="1431" w:type="dxa"/>
            <w:shd w:val="clear" w:color="auto" w:fill="auto"/>
          </w:tcPr>
          <w:p w14:paraId="7890EEFC" w14:textId="77777777" w:rsidR="00FC68DB" w:rsidRPr="00790993" w:rsidRDefault="00FC68DB" w:rsidP="00B202D2">
            <w:pPr>
              <w:rPr>
                <w:sz w:val="20"/>
                <w:szCs w:val="18"/>
              </w:rPr>
            </w:pPr>
            <w:r w:rsidRPr="00790993">
              <w:rPr>
                <w:sz w:val="20"/>
                <w:szCs w:val="18"/>
              </w:rPr>
              <w:t>≥ 0</w:t>
            </w:r>
          </w:p>
        </w:tc>
        <w:tc>
          <w:tcPr>
            <w:tcW w:w="1256" w:type="dxa"/>
            <w:shd w:val="clear" w:color="auto" w:fill="auto"/>
          </w:tcPr>
          <w:p w14:paraId="6B2D290A" w14:textId="77777777" w:rsidR="00FC68DB" w:rsidRPr="00790993" w:rsidRDefault="00FC68DB" w:rsidP="00B202D2">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3E8C4943" w14:textId="77777777" w:rsidR="00FC68DB" w:rsidRPr="00790993" w:rsidRDefault="00FC68DB" w:rsidP="00B202D2">
            <w:pPr>
              <w:rPr>
                <w:sz w:val="20"/>
                <w:szCs w:val="18"/>
              </w:rPr>
            </w:pPr>
          </w:p>
        </w:tc>
      </w:tr>
      <w:tr w:rsidR="00FC68DB" w:rsidRPr="007055D9" w14:paraId="7DF6EDB3" w14:textId="77777777" w:rsidTr="00FC68DB">
        <w:trPr>
          <w:jc w:val="center"/>
        </w:trPr>
        <w:tc>
          <w:tcPr>
            <w:tcW w:w="1190" w:type="dxa"/>
            <w:shd w:val="clear" w:color="auto" w:fill="auto"/>
          </w:tcPr>
          <w:p w14:paraId="7CF65F00" w14:textId="77777777" w:rsidR="00FC68DB" w:rsidRPr="00790993" w:rsidRDefault="00FC68DB" w:rsidP="00B202D2">
            <w:pPr>
              <w:rPr>
                <w:sz w:val="20"/>
                <w:szCs w:val="18"/>
              </w:rPr>
            </w:pPr>
            <w:r w:rsidRPr="00790993">
              <w:rPr>
                <w:sz w:val="20"/>
                <w:szCs w:val="18"/>
              </w:rPr>
              <w:t>β</w:t>
            </w:r>
          </w:p>
        </w:tc>
        <w:tc>
          <w:tcPr>
            <w:tcW w:w="1604" w:type="dxa"/>
            <w:shd w:val="clear" w:color="auto" w:fill="auto"/>
          </w:tcPr>
          <w:p w14:paraId="12A7830E" w14:textId="77777777" w:rsidR="00FC68DB" w:rsidRPr="00790993" w:rsidRDefault="00FC68DB" w:rsidP="00B202D2">
            <w:pPr>
              <w:rPr>
                <w:sz w:val="20"/>
                <w:szCs w:val="18"/>
              </w:rPr>
            </w:pPr>
            <w:r w:rsidRPr="00790993">
              <w:rPr>
                <w:sz w:val="20"/>
                <w:szCs w:val="18"/>
              </w:rPr>
              <w:t>angle</w:t>
            </w:r>
          </w:p>
        </w:tc>
        <w:tc>
          <w:tcPr>
            <w:tcW w:w="1438" w:type="dxa"/>
            <w:shd w:val="clear" w:color="auto" w:fill="auto"/>
          </w:tcPr>
          <w:p w14:paraId="3F5B73E5" w14:textId="77777777" w:rsidR="00FC68DB" w:rsidRPr="00790993" w:rsidRDefault="00FC68DB" w:rsidP="00B202D2">
            <w:pPr>
              <w:rPr>
                <w:sz w:val="20"/>
                <w:szCs w:val="18"/>
              </w:rPr>
            </w:pPr>
            <w:r w:rsidRPr="00790993">
              <w:rPr>
                <w:sz w:val="20"/>
                <w:szCs w:val="18"/>
              </w:rPr>
              <w:t>0 – 2</w:t>
            </w:r>
          </w:p>
        </w:tc>
        <w:tc>
          <w:tcPr>
            <w:tcW w:w="1431" w:type="dxa"/>
            <w:shd w:val="clear" w:color="auto" w:fill="auto"/>
          </w:tcPr>
          <w:p w14:paraId="327A00CB" w14:textId="77777777" w:rsidR="00FC68DB" w:rsidRPr="00790993" w:rsidRDefault="00FC68DB" w:rsidP="00B202D2">
            <w:pPr>
              <w:rPr>
                <w:sz w:val="20"/>
                <w:szCs w:val="18"/>
              </w:rPr>
            </w:pPr>
            <w:r w:rsidRPr="00790993">
              <w:rPr>
                <w:sz w:val="20"/>
                <w:szCs w:val="18"/>
              </w:rPr>
              <w:t>≥ 0</w:t>
            </w:r>
          </w:p>
        </w:tc>
        <w:tc>
          <w:tcPr>
            <w:tcW w:w="1256" w:type="dxa"/>
            <w:shd w:val="clear" w:color="auto" w:fill="auto"/>
          </w:tcPr>
          <w:p w14:paraId="0D7D351B" w14:textId="77777777" w:rsidR="00FC68DB" w:rsidRPr="00790993" w:rsidRDefault="00FC68DB" w:rsidP="00B202D2">
            <w:pPr>
              <w:rPr>
                <w:sz w:val="20"/>
                <w:szCs w:val="18"/>
              </w:rPr>
            </w:pPr>
            <w:r w:rsidRPr="00790993">
              <w:rPr>
                <w:sz w:val="20"/>
                <w:szCs w:val="18"/>
              </w:rPr>
              <w:t>Optional</w:t>
            </w:r>
          </w:p>
        </w:tc>
        <w:tc>
          <w:tcPr>
            <w:tcW w:w="1612" w:type="dxa"/>
            <w:shd w:val="clear" w:color="auto" w:fill="auto"/>
          </w:tcPr>
          <w:p w14:paraId="176AF99E" w14:textId="77777777" w:rsidR="00FC68DB" w:rsidRPr="00790993" w:rsidRDefault="00FC68DB" w:rsidP="00B202D2">
            <w:pPr>
              <w:rPr>
                <w:sz w:val="20"/>
                <w:szCs w:val="18"/>
              </w:rPr>
            </w:pPr>
            <w:r w:rsidRPr="00790993">
              <w:rPr>
                <w:sz w:val="20"/>
                <w:szCs w:val="18"/>
              </w:rPr>
              <w:t>45 [</w:t>
            </w:r>
            <w:proofErr w:type="spellStart"/>
            <w:r w:rsidRPr="00790993">
              <w:rPr>
                <w:sz w:val="20"/>
                <w:szCs w:val="18"/>
              </w:rPr>
              <w:t>deg</w:t>
            </w:r>
            <w:proofErr w:type="spellEnd"/>
            <w:r w:rsidRPr="00790993">
              <w:rPr>
                <w:sz w:val="20"/>
                <w:szCs w:val="18"/>
              </w:rPr>
              <w:t>]</w:t>
            </w:r>
          </w:p>
        </w:tc>
      </w:tr>
      <w:tr w:rsidR="00FC68DB" w:rsidRPr="007055D9" w14:paraId="68A8A667" w14:textId="77777777" w:rsidTr="00FC68DB">
        <w:trPr>
          <w:jc w:val="center"/>
        </w:trPr>
        <w:tc>
          <w:tcPr>
            <w:tcW w:w="1190" w:type="dxa"/>
            <w:shd w:val="clear" w:color="auto" w:fill="auto"/>
          </w:tcPr>
          <w:p w14:paraId="0509DAED" w14:textId="77777777" w:rsidR="00FC68DB" w:rsidRPr="00790993" w:rsidRDefault="00FC68DB" w:rsidP="00B202D2">
            <w:pPr>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662062FA" w14:textId="77777777" w:rsidR="00FC68DB" w:rsidRPr="00790993" w:rsidRDefault="00FC68DB" w:rsidP="00B202D2">
            <w:pPr>
              <w:rPr>
                <w:sz w:val="20"/>
                <w:szCs w:val="18"/>
              </w:rPr>
            </w:pPr>
            <w:r>
              <w:rPr>
                <w:sz w:val="20"/>
                <w:szCs w:val="18"/>
              </w:rPr>
              <w:t>penetration</w:t>
            </w:r>
          </w:p>
        </w:tc>
        <w:tc>
          <w:tcPr>
            <w:tcW w:w="1438" w:type="dxa"/>
            <w:shd w:val="clear" w:color="auto" w:fill="auto"/>
          </w:tcPr>
          <w:p w14:paraId="03820975" w14:textId="77777777" w:rsidR="00FC68DB" w:rsidRPr="00790993" w:rsidRDefault="00FC68DB" w:rsidP="00B202D2">
            <w:pPr>
              <w:rPr>
                <w:sz w:val="20"/>
                <w:szCs w:val="18"/>
              </w:rPr>
            </w:pPr>
            <w:r w:rsidRPr="00790993">
              <w:rPr>
                <w:sz w:val="20"/>
                <w:szCs w:val="18"/>
              </w:rPr>
              <w:t>0 – 2</w:t>
            </w:r>
          </w:p>
        </w:tc>
        <w:tc>
          <w:tcPr>
            <w:tcW w:w="1431" w:type="dxa"/>
            <w:shd w:val="clear" w:color="auto" w:fill="auto"/>
          </w:tcPr>
          <w:p w14:paraId="2EB191EA" w14:textId="77777777" w:rsidR="00FC68DB" w:rsidRPr="00790993" w:rsidRDefault="00FC68DB" w:rsidP="00B202D2">
            <w:pPr>
              <w:rPr>
                <w:sz w:val="20"/>
                <w:szCs w:val="18"/>
              </w:rPr>
            </w:pPr>
            <w:r w:rsidRPr="00790993">
              <w:rPr>
                <w:sz w:val="20"/>
                <w:szCs w:val="18"/>
              </w:rPr>
              <w:t>0 ≤ η ≤ 1</w:t>
            </w:r>
          </w:p>
        </w:tc>
        <w:tc>
          <w:tcPr>
            <w:tcW w:w="1256" w:type="dxa"/>
            <w:shd w:val="clear" w:color="auto" w:fill="auto"/>
          </w:tcPr>
          <w:p w14:paraId="6D3791A0" w14:textId="77777777" w:rsidR="00FC68DB" w:rsidRPr="00790993" w:rsidRDefault="00FC68DB" w:rsidP="00B202D2">
            <w:pPr>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07DA9C3E" w14:textId="77777777" w:rsidR="00FC68DB" w:rsidRPr="00790993" w:rsidRDefault="00FC68DB" w:rsidP="00B202D2">
            <w:pPr>
              <w:keepNext/>
              <w:rPr>
                <w:sz w:val="20"/>
                <w:szCs w:val="18"/>
              </w:rPr>
            </w:pPr>
            <w:r w:rsidRPr="00790993">
              <w:rPr>
                <w:sz w:val="20"/>
                <w:szCs w:val="18"/>
              </w:rPr>
              <w:t>0</w:t>
            </w:r>
          </w:p>
        </w:tc>
      </w:tr>
    </w:tbl>
    <w:p w14:paraId="290499E2" w14:textId="45211AB9" w:rsidR="00FC68DB" w:rsidRDefault="00FC68DB" w:rsidP="00B202D2">
      <w:pPr>
        <w:pStyle w:val="Beschriftung"/>
        <w:spacing w:before="120"/>
      </w:pPr>
      <w:bookmarkStart w:id="1868" w:name="_Toc3566495"/>
      <w:bookmarkStart w:id="1869" w:name="_Toc34747496"/>
      <w:bookmarkStart w:id="1870" w:name="_Toc77095955"/>
      <w:r>
        <w:t xml:space="preserve">Table </w:t>
      </w:r>
      <w:r>
        <w:fldChar w:fldCharType="begin"/>
      </w:r>
      <w:r>
        <w:instrText xml:space="preserve"> SEQ Table \* ARABIC </w:instrText>
      </w:r>
      <w:r>
        <w:fldChar w:fldCharType="separate"/>
      </w:r>
      <w:r w:rsidR="008116BB">
        <w:rPr>
          <w:noProof/>
        </w:rPr>
        <w:t>96</w:t>
      </w:r>
      <w:r>
        <w:fldChar w:fldCharType="end"/>
      </w:r>
      <w:r>
        <w:t>: Parameters of Simple Corner Weld</w:t>
      </w:r>
      <w:bookmarkEnd w:id="1868"/>
      <w:bookmarkEnd w:id="1869"/>
      <w:bookmarkEnd w:id="1870"/>
    </w:p>
    <w:p w14:paraId="30902C20" w14:textId="77777777" w:rsidR="00FC68DB" w:rsidRDefault="00FC68DB" w:rsidP="00B202D2">
      <w:pPr>
        <w:spacing w:before="120"/>
      </w:pPr>
      <w:r w:rsidRPr="007055D9">
        <w:t>All other parameters are provided by the model itself.</w:t>
      </w:r>
      <w:r>
        <w:t xml:space="preserve"> </w:t>
      </w:r>
    </w:p>
    <w:p w14:paraId="25F983DF" w14:textId="77777777" w:rsidR="00FC68DB" w:rsidRPr="00E36602" w:rsidRDefault="00FC68DB" w:rsidP="00B202D2">
      <w:pPr>
        <w:spacing w:before="120"/>
      </w:pPr>
    </w:p>
    <w:p w14:paraId="7044B6FC" w14:textId="77777777" w:rsidR="00FC68DB" w:rsidRDefault="00FC68DB" w:rsidP="00B202D2">
      <w:pPr>
        <w:pStyle w:val="berschrift4"/>
      </w:pPr>
      <w:bookmarkStart w:id="1871" w:name="_Toc34747270"/>
      <w:bookmarkStart w:id="1872" w:name="_Toc77102089"/>
      <w:r>
        <w:t>Double Corner Weld</w:t>
      </w:r>
      <w:bookmarkEnd w:id="1871"/>
      <w:bookmarkEnd w:id="1872"/>
    </w:p>
    <w:p w14:paraId="172CCB80" w14:textId="77777777" w:rsidR="00FC68DB" w:rsidRPr="007055D9" w:rsidRDefault="00FC68DB" w:rsidP="00B202D2">
      <w:pPr>
        <w:pStyle w:val="berschrift5"/>
      </w:pPr>
      <w:r w:rsidRPr="007055D9">
        <w:t>Sheet Parameters</w:t>
      </w:r>
    </w:p>
    <w:p w14:paraId="2C879AFC" w14:textId="77777777" w:rsidR="00FC68DB" w:rsidRPr="007055D9" w:rsidRDefault="00FC68DB" w:rsidP="00B202D2">
      <w:pPr>
        <w:keepLines/>
      </w:pPr>
      <w:r w:rsidRPr="007055D9">
        <w:t>The parameters to describe the connection are:</w:t>
      </w:r>
    </w:p>
    <w:p w14:paraId="695172D6" w14:textId="77777777" w:rsidR="00FC68DB" w:rsidRPr="007055D9" w:rsidRDefault="00FC68DB" w:rsidP="00BA04B6">
      <w:pPr>
        <w:pStyle w:val="Aufzhlungszeichen"/>
        <w:keepLines/>
        <w:numPr>
          <w:ilvl w:val="0"/>
          <w:numId w:val="11"/>
        </w:numPr>
      </w:pPr>
      <w:proofErr w:type="spellStart"/>
      <w:r w:rsidRPr="000816DA">
        <w:rPr>
          <w:sz w:val="24"/>
          <w:szCs w:val="28"/>
        </w:rPr>
        <w:t>t</w:t>
      </w:r>
      <w:r w:rsidRPr="000816DA">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74AF6BE8" w14:textId="77777777" w:rsidR="00FC68DB" w:rsidRPr="007055D9" w:rsidRDefault="00FC68DB" w:rsidP="00BA04B6">
      <w:pPr>
        <w:pStyle w:val="Aufzhlungszeichen"/>
        <w:keepLines/>
        <w:numPr>
          <w:ilvl w:val="0"/>
          <w:numId w:val="11"/>
        </w:numPr>
      </w:pPr>
      <w:r w:rsidRPr="000816DA">
        <w:rPr>
          <w:sz w:val="24"/>
          <w:szCs w:val="28"/>
        </w:rPr>
        <w:lastRenderedPageBreak/>
        <w:t>t</w:t>
      </w:r>
      <w:r w:rsidRPr="000816DA">
        <w:rPr>
          <w:sz w:val="24"/>
          <w:szCs w:val="28"/>
          <w:vertAlign w:val="subscript"/>
        </w:rPr>
        <w:t>1</w:t>
      </w:r>
      <w:r>
        <w:rPr>
          <w:sz w:val="24"/>
          <w:szCs w:val="28"/>
          <w:vertAlign w:val="subscript"/>
        </w:rPr>
        <w:t xml:space="preserve">, </w:t>
      </w:r>
      <w:r w:rsidRPr="000816DA">
        <w:rPr>
          <w:sz w:val="24"/>
          <w:szCs w:val="28"/>
        </w:rPr>
        <w:t>t</w:t>
      </w:r>
      <w:r>
        <w:rPr>
          <w:sz w:val="24"/>
          <w:szCs w:val="28"/>
          <w:vertAlign w:val="subscript"/>
        </w:rPr>
        <w:t>2</w:t>
      </w:r>
      <w:r w:rsidRPr="007055D9">
        <w:tab/>
        <w:t>Thickness</w:t>
      </w:r>
      <w:r>
        <w:t>es</w:t>
      </w:r>
      <w:r w:rsidRPr="007055D9">
        <w:t xml:space="preserve"> of welded sheet</w:t>
      </w:r>
    </w:p>
    <w:p w14:paraId="08CBA044" w14:textId="77777777" w:rsidR="00FC68DB" w:rsidRPr="007055D9" w:rsidRDefault="00FC68DB" w:rsidP="00BA04B6">
      <w:pPr>
        <w:pStyle w:val="Aufzhlungszeichen"/>
        <w:keepLines/>
        <w:numPr>
          <w:ilvl w:val="0"/>
          <w:numId w:val="11"/>
        </w:numPr>
      </w:pPr>
      <w:r>
        <w:rPr>
          <w:sz w:val="24"/>
          <w:szCs w:val="28"/>
        </w:rPr>
        <w:t>c</w:t>
      </w:r>
      <w:r w:rsidRPr="000816DA">
        <w:rPr>
          <w:sz w:val="24"/>
          <w:szCs w:val="28"/>
          <w:vertAlign w:val="subscript"/>
        </w:rPr>
        <w:t>1</w:t>
      </w:r>
      <w:r>
        <w:rPr>
          <w:sz w:val="24"/>
          <w:szCs w:val="28"/>
          <w:vertAlign w:val="subscript"/>
        </w:rPr>
        <w:t xml:space="preserve">, </w:t>
      </w:r>
      <w:r>
        <w:rPr>
          <w:sz w:val="24"/>
          <w:szCs w:val="28"/>
        </w:rPr>
        <w:t>c</w:t>
      </w:r>
      <w:r>
        <w:rPr>
          <w:sz w:val="24"/>
          <w:szCs w:val="28"/>
          <w:vertAlign w:val="subscript"/>
        </w:rPr>
        <w:t>2</w:t>
      </w:r>
      <w:r w:rsidRPr="007055D9">
        <w:rPr>
          <w:sz w:val="28"/>
          <w:szCs w:val="28"/>
        </w:rPr>
        <w:tab/>
      </w:r>
      <w:r w:rsidRPr="007055D9">
        <w:t>Gap</w:t>
      </w:r>
      <w:r>
        <w:t>s</w:t>
      </w:r>
      <w:r w:rsidRPr="007055D9">
        <w:t xml:space="preserve"> between base sheet and welded sheet</w:t>
      </w:r>
    </w:p>
    <w:p w14:paraId="06D00349" w14:textId="77777777" w:rsidR="00FC68DB" w:rsidRPr="007055D9" w:rsidRDefault="00FC68DB" w:rsidP="00BA04B6">
      <w:pPr>
        <w:pStyle w:val="Aufzhlungszeichen"/>
        <w:keepLines/>
        <w:numPr>
          <w:ilvl w:val="0"/>
          <w:numId w:val="11"/>
        </w:numPr>
      </w:pPr>
      <w:r w:rsidRPr="000816DA">
        <w:rPr>
          <w:sz w:val="24"/>
          <w:szCs w:val="28"/>
        </w:rPr>
        <w:t>v</w:t>
      </w:r>
      <w:r w:rsidRPr="007055D9">
        <w:rPr>
          <w:sz w:val="28"/>
          <w:szCs w:val="28"/>
        </w:rPr>
        <w:tab/>
      </w:r>
      <w:r w:rsidRPr="007055D9">
        <w:tab/>
        <w:t>Misalignment of welded sheet</w:t>
      </w:r>
    </w:p>
    <w:p w14:paraId="751AABEF" w14:textId="77777777" w:rsidR="00FC68DB" w:rsidRPr="007055D9" w:rsidRDefault="00FC68DB" w:rsidP="00B202D2">
      <w:pPr>
        <w:pStyle w:val="berschrift5"/>
      </w:pPr>
      <w:r w:rsidRPr="007055D9">
        <w:t>Weld Parameters</w:t>
      </w:r>
    </w:p>
    <w:p w14:paraId="1B42D44E" w14:textId="77777777" w:rsidR="00FC68DB" w:rsidRPr="007055D9" w:rsidRDefault="00FC68DB" w:rsidP="00B202D2">
      <w:pPr>
        <w:keepNext/>
        <w:keepLines/>
      </w:pPr>
      <w:r w:rsidRPr="007055D9">
        <w:t>The parameters of the welds are the same for all the potential welds on the connection:</w:t>
      </w:r>
    </w:p>
    <w:p w14:paraId="6DD77E23" w14:textId="77777777" w:rsidR="00FC68DB" w:rsidRPr="007055D9" w:rsidRDefault="00FC68DB" w:rsidP="00BA04B6">
      <w:pPr>
        <w:pStyle w:val="Aufzhlungszeichen"/>
        <w:keepNext/>
        <w:keepLines/>
        <w:numPr>
          <w:ilvl w:val="0"/>
          <w:numId w:val="11"/>
        </w:numPr>
      </w:pPr>
      <w:r w:rsidRPr="000816DA">
        <w:rPr>
          <w:sz w:val="24"/>
          <w:szCs w:val="28"/>
        </w:rPr>
        <w:t>a</w:t>
      </w:r>
      <w:r w:rsidRPr="000816DA">
        <w:rPr>
          <w:sz w:val="24"/>
          <w:szCs w:val="28"/>
          <w:vertAlign w:val="subscript"/>
        </w:rPr>
        <w:t>i</w:t>
      </w:r>
      <w:r w:rsidRPr="007055D9">
        <w:tab/>
      </w:r>
      <w:r w:rsidRPr="007055D9">
        <w:tab/>
        <w:t>Thickness of the weld (a-</w:t>
      </w:r>
      <w:r>
        <w:t>value, throat</w:t>
      </w:r>
      <w:r w:rsidRPr="007055D9">
        <w:t>)</w:t>
      </w:r>
    </w:p>
    <w:p w14:paraId="7F0F01B1" w14:textId="77777777" w:rsidR="00FC68DB" w:rsidRPr="007055D9" w:rsidRDefault="00FC68DB" w:rsidP="00BA04B6">
      <w:pPr>
        <w:pStyle w:val="Aufzhlungszeichen"/>
        <w:keepNext/>
        <w:keepLines/>
        <w:numPr>
          <w:ilvl w:val="0"/>
          <w:numId w:val="11"/>
        </w:numPr>
      </w:pPr>
      <w:r w:rsidRPr="000816DA">
        <w:rPr>
          <w:sz w:val="24"/>
          <w:szCs w:val="28"/>
        </w:rPr>
        <w:t>d</w:t>
      </w:r>
      <w:r w:rsidRPr="000816DA">
        <w:rPr>
          <w:sz w:val="24"/>
          <w:szCs w:val="28"/>
          <w:vertAlign w:val="subscript"/>
        </w:rPr>
        <w:t>i</w:t>
      </w:r>
      <w:r w:rsidRPr="000816DA">
        <w:rPr>
          <w:sz w:val="20"/>
        </w:rPr>
        <w:tab/>
      </w:r>
      <w:r w:rsidRPr="007055D9">
        <w:tab/>
        <w:t>Depth of the penetration</w:t>
      </w:r>
    </w:p>
    <w:p w14:paraId="7DC0E29A" w14:textId="77777777" w:rsidR="00FC68DB" w:rsidRPr="007055D9" w:rsidRDefault="00FC68DB" w:rsidP="00BA04B6">
      <w:pPr>
        <w:pStyle w:val="Aufzhlungszeichen"/>
        <w:keepNext/>
        <w:keepLines/>
        <w:numPr>
          <w:ilvl w:val="0"/>
          <w:numId w:val="11"/>
        </w:numPr>
      </w:pPr>
      <w:r w:rsidRPr="006174AF">
        <w:rPr>
          <w:rFonts w:cs="Arial"/>
        </w:rPr>
        <w:t>β</w:t>
      </w:r>
      <w:proofErr w:type="spellStart"/>
      <w:r w:rsidRPr="000816DA">
        <w:rPr>
          <w:sz w:val="24"/>
          <w:szCs w:val="28"/>
          <w:vertAlign w:val="subscript"/>
        </w:rPr>
        <w:t>i</w:t>
      </w:r>
      <w:proofErr w:type="spellEnd"/>
      <w:r w:rsidRPr="000816DA">
        <w:rPr>
          <w:sz w:val="20"/>
        </w:rPr>
        <w:tab/>
      </w:r>
      <w:r w:rsidRPr="007055D9">
        <w:tab/>
        <w:t>Weld angle</w:t>
      </w:r>
    </w:p>
    <w:p w14:paraId="6BC21F29" w14:textId="77777777" w:rsidR="00FC68DB" w:rsidRDefault="00FC68DB" w:rsidP="00B202D2"/>
    <w:tbl>
      <w:tblPr>
        <w:tblW w:w="0" w:type="auto"/>
        <w:tblLook w:val="04A0" w:firstRow="1" w:lastRow="0" w:firstColumn="1" w:lastColumn="0" w:noHBand="0" w:noVBand="1"/>
      </w:tblPr>
      <w:tblGrid>
        <w:gridCol w:w="4605"/>
        <w:gridCol w:w="4605"/>
      </w:tblGrid>
      <w:tr w:rsidR="00FC68DB" w14:paraId="5102738D" w14:textId="77777777" w:rsidTr="00FC68DB">
        <w:trPr>
          <w:cantSplit/>
        </w:trPr>
        <w:tc>
          <w:tcPr>
            <w:tcW w:w="4605" w:type="dxa"/>
            <w:shd w:val="clear" w:color="auto" w:fill="auto"/>
          </w:tcPr>
          <w:p w14:paraId="1132536B" w14:textId="77777777" w:rsidR="00FC68DB" w:rsidRDefault="00FC68DB" w:rsidP="00B202D2">
            <w:pPr>
              <w:keepNext/>
              <w:jc w:val="center"/>
            </w:pPr>
            <w:r>
              <w:rPr>
                <w:noProof/>
                <w:lang w:val="en-US"/>
              </w:rPr>
              <w:drawing>
                <wp:inline distT="0" distB="0" distL="0" distR="0" wp14:anchorId="042C2133" wp14:editId="2C02511C">
                  <wp:extent cx="1695450" cy="2368550"/>
                  <wp:effectExtent l="0" t="0" r="0" b="0"/>
                  <wp:docPr id="1046"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a:picLocks noChangeAspect="1"/>
                          </pic:cNvPicPr>
                        </pic:nvPicPr>
                        <pic:blipFill>
                          <a:blip r:embed="rId191">
                            <a:extLst>
                              <a:ext uri="{28A0092B-C50C-407E-A947-70E740481C1C}">
                                <a14:useLocalDpi xmlns:a14="http://schemas.microsoft.com/office/drawing/2010/main" val="0"/>
                              </a:ext>
                            </a:extLst>
                          </a:blip>
                          <a:stretch>
                            <a:fillRect/>
                          </a:stretch>
                        </pic:blipFill>
                        <pic:spPr>
                          <a:xfrm>
                            <a:off x="0" y="0"/>
                            <a:ext cx="1695450" cy="2368550"/>
                          </a:xfrm>
                          <a:prstGeom prst="rect">
                            <a:avLst/>
                          </a:prstGeom>
                        </pic:spPr>
                      </pic:pic>
                    </a:graphicData>
                  </a:graphic>
                </wp:inline>
              </w:drawing>
            </w:r>
          </w:p>
        </w:tc>
        <w:tc>
          <w:tcPr>
            <w:tcW w:w="4605" w:type="dxa"/>
            <w:shd w:val="clear" w:color="auto" w:fill="auto"/>
          </w:tcPr>
          <w:p w14:paraId="52B6FC86" w14:textId="77777777" w:rsidR="00FC68DB" w:rsidRDefault="00FC68DB" w:rsidP="00B202D2">
            <w:pPr>
              <w:keepNext/>
              <w:jc w:val="center"/>
            </w:pPr>
            <w:r>
              <w:rPr>
                <w:noProof/>
                <w:lang w:val="en-US"/>
              </w:rPr>
              <w:drawing>
                <wp:inline distT="0" distB="0" distL="0" distR="0" wp14:anchorId="6FEE5FC2" wp14:editId="26DC8559">
                  <wp:extent cx="1304925" cy="2370825"/>
                  <wp:effectExtent l="0" t="0" r="0" b="0"/>
                  <wp:docPr id="104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192">
                            <a:extLst>
                              <a:ext uri="{28A0092B-C50C-407E-A947-70E740481C1C}">
                                <a14:useLocalDpi xmlns:a14="http://schemas.microsoft.com/office/drawing/2010/main" val="0"/>
                              </a:ext>
                            </a:extLst>
                          </a:blip>
                          <a:stretch>
                            <a:fillRect/>
                          </a:stretch>
                        </pic:blipFill>
                        <pic:spPr>
                          <a:xfrm>
                            <a:off x="0" y="0"/>
                            <a:ext cx="1308313" cy="2376981"/>
                          </a:xfrm>
                          <a:prstGeom prst="rect">
                            <a:avLst/>
                          </a:prstGeom>
                        </pic:spPr>
                      </pic:pic>
                    </a:graphicData>
                  </a:graphic>
                </wp:inline>
              </w:drawing>
            </w:r>
          </w:p>
        </w:tc>
      </w:tr>
      <w:tr w:rsidR="00FC68DB" w14:paraId="5FD76557" w14:textId="77777777" w:rsidTr="00FC68DB">
        <w:trPr>
          <w:cantSplit/>
        </w:trPr>
        <w:tc>
          <w:tcPr>
            <w:tcW w:w="4605" w:type="dxa"/>
            <w:shd w:val="clear" w:color="auto" w:fill="auto"/>
          </w:tcPr>
          <w:p w14:paraId="6617BE03" w14:textId="1BBCB8E9" w:rsidR="00FC68DB" w:rsidRPr="00C330B4" w:rsidRDefault="00FC68DB" w:rsidP="00B202D2">
            <w:pPr>
              <w:jc w:val="center"/>
              <w:rPr>
                <w:sz w:val="20"/>
                <w:szCs w:val="20"/>
              </w:rPr>
            </w:pPr>
            <w:bookmarkStart w:id="1873" w:name="_Toc76030580"/>
            <w:bookmarkStart w:id="1874" w:name="_Toc86863536"/>
            <w:bookmarkStart w:id="1875" w:name="_Toc86863625"/>
            <w:r w:rsidRPr="00C330B4">
              <w:rPr>
                <w:sz w:val="20"/>
                <w:szCs w:val="20"/>
              </w:rPr>
              <w:t xml:space="preserve">Figure </w:t>
            </w:r>
            <w:r w:rsidRPr="00C330B4">
              <w:rPr>
                <w:sz w:val="20"/>
                <w:szCs w:val="20"/>
              </w:rPr>
              <w:fldChar w:fldCharType="begin"/>
            </w:r>
            <w:r w:rsidRPr="00C330B4">
              <w:rPr>
                <w:sz w:val="20"/>
                <w:szCs w:val="20"/>
              </w:rPr>
              <w:instrText xml:space="preserve"> SEQ Figure \* ARABIC </w:instrText>
            </w:r>
            <w:r w:rsidRPr="00C330B4">
              <w:rPr>
                <w:sz w:val="20"/>
                <w:szCs w:val="20"/>
              </w:rPr>
              <w:fldChar w:fldCharType="separate"/>
            </w:r>
            <w:r w:rsidR="008116BB">
              <w:rPr>
                <w:noProof/>
                <w:sz w:val="20"/>
                <w:szCs w:val="20"/>
              </w:rPr>
              <w:t>59</w:t>
            </w:r>
            <w:r w:rsidRPr="00C330B4">
              <w:rPr>
                <w:sz w:val="20"/>
                <w:szCs w:val="20"/>
              </w:rPr>
              <w:fldChar w:fldCharType="end"/>
            </w:r>
            <w:r w:rsidRPr="00C330B4">
              <w:rPr>
                <w:sz w:val="20"/>
                <w:szCs w:val="20"/>
              </w:rPr>
              <w:t>: Corner Weld Sheet Layout</w:t>
            </w:r>
            <w:bookmarkEnd w:id="1873"/>
            <w:bookmarkEnd w:id="1874"/>
            <w:bookmarkEnd w:id="1875"/>
          </w:p>
        </w:tc>
        <w:tc>
          <w:tcPr>
            <w:tcW w:w="4605" w:type="dxa"/>
            <w:shd w:val="clear" w:color="auto" w:fill="auto"/>
          </w:tcPr>
          <w:p w14:paraId="37E17878" w14:textId="04762AC8" w:rsidR="00FC68DB" w:rsidRPr="00C330B4" w:rsidRDefault="00FC68DB" w:rsidP="00B202D2">
            <w:pPr>
              <w:jc w:val="center"/>
              <w:rPr>
                <w:sz w:val="20"/>
                <w:szCs w:val="20"/>
              </w:rPr>
            </w:pPr>
            <w:bookmarkStart w:id="1876" w:name="_Toc76030581"/>
            <w:bookmarkStart w:id="1877" w:name="_Toc86863537"/>
            <w:bookmarkStart w:id="1878" w:name="_Toc86863626"/>
            <w:r w:rsidRPr="00C330B4">
              <w:rPr>
                <w:sz w:val="20"/>
                <w:szCs w:val="20"/>
              </w:rPr>
              <w:t xml:space="preserve">Figure </w:t>
            </w:r>
            <w:r w:rsidRPr="00C330B4">
              <w:rPr>
                <w:sz w:val="20"/>
                <w:szCs w:val="20"/>
              </w:rPr>
              <w:fldChar w:fldCharType="begin"/>
            </w:r>
            <w:r w:rsidRPr="00C330B4">
              <w:rPr>
                <w:sz w:val="20"/>
                <w:szCs w:val="20"/>
              </w:rPr>
              <w:instrText xml:space="preserve"> SEQ Figure \* ARABIC </w:instrText>
            </w:r>
            <w:r w:rsidRPr="00C330B4">
              <w:rPr>
                <w:sz w:val="20"/>
                <w:szCs w:val="20"/>
              </w:rPr>
              <w:fldChar w:fldCharType="separate"/>
            </w:r>
            <w:r w:rsidR="008116BB">
              <w:rPr>
                <w:noProof/>
                <w:sz w:val="20"/>
                <w:szCs w:val="20"/>
              </w:rPr>
              <w:t>60</w:t>
            </w:r>
            <w:r w:rsidRPr="00C330B4">
              <w:rPr>
                <w:sz w:val="20"/>
                <w:szCs w:val="20"/>
              </w:rPr>
              <w:fldChar w:fldCharType="end"/>
            </w:r>
            <w:r w:rsidRPr="00C330B4">
              <w:rPr>
                <w:sz w:val="20"/>
                <w:szCs w:val="20"/>
              </w:rPr>
              <w:t>: Double Corner Weld Parameters</w:t>
            </w:r>
            <w:bookmarkEnd w:id="1876"/>
            <w:bookmarkEnd w:id="1877"/>
            <w:bookmarkEnd w:id="1878"/>
            <w:r w:rsidRPr="00C330B4">
              <w:rPr>
                <w:sz w:val="20"/>
                <w:szCs w:val="20"/>
              </w:rPr>
              <w:t xml:space="preserve"> </w:t>
            </w:r>
          </w:p>
        </w:tc>
      </w:tr>
    </w:tbl>
    <w:p w14:paraId="65579AF6" w14:textId="77777777" w:rsidR="00FC68DB" w:rsidRDefault="00FC68DB" w:rsidP="00B202D2"/>
    <w:p w14:paraId="6CE0BFD5" w14:textId="77777777" w:rsidR="00FC68DB" w:rsidRPr="007055D9" w:rsidRDefault="00FC68DB" w:rsidP="00B202D2">
      <w:r w:rsidRPr="007055D9">
        <w:t>For the penetration</w:t>
      </w:r>
      <w:r>
        <w:t>,</w:t>
      </w:r>
      <w:r w:rsidRPr="007055D9">
        <w:t xml:space="preserve"> the ratio </w:t>
      </w:r>
      <w:proofErr w:type="spellStart"/>
      <w:r w:rsidRPr="007055D9">
        <w:rPr>
          <w:rStyle w:val="TextZchn"/>
          <w:rFonts w:eastAsia="Calibri"/>
        </w:rPr>
        <w:t>η</w:t>
      </w:r>
      <w:r w:rsidRPr="007055D9">
        <w:rPr>
          <w:rStyle w:val="TextZchn"/>
          <w:rFonts w:eastAsia="Calibri"/>
          <w:vertAlign w:val="subscript"/>
        </w:rPr>
        <w:t>i</w:t>
      </w:r>
      <w:proofErr w:type="spellEnd"/>
      <w:r w:rsidRPr="007055D9">
        <w:t xml:space="preserve"> of the penetration depth to the sheet thickness is specified inside the χMCF file.</w:t>
      </w:r>
    </w:p>
    <w:p w14:paraId="052C40E0" w14:textId="77777777" w:rsidR="00FC68DB" w:rsidRPr="007055D9" w:rsidRDefault="00FC68DB" w:rsidP="00B202D2">
      <w:r w:rsidRPr="007055D9">
        <w:t xml:space="preserve">This is computed by </w:t>
      </w:r>
      <w:r w:rsidRPr="007055D9">
        <w:rPr>
          <w:position w:val="-32"/>
        </w:rPr>
        <w:object w:dxaOrig="1240" w:dyaOrig="700" w14:anchorId="06C49D9E">
          <v:shape id="_x0000_i1027" type="#_x0000_t75" style="width:56.1pt;height:33.5pt" o:ole="">
            <v:imagedata r:id="rId189" o:title=""/>
          </v:shape>
          <o:OLEObject Type="Embed" ProgID="Equation.3" ShapeID="_x0000_i1027" DrawAspect="Content" ObjectID="_1697481772" r:id="rId193"/>
        </w:object>
      </w:r>
      <w:r w:rsidRPr="007055D9">
        <w:t xml:space="preserve"> where </w:t>
      </w:r>
      <w:r>
        <w:t xml:space="preserve">variable </w:t>
      </w:r>
      <w:proofErr w:type="spellStart"/>
      <w:r w:rsidRPr="007055D9">
        <w:rPr>
          <w:rStyle w:val="TextZchn"/>
          <w:rFonts w:eastAsia="Calibri"/>
          <w:i/>
        </w:rPr>
        <w:t>i</w:t>
      </w:r>
      <w:proofErr w:type="spellEnd"/>
      <w:r w:rsidRPr="007055D9">
        <w:rPr>
          <w:i/>
        </w:rPr>
        <w:t xml:space="preserve"> </w:t>
      </w:r>
      <w:r w:rsidRPr="007055D9">
        <w:t xml:space="preserve">is specifying the weld index and </w:t>
      </w:r>
      <w:r>
        <w:t>variable</w:t>
      </w:r>
      <w:r w:rsidRPr="007055D9">
        <w:t xml:space="preserve"> </w:t>
      </w:r>
      <w:r w:rsidRPr="007055D9">
        <w:rPr>
          <w:rStyle w:val="TextZchn"/>
          <w:rFonts w:eastAsia="Calibri"/>
          <w:i/>
        </w:rPr>
        <w:t xml:space="preserve">j </w:t>
      </w:r>
      <w:r w:rsidRPr="007055D9">
        <w:t>is defined by the sheet index of the welded sheet related to the weld.</w:t>
      </w:r>
      <w:r>
        <w:t xml:space="preserve"> (α</w:t>
      </w:r>
      <w:r w:rsidRPr="00A2231C">
        <w:rPr>
          <w:vertAlign w:val="subscript"/>
        </w:rPr>
        <w:t>j</w:t>
      </w:r>
      <w:r>
        <w:t xml:space="preserve"> in case of a Corner Weld is 90° and therefore sinα</w:t>
      </w:r>
      <w:r w:rsidRPr="00A2231C">
        <w:rPr>
          <w:vertAlign w:val="subscript"/>
        </w:rPr>
        <w:t>j</w:t>
      </w:r>
      <w:r>
        <w:t>=1.)</w:t>
      </w:r>
    </w:p>
    <w:p w14:paraId="0DC17379" w14:textId="77777777" w:rsidR="00FC68DB" w:rsidRPr="007055D9" w:rsidRDefault="00FC68DB" w:rsidP="00B202D2">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585"/>
        <w:gridCol w:w="1434"/>
        <w:gridCol w:w="1402"/>
        <w:gridCol w:w="1241"/>
        <w:gridCol w:w="1579"/>
      </w:tblGrid>
      <w:tr w:rsidR="00FC68DB" w:rsidRPr="007055D9" w14:paraId="039AA322"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1778EDF" w14:textId="77777777" w:rsidR="00FC68DB" w:rsidRPr="007055D9" w:rsidRDefault="00FC68DB" w:rsidP="00B202D2">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B0D767" w14:textId="77777777" w:rsidR="00FC68DB" w:rsidRPr="007055D9" w:rsidRDefault="00FC68DB" w:rsidP="00B202D2">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474D2" w14:textId="77777777" w:rsidR="00FC68DB" w:rsidRPr="007055D9" w:rsidRDefault="00FC68DB" w:rsidP="00B202D2">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24D12" w14:textId="77777777" w:rsidR="00FC68DB" w:rsidRPr="007055D9" w:rsidRDefault="00FC68DB" w:rsidP="00B202D2">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0936888" w14:textId="77777777" w:rsidR="00FC68DB" w:rsidRPr="007055D9" w:rsidRDefault="00FC68DB" w:rsidP="00B202D2">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21DFDB3" w14:textId="77777777" w:rsidR="00FC68DB" w:rsidRPr="007055D9" w:rsidRDefault="00FC68DB" w:rsidP="00B202D2">
            <w:pPr>
              <w:keepNext/>
              <w:rPr>
                <w:b/>
                <w:i/>
              </w:rPr>
            </w:pPr>
            <w:r w:rsidRPr="007055D9">
              <w:rPr>
                <w:b/>
                <w:i/>
              </w:rPr>
              <w:t>Default Value</w:t>
            </w:r>
          </w:p>
        </w:tc>
      </w:tr>
      <w:tr w:rsidR="00FC68DB" w:rsidRPr="007055D9" w14:paraId="3CB48A02" w14:textId="77777777" w:rsidTr="00FC68DB">
        <w:trPr>
          <w:jc w:val="center"/>
        </w:trPr>
        <w:tc>
          <w:tcPr>
            <w:tcW w:w="1190" w:type="dxa"/>
            <w:shd w:val="clear" w:color="auto" w:fill="auto"/>
          </w:tcPr>
          <w:p w14:paraId="5E71006E" w14:textId="77777777" w:rsidR="00FC68DB" w:rsidRPr="00790993" w:rsidRDefault="00FC68DB" w:rsidP="00B202D2">
            <w:pPr>
              <w:rPr>
                <w:sz w:val="20"/>
                <w:szCs w:val="18"/>
              </w:rPr>
            </w:pPr>
            <w:r w:rsidRPr="00790993">
              <w:rPr>
                <w:sz w:val="20"/>
                <w:szCs w:val="18"/>
              </w:rPr>
              <w:t>a</w:t>
            </w:r>
          </w:p>
        </w:tc>
        <w:tc>
          <w:tcPr>
            <w:tcW w:w="1604" w:type="dxa"/>
            <w:shd w:val="clear" w:color="auto" w:fill="auto"/>
          </w:tcPr>
          <w:p w14:paraId="302A54D4" w14:textId="77777777" w:rsidR="00FC68DB" w:rsidRPr="00790993" w:rsidRDefault="00FC68DB" w:rsidP="00B202D2">
            <w:pPr>
              <w:rPr>
                <w:sz w:val="20"/>
                <w:szCs w:val="18"/>
              </w:rPr>
            </w:pPr>
            <w:r w:rsidRPr="00790993">
              <w:rPr>
                <w:sz w:val="20"/>
                <w:szCs w:val="18"/>
              </w:rPr>
              <w:t>thickness</w:t>
            </w:r>
          </w:p>
        </w:tc>
        <w:tc>
          <w:tcPr>
            <w:tcW w:w="1438" w:type="dxa"/>
            <w:shd w:val="clear" w:color="auto" w:fill="auto"/>
          </w:tcPr>
          <w:p w14:paraId="63050CD3" w14:textId="77777777" w:rsidR="00FC68DB" w:rsidRPr="00790993" w:rsidRDefault="00FC68DB" w:rsidP="00B202D2">
            <w:pPr>
              <w:rPr>
                <w:sz w:val="20"/>
                <w:szCs w:val="18"/>
              </w:rPr>
            </w:pPr>
            <w:r w:rsidRPr="00790993">
              <w:rPr>
                <w:sz w:val="20"/>
                <w:szCs w:val="18"/>
              </w:rPr>
              <w:t>1 – 2</w:t>
            </w:r>
          </w:p>
        </w:tc>
        <w:tc>
          <w:tcPr>
            <w:tcW w:w="1431" w:type="dxa"/>
            <w:shd w:val="clear" w:color="auto" w:fill="auto"/>
          </w:tcPr>
          <w:p w14:paraId="53C9E340" w14:textId="77777777" w:rsidR="00FC68DB" w:rsidRPr="00790993" w:rsidRDefault="00FC68DB" w:rsidP="00B202D2">
            <w:pPr>
              <w:rPr>
                <w:sz w:val="20"/>
                <w:szCs w:val="18"/>
              </w:rPr>
            </w:pPr>
            <w:r w:rsidRPr="00790993">
              <w:rPr>
                <w:sz w:val="20"/>
                <w:szCs w:val="18"/>
              </w:rPr>
              <w:t>≥ 0</w:t>
            </w:r>
          </w:p>
        </w:tc>
        <w:tc>
          <w:tcPr>
            <w:tcW w:w="1256" w:type="dxa"/>
            <w:shd w:val="clear" w:color="auto" w:fill="auto"/>
          </w:tcPr>
          <w:p w14:paraId="031FFDF9" w14:textId="77777777" w:rsidR="00FC68DB" w:rsidRPr="00790993" w:rsidRDefault="00FC68DB" w:rsidP="00B202D2">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7D5EE643" w14:textId="77777777" w:rsidR="00FC68DB" w:rsidRPr="00790993" w:rsidRDefault="00FC68DB" w:rsidP="00B202D2">
            <w:pPr>
              <w:rPr>
                <w:sz w:val="20"/>
                <w:szCs w:val="18"/>
              </w:rPr>
            </w:pPr>
          </w:p>
        </w:tc>
      </w:tr>
      <w:tr w:rsidR="00FC68DB" w:rsidRPr="007055D9" w14:paraId="5D96A8E2" w14:textId="77777777" w:rsidTr="00FC68DB">
        <w:trPr>
          <w:jc w:val="center"/>
        </w:trPr>
        <w:tc>
          <w:tcPr>
            <w:tcW w:w="1190" w:type="dxa"/>
            <w:shd w:val="clear" w:color="auto" w:fill="auto"/>
          </w:tcPr>
          <w:p w14:paraId="751F4E42" w14:textId="77777777" w:rsidR="00FC68DB" w:rsidRPr="00790993" w:rsidRDefault="00FC68DB" w:rsidP="00B202D2">
            <w:pPr>
              <w:rPr>
                <w:sz w:val="20"/>
                <w:szCs w:val="18"/>
              </w:rPr>
            </w:pPr>
            <w:r w:rsidRPr="00790993">
              <w:rPr>
                <w:sz w:val="20"/>
                <w:szCs w:val="18"/>
              </w:rPr>
              <w:t>β</w:t>
            </w:r>
          </w:p>
        </w:tc>
        <w:tc>
          <w:tcPr>
            <w:tcW w:w="1604" w:type="dxa"/>
            <w:shd w:val="clear" w:color="auto" w:fill="auto"/>
          </w:tcPr>
          <w:p w14:paraId="4D0A2A85" w14:textId="77777777" w:rsidR="00FC68DB" w:rsidRPr="00790993" w:rsidRDefault="00FC68DB" w:rsidP="00B202D2">
            <w:pPr>
              <w:rPr>
                <w:sz w:val="20"/>
                <w:szCs w:val="18"/>
              </w:rPr>
            </w:pPr>
            <w:r w:rsidRPr="00790993">
              <w:rPr>
                <w:sz w:val="20"/>
                <w:szCs w:val="18"/>
              </w:rPr>
              <w:t>angle</w:t>
            </w:r>
          </w:p>
        </w:tc>
        <w:tc>
          <w:tcPr>
            <w:tcW w:w="1438" w:type="dxa"/>
            <w:shd w:val="clear" w:color="auto" w:fill="auto"/>
          </w:tcPr>
          <w:p w14:paraId="1A0E0390" w14:textId="77777777" w:rsidR="00FC68DB" w:rsidRPr="00790993" w:rsidRDefault="00FC68DB" w:rsidP="00B202D2">
            <w:pPr>
              <w:rPr>
                <w:sz w:val="20"/>
                <w:szCs w:val="18"/>
              </w:rPr>
            </w:pPr>
            <w:r w:rsidRPr="00790993">
              <w:rPr>
                <w:sz w:val="20"/>
                <w:szCs w:val="18"/>
              </w:rPr>
              <w:t>0 – 2</w:t>
            </w:r>
          </w:p>
        </w:tc>
        <w:tc>
          <w:tcPr>
            <w:tcW w:w="1431" w:type="dxa"/>
            <w:shd w:val="clear" w:color="auto" w:fill="auto"/>
          </w:tcPr>
          <w:p w14:paraId="26AB7D96" w14:textId="77777777" w:rsidR="00FC68DB" w:rsidRPr="00790993" w:rsidRDefault="00FC68DB" w:rsidP="00B202D2">
            <w:pPr>
              <w:rPr>
                <w:sz w:val="20"/>
                <w:szCs w:val="18"/>
              </w:rPr>
            </w:pPr>
            <w:r w:rsidRPr="00790993">
              <w:rPr>
                <w:sz w:val="20"/>
                <w:szCs w:val="18"/>
              </w:rPr>
              <w:t>≥ 0</w:t>
            </w:r>
          </w:p>
        </w:tc>
        <w:tc>
          <w:tcPr>
            <w:tcW w:w="1256" w:type="dxa"/>
            <w:shd w:val="clear" w:color="auto" w:fill="auto"/>
          </w:tcPr>
          <w:p w14:paraId="1BFDA7E7" w14:textId="77777777" w:rsidR="00FC68DB" w:rsidRPr="00790993" w:rsidRDefault="00FC68DB" w:rsidP="00B202D2">
            <w:pPr>
              <w:rPr>
                <w:sz w:val="20"/>
                <w:szCs w:val="18"/>
              </w:rPr>
            </w:pPr>
            <w:r w:rsidRPr="00790993">
              <w:rPr>
                <w:sz w:val="20"/>
                <w:szCs w:val="18"/>
              </w:rPr>
              <w:t>Optional</w:t>
            </w:r>
          </w:p>
        </w:tc>
        <w:tc>
          <w:tcPr>
            <w:tcW w:w="1612" w:type="dxa"/>
            <w:shd w:val="clear" w:color="auto" w:fill="auto"/>
          </w:tcPr>
          <w:p w14:paraId="6D1F1C89" w14:textId="77777777" w:rsidR="00FC68DB" w:rsidRPr="00790993" w:rsidRDefault="00FC68DB" w:rsidP="00B202D2">
            <w:pPr>
              <w:rPr>
                <w:sz w:val="20"/>
                <w:szCs w:val="18"/>
              </w:rPr>
            </w:pPr>
            <w:r w:rsidRPr="00790993">
              <w:rPr>
                <w:sz w:val="20"/>
                <w:szCs w:val="18"/>
              </w:rPr>
              <w:t>45 [</w:t>
            </w:r>
            <w:proofErr w:type="spellStart"/>
            <w:r w:rsidRPr="00790993">
              <w:rPr>
                <w:sz w:val="20"/>
                <w:szCs w:val="18"/>
              </w:rPr>
              <w:t>deg</w:t>
            </w:r>
            <w:proofErr w:type="spellEnd"/>
            <w:r w:rsidRPr="00790993">
              <w:rPr>
                <w:sz w:val="20"/>
                <w:szCs w:val="18"/>
              </w:rPr>
              <w:t>]</w:t>
            </w:r>
          </w:p>
        </w:tc>
      </w:tr>
      <w:tr w:rsidR="00FC68DB" w:rsidRPr="007055D9" w14:paraId="7B2FF832" w14:textId="77777777" w:rsidTr="00FC68DB">
        <w:trPr>
          <w:jc w:val="center"/>
        </w:trPr>
        <w:tc>
          <w:tcPr>
            <w:tcW w:w="1190" w:type="dxa"/>
            <w:shd w:val="clear" w:color="auto" w:fill="auto"/>
          </w:tcPr>
          <w:p w14:paraId="77D9BC57" w14:textId="77777777" w:rsidR="00FC68DB" w:rsidRPr="00790993" w:rsidRDefault="00FC68DB" w:rsidP="00B202D2">
            <w:pPr>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771B586D" w14:textId="77777777" w:rsidR="00FC68DB" w:rsidRPr="00790993" w:rsidRDefault="00FC68DB" w:rsidP="00B202D2">
            <w:pPr>
              <w:rPr>
                <w:sz w:val="20"/>
                <w:szCs w:val="18"/>
              </w:rPr>
            </w:pPr>
            <w:r>
              <w:rPr>
                <w:sz w:val="20"/>
                <w:szCs w:val="18"/>
              </w:rPr>
              <w:t>penetration</w:t>
            </w:r>
          </w:p>
        </w:tc>
        <w:tc>
          <w:tcPr>
            <w:tcW w:w="1438" w:type="dxa"/>
            <w:shd w:val="clear" w:color="auto" w:fill="auto"/>
          </w:tcPr>
          <w:p w14:paraId="6F1C537E" w14:textId="77777777" w:rsidR="00FC68DB" w:rsidRPr="00790993" w:rsidRDefault="00FC68DB" w:rsidP="00B202D2">
            <w:pPr>
              <w:rPr>
                <w:sz w:val="20"/>
                <w:szCs w:val="18"/>
              </w:rPr>
            </w:pPr>
            <w:r w:rsidRPr="00790993">
              <w:rPr>
                <w:sz w:val="20"/>
                <w:szCs w:val="18"/>
              </w:rPr>
              <w:t>0 – 2</w:t>
            </w:r>
          </w:p>
        </w:tc>
        <w:tc>
          <w:tcPr>
            <w:tcW w:w="1431" w:type="dxa"/>
            <w:shd w:val="clear" w:color="auto" w:fill="auto"/>
          </w:tcPr>
          <w:p w14:paraId="2CBBF964" w14:textId="77777777" w:rsidR="00FC68DB" w:rsidRPr="00790993" w:rsidRDefault="00FC68DB" w:rsidP="00B202D2">
            <w:pPr>
              <w:rPr>
                <w:sz w:val="20"/>
                <w:szCs w:val="18"/>
              </w:rPr>
            </w:pPr>
            <w:r w:rsidRPr="00790993">
              <w:rPr>
                <w:sz w:val="20"/>
                <w:szCs w:val="18"/>
              </w:rPr>
              <w:t>0 ≤ η ≤ 1</w:t>
            </w:r>
          </w:p>
        </w:tc>
        <w:tc>
          <w:tcPr>
            <w:tcW w:w="1256" w:type="dxa"/>
            <w:shd w:val="clear" w:color="auto" w:fill="auto"/>
          </w:tcPr>
          <w:p w14:paraId="425B4B78" w14:textId="77777777" w:rsidR="00FC68DB" w:rsidRPr="00790993" w:rsidRDefault="00FC68DB" w:rsidP="00B202D2">
            <w:pPr>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436B01C7" w14:textId="77777777" w:rsidR="00FC68DB" w:rsidRPr="00790993" w:rsidRDefault="00FC68DB" w:rsidP="00B202D2">
            <w:pPr>
              <w:keepNext/>
              <w:rPr>
                <w:sz w:val="20"/>
                <w:szCs w:val="18"/>
              </w:rPr>
            </w:pPr>
            <w:r w:rsidRPr="00790993">
              <w:rPr>
                <w:sz w:val="20"/>
                <w:szCs w:val="18"/>
              </w:rPr>
              <w:t>0</w:t>
            </w:r>
          </w:p>
        </w:tc>
      </w:tr>
    </w:tbl>
    <w:p w14:paraId="7A518C3F" w14:textId="4028E47F" w:rsidR="00FC68DB" w:rsidRDefault="00FC68DB" w:rsidP="00B202D2">
      <w:pPr>
        <w:pStyle w:val="Beschriftung"/>
        <w:spacing w:before="120"/>
      </w:pPr>
      <w:bookmarkStart w:id="1879" w:name="_Toc34747497"/>
      <w:bookmarkStart w:id="1880" w:name="_Toc77095956"/>
      <w:r>
        <w:t xml:space="preserve">Table </w:t>
      </w:r>
      <w:r>
        <w:fldChar w:fldCharType="begin"/>
      </w:r>
      <w:r>
        <w:instrText xml:space="preserve"> SEQ Table \* ARABIC </w:instrText>
      </w:r>
      <w:r>
        <w:fldChar w:fldCharType="separate"/>
      </w:r>
      <w:r w:rsidR="008116BB">
        <w:rPr>
          <w:noProof/>
        </w:rPr>
        <w:t>97</w:t>
      </w:r>
      <w:r>
        <w:fldChar w:fldCharType="end"/>
      </w:r>
      <w:r>
        <w:t>: Parameters of Double Corner Weld</w:t>
      </w:r>
      <w:bookmarkEnd w:id="1879"/>
      <w:bookmarkEnd w:id="1880"/>
    </w:p>
    <w:p w14:paraId="257E5748" w14:textId="77777777" w:rsidR="00FC68DB" w:rsidRPr="00E36602" w:rsidRDefault="00FC68DB" w:rsidP="00B202D2">
      <w:r w:rsidRPr="007055D9">
        <w:t>All other parameters are provided by the model itself.</w:t>
      </w:r>
    </w:p>
    <w:p w14:paraId="7AE72B83" w14:textId="77777777" w:rsidR="00FC68DB" w:rsidRPr="007055D9" w:rsidRDefault="00FC68DB" w:rsidP="00B202D2">
      <w:pPr>
        <w:pStyle w:val="berschrift4"/>
      </w:pPr>
      <w:bookmarkStart w:id="1881" w:name="_Toc338939161"/>
      <w:bookmarkStart w:id="1882" w:name="_Toc3557021"/>
      <w:bookmarkStart w:id="1883" w:name="_Toc34747271"/>
      <w:bookmarkStart w:id="1884" w:name="_Toc77102090"/>
      <w:r w:rsidRPr="007055D9">
        <w:lastRenderedPageBreak/>
        <w:t>Attributes</w:t>
      </w:r>
      <w:bookmarkEnd w:id="1881"/>
      <w:bookmarkEnd w:id="1882"/>
      <w:bookmarkEnd w:id="1883"/>
      <w:bookmarkEnd w:id="1884"/>
    </w:p>
    <w:p w14:paraId="117D2FF0" w14:textId="77777777" w:rsidR="00FC68DB" w:rsidRPr="007055D9" w:rsidRDefault="00FC68DB" w:rsidP="00B202D2">
      <w:pPr>
        <w:pStyle w:val="berschrift5"/>
      </w:pPr>
      <w:bookmarkStart w:id="1885" w:name="_Toc338939163"/>
      <w:r w:rsidRPr="007055D9">
        <w:t xml:space="preserve">Attribute </w:t>
      </w:r>
      <w:r>
        <w:t>"</w:t>
      </w:r>
      <w:r w:rsidRPr="007055D9">
        <w:t>base</w:t>
      </w:r>
      <w:bookmarkEnd w:id="1885"/>
      <w:r>
        <w:t>"</w:t>
      </w:r>
    </w:p>
    <w:p w14:paraId="0AA4BAAB"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6C99F99A" w14:textId="77777777" w:rsidR="00FC68DB" w:rsidRPr="007055D9" w:rsidRDefault="00FC68DB" w:rsidP="00B202D2">
      <w:pPr>
        <w:pStyle w:val="berschrift5"/>
      </w:pPr>
      <w:bookmarkStart w:id="1886" w:name="_Toc338939164"/>
      <w:r w:rsidRPr="007055D9">
        <w:t xml:space="preserve">Attribute </w:t>
      </w:r>
      <w:r>
        <w:t>"</w:t>
      </w:r>
      <w:r w:rsidRPr="007055D9">
        <w:t>technology</w:t>
      </w:r>
      <w:bookmarkEnd w:id="1886"/>
      <w:r>
        <w:t>"</w:t>
      </w:r>
    </w:p>
    <w:p w14:paraId="6A096DB9"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06C337E3" w14:textId="77777777" w:rsidR="00FC68DB" w:rsidRPr="007055D9" w:rsidRDefault="00FC68DB" w:rsidP="00BA04B6">
      <w:pPr>
        <w:pStyle w:val="Aufzhlungszeichen"/>
        <w:keepNext/>
        <w:keepLines/>
        <w:numPr>
          <w:ilvl w:val="0"/>
          <w:numId w:val="11"/>
        </w:numPr>
        <w:rPr>
          <w:rStyle w:val="XMLElement"/>
        </w:rPr>
      </w:pPr>
      <w:r>
        <w:rPr>
          <w:rStyle w:val="XMLElement"/>
        </w:rPr>
        <w:t>r</w:t>
      </w:r>
      <w:r w:rsidRPr="007055D9">
        <w:rPr>
          <w:rStyle w:val="XMLElement"/>
        </w:rPr>
        <w:t>esistance</w:t>
      </w:r>
    </w:p>
    <w:p w14:paraId="0A43C59A" w14:textId="77777777" w:rsidR="00FC68DB" w:rsidRPr="007055D9" w:rsidRDefault="00FC68DB" w:rsidP="00BA04B6">
      <w:pPr>
        <w:pStyle w:val="Aufzhlungszeichen"/>
        <w:keepNext/>
        <w:keepLines/>
        <w:numPr>
          <w:ilvl w:val="0"/>
          <w:numId w:val="11"/>
        </w:numPr>
        <w:rPr>
          <w:rStyle w:val="XMLElement"/>
        </w:rPr>
      </w:pPr>
      <w:r>
        <w:rPr>
          <w:rStyle w:val="XMLElement"/>
        </w:rPr>
        <w:t>a</w:t>
      </w:r>
      <w:r w:rsidRPr="007055D9">
        <w:rPr>
          <w:rStyle w:val="XMLElement"/>
        </w:rPr>
        <w:t>rc</w:t>
      </w:r>
    </w:p>
    <w:p w14:paraId="65005905" w14:textId="77777777" w:rsidR="00FC68DB" w:rsidRPr="00604BF1" w:rsidRDefault="00FC68DB" w:rsidP="00BA04B6">
      <w:pPr>
        <w:pStyle w:val="Aufzhlungszeichen"/>
        <w:keepNext/>
        <w:keepLines/>
        <w:numPr>
          <w:ilvl w:val="0"/>
          <w:numId w:val="11"/>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5963F7DF" w14:textId="77777777" w:rsidR="00FC68DB" w:rsidRDefault="00FC68DB" w:rsidP="00BA04B6">
      <w:pPr>
        <w:pStyle w:val="Aufzhlungszeichen"/>
        <w:keepNext/>
        <w:keepLines/>
        <w:numPr>
          <w:ilvl w:val="0"/>
          <w:numId w:val="11"/>
        </w:numPr>
        <w:rPr>
          <w:rStyle w:val="XMLElement"/>
        </w:rPr>
      </w:pPr>
      <w:r>
        <w:rPr>
          <w:rStyle w:val="XMLElement"/>
        </w:rPr>
        <w:t>friction</w:t>
      </w:r>
    </w:p>
    <w:p w14:paraId="6B2904CB" w14:textId="77777777" w:rsidR="00FC68DB" w:rsidRPr="007055D9" w:rsidRDefault="00FC68DB" w:rsidP="00BA04B6">
      <w:pPr>
        <w:pStyle w:val="Aufzhlungszeichen"/>
        <w:keepNext/>
        <w:keepLines/>
        <w:numPr>
          <w:ilvl w:val="0"/>
          <w:numId w:val="11"/>
        </w:numPr>
        <w:rPr>
          <w:rStyle w:val="XMLElement"/>
        </w:rPr>
      </w:pPr>
      <w:r>
        <w:rPr>
          <w:rStyle w:val="XMLElement"/>
        </w:rPr>
        <w:t>brazing</w:t>
      </w:r>
    </w:p>
    <w:p w14:paraId="1FA9D755" w14:textId="77777777" w:rsidR="00FC68DB" w:rsidRPr="007055D9" w:rsidRDefault="00FC68DB" w:rsidP="00B202D2">
      <w:pPr>
        <w:pStyle w:val="berschrift4"/>
      </w:pPr>
      <w:bookmarkStart w:id="1887" w:name="_Toc338939165"/>
      <w:bookmarkStart w:id="1888" w:name="_Toc3557022"/>
      <w:bookmarkStart w:id="1889" w:name="_Toc34747272"/>
      <w:bookmarkStart w:id="1890" w:name="_Toc77102091"/>
      <w:r w:rsidRPr="007055D9">
        <w:t xml:space="preserve">Element </w:t>
      </w:r>
      <w:r>
        <w:t>"</w:t>
      </w:r>
      <w:proofErr w:type="spellStart"/>
      <w:r w:rsidRPr="007055D9">
        <w:t>weld_position</w:t>
      </w:r>
      <w:bookmarkEnd w:id="1887"/>
      <w:bookmarkEnd w:id="1888"/>
      <w:proofErr w:type="spellEnd"/>
      <w:r>
        <w:t>"</w:t>
      </w:r>
      <w:bookmarkEnd w:id="1889"/>
      <w:bookmarkEnd w:id="1890"/>
    </w:p>
    <w:p w14:paraId="51B6ADD2" w14:textId="77777777" w:rsidR="00FC68DB" w:rsidRPr="007055D9" w:rsidRDefault="00FC68DB" w:rsidP="00B202D2">
      <w:r w:rsidRPr="007055D9">
        <w:t xml:space="preserve">For the element </w:t>
      </w:r>
      <w:r w:rsidRPr="0033708C">
        <w:rPr>
          <w:rStyle w:val="elementdeftypeChar"/>
          <w:rFonts w:eastAsia="Calibri"/>
        </w:rPr>
        <w:t>&lt;</w:t>
      </w:r>
      <w:proofErr w:type="spellStart"/>
      <w:r w:rsidRPr="0033708C">
        <w:rPr>
          <w:rStyle w:val="elementdeftypeChar"/>
          <w:rFonts w:eastAsia="Calibri"/>
        </w:rPr>
        <w:t>weld_position</w:t>
      </w:r>
      <w:proofErr w:type="spellEnd"/>
      <w:r w:rsidRPr="0033708C">
        <w:rPr>
          <w:rStyle w:val="elementdeftypeChar"/>
          <w:rFonts w:eastAsia="Calibri"/>
        </w:rPr>
        <w:t>/&gt;</w:t>
      </w:r>
      <w:r>
        <w:t xml:space="preserve"> </w:t>
      </w:r>
      <w:r w:rsidRPr="007055D9">
        <w:t>the following attri</w:t>
      </w:r>
      <w:r>
        <w:t>butes can be specified for the C</w:t>
      </w:r>
      <w:r w:rsidRPr="007055D9">
        <w:t xml:space="preserve">orner </w:t>
      </w:r>
      <w:r>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5250AEBA"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837383D"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9756C08" w14:textId="77777777" w:rsidR="00FC68DB" w:rsidRPr="007055D9" w:rsidRDefault="00FC68DB" w:rsidP="00B202D2">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BE29A7" w14:textId="77777777" w:rsidR="00FC68DB" w:rsidRPr="007055D9" w:rsidRDefault="00FC68DB" w:rsidP="00B202D2">
            <w:pPr>
              <w:keepNext/>
              <w:rPr>
                <w:b/>
                <w:i/>
              </w:rPr>
            </w:pPr>
            <w:r>
              <w:rPr>
                <w:b/>
                <w:i/>
              </w:rPr>
              <w:t>Use</w:t>
            </w:r>
          </w:p>
        </w:tc>
      </w:tr>
      <w:tr w:rsidR="00FC68DB" w:rsidRPr="007055D9" w14:paraId="15FFFB88" w14:textId="77777777" w:rsidTr="00FC68DB">
        <w:trPr>
          <w:trHeight w:val="283"/>
          <w:jc w:val="center"/>
        </w:trPr>
        <w:tc>
          <w:tcPr>
            <w:tcW w:w="1871" w:type="dxa"/>
            <w:shd w:val="clear" w:color="auto" w:fill="auto"/>
          </w:tcPr>
          <w:p w14:paraId="7C4C0536" w14:textId="77777777" w:rsidR="00FC68DB" w:rsidRPr="002E6319" w:rsidRDefault="00FC68DB" w:rsidP="00B202D2">
            <w:pPr>
              <w:rPr>
                <w:rStyle w:val="Kommentarzeichen"/>
                <w:sz w:val="20"/>
                <w:szCs w:val="18"/>
                <w:lang w:eastAsia="x-none"/>
              </w:rPr>
            </w:pPr>
            <w:r w:rsidRPr="002E6319">
              <w:rPr>
                <w:sz w:val="20"/>
                <w:szCs w:val="18"/>
              </w:rPr>
              <w:t>u</w:t>
            </w:r>
          </w:p>
        </w:tc>
        <w:tc>
          <w:tcPr>
            <w:tcW w:w="1800" w:type="dxa"/>
            <w:shd w:val="clear" w:color="auto" w:fill="auto"/>
          </w:tcPr>
          <w:p w14:paraId="0B70DB30"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03956994" w14:textId="77777777" w:rsidR="00FC68DB" w:rsidRPr="002E6319" w:rsidRDefault="00FC68DB" w:rsidP="00B202D2">
            <w:pPr>
              <w:rPr>
                <w:sz w:val="20"/>
                <w:szCs w:val="18"/>
              </w:rPr>
            </w:pPr>
            <w:r w:rsidRPr="002E6319">
              <w:rPr>
                <w:sz w:val="20"/>
                <w:szCs w:val="18"/>
              </w:rPr>
              <w:t>Required</w:t>
            </w:r>
          </w:p>
        </w:tc>
      </w:tr>
      <w:tr w:rsidR="00FC68DB" w:rsidRPr="007055D9" w14:paraId="1BC40B8D" w14:textId="77777777" w:rsidTr="00FC68DB">
        <w:trPr>
          <w:trHeight w:val="283"/>
          <w:jc w:val="center"/>
        </w:trPr>
        <w:tc>
          <w:tcPr>
            <w:tcW w:w="1871" w:type="dxa"/>
            <w:shd w:val="clear" w:color="auto" w:fill="auto"/>
          </w:tcPr>
          <w:p w14:paraId="18613CB1" w14:textId="77777777" w:rsidR="00FC68DB" w:rsidRPr="002E6319" w:rsidRDefault="00FC68DB" w:rsidP="00B202D2">
            <w:pPr>
              <w:rPr>
                <w:rStyle w:val="Kommentarzeichen"/>
                <w:sz w:val="20"/>
                <w:szCs w:val="18"/>
                <w:lang w:eastAsia="x-none"/>
              </w:rPr>
            </w:pPr>
            <w:r w:rsidRPr="002E6319">
              <w:rPr>
                <w:sz w:val="20"/>
                <w:szCs w:val="18"/>
              </w:rPr>
              <w:t>x</w:t>
            </w:r>
          </w:p>
        </w:tc>
        <w:tc>
          <w:tcPr>
            <w:tcW w:w="1800" w:type="dxa"/>
            <w:shd w:val="clear" w:color="auto" w:fill="auto"/>
          </w:tcPr>
          <w:p w14:paraId="65621330"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7E86FDD0" w14:textId="77777777" w:rsidR="00FC68DB" w:rsidRPr="002E6319" w:rsidRDefault="00FC68DB" w:rsidP="00B202D2">
            <w:pPr>
              <w:rPr>
                <w:sz w:val="20"/>
                <w:szCs w:val="18"/>
              </w:rPr>
            </w:pPr>
            <w:r w:rsidRPr="002E6319">
              <w:rPr>
                <w:sz w:val="20"/>
                <w:szCs w:val="18"/>
              </w:rPr>
              <w:t>Required</w:t>
            </w:r>
          </w:p>
        </w:tc>
      </w:tr>
      <w:tr w:rsidR="00FC68DB" w:rsidRPr="007055D9" w14:paraId="5AFCA453" w14:textId="77777777" w:rsidTr="00FC68DB">
        <w:trPr>
          <w:trHeight w:val="283"/>
          <w:jc w:val="center"/>
        </w:trPr>
        <w:tc>
          <w:tcPr>
            <w:tcW w:w="1871" w:type="dxa"/>
            <w:shd w:val="clear" w:color="auto" w:fill="auto"/>
          </w:tcPr>
          <w:p w14:paraId="4AFBE4C8" w14:textId="77777777" w:rsidR="00FC68DB" w:rsidRPr="002E6319" w:rsidRDefault="00FC68DB" w:rsidP="00B202D2">
            <w:pPr>
              <w:rPr>
                <w:rStyle w:val="Kommentarzeichen"/>
                <w:sz w:val="20"/>
                <w:szCs w:val="18"/>
                <w:lang w:eastAsia="x-none"/>
              </w:rPr>
            </w:pPr>
            <w:r w:rsidRPr="002E6319">
              <w:rPr>
                <w:sz w:val="20"/>
                <w:szCs w:val="18"/>
              </w:rPr>
              <w:t>y</w:t>
            </w:r>
          </w:p>
        </w:tc>
        <w:tc>
          <w:tcPr>
            <w:tcW w:w="1800" w:type="dxa"/>
            <w:shd w:val="clear" w:color="auto" w:fill="auto"/>
          </w:tcPr>
          <w:p w14:paraId="3C84AE37"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491C3A7D" w14:textId="77777777" w:rsidR="00FC68DB" w:rsidRPr="002E6319" w:rsidRDefault="00FC68DB" w:rsidP="00B202D2">
            <w:pPr>
              <w:rPr>
                <w:sz w:val="20"/>
                <w:szCs w:val="18"/>
              </w:rPr>
            </w:pPr>
            <w:r w:rsidRPr="002E6319">
              <w:rPr>
                <w:sz w:val="20"/>
                <w:szCs w:val="18"/>
              </w:rPr>
              <w:t>Required</w:t>
            </w:r>
          </w:p>
        </w:tc>
      </w:tr>
      <w:tr w:rsidR="00FC68DB" w:rsidRPr="007055D9" w14:paraId="1562CA8F" w14:textId="77777777" w:rsidTr="00FC68DB">
        <w:trPr>
          <w:trHeight w:val="283"/>
          <w:jc w:val="center"/>
        </w:trPr>
        <w:tc>
          <w:tcPr>
            <w:tcW w:w="1871" w:type="dxa"/>
            <w:shd w:val="clear" w:color="auto" w:fill="auto"/>
          </w:tcPr>
          <w:p w14:paraId="2938F8F8" w14:textId="77777777" w:rsidR="00FC68DB" w:rsidRPr="002E6319" w:rsidRDefault="00FC68DB" w:rsidP="00B202D2">
            <w:pPr>
              <w:rPr>
                <w:rStyle w:val="Kommentarzeichen"/>
                <w:sz w:val="20"/>
                <w:szCs w:val="18"/>
                <w:lang w:eastAsia="x-none"/>
              </w:rPr>
            </w:pPr>
            <w:r w:rsidRPr="002E6319">
              <w:rPr>
                <w:sz w:val="20"/>
                <w:szCs w:val="18"/>
              </w:rPr>
              <w:t>z</w:t>
            </w:r>
          </w:p>
        </w:tc>
        <w:tc>
          <w:tcPr>
            <w:tcW w:w="1800" w:type="dxa"/>
            <w:shd w:val="clear" w:color="auto" w:fill="auto"/>
          </w:tcPr>
          <w:p w14:paraId="09B3FC64"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58E647F1" w14:textId="77777777" w:rsidR="00FC68DB" w:rsidRPr="002E6319" w:rsidRDefault="00FC68DB" w:rsidP="00B202D2">
            <w:pPr>
              <w:rPr>
                <w:sz w:val="20"/>
                <w:szCs w:val="18"/>
              </w:rPr>
            </w:pPr>
            <w:r w:rsidRPr="002E6319">
              <w:rPr>
                <w:sz w:val="20"/>
                <w:szCs w:val="18"/>
              </w:rPr>
              <w:t>Required</w:t>
            </w:r>
          </w:p>
        </w:tc>
      </w:tr>
      <w:tr w:rsidR="00FC68DB" w:rsidRPr="007055D9" w14:paraId="0326F1A3" w14:textId="77777777" w:rsidTr="00FC68DB">
        <w:trPr>
          <w:trHeight w:val="283"/>
          <w:jc w:val="center"/>
        </w:trPr>
        <w:tc>
          <w:tcPr>
            <w:tcW w:w="1871" w:type="dxa"/>
            <w:shd w:val="clear" w:color="auto" w:fill="auto"/>
          </w:tcPr>
          <w:p w14:paraId="0A0199E8" w14:textId="77777777" w:rsidR="00FC68DB" w:rsidRPr="002E6319" w:rsidRDefault="00FC68DB" w:rsidP="00B202D2">
            <w:pPr>
              <w:rPr>
                <w:rStyle w:val="Kommentarzeichen"/>
                <w:sz w:val="20"/>
                <w:szCs w:val="18"/>
                <w:lang w:eastAsia="x-none"/>
              </w:rPr>
            </w:pPr>
            <w:r w:rsidRPr="002E6319">
              <w:rPr>
                <w:sz w:val="20"/>
                <w:szCs w:val="18"/>
              </w:rPr>
              <w:t>reference</w:t>
            </w:r>
          </w:p>
        </w:tc>
        <w:tc>
          <w:tcPr>
            <w:tcW w:w="1800" w:type="dxa"/>
            <w:shd w:val="clear" w:color="auto" w:fill="auto"/>
          </w:tcPr>
          <w:p w14:paraId="7A7A1778" w14:textId="77777777" w:rsidR="00FC68DB" w:rsidRPr="002E6319" w:rsidRDefault="00FC68DB" w:rsidP="00B202D2">
            <w:pPr>
              <w:rPr>
                <w:sz w:val="20"/>
                <w:szCs w:val="18"/>
              </w:rPr>
            </w:pPr>
            <w:r w:rsidRPr="002E6319">
              <w:rPr>
                <w:sz w:val="20"/>
                <w:szCs w:val="18"/>
              </w:rPr>
              <w:t>Boolean</w:t>
            </w:r>
          </w:p>
        </w:tc>
        <w:tc>
          <w:tcPr>
            <w:tcW w:w="4680" w:type="dxa"/>
            <w:shd w:val="clear" w:color="auto" w:fill="auto"/>
          </w:tcPr>
          <w:p w14:paraId="38E34DA8" w14:textId="77777777" w:rsidR="00FC68DB" w:rsidRPr="002E6319" w:rsidRDefault="00FC68DB" w:rsidP="00B202D2">
            <w:pPr>
              <w:rPr>
                <w:sz w:val="20"/>
                <w:szCs w:val="18"/>
              </w:rPr>
            </w:pPr>
            <w:r w:rsidRPr="002E6319">
              <w:rPr>
                <w:sz w:val="20"/>
                <w:szCs w:val="18"/>
              </w:rPr>
              <w:t>Optional</w:t>
            </w:r>
          </w:p>
        </w:tc>
      </w:tr>
      <w:tr w:rsidR="00FC68DB" w:rsidRPr="007055D9" w14:paraId="4F9030F6" w14:textId="77777777" w:rsidTr="00FC68DB">
        <w:trPr>
          <w:trHeight w:val="283"/>
          <w:jc w:val="center"/>
        </w:trPr>
        <w:tc>
          <w:tcPr>
            <w:tcW w:w="1871" w:type="dxa"/>
            <w:shd w:val="clear" w:color="auto" w:fill="auto"/>
          </w:tcPr>
          <w:p w14:paraId="0810B842" w14:textId="77777777" w:rsidR="00FC68DB" w:rsidRPr="002E6319" w:rsidRDefault="00FC68DB" w:rsidP="00B202D2">
            <w:pPr>
              <w:rPr>
                <w:sz w:val="20"/>
                <w:szCs w:val="18"/>
              </w:rPr>
            </w:pPr>
            <w:r w:rsidRPr="002E6319">
              <w:rPr>
                <w:sz w:val="20"/>
                <w:szCs w:val="18"/>
              </w:rPr>
              <w:t>section</w:t>
            </w:r>
          </w:p>
        </w:tc>
        <w:tc>
          <w:tcPr>
            <w:tcW w:w="1800" w:type="dxa"/>
            <w:shd w:val="clear" w:color="auto" w:fill="auto"/>
          </w:tcPr>
          <w:p w14:paraId="04797EBE" w14:textId="77777777" w:rsidR="00FC68DB" w:rsidRPr="002E6319" w:rsidRDefault="00FC68DB" w:rsidP="00B202D2">
            <w:pPr>
              <w:rPr>
                <w:sz w:val="20"/>
                <w:szCs w:val="18"/>
              </w:rPr>
            </w:pPr>
            <w:r w:rsidRPr="002E6319">
              <w:rPr>
                <w:sz w:val="20"/>
                <w:szCs w:val="18"/>
              </w:rPr>
              <w:t>Selection</w:t>
            </w:r>
          </w:p>
        </w:tc>
        <w:tc>
          <w:tcPr>
            <w:tcW w:w="4680" w:type="dxa"/>
            <w:shd w:val="clear" w:color="auto" w:fill="auto"/>
          </w:tcPr>
          <w:p w14:paraId="4400036C" w14:textId="77777777" w:rsidR="00FC68DB" w:rsidRPr="002E6319" w:rsidRDefault="00FC68DB" w:rsidP="00B202D2">
            <w:pPr>
              <w:rPr>
                <w:sz w:val="20"/>
                <w:szCs w:val="18"/>
              </w:rPr>
            </w:pPr>
            <w:r>
              <w:rPr>
                <w:sz w:val="20"/>
                <w:szCs w:val="18"/>
              </w:rPr>
              <w:t>Optional</w:t>
            </w:r>
          </w:p>
        </w:tc>
      </w:tr>
      <w:tr w:rsidR="00FC68DB" w:rsidRPr="007055D9" w14:paraId="2C094806" w14:textId="77777777" w:rsidTr="00FC68DB">
        <w:trPr>
          <w:trHeight w:val="340"/>
          <w:jc w:val="center"/>
        </w:trPr>
        <w:tc>
          <w:tcPr>
            <w:tcW w:w="1871" w:type="dxa"/>
            <w:shd w:val="clear" w:color="auto" w:fill="auto"/>
          </w:tcPr>
          <w:p w14:paraId="69B3216F" w14:textId="77777777" w:rsidR="00FC68DB" w:rsidRPr="002E6319" w:rsidRDefault="00FC68DB" w:rsidP="00B202D2">
            <w:pPr>
              <w:rPr>
                <w:sz w:val="20"/>
                <w:szCs w:val="18"/>
              </w:rPr>
            </w:pPr>
            <w:r w:rsidRPr="002E6319">
              <w:rPr>
                <w:sz w:val="20"/>
                <w:szCs w:val="18"/>
              </w:rPr>
              <w:t>thickness</w:t>
            </w:r>
          </w:p>
        </w:tc>
        <w:tc>
          <w:tcPr>
            <w:tcW w:w="1800" w:type="dxa"/>
            <w:shd w:val="clear" w:color="auto" w:fill="auto"/>
          </w:tcPr>
          <w:p w14:paraId="181697E3"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35CD9CE8" w14:textId="77777777" w:rsidR="00FC68DB" w:rsidRPr="002E6319" w:rsidRDefault="00FC68DB" w:rsidP="00B202D2">
            <w:pPr>
              <w:rPr>
                <w:sz w:val="20"/>
                <w:szCs w:val="18"/>
              </w:rPr>
            </w:pPr>
            <w:r>
              <w:rPr>
                <w:sz w:val="20"/>
                <w:szCs w:val="18"/>
              </w:rPr>
              <w:t>Optional</w:t>
            </w:r>
          </w:p>
        </w:tc>
      </w:tr>
      <w:tr w:rsidR="00FC68DB" w:rsidRPr="007055D9" w14:paraId="52879C8B" w14:textId="77777777" w:rsidTr="00FC68DB">
        <w:trPr>
          <w:trHeight w:val="340"/>
          <w:jc w:val="center"/>
        </w:trPr>
        <w:tc>
          <w:tcPr>
            <w:tcW w:w="1871" w:type="dxa"/>
            <w:shd w:val="clear" w:color="auto" w:fill="auto"/>
          </w:tcPr>
          <w:p w14:paraId="7B1CDC8D" w14:textId="77777777" w:rsidR="00FC68DB" w:rsidRPr="002E6319" w:rsidRDefault="00FC68DB" w:rsidP="00B202D2">
            <w:pPr>
              <w:rPr>
                <w:sz w:val="20"/>
                <w:szCs w:val="18"/>
              </w:rPr>
            </w:pPr>
            <w:r w:rsidRPr="002E6319">
              <w:rPr>
                <w:sz w:val="20"/>
                <w:szCs w:val="18"/>
              </w:rPr>
              <w:t>angle</w:t>
            </w:r>
          </w:p>
        </w:tc>
        <w:tc>
          <w:tcPr>
            <w:tcW w:w="1800" w:type="dxa"/>
            <w:shd w:val="clear" w:color="auto" w:fill="auto"/>
          </w:tcPr>
          <w:p w14:paraId="1D460D47"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2378209B" w14:textId="77777777" w:rsidR="00FC68DB" w:rsidRPr="002E6319" w:rsidRDefault="00FC68DB" w:rsidP="00B202D2">
            <w:pPr>
              <w:rPr>
                <w:sz w:val="20"/>
                <w:szCs w:val="18"/>
              </w:rPr>
            </w:pPr>
            <w:r w:rsidRPr="002E6319">
              <w:rPr>
                <w:sz w:val="20"/>
                <w:szCs w:val="18"/>
              </w:rPr>
              <w:t>Optional</w:t>
            </w:r>
          </w:p>
        </w:tc>
      </w:tr>
      <w:tr w:rsidR="00FC68DB" w:rsidRPr="007055D9" w14:paraId="1A70AA7E" w14:textId="77777777" w:rsidTr="00FC68DB">
        <w:trPr>
          <w:trHeight w:val="340"/>
          <w:jc w:val="center"/>
        </w:trPr>
        <w:tc>
          <w:tcPr>
            <w:tcW w:w="1871" w:type="dxa"/>
            <w:shd w:val="clear" w:color="auto" w:fill="auto"/>
          </w:tcPr>
          <w:p w14:paraId="378D7037" w14:textId="77777777" w:rsidR="00FC68DB" w:rsidRPr="002E6319" w:rsidRDefault="00FC68DB" w:rsidP="00B202D2">
            <w:pPr>
              <w:rPr>
                <w:sz w:val="20"/>
                <w:szCs w:val="18"/>
              </w:rPr>
            </w:pPr>
            <w:r w:rsidRPr="002E6319">
              <w:rPr>
                <w:sz w:val="20"/>
                <w:szCs w:val="18"/>
              </w:rPr>
              <w:t>shape</w:t>
            </w:r>
          </w:p>
        </w:tc>
        <w:tc>
          <w:tcPr>
            <w:tcW w:w="1800" w:type="dxa"/>
            <w:shd w:val="clear" w:color="auto" w:fill="auto"/>
          </w:tcPr>
          <w:p w14:paraId="4816C127" w14:textId="77777777" w:rsidR="00FC68DB" w:rsidRPr="002E6319" w:rsidRDefault="00FC68DB" w:rsidP="00B202D2">
            <w:pPr>
              <w:rPr>
                <w:sz w:val="20"/>
                <w:szCs w:val="18"/>
              </w:rPr>
            </w:pPr>
            <w:r w:rsidRPr="002E6319">
              <w:rPr>
                <w:sz w:val="20"/>
                <w:szCs w:val="18"/>
              </w:rPr>
              <w:t>Selection</w:t>
            </w:r>
          </w:p>
        </w:tc>
        <w:tc>
          <w:tcPr>
            <w:tcW w:w="4680" w:type="dxa"/>
            <w:shd w:val="clear" w:color="auto" w:fill="auto"/>
          </w:tcPr>
          <w:p w14:paraId="2BFCC079" w14:textId="77777777" w:rsidR="00FC68DB" w:rsidRPr="002E6319" w:rsidRDefault="00FC68DB" w:rsidP="00B202D2">
            <w:pPr>
              <w:rPr>
                <w:sz w:val="20"/>
                <w:szCs w:val="18"/>
              </w:rPr>
            </w:pPr>
            <w:r w:rsidRPr="002E6319">
              <w:rPr>
                <w:sz w:val="20"/>
                <w:szCs w:val="18"/>
              </w:rPr>
              <w:t>Optional</w:t>
            </w:r>
          </w:p>
        </w:tc>
      </w:tr>
      <w:tr w:rsidR="00FC68DB" w:rsidRPr="007055D9" w14:paraId="16501DC0" w14:textId="77777777" w:rsidTr="00FC68DB">
        <w:trPr>
          <w:trHeight w:val="340"/>
          <w:jc w:val="center"/>
        </w:trPr>
        <w:tc>
          <w:tcPr>
            <w:tcW w:w="1871" w:type="dxa"/>
            <w:shd w:val="clear" w:color="auto" w:fill="auto"/>
          </w:tcPr>
          <w:p w14:paraId="6F4950A7" w14:textId="77777777" w:rsidR="00FC68DB" w:rsidRPr="002E6319" w:rsidRDefault="00FC68DB" w:rsidP="00B202D2">
            <w:pPr>
              <w:rPr>
                <w:sz w:val="20"/>
                <w:szCs w:val="18"/>
              </w:rPr>
            </w:pPr>
            <w:r w:rsidRPr="002E6319">
              <w:rPr>
                <w:sz w:val="20"/>
                <w:szCs w:val="18"/>
              </w:rPr>
              <w:t>penetration</w:t>
            </w:r>
          </w:p>
        </w:tc>
        <w:tc>
          <w:tcPr>
            <w:tcW w:w="1800" w:type="dxa"/>
            <w:shd w:val="clear" w:color="auto" w:fill="auto"/>
          </w:tcPr>
          <w:p w14:paraId="6AA80F4D"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4C5FE7E5" w14:textId="77777777" w:rsidR="00FC68DB" w:rsidRPr="002E6319" w:rsidRDefault="00FC68DB" w:rsidP="00B202D2">
            <w:pPr>
              <w:rPr>
                <w:sz w:val="20"/>
                <w:szCs w:val="18"/>
              </w:rPr>
            </w:pPr>
            <w:r w:rsidRPr="002E6319">
              <w:rPr>
                <w:sz w:val="20"/>
                <w:szCs w:val="18"/>
              </w:rPr>
              <w:t>Optional</w:t>
            </w:r>
          </w:p>
        </w:tc>
      </w:tr>
      <w:tr w:rsidR="00FC68DB" w:rsidRPr="007055D9" w14:paraId="404A2A50" w14:textId="77777777" w:rsidTr="00FC68DB">
        <w:trPr>
          <w:trHeight w:val="340"/>
          <w:jc w:val="center"/>
        </w:trPr>
        <w:tc>
          <w:tcPr>
            <w:tcW w:w="1871" w:type="dxa"/>
            <w:shd w:val="clear" w:color="auto" w:fill="auto"/>
          </w:tcPr>
          <w:p w14:paraId="1A921543" w14:textId="77777777" w:rsidR="00FC68DB" w:rsidRPr="002E6319" w:rsidRDefault="00FC68DB" w:rsidP="00B202D2">
            <w:pPr>
              <w:rPr>
                <w:sz w:val="20"/>
                <w:szCs w:val="18"/>
              </w:rPr>
            </w:pPr>
            <w:r w:rsidRPr="002E6319">
              <w:rPr>
                <w:sz w:val="20"/>
                <w:szCs w:val="18"/>
              </w:rPr>
              <w:t>filler</w:t>
            </w:r>
          </w:p>
        </w:tc>
        <w:tc>
          <w:tcPr>
            <w:tcW w:w="1800" w:type="dxa"/>
            <w:shd w:val="clear" w:color="auto" w:fill="auto"/>
          </w:tcPr>
          <w:p w14:paraId="71465BE4" w14:textId="77777777" w:rsidR="00FC68DB" w:rsidRPr="002E6319" w:rsidRDefault="00FC68DB" w:rsidP="00B202D2">
            <w:pPr>
              <w:rPr>
                <w:sz w:val="20"/>
                <w:szCs w:val="18"/>
              </w:rPr>
            </w:pPr>
            <w:r w:rsidRPr="002E6319">
              <w:rPr>
                <w:sz w:val="20"/>
                <w:szCs w:val="18"/>
              </w:rPr>
              <w:t>Selection</w:t>
            </w:r>
          </w:p>
        </w:tc>
        <w:tc>
          <w:tcPr>
            <w:tcW w:w="4680" w:type="dxa"/>
            <w:shd w:val="clear" w:color="auto" w:fill="auto"/>
          </w:tcPr>
          <w:p w14:paraId="33402EA4" w14:textId="77777777" w:rsidR="00FC68DB" w:rsidRPr="002E6319" w:rsidRDefault="00FC68DB" w:rsidP="00B202D2">
            <w:pPr>
              <w:keepNext/>
              <w:rPr>
                <w:sz w:val="20"/>
                <w:szCs w:val="18"/>
              </w:rPr>
            </w:pPr>
            <w:r w:rsidRPr="002E6319">
              <w:rPr>
                <w:sz w:val="20"/>
                <w:szCs w:val="18"/>
              </w:rPr>
              <w:t>Optional</w:t>
            </w:r>
          </w:p>
        </w:tc>
      </w:tr>
      <w:tr w:rsidR="00FC68DB" w:rsidRPr="007055D9" w14:paraId="7DCB8BDE" w14:textId="77777777" w:rsidTr="00FC68DB">
        <w:trPr>
          <w:trHeight w:val="340"/>
          <w:jc w:val="center"/>
        </w:trPr>
        <w:tc>
          <w:tcPr>
            <w:tcW w:w="1871" w:type="dxa"/>
            <w:shd w:val="clear" w:color="auto" w:fill="auto"/>
          </w:tcPr>
          <w:p w14:paraId="784605A4" w14:textId="77777777" w:rsidR="00FC68DB" w:rsidRPr="002E6319" w:rsidRDefault="00FC68DB" w:rsidP="00B202D2">
            <w:pPr>
              <w:rPr>
                <w:sz w:val="20"/>
                <w:szCs w:val="18"/>
              </w:rPr>
            </w:pPr>
            <w:proofErr w:type="spellStart"/>
            <w:r>
              <w:rPr>
                <w:sz w:val="20"/>
                <w:szCs w:val="20"/>
              </w:rPr>
              <w:t>filler_material</w:t>
            </w:r>
            <w:proofErr w:type="spellEnd"/>
          </w:p>
        </w:tc>
        <w:tc>
          <w:tcPr>
            <w:tcW w:w="1800" w:type="dxa"/>
            <w:shd w:val="clear" w:color="auto" w:fill="auto"/>
          </w:tcPr>
          <w:p w14:paraId="315368D4" w14:textId="77777777" w:rsidR="00FC68DB" w:rsidRPr="002E6319" w:rsidRDefault="00FC68DB" w:rsidP="00B202D2">
            <w:pPr>
              <w:rPr>
                <w:sz w:val="20"/>
                <w:szCs w:val="18"/>
              </w:rPr>
            </w:pPr>
            <w:r w:rsidRPr="00A20C5C">
              <w:rPr>
                <w:sz w:val="20"/>
                <w:szCs w:val="20"/>
              </w:rPr>
              <w:t>Alphanumeric</w:t>
            </w:r>
          </w:p>
        </w:tc>
        <w:tc>
          <w:tcPr>
            <w:tcW w:w="4680" w:type="dxa"/>
            <w:shd w:val="clear" w:color="auto" w:fill="auto"/>
          </w:tcPr>
          <w:p w14:paraId="67E9576B" w14:textId="77777777" w:rsidR="00FC68DB" w:rsidRPr="002E6319" w:rsidRDefault="00FC68DB" w:rsidP="00B202D2">
            <w:pPr>
              <w:keepNext/>
              <w:rPr>
                <w:sz w:val="20"/>
                <w:szCs w:val="18"/>
              </w:rPr>
            </w:pPr>
            <w:r w:rsidRPr="00A20C5C">
              <w:rPr>
                <w:sz w:val="20"/>
                <w:szCs w:val="20"/>
              </w:rPr>
              <w:t>Optional</w:t>
            </w:r>
          </w:p>
        </w:tc>
      </w:tr>
    </w:tbl>
    <w:p w14:paraId="04C1C85A" w14:textId="17FE8239" w:rsidR="00FC68DB" w:rsidRDefault="00FC68DB" w:rsidP="00B202D2">
      <w:pPr>
        <w:pStyle w:val="Beschriftung"/>
        <w:spacing w:before="120"/>
      </w:pPr>
      <w:bookmarkStart w:id="1891" w:name="_Toc3566496"/>
      <w:bookmarkStart w:id="1892" w:name="_Toc34747498"/>
      <w:bookmarkStart w:id="1893" w:name="_Toc77095957"/>
      <w:bookmarkStart w:id="1894" w:name="_Toc338939167"/>
      <w:r>
        <w:t xml:space="preserve">Table </w:t>
      </w:r>
      <w:r>
        <w:fldChar w:fldCharType="begin"/>
      </w:r>
      <w:r>
        <w:instrText xml:space="preserve"> SEQ Table \* ARABIC </w:instrText>
      </w:r>
      <w:r>
        <w:fldChar w:fldCharType="separate"/>
      </w:r>
      <w:r w:rsidR="008116BB">
        <w:rPr>
          <w:noProof/>
        </w:rPr>
        <w:t>98</w:t>
      </w:r>
      <w:r>
        <w:fldChar w:fldCharType="end"/>
      </w:r>
      <w:r>
        <w:t xml:space="preserve">: </w:t>
      </w:r>
      <w:r w:rsidRPr="00FF7FED">
        <w:t xml:space="preserve">Attributes of element </w:t>
      </w:r>
      <w:r w:rsidRPr="00AA1695">
        <w:rPr>
          <w:rStyle w:val="elementdeftypeChar"/>
          <w:rFonts w:eastAsia="Calibri"/>
          <w:b w:val="0"/>
        </w:rPr>
        <w:t>&lt;</w:t>
      </w:r>
      <w:proofErr w:type="spellStart"/>
      <w:r w:rsidRPr="00AA1695">
        <w:rPr>
          <w:rStyle w:val="elementdeftypeChar"/>
          <w:rFonts w:eastAsia="Calibri"/>
          <w:b w:val="0"/>
        </w:rPr>
        <w:t>weld_position</w:t>
      </w:r>
      <w:proofErr w:type="spellEnd"/>
      <w:r w:rsidRPr="00AA1695">
        <w:rPr>
          <w:rStyle w:val="elementdeftypeChar"/>
          <w:rFonts w:eastAsia="Calibri"/>
          <w:b w:val="0"/>
        </w:rPr>
        <w:t>/&gt;</w:t>
      </w:r>
      <w:r>
        <w:t xml:space="preserve"> for Corner Weld</w:t>
      </w:r>
      <w:bookmarkEnd w:id="1891"/>
      <w:bookmarkEnd w:id="1892"/>
      <w:bookmarkEnd w:id="1893"/>
    </w:p>
    <w:p w14:paraId="192FCC2F" w14:textId="77777777" w:rsidR="00FC68DB" w:rsidRDefault="00FC68DB" w:rsidP="00B202D2">
      <w:pPr>
        <w:pStyle w:val="berschrift5"/>
      </w:pPr>
      <w:r w:rsidRPr="007055D9">
        <w:t>Attribute</w:t>
      </w:r>
      <w:r>
        <w:t>s</w:t>
      </w:r>
      <w:r w:rsidRPr="007055D9">
        <w:t xml:space="preserve"> </w:t>
      </w:r>
      <w:r>
        <w:t>"u, x, y, z, reference"</w:t>
      </w:r>
    </w:p>
    <w:p w14:paraId="59B8F659" w14:textId="79A624E9" w:rsidR="00FC68DB" w:rsidRPr="008941DA" w:rsidRDefault="00FC68DB" w:rsidP="00B202D2">
      <w:pPr>
        <w:pStyle w:val="berschrift5"/>
        <w:rPr>
          <w:b w:val="0"/>
          <w:i/>
        </w:rPr>
      </w:pPr>
      <w:r w:rsidRPr="008941DA">
        <w:rPr>
          <w:b w:val="0"/>
        </w:rPr>
        <w:t xml:space="preserve">Detailed definition can be found in section </w:t>
      </w:r>
      <w:r w:rsidRPr="008941DA">
        <w:rPr>
          <w:b w:val="0"/>
          <w:i/>
        </w:rPr>
        <w:fldChar w:fldCharType="begin"/>
      </w:r>
      <w:r w:rsidRPr="008941DA">
        <w:rPr>
          <w:b w:val="0"/>
        </w:rPr>
        <w:instrText xml:space="preserve"> REF _Ref397524978 \r \h  \* MERGEFORMAT </w:instrText>
      </w:r>
      <w:r w:rsidRPr="008941DA">
        <w:rPr>
          <w:b w:val="0"/>
          <w:i/>
        </w:rPr>
      </w:r>
      <w:r w:rsidRPr="008941DA">
        <w:rPr>
          <w:b w:val="0"/>
          <w:i/>
        </w:rPr>
        <w:fldChar w:fldCharType="separate"/>
      </w:r>
      <w:r w:rsidR="008116BB">
        <w:rPr>
          <w:b w:val="0"/>
        </w:rPr>
        <w:t>10.2.4.4</w:t>
      </w:r>
      <w:r w:rsidRPr="008941DA">
        <w:rPr>
          <w:b w:val="0"/>
          <w:i/>
        </w:rPr>
        <w:fldChar w:fldCharType="end"/>
      </w:r>
      <w:r w:rsidRPr="008F3D94">
        <w:rPr>
          <w:b w:val="0"/>
          <w:lang w:val="en-US"/>
        </w:rPr>
        <w:t xml:space="preserve"> </w:t>
      </w:r>
      <w:r w:rsidRPr="008F3D94">
        <w:rPr>
          <w:b w:val="0"/>
          <w:i/>
          <w:lang w:val="en-US"/>
        </w:rPr>
        <w:fldChar w:fldCharType="begin"/>
      </w:r>
      <w:r w:rsidRPr="008F3D94">
        <w:rPr>
          <w:b w:val="0"/>
          <w:lang w:val="en-US"/>
        </w:rPr>
        <w:instrText xml:space="preserve"> REF _Ref397524978 \h  \* MERGEFORMAT </w:instrText>
      </w:r>
      <w:r w:rsidRPr="008F3D94">
        <w:rPr>
          <w:b w:val="0"/>
          <w:i/>
          <w:lang w:val="en-US"/>
        </w:rPr>
      </w:r>
      <w:r w:rsidRPr="008F3D94">
        <w:rPr>
          <w:b w:val="0"/>
          <w:i/>
          <w:lang w:val="en-US"/>
        </w:rPr>
        <w:fldChar w:fldCharType="separate"/>
      </w:r>
      <w:r w:rsidR="008116BB" w:rsidRPr="008116BB">
        <w:rPr>
          <w:b w:val="0"/>
        </w:rPr>
        <w:t>Welding Position</w:t>
      </w:r>
      <w:r w:rsidRPr="008F3D94">
        <w:rPr>
          <w:b w:val="0"/>
          <w:i/>
          <w:lang w:val="en-US"/>
        </w:rPr>
        <w:fldChar w:fldCharType="end"/>
      </w:r>
      <w:r w:rsidRPr="008941DA">
        <w:rPr>
          <w:b w:val="0"/>
        </w:rPr>
        <w:t>.</w:t>
      </w:r>
    </w:p>
    <w:p w14:paraId="27CF94EB" w14:textId="77777777" w:rsidR="00FC68DB" w:rsidRPr="007055D9" w:rsidRDefault="00FC68DB" w:rsidP="00B202D2">
      <w:pPr>
        <w:pStyle w:val="berschrift5"/>
      </w:pPr>
      <w:r w:rsidRPr="007055D9">
        <w:t xml:space="preserve">Attribute </w:t>
      </w:r>
      <w:r>
        <w:t>"</w:t>
      </w:r>
      <w:r w:rsidRPr="007055D9">
        <w:t>section</w:t>
      </w:r>
      <w:bookmarkEnd w:id="1894"/>
      <w:r>
        <w:t>"</w:t>
      </w:r>
    </w:p>
    <w:p w14:paraId="6190B404" w14:textId="77777777" w:rsidR="00FC68DB" w:rsidRPr="007055D9" w:rsidRDefault="00FC68DB" w:rsidP="00B202D2">
      <w:r w:rsidRPr="007055D9">
        <w:t xml:space="preserve">Valid values for the attribute </w:t>
      </w:r>
      <w:r w:rsidRPr="007055D9">
        <w:rPr>
          <w:rStyle w:val="XMLAttribute"/>
        </w:rPr>
        <w:t>section</w:t>
      </w:r>
      <w:r w:rsidRPr="007055D9">
        <w:t xml:space="preserve"> of a corner weld are:</w:t>
      </w:r>
    </w:p>
    <w:p w14:paraId="0756E396" w14:textId="77777777" w:rsidR="00FC68DB" w:rsidRPr="007055D9" w:rsidRDefault="00FC68DB" w:rsidP="00BA04B6">
      <w:pPr>
        <w:pStyle w:val="Aufzhlungszeichen"/>
        <w:numPr>
          <w:ilvl w:val="0"/>
          <w:numId w:val="11"/>
        </w:numPr>
        <w:rPr>
          <w:rStyle w:val="XMLAttribute"/>
        </w:rPr>
      </w:pPr>
      <w:r w:rsidRPr="007055D9">
        <w:rPr>
          <w:rStyle w:val="XMLAttribute"/>
        </w:rPr>
        <w:t>HV</w:t>
      </w:r>
    </w:p>
    <w:p w14:paraId="2B6594B6" w14:textId="77777777" w:rsidR="00FC68DB" w:rsidRPr="007055D9" w:rsidRDefault="00FC68DB" w:rsidP="00BA04B6">
      <w:pPr>
        <w:pStyle w:val="Aufzhlungszeichen"/>
        <w:numPr>
          <w:ilvl w:val="0"/>
          <w:numId w:val="11"/>
        </w:numPr>
        <w:rPr>
          <w:rStyle w:val="XMLAttribute"/>
        </w:rPr>
      </w:pPr>
      <w:r w:rsidRPr="007055D9">
        <w:rPr>
          <w:rStyle w:val="XMLAttribute"/>
        </w:rPr>
        <w:t>U</w:t>
      </w:r>
    </w:p>
    <w:p w14:paraId="7306CBD4" w14:textId="77777777" w:rsidR="00FC68DB" w:rsidRPr="007055D9" w:rsidRDefault="00FC68DB" w:rsidP="00BA04B6">
      <w:pPr>
        <w:pStyle w:val="Aufzhlungszeichen"/>
        <w:numPr>
          <w:ilvl w:val="0"/>
          <w:numId w:val="11"/>
        </w:numPr>
        <w:rPr>
          <w:rStyle w:val="XMLAttribute"/>
        </w:rPr>
      </w:pPr>
      <w:r w:rsidRPr="007055D9">
        <w:rPr>
          <w:rStyle w:val="XMLAttribute"/>
        </w:rPr>
        <w:t>Fillet</w:t>
      </w:r>
    </w:p>
    <w:p w14:paraId="66C66951" w14:textId="77777777" w:rsidR="00FC68DB" w:rsidRPr="007055D9" w:rsidRDefault="00FC68DB" w:rsidP="00B202D2">
      <w:pPr>
        <w:pStyle w:val="berschrift5"/>
      </w:pPr>
      <w:bookmarkStart w:id="1895" w:name="_Toc338939168"/>
      <w:r w:rsidRPr="007055D9">
        <w:t xml:space="preserve">Attribute </w:t>
      </w:r>
      <w:r>
        <w:t>"</w:t>
      </w:r>
      <w:r w:rsidRPr="007055D9">
        <w:t>thickness</w:t>
      </w:r>
      <w:bookmarkEnd w:id="1895"/>
      <w:r>
        <w:t>"</w:t>
      </w:r>
    </w:p>
    <w:p w14:paraId="64C33871" w14:textId="77777777" w:rsidR="00FC68DB" w:rsidRPr="007055D9" w:rsidRDefault="00FC68DB" w:rsidP="00B202D2">
      <w:r w:rsidRPr="007055D9">
        <w:t>The attribute</w:t>
      </w:r>
      <w:r>
        <w:t xml:space="preserve"> </w:t>
      </w:r>
      <w:r>
        <w:rPr>
          <w:rStyle w:val="XMLAttribute"/>
        </w:rPr>
        <w:t>t</w:t>
      </w:r>
      <w:r w:rsidRPr="007055D9">
        <w:rPr>
          <w:rStyle w:val="XMLAttribute"/>
        </w:rPr>
        <w:t>hickness</w:t>
      </w:r>
      <w:r w:rsidRPr="007055D9">
        <w:t xml:space="preserve"> specifies the thickness (a-</w:t>
      </w:r>
      <w:r>
        <w:t>value,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7055D9" w14:paraId="7F0AC2F2" w14:textId="77777777" w:rsidTr="00FC68DB">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593619" w14:textId="77777777" w:rsidR="00FC68DB" w:rsidRPr="007055D9" w:rsidRDefault="00FC68DB" w:rsidP="00B202D2">
            <w:pPr>
              <w:keepNext/>
              <w:rPr>
                <w:b/>
                <w:i/>
                <w:sz w:val="20"/>
              </w:rPr>
            </w:pPr>
            <w:r w:rsidRPr="007055D9">
              <w:rPr>
                <w:b/>
                <w:i/>
                <w:sz w:val="20"/>
              </w:rPr>
              <w:lastRenderedPageBreak/>
              <w:t xml:space="preserve">Attribute value </w:t>
            </w:r>
            <w:r>
              <w:rPr>
                <w:b/>
                <w:i/>
                <w:sz w:val="20"/>
              </w:rPr>
              <w:t>"</w:t>
            </w:r>
            <w:r w:rsidRPr="007055D9">
              <w:rPr>
                <w:b/>
                <w:i/>
                <w:sz w:val="20"/>
              </w:rPr>
              <w:t>section</w:t>
            </w:r>
            <w:r>
              <w:rPr>
                <w:b/>
                <w:i/>
                <w:sz w:val="20"/>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7D17E6" w14:textId="77777777" w:rsidR="00FC68DB" w:rsidRPr="007055D9" w:rsidRDefault="00FC68DB" w:rsidP="00B202D2">
            <w:pPr>
              <w:keepNext/>
              <w:rPr>
                <w:b/>
                <w:i/>
                <w:sz w:val="20"/>
              </w:rPr>
            </w:pPr>
            <w:r w:rsidRPr="007055D9">
              <w:rPr>
                <w:b/>
                <w:i/>
                <w:sz w:val="20"/>
              </w:rPr>
              <w:t xml:space="preserve">Attribute </w:t>
            </w:r>
            <w:r>
              <w:rPr>
                <w:b/>
                <w:i/>
                <w:sz w:val="20"/>
              </w:rPr>
              <w:t>"</w:t>
            </w:r>
            <w:r w:rsidRPr="007055D9">
              <w:rPr>
                <w:b/>
                <w:i/>
                <w:sz w:val="20"/>
              </w:rPr>
              <w:t>thickness</w:t>
            </w:r>
            <w:r>
              <w:rPr>
                <w:b/>
                <w:i/>
                <w:sz w:val="20"/>
              </w:rPr>
              <w:t>"</w:t>
            </w:r>
          </w:p>
        </w:tc>
      </w:tr>
      <w:tr w:rsidR="00FC68DB" w:rsidRPr="007055D9" w14:paraId="5C0DAE7A" w14:textId="77777777" w:rsidTr="00FC68DB">
        <w:trPr>
          <w:trHeight w:val="283"/>
          <w:jc w:val="center"/>
        </w:trPr>
        <w:tc>
          <w:tcPr>
            <w:tcW w:w="2951" w:type="dxa"/>
            <w:shd w:val="clear" w:color="auto" w:fill="auto"/>
            <w:vAlign w:val="bottom"/>
          </w:tcPr>
          <w:p w14:paraId="5AE5A96F" w14:textId="77777777" w:rsidR="00FC68DB" w:rsidRPr="002E6319" w:rsidRDefault="00FC68DB" w:rsidP="00B202D2">
            <w:pPr>
              <w:rPr>
                <w:sz w:val="20"/>
                <w:szCs w:val="18"/>
              </w:rPr>
            </w:pPr>
            <w:r w:rsidRPr="002E6319">
              <w:rPr>
                <w:sz w:val="20"/>
                <w:szCs w:val="18"/>
              </w:rPr>
              <w:t>HV</w:t>
            </w:r>
          </w:p>
        </w:tc>
        <w:tc>
          <w:tcPr>
            <w:tcW w:w="4860" w:type="dxa"/>
            <w:shd w:val="clear" w:color="auto" w:fill="auto"/>
            <w:vAlign w:val="bottom"/>
          </w:tcPr>
          <w:p w14:paraId="37A1FA57" w14:textId="77777777" w:rsidR="00FC68DB" w:rsidRPr="002E6319" w:rsidRDefault="00FC68DB" w:rsidP="00B202D2">
            <w:pPr>
              <w:rPr>
                <w:sz w:val="20"/>
                <w:szCs w:val="18"/>
              </w:rPr>
            </w:pPr>
            <w:r w:rsidRPr="002E6319">
              <w:rPr>
                <w:sz w:val="20"/>
                <w:szCs w:val="18"/>
              </w:rPr>
              <w:t>Optional</w:t>
            </w:r>
          </w:p>
        </w:tc>
      </w:tr>
      <w:tr w:rsidR="00FC68DB" w:rsidRPr="007055D9" w14:paraId="0A6FB3F9" w14:textId="77777777" w:rsidTr="00FC68DB">
        <w:trPr>
          <w:trHeight w:val="283"/>
          <w:jc w:val="center"/>
        </w:trPr>
        <w:tc>
          <w:tcPr>
            <w:tcW w:w="2951" w:type="dxa"/>
            <w:shd w:val="clear" w:color="auto" w:fill="auto"/>
            <w:vAlign w:val="bottom"/>
          </w:tcPr>
          <w:p w14:paraId="13EB541E" w14:textId="77777777" w:rsidR="00FC68DB" w:rsidRPr="002E6319" w:rsidRDefault="00FC68DB" w:rsidP="00B202D2">
            <w:pPr>
              <w:rPr>
                <w:sz w:val="20"/>
                <w:szCs w:val="18"/>
              </w:rPr>
            </w:pPr>
            <w:r w:rsidRPr="002E6319">
              <w:rPr>
                <w:sz w:val="20"/>
                <w:szCs w:val="18"/>
              </w:rPr>
              <w:t>U</w:t>
            </w:r>
          </w:p>
        </w:tc>
        <w:tc>
          <w:tcPr>
            <w:tcW w:w="4860" w:type="dxa"/>
            <w:shd w:val="clear" w:color="auto" w:fill="auto"/>
            <w:vAlign w:val="bottom"/>
          </w:tcPr>
          <w:p w14:paraId="4606B58D" w14:textId="77777777" w:rsidR="00FC68DB" w:rsidRPr="002E6319" w:rsidRDefault="00FC68DB" w:rsidP="00B202D2">
            <w:pPr>
              <w:rPr>
                <w:sz w:val="20"/>
                <w:szCs w:val="18"/>
              </w:rPr>
            </w:pPr>
            <w:r w:rsidRPr="002E6319">
              <w:rPr>
                <w:sz w:val="20"/>
                <w:szCs w:val="18"/>
              </w:rPr>
              <w:t>Not allowed</w:t>
            </w:r>
          </w:p>
        </w:tc>
      </w:tr>
      <w:tr w:rsidR="00FC68DB" w:rsidRPr="007055D9" w14:paraId="32469217" w14:textId="77777777" w:rsidTr="00FC68DB">
        <w:trPr>
          <w:trHeight w:val="283"/>
          <w:jc w:val="center"/>
        </w:trPr>
        <w:tc>
          <w:tcPr>
            <w:tcW w:w="2951" w:type="dxa"/>
            <w:shd w:val="clear" w:color="auto" w:fill="auto"/>
            <w:vAlign w:val="bottom"/>
          </w:tcPr>
          <w:p w14:paraId="7A581173" w14:textId="77777777" w:rsidR="00FC68DB" w:rsidRPr="002E6319" w:rsidRDefault="00FC68DB" w:rsidP="00B202D2">
            <w:pPr>
              <w:rPr>
                <w:sz w:val="20"/>
                <w:szCs w:val="18"/>
              </w:rPr>
            </w:pPr>
            <w:r w:rsidRPr="002E6319">
              <w:rPr>
                <w:sz w:val="20"/>
                <w:szCs w:val="18"/>
              </w:rPr>
              <w:t>Fillet</w:t>
            </w:r>
          </w:p>
        </w:tc>
        <w:tc>
          <w:tcPr>
            <w:tcW w:w="4860" w:type="dxa"/>
            <w:shd w:val="clear" w:color="auto" w:fill="auto"/>
            <w:vAlign w:val="bottom"/>
          </w:tcPr>
          <w:p w14:paraId="1FA2593F" w14:textId="77777777" w:rsidR="00FC68DB" w:rsidRPr="002E6319" w:rsidRDefault="00FC68DB" w:rsidP="00B202D2">
            <w:pPr>
              <w:keepNext/>
              <w:rPr>
                <w:sz w:val="20"/>
                <w:szCs w:val="18"/>
              </w:rPr>
            </w:pPr>
            <w:r w:rsidRPr="002E6319">
              <w:rPr>
                <w:sz w:val="20"/>
                <w:szCs w:val="18"/>
              </w:rPr>
              <w:t>Required</w:t>
            </w:r>
          </w:p>
        </w:tc>
      </w:tr>
    </w:tbl>
    <w:p w14:paraId="585F4BC7" w14:textId="34384057" w:rsidR="00FC68DB" w:rsidRDefault="00FC68DB" w:rsidP="00B202D2">
      <w:pPr>
        <w:pStyle w:val="Beschriftung"/>
        <w:spacing w:before="120"/>
      </w:pPr>
      <w:bookmarkStart w:id="1896" w:name="_Toc3566497"/>
      <w:bookmarkStart w:id="1897" w:name="_Toc34747499"/>
      <w:bookmarkStart w:id="1898" w:name="_Toc77095958"/>
      <w:bookmarkStart w:id="1899" w:name="_Toc338939169"/>
      <w:r>
        <w:t xml:space="preserve">Table </w:t>
      </w:r>
      <w:r>
        <w:fldChar w:fldCharType="begin"/>
      </w:r>
      <w:r>
        <w:instrText xml:space="preserve"> SEQ Table \* ARABIC </w:instrText>
      </w:r>
      <w:r>
        <w:fldChar w:fldCharType="separate"/>
      </w:r>
      <w:r w:rsidR="008116BB">
        <w:rPr>
          <w:noProof/>
        </w:rPr>
        <w:t>99</w:t>
      </w:r>
      <w:r>
        <w:fldChar w:fldCharType="end"/>
      </w:r>
      <w:r>
        <w:t xml:space="preserve">: Values of Attribute </w:t>
      </w:r>
      <w:r w:rsidRPr="008F3D94">
        <w:rPr>
          <w:rStyle w:val="elementdeftypeChar"/>
          <w:rFonts w:eastAsia="Calibri"/>
          <w:b w:val="0"/>
        </w:rPr>
        <w:t>section</w:t>
      </w:r>
      <w:bookmarkEnd w:id="1896"/>
      <w:bookmarkEnd w:id="1897"/>
      <w:bookmarkEnd w:id="1898"/>
    </w:p>
    <w:p w14:paraId="5AEAFFD0" w14:textId="77777777" w:rsidR="00FC68DB" w:rsidRPr="007055D9" w:rsidRDefault="00FC68DB" w:rsidP="00B202D2">
      <w:pPr>
        <w:pStyle w:val="berschrift5"/>
      </w:pPr>
      <w:r w:rsidRPr="007055D9">
        <w:t xml:space="preserve">Attribute </w:t>
      </w:r>
      <w:r>
        <w:t>"</w:t>
      </w:r>
      <w:r w:rsidRPr="007055D9">
        <w:t>angle</w:t>
      </w:r>
      <w:bookmarkEnd w:id="1899"/>
      <w:r>
        <w:t>"</w:t>
      </w:r>
    </w:p>
    <w:p w14:paraId="0464A555" w14:textId="77777777" w:rsidR="00FC68DB" w:rsidRPr="007055D9" w:rsidRDefault="00FC68DB" w:rsidP="00B202D2">
      <w:r w:rsidRPr="007055D9">
        <w:t xml:space="preserve">The attribute </w:t>
      </w:r>
      <w:r w:rsidRPr="007055D9">
        <w:rPr>
          <w:rStyle w:val="XMLAttribute"/>
        </w:rPr>
        <w:t xml:space="preserve">angle </w:t>
      </w:r>
      <w:r w:rsidRPr="007055D9">
        <w:t>specifies the angle of the weld relative to the base sheet. Depending on the section this is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7055D9" w14:paraId="2961254D"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276E65" w14:textId="77777777" w:rsidR="00FC68DB" w:rsidRPr="007055D9" w:rsidRDefault="00FC68DB" w:rsidP="00B202D2">
            <w:pPr>
              <w:rPr>
                <w:b/>
                <w:i/>
                <w:sz w:val="20"/>
              </w:rPr>
            </w:pPr>
            <w:r w:rsidRPr="007055D9">
              <w:rPr>
                <w:b/>
                <w:i/>
                <w:sz w:val="20"/>
              </w:rPr>
              <w:t xml:space="preserve">Attribute value </w:t>
            </w:r>
            <w:r>
              <w:rPr>
                <w:b/>
                <w:i/>
                <w:sz w:val="20"/>
              </w:rPr>
              <w:t>"</w:t>
            </w:r>
            <w:r w:rsidRPr="007055D9">
              <w:rPr>
                <w:b/>
                <w:i/>
                <w:sz w:val="20"/>
              </w:rPr>
              <w:t>section</w:t>
            </w:r>
            <w:r>
              <w:rPr>
                <w:b/>
                <w:i/>
                <w:sz w:val="20"/>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C2DB3B" w14:textId="77777777" w:rsidR="00FC68DB" w:rsidRPr="007055D9" w:rsidRDefault="00FC68DB" w:rsidP="00B202D2">
            <w:pPr>
              <w:rPr>
                <w:b/>
                <w:i/>
                <w:sz w:val="20"/>
              </w:rPr>
            </w:pPr>
            <w:r w:rsidRPr="007055D9">
              <w:rPr>
                <w:b/>
                <w:i/>
                <w:sz w:val="20"/>
              </w:rPr>
              <w:t xml:space="preserve">Attribute </w:t>
            </w:r>
            <w:r>
              <w:rPr>
                <w:b/>
                <w:i/>
                <w:sz w:val="20"/>
              </w:rPr>
              <w:t>"</w:t>
            </w:r>
            <w:r w:rsidRPr="007055D9">
              <w:rPr>
                <w:b/>
                <w:i/>
                <w:sz w:val="20"/>
              </w:rPr>
              <w:t>angle</w:t>
            </w:r>
            <w:r>
              <w:rPr>
                <w:b/>
                <w:i/>
                <w:sz w:val="20"/>
              </w:rPr>
              <w:t>"</w:t>
            </w:r>
          </w:p>
        </w:tc>
      </w:tr>
      <w:tr w:rsidR="00FC68DB" w:rsidRPr="007055D9" w14:paraId="3DAB63F9" w14:textId="77777777" w:rsidTr="00FC68DB">
        <w:trPr>
          <w:jc w:val="center"/>
        </w:trPr>
        <w:tc>
          <w:tcPr>
            <w:tcW w:w="2951" w:type="dxa"/>
            <w:shd w:val="clear" w:color="auto" w:fill="auto"/>
            <w:vAlign w:val="bottom"/>
          </w:tcPr>
          <w:p w14:paraId="0EE0BDAA" w14:textId="77777777" w:rsidR="00FC68DB" w:rsidRPr="002E6319" w:rsidRDefault="00FC68DB" w:rsidP="00B202D2">
            <w:pPr>
              <w:rPr>
                <w:sz w:val="20"/>
                <w:szCs w:val="18"/>
              </w:rPr>
            </w:pPr>
            <w:r w:rsidRPr="002E6319">
              <w:rPr>
                <w:sz w:val="20"/>
                <w:szCs w:val="18"/>
              </w:rPr>
              <w:t>HV</w:t>
            </w:r>
          </w:p>
        </w:tc>
        <w:tc>
          <w:tcPr>
            <w:tcW w:w="4860" w:type="dxa"/>
            <w:shd w:val="clear" w:color="auto" w:fill="auto"/>
            <w:vAlign w:val="bottom"/>
          </w:tcPr>
          <w:p w14:paraId="5ED8C932" w14:textId="77777777" w:rsidR="00FC68DB" w:rsidRPr="002E6319" w:rsidRDefault="00FC68DB" w:rsidP="00B202D2">
            <w:pPr>
              <w:rPr>
                <w:sz w:val="20"/>
                <w:szCs w:val="18"/>
              </w:rPr>
            </w:pPr>
            <w:r w:rsidRPr="002E6319">
              <w:rPr>
                <w:sz w:val="20"/>
                <w:szCs w:val="18"/>
              </w:rPr>
              <w:t>Optional</w:t>
            </w:r>
          </w:p>
        </w:tc>
      </w:tr>
      <w:tr w:rsidR="00FC68DB" w:rsidRPr="007055D9" w14:paraId="51BAF7A0" w14:textId="77777777" w:rsidTr="00FC68DB">
        <w:trPr>
          <w:jc w:val="center"/>
        </w:trPr>
        <w:tc>
          <w:tcPr>
            <w:tcW w:w="2951" w:type="dxa"/>
            <w:shd w:val="clear" w:color="auto" w:fill="auto"/>
            <w:vAlign w:val="bottom"/>
          </w:tcPr>
          <w:p w14:paraId="73271501" w14:textId="77777777" w:rsidR="00FC68DB" w:rsidRPr="002E6319" w:rsidRDefault="00FC68DB" w:rsidP="00B202D2">
            <w:pPr>
              <w:rPr>
                <w:sz w:val="20"/>
                <w:szCs w:val="18"/>
              </w:rPr>
            </w:pPr>
            <w:r w:rsidRPr="002E6319">
              <w:rPr>
                <w:sz w:val="20"/>
                <w:szCs w:val="18"/>
              </w:rPr>
              <w:t>U</w:t>
            </w:r>
          </w:p>
        </w:tc>
        <w:tc>
          <w:tcPr>
            <w:tcW w:w="4860" w:type="dxa"/>
            <w:shd w:val="clear" w:color="auto" w:fill="auto"/>
            <w:vAlign w:val="bottom"/>
          </w:tcPr>
          <w:p w14:paraId="3D5DC77E" w14:textId="77777777" w:rsidR="00FC68DB" w:rsidRPr="002E6319" w:rsidRDefault="00FC68DB" w:rsidP="00B202D2">
            <w:pPr>
              <w:rPr>
                <w:sz w:val="20"/>
                <w:szCs w:val="18"/>
              </w:rPr>
            </w:pPr>
            <w:r w:rsidRPr="002E6319">
              <w:rPr>
                <w:sz w:val="20"/>
                <w:szCs w:val="18"/>
              </w:rPr>
              <w:t>Not allowed</w:t>
            </w:r>
          </w:p>
        </w:tc>
      </w:tr>
      <w:tr w:rsidR="00FC68DB" w:rsidRPr="007055D9" w14:paraId="47C75C1D" w14:textId="77777777" w:rsidTr="00FC68DB">
        <w:trPr>
          <w:jc w:val="center"/>
        </w:trPr>
        <w:tc>
          <w:tcPr>
            <w:tcW w:w="2951" w:type="dxa"/>
            <w:shd w:val="clear" w:color="auto" w:fill="auto"/>
            <w:vAlign w:val="bottom"/>
          </w:tcPr>
          <w:p w14:paraId="0CBAA093" w14:textId="77777777" w:rsidR="00FC68DB" w:rsidRPr="002E6319" w:rsidRDefault="00FC68DB" w:rsidP="00B202D2">
            <w:pPr>
              <w:rPr>
                <w:sz w:val="20"/>
                <w:szCs w:val="18"/>
              </w:rPr>
            </w:pPr>
            <w:r w:rsidRPr="002E6319">
              <w:rPr>
                <w:sz w:val="20"/>
                <w:szCs w:val="18"/>
              </w:rPr>
              <w:t>Fillet</w:t>
            </w:r>
          </w:p>
        </w:tc>
        <w:tc>
          <w:tcPr>
            <w:tcW w:w="4860" w:type="dxa"/>
            <w:shd w:val="clear" w:color="auto" w:fill="auto"/>
            <w:vAlign w:val="bottom"/>
          </w:tcPr>
          <w:p w14:paraId="6EAEED02" w14:textId="77777777" w:rsidR="00FC68DB" w:rsidRPr="002E6319" w:rsidRDefault="00FC68DB" w:rsidP="00B202D2">
            <w:pPr>
              <w:keepNext/>
              <w:rPr>
                <w:sz w:val="20"/>
                <w:szCs w:val="18"/>
              </w:rPr>
            </w:pPr>
            <w:r w:rsidRPr="002E6319">
              <w:rPr>
                <w:sz w:val="20"/>
                <w:szCs w:val="18"/>
              </w:rPr>
              <w:t>Required</w:t>
            </w:r>
          </w:p>
        </w:tc>
      </w:tr>
    </w:tbl>
    <w:p w14:paraId="46259E13" w14:textId="48AD37A1" w:rsidR="00FC68DB" w:rsidRDefault="00FC68DB" w:rsidP="00B202D2">
      <w:pPr>
        <w:pStyle w:val="Beschriftung"/>
        <w:spacing w:before="120"/>
      </w:pPr>
      <w:bookmarkStart w:id="1900" w:name="_Toc3566498"/>
      <w:bookmarkStart w:id="1901" w:name="_Toc34747500"/>
      <w:bookmarkStart w:id="1902" w:name="_Toc77095959"/>
      <w:bookmarkStart w:id="1903" w:name="_Toc338939170"/>
      <w:r>
        <w:t xml:space="preserve">Table </w:t>
      </w:r>
      <w:r>
        <w:fldChar w:fldCharType="begin"/>
      </w:r>
      <w:r>
        <w:instrText xml:space="preserve"> SEQ Table \* ARABIC </w:instrText>
      </w:r>
      <w:r>
        <w:fldChar w:fldCharType="separate"/>
      </w:r>
      <w:r w:rsidR="008116BB">
        <w:rPr>
          <w:noProof/>
        </w:rPr>
        <w:t>100</w:t>
      </w:r>
      <w:r>
        <w:fldChar w:fldCharType="end"/>
      </w:r>
      <w:r>
        <w:t xml:space="preserve">: Values of Attribute </w:t>
      </w:r>
      <w:r>
        <w:rPr>
          <w:rStyle w:val="elementdeftypeChar"/>
          <w:rFonts w:eastAsia="Calibri"/>
          <w:b w:val="0"/>
        </w:rPr>
        <w:t>angle</w:t>
      </w:r>
      <w:bookmarkEnd w:id="1900"/>
      <w:bookmarkEnd w:id="1901"/>
      <w:bookmarkEnd w:id="1902"/>
    </w:p>
    <w:p w14:paraId="2C2E1B11" w14:textId="77777777" w:rsidR="00FC68DB" w:rsidRPr="007055D9" w:rsidRDefault="00FC68DB" w:rsidP="00B202D2">
      <w:pPr>
        <w:pStyle w:val="berschrift5"/>
      </w:pPr>
      <w:r w:rsidRPr="007055D9">
        <w:t xml:space="preserve">Attribute </w:t>
      </w:r>
      <w:r>
        <w:t>"</w:t>
      </w:r>
      <w:r w:rsidRPr="007055D9">
        <w:t>shape</w:t>
      </w:r>
      <w:bookmarkEnd w:id="1903"/>
      <w:r>
        <w:t>"</w:t>
      </w:r>
    </w:p>
    <w:p w14:paraId="7FD11EAF"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p>
    <w:p w14:paraId="149312AB" w14:textId="77777777" w:rsidR="00FC68DB" w:rsidRPr="007055D9" w:rsidRDefault="00FC68DB" w:rsidP="00B202D2">
      <w:pPr>
        <w:pStyle w:val="berschrift5"/>
      </w:pPr>
      <w:bookmarkStart w:id="1904" w:name="_Toc338939171"/>
      <w:r w:rsidRPr="007055D9">
        <w:t xml:space="preserve">Attribute </w:t>
      </w:r>
      <w:r>
        <w:t>"</w:t>
      </w:r>
      <w:r w:rsidRPr="007055D9">
        <w:t>penetration</w:t>
      </w:r>
      <w:bookmarkEnd w:id="1904"/>
      <w:r>
        <w:t>"</w:t>
      </w:r>
    </w:p>
    <w:p w14:paraId="693FDD98" w14:textId="77777777" w:rsidR="00FC68DB" w:rsidRPr="007055D9" w:rsidRDefault="00FC68DB" w:rsidP="00B202D2">
      <w:r w:rsidRPr="007055D9">
        <w:t xml:space="preserve">The attribute </w:t>
      </w:r>
      <w:r w:rsidRPr="007055D9">
        <w:rPr>
          <w:rStyle w:val="XMLAttribute"/>
        </w:rPr>
        <w:t xml:space="preserve">penetration </w:t>
      </w:r>
      <w:r w:rsidRPr="007055D9">
        <w:t>specifies the degree of penetration resulting from the welding.</w:t>
      </w:r>
    </w:p>
    <w:p w14:paraId="52250841" w14:textId="77777777" w:rsidR="00FC68DB" w:rsidRPr="007055D9" w:rsidRDefault="00FC68DB" w:rsidP="00B202D2">
      <w:pPr>
        <w:pStyle w:val="berschrift5"/>
      </w:pPr>
      <w:bookmarkStart w:id="1905" w:name="_Toc338939173"/>
      <w:r w:rsidRPr="007055D9">
        <w:t xml:space="preserve">Attribute </w:t>
      </w:r>
      <w:r>
        <w:t>"</w:t>
      </w:r>
      <w:r w:rsidRPr="007055D9">
        <w:t>filler</w:t>
      </w:r>
      <w:bookmarkEnd w:id="1905"/>
      <w:r>
        <w:t>"</w:t>
      </w:r>
    </w:p>
    <w:p w14:paraId="71BA7F00" w14:textId="77777777" w:rsidR="00FC68DB" w:rsidRPr="007055D9" w:rsidRDefault="00FC68DB" w:rsidP="00B202D2">
      <w:r w:rsidRPr="007055D9">
        <w:t>Valid values for the attribute filler can be:</w:t>
      </w:r>
    </w:p>
    <w:p w14:paraId="1AA71797" w14:textId="77777777" w:rsidR="00FC68DB" w:rsidRPr="007055D9" w:rsidRDefault="00FC68DB" w:rsidP="00BA04B6">
      <w:pPr>
        <w:pStyle w:val="Aufzhlungszeichen"/>
        <w:numPr>
          <w:ilvl w:val="0"/>
          <w:numId w:val="11"/>
        </w:numPr>
        <w:rPr>
          <w:rStyle w:val="XMLAttribute"/>
        </w:rPr>
      </w:pPr>
      <w:r w:rsidRPr="007055D9">
        <w:rPr>
          <w:rStyle w:val="XMLAttribute"/>
        </w:rPr>
        <w:t>yes</w:t>
      </w:r>
    </w:p>
    <w:p w14:paraId="1740C79C" w14:textId="77777777" w:rsidR="00FC68DB" w:rsidRPr="007055D9" w:rsidRDefault="00FC68DB" w:rsidP="00BA04B6">
      <w:pPr>
        <w:pStyle w:val="Aufzhlungszeichen"/>
        <w:numPr>
          <w:ilvl w:val="0"/>
          <w:numId w:val="11"/>
        </w:numPr>
        <w:rPr>
          <w:rStyle w:val="XMLAttribute"/>
        </w:rPr>
      </w:pPr>
      <w:r w:rsidRPr="007055D9">
        <w:rPr>
          <w:rStyle w:val="XMLAttribute"/>
        </w:rPr>
        <w:t>no</w:t>
      </w:r>
    </w:p>
    <w:p w14:paraId="2B3677A7" w14:textId="77777777" w:rsidR="00FC68DB" w:rsidRDefault="00FC68DB" w:rsidP="00B202D2">
      <w:pPr>
        <w:pStyle w:val="Note"/>
        <w:rPr>
          <w:sz w:val="22"/>
        </w:rPr>
      </w:pPr>
      <w:r w:rsidRPr="000A7E0B">
        <w:rPr>
          <w:b/>
          <w:sz w:val="22"/>
        </w:rPr>
        <w:t xml:space="preserve">Note: </w:t>
      </w:r>
      <w:r w:rsidRPr="000A7E0B">
        <w:rPr>
          <w:sz w:val="22"/>
        </w:rPr>
        <w:t>Depending on the technology the default value can different (see in Generic Seam Weld Definition section under attribute filler).</w:t>
      </w:r>
    </w:p>
    <w:p w14:paraId="6398FC2F"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7F0F91F4" w14:textId="77777777" w:rsidR="00FC68DB" w:rsidRPr="000A7E0B" w:rsidRDefault="00FC68DB" w:rsidP="00B202D2">
      <w:pPr>
        <w:pStyle w:val="Note"/>
        <w:rPr>
          <w:sz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135F39A6" w14:textId="77777777" w:rsidR="00FC68DB" w:rsidRPr="007055D9" w:rsidRDefault="00FC68DB" w:rsidP="00B202D2">
      <w:pPr>
        <w:pStyle w:val="Example"/>
        <w:keepNext/>
      </w:pPr>
      <w:r w:rsidRPr="007055D9">
        <w:t>Example</w:t>
      </w:r>
      <w:r>
        <w:t xml:space="preserve"> A (</w:t>
      </w:r>
      <w:r w:rsidRPr="00951734">
        <w:rPr>
          <w:sz w:val="22"/>
        </w:rPr>
        <w:t xml:space="preserve">within each </w:t>
      </w:r>
      <w:r w:rsidRPr="00951734">
        <w:rPr>
          <w:rFonts w:ascii="Courier New" w:hAnsi="Courier New" w:cs="Courier New"/>
          <w:i/>
          <w:sz w:val="18"/>
        </w:rPr>
        <w:t>attribute</w:t>
      </w:r>
      <w:r>
        <w:t>)</w:t>
      </w:r>
      <w:r w:rsidRPr="007055D9">
        <w:t>:</w:t>
      </w:r>
    </w:p>
    <w:p w14:paraId="47336075" w14:textId="77777777" w:rsidR="00FC68DB" w:rsidRDefault="00FC68DB" w:rsidP="00B202D2">
      <w:pPr>
        <w:pStyle w:val="XMLCode"/>
        <w:keepNext/>
      </w:pPr>
    </w:p>
    <w:p w14:paraId="19084977" w14:textId="77777777" w:rsidR="00FC68DB" w:rsidRDefault="00FC68DB" w:rsidP="00B202D2">
      <w:pPr>
        <w:pStyle w:val="XMLCode"/>
        <w:keepNext/>
      </w:pPr>
      <w:r w:rsidRPr="007055D9">
        <w:t>&lt;</w:t>
      </w:r>
      <w:proofErr w:type="spellStart"/>
      <w:r>
        <w:t>seamweld</w:t>
      </w:r>
      <w:proofErr w:type="spellEnd"/>
      <w:r>
        <w:t>&gt;</w:t>
      </w:r>
    </w:p>
    <w:p w14:paraId="6DF70F5A" w14:textId="77777777" w:rsidR="00FC68DB" w:rsidRPr="001E3F9F" w:rsidRDefault="00FC68DB" w:rsidP="00B202D2">
      <w:pPr>
        <w:pStyle w:val="XMLCode"/>
        <w:keepNext/>
        <w:rPr>
          <w:b/>
          <w:color w:val="0070C0"/>
        </w:rPr>
      </w:pPr>
      <w:r w:rsidRPr="001E3F9F">
        <w:rPr>
          <w:b/>
          <w:color w:val="0070C0"/>
        </w:rPr>
        <w:t xml:space="preserve">    </w:t>
      </w:r>
      <w:r w:rsidRPr="008918B7">
        <w:t>&lt;</w:t>
      </w:r>
      <w:proofErr w:type="spellStart"/>
      <w:r w:rsidRPr="008918B7">
        <w:t>corner_weld</w:t>
      </w:r>
      <w:proofErr w:type="spellEnd"/>
      <w:r w:rsidRPr="008918B7">
        <w:t xml:space="preserve"> base=</w:t>
      </w:r>
      <w:r>
        <w:t>"</w:t>
      </w:r>
      <w:r w:rsidRPr="008918B7">
        <w:t>1</w:t>
      </w:r>
      <w:r>
        <w:t>"</w:t>
      </w:r>
      <w:r w:rsidRPr="008918B7">
        <w:t xml:space="preserve"> technology=</w:t>
      </w:r>
      <w:r>
        <w:t>"</w:t>
      </w:r>
      <w:r w:rsidRPr="008918B7">
        <w:t>resistance</w:t>
      </w:r>
      <w:r>
        <w:t>"</w:t>
      </w:r>
      <w:r w:rsidRPr="008918B7">
        <w:t>&gt;</w:t>
      </w:r>
    </w:p>
    <w:p w14:paraId="3A14E795" w14:textId="77777777" w:rsidR="00FC68DB" w:rsidRPr="00966BAF" w:rsidRDefault="00FC68DB" w:rsidP="00B202D2">
      <w:pPr>
        <w:pStyle w:val="XMLCode"/>
        <w:rPr>
          <w:b/>
          <w:color w:val="0070C0"/>
          <w:lang w:val="es-ES"/>
        </w:rPr>
      </w:pPr>
      <w:r w:rsidRPr="001E3F9F">
        <w:rPr>
          <w:b/>
          <w:color w:val="0070C0"/>
        </w:rPr>
        <w:t xml:space="preserve">        </w:t>
      </w:r>
      <w:r w:rsidRPr="00966BAF">
        <w:rPr>
          <w:b/>
          <w:color w:val="0070C0"/>
          <w:lang w:val="es-ES"/>
        </w:rPr>
        <w:t>&lt;weld_position u="0" x="0" y="1" z="0"</w:t>
      </w:r>
    </w:p>
    <w:p w14:paraId="4F050A95" w14:textId="77777777" w:rsidR="00FC68DB" w:rsidRPr="00D977AB" w:rsidRDefault="00FC68DB" w:rsidP="00B202D2">
      <w:pPr>
        <w:pStyle w:val="XMLCode"/>
        <w:rPr>
          <w:b/>
          <w:color w:val="0070C0"/>
        </w:rPr>
      </w:pPr>
      <w:r w:rsidRPr="00966BAF">
        <w:rPr>
          <w:b/>
          <w:color w:val="0070C0"/>
          <w:lang w:val="es-ES"/>
        </w:rPr>
        <w:t xml:space="preserve">                       </w:t>
      </w:r>
      <w:r w:rsidRPr="00D977AB">
        <w:rPr>
          <w:b/>
          <w:color w:val="0070C0"/>
        </w:rPr>
        <w:t>reference="false"</w:t>
      </w:r>
    </w:p>
    <w:p w14:paraId="0F73CC99" w14:textId="77777777" w:rsidR="00FC68DB" w:rsidRPr="001E3F9F" w:rsidRDefault="00FC68DB" w:rsidP="00B202D2">
      <w:pPr>
        <w:pStyle w:val="XMLCode"/>
        <w:rPr>
          <w:b/>
          <w:color w:val="0070C0"/>
        </w:rPr>
      </w:pPr>
      <w:r w:rsidRPr="001E3F9F">
        <w:rPr>
          <w:b/>
          <w:color w:val="0070C0"/>
        </w:rPr>
        <w:t xml:space="preserve">                       section=</w:t>
      </w:r>
      <w:r>
        <w:rPr>
          <w:b/>
          <w:color w:val="0070C0"/>
        </w:rPr>
        <w:t>"</w:t>
      </w:r>
      <w:r w:rsidRPr="001E3F9F">
        <w:rPr>
          <w:b/>
          <w:color w:val="0070C0"/>
        </w:rPr>
        <w:t>Fillet</w:t>
      </w:r>
      <w:r>
        <w:rPr>
          <w:b/>
          <w:color w:val="0070C0"/>
        </w:rPr>
        <w:t>"</w:t>
      </w:r>
    </w:p>
    <w:p w14:paraId="687CD495" w14:textId="77777777" w:rsidR="00FC68DB" w:rsidRPr="001E3F9F" w:rsidRDefault="00FC68DB" w:rsidP="00B202D2">
      <w:pPr>
        <w:pStyle w:val="XMLCode"/>
        <w:rPr>
          <w:b/>
          <w:color w:val="0070C0"/>
        </w:rPr>
      </w:pPr>
      <w:r w:rsidRPr="001E3F9F">
        <w:rPr>
          <w:b/>
          <w:color w:val="0070C0"/>
        </w:rPr>
        <w:t xml:space="preserve">                       thickness=</w:t>
      </w:r>
      <w:r>
        <w:rPr>
          <w:b/>
          <w:color w:val="0070C0"/>
        </w:rPr>
        <w:t>"</w:t>
      </w:r>
      <w:r w:rsidRPr="001E3F9F">
        <w:rPr>
          <w:b/>
          <w:color w:val="0070C0"/>
        </w:rPr>
        <w:t>1.5</w:t>
      </w:r>
      <w:r>
        <w:rPr>
          <w:b/>
          <w:color w:val="0070C0"/>
        </w:rPr>
        <w:t>"</w:t>
      </w:r>
    </w:p>
    <w:p w14:paraId="17F45184" w14:textId="77777777" w:rsidR="00FC68DB" w:rsidRPr="001E3F9F" w:rsidRDefault="00FC68DB" w:rsidP="00B202D2">
      <w:pPr>
        <w:pStyle w:val="XMLCode"/>
        <w:rPr>
          <w:b/>
          <w:color w:val="0070C0"/>
        </w:rPr>
      </w:pPr>
      <w:r w:rsidRPr="001E3F9F">
        <w:rPr>
          <w:b/>
          <w:color w:val="0070C0"/>
        </w:rPr>
        <w:t xml:space="preserve">                       angle=</w:t>
      </w:r>
      <w:r>
        <w:rPr>
          <w:b/>
          <w:color w:val="0070C0"/>
        </w:rPr>
        <w:t>"</w:t>
      </w:r>
      <w:r w:rsidRPr="001E3F9F">
        <w:rPr>
          <w:b/>
          <w:color w:val="0070C0"/>
        </w:rPr>
        <w:t>30</w:t>
      </w:r>
      <w:r>
        <w:rPr>
          <w:b/>
          <w:color w:val="0070C0"/>
        </w:rPr>
        <w:t>"</w:t>
      </w:r>
    </w:p>
    <w:p w14:paraId="12E7F253" w14:textId="77777777" w:rsidR="00FC68DB" w:rsidRPr="00D977AB" w:rsidRDefault="00FC68DB" w:rsidP="00B202D2">
      <w:pPr>
        <w:pStyle w:val="XMLCode"/>
        <w:rPr>
          <w:b/>
          <w:color w:val="0070C0"/>
        </w:rPr>
      </w:pPr>
      <w:r w:rsidRPr="00D977AB">
        <w:rPr>
          <w:b/>
          <w:color w:val="0070C0"/>
        </w:rPr>
        <w:t xml:space="preserve">                       </w:t>
      </w:r>
      <w:r w:rsidRPr="001E3F9F">
        <w:rPr>
          <w:b/>
          <w:color w:val="0070C0"/>
        </w:rPr>
        <w:t>shape=</w:t>
      </w:r>
      <w:r>
        <w:rPr>
          <w:b/>
          <w:color w:val="0070C0"/>
        </w:rPr>
        <w:t>"</w:t>
      </w:r>
      <w:r w:rsidRPr="001E3F9F">
        <w:rPr>
          <w:b/>
          <w:color w:val="0070C0"/>
        </w:rPr>
        <w:t>concave</w:t>
      </w:r>
      <w:r>
        <w:rPr>
          <w:b/>
          <w:color w:val="0070C0"/>
        </w:rPr>
        <w:t>"</w:t>
      </w:r>
    </w:p>
    <w:p w14:paraId="6748048F" w14:textId="77777777" w:rsidR="00FC68DB" w:rsidRPr="001E3F9F" w:rsidRDefault="00FC68DB" w:rsidP="00B202D2">
      <w:pPr>
        <w:pStyle w:val="XMLCode"/>
        <w:rPr>
          <w:b/>
          <w:color w:val="0070C0"/>
        </w:rPr>
      </w:pPr>
      <w:r w:rsidRPr="001E3F9F">
        <w:rPr>
          <w:b/>
          <w:color w:val="0070C0"/>
        </w:rPr>
        <w:t xml:space="preserve">                       penetration=</w:t>
      </w:r>
      <w:r>
        <w:rPr>
          <w:b/>
          <w:color w:val="0070C0"/>
        </w:rPr>
        <w:t>"</w:t>
      </w:r>
      <w:r w:rsidRPr="001E3F9F">
        <w:rPr>
          <w:b/>
          <w:color w:val="0070C0"/>
        </w:rPr>
        <w:t>0.5</w:t>
      </w:r>
      <w:r>
        <w:rPr>
          <w:b/>
          <w:color w:val="0070C0"/>
        </w:rPr>
        <w:t>"</w:t>
      </w:r>
    </w:p>
    <w:p w14:paraId="50E3DACF" w14:textId="77777777" w:rsidR="00FC68DB" w:rsidRDefault="00FC68DB" w:rsidP="00B202D2">
      <w:pPr>
        <w:pStyle w:val="XMLCode"/>
        <w:rPr>
          <w:b/>
          <w:color w:val="0070C0"/>
        </w:rPr>
      </w:pPr>
      <w:r w:rsidRPr="001E3F9F">
        <w:rPr>
          <w:b/>
          <w:color w:val="0070C0"/>
        </w:rPr>
        <w:t xml:space="preserve">                       filler=</w:t>
      </w:r>
      <w:r>
        <w:rPr>
          <w:b/>
          <w:color w:val="0070C0"/>
        </w:rPr>
        <w:t>"</w:t>
      </w:r>
      <w:r w:rsidRPr="001E3F9F">
        <w:rPr>
          <w:b/>
          <w:color w:val="0070C0"/>
        </w:rPr>
        <w:t>yes</w:t>
      </w:r>
      <w:r>
        <w:rPr>
          <w:b/>
          <w:color w:val="0070C0"/>
        </w:rPr>
        <w:t>"</w:t>
      </w:r>
    </w:p>
    <w:p w14:paraId="504E1083" w14:textId="77777777" w:rsidR="00FC68DB" w:rsidRPr="001E3F9F" w:rsidRDefault="00FC68DB" w:rsidP="00B202D2">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r w:rsidRPr="001E3F9F">
        <w:rPr>
          <w:b/>
          <w:color w:val="0070C0"/>
        </w:rPr>
        <w:t>/&gt;</w:t>
      </w:r>
    </w:p>
    <w:p w14:paraId="5DDC5F35" w14:textId="77777777" w:rsidR="00FC68DB" w:rsidRDefault="00FC68DB" w:rsidP="00B202D2">
      <w:pPr>
        <w:pStyle w:val="XMLCode"/>
      </w:pPr>
      <w:r>
        <w:t xml:space="preserve">        &lt;</w:t>
      </w:r>
      <w:proofErr w:type="spellStart"/>
      <w:r>
        <w:t>sheet_parameter</w:t>
      </w:r>
      <w:proofErr w:type="spellEnd"/>
      <w:r>
        <w:t xml:space="preserve"> ... /&gt;</w:t>
      </w:r>
    </w:p>
    <w:p w14:paraId="6A3D6A7D" w14:textId="77777777" w:rsidR="00FC68DB" w:rsidRPr="007055D9" w:rsidRDefault="00FC68DB" w:rsidP="00B202D2">
      <w:pPr>
        <w:pStyle w:val="XMLCode"/>
      </w:pPr>
      <w:r>
        <w:t xml:space="preserve">    &lt;/</w:t>
      </w:r>
      <w:proofErr w:type="spellStart"/>
      <w:r>
        <w:t>corner_weld</w:t>
      </w:r>
      <w:proofErr w:type="spellEnd"/>
      <w:r>
        <w:t>&gt;</w:t>
      </w:r>
    </w:p>
    <w:p w14:paraId="512B2F60" w14:textId="77777777" w:rsidR="00FC68DB" w:rsidRDefault="00FC68DB" w:rsidP="00B202D2">
      <w:pPr>
        <w:pStyle w:val="XMLCode"/>
      </w:pPr>
      <w:r w:rsidRPr="007055D9">
        <w:t>&lt;/</w:t>
      </w:r>
      <w:proofErr w:type="spellStart"/>
      <w:r>
        <w:t>seamweld</w:t>
      </w:r>
      <w:proofErr w:type="spellEnd"/>
      <w:r w:rsidRPr="007055D9">
        <w:t>&gt;</w:t>
      </w:r>
    </w:p>
    <w:p w14:paraId="00C55A48" w14:textId="77777777" w:rsidR="00FC68DB" w:rsidRPr="007055D9" w:rsidRDefault="00FC68DB" w:rsidP="00B202D2">
      <w:pPr>
        <w:pStyle w:val="XMLCode"/>
      </w:pPr>
    </w:p>
    <w:p w14:paraId="2E253EEB" w14:textId="77777777" w:rsidR="00FC68DB" w:rsidRPr="007055D9" w:rsidRDefault="00FC68DB" w:rsidP="00B202D2">
      <w:pPr>
        <w:pStyle w:val="berschrift4"/>
      </w:pPr>
      <w:bookmarkStart w:id="1906" w:name="WeldDefinitionEdgeWeld"/>
      <w:bookmarkStart w:id="1907" w:name="_Toc3557023"/>
      <w:bookmarkStart w:id="1908" w:name="_Toc34747273"/>
      <w:bookmarkStart w:id="1909" w:name="_Toc77102092"/>
      <w:bookmarkStart w:id="1910" w:name="_Toc288200764"/>
      <w:bookmarkStart w:id="1911" w:name="_Toc338939108"/>
      <w:bookmarkEnd w:id="1906"/>
      <w:r w:rsidRPr="007055D9">
        <w:lastRenderedPageBreak/>
        <w:t xml:space="preserve">Element </w:t>
      </w:r>
      <w:r>
        <w:t>"</w:t>
      </w:r>
      <w:proofErr w:type="spellStart"/>
      <w:r>
        <w:t>sheet_parameter</w:t>
      </w:r>
      <w:bookmarkEnd w:id="1907"/>
      <w:proofErr w:type="spellEnd"/>
      <w:r>
        <w:t>"</w:t>
      </w:r>
      <w:bookmarkEnd w:id="1908"/>
      <w:bookmarkEnd w:id="1909"/>
    </w:p>
    <w:p w14:paraId="65EB9124" w14:textId="77777777" w:rsidR="00FC68DB" w:rsidRPr="007055D9" w:rsidRDefault="00FC68DB" w:rsidP="00B202D2">
      <w:pPr>
        <w:keepNext/>
        <w:keepLines/>
      </w:pPr>
      <w:r w:rsidRPr="007055D9">
        <w:t xml:space="preserve">For the element </w:t>
      </w:r>
      <w:r w:rsidRPr="008A6DA9">
        <w:rPr>
          <w:rStyle w:val="XMLElement"/>
        </w:rPr>
        <w:t>&lt;</w:t>
      </w:r>
      <w:proofErr w:type="spellStart"/>
      <w:r w:rsidRPr="008A6DA9">
        <w:rPr>
          <w:rStyle w:val="XMLElement"/>
        </w:rPr>
        <w:t>sheet_parameter</w:t>
      </w:r>
      <w:proofErr w:type="spellEnd"/>
      <w:r w:rsidRPr="008A6DA9">
        <w:rPr>
          <w:rStyle w:val="XMLElement"/>
        </w:rPr>
        <w:t>/&gt;</w:t>
      </w:r>
      <w:r w:rsidRPr="007055D9">
        <w:t>, the following attri</w:t>
      </w:r>
      <w:r>
        <w:t>butes can be specified for the Corner</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0AF2B9D2"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92BFA45" w14:textId="77777777" w:rsidR="00FC68DB" w:rsidRPr="007055D9" w:rsidRDefault="00FC68DB" w:rsidP="00B202D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CDF50" w14:textId="77777777" w:rsidR="00FC68DB" w:rsidRPr="007055D9" w:rsidRDefault="00FC68DB" w:rsidP="00B202D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7FED63" w14:textId="77777777" w:rsidR="00FC68DB" w:rsidRPr="007055D9" w:rsidRDefault="00FC68DB" w:rsidP="00B202D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C2A2F8" w14:textId="77777777" w:rsidR="00FC68DB" w:rsidRPr="007055D9" w:rsidRDefault="00FC68DB" w:rsidP="00B202D2">
            <w:pPr>
              <w:keepNext/>
              <w:keepLines/>
              <w:rPr>
                <w:b/>
                <w:i/>
              </w:rPr>
            </w:pPr>
            <w:r w:rsidRPr="00A20C5C">
              <w:rPr>
                <w:b/>
                <w:i/>
              </w:rPr>
              <w:t>Constraint</w:t>
            </w:r>
            <w:r>
              <w:rPr>
                <w:b/>
                <w:i/>
              </w:rPr>
              <w:t xml:space="preserve"> / Remarks</w:t>
            </w:r>
          </w:p>
        </w:tc>
      </w:tr>
      <w:tr w:rsidR="00FC68DB" w:rsidRPr="007055D9" w14:paraId="1216F65D" w14:textId="77777777" w:rsidTr="00FC68DB">
        <w:trPr>
          <w:jc w:val="center"/>
        </w:trPr>
        <w:tc>
          <w:tcPr>
            <w:tcW w:w="1574" w:type="dxa"/>
            <w:shd w:val="clear" w:color="auto" w:fill="auto"/>
          </w:tcPr>
          <w:p w14:paraId="1CCF69D5" w14:textId="77777777" w:rsidR="00FC68DB" w:rsidRPr="002D6B99" w:rsidRDefault="00FC68DB" w:rsidP="00B202D2">
            <w:pPr>
              <w:keepNext/>
              <w:keepLines/>
              <w:rPr>
                <w:rStyle w:val="Kommentarzeichen"/>
                <w:sz w:val="20"/>
                <w:szCs w:val="20"/>
                <w:lang w:eastAsia="x-none"/>
              </w:rPr>
            </w:pPr>
            <w:r>
              <w:rPr>
                <w:sz w:val="20"/>
                <w:szCs w:val="20"/>
              </w:rPr>
              <w:t>index</w:t>
            </w:r>
          </w:p>
        </w:tc>
        <w:tc>
          <w:tcPr>
            <w:tcW w:w="1418" w:type="dxa"/>
            <w:shd w:val="clear" w:color="auto" w:fill="auto"/>
          </w:tcPr>
          <w:p w14:paraId="5C1BE13A" w14:textId="77777777" w:rsidR="00FC68DB" w:rsidRPr="002D6B99" w:rsidRDefault="00FC68DB" w:rsidP="00B202D2">
            <w:pPr>
              <w:keepNext/>
              <w:keepLines/>
              <w:rPr>
                <w:sz w:val="20"/>
                <w:szCs w:val="20"/>
              </w:rPr>
            </w:pPr>
            <w:r>
              <w:rPr>
                <w:sz w:val="20"/>
                <w:szCs w:val="20"/>
              </w:rPr>
              <w:t>Integer</w:t>
            </w:r>
          </w:p>
        </w:tc>
        <w:tc>
          <w:tcPr>
            <w:tcW w:w="1275" w:type="dxa"/>
            <w:shd w:val="clear" w:color="auto" w:fill="auto"/>
          </w:tcPr>
          <w:p w14:paraId="349C4789" w14:textId="77777777" w:rsidR="00FC68DB" w:rsidRPr="002D6B99" w:rsidRDefault="00FC68DB" w:rsidP="00B202D2">
            <w:pPr>
              <w:keepNext/>
              <w:keepLines/>
              <w:rPr>
                <w:sz w:val="20"/>
                <w:szCs w:val="20"/>
              </w:rPr>
            </w:pPr>
            <w:r w:rsidRPr="002D6B99">
              <w:rPr>
                <w:sz w:val="20"/>
                <w:szCs w:val="20"/>
              </w:rPr>
              <w:t>Required</w:t>
            </w:r>
          </w:p>
        </w:tc>
        <w:tc>
          <w:tcPr>
            <w:tcW w:w="4264" w:type="dxa"/>
            <w:shd w:val="clear" w:color="auto" w:fill="auto"/>
          </w:tcPr>
          <w:p w14:paraId="6A7127F6" w14:textId="77777777" w:rsidR="00FC68DB" w:rsidRPr="002D6B99" w:rsidRDefault="00FC68DB" w:rsidP="00B202D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332499E8" w14:textId="77777777" w:rsidTr="00FC68DB">
        <w:trPr>
          <w:jc w:val="center"/>
        </w:trPr>
        <w:tc>
          <w:tcPr>
            <w:tcW w:w="1574" w:type="dxa"/>
            <w:shd w:val="clear" w:color="auto" w:fill="auto"/>
            <w:vAlign w:val="bottom"/>
          </w:tcPr>
          <w:p w14:paraId="15F61A24" w14:textId="77777777" w:rsidR="00FC68DB" w:rsidRDefault="00FC68DB" w:rsidP="00B202D2">
            <w:pPr>
              <w:keepNext/>
              <w:keepLines/>
              <w:rPr>
                <w:sz w:val="20"/>
                <w:szCs w:val="20"/>
              </w:rPr>
            </w:pPr>
            <w:r>
              <w:rPr>
                <w:sz w:val="20"/>
                <w:szCs w:val="20"/>
              </w:rPr>
              <w:t>gap</w:t>
            </w:r>
          </w:p>
        </w:tc>
        <w:tc>
          <w:tcPr>
            <w:tcW w:w="1418" w:type="dxa"/>
            <w:shd w:val="clear" w:color="auto" w:fill="auto"/>
            <w:vAlign w:val="bottom"/>
          </w:tcPr>
          <w:p w14:paraId="1D558E14"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7638552D"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6A289D3A" w14:textId="77777777" w:rsidR="00FC68DB" w:rsidRPr="002D6B99" w:rsidRDefault="00FC68DB" w:rsidP="00B202D2">
            <w:pPr>
              <w:keepNext/>
              <w:keepLines/>
              <w:rPr>
                <w:sz w:val="20"/>
                <w:szCs w:val="20"/>
              </w:rPr>
            </w:pPr>
            <w:r>
              <w:rPr>
                <w:sz w:val="20"/>
                <w:szCs w:val="20"/>
              </w:rPr>
              <w:t>Default value is 0</w:t>
            </w:r>
          </w:p>
        </w:tc>
      </w:tr>
      <w:tr w:rsidR="00FC68DB" w:rsidRPr="007055D9" w14:paraId="642AE83A" w14:textId="77777777" w:rsidTr="00FC68DB">
        <w:trPr>
          <w:jc w:val="center"/>
        </w:trPr>
        <w:tc>
          <w:tcPr>
            <w:tcW w:w="1574" w:type="dxa"/>
            <w:shd w:val="clear" w:color="auto" w:fill="auto"/>
            <w:vAlign w:val="bottom"/>
          </w:tcPr>
          <w:p w14:paraId="1E3118F9" w14:textId="77777777" w:rsidR="00FC68DB" w:rsidRDefault="00FC68DB" w:rsidP="00B202D2">
            <w:pPr>
              <w:keepLines/>
              <w:rPr>
                <w:sz w:val="20"/>
                <w:szCs w:val="20"/>
              </w:rPr>
            </w:pPr>
            <w:proofErr w:type="spellStart"/>
            <w:r>
              <w:rPr>
                <w:sz w:val="20"/>
                <w:szCs w:val="20"/>
              </w:rPr>
              <w:t>sheet_thickness</w:t>
            </w:r>
            <w:proofErr w:type="spellEnd"/>
          </w:p>
        </w:tc>
        <w:tc>
          <w:tcPr>
            <w:tcW w:w="1418" w:type="dxa"/>
            <w:shd w:val="clear" w:color="auto" w:fill="auto"/>
            <w:vAlign w:val="bottom"/>
          </w:tcPr>
          <w:p w14:paraId="5C97CB11" w14:textId="77777777" w:rsidR="00FC68DB" w:rsidRPr="002D6B99" w:rsidRDefault="00FC68DB" w:rsidP="00B202D2">
            <w:pPr>
              <w:keepLines/>
              <w:rPr>
                <w:sz w:val="20"/>
                <w:szCs w:val="20"/>
              </w:rPr>
            </w:pPr>
            <w:r>
              <w:rPr>
                <w:sz w:val="20"/>
                <w:szCs w:val="20"/>
              </w:rPr>
              <w:t>Floating point</w:t>
            </w:r>
          </w:p>
        </w:tc>
        <w:tc>
          <w:tcPr>
            <w:tcW w:w="1275" w:type="dxa"/>
            <w:shd w:val="clear" w:color="auto" w:fill="auto"/>
            <w:vAlign w:val="bottom"/>
          </w:tcPr>
          <w:p w14:paraId="4656375F" w14:textId="77777777" w:rsidR="00FC68DB" w:rsidRPr="002D6B99" w:rsidRDefault="00FC68DB" w:rsidP="00B202D2">
            <w:pPr>
              <w:keepLines/>
              <w:rPr>
                <w:sz w:val="20"/>
                <w:szCs w:val="20"/>
              </w:rPr>
            </w:pPr>
            <w:r>
              <w:rPr>
                <w:sz w:val="20"/>
                <w:szCs w:val="20"/>
              </w:rPr>
              <w:t>Optional</w:t>
            </w:r>
          </w:p>
        </w:tc>
        <w:tc>
          <w:tcPr>
            <w:tcW w:w="4264" w:type="dxa"/>
            <w:shd w:val="clear" w:color="auto" w:fill="auto"/>
            <w:vAlign w:val="bottom"/>
          </w:tcPr>
          <w:p w14:paraId="74971C70" w14:textId="77777777" w:rsidR="00FC68DB" w:rsidRPr="002D6B99" w:rsidRDefault="00FC68DB" w:rsidP="00B202D2">
            <w:pPr>
              <w:keepLines/>
              <w:rPr>
                <w:sz w:val="20"/>
                <w:szCs w:val="20"/>
              </w:rPr>
            </w:pPr>
            <w:r>
              <w:rPr>
                <w:sz w:val="20"/>
                <w:szCs w:val="20"/>
              </w:rPr>
              <w:t>-</w:t>
            </w:r>
          </w:p>
        </w:tc>
      </w:tr>
      <w:tr w:rsidR="00FC68DB" w:rsidRPr="007055D9" w14:paraId="3DAF9FA2" w14:textId="77777777" w:rsidTr="00FC68DB">
        <w:trPr>
          <w:jc w:val="center"/>
        </w:trPr>
        <w:tc>
          <w:tcPr>
            <w:tcW w:w="1574" w:type="dxa"/>
            <w:shd w:val="clear" w:color="auto" w:fill="auto"/>
            <w:vAlign w:val="bottom"/>
          </w:tcPr>
          <w:p w14:paraId="5D1BD681" w14:textId="77777777" w:rsidR="00FC68DB" w:rsidRDefault="00FC68DB" w:rsidP="00B202D2">
            <w:pPr>
              <w:keepLines/>
              <w:rPr>
                <w:sz w:val="20"/>
                <w:szCs w:val="20"/>
              </w:rPr>
            </w:pPr>
            <w:proofErr w:type="spellStart"/>
            <w:r>
              <w:rPr>
                <w:sz w:val="20"/>
                <w:szCs w:val="20"/>
              </w:rPr>
              <w:t>sheet_angle</w:t>
            </w:r>
            <w:proofErr w:type="spellEnd"/>
          </w:p>
        </w:tc>
        <w:tc>
          <w:tcPr>
            <w:tcW w:w="1418" w:type="dxa"/>
            <w:shd w:val="clear" w:color="auto" w:fill="auto"/>
            <w:vAlign w:val="bottom"/>
          </w:tcPr>
          <w:p w14:paraId="1001001D" w14:textId="77777777" w:rsidR="00FC68DB" w:rsidRPr="002D6B99" w:rsidRDefault="00FC68DB" w:rsidP="00B202D2">
            <w:pPr>
              <w:keepLines/>
              <w:rPr>
                <w:sz w:val="20"/>
                <w:szCs w:val="20"/>
              </w:rPr>
            </w:pPr>
            <w:r>
              <w:rPr>
                <w:sz w:val="20"/>
                <w:szCs w:val="20"/>
              </w:rPr>
              <w:t>Floating point</w:t>
            </w:r>
          </w:p>
        </w:tc>
        <w:tc>
          <w:tcPr>
            <w:tcW w:w="1275" w:type="dxa"/>
            <w:shd w:val="clear" w:color="auto" w:fill="auto"/>
            <w:vAlign w:val="bottom"/>
          </w:tcPr>
          <w:p w14:paraId="116E0592" w14:textId="77777777" w:rsidR="00FC68DB" w:rsidRPr="002D6B99" w:rsidRDefault="00FC68DB" w:rsidP="00B202D2">
            <w:pPr>
              <w:keepLines/>
              <w:rPr>
                <w:sz w:val="20"/>
                <w:szCs w:val="20"/>
              </w:rPr>
            </w:pPr>
            <w:r>
              <w:rPr>
                <w:sz w:val="20"/>
                <w:szCs w:val="20"/>
              </w:rPr>
              <w:t>Optional</w:t>
            </w:r>
          </w:p>
        </w:tc>
        <w:tc>
          <w:tcPr>
            <w:tcW w:w="4264" w:type="dxa"/>
            <w:shd w:val="clear" w:color="auto" w:fill="auto"/>
            <w:vAlign w:val="bottom"/>
          </w:tcPr>
          <w:p w14:paraId="44D86BE2" w14:textId="77777777" w:rsidR="00FC68DB" w:rsidRPr="002D6B99" w:rsidRDefault="00FC68DB" w:rsidP="00B202D2">
            <w:pPr>
              <w:keepLines/>
              <w:rPr>
                <w:sz w:val="20"/>
                <w:szCs w:val="20"/>
              </w:rPr>
            </w:pPr>
            <w:r>
              <w:rPr>
                <w:sz w:val="20"/>
                <w:szCs w:val="20"/>
              </w:rPr>
              <w:t>-</w:t>
            </w:r>
          </w:p>
        </w:tc>
      </w:tr>
    </w:tbl>
    <w:p w14:paraId="158BDE39" w14:textId="789B1FC9" w:rsidR="00FC68DB" w:rsidRDefault="00FC68DB" w:rsidP="00B202D2">
      <w:pPr>
        <w:pStyle w:val="Beschriftung"/>
        <w:spacing w:before="120"/>
      </w:pPr>
      <w:bookmarkStart w:id="1912" w:name="_Toc3566499"/>
      <w:bookmarkStart w:id="1913" w:name="_Toc34747501"/>
      <w:bookmarkStart w:id="1914" w:name="_Toc77095960"/>
      <w:r>
        <w:t xml:space="preserve">Table </w:t>
      </w:r>
      <w:r>
        <w:fldChar w:fldCharType="begin"/>
      </w:r>
      <w:r>
        <w:instrText xml:space="preserve"> SEQ Table \* ARABIC </w:instrText>
      </w:r>
      <w:r>
        <w:fldChar w:fldCharType="separate"/>
      </w:r>
      <w:r w:rsidR="008116BB">
        <w:rPr>
          <w:noProof/>
        </w:rPr>
        <w:t>101</w:t>
      </w:r>
      <w:r>
        <w:fldChar w:fldCharType="end"/>
      </w:r>
      <w:r>
        <w:t xml:space="preserve">: </w:t>
      </w:r>
      <w:r w:rsidRPr="00C2237D">
        <w:t xml:space="preserve">Attributes of element </w:t>
      </w:r>
      <w:r w:rsidRPr="00C75FAA">
        <w:rPr>
          <w:rFonts w:ascii="Courier New" w:hAnsi="Courier New" w:cs="Courier New"/>
          <w:kern w:val="22"/>
        </w:rPr>
        <w:t>&lt;</w:t>
      </w:r>
      <w:proofErr w:type="spellStart"/>
      <w:r w:rsidRPr="00C75FAA">
        <w:rPr>
          <w:rFonts w:ascii="Courier New" w:hAnsi="Courier New" w:cs="Courier New"/>
          <w:kern w:val="22"/>
        </w:rPr>
        <w:t>sheet_parameter</w:t>
      </w:r>
      <w:proofErr w:type="spellEnd"/>
      <w:r w:rsidRPr="00C75FAA">
        <w:rPr>
          <w:rFonts w:ascii="Courier New" w:hAnsi="Courier New" w:cs="Courier New"/>
          <w:kern w:val="22"/>
        </w:rPr>
        <w:t>/&gt;</w:t>
      </w:r>
      <w:r w:rsidRPr="00C2237D">
        <w:t xml:space="preserve"> for </w:t>
      </w:r>
      <w:r>
        <w:t>Corner Weld</w:t>
      </w:r>
      <w:bookmarkEnd w:id="1912"/>
      <w:bookmarkEnd w:id="1913"/>
      <w:bookmarkEnd w:id="1914"/>
    </w:p>
    <w:p w14:paraId="31D8F86A" w14:textId="77777777" w:rsidR="00FC68DB" w:rsidRDefault="00FC68DB" w:rsidP="00B202D2">
      <w:pPr>
        <w:pStyle w:val="Example"/>
        <w:keepNext/>
      </w:pPr>
      <w:r w:rsidRPr="007055D9">
        <w:t>Example</w:t>
      </w:r>
      <w:r>
        <w:t xml:space="preserve"> A (</w:t>
      </w:r>
      <w:r w:rsidRPr="00581520">
        <w:rPr>
          <w:sz w:val="22"/>
        </w:rPr>
        <w:t xml:space="preserve">within only required </w:t>
      </w:r>
      <w:r w:rsidRPr="00581520">
        <w:rPr>
          <w:rFonts w:ascii="Courier New" w:hAnsi="Courier New" w:cs="Courier New"/>
          <w:i/>
          <w:sz w:val="18"/>
        </w:rPr>
        <w:t>attributes</w:t>
      </w:r>
      <w:r>
        <w:t>)</w:t>
      </w:r>
      <w:r w:rsidRPr="007055D9">
        <w:t>:</w:t>
      </w:r>
    </w:p>
    <w:p w14:paraId="6BBECDD3" w14:textId="77777777" w:rsidR="00FC68DB" w:rsidRDefault="00FC68DB" w:rsidP="00B202D2">
      <w:pPr>
        <w:pStyle w:val="XMLCode"/>
      </w:pPr>
    </w:p>
    <w:p w14:paraId="11EB1742" w14:textId="77777777" w:rsidR="00FC68DB" w:rsidRDefault="00FC68DB" w:rsidP="00B202D2">
      <w:pPr>
        <w:pStyle w:val="XMLCode"/>
      </w:pPr>
      <w:r w:rsidRPr="007055D9">
        <w:t>&lt;</w:t>
      </w:r>
      <w:proofErr w:type="spellStart"/>
      <w:r>
        <w:t>seamweld</w:t>
      </w:r>
      <w:proofErr w:type="spellEnd"/>
      <w:r>
        <w:t>&gt;</w:t>
      </w:r>
    </w:p>
    <w:p w14:paraId="02E7FF58" w14:textId="77777777" w:rsidR="00FC68DB" w:rsidRPr="007055D9" w:rsidRDefault="00FC68DB" w:rsidP="00B202D2">
      <w:pPr>
        <w:pStyle w:val="XMLCode"/>
      </w:pPr>
      <w:r>
        <w:t xml:space="preserve">    &lt;</w:t>
      </w:r>
      <w:proofErr w:type="spellStart"/>
      <w:r>
        <w:t>corner_weld</w:t>
      </w:r>
      <w:proofErr w:type="spellEnd"/>
      <w:r>
        <w:t xml:space="preserve"> base="1" technology="resistance"</w:t>
      </w:r>
      <w:r w:rsidRPr="007055D9">
        <w:t>&gt;</w:t>
      </w:r>
    </w:p>
    <w:p w14:paraId="193B8792" w14:textId="77777777" w:rsidR="00FC68DB" w:rsidRPr="00966BAF" w:rsidRDefault="00FC68DB" w:rsidP="00B202D2">
      <w:pPr>
        <w:pStyle w:val="XMLCode"/>
        <w:rPr>
          <w:lang w:val="es-ES"/>
        </w:rPr>
      </w:pPr>
      <w:r w:rsidRPr="006A238A">
        <w:t xml:space="preserve">        </w:t>
      </w:r>
      <w:r w:rsidRPr="00966BAF">
        <w:rPr>
          <w:i/>
          <w:lang w:val="es-ES"/>
        </w:rPr>
        <w:t xml:space="preserve">&lt;weld_position u="0" x="0" y="1" z="0" ... </w:t>
      </w:r>
      <w:r w:rsidRPr="00966BAF">
        <w:rPr>
          <w:lang w:val="es-ES"/>
        </w:rPr>
        <w:t>/&gt;</w:t>
      </w:r>
    </w:p>
    <w:p w14:paraId="1BCCB327" w14:textId="77777777" w:rsidR="00FC68DB" w:rsidRPr="009F3818" w:rsidRDefault="00FC68DB" w:rsidP="00B202D2">
      <w:pPr>
        <w:pStyle w:val="XMLCode"/>
        <w:rPr>
          <w:b/>
          <w:color w:val="0070C0"/>
        </w:rPr>
      </w:pPr>
      <w:r w:rsidRPr="00966BAF">
        <w:rPr>
          <w:lang w:val="es-ES"/>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Pr>
          <w:b/>
          <w:color w:val="0070C0"/>
        </w:rPr>
        <w:t>"</w:t>
      </w:r>
      <w:r w:rsidRPr="009F3818">
        <w:rPr>
          <w:b/>
          <w:color w:val="0070C0"/>
        </w:rPr>
        <w:t>2</w:t>
      </w:r>
      <w:r>
        <w:rPr>
          <w:b/>
          <w:color w:val="0070C0"/>
        </w:rPr>
        <w:t>"</w:t>
      </w:r>
      <w:r w:rsidRPr="009F3818">
        <w:rPr>
          <w:b/>
          <w:color w:val="0070C0"/>
        </w:rPr>
        <w:t xml:space="preserve"> gap=</w:t>
      </w:r>
      <w:r>
        <w:rPr>
          <w:b/>
          <w:color w:val="0070C0"/>
        </w:rPr>
        <w:t>"</w:t>
      </w:r>
      <w:r w:rsidRPr="009F3818">
        <w:rPr>
          <w:b/>
          <w:color w:val="0070C0"/>
        </w:rPr>
        <w:t>0</w:t>
      </w:r>
      <w:r>
        <w:rPr>
          <w:b/>
          <w:color w:val="0070C0"/>
        </w:rPr>
        <w:t>"</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 xml:space="preserve">="90" </w:t>
      </w:r>
      <w:r w:rsidRPr="009F3818">
        <w:rPr>
          <w:b/>
          <w:color w:val="0070C0"/>
        </w:rPr>
        <w:t>/&gt;</w:t>
      </w:r>
    </w:p>
    <w:p w14:paraId="170191BF" w14:textId="77777777" w:rsidR="00FC68DB" w:rsidRPr="007055D9" w:rsidRDefault="00FC68DB" w:rsidP="00B202D2">
      <w:pPr>
        <w:pStyle w:val="XMLCode"/>
      </w:pPr>
      <w:r>
        <w:t xml:space="preserve">    &lt;/</w:t>
      </w:r>
      <w:proofErr w:type="spellStart"/>
      <w:r>
        <w:t>corner_weld</w:t>
      </w:r>
      <w:proofErr w:type="spellEnd"/>
      <w:r>
        <w:t>&gt;</w:t>
      </w:r>
    </w:p>
    <w:p w14:paraId="3241172B" w14:textId="77777777" w:rsidR="00FC68DB" w:rsidRDefault="00FC68DB" w:rsidP="00B202D2">
      <w:pPr>
        <w:pStyle w:val="XMLCode"/>
      </w:pPr>
      <w:r w:rsidRPr="007055D9">
        <w:t>&lt;/</w:t>
      </w:r>
      <w:proofErr w:type="spellStart"/>
      <w:r>
        <w:t>seamweld</w:t>
      </w:r>
      <w:proofErr w:type="spellEnd"/>
      <w:r w:rsidRPr="007055D9">
        <w:t>&gt;</w:t>
      </w:r>
    </w:p>
    <w:p w14:paraId="06228ABE" w14:textId="77777777" w:rsidR="00FC68DB" w:rsidRDefault="00FC68DB" w:rsidP="00B202D2">
      <w:pPr>
        <w:pStyle w:val="XMLCode"/>
      </w:pPr>
    </w:p>
    <w:p w14:paraId="76313E63" w14:textId="77777777" w:rsidR="00FC68DB" w:rsidRPr="007055D9" w:rsidRDefault="00FC68DB" w:rsidP="00B202D2">
      <w:pPr>
        <w:pStyle w:val="berschrift3"/>
      </w:pPr>
      <w:bookmarkStart w:id="1915" w:name="_Toc3557024"/>
      <w:bookmarkStart w:id="1916" w:name="_Toc34747274"/>
      <w:bookmarkStart w:id="1917" w:name="_Toc77102093"/>
      <w:bookmarkStart w:id="1918" w:name="_Toc86863856"/>
      <w:r w:rsidRPr="007055D9">
        <w:t>Edge Weld</w:t>
      </w:r>
      <w:bookmarkEnd w:id="1910"/>
      <w:bookmarkEnd w:id="1911"/>
      <w:bookmarkEnd w:id="1915"/>
      <w:bookmarkEnd w:id="1916"/>
      <w:bookmarkEnd w:id="1917"/>
      <w:bookmarkEnd w:id="1918"/>
    </w:p>
    <w:p w14:paraId="5A3351FA" w14:textId="77777777" w:rsidR="00FC68DB" w:rsidRPr="007055D9" w:rsidRDefault="00FC68DB" w:rsidP="00B202D2">
      <w:r w:rsidRPr="007055D9">
        <w:t xml:space="preserve">The principles of the </w:t>
      </w:r>
      <w:proofErr w:type="spellStart"/>
      <w:r w:rsidRPr="007055D9">
        <w:t>modeling</w:t>
      </w:r>
      <w:proofErr w:type="spellEnd"/>
      <w:r w:rsidRPr="007055D9">
        <w:t xml:space="preserve"> of edge welds for χMCF are described in this section. An </w:t>
      </w:r>
      <w:r>
        <w:t>E</w:t>
      </w:r>
      <w:r w:rsidRPr="007055D9">
        <w:t xml:space="preserve">dge </w:t>
      </w:r>
      <w:r>
        <w:t>W</w:t>
      </w:r>
      <w:r w:rsidRPr="007055D9">
        <w:t>eld describes a connection between two sheets welded at their forehead side.</w:t>
      </w:r>
    </w:p>
    <w:p w14:paraId="7DDCC0F4" w14:textId="77777777" w:rsidR="00FC68DB" w:rsidRPr="007055D9" w:rsidRDefault="00FC68DB" w:rsidP="00B202D2">
      <w:r w:rsidRPr="007055D9">
        <w:t xml:space="preserve">The XML definition of an Edge Weld supports one position. The weld position is specified using the element </w:t>
      </w:r>
      <w:r w:rsidRPr="00AA1695">
        <w:rPr>
          <w:rStyle w:val="elementdeftypeChar"/>
          <w:rFonts w:eastAsia="Calibri"/>
        </w:rPr>
        <w:t>&lt;</w:t>
      </w:r>
      <w:proofErr w:type="spellStart"/>
      <w:r w:rsidRPr="00AA1695">
        <w:rPr>
          <w:rStyle w:val="elementdeftypeChar"/>
          <w:rFonts w:eastAsia="Calibri"/>
        </w:rPr>
        <w:t>weld_position</w:t>
      </w:r>
      <w:proofErr w:type="spellEnd"/>
      <w:r w:rsidRPr="00AA1695">
        <w:rPr>
          <w:rStyle w:val="elementdeftypeChar"/>
          <w:rFonts w:eastAsia="Calibri"/>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p>
    <w:p w14:paraId="18E34861" w14:textId="77777777" w:rsidR="00FC68DB" w:rsidRPr="007055D9" w:rsidRDefault="00FC68DB" w:rsidP="00B202D2">
      <w:pPr>
        <w:pStyle w:val="berschrift4"/>
      </w:pPr>
      <w:bookmarkStart w:id="1919" w:name="_Toc3557025"/>
      <w:bookmarkStart w:id="1920" w:name="_Toc34747275"/>
      <w:bookmarkStart w:id="1921" w:name="_Toc77102094"/>
      <w:r>
        <w:rPr>
          <w:b w:val="0"/>
          <w:bCs/>
          <w:noProof/>
          <w:lang w:val="en-US" w:eastAsia="en-US"/>
        </w:rPr>
        <w:drawing>
          <wp:anchor distT="0" distB="0" distL="114300" distR="114300" simplePos="0" relativeHeight="251599872" behindDoc="1" locked="0" layoutInCell="1" allowOverlap="1" wp14:anchorId="74F46226" wp14:editId="5E663C32">
            <wp:simplePos x="0" y="0"/>
            <wp:positionH relativeFrom="column">
              <wp:posOffset>3783714</wp:posOffset>
            </wp:positionH>
            <wp:positionV relativeFrom="paragraph">
              <wp:posOffset>-31654</wp:posOffset>
            </wp:positionV>
            <wp:extent cx="1785668" cy="1009009"/>
            <wp:effectExtent l="0" t="0" r="0" b="1270"/>
            <wp:wrapNone/>
            <wp:docPr id="172" name="Bild 183"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3" descr="EdgeWeld_v2"/>
                    <pic:cNvPicPr>
                      <a:picLocks noChangeAspect="1" noChangeArrowheads="1"/>
                    </pic:cNvPicPr>
                  </pic:nvPicPr>
                  <pic:blipFill rotWithShape="1">
                    <a:blip r:embed="rId194" cstate="print">
                      <a:extLst>
                        <a:ext uri="{28A0092B-C50C-407E-A947-70E740481C1C}">
                          <a14:useLocalDpi xmlns:a14="http://schemas.microsoft.com/office/drawing/2010/main" val="0"/>
                        </a:ext>
                      </a:extLst>
                    </a:blip>
                    <a:srcRect t="11888"/>
                    <a:stretch/>
                  </pic:blipFill>
                  <pic:spPr bwMode="auto">
                    <a:xfrm>
                      <a:off x="0" y="0"/>
                      <a:ext cx="1787158" cy="100985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7055D9">
        <w:t>Sheet Parameters</w:t>
      </w:r>
      <w:bookmarkEnd w:id="1919"/>
      <w:bookmarkEnd w:id="1920"/>
      <w:bookmarkEnd w:id="1921"/>
    </w:p>
    <w:p w14:paraId="625C6EE7" w14:textId="77777777" w:rsidR="00FC68DB" w:rsidRPr="007055D9" w:rsidRDefault="00FC68DB" w:rsidP="00B202D2">
      <w:pPr>
        <w:keepNext/>
        <w:keepLines/>
      </w:pPr>
      <w:r w:rsidRPr="007055D9">
        <w:t>The parameters to describe the connection are:</w:t>
      </w:r>
    </w:p>
    <w:p w14:paraId="0F178091" w14:textId="77777777" w:rsidR="00FC68DB" w:rsidRPr="007055D9" w:rsidRDefault="00FC68DB" w:rsidP="00BA04B6">
      <w:pPr>
        <w:pStyle w:val="Aufzhlungszeichen"/>
        <w:keepNext/>
        <w:keepLines/>
        <w:numPr>
          <w:ilvl w:val="0"/>
          <w:numId w:val="11"/>
        </w:numPr>
      </w:pPr>
      <w:proofErr w:type="spellStart"/>
      <w:r w:rsidRPr="000816DA">
        <w:rPr>
          <w:sz w:val="24"/>
          <w:szCs w:val="28"/>
        </w:rPr>
        <w:t>t</w:t>
      </w:r>
      <w:r w:rsidRPr="000816DA">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13ABFCB1" w14:textId="77777777" w:rsidR="00FC68DB" w:rsidRPr="007055D9" w:rsidRDefault="00FC68DB" w:rsidP="00BA04B6">
      <w:pPr>
        <w:pStyle w:val="Aufzhlungszeichen"/>
        <w:keepNext/>
        <w:keepLines/>
        <w:numPr>
          <w:ilvl w:val="0"/>
          <w:numId w:val="11"/>
        </w:numPr>
      </w:pPr>
      <w:r w:rsidRPr="000816DA">
        <w:rPr>
          <w:sz w:val="24"/>
          <w:szCs w:val="28"/>
        </w:rPr>
        <w:t>t</w:t>
      </w:r>
      <w:r w:rsidRPr="000816DA">
        <w:rPr>
          <w:sz w:val="24"/>
          <w:szCs w:val="28"/>
          <w:vertAlign w:val="subscript"/>
        </w:rPr>
        <w:t>1</w:t>
      </w:r>
      <w:r w:rsidRPr="007055D9">
        <w:tab/>
      </w:r>
      <w:r w:rsidRPr="007055D9">
        <w:tab/>
        <w:t>Thickness of welded sheet</w:t>
      </w:r>
    </w:p>
    <w:p w14:paraId="4809C6C0" w14:textId="77777777" w:rsidR="00FC68DB" w:rsidRPr="007055D9" w:rsidRDefault="00FC68DB" w:rsidP="00BA04B6">
      <w:pPr>
        <w:pStyle w:val="Aufzhlungszeichen"/>
        <w:keepNext/>
        <w:keepLines/>
        <w:numPr>
          <w:ilvl w:val="0"/>
          <w:numId w:val="11"/>
        </w:numPr>
      </w:pPr>
      <w:r>
        <w:rPr>
          <w:noProof/>
          <w:lang w:eastAsia="en-US"/>
        </w:rPr>
        <mc:AlternateContent>
          <mc:Choice Requires="wps">
            <w:drawing>
              <wp:anchor distT="0" distB="0" distL="114300" distR="114300" simplePos="0" relativeHeight="251700224" behindDoc="0" locked="0" layoutInCell="1" allowOverlap="1" wp14:anchorId="132035B0" wp14:editId="55B86D83">
                <wp:simplePos x="0" y="0"/>
                <wp:positionH relativeFrom="column">
                  <wp:posOffset>3787140</wp:posOffset>
                </wp:positionH>
                <wp:positionV relativeFrom="paragraph">
                  <wp:posOffset>183779</wp:posOffset>
                </wp:positionV>
                <wp:extent cx="1923415" cy="635"/>
                <wp:effectExtent l="0" t="0" r="635" b="16510"/>
                <wp:wrapNone/>
                <wp:docPr id="319" name="Text Box 319"/>
                <wp:cNvGraphicFramePr/>
                <a:graphic xmlns:a="http://schemas.openxmlformats.org/drawingml/2006/main">
                  <a:graphicData uri="http://schemas.microsoft.com/office/word/2010/wordprocessingShape">
                    <wps:wsp>
                      <wps:cNvSpPr txBox="1"/>
                      <wps:spPr>
                        <a:xfrm>
                          <a:off x="0" y="0"/>
                          <a:ext cx="1923415" cy="635"/>
                        </a:xfrm>
                        <a:prstGeom prst="rect">
                          <a:avLst/>
                        </a:prstGeom>
                        <a:noFill/>
                        <a:ln>
                          <a:noFill/>
                        </a:ln>
                        <a:effectLst/>
                      </wps:spPr>
                      <wps:txbx>
                        <w:txbxContent>
                          <w:p w14:paraId="1466EBBC" w14:textId="77777777" w:rsidR="00F7079F" w:rsidRPr="00AF7673" w:rsidRDefault="00F7079F" w:rsidP="00FC68DB">
                            <w:pPr>
                              <w:pStyle w:val="Beschriftung"/>
                              <w:keepNext/>
                              <w:keepLines/>
                              <w:rPr>
                                <w:b/>
                                <w:bCs/>
                                <w:noProof/>
                                <w:sz w:val="26"/>
                                <w:szCs w:val="28"/>
                              </w:rPr>
                            </w:pPr>
                            <w:bookmarkStart w:id="1922" w:name="_Toc3557131"/>
                            <w:bookmarkStart w:id="1923" w:name="_Toc34747384"/>
                            <w:bookmarkStart w:id="1924" w:name="_Toc76030582"/>
                            <w:bookmarkStart w:id="1925" w:name="_Toc86863538"/>
                            <w:bookmarkStart w:id="1926" w:name="_Toc86863627"/>
                            <w:r>
                              <w:t xml:space="preserve">Figure </w:t>
                            </w:r>
                            <w:r>
                              <w:fldChar w:fldCharType="begin"/>
                            </w:r>
                            <w:r>
                              <w:instrText xml:space="preserve"> SEQ Figure \* ARABIC </w:instrText>
                            </w:r>
                            <w:r>
                              <w:fldChar w:fldCharType="separate"/>
                            </w:r>
                            <w:r>
                              <w:rPr>
                                <w:noProof/>
                              </w:rPr>
                              <w:t>61</w:t>
                            </w:r>
                            <w:r>
                              <w:fldChar w:fldCharType="end"/>
                            </w:r>
                            <w:r>
                              <w:t>: Edge Weld Sheet Layout</w:t>
                            </w:r>
                            <w:bookmarkEnd w:id="1922"/>
                            <w:bookmarkEnd w:id="1923"/>
                            <w:bookmarkEnd w:id="1924"/>
                            <w:bookmarkEnd w:id="1925"/>
                            <w:bookmarkEnd w:id="19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2035B0" id="Text Box 319" o:spid="_x0000_s1039" type="#_x0000_t202" style="position:absolute;left:0;text-align:left;margin-left:298.2pt;margin-top:14.45pt;width:151.45pt;height:.0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" filled="f" stroked="f">
                <v:textbox style="mso-fit-shape-to-text:t" inset="0,0,0,0">
                  <w:txbxContent>
                    <w:p w14:paraId="1466EBBC" w14:textId="77777777" w:rsidR="00F7079F" w:rsidRPr="00AF7673" w:rsidRDefault="00F7079F" w:rsidP="00FC68DB">
                      <w:pPr>
                        <w:pStyle w:val="Beschriftung"/>
                        <w:keepNext/>
                        <w:keepLines/>
                        <w:rPr>
                          <w:b/>
                          <w:bCs/>
                          <w:noProof/>
                          <w:sz w:val="26"/>
                          <w:szCs w:val="28"/>
                        </w:rPr>
                      </w:pPr>
                      <w:bookmarkStart w:id="1927" w:name="_Toc3557131"/>
                      <w:bookmarkStart w:id="1928" w:name="_Toc34747384"/>
                      <w:bookmarkStart w:id="1929" w:name="_Toc76030582"/>
                      <w:bookmarkStart w:id="1930" w:name="_Toc86863538"/>
                      <w:bookmarkStart w:id="1931" w:name="_Toc86863627"/>
                      <w:r>
                        <w:t xml:space="preserve">Figure </w:t>
                      </w:r>
                      <w:r>
                        <w:fldChar w:fldCharType="begin"/>
                      </w:r>
                      <w:r>
                        <w:instrText xml:space="preserve"> SEQ Figure \* ARABIC </w:instrText>
                      </w:r>
                      <w:r>
                        <w:fldChar w:fldCharType="separate"/>
                      </w:r>
                      <w:r>
                        <w:rPr>
                          <w:noProof/>
                        </w:rPr>
                        <w:t>61</w:t>
                      </w:r>
                      <w:r>
                        <w:fldChar w:fldCharType="end"/>
                      </w:r>
                      <w:r>
                        <w:t>: Edge Weld Sheet Layout</w:t>
                      </w:r>
                      <w:bookmarkEnd w:id="1927"/>
                      <w:bookmarkEnd w:id="1928"/>
                      <w:bookmarkEnd w:id="1929"/>
                      <w:bookmarkEnd w:id="1930"/>
                      <w:bookmarkEnd w:id="1931"/>
                    </w:p>
                  </w:txbxContent>
                </v:textbox>
              </v:shape>
            </w:pict>
          </mc:Fallback>
        </mc:AlternateContent>
      </w:r>
      <w:r w:rsidRPr="000816DA">
        <w:rPr>
          <w:sz w:val="24"/>
          <w:szCs w:val="28"/>
        </w:rPr>
        <w:t>c</w:t>
      </w:r>
      <w:r w:rsidRPr="007055D9">
        <w:tab/>
      </w:r>
      <w:r w:rsidRPr="007055D9">
        <w:tab/>
        <w:t>Gap between base and welded sheet</w:t>
      </w:r>
    </w:p>
    <w:p w14:paraId="3A1A9349" w14:textId="77777777" w:rsidR="00FC68DB" w:rsidRPr="007055D9" w:rsidRDefault="00FC68DB" w:rsidP="00B202D2">
      <w:pPr>
        <w:pStyle w:val="berschrift4"/>
      </w:pPr>
      <w:bookmarkStart w:id="1932" w:name="_Toc3557026"/>
      <w:bookmarkStart w:id="1933" w:name="_Toc34747276"/>
      <w:bookmarkStart w:id="1934" w:name="_Toc77102095"/>
      <w:r>
        <w:rPr>
          <w:b w:val="0"/>
          <w:bCs/>
          <w:noProof/>
          <w:lang w:val="en-US" w:eastAsia="en-US"/>
        </w:rPr>
        <w:drawing>
          <wp:anchor distT="0" distB="0" distL="114300" distR="114300" simplePos="0" relativeHeight="251607040" behindDoc="1" locked="0" layoutInCell="1" allowOverlap="1" wp14:anchorId="1F4E2CDC" wp14:editId="151BA77A">
            <wp:simplePos x="0" y="0"/>
            <wp:positionH relativeFrom="column">
              <wp:posOffset>3887231</wp:posOffset>
            </wp:positionH>
            <wp:positionV relativeFrom="paragraph">
              <wp:posOffset>48080</wp:posOffset>
            </wp:positionV>
            <wp:extent cx="1682954" cy="1140675"/>
            <wp:effectExtent l="0" t="0" r="0" b="2540"/>
            <wp:wrapNone/>
            <wp:docPr id="171" name="Bild 184"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4" descr="EdgeWeld_v2"/>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1683725" cy="1141197"/>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Weld Parameters</w:t>
      </w:r>
      <w:bookmarkEnd w:id="1932"/>
      <w:bookmarkEnd w:id="1933"/>
      <w:bookmarkEnd w:id="1934"/>
    </w:p>
    <w:p w14:paraId="289121B3" w14:textId="77777777" w:rsidR="00FC68DB" w:rsidRPr="007055D9" w:rsidRDefault="00FC68DB" w:rsidP="00B202D2">
      <w:r w:rsidRPr="007055D9">
        <w:t xml:space="preserve">The parameters of the weld are described below: </w:t>
      </w:r>
    </w:p>
    <w:p w14:paraId="62C6A31F" w14:textId="77777777" w:rsidR="00FC68DB" w:rsidRPr="007055D9" w:rsidRDefault="00FC68DB" w:rsidP="00BA04B6">
      <w:pPr>
        <w:pStyle w:val="Aufzhlungszeichen"/>
        <w:numPr>
          <w:ilvl w:val="0"/>
          <w:numId w:val="11"/>
        </w:numPr>
      </w:pPr>
      <w:r w:rsidRPr="000816DA">
        <w:rPr>
          <w:sz w:val="24"/>
          <w:szCs w:val="28"/>
        </w:rPr>
        <w:t>b</w:t>
      </w:r>
      <w:r w:rsidRPr="007055D9">
        <w:tab/>
      </w:r>
      <w:r w:rsidRPr="007055D9">
        <w:tab/>
        <w:t>Width of the weld</w:t>
      </w:r>
    </w:p>
    <w:p w14:paraId="796CC6F5" w14:textId="77777777" w:rsidR="00FC68DB" w:rsidRPr="007055D9" w:rsidRDefault="00FC68DB" w:rsidP="00BA04B6">
      <w:pPr>
        <w:pStyle w:val="Aufzhlungszeichen"/>
        <w:numPr>
          <w:ilvl w:val="0"/>
          <w:numId w:val="11"/>
        </w:numPr>
      </w:pPr>
      <w:r w:rsidRPr="000816DA">
        <w:rPr>
          <w:sz w:val="24"/>
          <w:szCs w:val="28"/>
        </w:rPr>
        <w:t>e</w:t>
      </w:r>
      <w:r w:rsidRPr="007055D9">
        <w:tab/>
      </w:r>
      <w:r w:rsidRPr="007055D9">
        <w:tab/>
        <w:t>Reinforcement</w:t>
      </w:r>
    </w:p>
    <w:p w14:paraId="5D199804" w14:textId="77777777" w:rsidR="00FC68DB" w:rsidRPr="007055D9" w:rsidRDefault="00FC68DB" w:rsidP="00B202D2">
      <w:r w:rsidRPr="007055D9">
        <w:t>The following parameters can be specified for the edge weld:</w:t>
      </w:r>
    </w:p>
    <w:p w14:paraId="39E9CAC3" w14:textId="77777777" w:rsidR="00FC68DB" w:rsidRPr="007055D9" w:rsidRDefault="00FC68DB" w:rsidP="00B202D2">
      <w:r>
        <w:rPr>
          <w:noProof/>
          <w:lang w:val="en-US"/>
        </w:rPr>
        <mc:AlternateContent>
          <mc:Choice Requires="wps">
            <w:drawing>
              <wp:anchor distT="0" distB="0" distL="114300" distR="114300" simplePos="0" relativeHeight="251714560" behindDoc="0" locked="0" layoutInCell="1" allowOverlap="1" wp14:anchorId="60F4A598" wp14:editId="2481B3DA">
                <wp:simplePos x="0" y="0"/>
                <wp:positionH relativeFrom="column">
                  <wp:posOffset>3819789</wp:posOffset>
                </wp:positionH>
                <wp:positionV relativeFrom="paragraph">
                  <wp:posOffset>3175</wp:posOffset>
                </wp:positionV>
                <wp:extent cx="1751965" cy="635"/>
                <wp:effectExtent l="0" t="0" r="635" b="16510"/>
                <wp:wrapNone/>
                <wp:docPr id="1024" name="Text Box 1024"/>
                <wp:cNvGraphicFramePr/>
                <a:graphic xmlns:a="http://schemas.openxmlformats.org/drawingml/2006/main">
                  <a:graphicData uri="http://schemas.microsoft.com/office/word/2010/wordprocessingShape">
                    <wps:wsp>
                      <wps:cNvSpPr txBox="1"/>
                      <wps:spPr>
                        <a:xfrm>
                          <a:off x="0" y="0"/>
                          <a:ext cx="1751965" cy="635"/>
                        </a:xfrm>
                        <a:prstGeom prst="rect">
                          <a:avLst/>
                        </a:prstGeom>
                        <a:noFill/>
                        <a:ln>
                          <a:noFill/>
                        </a:ln>
                        <a:effectLst/>
                      </wps:spPr>
                      <wps:txbx>
                        <w:txbxContent>
                          <w:p w14:paraId="5FE97DE9" w14:textId="77777777" w:rsidR="00F7079F" w:rsidRPr="00213139" w:rsidRDefault="00F7079F" w:rsidP="00FC68DB">
                            <w:pPr>
                              <w:pStyle w:val="Beschriftung"/>
                              <w:rPr>
                                <w:b/>
                                <w:bCs/>
                                <w:noProof/>
                                <w:sz w:val="26"/>
                                <w:szCs w:val="28"/>
                              </w:rPr>
                            </w:pPr>
                            <w:bookmarkStart w:id="1935" w:name="_Toc3557132"/>
                            <w:bookmarkStart w:id="1936" w:name="_Toc34747385"/>
                            <w:bookmarkStart w:id="1937" w:name="_Toc76030583"/>
                            <w:bookmarkStart w:id="1938" w:name="_Toc86863539"/>
                            <w:bookmarkStart w:id="1939" w:name="_Toc86863628"/>
                            <w:r>
                              <w:t xml:space="preserve">Figure </w:t>
                            </w:r>
                            <w:r>
                              <w:fldChar w:fldCharType="begin"/>
                            </w:r>
                            <w:r>
                              <w:instrText xml:space="preserve"> SEQ Figure \* ARABIC </w:instrText>
                            </w:r>
                            <w:r>
                              <w:fldChar w:fldCharType="separate"/>
                            </w:r>
                            <w:r>
                              <w:rPr>
                                <w:noProof/>
                              </w:rPr>
                              <w:t>62</w:t>
                            </w:r>
                            <w:r>
                              <w:fldChar w:fldCharType="end"/>
                            </w:r>
                            <w:r>
                              <w:t>: Edge Weld parameters</w:t>
                            </w:r>
                            <w:bookmarkEnd w:id="1935"/>
                            <w:bookmarkEnd w:id="1936"/>
                            <w:bookmarkEnd w:id="1937"/>
                            <w:bookmarkEnd w:id="1938"/>
                            <w:bookmarkEnd w:id="19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F4A598" id="Text Box 1024" o:spid="_x0000_s1040" type="#_x0000_t202" style="position:absolute;left:0;text-align:left;margin-left:300.75pt;margin-top:.25pt;width:137.95pt;height:.05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" filled="f" stroked="f">
                <v:textbox style="mso-fit-shape-to-text:t" inset="0,0,0,0">
                  <w:txbxContent>
                    <w:p w14:paraId="5FE97DE9" w14:textId="77777777" w:rsidR="00F7079F" w:rsidRPr="00213139" w:rsidRDefault="00F7079F" w:rsidP="00FC68DB">
                      <w:pPr>
                        <w:pStyle w:val="Beschriftung"/>
                        <w:rPr>
                          <w:b/>
                          <w:bCs/>
                          <w:noProof/>
                          <w:sz w:val="26"/>
                          <w:szCs w:val="28"/>
                        </w:rPr>
                      </w:pPr>
                      <w:bookmarkStart w:id="1940" w:name="_Toc3557132"/>
                      <w:bookmarkStart w:id="1941" w:name="_Toc34747385"/>
                      <w:bookmarkStart w:id="1942" w:name="_Toc76030583"/>
                      <w:bookmarkStart w:id="1943" w:name="_Toc86863539"/>
                      <w:bookmarkStart w:id="1944" w:name="_Toc86863628"/>
                      <w:r>
                        <w:t xml:space="preserve">Figure </w:t>
                      </w:r>
                      <w:r>
                        <w:fldChar w:fldCharType="begin"/>
                      </w:r>
                      <w:r>
                        <w:instrText xml:space="preserve"> SEQ Figure \* ARABIC </w:instrText>
                      </w:r>
                      <w:r>
                        <w:fldChar w:fldCharType="separate"/>
                      </w:r>
                      <w:r>
                        <w:rPr>
                          <w:noProof/>
                        </w:rPr>
                        <w:t>62</w:t>
                      </w:r>
                      <w:r>
                        <w:fldChar w:fldCharType="end"/>
                      </w:r>
                      <w:r>
                        <w:t>: Edge Weld parameters</w:t>
                      </w:r>
                      <w:bookmarkEnd w:id="1940"/>
                      <w:bookmarkEnd w:id="1941"/>
                      <w:bookmarkEnd w:id="1942"/>
                      <w:bookmarkEnd w:id="1943"/>
                      <w:bookmarkEnd w:id="1944"/>
                    </w:p>
                  </w:txbxContent>
                </v:textbox>
              </v:shape>
            </w:pict>
          </mc:Fallback>
        </mc:AlternateConten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89"/>
        <w:gridCol w:w="1573"/>
        <w:gridCol w:w="1433"/>
        <w:gridCol w:w="1407"/>
        <w:gridCol w:w="1244"/>
        <w:gridCol w:w="1585"/>
      </w:tblGrid>
      <w:tr w:rsidR="00FC68DB" w:rsidRPr="007055D9" w14:paraId="2366218C" w14:textId="77777777" w:rsidTr="00FC68DB">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914779A" w14:textId="77777777" w:rsidR="00FC68DB" w:rsidRPr="007055D9" w:rsidRDefault="00FC68DB" w:rsidP="00B202D2">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3D23D8" w14:textId="77777777" w:rsidR="00FC68DB" w:rsidRPr="007055D9" w:rsidRDefault="00FC68DB" w:rsidP="00B202D2">
            <w:pPr>
              <w:keepNext/>
              <w:rPr>
                <w:b/>
                <w:i/>
              </w:rPr>
            </w:pPr>
            <w:r w:rsidRPr="007055D9">
              <w:rPr>
                <w:b/>
                <w:i/>
              </w:rPr>
              <w:t>χMCF-Key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94C13B" w14:textId="77777777" w:rsidR="00FC68DB" w:rsidRPr="007055D9" w:rsidRDefault="00FC68DB" w:rsidP="00B202D2">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C5AAE8" w14:textId="77777777" w:rsidR="00FC68DB" w:rsidRPr="007055D9" w:rsidRDefault="00FC68DB" w:rsidP="00B202D2">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43A6DA5" w14:textId="77777777" w:rsidR="00FC68DB" w:rsidRPr="007055D9" w:rsidRDefault="00FC68DB" w:rsidP="00B202D2">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08D2F8D" w14:textId="77777777" w:rsidR="00FC68DB" w:rsidRPr="007055D9" w:rsidRDefault="00FC68DB" w:rsidP="00B202D2">
            <w:pPr>
              <w:keepNext/>
              <w:rPr>
                <w:b/>
                <w:i/>
              </w:rPr>
            </w:pPr>
            <w:r w:rsidRPr="007055D9">
              <w:rPr>
                <w:b/>
                <w:i/>
              </w:rPr>
              <w:t>Default Value</w:t>
            </w:r>
          </w:p>
        </w:tc>
      </w:tr>
      <w:tr w:rsidR="00FC68DB" w:rsidRPr="007055D9" w14:paraId="01D84E9F" w14:textId="77777777" w:rsidTr="00FC68DB">
        <w:trPr>
          <w:cantSplit/>
          <w:jc w:val="center"/>
        </w:trPr>
        <w:tc>
          <w:tcPr>
            <w:tcW w:w="1191" w:type="dxa"/>
            <w:shd w:val="clear" w:color="auto" w:fill="auto"/>
            <w:vAlign w:val="bottom"/>
          </w:tcPr>
          <w:p w14:paraId="2021ABDD" w14:textId="77777777" w:rsidR="00FC68DB" w:rsidRPr="00E746CE" w:rsidRDefault="00FC68DB" w:rsidP="00B202D2">
            <w:pPr>
              <w:rPr>
                <w:sz w:val="20"/>
                <w:szCs w:val="20"/>
              </w:rPr>
            </w:pPr>
            <w:r w:rsidRPr="00E746CE">
              <w:rPr>
                <w:sz w:val="20"/>
                <w:szCs w:val="20"/>
              </w:rPr>
              <w:t>b</w:t>
            </w:r>
          </w:p>
        </w:tc>
        <w:tc>
          <w:tcPr>
            <w:tcW w:w="1604" w:type="dxa"/>
            <w:shd w:val="clear" w:color="auto" w:fill="auto"/>
            <w:vAlign w:val="bottom"/>
          </w:tcPr>
          <w:p w14:paraId="46CAF302" w14:textId="77777777" w:rsidR="00FC68DB" w:rsidRPr="00E746CE" w:rsidRDefault="00FC68DB" w:rsidP="00B202D2">
            <w:pPr>
              <w:rPr>
                <w:sz w:val="20"/>
                <w:szCs w:val="20"/>
              </w:rPr>
            </w:pPr>
            <w:r>
              <w:rPr>
                <w:sz w:val="20"/>
                <w:szCs w:val="20"/>
              </w:rPr>
              <w:t>w</w:t>
            </w:r>
            <w:r w:rsidRPr="00E746CE">
              <w:rPr>
                <w:sz w:val="20"/>
                <w:szCs w:val="20"/>
              </w:rPr>
              <w:t>idth</w:t>
            </w:r>
          </w:p>
        </w:tc>
        <w:tc>
          <w:tcPr>
            <w:tcW w:w="1437" w:type="dxa"/>
            <w:shd w:val="clear" w:color="auto" w:fill="auto"/>
            <w:vAlign w:val="bottom"/>
          </w:tcPr>
          <w:p w14:paraId="72D976A1" w14:textId="77777777" w:rsidR="00FC68DB" w:rsidRPr="00E746CE" w:rsidRDefault="00FC68DB" w:rsidP="00B202D2">
            <w:pPr>
              <w:rPr>
                <w:sz w:val="20"/>
                <w:szCs w:val="20"/>
              </w:rPr>
            </w:pPr>
            <w:r w:rsidRPr="00E746CE">
              <w:rPr>
                <w:sz w:val="20"/>
                <w:szCs w:val="20"/>
              </w:rPr>
              <w:t>1</w:t>
            </w:r>
          </w:p>
        </w:tc>
        <w:tc>
          <w:tcPr>
            <w:tcW w:w="1431" w:type="dxa"/>
            <w:shd w:val="clear" w:color="auto" w:fill="auto"/>
            <w:vAlign w:val="bottom"/>
          </w:tcPr>
          <w:p w14:paraId="1BA8F5B4" w14:textId="77777777" w:rsidR="00FC68DB" w:rsidRPr="00E746CE" w:rsidRDefault="00FC68DB" w:rsidP="00B202D2">
            <w:pPr>
              <w:rPr>
                <w:sz w:val="20"/>
                <w:szCs w:val="20"/>
              </w:rPr>
            </w:pPr>
            <w:r w:rsidRPr="00E746CE">
              <w:rPr>
                <w:sz w:val="20"/>
                <w:szCs w:val="20"/>
              </w:rPr>
              <w:t>≥ 0</w:t>
            </w:r>
          </w:p>
        </w:tc>
        <w:tc>
          <w:tcPr>
            <w:tcW w:w="1256" w:type="dxa"/>
            <w:shd w:val="clear" w:color="auto" w:fill="auto"/>
            <w:vAlign w:val="bottom"/>
          </w:tcPr>
          <w:p w14:paraId="3BE6AD91" w14:textId="77777777" w:rsidR="00FC68DB" w:rsidRPr="00E746CE" w:rsidRDefault="00FC68DB" w:rsidP="00B202D2">
            <w:pPr>
              <w:rPr>
                <w:sz w:val="20"/>
                <w:szCs w:val="20"/>
              </w:rPr>
            </w:pPr>
            <w:r w:rsidRPr="00E746CE">
              <w:rPr>
                <w:sz w:val="20"/>
                <w:szCs w:val="20"/>
              </w:rPr>
              <w:t>Optional</w:t>
            </w:r>
            <w:r w:rsidRPr="00E746CE" w:rsidDel="00D52E94">
              <w:rPr>
                <w:sz w:val="20"/>
                <w:szCs w:val="20"/>
              </w:rPr>
              <w:t xml:space="preserve"> </w:t>
            </w:r>
          </w:p>
        </w:tc>
        <w:tc>
          <w:tcPr>
            <w:tcW w:w="1612" w:type="dxa"/>
            <w:shd w:val="clear" w:color="auto" w:fill="auto"/>
            <w:vAlign w:val="bottom"/>
          </w:tcPr>
          <w:p w14:paraId="1B9D6FD7" w14:textId="77777777" w:rsidR="00FC68DB" w:rsidRPr="00E746CE" w:rsidRDefault="00FC68DB" w:rsidP="00B202D2">
            <w:pPr>
              <w:pStyle w:val="Text"/>
              <w:rPr>
                <w:sz w:val="20"/>
                <w:szCs w:val="20"/>
              </w:rPr>
            </w:pPr>
            <w:r>
              <w:rPr>
                <w:sz w:val="20"/>
                <w:szCs w:val="20"/>
              </w:rPr>
              <w:t>-</w:t>
            </w:r>
          </w:p>
        </w:tc>
      </w:tr>
      <w:tr w:rsidR="00FC68DB" w:rsidRPr="007055D9" w14:paraId="157A1E76" w14:textId="77777777" w:rsidTr="00FC68DB">
        <w:trPr>
          <w:cantSplit/>
          <w:jc w:val="center"/>
        </w:trPr>
        <w:tc>
          <w:tcPr>
            <w:tcW w:w="1191" w:type="dxa"/>
            <w:shd w:val="clear" w:color="auto" w:fill="auto"/>
            <w:vAlign w:val="bottom"/>
          </w:tcPr>
          <w:p w14:paraId="624CD020" w14:textId="77777777" w:rsidR="00FC68DB" w:rsidRPr="00E746CE" w:rsidRDefault="00FC68DB" w:rsidP="00B202D2">
            <w:pPr>
              <w:rPr>
                <w:sz w:val="20"/>
                <w:szCs w:val="20"/>
              </w:rPr>
            </w:pPr>
            <w:r w:rsidRPr="00E746CE">
              <w:rPr>
                <w:sz w:val="20"/>
                <w:szCs w:val="20"/>
              </w:rPr>
              <w:t>c</w:t>
            </w:r>
          </w:p>
        </w:tc>
        <w:tc>
          <w:tcPr>
            <w:tcW w:w="1604" w:type="dxa"/>
            <w:shd w:val="clear" w:color="auto" w:fill="auto"/>
            <w:vAlign w:val="bottom"/>
          </w:tcPr>
          <w:p w14:paraId="37D93578" w14:textId="77777777" w:rsidR="00FC68DB" w:rsidRPr="00E746CE" w:rsidRDefault="00FC68DB" w:rsidP="00B202D2">
            <w:pPr>
              <w:rPr>
                <w:sz w:val="20"/>
                <w:szCs w:val="20"/>
              </w:rPr>
            </w:pPr>
            <w:r>
              <w:rPr>
                <w:sz w:val="20"/>
                <w:szCs w:val="20"/>
              </w:rPr>
              <w:t>g</w:t>
            </w:r>
            <w:r w:rsidRPr="00E746CE">
              <w:rPr>
                <w:sz w:val="20"/>
                <w:szCs w:val="20"/>
              </w:rPr>
              <w:t>ap</w:t>
            </w:r>
          </w:p>
        </w:tc>
        <w:tc>
          <w:tcPr>
            <w:tcW w:w="1437" w:type="dxa"/>
            <w:shd w:val="clear" w:color="auto" w:fill="auto"/>
            <w:vAlign w:val="bottom"/>
          </w:tcPr>
          <w:p w14:paraId="22E4FEE8" w14:textId="77777777" w:rsidR="00FC68DB" w:rsidRPr="00E746CE" w:rsidRDefault="00FC68DB" w:rsidP="00B202D2">
            <w:pPr>
              <w:rPr>
                <w:sz w:val="20"/>
                <w:szCs w:val="20"/>
              </w:rPr>
            </w:pPr>
            <w:r w:rsidRPr="00E746CE">
              <w:rPr>
                <w:sz w:val="20"/>
                <w:szCs w:val="20"/>
              </w:rPr>
              <w:t>0 – 1</w:t>
            </w:r>
          </w:p>
        </w:tc>
        <w:tc>
          <w:tcPr>
            <w:tcW w:w="1431" w:type="dxa"/>
            <w:shd w:val="clear" w:color="auto" w:fill="auto"/>
            <w:vAlign w:val="bottom"/>
          </w:tcPr>
          <w:p w14:paraId="4613DA9B" w14:textId="77777777" w:rsidR="00FC68DB" w:rsidRPr="00E746CE" w:rsidRDefault="00FC68DB" w:rsidP="00B202D2">
            <w:pPr>
              <w:rPr>
                <w:sz w:val="20"/>
                <w:szCs w:val="20"/>
              </w:rPr>
            </w:pPr>
            <w:r w:rsidRPr="00E746CE">
              <w:rPr>
                <w:sz w:val="20"/>
                <w:szCs w:val="20"/>
              </w:rPr>
              <w:t>≥ 0</w:t>
            </w:r>
          </w:p>
        </w:tc>
        <w:tc>
          <w:tcPr>
            <w:tcW w:w="1256" w:type="dxa"/>
            <w:shd w:val="clear" w:color="auto" w:fill="auto"/>
            <w:vAlign w:val="bottom"/>
          </w:tcPr>
          <w:p w14:paraId="02B63B5D" w14:textId="77777777" w:rsidR="00FC68DB" w:rsidRPr="00E746CE" w:rsidRDefault="00FC68DB" w:rsidP="00B202D2">
            <w:pPr>
              <w:rPr>
                <w:sz w:val="20"/>
                <w:szCs w:val="20"/>
              </w:rPr>
            </w:pPr>
            <w:r w:rsidRPr="00E746CE">
              <w:rPr>
                <w:sz w:val="20"/>
                <w:szCs w:val="20"/>
              </w:rPr>
              <w:t>Optional</w:t>
            </w:r>
          </w:p>
        </w:tc>
        <w:tc>
          <w:tcPr>
            <w:tcW w:w="1612" w:type="dxa"/>
            <w:shd w:val="clear" w:color="auto" w:fill="auto"/>
            <w:vAlign w:val="bottom"/>
          </w:tcPr>
          <w:p w14:paraId="2410041A" w14:textId="77777777" w:rsidR="00FC68DB" w:rsidRPr="00E746CE" w:rsidRDefault="00FC68DB" w:rsidP="00B202D2">
            <w:pPr>
              <w:rPr>
                <w:sz w:val="20"/>
                <w:szCs w:val="20"/>
              </w:rPr>
            </w:pPr>
            <w:r w:rsidRPr="00E746CE">
              <w:rPr>
                <w:sz w:val="20"/>
                <w:szCs w:val="20"/>
              </w:rPr>
              <w:t>0</w:t>
            </w:r>
          </w:p>
        </w:tc>
      </w:tr>
      <w:tr w:rsidR="00FC68DB" w:rsidRPr="007055D9" w14:paraId="3F297010" w14:textId="77777777" w:rsidTr="00FC68DB">
        <w:trPr>
          <w:cantSplit/>
          <w:jc w:val="center"/>
        </w:trPr>
        <w:tc>
          <w:tcPr>
            <w:tcW w:w="1191" w:type="dxa"/>
            <w:shd w:val="clear" w:color="auto" w:fill="auto"/>
            <w:vAlign w:val="bottom"/>
          </w:tcPr>
          <w:p w14:paraId="08EF4427" w14:textId="77777777" w:rsidR="00FC68DB" w:rsidRPr="00E746CE" w:rsidRDefault="00FC68DB" w:rsidP="00B202D2">
            <w:pPr>
              <w:rPr>
                <w:sz w:val="20"/>
                <w:szCs w:val="20"/>
              </w:rPr>
            </w:pPr>
            <w:r w:rsidRPr="00E746CE">
              <w:rPr>
                <w:sz w:val="20"/>
                <w:szCs w:val="20"/>
              </w:rPr>
              <w:t>e</w:t>
            </w:r>
          </w:p>
        </w:tc>
        <w:tc>
          <w:tcPr>
            <w:tcW w:w="1604" w:type="dxa"/>
            <w:shd w:val="clear" w:color="auto" w:fill="auto"/>
            <w:vAlign w:val="bottom"/>
          </w:tcPr>
          <w:p w14:paraId="5E1630E2" w14:textId="77777777" w:rsidR="00FC68DB" w:rsidRPr="00E746CE" w:rsidRDefault="00FC68DB" w:rsidP="00B202D2">
            <w:pPr>
              <w:rPr>
                <w:sz w:val="20"/>
                <w:szCs w:val="20"/>
              </w:rPr>
            </w:pPr>
            <w:r>
              <w:rPr>
                <w:sz w:val="20"/>
                <w:szCs w:val="20"/>
              </w:rPr>
              <w:t>-</w:t>
            </w:r>
          </w:p>
        </w:tc>
        <w:tc>
          <w:tcPr>
            <w:tcW w:w="1437" w:type="dxa"/>
            <w:shd w:val="clear" w:color="auto" w:fill="auto"/>
            <w:vAlign w:val="bottom"/>
          </w:tcPr>
          <w:p w14:paraId="145E2818" w14:textId="77777777" w:rsidR="00FC68DB" w:rsidRPr="00E746CE" w:rsidRDefault="00FC68DB" w:rsidP="00B202D2">
            <w:pPr>
              <w:rPr>
                <w:sz w:val="20"/>
                <w:szCs w:val="20"/>
              </w:rPr>
            </w:pPr>
            <w:r w:rsidRPr="00E746CE">
              <w:rPr>
                <w:sz w:val="20"/>
                <w:szCs w:val="20"/>
              </w:rPr>
              <w:t>0 – 1</w:t>
            </w:r>
          </w:p>
        </w:tc>
        <w:tc>
          <w:tcPr>
            <w:tcW w:w="1431" w:type="dxa"/>
            <w:shd w:val="clear" w:color="auto" w:fill="auto"/>
            <w:vAlign w:val="bottom"/>
          </w:tcPr>
          <w:p w14:paraId="7B34D9F6" w14:textId="77777777" w:rsidR="00FC68DB" w:rsidRPr="00E746CE" w:rsidRDefault="00FC68DB" w:rsidP="00B202D2">
            <w:pPr>
              <w:rPr>
                <w:sz w:val="20"/>
                <w:szCs w:val="20"/>
              </w:rPr>
            </w:pPr>
            <w:r w:rsidRPr="00E746CE">
              <w:rPr>
                <w:sz w:val="20"/>
                <w:szCs w:val="20"/>
              </w:rPr>
              <w:t>≥ 0</w:t>
            </w:r>
          </w:p>
        </w:tc>
        <w:tc>
          <w:tcPr>
            <w:tcW w:w="1256" w:type="dxa"/>
            <w:shd w:val="clear" w:color="auto" w:fill="auto"/>
            <w:vAlign w:val="bottom"/>
          </w:tcPr>
          <w:p w14:paraId="359AA9E1" w14:textId="77777777" w:rsidR="00FC68DB" w:rsidRPr="00E746CE" w:rsidRDefault="00FC68DB" w:rsidP="00B202D2">
            <w:pPr>
              <w:rPr>
                <w:sz w:val="20"/>
                <w:szCs w:val="20"/>
              </w:rPr>
            </w:pPr>
            <w:r w:rsidRPr="00E746CE">
              <w:rPr>
                <w:sz w:val="20"/>
                <w:szCs w:val="20"/>
              </w:rPr>
              <w:t>Optional</w:t>
            </w:r>
          </w:p>
        </w:tc>
        <w:tc>
          <w:tcPr>
            <w:tcW w:w="1612" w:type="dxa"/>
            <w:shd w:val="clear" w:color="auto" w:fill="auto"/>
            <w:vAlign w:val="bottom"/>
          </w:tcPr>
          <w:p w14:paraId="0973EBCB" w14:textId="77777777" w:rsidR="00FC68DB" w:rsidRPr="00E746CE" w:rsidRDefault="00FC68DB" w:rsidP="00B202D2">
            <w:pPr>
              <w:keepNext/>
              <w:rPr>
                <w:sz w:val="20"/>
                <w:szCs w:val="20"/>
              </w:rPr>
            </w:pPr>
            <w:r w:rsidRPr="00E746CE">
              <w:rPr>
                <w:sz w:val="20"/>
                <w:szCs w:val="20"/>
              </w:rPr>
              <w:t>0</w:t>
            </w:r>
          </w:p>
        </w:tc>
      </w:tr>
    </w:tbl>
    <w:p w14:paraId="33BCDAD3" w14:textId="431E6CEE" w:rsidR="00FC68DB" w:rsidRDefault="00FC68DB" w:rsidP="00B202D2">
      <w:pPr>
        <w:pStyle w:val="Beschriftung"/>
        <w:spacing w:before="120"/>
      </w:pPr>
      <w:bookmarkStart w:id="1945" w:name="_Toc3566500"/>
      <w:bookmarkStart w:id="1946" w:name="_Toc34747502"/>
      <w:bookmarkStart w:id="1947" w:name="_Toc77095961"/>
      <w:r>
        <w:lastRenderedPageBreak/>
        <w:t xml:space="preserve">Table </w:t>
      </w:r>
      <w:r>
        <w:fldChar w:fldCharType="begin"/>
      </w:r>
      <w:r>
        <w:instrText xml:space="preserve"> SEQ Table \* ARABIC </w:instrText>
      </w:r>
      <w:r>
        <w:fldChar w:fldCharType="separate"/>
      </w:r>
      <w:r w:rsidR="008116BB">
        <w:rPr>
          <w:noProof/>
        </w:rPr>
        <w:t>102</w:t>
      </w:r>
      <w:r>
        <w:fldChar w:fldCharType="end"/>
      </w:r>
      <w:r>
        <w:t>: Parameters of Edge Weld</w:t>
      </w:r>
      <w:bookmarkEnd w:id="1945"/>
      <w:bookmarkEnd w:id="1946"/>
      <w:bookmarkEnd w:id="1947"/>
    </w:p>
    <w:p w14:paraId="6F238F4A" w14:textId="77777777" w:rsidR="00FC68DB" w:rsidRPr="007055D9" w:rsidRDefault="00FC68DB" w:rsidP="00B202D2">
      <w:pPr>
        <w:spacing w:before="120" w:after="0"/>
      </w:pPr>
      <w:r w:rsidRPr="002D312B">
        <w:rPr>
          <w:b/>
        </w:rPr>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t>in the version 3.1 document!</w:t>
      </w:r>
    </w:p>
    <w:p w14:paraId="423D0464" w14:textId="77777777" w:rsidR="00FC68DB" w:rsidRPr="007055D9" w:rsidRDefault="00FC68DB" w:rsidP="00B202D2">
      <w:pPr>
        <w:pStyle w:val="berschrift4"/>
      </w:pPr>
      <w:bookmarkStart w:id="1948" w:name="_Toc338939175"/>
      <w:bookmarkStart w:id="1949" w:name="_Toc3557027"/>
      <w:bookmarkStart w:id="1950" w:name="_Toc34747277"/>
      <w:bookmarkStart w:id="1951" w:name="_Toc77102096"/>
      <w:r w:rsidRPr="007055D9">
        <w:t>Attributes</w:t>
      </w:r>
      <w:bookmarkEnd w:id="1948"/>
      <w:bookmarkEnd w:id="1949"/>
      <w:bookmarkEnd w:id="1950"/>
      <w:bookmarkEnd w:id="1951"/>
    </w:p>
    <w:p w14:paraId="39DE4992" w14:textId="77777777" w:rsidR="00FC68DB" w:rsidRPr="007055D9" w:rsidRDefault="00FC68DB" w:rsidP="00B202D2">
      <w:pPr>
        <w:pStyle w:val="berschrift5"/>
      </w:pPr>
      <w:bookmarkStart w:id="1952" w:name="_Toc338939177"/>
      <w:r w:rsidRPr="007055D9">
        <w:t xml:space="preserve">Attribute </w:t>
      </w:r>
      <w:r>
        <w:t>"</w:t>
      </w:r>
      <w:r w:rsidRPr="007055D9">
        <w:t>base</w:t>
      </w:r>
      <w:bookmarkEnd w:id="1952"/>
      <w:r>
        <w:t>"</w:t>
      </w:r>
    </w:p>
    <w:p w14:paraId="1FB92654" w14:textId="77777777" w:rsidR="00FC68DB" w:rsidRPr="007055D9" w:rsidRDefault="00FC68DB" w:rsidP="00B202D2">
      <w:pPr>
        <w:spacing w:after="0"/>
      </w:pPr>
      <w:r w:rsidRPr="007055D9">
        <w:t xml:space="preserve">The index for the base sheet is specified using the attribute </w:t>
      </w:r>
      <w:r w:rsidRPr="007055D9">
        <w:rPr>
          <w:rStyle w:val="XMLAttribute"/>
        </w:rPr>
        <w:t>base</w:t>
      </w:r>
      <w:r w:rsidRPr="007055D9">
        <w:t>.</w:t>
      </w:r>
    </w:p>
    <w:p w14:paraId="1D003883" w14:textId="77777777" w:rsidR="00FC68DB" w:rsidRPr="007055D9" w:rsidRDefault="00FC68DB" w:rsidP="00B202D2">
      <w:pPr>
        <w:pStyle w:val="berschrift5"/>
      </w:pPr>
      <w:bookmarkStart w:id="1953" w:name="_Toc338939178"/>
      <w:r w:rsidRPr="007055D9">
        <w:t xml:space="preserve">Attribute </w:t>
      </w:r>
      <w:r>
        <w:t>"</w:t>
      </w:r>
      <w:r w:rsidRPr="007055D9">
        <w:t>technology</w:t>
      </w:r>
      <w:bookmarkEnd w:id="1953"/>
      <w:r>
        <w:t>"</w:t>
      </w:r>
    </w:p>
    <w:p w14:paraId="2C84C4D2"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7C7F6DD9" w14:textId="77777777" w:rsidR="00FC68DB" w:rsidRPr="007055D9" w:rsidRDefault="00FC68DB" w:rsidP="00BA04B6">
      <w:pPr>
        <w:pStyle w:val="Aufzhlungszeichen"/>
        <w:numPr>
          <w:ilvl w:val="0"/>
          <w:numId w:val="11"/>
        </w:numPr>
        <w:rPr>
          <w:rStyle w:val="XMLElement"/>
        </w:rPr>
      </w:pPr>
      <w:r>
        <w:rPr>
          <w:rStyle w:val="XMLElement"/>
        </w:rPr>
        <w:t>re</w:t>
      </w:r>
      <w:r w:rsidRPr="007055D9">
        <w:rPr>
          <w:rStyle w:val="XMLElement"/>
        </w:rPr>
        <w:t>sistance</w:t>
      </w:r>
    </w:p>
    <w:p w14:paraId="3FA61B90" w14:textId="77777777" w:rsidR="00FC68DB" w:rsidRPr="007055D9" w:rsidRDefault="00FC68DB" w:rsidP="00BA04B6">
      <w:pPr>
        <w:pStyle w:val="Aufzhlungszeichen"/>
        <w:numPr>
          <w:ilvl w:val="0"/>
          <w:numId w:val="11"/>
        </w:numPr>
        <w:rPr>
          <w:rStyle w:val="XMLElement"/>
        </w:rPr>
      </w:pPr>
      <w:r>
        <w:rPr>
          <w:rStyle w:val="XMLElement"/>
        </w:rPr>
        <w:t>a</w:t>
      </w:r>
      <w:r w:rsidRPr="007055D9">
        <w:rPr>
          <w:rStyle w:val="XMLElement"/>
        </w:rPr>
        <w:t>rc</w:t>
      </w:r>
    </w:p>
    <w:p w14:paraId="627C355B" w14:textId="77777777" w:rsidR="00FC68DB" w:rsidRPr="00604BF1" w:rsidRDefault="00FC68DB" w:rsidP="00BA04B6">
      <w:pPr>
        <w:pStyle w:val="Aufzhlungszeichen"/>
        <w:numPr>
          <w:ilvl w:val="0"/>
          <w:numId w:val="11"/>
        </w:numPr>
        <w:spacing w:after="120"/>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5217E04A" w14:textId="77777777" w:rsidR="00FC68DB" w:rsidRDefault="00FC68DB" w:rsidP="00BA04B6">
      <w:pPr>
        <w:pStyle w:val="Aufzhlungszeichen"/>
        <w:numPr>
          <w:ilvl w:val="0"/>
          <w:numId w:val="11"/>
        </w:numPr>
        <w:spacing w:after="120"/>
        <w:rPr>
          <w:rStyle w:val="XMLElement"/>
        </w:rPr>
      </w:pPr>
      <w:r>
        <w:rPr>
          <w:rStyle w:val="XMLElement"/>
        </w:rPr>
        <w:t>friction</w:t>
      </w:r>
    </w:p>
    <w:p w14:paraId="790456DD" w14:textId="77777777" w:rsidR="00FC68DB" w:rsidRPr="007055D9" w:rsidRDefault="00FC68DB" w:rsidP="00BA04B6">
      <w:pPr>
        <w:pStyle w:val="Aufzhlungszeichen"/>
        <w:numPr>
          <w:ilvl w:val="0"/>
          <w:numId w:val="11"/>
        </w:numPr>
        <w:spacing w:after="120"/>
        <w:rPr>
          <w:rStyle w:val="XMLElement"/>
        </w:rPr>
      </w:pPr>
      <w:r>
        <w:rPr>
          <w:rStyle w:val="XMLElement"/>
        </w:rPr>
        <w:t>brazing</w:t>
      </w:r>
    </w:p>
    <w:p w14:paraId="36855046" w14:textId="77777777" w:rsidR="00FC68DB" w:rsidRPr="007055D9" w:rsidRDefault="00FC68DB" w:rsidP="00B202D2">
      <w:pPr>
        <w:pStyle w:val="berschrift4"/>
      </w:pPr>
      <w:bookmarkStart w:id="1954" w:name="_Toc338939179"/>
      <w:bookmarkStart w:id="1955" w:name="_Toc3557028"/>
      <w:bookmarkStart w:id="1956" w:name="_Toc34747278"/>
      <w:bookmarkStart w:id="1957" w:name="_Toc77102097"/>
      <w:r w:rsidRPr="007055D9">
        <w:t xml:space="preserve">Element </w:t>
      </w:r>
      <w:r>
        <w:t>"</w:t>
      </w:r>
      <w:proofErr w:type="spellStart"/>
      <w:r w:rsidRPr="007055D9">
        <w:t>weld_position</w:t>
      </w:r>
      <w:bookmarkEnd w:id="1954"/>
      <w:bookmarkEnd w:id="1955"/>
      <w:proofErr w:type="spellEnd"/>
      <w:r>
        <w:t>"</w:t>
      </w:r>
      <w:bookmarkEnd w:id="1956"/>
      <w:bookmarkEnd w:id="1957"/>
    </w:p>
    <w:p w14:paraId="33656E2A" w14:textId="77777777" w:rsidR="00FC68DB" w:rsidRPr="007055D9" w:rsidRDefault="00FC68DB" w:rsidP="00B202D2">
      <w:r w:rsidRPr="007055D9">
        <w:t xml:space="preserve">For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the following attri</w:t>
      </w:r>
      <w:r>
        <w:t>butes can be specified for the E</w:t>
      </w:r>
      <w:r w:rsidRPr="007055D9">
        <w:t xml:space="preserve">dge </w:t>
      </w:r>
      <w:r>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4797C6FA" w14:textId="77777777" w:rsidTr="00FC68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4007D7"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79A0FE" w14:textId="77777777" w:rsidR="00FC68DB" w:rsidRPr="007055D9" w:rsidRDefault="00FC68DB" w:rsidP="00B202D2">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21FA9B" w14:textId="77777777" w:rsidR="00FC68DB" w:rsidRPr="007055D9" w:rsidRDefault="00FC68DB" w:rsidP="00B202D2">
            <w:pPr>
              <w:keepNext/>
              <w:rPr>
                <w:b/>
                <w:i/>
              </w:rPr>
            </w:pPr>
            <w:r>
              <w:rPr>
                <w:b/>
                <w:i/>
              </w:rPr>
              <w:t>Use</w:t>
            </w:r>
          </w:p>
        </w:tc>
      </w:tr>
      <w:tr w:rsidR="00FC68DB" w:rsidRPr="007055D9" w14:paraId="53528438" w14:textId="77777777" w:rsidTr="00FC68DB">
        <w:trPr>
          <w:cantSplit/>
          <w:trHeight w:val="340"/>
          <w:jc w:val="center"/>
        </w:trPr>
        <w:tc>
          <w:tcPr>
            <w:tcW w:w="1871" w:type="dxa"/>
            <w:shd w:val="clear" w:color="auto" w:fill="auto"/>
            <w:vAlign w:val="bottom"/>
          </w:tcPr>
          <w:p w14:paraId="24B94747" w14:textId="77777777" w:rsidR="00FC68DB" w:rsidRPr="0035512A" w:rsidRDefault="00FC68DB" w:rsidP="00B202D2">
            <w:pPr>
              <w:rPr>
                <w:sz w:val="19"/>
                <w:szCs w:val="19"/>
              </w:rPr>
            </w:pPr>
            <w:r w:rsidRPr="0035512A">
              <w:rPr>
                <w:sz w:val="19"/>
                <w:szCs w:val="19"/>
              </w:rPr>
              <w:t>u</w:t>
            </w:r>
          </w:p>
        </w:tc>
        <w:tc>
          <w:tcPr>
            <w:tcW w:w="1800" w:type="dxa"/>
            <w:shd w:val="clear" w:color="auto" w:fill="auto"/>
            <w:vAlign w:val="bottom"/>
          </w:tcPr>
          <w:p w14:paraId="72F03C31" w14:textId="77777777" w:rsidR="00FC68DB" w:rsidRPr="0035512A" w:rsidRDefault="00FC68DB" w:rsidP="00B202D2">
            <w:pPr>
              <w:rPr>
                <w:sz w:val="19"/>
                <w:szCs w:val="19"/>
              </w:rPr>
            </w:pPr>
            <w:r>
              <w:rPr>
                <w:sz w:val="20"/>
                <w:szCs w:val="20"/>
              </w:rPr>
              <w:t>Floating point</w:t>
            </w:r>
          </w:p>
        </w:tc>
        <w:tc>
          <w:tcPr>
            <w:tcW w:w="4680" w:type="dxa"/>
            <w:shd w:val="clear" w:color="auto" w:fill="auto"/>
            <w:vAlign w:val="bottom"/>
          </w:tcPr>
          <w:p w14:paraId="054215FF" w14:textId="77777777" w:rsidR="00FC68DB" w:rsidRPr="0035512A" w:rsidRDefault="00FC68DB" w:rsidP="00B202D2">
            <w:pPr>
              <w:rPr>
                <w:sz w:val="19"/>
                <w:szCs w:val="19"/>
              </w:rPr>
            </w:pPr>
            <w:r w:rsidRPr="0035512A">
              <w:rPr>
                <w:sz w:val="19"/>
                <w:szCs w:val="19"/>
              </w:rPr>
              <w:t>Required</w:t>
            </w:r>
          </w:p>
        </w:tc>
      </w:tr>
      <w:tr w:rsidR="00FC68DB" w:rsidRPr="007055D9" w14:paraId="2503266E" w14:textId="77777777" w:rsidTr="00FC68DB">
        <w:trPr>
          <w:cantSplit/>
          <w:trHeight w:val="340"/>
          <w:jc w:val="center"/>
        </w:trPr>
        <w:tc>
          <w:tcPr>
            <w:tcW w:w="1871" w:type="dxa"/>
            <w:shd w:val="clear" w:color="auto" w:fill="auto"/>
            <w:vAlign w:val="bottom"/>
          </w:tcPr>
          <w:p w14:paraId="1FA7351B" w14:textId="77777777" w:rsidR="00FC68DB" w:rsidRPr="0035512A" w:rsidRDefault="00FC68DB" w:rsidP="00B202D2">
            <w:pPr>
              <w:rPr>
                <w:sz w:val="19"/>
                <w:szCs w:val="19"/>
              </w:rPr>
            </w:pPr>
            <w:r w:rsidRPr="0035512A">
              <w:rPr>
                <w:sz w:val="19"/>
                <w:szCs w:val="19"/>
              </w:rPr>
              <w:t>x</w:t>
            </w:r>
          </w:p>
        </w:tc>
        <w:tc>
          <w:tcPr>
            <w:tcW w:w="1800" w:type="dxa"/>
            <w:shd w:val="clear" w:color="auto" w:fill="auto"/>
            <w:vAlign w:val="bottom"/>
          </w:tcPr>
          <w:p w14:paraId="6CAD21B3" w14:textId="77777777" w:rsidR="00FC68DB" w:rsidRPr="0035512A" w:rsidRDefault="00FC68DB" w:rsidP="00B202D2">
            <w:pPr>
              <w:rPr>
                <w:sz w:val="19"/>
                <w:szCs w:val="19"/>
              </w:rPr>
            </w:pPr>
            <w:r>
              <w:rPr>
                <w:sz w:val="20"/>
                <w:szCs w:val="20"/>
              </w:rPr>
              <w:t>Floating point</w:t>
            </w:r>
          </w:p>
        </w:tc>
        <w:tc>
          <w:tcPr>
            <w:tcW w:w="4680" w:type="dxa"/>
            <w:shd w:val="clear" w:color="auto" w:fill="auto"/>
            <w:vAlign w:val="bottom"/>
          </w:tcPr>
          <w:p w14:paraId="48F2C883" w14:textId="77777777" w:rsidR="00FC68DB" w:rsidRPr="0035512A" w:rsidRDefault="00FC68DB" w:rsidP="00B202D2">
            <w:pPr>
              <w:rPr>
                <w:sz w:val="19"/>
                <w:szCs w:val="19"/>
              </w:rPr>
            </w:pPr>
            <w:r w:rsidRPr="0035512A">
              <w:rPr>
                <w:sz w:val="19"/>
                <w:szCs w:val="19"/>
              </w:rPr>
              <w:t>Required</w:t>
            </w:r>
          </w:p>
        </w:tc>
      </w:tr>
      <w:tr w:rsidR="00FC68DB" w:rsidRPr="007055D9" w14:paraId="19072444" w14:textId="77777777" w:rsidTr="00FC68DB">
        <w:trPr>
          <w:cantSplit/>
          <w:trHeight w:val="340"/>
          <w:jc w:val="center"/>
        </w:trPr>
        <w:tc>
          <w:tcPr>
            <w:tcW w:w="1871" w:type="dxa"/>
            <w:shd w:val="clear" w:color="auto" w:fill="auto"/>
            <w:vAlign w:val="bottom"/>
          </w:tcPr>
          <w:p w14:paraId="04E5FF77" w14:textId="77777777" w:rsidR="00FC68DB" w:rsidRPr="0035512A" w:rsidRDefault="00FC68DB" w:rsidP="00B202D2">
            <w:pPr>
              <w:rPr>
                <w:sz w:val="19"/>
                <w:szCs w:val="19"/>
              </w:rPr>
            </w:pPr>
            <w:r w:rsidRPr="0035512A">
              <w:rPr>
                <w:sz w:val="19"/>
                <w:szCs w:val="19"/>
              </w:rPr>
              <w:t>y</w:t>
            </w:r>
          </w:p>
        </w:tc>
        <w:tc>
          <w:tcPr>
            <w:tcW w:w="1800" w:type="dxa"/>
            <w:shd w:val="clear" w:color="auto" w:fill="auto"/>
            <w:vAlign w:val="bottom"/>
          </w:tcPr>
          <w:p w14:paraId="06861FDF" w14:textId="77777777" w:rsidR="00FC68DB" w:rsidRPr="0035512A" w:rsidRDefault="00FC68DB" w:rsidP="00B202D2">
            <w:pPr>
              <w:rPr>
                <w:sz w:val="19"/>
                <w:szCs w:val="19"/>
              </w:rPr>
            </w:pPr>
            <w:r>
              <w:rPr>
                <w:sz w:val="20"/>
                <w:szCs w:val="20"/>
              </w:rPr>
              <w:t>Floating point</w:t>
            </w:r>
          </w:p>
        </w:tc>
        <w:tc>
          <w:tcPr>
            <w:tcW w:w="4680" w:type="dxa"/>
            <w:shd w:val="clear" w:color="auto" w:fill="auto"/>
            <w:vAlign w:val="bottom"/>
          </w:tcPr>
          <w:p w14:paraId="628164DC" w14:textId="77777777" w:rsidR="00FC68DB" w:rsidRPr="0035512A" w:rsidRDefault="00FC68DB" w:rsidP="00B202D2">
            <w:pPr>
              <w:rPr>
                <w:sz w:val="19"/>
                <w:szCs w:val="19"/>
              </w:rPr>
            </w:pPr>
            <w:r w:rsidRPr="0035512A">
              <w:rPr>
                <w:sz w:val="19"/>
                <w:szCs w:val="19"/>
              </w:rPr>
              <w:t>Required</w:t>
            </w:r>
          </w:p>
        </w:tc>
      </w:tr>
      <w:tr w:rsidR="00FC68DB" w:rsidRPr="007055D9" w14:paraId="4CAAC484" w14:textId="77777777" w:rsidTr="00FC68DB">
        <w:trPr>
          <w:cantSplit/>
          <w:trHeight w:val="340"/>
          <w:jc w:val="center"/>
        </w:trPr>
        <w:tc>
          <w:tcPr>
            <w:tcW w:w="1871" w:type="dxa"/>
            <w:shd w:val="clear" w:color="auto" w:fill="auto"/>
            <w:vAlign w:val="bottom"/>
          </w:tcPr>
          <w:p w14:paraId="4206FE19" w14:textId="77777777" w:rsidR="00FC68DB" w:rsidRPr="0035512A" w:rsidRDefault="00FC68DB" w:rsidP="00B202D2">
            <w:pPr>
              <w:rPr>
                <w:sz w:val="19"/>
                <w:szCs w:val="19"/>
              </w:rPr>
            </w:pPr>
            <w:r w:rsidRPr="0035512A">
              <w:rPr>
                <w:sz w:val="19"/>
                <w:szCs w:val="19"/>
              </w:rPr>
              <w:t>z</w:t>
            </w:r>
          </w:p>
        </w:tc>
        <w:tc>
          <w:tcPr>
            <w:tcW w:w="1800" w:type="dxa"/>
            <w:shd w:val="clear" w:color="auto" w:fill="auto"/>
            <w:vAlign w:val="bottom"/>
          </w:tcPr>
          <w:p w14:paraId="214EE42B" w14:textId="77777777" w:rsidR="00FC68DB" w:rsidRPr="0035512A" w:rsidRDefault="00FC68DB" w:rsidP="00B202D2">
            <w:pPr>
              <w:rPr>
                <w:sz w:val="19"/>
                <w:szCs w:val="19"/>
              </w:rPr>
            </w:pPr>
            <w:r>
              <w:rPr>
                <w:sz w:val="20"/>
                <w:szCs w:val="20"/>
              </w:rPr>
              <w:t>Floating point</w:t>
            </w:r>
          </w:p>
        </w:tc>
        <w:tc>
          <w:tcPr>
            <w:tcW w:w="4680" w:type="dxa"/>
            <w:shd w:val="clear" w:color="auto" w:fill="auto"/>
            <w:vAlign w:val="bottom"/>
          </w:tcPr>
          <w:p w14:paraId="6A940C5A" w14:textId="77777777" w:rsidR="00FC68DB" w:rsidRPr="0035512A" w:rsidRDefault="00FC68DB" w:rsidP="00B202D2">
            <w:pPr>
              <w:rPr>
                <w:sz w:val="19"/>
                <w:szCs w:val="19"/>
              </w:rPr>
            </w:pPr>
            <w:r w:rsidRPr="0035512A">
              <w:rPr>
                <w:sz w:val="19"/>
                <w:szCs w:val="19"/>
              </w:rPr>
              <w:t>Required</w:t>
            </w:r>
          </w:p>
        </w:tc>
      </w:tr>
      <w:tr w:rsidR="00FC68DB" w:rsidRPr="007055D9" w14:paraId="09EF181C" w14:textId="77777777" w:rsidTr="00FC68DB">
        <w:trPr>
          <w:cantSplit/>
          <w:trHeight w:val="340"/>
          <w:jc w:val="center"/>
        </w:trPr>
        <w:tc>
          <w:tcPr>
            <w:tcW w:w="1871" w:type="dxa"/>
            <w:shd w:val="clear" w:color="auto" w:fill="auto"/>
            <w:vAlign w:val="bottom"/>
          </w:tcPr>
          <w:p w14:paraId="4E41E467" w14:textId="77777777" w:rsidR="00FC68DB" w:rsidRPr="0035512A" w:rsidRDefault="00FC68DB" w:rsidP="00B202D2">
            <w:pPr>
              <w:rPr>
                <w:sz w:val="19"/>
                <w:szCs w:val="19"/>
              </w:rPr>
            </w:pPr>
            <w:r w:rsidRPr="0035512A">
              <w:rPr>
                <w:sz w:val="19"/>
                <w:szCs w:val="19"/>
              </w:rPr>
              <w:t>reference</w:t>
            </w:r>
          </w:p>
        </w:tc>
        <w:tc>
          <w:tcPr>
            <w:tcW w:w="1800" w:type="dxa"/>
            <w:shd w:val="clear" w:color="auto" w:fill="auto"/>
            <w:vAlign w:val="bottom"/>
          </w:tcPr>
          <w:p w14:paraId="50E42533" w14:textId="77777777" w:rsidR="00FC68DB" w:rsidRPr="0035512A" w:rsidRDefault="00FC68DB" w:rsidP="00B202D2">
            <w:pPr>
              <w:rPr>
                <w:sz w:val="19"/>
                <w:szCs w:val="19"/>
              </w:rPr>
            </w:pPr>
            <w:r w:rsidRPr="0035512A">
              <w:rPr>
                <w:sz w:val="19"/>
                <w:szCs w:val="19"/>
              </w:rPr>
              <w:t>Boolean</w:t>
            </w:r>
          </w:p>
        </w:tc>
        <w:tc>
          <w:tcPr>
            <w:tcW w:w="4680" w:type="dxa"/>
            <w:shd w:val="clear" w:color="auto" w:fill="auto"/>
            <w:vAlign w:val="bottom"/>
          </w:tcPr>
          <w:p w14:paraId="5B73F0F0" w14:textId="77777777" w:rsidR="00FC68DB" w:rsidRPr="0035512A" w:rsidRDefault="00FC68DB" w:rsidP="00B202D2">
            <w:pPr>
              <w:rPr>
                <w:sz w:val="19"/>
                <w:szCs w:val="19"/>
              </w:rPr>
            </w:pPr>
            <w:r w:rsidRPr="0035512A">
              <w:rPr>
                <w:sz w:val="19"/>
                <w:szCs w:val="19"/>
              </w:rPr>
              <w:t>Optional</w:t>
            </w:r>
          </w:p>
        </w:tc>
      </w:tr>
      <w:tr w:rsidR="00FC68DB" w:rsidRPr="007055D9" w14:paraId="2BC11411" w14:textId="77777777" w:rsidTr="00FC68DB">
        <w:trPr>
          <w:cantSplit/>
          <w:trHeight w:val="340"/>
          <w:jc w:val="center"/>
        </w:trPr>
        <w:tc>
          <w:tcPr>
            <w:tcW w:w="1871" w:type="dxa"/>
            <w:shd w:val="clear" w:color="auto" w:fill="auto"/>
            <w:vAlign w:val="bottom"/>
          </w:tcPr>
          <w:p w14:paraId="347C9362" w14:textId="77777777" w:rsidR="00FC68DB" w:rsidRPr="0035512A" w:rsidRDefault="00FC68DB" w:rsidP="00B202D2">
            <w:pPr>
              <w:rPr>
                <w:sz w:val="19"/>
                <w:szCs w:val="19"/>
              </w:rPr>
            </w:pPr>
            <w:r w:rsidRPr="0035512A">
              <w:rPr>
                <w:sz w:val="19"/>
                <w:szCs w:val="19"/>
              </w:rPr>
              <w:t>section</w:t>
            </w:r>
          </w:p>
        </w:tc>
        <w:tc>
          <w:tcPr>
            <w:tcW w:w="1800" w:type="dxa"/>
            <w:shd w:val="clear" w:color="auto" w:fill="auto"/>
            <w:vAlign w:val="bottom"/>
          </w:tcPr>
          <w:p w14:paraId="2A2EECB2" w14:textId="77777777" w:rsidR="00FC68DB" w:rsidRPr="0035512A" w:rsidRDefault="00FC68DB" w:rsidP="00B202D2">
            <w:pPr>
              <w:rPr>
                <w:sz w:val="19"/>
                <w:szCs w:val="19"/>
              </w:rPr>
            </w:pPr>
            <w:r w:rsidRPr="0035512A">
              <w:rPr>
                <w:sz w:val="19"/>
                <w:szCs w:val="19"/>
              </w:rPr>
              <w:t>Selection</w:t>
            </w:r>
          </w:p>
        </w:tc>
        <w:tc>
          <w:tcPr>
            <w:tcW w:w="4680" w:type="dxa"/>
            <w:shd w:val="clear" w:color="auto" w:fill="auto"/>
            <w:vAlign w:val="bottom"/>
          </w:tcPr>
          <w:p w14:paraId="653B3730" w14:textId="77777777" w:rsidR="00FC68DB" w:rsidRPr="0035512A" w:rsidRDefault="00FC68DB" w:rsidP="00B202D2">
            <w:pPr>
              <w:rPr>
                <w:sz w:val="19"/>
                <w:szCs w:val="19"/>
              </w:rPr>
            </w:pPr>
            <w:r w:rsidRPr="0035512A">
              <w:rPr>
                <w:sz w:val="19"/>
                <w:szCs w:val="19"/>
              </w:rPr>
              <w:t>Optional</w:t>
            </w:r>
          </w:p>
        </w:tc>
      </w:tr>
      <w:tr w:rsidR="00FC68DB" w:rsidRPr="007055D9" w14:paraId="5A6BCB8E" w14:textId="77777777" w:rsidTr="00FC68DB">
        <w:trPr>
          <w:cantSplit/>
          <w:trHeight w:val="340"/>
          <w:jc w:val="center"/>
        </w:trPr>
        <w:tc>
          <w:tcPr>
            <w:tcW w:w="1871" w:type="dxa"/>
            <w:shd w:val="clear" w:color="auto" w:fill="auto"/>
            <w:vAlign w:val="bottom"/>
          </w:tcPr>
          <w:p w14:paraId="292B8BAC" w14:textId="77777777" w:rsidR="00FC68DB" w:rsidRPr="0035512A" w:rsidRDefault="00FC68DB" w:rsidP="00B202D2">
            <w:pPr>
              <w:rPr>
                <w:sz w:val="19"/>
                <w:szCs w:val="19"/>
              </w:rPr>
            </w:pPr>
            <w:r w:rsidRPr="0035512A">
              <w:rPr>
                <w:sz w:val="19"/>
                <w:szCs w:val="19"/>
              </w:rPr>
              <w:t>width</w:t>
            </w:r>
          </w:p>
        </w:tc>
        <w:tc>
          <w:tcPr>
            <w:tcW w:w="1800" w:type="dxa"/>
            <w:shd w:val="clear" w:color="auto" w:fill="auto"/>
            <w:vAlign w:val="bottom"/>
          </w:tcPr>
          <w:p w14:paraId="069A0181" w14:textId="77777777" w:rsidR="00FC68DB" w:rsidRPr="0035512A" w:rsidRDefault="00FC68DB" w:rsidP="00B202D2">
            <w:pPr>
              <w:rPr>
                <w:sz w:val="19"/>
                <w:szCs w:val="19"/>
              </w:rPr>
            </w:pPr>
            <w:r>
              <w:rPr>
                <w:sz w:val="20"/>
                <w:szCs w:val="20"/>
              </w:rPr>
              <w:t>Floating point</w:t>
            </w:r>
          </w:p>
        </w:tc>
        <w:tc>
          <w:tcPr>
            <w:tcW w:w="4680" w:type="dxa"/>
            <w:shd w:val="clear" w:color="auto" w:fill="auto"/>
            <w:vAlign w:val="bottom"/>
          </w:tcPr>
          <w:p w14:paraId="5D38784B" w14:textId="77777777" w:rsidR="00FC68DB" w:rsidRPr="0035512A" w:rsidRDefault="00FC68DB" w:rsidP="00B202D2">
            <w:pPr>
              <w:rPr>
                <w:sz w:val="19"/>
                <w:szCs w:val="19"/>
              </w:rPr>
            </w:pPr>
            <w:r w:rsidRPr="0035512A">
              <w:rPr>
                <w:sz w:val="19"/>
                <w:szCs w:val="19"/>
              </w:rPr>
              <w:t>Optional</w:t>
            </w:r>
          </w:p>
        </w:tc>
      </w:tr>
      <w:tr w:rsidR="00FC68DB" w:rsidRPr="007055D9" w14:paraId="1A32A9C0" w14:textId="77777777" w:rsidTr="00FC68DB">
        <w:trPr>
          <w:cantSplit/>
          <w:trHeight w:val="340"/>
          <w:jc w:val="center"/>
        </w:trPr>
        <w:tc>
          <w:tcPr>
            <w:tcW w:w="1871" w:type="dxa"/>
            <w:shd w:val="clear" w:color="auto" w:fill="auto"/>
            <w:vAlign w:val="bottom"/>
          </w:tcPr>
          <w:p w14:paraId="746CFF84" w14:textId="77777777" w:rsidR="00FC68DB" w:rsidRPr="0035512A" w:rsidRDefault="00FC68DB" w:rsidP="00B202D2">
            <w:pPr>
              <w:rPr>
                <w:sz w:val="19"/>
                <w:szCs w:val="19"/>
              </w:rPr>
            </w:pPr>
            <w:r w:rsidRPr="0035512A">
              <w:rPr>
                <w:sz w:val="19"/>
                <w:szCs w:val="19"/>
              </w:rPr>
              <w:t>filler</w:t>
            </w:r>
            <w:r w:rsidRPr="0035512A" w:rsidDel="00960E41">
              <w:rPr>
                <w:sz w:val="19"/>
                <w:szCs w:val="19"/>
              </w:rPr>
              <w:t xml:space="preserve"> </w:t>
            </w:r>
          </w:p>
        </w:tc>
        <w:tc>
          <w:tcPr>
            <w:tcW w:w="1800" w:type="dxa"/>
            <w:shd w:val="clear" w:color="auto" w:fill="auto"/>
            <w:vAlign w:val="bottom"/>
          </w:tcPr>
          <w:p w14:paraId="1493719A" w14:textId="77777777" w:rsidR="00FC68DB" w:rsidRPr="0035512A" w:rsidRDefault="00FC68DB" w:rsidP="00B202D2">
            <w:pPr>
              <w:rPr>
                <w:sz w:val="19"/>
                <w:szCs w:val="19"/>
              </w:rPr>
            </w:pPr>
            <w:r w:rsidRPr="0035512A">
              <w:rPr>
                <w:sz w:val="19"/>
                <w:szCs w:val="19"/>
              </w:rPr>
              <w:t>Selection</w:t>
            </w:r>
            <w:r w:rsidRPr="0035512A" w:rsidDel="00960E41">
              <w:rPr>
                <w:sz w:val="19"/>
                <w:szCs w:val="19"/>
              </w:rPr>
              <w:t xml:space="preserve"> </w:t>
            </w:r>
          </w:p>
        </w:tc>
        <w:tc>
          <w:tcPr>
            <w:tcW w:w="4680" w:type="dxa"/>
            <w:shd w:val="clear" w:color="auto" w:fill="auto"/>
            <w:vAlign w:val="bottom"/>
          </w:tcPr>
          <w:p w14:paraId="7779E427" w14:textId="77777777" w:rsidR="00FC68DB" w:rsidRPr="0035512A" w:rsidRDefault="00FC68DB" w:rsidP="00B202D2">
            <w:pPr>
              <w:keepNext/>
              <w:rPr>
                <w:sz w:val="19"/>
                <w:szCs w:val="19"/>
              </w:rPr>
            </w:pPr>
            <w:r w:rsidRPr="0035512A">
              <w:rPr>
                <w:sz w:val="19"/>
                <w:szCs w:val="19"/>
              </w:rPr>
              <w:t>Optional</w:t>
            </w:r>
            <w:r w:rsidRPr="0035512A" w:rsidDel="00960E41">
              <w:rPr>
                <w:sz w:val="19"/>
                <w:szCs w:val="19"/>
              </w:rPr>
              <w:t xml:space="preserve"> </w:t>
            </w:r>
          </w:p>
        </w:tc>
      </w:tr>
      <w:tr w:rsidR="00FC68DB" w:rsidRPr="007055D9" w14:paraId="226FCF58" w14:textId="77777777" w:rsidTr="00FC68DB">
        <w:trPr>
          <w:cantSplit/>
          <w:trHeight w:val="340"/>
          <w:jc w:val="center"/>
        </w:trPr>
        <w:tc>
          <w:tcPr>
            <w:tcW w:w="1871" w:type="dxa"/>
            <w:shd w:val="clear" w:color="auto" w:fill="auto"/>
          </w:tcPr>
          <w:p w14:paraId="24A6EEB6" w14:textId="77777777" w:rsidR="00FC68DB" w:rsidRPr="0035512A" w:rsidRDefault="00FC68DB" w:rsidP="00B202D2">
            <w:pPr>
              <w:rPr>
                <w:sz w:val="19"/>
                <w:szCs w:val="19"/>
              </w:rPr>
            </w:pPr>
            <w:proofErr w:type="spellStart"/>
            <w:r>
              <w:rPr>
                <w:sz w:val="20"/>
                <w:szCs w:val="20"/>
              </w:rPr>
              <w:t>filler_material</w:t>
            </w:r>
            <w:proofErr w:type="spellEnd"/>
          </w:p>
        </w:tc>
        <w:tc>
          <w:tcPr>
            <w:tcW w:w="1800" w:type="dxa"/>
            <w:shd w:val="clear" w:color="auto" w:fill="auto"/>
          </w:tcPr>
          <w:p w14:paraId="33208C4B" w14:textId="77777777" w:rsidR="00FC68DB" w:rsidRPr="0035512A" w:rsidRDefault="00FC68DB" w:rsidP="00B202D2">
            <w:pPr>
              <w:rPr>
                <w:sz w:val="19"/>
                <w:szCs w:val="19"/>
              </w:rPr>
            </w:pPr>
            <w:r w:rsidRPr="00A20C5C">
              <w:rPr>
                <w:sz w:val="20"/>
                <w:szCs w:val="20"/>
              </w:rPr>
              <w:t>Alphanumeric</w:t>
            </w:r>
          </w:p>
        </w:tc>
        <w:tc>
          <w:tcPr>
            <w:tcW w:w="4680" w:type="dxa"/>
            <w:shd w:val="clear" w:color="auto" w:fill="auto"/>
          </w:tcPr>
          <w:p w14:paraId="02B2DA5D" w14:textId="77777777" w:rsidR="00FC68DB" w:rsidRPr="0035512A" w:rsidRDefault="00FC68DB" w:rsidP="00B202D2">
            <w:pPr>
              <w:keepNext/>
              <w:rPr>
                <w:sz w:val="19"/>
                <w:szCs w:val="19"/>
              </w:rPr>
            </w:pPr>
            <w:r w:rsidRPr="00A20C5C">
              <w:rPr>
                <w:sz w:val="20"/>
                <w:szCs w:val="20"/>
              </w:rPr>
              <w:t>Optional</w:t>
            </w:r>
          </w:p>
        </w:tc>
      </w:tr>
    </w:tbl>
    <w:p w14:paraId="3672273B" w14:textId="5180BF18" w:rsidR="00FC68DB" w:rsidRDefault="00FC68DB" w:rsidP="00B202D2">
      <w:pPr>
        <w:pStyle w:val="Beschriftung"/>
        <w:spacing w:before="120"/>
      </w:pPr>
      <w:bookmarkStart w:id="1958" w:name="_Toc3566501"/>
      <w:bookmarkStart w:id="1959" w:name="_Toc34747503"/>
      <w:bookmarkStart w:id="1960" w:name="_Toc77095962"/>
      <w:r>
        <w:t xml:space="preserve">Table </w:t>
      </w:r>
      <w:r>
        <w:fldChar w:fldCharType="begin"/>
      </w:r>
      <w:r>
        <w:instrText xml:space="preserve"> SEQ Table \* ARABIC </w:instrText>
      </w:r>
      <w:r>
        <w:fldChar w:fldCharType="separate"/>
      </w:r>
      <w:r w:rsidR="008116BB">
        <w:rPr>
          <w:noProof/>
        </w:rPr>
        <w:t>103</w:t>
      </w:r>
      <w:r>
        <w:fldChar w:fldCharType="end"/>
      </w:r>
      <w:r>
        <w:t xml:space="preserve">: </w:t>
      </w:r>
      <w:r w:rsidRPr="0008681E">
        <w:t xml:space="preserve">Attributes of element </w:t>
      </w:r>
      <w:r w:rsidRPr="00C75FAA">
        <w:rPr>
          <w:rFonts w:ascii="Courier New" w:hAnsi="Courier New" w:cs="Courier New"/>
          <w:kern w:val="22"/>
        </w:rPr>
        <w:t>&lt;</w:t>
      </w:r>
      <w:proofErr w:type="spellStart"/>
      <w:r w:rsidRPr="00C75FAA">
        <w:rPr>
          <w:rFonts w:ascii="Courier New" w:hAnsi="Courier New" w:cs="Courier New"/>
          <w:kern w:val="22"/>
        </w:rPr>
        <w:t>weld_position</w:t>
      </w:r>
      <w:proofErr w:type="spellEnd"/>
      <w:r w:rsidRPr="00C75FAA">
        <w:rPr>
          <w:rFonts w:ascii="Courier New" w:hAnsi="Courier New" w:cs="Courier New"/>
          <w:kern w:val="22"/>
        </w:rPr>
        <w:t>/&gt;</w:t>
      </w:r>
      <w:r w:rsidRPr="0008681E">
        <w:t xml:space="preserve"> for </w:t>
      </w:r>
      <w:r>
        <w:t>Edge Weld</w:t>
      </w:r>
      <w:bookmarkEnd w:id="1958"/>
      <w:bookmarkEnd w:id="1959"/>
      <w:bookmarkEnd w:id="1960"/>
    </w:p>
    <w:p w14:paraId="5457DF1E" w14:textId="77777777" w:rsidR="00FC68DB" w:rsidRDefault="00FC68DB" w:rsidP="00B202D2">
      <w:pPr>
        <w:pStyle w:val="berschrift5"/>
      </w:pPr>
      <w:r w:rsidRPr="007055D9">
        <w:t>Attribute</w:t>
      </w:r>
      <w:r>
        <w:t>s</w:t>
      </w:r>
      <w:r w:rsidRPr="007055D9">
        <w:t xml:space="preserve"> </w:t>
      </w:r>
      <w:r>
        <w:t>"u, x, y, z, reference"</w:t>
      </w:r>
    </w:p>
    <w:p w14:paraId="4A177630" w14:textId="17DEB9B0" w:rsidR="00FC68DB" w:rsidRPr="008941DA" w:rsidRDefault="00FC68DB" w:rsidP="00B202D2">
      <w:pPr>
        <w:pStyle w:val="berschrift5"/>
        <w:rPr>
          <w:b w:val="0"/>
          <w:i/>
        </w:rPr>
      </w:pPr>
      <w:r w:rsidRPr="008941DA">
        <w:rPr>
          <w:b w:val="0"/>
        </w:rPr>
        <w:t xml:space="preserve">Detailed definition can be found in section </w:t>
      </w:r>
      <w:r w:rsidRPr="008941DA">
        <w:rPr>
          <w:b w:val="0"/>
          <w:i/>
        </w:rPr>
        <w:fldChar w:fldCharType="begin"/>
      </w:r>
      <w:r w:rsidRPr="008941DA">
        <w:rPr>
          <w:b w:val="0"/>
        </w:rPr>
        <w:instrText xml:space="preserve"> REF _Ref397524978 \r \h  \* MERGEFORMAT </w:instrText>
      </w:r>
      <w:r w:rsidRPr="008941DA">
        <w:rPr>
          <w:b w:val="0"/>
          <w:i/>
        </w:rPr>
      </w:r>
      <w:r w:rsidRPr="008941DA">
        <w:rPr>
          <w:b w:val="0"/>
          <w:i/>
        </w:rPr>
        <w:fldChar w:fldCharType="separate"/>
      </w:r>
      <w:r w:rsidR="008116BB">
        <w:rPr>
          <w:b w:val="0"/>
        </w:rPr>
        <w:t>10.2.4.4</w:t>
      </w:r>
      <w:r w:rsidRPr="008941DA">
        <w:rPr>
          <w:b w:val="0"/>
          <w:i/>
        </w:rPr>
        <w:fldChar w:fldCharType="end"/>
      </w:r>
      <w:r w:rsidRPr="00F3716C">
        <w:rPr>
          <w:b w:val="0"/>
          <w:lang w:val="en-US"/>
        </w:rPr>
        <w:t xml:space="preserve"> </w:t>
      </w:r>
      <w:r w:rsidRPr="00F3716C">
        <w:rPr>
          <w:b w:val="0"/>
          <w:i/>
          <w:lang w:val="en-US"/>
        </w:rPr>
        <w:fldChar w:fldCharType="begin"/>
      </w:r>
      <w:r w:rsidRPr="00F3716C">
        <w:rPr>
          <w:b w:val="0"/>
          <w:lang w:val="en-US"/>
        </w:rPr>
        <w:instrText xml:space="preserve"> REF _Ref397524978 \h  \* MERGEFORMAT </w:instrText>
      </w:r>
      <w:r w:rsidRPr="00F3716C">
        <w:rPr>
          <w:b w:val="0"/>
          <w:i/>
          <w:lang w:val="en-US"/>
        </w:rPr>
      </w:r>
      <w:r w:rsidRPr="00F3716C">
        <w:rPr>
          <w:b w:val="0"/>
          <w:i/>
          <w:lang w:val="en-US"/>
        </w:rPr>
        <w:fldChar w:fldCharType="separate"/>
      </w:r>
      <w:r w:rsidR="008116BB" w:rsidRPr="008116BB">
        <w:rPr>
          <w:b w:val="0"/>
        </w:rPr>
        <w:t>Welding Position</w:t>
      </w:r>
      <w:r w:rsidRPr="00F3716C">
        <w:rPr>
          <w:b w:val="0"/>
          <w:i/>
          <w:lang w:val="en-US"/>
        </w:rPr>
        <w:fldChar w:fldCharType="end"/>
      </w:r>
      <w:r w:rsidRPr="008941DA">
        <w:rPr>
          <w:b w:val="0"/>
        </w:rPr>
        <w:t>.</w:t>
      </w:r>
    </w:p>
    <w:p w14:paraId="011DE5AF" w14:textId="77777777" w:rsidR="00FC68DB" w:rsidRPr="007055D9" w:rsidRDefault="00FC68DB" w:rsidP="00B202D2">
      <w:pPr>
        <w:pStyle w:val="berschrift5"/>
      </w:pPr>
      <w:r w:rsidRPr="007055D9">
        <w:t xml:space="preserve">Attribute </w:t>
      </w:r>
      <w:r>
        <w:t>"</w:t>
      </w:r>
      <w:r w:rsidRPr="007055D9">
        <w:t>section</w:t>
      </w:r>
      <w:r>
        <w:t>"</w:t>
      </w:r>
    </w:p>
    <w:p w14:paraId="730120AB" w14:textId="77777777" w:rsidR="00FC68DB" w:rsidRPr="007055D9" w:rsidRDefault="00FC68DB" w:rsidP="00B202D2">
      <w:r w:rsidRPr="007055D9">
        <w:t xml:space="preserve">Valid values for the attribute </w:t>
      </w:r>
      <w:r w:rsidRPr="007055D9">
        <w:rPr>
          <w:rStyle w:val="XMLAttribute"/>
        </w:rPr>
        <w:t>section</w:t>
      </w:r>
      <w:r w:rsidRPr="007055D9">
        <w:t xml:space="preserve"> of </w:t>
      </w:r>
      <w:proofErr w:type="spellStart"/>
      <w:proofErr w:type="gramStart"/>
      <w:r w:rsidRPr="007055D9">
        <w:t>a</w:t>
      </w:r>
      <w:proofErr w:type="spellEnd"/>
      <w:proofErr w:type="gramEnd"/>
      <w:r w:rsidRPr="007055D9">
        <w:t xml:space="preserve"> edge weld are:</w:t>
      </w:r>
    </w:p>
    <w:p w14:paraId="0D4F45DF" w14:textId="7CF309DE" w:rsidR="00FC68DB" w:rsidRPr="007055D9" w:rsidRDefault="00FC68DB" w:rsidP="00BA04B6">
      <w:pPr>
        <w:pStyle w:val="Aufzhlungszeichen"/>
        <w:numPr>
          <w:ilvl w:val="0"/>
          <w:numId w:val="11"/>
        </w:numPr>
        <w:rPr>
          <w:rStyle w:val="XMLAttribute"/>
        </w:rPr>
      </w:pPr>
      <w:r w:rsidRPr="007055D9">
        <w:rPr>
          <w:rStyle w:val="XMLAttribute"/>
        </w:rPr>
        <w:t>I</w:t>
      </w:r>
      <w:r>
        <w:t xml:space="preserve"> (Must not be confused with seam weld subtype "</w:t>
      </w:r>
      <w:proofErr w:type="spellStart"/>
      <w:r w:rsidRPr="006A21C5">
        <w:rPr>
          <w:rStyle w:val="XMLElement"/>
        </w:rPr>
        <w:t>i</w:t>
      </w:r>
      <w:r>
        <w:rPr>
          <w:rStyle w:val="XMLElement"/>
        </w:rPr>
        <w:t>_</w:t>
      </w:r>
      <w:r w:rsidRPr="006A21C5">
        <w:rPr>
          <w:rStyle w:val="XMLElement"/>
        </w:rPr>
        <w:t>weld</w:t>
      </w:r>
      <w:proofErr w:type="spellEnd"/>
      <w:r>
        <w:t xml:space="preserve">" (cf. section </w:t>
      </w:r>
      <w:r>
        <w:fldChar w:fldCharType="begin"/>
      </w:r>
      <w:r>
        <w:instrText xml:space="preserve"> REF _Ref414571756 \r \h </w:instrText>
      </w:r>
      <w:r>
        <w:fldChar w:fldCharType="separate"/>
      </w:r>
      <w:r w:rsidR="008116BB">
        <w:t>10.2.4.1</w:t>
      </w:r>
      <w:r>
        <w:fldChar w:fldCharType="end"/>
      </w:r>
      <w:r>
        <w:t xml:space="preserve">!) </w:t>
      </w:r>
    </w:p>
    <w:p w14:paraId="353843DE" w14:textId="77777777" w:rsidR="00FC68DB" w:rsidRPr="007055D9" w:rsidRDefault="00FC68DB" w:rsidP="00BA04B6">
      <w:pPr>
        <w:pStyle w:val="Aufzhlungszeichen"/>
        <w:numPr>
          <w:ilvl w:val="0"/>
          <w:numId w:val="11"/>
        </w:numPr>
        <w:rPr>
          <w:rStyle w:val="XMLAttribute"/>
        </w:rPr>
      </w:pPr>
    </w:p>
    <w:p w14:paraId="4A907CE8" w14:textId="77777777" w:rsidR="00FC68DB" w:rsidRPr="007055D9" w:rsidRDefault="00FC68DB" w:rsidP="00BA04B6">
      <w:pPr>
        <w:pStyle w:val="Aufzhlungszeichen"/>
        <w:numPr>
          <w:ilvl w:val="0"/>
          <w:numId w:val="11"/>
        </w:numPr>
        <w:rPr>
          <w:rStyle w:val="XMLAttribute"/>
        </w:rPr>
      </w:pPr>
      <w:r w:rsidRPr="007055D9">
        <w:rPr>
          <w:rStyle w:val="XMLAttribute"/>
        </w:rPr>
        <w:t>V</w:t>
      </w:r>
    </w:p>
    <w:p w14:paraId="2414A148" w14:textId="77777777" w:rsidR="00FC68DB" w:rsidRPr="007055D9" w:rsidRDefault="00FC68DB" w:rsidP="00BA04B6">
      <w:pPr>
        <w:pStyle w:val="Aufzhlungszeichen"/>
        <w:numPr>
          <w:ilvl w:val="0"/>
          <w:numId w:val="11"/>
        </w:numPr>
        <w:spacing w:after="120"/>
        <w:rPr>
          <w:rStyle w:val="XMLAttribute"/>
        </w:rPr>
      </w:pPr>
      <w:r w:rsidRPr="007055D9">
        <w:rPr>
          <w:rStyle w:val="XMLAttribute"/>
        </w:rPr>
        <w:t>U</w:t>
      </w:r>
    </w:p>
    <w:p w14:paraId="467C0832" w14:textId="77777777" w:rsidR="00FC68DB" w:rsidRPr="007055D9" w:rsidRDefault="00FC68DB" w:rsidP="00B202D2">
      <w:pPr>
        <w:pStyle w:val="berschrift5"/>
      </w:pPr>
      <w:bookmarkStart w:id="1961" w:name="_Toc338939182"/>
      <w:r w:rsidRPr="007055D9">
        <w:t xml:space="preserve">Attribute </w:t>
      </w:r>
      <w:r>
        <w:t>"</w:t>
      </w:r>
      <w:r w:rsidRPr="007055D9">
        <w:t>width</w:t>
      </w:r>
      <w:bookmarkEnd w:id="1961"/>
      <w:r>
        <w:t>"</w:t>
      </w:r>
    </w:p>
    <w:p w14:paraId="1F53331E" w14:textId="77777777" w:rsidR="00FC68DB" w:rsidRPr="007055D9" w:rsidRDefault="00FC68DB" w:rsidP="00B202D2">
      <w:r w:rsidRPr="007055D9">
        <w:t xml:space="preserve">The attribute </w:t>
      </w:r>
      <w:r w:rsidRPr="007055D9">
        <w:rPr>
          <w:rStyle w:val="XMLAttribute"/>
        </w:rPr>
        <w:t xml:space="preserve">width </w:t>
      </w:r>
      <w:r w:rsidRPr="007055D9">
        <w:t xml:space="preserve">specifies the width of the weld. </w:t>
      </w:r>
    </w:p>
    <w:p w14:paraId="55DCCE47" w14:textId="77777777" w:rsidR="00FC68DB" w:rsidRPr="007055D9" w:rsidRDefault="00FC68DB" w:rsidP="00B202D2">
      <w:pPr>
        <w:pStyle w:val="berschrift5"/>
      </w:pPr>
      <w:bookmarkStart w:id="1962" w:name="_Toc338939184"/>
      <w:r w:rsidRPr="007055D9">
        <w:t xml:space="preserve">Attribute </w:t>
      </w:r>
      <w:r>
        <w:t>"</w:t>
      </w:r>
      <w:r w:rsidRPr="007055D9">
        <w:t>filler</w:t>
      </w:r>
      <w:bookmarkEnd w:id="1962"/>
      <w:r>
        <w:t>"</w:t>
      </w:r>
    </w:p>
    <w:p w14:paraId="12E26578" w14:textId="77777777" w:rsidR="00FC68DB" w:rsidRPr="007055D9" w:rsidRDefault="00FC68DB" w:rsidP="00B202D2">
      <w:pPr>
        <w:keepNext/>
      </w:pPr>
      <w:r w:rsidRPr="007055D9">
        <w:t>Valid values for the attribute filler can be:</w:t>
      </w:r>
    </w:p>
    <w:p w14:paraId="125B60BF" w14:textId="77777777" w:rsidR="00FC68DB" w:rsidRPr="007055D9" w:rsidRDefault="00FC68DB" w:rsidP="00BA04B6">
      <w:pPr>
        <w:pStyle w:val="Aufzhlungszeichen"/>
        <w:numPr>
          <w:ilvl w:val="0"/>
          <w:numId w:val="11"/>
        </w:numPr>
        <w:rPr>
          <w:rStyle w:val="XMLAttribute"/>
        </w:rPr>
      </w:pPr>
      <w:r w:rsidRPr="007055D9">
        <w:rPr>
          <w:rStyle w:val="XMLAttribute"/>
        </w:rPr>
        <w:t>yes</w:t>
      </w:r>
    </w:p>
    <w:p w14:paraId="569B430C" w14:textId="77777777" w:rsidR="00FC68DB" w:rsidRPr="007055D9" w:rsidRDefault="00FC68DB" w:rsidP="00BA04B6">
      <w:pPr>
        <w:pStyle w:val="Aufzhlungszeichen"/>
        <w:numPr>
          <w:ilvl w:val="0"/>
          <w:numId w:val="11"/>
        </w:numPr>
        <w:rPr>
          <w:rStyle w:val="XMLAttribute"/>
        </w:rPr>
      </w:pPr>
      <w:r w:rsidRPr="007055D9">
        <w:rPr>
          <w:rStyle w:val="XMLAttribute"/>
        </w:rPr>
        <w:lastRenderedPageBreak/>
        <w:t>no</w:t>
      </w:r>
    </w:p>
    <w:p w14:paraId="1D67FE06" w14:textId="77777777" w:rsidR="00FC68DB" w:rsidRDefault="00FC68DB" w:rsidP="00B202D2">
      <w:pPr>
        <w:pStyle w:val="Note"/>
        <w:spacing w:after="0"/>
        <w:rPr>
          <w:sz w:val="22"/>
        </w:rPr>
      </w:pPr>
      <w:r w:rsidRPr="008D726C">
        <w:rPr>
          <w:b/>
          <w:sz w:val="22"/>
        </w:rPr>
        <w:t xml:space="preserve">Note: </w:t>
      </w:r>
      <w:r w:rsidRPr="008D726C">
        <w:rPr>
          <w:sz w:val="22"/>
        </w:rPr>
        <w:t>Depending on the technology the default value can different (see in Generic Seam Weld Definition section under attribute filler).</w:t>
      </w:r>
    </w:p>
    <w:p w14:paraId="3988FDC7"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577C8DB7" w14:textId="77777777" w:rsidR="00FC68DB" w:rsidRPr="008D726C" w:rsidRDefault="00FC68DB" w:rsidP="00B202D2">
      <w:pPr>
        <w:pStyle w:val="Note"/>
        <w:rPr>
          <w:sz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605577D3" w14:textId="77777777" w:rsidR="00FC68DB" w:rsidRPr="007055D9" w:rsidRDefault="00FC68DB" w:rsidP="00B202D2">
      <w:pPr>
        <w:pStyle w:val="Example"/>
        <w:keepNext/>
        <w:spacing w:after="0"/>
      </w:pPr>
      <w:r w:rsidRPr="007055D9">
        <w:t>Example</w:t>
      </w:r>
      <w:r>
        <w:t xml:space="preserve"> A (</w:t>
      </w:r>
      <w:r w:rsidRPr="00CF0C0F">
        <w:rPr>
          <w:sz w:val="22"/>
          <w:szCs w:val="22"/>
        </w:rPr>
        <w:t xml:space="preserve">within each optional </w:t>
      </w:r>
      <w:r w:rsidRPr="00CF0C0F">
        <w:rPr>
          <w:rFonts w:ascii="Courier New" w:hAnsi="Courier New" w:cs="Courier New"/>
          <w:i/>
          <w:sz w:val="18"/>
          <w:szCs w:val="22"/>
        </w:rPr>
        <w:t>attribute</w:t>
      </w:r>
      <w:r>
        <w:t>)</w:t>
      </w:r>
      <w:r w:rsidRPr="007055D9">
        <w:t>:</w:t>
      </w:r>
    </w:p>
    <w:p w14:paraId="49E2CB65" w14:textId="77777777" w:rsidR="00FC68DB" w:rsidRPr="007055D9" w:rsidRDefault="00FC68DB" w:rsidP="00B202D2">
      <w:pPr>
        <w:pStyle w:val="XMLCode"/>
        <w:keepNext/>
        <w:spacing w:before="120"/>
      </w:pPr>
    </w:p>
    <w:p w14:paraId="1CA1B131" w14:textId="77777777" w:rsidR="00FC68DB" w:rsidRDefault="00FC68DB" w:rsidP="00B202D2">
      <w:pPr>
        <w:pStyle w:val="XMLCode"/>
        <w:keepNext/>
        <w:spacing w:before="120"/>
      </w:pPr>
      <w:r w:rsidRPr="007055D9">
        <w:t>&lt;</w:t>
      </w:r>
      <w:proofErr w:type="spellStart"/>
      <w:r>
        <w:t>seamweld</w:t>
      </w:r>
      <w:proofErr w:type="spellEnd"/>
      <w:r>
        <w:t>&gt;</w:t>
      </w:r>
    </w:p>
    <w:p w14:paraId="021773EE" w14:textId="77777777" w:rsidR="00FC68DB" w:rsidRPr="007055D9" w:rsidRDefault="00FC68DB" w:rsidP="00B202D2">
      <w:pPr>
        <w:pStyle w:val="XMLCode"/>
        <w:keepNext/>
      </w:pPr>
      <w:r>
        <w:t xml:space="preserve">    &lt;</w:t>
      </w:r>
      <w:proofErr w:type="spellStart"/>
      <w:r w:rsidRPr="007055D9">
        <w:t>edge</w:t>
      </w:r>
      <w:r>
        <w:t>_</w:t>
      </w:r>
      <w:r w:rsidRPr="007055D9">
        <w:t>weld</w:t>
      </w:r>
      <w:proofErr w:type="spellEnd"/>
      <w:r w:rsidRPr="007055D9">
        <w:t xml:space="preserve"> base=</w:t>
      </w:r>
      <w:r>
        <w:t>"</w:t>
      </w:r>
      <w:r w:rsidRPr="007055D9">
        <w:t>1</w:t>
      </w:r>
      <w:r>
        <w:t>"</w:t>
      </w:r>
      <w:r w:rsidRPr="007055D9">
        <w:t xml:space="preserve"> technology=</w:t>
      </w:r>
      <w:r>
        <w:t>"</w:t>
      </w:r>
      <w:r w:rsidRPr="007055D9">
        <w:t>arc</w:t>
      </w:r>
      <w:r>
        <w:t>"</w:t>
      </w:r>
      <w:r w:rsidRPr="007055D9">
        <w:t>&gt;</w:t>
      </w:r>
    </w:p>
    <w:p w14:paraId="58C71DBE" w14:textId="77777777" w:rsidR="00FC68DB" w:rsidRPr="00966BAF" w:rsidRDefault="00FC68DB" w:rsidP="00B202D2">
      <w:pPr>
        <w:pStyle w:val="XMLCode"/>
        <w:rPr>
          <w:b/>
          <w:color w:val="0070C0"/>
          <w:lang w:val="es-ES"/>
        </w:rPr>
      </w:pPr>
      <w:r>
        <w:t xml:space="preserve">        </w:t>
      </w:r>
      <w:r w:rsidRPr="00966BAF">
        <w:rPr>
          <w:b/>
          <w:color w:val="0070C0"/>
          <w:lang w:val="es-ES"/>
        </w:rPr>
        <w:t>&lt;weld_position u="1" x="1" y="1" z="0"</w:t>
      </w:r>
    </w:p>
    <w:p w14:paraId="69CCE946" w14:textId="77777777" w:rsidR="00FC68DB" w:rsidRPr="00D977AB" w:rsidRDefault="00FC68DB" w:rsidP="00B202D2">
      <w:pPr>
        <w:pStyle w:val="XMLCode"/>
        <w:rPr>
          <w:b/>
          <w:color w:val="0070C0"/>
        </w:rPr>
      </w:pPr>
      <w:r w:rsidRPr="00966BAF">
        <w:rPr>
          <w:b/>
          <w:color w:val="0070C0"/>
          <w:lang w:val="es-ES"/>
        </w:rPr>
        <w:t xml:space="preserve">                       </w:t>
      </w:r>
      <w:r w:rsidRPr="00D977AB">
        <w:rPr>
          <w:b/>
          <w:color w:val="0070C0"/>
        </w:rPr>
        <w:t>reference="false"</w:t>
      </w:r>
    </w:p>
    <w:p w14:paraId="751E1ECF" w14:textId="77777777" w:rsidR="00FC68DB" w:rsidRPr="006460C2" w:rsidRDefault="00FC68DB" w:rsidP="00B202D2">
      <w:pPr>
        <w:pStyle w:val="XMLCode"/>
        <w:rPr>
          <w:b/>
          <w:color w:val="0070C0"/>
        </w:rPr>
      </w:pPr>
      <w:r w:rsidRPr="006460C2">
        <w:rPr>
          <w:b/>
          <w:color w:val="0070C0"/>
        </w:rPr>
        <w:t xml:space="preserve">                       section=</w:t>
      </w:r>
      <w:r>
        <w:rPr>
          <w:b/>
          <w:color w:val="0070C0"/>
        </w:rPr>
        <w:t>"</w:t>
      </w:r>
      <w:r w:rsidRPr="006460C2">
        <w:rPr>
          <w:b/>
          <w:color w:val="0070C0"/>
        </w:rPr>
        <w:t>V</w:t>
      </w:r>
      <w:r>
        <w:rPr>
          <w:b/>
          <w:color w:val="0070C0"/>
        </w:rPr>
        <w:t>"</w:t>
      </w:r>
    </w:p>
    <w:p w14:paraId="1F90D91F" w14:textId="77777777" w:rsidR="00FC68DB" w:rsidRPr="006460C2" w:rsidRDefault="00FC68DB" w:rsidP="00B202D2">
      <w:pPr>
        <w:pStyle w:val="XMLCode"/>
        <w:rPr>
          <w:b/>
          <w:color w:val="0070C0"/>
        </w:rPr>
      </w:pPr>
      <w:r w:rsidRPr="006460C2">
        <w:rPr>
          <w:b/>
          <w:color w:val="0070C0"/>
        </w:rPr>
        <w:t xml:space="preserve">                       width=</w:t>
      </w:r>
      <w:r>
        <w:rPr>
          <w:b/>
          <w:color w:val="0070C0"/>
        </w:rPr>
        <w:t>"</w:t>
      </w:r>
      <w:r w:rsidRPr="006460C2">
        <w:rPr>
          <w:b/>
          <w:color w:val="0070C0"/>
        </w:rPr>
        <w:t>2</w:t>
      </w:r>
      <w:r>
        <w:rPr>
          <w:b/>
          <w:color w:val="0070C0"/>
        </w:rPr>
        <w:t>"</w:t>
      </w:r>
    </w:p>
    <w:p w14:paraId="12E63FB9" w14:textId="77777777" w:rsidR="00FC68DB" w:rsidRDefault="00FC68DB" w:rsidP="00B202D2">
      <w:pPr>
        <w:pStyle w:val="XMLCode"/>
        <w:rPr>
          <w:b/>
          <w:color w:val="0070C0"/>
        </w:rPr>
      </w:pPr>
      <w:r w:rsidRPr="006460C2">
        <w:rPr>
          <w:b/>
          <w:color w:val="0070C0"/>
        </w:rPr>
        <w:t xml:space="preserve">                       </w:t>
      </w:r>
      <w:r>
        <w:rPr>
          <w:b/>
          <w:color w:val="0070C0"/>
        </w:rPr>
        <w:t>filler="yes"</w:t>
      </w:r>
    </w:p>
    <w:p w14:paraId="26275E4C" w14:textId="77777777" w:rsidR="00FC68DB" w:rsidRPr="006460C2"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r w:rsidRPr="006460C2">
        <w:rPr>
          <w:b/>
          <w:color w:val="0070C0"/>
        </w:rPr>
        <w:t>/&gt;</w:t>
      </w:r>
    </w:p>
    <w:p w14:paraId="4F594507" w14:textId="77777777" w:rsidR="00FC68DB" w:rsidRDefault="00FC68DB" w:rsidP="00B202D2">
      <w:pPr>
        <w:pStyle w:val="XMLCode"/>
      </w:pPr>
      <w:r>
        <w:t xml:space="preserve">        &lt;</w:t>
      </w:r>
      <w:proofErr w:type="spellStart"/>
      <w:r>
        <w:t>sheet_parameter</w:t>
      </w:r>
      <w:proofErr w:type="spellEnd"/>
      <w:r>
        <w:t xml:space="preserve"> ... /&gt;</w:t>
      </w:r>
    </w:p>
    <w:p w14:paraId="2EB9F8F5" w14:textId="77777777" w:rsidR="00FC68DB" w:rsidRPr="007055D9" w:rsidRDefault="00FC68DB" w:rsidP="00B202D2">
      <w:pPr>
        <w:pStyle w:val="XMLCode"/>
      </w:pPr>
      <w:r>
        <w:t xml:space="preserve">    &lt;/</w:t>
      </w:r>
      <w:proofErr w:type="spellStart"/>
      <w:r>
        <w:t>edge_weld</w:t>
      </w:r>
      <w:proofErr w:type="spellEnd"/>
      <w:r>
        <w:t>&gt;</w:t>
      </w:r>
    </w:p>
    <w:p w14:paraId="2F90998F" w14:textId="77777777" w:rsidR="00FC68DB" w:rsidRPr="007055D9" w:rsidRDefault="00FC68DB" w:rsidP="00B202D2">
      <w:pPr>
        <w:pStyle w:val="XMLCode"/>
      </w:pPr>
      <w:r w:rsidRPr="007055D9">
        <w:t>&lt;/</w:t>
      </w:r>
      <w:proofErr w:type="spellStart"/>
      <w:r>
        <w:t>seamweld</w:t>
      </w:r>
      <w:proofErr w:type="spellEnd"/>
      <w:r w:rsidRPr="007055D9">
        <w:t>&gt;</w:t>
      </w:r>
    </w:p>
    <w:p w14:paraId="595FD286" w14:textId="77777777" w:rsidR="00FC68DB" w:rsidRPr="007055D9" w:rsidRDefault="00FC68DB" w:rsidP="00B202D2">
      <w:pPr>
        <w:pStyle w:val="XMLCode"/>
      </w:pPr>
    </w:p>
    <w:p w14:paraId="4C1C34C6" w14:textId="77777777" w:rsidR="00FC68DB" w:rsidRPr="007055D9" w:rsidRDefault="00FC68DB" w:rsidP="00B202D2">
      <w:pPr>
        <w:pStyle w:val="berschrift4"/>
      </w:pPr>
      <w:bookmarkStart w:id="1963" w:name="WeldDefinitionIWeld"/>
      <w:bookmarkStart w:id="1964" w:name="_Toc3557029"/>
      <w:bookmarkStart w:id="1965" w:name="_Toc34747279"/>
      <w:bookmarkStart w:id="1966" w:name="_Toc77102098"/>
      <w:bookmarkStart w:id="1967" w:name="_Toc288200765"/>
      <w:bookmarkStart w:id="1968" w:name="_Toc338939109"/>
      <w:bookmarkEnd w:id="1963"/>
      <w:r w:rsidRPr="007055D9">
        <w:t xml:space="preserve">Element </w:t>
      </w:r>
      <w:r>
        <w:t>"</w:t>
      </w:r>
      <w:proofErr w:type="spellStart"/>
      <w:r>
        <w:t>sheet_parameter</w:t>
      </w:r>
      <w:bookmarkEnd w:id="1964"/>
      <w:proofErr w:type="spellEnd"/>
      <w:r>
        <w:t>"</w:t>
      </w:r>
      <w:bookmarkEnd w:id="1965"/>
      <w:bookmarkEnd w:id="1966"/>
    </w:p>
    <w:p w14:paraId="71215E74" w14:textId="77777777" w:rsidR="00FC68DB" w:rsidRPr="007055D9" w:rsidRDefault="00FC68DB" w:rsidP="00B202D2">
      <w:r w:rsidRPr="007055D9">
        <w:t xml:space="preserve">For the element </w:t>
      </w:r>
      <w:r w:rsidRPr="008A6DA9">
        <w:rPr>
          <w:rStyle w:val="XMLElement"/>
        </w:rPr>
        <w:t>&lt;</w:t>
      </w:r>
      <w:proofErr w:type="spellStart"/>
      <w:r w:rsidRPr="008A6DA9">
        <w:rPr>
          <w:rStyle w:val="XMLElement"/>
        </w:rPr>
        <w:t>sheet_parameter</w:t>
      </w:r>
      <w:proofErr w:type="spellEnd"/>
      <w:r w:rsidRPr="008A6DA9">
        <w:rPr>
          <w:rStyle w:val="XMLElement"/>
        </w:rPr>
        <w:t>/&gt;</w:t>
      </w:r>
      <w:r w:rsidRPr="007055D9">
        <w:t>, the following attri</w:t>
      </w:r>
      <w:r>
        <w:t>butes can be specified for the Edge</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5AD865B6" w14:textId="77777777" w:rsidTr="00FC68DB">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8316FC5" w14:textId="77777777" w:rsidR="00FC68DB" w:rsidRPr="007055D9" w:rsidRDefault="00FC68DB" w:rsidP="00B202D2">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999423" w14:textId="77777777" w:rsidR="00FC68DB" w:rsidRPr="007055D9" w:rsidRDefault="00FC68DB" w:rsidP="00B202D2">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D4C5B4" w14:textId="77777777" w:rsidR="00FC68DB" w:rsidRPr="007055D9" w:rsidRDefault="00FC68DB" w:rsidP="00B202D2">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6B14CB5" w14:textId="77777777" w:rsidR="00FC68DB" w:rsidRPr="007055D9" w:rsidRDefault="00FC68DB" w:rsidP="00B202D2">
            <w:pPr>
              <w:keepNext/>
              <w:rPr>
                <w:b/>
                <w:i/>
              </w:rPr>
            </w:pPr>
            <w:r w:rsidRPr="00A20C5C">
              <w:rPr>
                <w:b/>
                <w:i/>
              </w:rPr>
              <w:t>Constraint</w:t>
            </w:r>
            <w:r>
              <w:rPr>
                <w:b/>
                <w:i/>
              </w:rPr>
              <w:t xml:space="preserve"> / Remarks</w:t>
            </w:r>
          </w:p>
        </w:tc>
      </w:tr>
      <w:tr w:rsidR="00FC68DB" w:rsidRPr="007055D9" w14:paraId="13C91183" w14:textId="77777777" w:rsidTr="00FC68DB">
        <w:trPr>
          <w:jc w:val="center"/>
        </w:trPr>
        <w:tc>
          <w:tcPr>
            <w:tcW w:w="1574" w:type="dxa"/>
            <w:shd w:val="clear" w:color="auto" w:fill="auto"/>
          </w:tcPr>
          <w:p w14:paraId="3AC2EC88" w14:textId="77777777" w:rsidR="00FC68DB" w:rsidRPr="0026200C" w:rsidRDefault="00FC68DB" w:rsidP="00B202D2">
            <w:pPr>
              <w:rPr>
                <w:rStyle w:val="Kommentarzeichen"/>
                <w:sz w:val="20"/>
                <w:szCs w:val="20"/>
                <w:lang w:eastAsia="x-none"/>
              </w:rPr>
            </w:pPr>
            <w:r w:rsidRPr="0026200C">
              <w:rPr>
                <w:sz w:val="20"/>
                <w:szCs w:val="20"/>
              </w:rPr>
              <w:t>index</w:t>
            </w:r>
          </w:p>
        </w:tc>
        <w:tc>
          <w:tcPr>
            <w:tcW w:w="1418" w:type="dxa"/>
            <w:shd w:val="clear" w:color="auto" w:fill="auto"/>
          </w:tcPr>
          <w:p w14:paraId="62F8E915" w14:textId="77777777" w:rsidR="00FC68DB" w:rsidRPr="0026200C" w:rsidRDefault="00FC68DB" w:rsidP="00B202D2">
            <w:pPr>
              <w:rPr>
                <w:sz w:val="20"/>
                <w:szCs w:val="20"/>
              </w:rPr>
            </w:pPr>
            <w:r>
              <w:rPr>
                <w:sz w:val="20"/>
                <w:szCs w:val="20"/>
              </w:rPr>
              <w:t>Integer</w:t>
            </w:r>
          </w:p>
        </w:tc>
        <w:tc>
          <w:tcPr>
            <w:tcW w:w="1275" w:type="dxa"/>
            <w:shd w:val="clear" w:color="auto" w:fill="auto"/>
          </w:tcPr>
          <w:p w14:paraId="0212B601" w14:textId="77777777" w:rsidR="00FC68DB" w:rsidRPr="0026200C" w:rsidRDefault="00FC68DB" w:rsidP="00B202D2">
            <w:pPr>
              <w:rPr>
                <w:sz w:val="20"/>
                <w:szCs w:val="20"/>
              </w:rPr>
            </w:pPr>
            <w:r w:rsidRPr="0026200C">
              <w:rPr>
                <w:sz w:val="20"/>
                <w:szCs w:val="20"/>
              </w:rPr>
              <w:t>Required</w:t>
            </w:r>
          </w:p>
        </w:tc>
        <w:tc>
          <w:tcPr>
            <w:tcW w:w="4264" w:type="dxa"/>
            <w:shd w:val="clear" w:color="auto" w:fill="auto"/>
          </w:tcPr>
          <w:p w14:paraId="22DD0301" w14:textId="77777777" w:rsidR="00FC68DB" w:rsidRPr="0026200C" w:rsidRDefault="00FC68DB" w:rsidP="00B202D2">
            <w:pPr>
              <w:rPr>
                <w:sz w:val="20"/>
                <w:szCs w:val="20"/>
              </w:rPr>
            </w:pPr>
            <w:r w:rsidRPr="0026200C">
              <w:rPr>
                <w:sz w:val="20"/>
                <w:szCs w:val="20"/>
              </w:rPr>
              <w:t xml:space="preserve">It must be referenced to </w:t>
            </w:r>
            <w:r w:rsidRPr="0026200C">
              <w:rPr>
                <w:rFonts w:ascii="Courier New" w:hAnsi="Courier New" w:cs="Courier New"/>
                <w:b/>
                <w:i/>
                <w:sz w:val="20"/>
                <w:szCs w:val="20"/>
              </w:rPr>
              <w:t>&lt;part&gt;</w:t>
            </w:r>
            <w:r w:rsidRPr="0026200C">
              <w:rPr>
                <w:sz w:val="20"/>
                <w:szCs w:val="20"/>
              </w:rPr>
              <w:t xml:space="preserve"> index attribute</w:t>
            </w:r>
          </w:p>
        </w:tc>
      </w:tr>
      <w:tr w:rsidR="00FC68DB" w:rsidRPr="007055D9" w14:paraId="4971E968" w14:textId="77777777" w:rsidTr="00FC68DB">
        <w:trPr>
          <w:jc w:val="center"/>
        </w:trPr>
        <w:tc>
          <w:tcPr>
            <w:tcW w:w="1574" w:type="dxa"/>
            <w:shd w:val="clear" w:color="auto" w:fill="auto"/>
            <w:vAlign w:val="bottom"/>
          </w:tcPr>
          <w:p w14:paraId="23B19865" w14:textId="77777777" w:rsidR="00FC68DB" w:rsidRPr="0026200C" w:rsidRDefault="00FC68DB" w:rsidP="00B202D2">
            <w:pPr>
              <w:rPr>
                <w:sz w:val="20"/>
                <w:szCs w:val="20"/>
              </w:rPr>
            </w:pPr>
            <w:r w:rsidRPr="0026200C">
              <w:rPr>
                <w:sz w:val="20"/>
                <w:szCs w:val="20"/>
              </w:rPr>
              <w:t>gap</w:t>
            </w:r>
          </w:p>
        </w:tc>
        <w:tc>
          <w:tcPr>
            <w:tcW w:w="1418" w:type="dxa"/>
            <w:shd w:val="clear" w:color="auto" w:fill="auto"/>
            <w:vAlign w:val="bottom"/>
          </w:tcPr>
          <w:p w14:paraId="6F30314E" w14:textId="77777777" w:rsidR="00FC68DB" w:rsidRPr="0026200C" w:rsidRDefault="00FC68DB" w:rsidP="00B202D2">
            <w:pPr>
              <w:rPr>
                <w:sz w:val="20"/>
                <w:szCs w:val="20"/>
              </w:rPr>
            </w:pPr>
            <w:r>
              <w:rPr>
                <w:sz w:val="20"/>
                <w:szCs w:val="20"/>
              </w:rPr>
              <w:t>Floating point</w:t>
            </w:r>
          </w:p>
        </w:tc>
        <w:tc>
          <w:tcPr>
            <w:tcW w:w="1275" w:type="dxa"/>
            <w:shd w:val="clear" w:color="auto" w:fill="auto"/>
            <w:vAlign w:val="bottom"/>
          </w:tcPr>
          <w:p w14:paraId="26E07CA4" w14:textId="77777777" w:rsidR="00FC68DB" w:rsidRPr="0026200C" w:rsidRDefault="00FC68DB" w:rsidP="00B202D2">
            <w:pPr>
              <w:keepNext/>
              <w:keepLines/>
              <w:rPr>
                <w:sz w:val="20"/>
                <w:szCs w:val="20"/>
              </w:rPr>
            </w:pPr>
            <w:r w:rsidRPr="0026200C">
              <w:rPr>
                <w:sz w:val="20"/>
                <w:szCs w:val="20"/>
              </w:rPr>
              <w:t>Optional</w:t>
            </w:r>
          </w:p>
        </w:tc>
        <w:tc>
          <w:tcPr>
            <w:tcW w:w="4264" w:type="dxa"/>
            <w:shd w:val="clear" w:color="auto" w:fill="auto"/>
            <w:vAlign w:val="bottom"/>
          </w:tcPr>
          <w:p w14:paraId="0D1A6A6F" w14:textId="77777777" w:rsidR="00FC68DB" w:rsidRPr="0026200C" w:rsidRDefault="00FC68DB" w:rsidP="00B202D2">
            <w:pPr>
              <w:keepNext/>
              <w:keepLines/>
              <w:rPr>
                <w:sz w:val="20"/>
                <w:szCs w:val="20"/>
              </w:rPr>
            </w:pPr>
            <w:r w:rsidRPr="0026200C">
              <w:rPr>
                <w:sz w:val="20"/>
                <w:szCs w:val="20"/>
              </w:rPr>
              <w:t>Default value is 0</w:t>
            </w:r>
          </w:p>
        </w:tc>
      </w:tr>
      <w:tr w:rsidR="00FC68DB" w:rsidRPr="007055D9" w14:paraId="2670B4CE" w14:textId="77777777" w:rsidTr="00FC68DB">
        <w:trPr>
          <w:jc w:val="center"/>
        </w:trPr>
        <w:tc>
          <w:tcPr>
            <w:tcW w:w="1574" w:type="dxa"/>
            <w:shd w:val="clear" w:color="auto" w:fill="auto"/>
            <w:vAlign w:val="bottom"/>
          </w:tcPr>
          <w:p w14:paraId="321426C1" w14:textId="77777777" w:rsidR="00FC68DB" w:rsidRPr="0026200C" w:rsidRDefault="00FC68DB" w:rsidP="00B202D2">
            <w:pPr>
              <w:rPr>
                <w:sz w:val="20"/>
                <w:szCs w:val="20"/>
              </w:rPr>
            </w:pPr>
            <w:proofErr w:type="spellStart"/>
            <w:r w:rsidRPr="0026200C">
              <w:rPr>
                <w:sz w:val="20"/>
                <w:szCs w:val="20"/>
              </w:rPr>
              <w:t>sheet_thickness</w:t>
            </w:r>
            <w:proofErr w:type="spellEnd"/>
          </w:p>
        </w:tc>
        <w:tc>
          <w:tcPr>
            <w:tcW w:w="1418" w:type="dxa"/>
            <w:shd w:val="clear" w:color="auto" w:fill="auto"/>
            <w:vAlign w:val="bottom"/>
          </w:tcPr>
          <w:p w14:paraId="4A1F8A23" w14:textId="77777777" w:rsidR="00FC68DB" w:rsidRPr="0026200C" w:rsidRDefault="00FC68DB" w:rsidP="00B202D2">
            <w:pPr>
              <w:rPr>
                <w:sz w:val="20"/>
                <w:szCs w:val="20"/>
              </w:rPr>
            </w:pPr>
            <w:r>
              <w:rPr>
                <w:sz w:val="20"/>
                <w:szCs w:val="20"/>
              </w:rPr>
              <w:t>Floating point</w:t>
            </w:r>
          </w:p>
        </w:tc>
        <w:tc>
          <w:tcPr>
            <w:tcW w:w="1275" w:type="dxa"/>
            <w:shd w:val="clear" w:color="auto" w:fill="auto"/>
            <w:vAlign w:val="bottom"/>
          </w:tcPr>
          <w:p w14:paraId="37033A41" w14:textId="77777777" w:rsidR="00FC68DB" w:rsidRPr="0026200C" w:rsidRDefault="00FC68DB" w:rsidP="00B202D2">
            <w:pPr>
              <w:keepNext/>
              <w:keepLines/>
              <w:rPr>
                <w:sz w:val="20"/>
                <w:szCs w:val="20"/>
              </w:rPr>
            </w:pPr>
            <w:r w:rsidRPr="0026200C">
              <w:rPr>
                <w:sz w:val="20"/>
                <w:szCs w:val="20"/>
              </w:rPr>
              <w:t>Optional</w:t>
            </w:r>
          </w:p>
        </w:tc>
        <w:tc>
          <w:tcPr>
            <w:tcW w:w="4264" w:type="dxa"/>
            <w:shd w:val="clear" w:color="auto" w:fill="auto"/>
            <w:vAlign w:val="bottom"/>
          </w:tcPr>
          <w:p w14:paraId="11DEABC7" w14:textId="77777777" w:rsidR="00FC68DB" w:rsidRPr="0026200C" w:rsidRDefault="00FC68DB" w:rsidP="00B202D2">
            <w:pPr>
              <w:keepNext/>
              <w:keepLines/>
              <w:rPr>
                <w:sz w:val="20"/>
                <w:szCs w:val="20"/>
              </w:rPr>
            </w:pPr>
            <w:r w:rsidRPr="0026200C">
              <w:rPr>
                <w:sz w:val="20"/>
                <w:szCs w:val="20"/>
              </w:rPr>
              <w:t>-</w:t>
            </w:r>
          </w:p>
        </w:tc>
      </w:tr>
      <w:tr w:rsidR="00FC68DB" w:rsidRPr="007055D9" w14:paraId="3507195D" w14:textId="77777777" w:rsidTr="00FC68DB">
        <w:trPr>
          <w:jc w:val="center"/>
        </w:trPr>
        <w:tc>
          <w:tcPr>
            <w:tcW w:w="1574" w:type="dxa"/>
            <w:shd w:val="clear" w:color="auto" w:fill="auto"/>
            <w:vAlign w:val="bottom"/>
          </w:tcPr>
          <w:p w14:paraId="4CD50F90" w14:textId="77777777" w:rsidR="00FC68DB" w:rsidRPr="0026200C" w:rsidRDefault="00FC68DB" w:rsidP="00B202D2">
            <w:pPr>
              <w:keepNext/>
              <w:rPr>
                <w:sz w:val="20"/>
                <w:szCs w:val="20"/>
              </w:rPr>
            </w:pPr>
            <w:proofErr w:type="spellStart"/>
            <w:r w:rsidRPr="0026200C">
              <w:rPr>
                <w:sz w:val="20"/>
                <w:szCs w:val="20"/>
              </w:rPr>
              <w:t>sheet_angle</w:t>
            </w:r>
            <w:proofErr w:type="spellEnd"/>
          </w:p>
        </w:tc>
        <w:tc>
          <w:tcPr>
            <w:tcW w:w="1418" w:type="dxa"/>
            <w:shd w:val="clear" w:color="auto" w:fill="auto"/>
            <w:vAlign w:val="bottom"/>
          </w:tcPr>
          <w:p w14:paraId="24C2E127" w14:textId="77777777" w:rsidR="00FC68DB" w:rsidRPr="0026200C" w:rsidRDefault="00FC68DB" w:rsidP="00B202D2">
            <w:pPr>
              <w:keepNext/>
              <w:rPr>
                <w:sz w:val="20"/>
                <w:szCs w:val="20"/>
              </w:rPr>
            </w:pPr>
            <w:r>
              <w:rPr>
                <w:sz w:val="20"/>
                <w:szCs w:val="20"/>
              </w:rPr>
              <w:t>Floating point</w:t>
            </w:r>
          </w:p>
        </w:tc>
        <w:tc>
          <w:tcPr>
            <w:tcW w:w="1275" w:type="dxa"/>
            <w:shd w:val="clear" w:color="auto" w:fill="auto"/>
            <w:vAlign w:val="bottom"/>
          </w:tcPr>
          <w:p w14:paraId="634466D7" w14:textId="77777777" w:rsidR="00FC68DB" w:rsidRPr="0026200C" w:rsidRDefault="00FC68DB" w:rsidP="00B202D2">
            <w:pPr>
              <w:keepNext/>
              <w:keepLines/>
              <w:rPr>
                <w:sz w:val="20"/>
                <w:szCs w:val="20"/>
              </w:rPr>
            </w:pPr>
            <w:r w:rsidRPr="0026200C">
              <w:rPr>
                <w:sz w:val="20"/>
                <w:szCs w:val="20"/>
              </w:rPr>
              <w:t>Optional</w:t>
            </w:r>
          </w:p>
        </w:tc>
        <w:tc>
          <w:tcPr>
            <w:tcW w:w="4264" w:type="dxa"/>
            <w:shd w:val="clear" w:color="auto" w:fill="auto"/>
            <w:vAlign w:val="bottom"/>
          </w:tcPr>
          <w:p w14:paraId="522A1F7E" w14:textId="77777777" w:rsidR="00FC68DB" w:rsidRPr="0026200C" w:rsidRDefault="00FC68DB" w:rsidP="00B202D2">
            <w:pPr>
              <w:keepNext/>
              <w:keepLines/>
              <w:rPr>
                <w:sz w:val="20"/>
                <w:szCs w:val="20"/>
              </w:rPr>
            </w:pPr>
            <w:r w:rsidRPr="0026200C">
              <w:rPr>
                <w:sz w:val="20"/>
                <w:szCs w:val="20"/>
              </w:rPr>
              <w:t>-</w:t>
            </w:r>
          </w:p>
        </w:tc>
      </w:tr>
    </w:tbl>
    <w:p w14:paraId="6C64D089" w14:textId="16D75587" w:rsidR="00FC68DB" w:rsidRDefault="00FC68DB" w:rsidP="00B202D2">
      <w:pPr>
        <w:pStyle w:val="Beschriftung"/>
        <w:spacing w:before="120"/>
      </w:pPr>
      <w:bookmarkStart w:id="1969" w:name="_Toc3566502"/>
      <w:bookmarkStart w:id="1970" w:name="_Toc34747504"/>
      <w:bookmarkStart w:id="1971" w:name="_Toc77095963"/>
      <w:r>
        <w:t xml:space="preserve">Table </w:t>
      </w:r>
      <w:r>
        <w:fldChar w:fldCharType="begin"/>
      </w:r>
      <w:r>
        <w:instrText xml:space="preserve"> SEQ Table \* ARABIC </w:instrText>
      </w:r>
      <w:r>
        <w:fldChar w:fldCharType="separate"/>
      </w:r>
      <w:r w:rsidR="008116BB">
        <w:rPr>
          <w:noProof/>
        </w:rPr>
        <w:t>104</w:t>
      </w:r>
      <w:r>
        <w:fldChar w:fldCharType="end"/>
      </w:r>
      <w:r>
        <w:t xml:space="preserve">: </w:t>
      </w:r>
      <w:r w:rsidRPr="0008681E">
        <w:t xml:space="preserve">Attributes of element </w:t>
      </w:r>
      <w:r w:rsidRPr="00C75FAA">
        <w:rPr>
          <w:rFonts w:ascii="Courier New" w:hAnsi="Courier New" w:cs="Courier New"/>
          <w:kern w:val="22"/>
        </w:rPr>
        <w:t>&lt;</w:t>
      </w:r>
      <w:proofErr w:type="spellStart"/>
      <w:r w:rsidRPr="00C75FAA">
        <w:rPr>
          <w:rFonts w:ascii="Courier New" w:hAnsi="Courier New" w:cs="Courier New"/>
          <w:kern w:val="22"/>
        </w:rPr>
        <w:t>sheet_parameter</w:t>
      </w:r>
      <w:proofErr w:type="spellEnd"/>
      <w:r w:rsidRPr="00C75FAA">
        <w:rPr>
          <w:rFonts w:ascii="Courier New" w:hAnsi="Courier New" w:cs="Courier New"/>
          <w:kern w:val="22"/>
        </w:rPr>
        <w:t>/&gt;</w:t>
      </w:r>
      <w:r w:rsidRPr="0008681E">
        <w:t xml:space="preserve"> for </w:t>
      </w:r>
      <w:r>
        <w:t>Corner Weld</w:t>
      </w:r>
      <w:bookmarkEnd w:id="1969"/>
      <w:bookmarkEnd w:id="1970"/>
      <w:bookmarkEnd w:id="1971"/>
    </w:p>
    <w:p w14:paraId="72A10A1B" w14:textId="77777777" w:rsidR="00FC68DB" w:rsidRDefault="00FC68DB" w:rsidP="00B202D2">
      <w:pPr>
        <w:pStyle w:val="Example"/>
        <w:keepNext/>
        <w:keepLines/>
      </w:pPr>
      <w:r w:rsidRPr="007055D9">
        <w:t>Example</w:t>
      </w:r>
      <w:r>
        <w:t xml:space="preserve"> A (</w:t>
      </w:r>
      <w:r w:rsidRPr="00581520">
        <w:rPr>
          <w:sz w:val="22"/>
        </w:rPr>
        <w:t xml:space="preserve">within only required </w:t>
      </w:r>
      <w:r w:rsidRPr="00581520">
        <w:rPr>
          <w:rFonts w:ascii="Courier New" w:hAnsi="Courier New" w:cs="Courier New"/>
          <w:i/>
          <w:sz w:val="18"/>
        </w:rPr>
        <w:t>attributes</w:t>
      </w:r>
      <w:r>
        <w:t>)</w:t>
      </w:r>
      <w:r w:rsidRPr="007055D9">
        <w:t>:</w:t>
      </w:r>
    </w:p>
    <w:p w14:paraId="270DB535" w14:textId="77777777" w:rsidR="00FC68DB" w:rsidRDefault="00FC68DB" w:rsidP="00B202D2">
      <w:pPr>
        <w:pStyle w:val="XMLCode"/>
        <w:keepNext/>
        <w:keepLines/>
      </w:pPr>
    </w:p>
    <w:p w14:paraId="53ED6E6C" w14:textId="77777777" w:rsidR="00FC68DB" w:rsidRDefault="00FC68DB" w:rsidP="00B202D2">
      <w:pPr>
        <w:pStyle w:val="XMLCode"/>
        <w:keepNext/>
        <w:keepLines/>
      </w:pPr>
      <w:r w:rsidRPr="007055D9">
        <w:t>&lt;</w:t>
      </w:r>
      <w:proofErr w:type="spellStart"/>
      <w:r>
        <w:t>seamweld</w:t>
      </w:r>
      <w:proofErr w:type="spellEnd"/>
      <w:r>
        <w:t>&gt;</w:t>
      </w:r>
    </w:p>
    <w:p w14:paraId="56B1F99A" w14:textId="77777777" w:rsidR="00FC68DB" w:rsidRPr="007055D9" w:rsidRDefault="00FC68DB" w:rsidP="00B202D2">
      <w:pPr>
        <w:pStyle w:val="XMLCode"/>
        <w:keepNext/>
        <w:keepLines/>
      </w:pPr>
      <w:r>
        <w:t xml:space="preserve">    &lt;</w:t>
      </w:r>
      <w:proofErr w:type="spellStart"/>
      <w:r>
        <w:t>edge_weld</w:t>
      </w:r>
      <w:proofErr w:type="spellEnd"/>
      <w:r>
        <w:t xml:space="preserve"> base="1" technology="resistance"</w:t>
      </w:r>
      <w:r w:rsidRPr="007055D9">
        <w:t>&gt;</w:t>
      </w:r>
    </w:p>
    <w:p w14:paraId="04C17705" w14:textId="77777777" w:rsidR="00FC68DB" w:rsidRPr="00966BAF" w:rsidRDefault="00FC68DB" w:rsidP="00B202D2">
      <w:pPr>
        <w:pStyle w:val="XMLCode"/>
        <w:keepNext/>
        <w:keepLines/>
        <w:rPr>
          <w:lang w:val="es-ES"/>
        </w:rPr>
      </w:pPr>
      <w:r w:rsidRPr="006A238A">
        <w:t xml:space="preserve">        </w:t>
      </w:r>
      <w:r w:rsidRPr="00966BAF">
        <w:rPr>
          <w:i/>
          <w:lang w:val="es-ES"/>
        </w:rPr>
        <w:t xml:space="preserve">&lt;weld_position u="1" x="1" y="1" z="0" ... </w:t>
      </w:r>
      <w:r w:rsidRPr="00966BAF">
        <w:rPr>
          <w:lang w:val="es-ES"/>
        </w:rPr>
        <w:t>/&gt;</w:t>
      </w:r>
    </w:p>
    <w:p w14:paraId="0CFFA7C7" w14:textId="77777777" w:rsidR="00FC68DB" w:rsidRPr="009F3818" w:rsidRDefault="00FC68DB" w:rsidP="00B202D2">
      <w:pPr>
        <w:pStyle w:val="XMLCode"/>
        <w:keepNext/>
        <w:keepLines/>
        <w:rPr>
          <w:b/>
          <w:color w:val="0070C0"/>
        </w:rPr>
      </w:pPr>
      <w:r w:rsidRPr="00966BAF">
        <w:rPr>
          <w:lang w:val="es-ES"/>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Pr>
          <w:b/>
          <w:color w:val="0070C0"/>
        </w:rPr>
        <w:t>"</w:t>
      </w:r>
      <w:r w:rsidRPr="009F3818">
        <w:rPr>
          <w:b/>
          <w:color w:val="0070C0"/>
        </w:rPr>
        <w:t>2</w:t>
      </w:r>
      <w:r>
        <w:rPr>
          <w:b/>
          <w:color w:val="0070C0"/>
        </w:rPr>
        <w:t>"</w:t>
      </w:r>
      <w:r w:rsidRPr="009F3818">
        <w:rPr>
          <w:b/>
          <w:color w:val="0070C0"/>
        </w:rPr>
        <w:t xml:space="preserve"> gap=</w:t>
      </w:r>
      <w:r>
        <w:rPr>
          <w:b/>
          <w:color w:val="0070C0"/>
        </w:rPr>
        <w:t>"</w:t>
      </w:r>
      <w:r w:rsidRPr="009F3818">
        <w:rPr>
          <w:b/>
          <w:color w:val="0070C0"/>
        </w:rPr>
        <w:t>0</w:t>
      </w:r>
      <w:r>
        <w:rPr>
          <w:b/>
          <w:color w:val="0070C0"/>
        </w:rPr>
        <w:t>"</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 xml:space="preserve">="90" </w:t>
      </w:r>
      <w:r w:rsidRPr="009F3818">
        <w:rPr>
          <w:b/>
          <w:color w:val="0070C0"/>
        </w:rPr>
        <w:t>/&gt;</w:t>
      </w:r>
    </w:p>
    <w:p w14:paraId="46D4302B" w14:textId="77777777" w:rsidR="00FC68DB" w:rsidRPr="007055D9" w:rsidRDefault="00FC68DB" w:rsidP="00B202D2">
      <w:pPr>
        <w:pStyle w:val="XMLCode"/>
        <w:keepNext/>
        <w:keepLines/>
      </w:pPr>
      <w:r>
        <w:t xml:space="preserve">    &lt;/</w:t>
      </w:r>
      <w:proofErr w:type="spellStart"/>
      <w:r>
        <w:t>edge_weld</w:t>
      </w:r>
      <w:proofErr w:type="spellEnd"/>
      <w:r>
        <w:t>&gt;</w:t>
      </w:r>
    </w:p>
    <w:p w14:paraId="5548C846" w14:textId="77777777" w:rsidR="00FC68DB" w:rsidRDefault="00FC68DB" w:rsidP="00B202D2">
      <w:pPr>
        <w:pStyle w:val="XMLCode"/>
        <w:keepNext/>
        <w:keepLines/>
      </w:pPr>
      <w:r w:rsidRPr="007055D9">
        <w:t>&lt;/</w:t>
      </w:r>
      <w:proofErr w:type="spellStart"/>
      <w:r>
        <w:t>seamweld</w:t>
      </w:r>
      <w:proofErr w:type="spellEnd"/>
      <w:r w:rsidRPr="007055D9">
        <w:t>&gt;</w:t>
      </w:r>
    </w:p>
    <w:p w14:paraId="6437F96C" w14:textId="77777777" w:rsidR="00FC68DB" w:rsidRDefault="00FC68DB" w:rsidP="00B202D2">
      <w:pPr>
        <w:pStyle w:val="XMLCode"/>
      </w:pPr>
    </w:p>
    <w:p w14:paraId="526895D3" w14:textId="77777777" w:rsidR="00FC68DB" w:rsidRPr="007055D9" w:rsidRDefault="00FC68DB" w:rsidP="00B202D2">
      <w:pPr>
        <w:pStyle w:val="berschrift3"/>
      </w:pPr>
      <w:bookmarkStart w:id="1972" w:name="_Toc3557030"/>
      <w:bookmarkStart w:id="1973" w:name="_Toc34747280"/>
      <w:bookmarkStart w:id="1974" w:name="_Toc77102099"/>
      <w:bookmarkStart w:id="1975" w:name="_Toc86863857"/>
      <w:r w:rsidRPr="007055D9">
        <w:t>I-Weld</w:t>
      </w:r>
      <w:bookmarkEnd w:id="1967"/>
      <w:bookmarkEnd w:id="1968"/>
      <w:bookmarkEnd w:id="1972"/>
      <w:bookmarkEnd w:id="1973"/>
      <w:bookmarkEnd w:id="1974"/>
      <w:bookmarkEnd w:id="1975"/>
    </w:p>
    <w:p w14:paraId="1148A795" w14:textId="77777777" w:rsidR="00FC68DB" w:rsidRPr="007055D9" w:rsidRDefault="00FC68DB" w:rsidP="00B202D2">
      <w:r w:rsidRPr="007055D9">
        <w:t xml:space="preserve">The principles of the </w:t>
      </w:r>
      <w:proofErr w:type="spellStart"/>
      <w:r w:rsidRPr="007055D9">
        <w:t>modeling</w:t>
      </w:r>
      <w:proofErr w:type="spellEnd"/>
      <w:r w:rsidRPr="007055D9">
        <w:t xml:space="preserve"> of I-welds for χMCF are d</w:t>
      </w:r>
      <w:r>
        <w:t>escribed in this section. An I-W</w:t>
      </w:r>
      <w:r w:rsidRPr="007055D9">
        <w:t>eld describes a connection between two sheets welded together.</w:t>
      </w:r>
    </w:p>
    <w:p w14:paraId="2B51B022" w14:textId="77777777" w:rsidR="00FC68DB" w:rsidRPr="007055D9" w:rsidRDefault="00FC68DB" w:rsidP="00B202D2">
      <w:r w:rsidRPr="007055D9">
        <w:t>The XML definition of an I-Weld</w:t>
      </w:r>
      <w:r>
        <w:t xml:space="preserve"> </w:t>
      </w:r>
      <w:r w:rsidRPr="007055D9">
        <w:t xml:space="preserve">supports one weld position. The weld position is specified using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r>
        <w:t xml:space="preserve"> </w:t>
      </w:r>
    </w:p>
    <w:p w14:paraId="77DEDA3F" w14:textId="77777777" w:rsidR="00FC68DB" w:rsidRPr="007055D9" w:rsidRDefault="00FC68DB" w:rsidP="00B202D2">
      <w:pPr>
        <w:pStyle w:val="berschrift4"/>
      </w:pPr>
      <w:bookmarkStart w:id="1976" w:name="_Toc3557031"/>
      <w:bookmarkStart w:id="1977" w:name="_Toc34747281"/>
      <w:bookmarkStart w:id="1978" w:name="_Toc77102100"/>
      <w:r w:rsidRPr="007055D9">
        <w:t>Sheet Parameters</w:t>
      </w:r>
      <w:bookmarkEnd w:id="1976"/>
      <w:bookmarkEnd w:id="1977"/>
      <w:bookmarkEnd w:id="1978"/>
    </w:p>
    <w:p w14:paraId="3B67912F" w14:textId="77777777" w:rsidR="00FC68DB" w:rsidRPr="007055D9" w:rsidRDefault="00FC68DB" w:rsidP="00B202D2">
      <w:r w:rsidRPr="007055D9">
        <w:t>The parameters to describe the connection are:</w:t>
      </w:r>
    </w:p>
    <w:p w14:paraId="0F3979F1" w14:textId="77777777" w:rsidR="00FC68DB" w:rsidRPr="007055D9" w:rsidRDefault="00FC68DB" w:rsidP="00BA04B6">
      <w:pPr>
        <w:pStyle w:val="Aufzhlungszeichen"/>
        <w:numPr>
          <w:ilvl w:val="0"/>
          <w:numId w:val="11"/>
        </w:numPr>
      </w:pPr>
      <w:proofErr w:type="spellStart"/>
      <w:r w:rsidRPr="00F20CEB">
        <w:rPr>
          <w:sz w:val="24"/>
          <w:szCs w:val="28"/>
        </w:rPr>
        <w:t>t</w:t>
      </w:r>
      <w:r w:rsidRPr="00F20CEB">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2B07B911" w14:textId="77777777" w:rsidR="00FC68DB" w:rsidRPr="007055D9" w:rsidRDefault="00FC68DB" w:rsidP="00BA04B6">
      <w:pPr>
        <w:pStyle w:val="Aufzhlungszeichen"/>
        <w:numPr>
          <w:ilvl w:val="0"/>
          <w:numId w:val="11"/>
        </w:numPr>
      </w:pPr>
      <w:r w:rsidRPr="00F20CEB">
        <w:rPr>
          <w:sz w:val="24"/>
          <w:szCs w:val="28"/>
        </w:rPr>
        <w:lastRenderedPageBreak/>
        <w:t>t</w:t>
      </w:r>
      <w:r w:rsidRPr="00F20CEB">
        <w:rPr>
          <w:sz w:val="24"/>
          <w:szCs w:val="28"/>
          <w:vertAlign w:val="subscript"/>
        </w:rPr>
        <w:t>1</w:t>
      </w:r>
      <w:r w:rsidRPr="00F20CEB">
        <w:rPr>
          <w:sz w:val="20"/>
        </w:rPr>
        <w:tab/>
      </w:r>
      <w:r w:rsidRPr="007055D9">
        <w:tab/>
        <w:t>Thickness of welded sheet</w:t>
      </w:r>
    </w:p>
    <w:p w14:paraId="62538296" w14:textId="77777777" w:rsidR="00FC68DB" w:rsidRPr="007055D9" w:rsidRDefault="00FC68DB" w:rsidP="00BA04B6">
      <w:pPr>
        <w:pStyle w:val="Aufzhlungszeichen"/>
        <w:numPr>
          <w:ilvl w:val="0"/>
          <w:numId w:val="11"/>
        </w:numPr>
      </w:pPr>
      <w:r w:rsidRPr="00F20CEB">
        <w:rPr>
          <w:sz w:val="24"/>
          <w:szCs w:val="28"/>
        </w:rPr>
        <w:t>c</w:t>
      </w:r>
      <w:r w:rsidRPr="00F20CEB">
        <w:rPr>
          <w:sz w:val="20"/>
        </w:rPr>
        <w:tab/>
      </w:r>
      <w:r w:rsidRPr="007055D9">
        <w:tab/>
        <w:t>Gap between base and welded sheet</w:t>
      </w:r>
    </w:p>
    <w:p w14:paraId="38C5A449" w14:textId="77777777" w:rsidR="00FC68DB" w:rsidRPr="007055D9" w:rsidRDefault="00FC68DB" w:rsidP="00B202D2">
      <w:pPr>
        <w:pStyle w:val="berschrift4"/>
      </w:pPr>
      <w:bookmarkStart w:id="1979" w:name="_Toc3557032"/>
      <w:bookmarkStart w:id="1980" w:name="_Toc34747282"/>
      <w:bookmarkStart w:id="1981" w:name="_Toc77102101"/>
      <w:r w:rsidRPr="007055D9">
        <w:t>Weld Parameters</w:t>
      </w:r>
      <w:bookmarkEnd w:id="1979"/>
      <w:bookmarkEnd w:id="1980"/>
      <w:bookmarkEnd w:id="1981"/>
    </w:p>
    <w:p w14:paraId="113C5EA9" w14:textId="77777777" w:rsidR="00FC68DB" w:rsidRPr="007055D9" w:rsidRDefault="00FC68DB" w:rsidP="00B202D2">
      <w:r w:rsidRPr="007055D9">
        <w:t xml:space="preserve">The parameters of the weld </w:t>
      </w:r>
      <w:r>
        <w:t>are</w:t>
      </w:r>
      <w:r w:rsidRPr="007055D9">
        <w:t xml:space="preserve"> described below: </w:t>
      </w:r>
    </w:p>
    <w:p w14:paraId="54084093" w14:textId="77777777" w:rsidR="00FC68DB" w:rsidRPr="007055D9" w:rsidRDefault="00FC68DB" w:rsidP="00BA04B6">
      <w:pPr>
        <w:pStyle w:val="Aufzhlungszeichen"/>
        <w:numPr>
          <w:ilvl w:val="0"/>
          <w:numId w:val="11"/>
        </w:numPr>
      </w:pPr>
      <w:r w:rsidRPr="00F20CEB">
        <w:rPr>
          <w:sz w:val="24"/>
          <w:szCs w:val="28"/>
        </w:rPr>
        <w:t>b</w:t>
      </w:r>
      <w:r w:rsidRPr="00F20CEB">
        <w:rPr>
          <w:sz w:val="20"/>
        </w:rPr>
        <w:tab/>
      </w:r>
      <w:r w:rsidRPr="007055D9">
        <w:tab/>
        <w:t>Width of the weld</w:t>
      </w:r>
    </w:p>
    <w:tbl>
      <w:tblPr>
        <w:tblW w:w="0" w:type="auto"/>
        <w:tblLook w:val="04A0" w:firstRow="1" w:lastRow="0" w:firstColumn="1" w:lastColumn="0" w:noHBand="0" w:noVBand="1"/>
      </w:tblPr>
      <w:tblGrid>
        <w:gridCol w:w="4605"/>
        <w:gridCol w:w="4605"/>
      </w:tblGrid>
      <w:tr w:rsidR="00FC68DB" w14:paraId="3097B949" w14:textId="77777777" w:rsidTr="00FC68DB">
        <w:trPr>
          <w:cantSplit/>
        </w:trPr>
        <w:tc>
          <w:tcPr>
            <w:tcW w:w="4605" w:type="dxa"/>
            <w:shd w:val="clear" w:color="auto" w:fill="auto"/>
          </w:tcPr>
          <w:p w14:paraId="5BA236AB" w14:textId="77777777" w:rsidR="00FC68DB" w:rsidRDefault="00FC68DB" w:rsidP="00B202D2">
            <w:pPr>
              <w:keepNext/>
              <w:jc w:val="center"/>
            </w:pPr>
            <w:r>
              <w:rPr>
                <w:noProof/>
                <w:lang w:val="en-US"/>
              </w:rPr>
              <w:drawing>
                <wp:inline distT="0" distB="0" distL="0" distR="0" wp14:anchorId="1EDD80CC" wp14:editId="32A2DA57">
                  <wp:extent cx="2682240" cy="1007745"/>
                  <wp:effectExtent l="0" t="0" r="3810" b="1905"/>
                  <wp:docPr id="1049" name="Bild 163"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Bild 163" descr="IWeld_v2"/>
                          <pic:cNvPicPr>
                            <a:picLocks noChangeAspect="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2682240" cy="1007745"/>
                          </a:xfrm>
                          <a:prstGeom prst="rect">
                            <a:avLst/>
                          </a:prstGeom>
                          <a:noFill/>
                          <a:ln>
                            <a:noFill/>
                          </a:ln>
                        </pic:spPr>
                      </pic:pic>
                    </a:graphicData>
                  </a:graphic>
                </wp:inline>
              </w:drawing>
            </w:r>
          </w:p>
        </w:tc>
        <w:tc>
          <w:tcPr>
            <w:tcW w:w="4605" w:type="dxa"/>
            <w:shd w:val="clear" w:color="auto" w:fill="auto"/>
          </w:tcPr>
          <w:p w14:paraId="79183434" w14:textId="77777777" w:rsidR="00FC68DB" w:rsidRDefault="00FC68DB" w:rsidP="00B202D2">
            <w:pPr>
              <w:keepNext/>
              <w:jc w:val="center"/>
            </w:pPr>
            <w:r>
              <w:rPr>
                <w:noProof/>
                <w:lang w:val="en-US"/>
              </w:rPr>
              <w:drawing>
                <wp:inline distT="0" distB="0" distL="0" distR="0" wp14:anchorId="2C9F1958" wp14:editId="6E9C015C">
                  <wp:extent cx="1192652" cy="1007745"/>
                  <wp:effectExtent l="0" t="0" r="7620" b="1905"/>
                  <wp:docPr id="1050" name="Bild 164"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Bild 164" descr="IWeld_v2"/>
                          <pic:cNvPicPr>
                            <a:picLocks noChangeAspect="1"/>
                          </pic:cNvPicPr>
                        </pic:nvPicPr>
                        <pic:blipFill>
                          <a:blip r:embed="rId197" cstate="print">
                            <a:extLst>
                              <a:ext uri="{28A0092B-C50C-407E-A947-70E740481C1C}">
                                <a14:useLocalDpi xmlns:a14="http://schemas.microsoft.com/office/drawing/2010/main" val="0"/>
                              </a:ext>
                            </a:extLst>
                          </a:blip>
                          <a:srcRect l="23804" r="26041"/>
                          <a:stretch>
                            <a:fillRect/>
                          </a:stretch>
                        </pic:blipFill>
                        <pic:spPr bwMode="auto">
                          <a:xfrm>
                            <a:off x="0" y="0"/>
                            <a:ext cx="1196400" cy="1010912"/>
                          </a:xfrm>
                          <a:prstGeom prst="rect">
                            <a:avLst/>
                          </a:prstGeom>
                          <a:noFill/>
                          <a:ln>
                            <a:noFill/>
                          </a:ln>
                        </pic:spPr>
                      </pic:pic>
                    </a:graphicData>
                  </a:graphic>
                </wp:inline>
              </w:drawing>
            </w:r>
          </w:p>
        </w:tc>
      </w:tr>
      <w:tr w:rsidR="00FC68DB" w14:paraId="69876C89" w14:textId="77777777" w:rsidTr="00FC68DB">
        <w:trPr>
          <w:cantSplit/>
        </w:trPr>
        <w:tc>
          <w:tcPr>
            <w:tcW w:w="4605" w:type="dxa"/>
            <w:shd w:val="clear" w:color="auto" w:fill="auto"/>
          </w:tcPr>
          <w:p w14:paraId="47ABEBE1" w14:textId="21E3D5AE" w:rsidR="00FC68DB" w:rsidRPr="00C330B4" w:rsidRDefault="00FC68DB" w:rsidP="00B202D2">
            <w:pPr>
              <w:pStyle w:val="Beschriftung"/>
            </w:pPr>
            <w:bookmarkStart w:id="1982" w:name="_Toc76030584"/>
            <w:bookmarkStart w:id="1983" w:name="_Toc86863540"/>
            <w:bookmarkStart w:id="1984" w:name="_Toc86863629"/>
            <w:r>
              <w:t xml:space="preserve">Figure </w:t>
            </w:r>
            <w:r>
              <w:fldChar w:fldCharType="begin"/>
            </w:r>
            <w:r>
              <w:instrText xml:space="preserve"> SEQ Figure \* ARABIC </w:instrText>
            </w:r>
            <w:r>
              <w:fldChar w:fldCharType="separate"/>
            </w:r>
            <w:r w:rsidR="008116BB">
              <w:rPr>
                <w:noProof/>
              </w:rPr>
              <w:t>63</w:t>
            </w:r>
            <w:r>
              <w:fldChar w:fldCharType="end"/>
            </w:r>
            <w:r>
              <w:t>: I-Weld Sheet Layout</w:t>
            </w:r>
            <w:bookmarkEnd w:id="1982"/>
            <w:bookmarkEnd w:id="1983"/>
            <w:bookmarkEnd w:id="1984"/>
            <w:r>
              <w:t xml:space="preserve">  </w:t>
            </w:r>
          </w:p>
        </w:tc>
        <w:tc>
          <w:tcPr>
            <w:tcW w:w="4605" w:type="dxa"/>
            <w:shd w:val="clear" w:color="auto" w:fill="auto"/>
          </w:tcPr>
          <w:p w14:paraId="2984DFB8" w14:textId="041277B4" w:rsidR="00FC68DB" w:rsidRPr="00066EE3" w:rsidRDefault="00FC68DB" w:rsidP="00B202D2">
            <w:pPr>
              <w:pStyle w:val="Beschriftung"/>
              <w:rPr>
                <w:bCs/>
              </w:rPr>
            </w:pPr>
            <w:bookmarkStart w:id="1985" w:name="_Toc76030585"/>
            <w:bookmarkStart w:id="1986" w:name="_Toc86863541"/>
            <w:bookmarkStart w:id="1987" w:name="_Toc86863630"/>
            <w:r w:rsidRPr="00D84132">
              <w:t xml:space="preserve">Figure </w:t>
            </w:r>
            <w:r w:rsidRPr="00D84132">
              <w:fldChar w:fldCharType="begin"/>
            </w:r>
            <w:r w:rsidRPr="00D84132">
              <w:instrText xml:space="preserve"> SEQ Figure \* ARABIC </w:instrText>
            </w:r>
            <w:r w:rsidRPr="00D84132">
              <w:fldChar w:fldCharType="separate"/>
            </w:r>
            <w:r w:rsidR="008116BB">
              <w:rPr>
                <w:noProof/>
              </w:rPr>
              <w:t>64</w:t>
            </w:r>
            <w:r w:rsidRPr="00D84132">
              <w:fldChar w:fldCharType="end"/>
            </w:r>
            <w:r w:rsidRPr="00D84132">
              <w:t>: I-Weld Parameters</w:t>
            </w:r>
            <w:bookmarkEnd w:id="1985"/>
            <w:bookmarkEnd w:id="1986"/>
            <w:bookmarkEnd w:id="1987"/>
          </w:p>
        </w:tc>
      </w:tr>
    </w:tbl>
    <w:p w14:paraId="0B5BA3AE" w14:textId="77777777" w:rsidR="00FC68DB" w:rsidRPr="007055D9" w:rsidRDefault="00FC68DB" w:rsidP="00B202D2">
      <w:r w:rsidRPr="007055D9">
        <w:t>The following parameter can be specified for the I-weld: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385"/>
        <w:gridCol w:w="1391"/>
        <w:gridCol w:w="1415"/>
        <w:gridCol w:w="1505"/>
        <w:gridCol w:w="1545"/>
      </w:tblGrid>
      <w:tr w:rsidR="00FC68DB" w:rsidRPr="007055D9" w14:paraId="1B59462E" w14:textId="77777777" w:rsidTr="00FC68DB">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A310DE" w14:textId="77777777" w:rsidR="00FC68DB" w:rsidRPr="007055D9" w:rsidRDefault="00FC68DB" w:rsidP="00B202D2">
            <w:pPr>
              <w:keepNext/>
              <w:rPr>
                <w:b/>
                <w:i/>
              </w:rPr>
            </w:pPr>
            <w:r w:rsidRPr="007055D9">
              <w:rPr>
                <w:b/>
                <w:i/>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CAF980" w14:textId="77777777" w:rsidR="00FC68DB" w:rsidRPr="007055D9" w:rsidRDefault="00FC68DB" w:rsidP="00B202D2">
            <w:pPr>
              <w:keepNext/>
              <w:rPr>
                <w:b/>
                <w:i/>
              </w:rPr>
            </w:pPr>
            <w:r w:rsidRPr="007055D9">
              <w:rPr>
                <w:b/>
                <w:i/>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D29012" w14:textId="77777777" w:rsidR="00FC68DB" w:rsidRPr="007055D9" w:rsidRDefault="00FC68DB" w:rsidP="00B202D2">
            <w:pPr>
              <w:keepNext/>
              <w:rPr>
                <w:b/>
                <w:i/>
              </w:rPr>
            </w:pPr>
            <w:r w:rsidRPr="007055D9">
              <w:rPr>
                <w:b/>
                <w:i/>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EDE404" w14:textId="77777777" w:rsidR="00FC68DB" w:rsidRPr="007055D9" w:rsidRDefault="00FC68DB" w:rsidP="00B202D2">
            <w:pPr>
              <w:keepNext/>
              <w:rPr>
                <w:b/>
                <w:i/>
              </w:rPr>
            </w:pPr>
            <w:r w:rsidRPr="007055D9">
              <w:rPr>
                <w:b/>
                <w:i/>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5179B8" w14:textId="77777777" w:rsidR="00FC68DB" w:rsidRPr="007055D9" w:rsidRDefault="00FC68DB" w:rsidP="00B202D2">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9B762E2" w14:textId="77777777" w:rsidR="00FC68DB" w:rsidRPr="007055D9" w:rsidRDefault="00FC68DB" w:rsidP="00B202D2">
            <w:pPr>
              <w:keepNext/>
              <w:rPr>
                <w:b/>
                <w:i/>
              </w:rPr>
            </w:pPr>
            <w:r w:rsidRPr="007055D9">
              <w:rPr>
                <w:b/>
                <w:i/>
              </w:rPr>
              <w:t>Default Value</w:t>
            </w:r>
          </w:p>
        </w:tc>
      </w:tr>
      <w:tr w:rsidR="00FC68DB" w:rsidRPr="007055D9" w14:paraId="2302F258" w14:textId="77777777" w:rsidTr="00FC68DB">
        <w:trPr>
          <w:jc w:val="center"/>
        </w:trPr>
        <w:tc>
          <w:tcPr>
            <w:tcW w:w="1194" w:type="dxa"/>
            <w:shd w:val="clear" w:color="auto" w:fill="auto"/>
            <w:vAlign w:val="bottom"/>
          </w:tcPr>
          <w:p w14:paraId="4AE61087" w14:textId="77777777" w:rsidR="00FC68DB" w:rsidRPr="00FF546F" w:rsidRDefault="00FC68DB" w:rsidP="00B202D2">
            <w:pPr>
              <w:rPr>
                <w:sz w:val="20"/>
              </w:rPr>
            </w:pPr>
            <w:r w:rsidRPr="00FF546F">
              <w:rPr>
                <w:sz w:val="20"/>
              </w:rPr>
              <w:t>b</w:t>
            </w:r>
          </w:p>
        </w:tc>
        <w:tc>
          <w:tcPr>
            <w:tcW w:w="1408" w:type="dxa"/>
            <w:shd w:val="clear" w:color="auto" w:fill="auto"/>
            <w:vAlign w:val="bottom"/>
          </w:tcPr>
          <w:p w14:paraId="7714DF42" w14:textId="77777777" w:rsidR="00FC68DB" w:rsidRPr="00FF546F" w:rsidRDefault="00FC68DB" w:rsidP="00B202D2">
            <w:pPr>
              <w:rPr>
                <w:sz w:val="20"/>
              </w:rPr>
            </w:pPr>
            <w:r>
              <w:rPr>
                <w:sz w:val="20"/>
              </w:rPr>
              <w:t>w</w:t>
            </w:r>
            <w:r w:rsidRPr="00FF546F">
              <w:rPr>
                <w:sz w:val="20"/>
              </w:rPr>
              <w:t>idth</w:t>
            </w:r>
          </w:p>
        </w:tc>
        <w:tc>
          <w:tcPr>
            <w:tcW w:w="1393" w:type="dxa"/>
            <w:shd w:val="clear" w:color="auto" w:fill="auto"/>
            <w:vAlign w:val="bottom"/>
          </w:tcPr>
          <w:p w14:paraId="76C5ED78" w14:textId="77777777" w:rsidR="00FC68DB" w:rsidRPr="00FF546F" w:rsidRDefault="00FC68DB" w:rsidP="00B202D2">
            <w:pPr>
              <w:rPr>
                <w:sz w:val="20"/>
              </w:rPr>
            </w:pPr>
            <w:r w:rsidRPr="00FF546F">
              <w:rPr>
                <w:sz w:val="20"/>
              </w:rPr>
              <w:t>1</w:t>
            </w:r>
          </w:p>
        </w:tc>
        <w:tc>
          <w:tcPr>
            <w:tcW w:w="1438" w:type="dxa"/>
            <w:shd w:val="clear" w:color="auto" w:fill="auto"/>
            <w:vAlign w:val="bottom"/>
          </w:tcPr>
          <w:p w14:paraId="22341699" w14:textId="77777777" w:rsidR="00FC68DB" w:rsidRPr="00FF546F" w:rsidRDefault="00FC68DB" w:rsidP="00B202D2">
            <w:pPr>
              <w:rPr>
                <w:sz w:val="20"/>
              </w:rPr>
            </w:pPr>
            <w:r w:rsidRPr="00FF546F">
              <w:rPr>
                <w:sz w:val="20"/>
              </w:rPr>
              <w:t>≥ 0</w:t>
            </w:r>
          </w:p>
        </w:tc>
        <w:tc>
          <w:tcPr>
            <w:tcW w:w="1528" w:type="dxa"/>
            <w:shd w:val="clear" w:color="auto" w:fill="auto"/>
            <w:vAlign w:val="bottom"/>
          </w:tcPr>
          <w:p w14:paraId="4353A4C1" w14:textId="77777777" w:rsidR="00FC68DB" w:rsidRPr="00FF546F" w:rsidRDefault="00FC68DB" w:rsidP="00B202D2">
            <w:pPr>
              <w:rPr>
                <w:sz w:val="20"/>
              </w:rPr>
            </w:pPr>
            <w:r>
              <w:rPr>
                <w:sz w:val="20"/>
              </w:rPr>
              <w:t>Optional</w:t>
            </w:r>
          </w:p>
        </w:tc>
        <w:tc>
          <w:tcPr>
            <w:tcW w:w="1570" w:type="dxa"/>
            <w:shd w:val="clear" w:color="auto" w:fill="auto"/>
            <w:vAlign w:val="bottom"/>
          </w:tcPr>
          <w:p w14:paraId="7AE44A4A" w14:textId="77777777" w:rsidR="00FC68DB" w:rsidRPr="00FF546F" w:rsidRDefault="00FC68DB" w:rsidP="00B202D2">
            <w:pPr>
              <w:pStyle w:val="Text"/>
              <w:keepNext/>
              <w:rPr>
                <w:sz w:val="20"/>
              </w:rPr>
            </w:pPr>
            <w:r>
              <w:rPr>
                <w:sz w:val="20"/>
              </w:rPr>
              <w:t>-</w:t>
            </w:r>
          </w:p>
        </w:tc>
      </w:tr>
    </w:tbl>
    <w:p w14:paraId="4317DE61" w14:textId="7805645A" w:rsidR="00FC68DB" w:rsidRDefault="00FC68DB" w:rsidP="00B202D2">
      <w:pPr>
        <w:pStyle w:val="Beschriftung"/>
        <w:spacing w:before="120"/>
      </w:pPr>
      <w:bookmarkStart w:id="1988" w:name="_Toc3566503"/>
      <w:bookmarkStart w:id="1989" w:name="_Toc34747505"/>
      <w:bookmarkStart w:id="1990" w:name="_Toc77095964"/>
      <w:r>
        <w:t xml:space="preserve">Table </w:t>
      </w:r>
      <w:r>
        <w:fldChar w:fldCharType="begin"/>
      </w:r>
      <w:r>
        <w:instrText xml:space="preserve"> SEQ Table \* ARABIC </w:instrText>
      </w:r>
      <w:r>
        <w:fldChar w:fldCharType="separate"/>
      </w:r>
      <w:r w:rsidR="008116BB">
        <w:rPr>
          <w:noProof/>
        </w:rPr>
        <w:t>105</w:t>
      </w:r>
      <w:r>
        <w:fldChar w:fldCharType="end"/>
      </w:r>
      <w:r>
        <w:t>: Parameters of I-Weld</w:t>
      </w:r>
      <w:bookmarkEnd w:id="1988"/>
      <w:bookmarkEnd w:id="1989"/>
      <w:bookmarkEnd w:id="1990"/>
    </w:p>
    <w:p w14:paraId="05BB02DD" w14:textId="77777777" w:rsidR="00FC68DB" w:rsidRPr="007055D9" w:rsidRDefault="00FC68DB" w:rsidP="00B202D2">
      <w:pPr>
        <w:spacing w:before="120"/>
      </w:pPr>
      <w:r w:rsidRPr="007055D9">
        <w:t>All other parameters are provided by the model itself and are partially used to specify parameters of the weld.</w:t>
      </w:r>
    </w:p>
    <w:p w14:paraId="726980AB" w14:textId="77777777" w:rsidR="00FC68DB" w:rsidRPr="007055D9" w:rsidRDefault="00FC68DB" w:rsidP="00B202D2">
      <w:pPr>
        <w:pStyle w:val="berschrift4"/>
      </w:pPr>
      <w:bookmarkStart w:id="1991" w:name="_Toc338939186"/>
      <w:bookmarkStart w:id="1992" w:name="_Toc3557033"/>
      <w:bookmarkStart w:id="1993" w:name="_Toc34747283"/>
      <w:bookmarkStart w:id="1994" w:name="_Toc77102102"/>
      <w:r w:rsidRPr="007055D9">
        <w:t>Attributes</w:t>
      </w:r>
      <w:bookmarkEnd w:id="1991"/>
      <w:bookmarkEnd w:id="1992"/>
      <w:bookmarkEnd w:id="1993"/>
      <w:bookmarkEnd w:id="1994"/>
    </w:p>
    <w:p w14:paraId="547A1CA7" w14:textId="77777777" w:rsidR="00FC68DB" w:rsidRPr="007055D9" w:rsidRDefault="00FC68DB" w:rsidP="00B202D2">
      <w:pPr>
        <w:pStyle w:val="berschrift5"/>
      </w:pPr>
      <w:bookmarkStart w:id="1995" w:name="_Toc338939188"/>
      <w:r w:rsidRPr="007055D9">
        <w:t xml:space="preserve">Attribute </w:t>
      </w:r>
      <w:r>
        <w:t>"</w:t>
      </w:r>
      <w:r w:rsidRPr="007055D9">
        <w:t>base</w:t>
      </w:r>
      <w:bookmarkEnd w:id="1995"/>
      <w:r>
        <w:t>"</w:t>
      </w:r>
    </w:p>
    <w:p w14:paraId="6BAA084F"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750DB023" w14:textId="77777777" w:rsidR="00FC68DB" w:rsidRPr="007055D9" w:rsidRDefault="00FC68DB" w:rsidP="00B202D2">
      <w:pPr>
        <w:pStyle w:val="berschrift5"/>
      </w:pPr>
      <w:bookmarkStart w:id="1996" w:name="_Toc338939189"/>
      <w:r w:rsidRPr="007055D9">
        <w:t xml:space="preserve">Attribute </w:t>
      </w:r>
      <w:r>
        <w:t>"</w:t>
      </w:r>
      <w:r w:rsidRPr="007055D9">
        <w:t>technology</w:t>
      </w:r>
      <w:bookmarkEnd w:id="1996"/>
      <w:r>
        <w:t>"</w:t>
      </w:r>
    </w:p>
    <w:p w14:paraId="292B2F38"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78BF3E99" w14:textId="77777777" w:rsidR="00FC68DB" w:rsidRPr="007055D9" w:rsidRDefault="00FC68DB" w:rsidP="00BA04B6">
      <w:pPr>
        <w:pStyle w:val="Aufzhlungszeichen"/>
        <w:numPr>
          <w:ilvl w:val="0"/>
          <w:numId w:val="11"/>
        </w:numPr>
        <w:rPr>
          <w:rStyle w:val="XMLElement"/>
        </w:rPr>
      </w:pPr>
      <w:r>
        <w:rPr>
          <w:rStyle w:val="XMLElement"/>
        </w:rPr>
        <w:t>r</w:t>
      </w:r>
      <w:r w:rsidRPr="007055D9">
        <w:rPr>
          <w:rStyle w:val="XMLElement"/>
        </w:rPr>
        <w:t>esistance</w:t>
      </w:r>
    </w:p>
    <w:p w14:paraId="5BD169D1" w14:textId="77777777" w:rsidR="00FC68DB" w:rsidRPr="007055D9" w:rsidRDefault="00FC68DB" w:rsidP="00BA04B6">
      <w:pPr>
        <w:pStyle w:val="Aufzhlungszeichen"/>
        <w:numPr>
          <w:ilvl w:val="0"/>
          <w:numId w:val="11"/>
        </w:numPr>
        <w:rPr>
          <w:rStyle w:val="XMLElement"/>
        </w:rPr>
      </w:pPr>
      <w:r>
        <w:rPr>
          <w:rStyle w:val="XMLElement"/>
        </w:rPr>
        <w:t>a</w:t>
      </w:r>
      <w:r w:rsidRPr="007055D9">
        <w:rPr>
          <w:rStyle w:val="XMLElement"/>
        </w:rPr>
        <w:t>rc</w:t>
      </w:r>
    </w:p>
    <w:p w14:paraId="0BD5690C" w14:textId="77777777" w:rsidR="00FC68DB" w:rsidRPr="00604BF1" w:rsidRDefault="00FC68DB" w:rsidP="00BA04B6">
      <w:pPr>
        <w:pStyle w:val="Aufzhlungszeichen"/>
        <w:numPr>
          <w:ilvl w:val="0"/>
          <w:numId w:val="11"/>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152B96FA" w14:textId="77777777" w:rsidR="00FC68DB" w:rsidRDefault="00FC68DB" w:rsidP="00BA04B6">
      <w:pPr>
        <w:pStyle w:val="Aufzhlungszeichen"/>
        <w:numPr>
          <w:ilvl w:val="0"/>
          <w:numId w:val="11"/>
        </w:numPr>
        <w:rPr>
          <w:rStyle w:val="XMLElement"/>
        </w:rPr>
      </w:pPr>
      <w:r>
        <w:rPr>
          <w:rStyle w:val="XMLElement"/>
        </w:rPr>
        <w:t>friction</w:t>
      </w:r>
    </w:p>
    <w:p w14:paraId="444BAF57" w14:textId="77777777" w:rsidR="00FC68DB" w:rsidRPr="007055D9" w:rsidRDefault="00FC68DB" w:rsidP="00BA04B6">
      <w:pPr>
        <w:pStyle w:val="Aufzhlungszeichen"/>
        <w:numPr>
          <w:ilvl w:val="0"/>
          <w:numId w:val="11"/>
        </w:numPr>
        <w:rPr>
          <w:rStyle w:val="XMLElement"/>
        </w:rPr>
      </w:pPr>
      <w:r>
        <w:rPr>
          <w:rStyle w:val="XMLElement"/>
        </w:rPr>
        <w:t>brazing</w:t>
      </w:r>
    </w:p>
    <w:p w14:paraId="26927120" w14:textId="77777777" w:rsidR="00FC68DB" w:rsidRPr="007055D9" w:rsidRDefault="00FC68DB" w:rsidP="00B202D2">
      <w:pPr>
        <w:pStyle w:val="berschrift4"/>
      </w:pPr>
      <w:bookmarkStart w:id="1997" w:name="_Toc338939190"/>
      <w:bookmarkStart w:id="1998" w:name="_Toc3557034"/>
      <w:bookmarkStart w:id="1999" w:name="_Toc34747284"/>
      <w:bookmarkStart w:id="2000" w:name="_Toc77102103"/>
      <w:r w:rsidRPr="007055D9">
        <w:t xml:space="preserve">Element </w:t>
      </w:r>
      <w:r>
        <w:t>"</w:t>
      </w:r>
      <w:proofErr w:type="spellStart"/>
      <w:r w:rsidRPr="007055D9">
        <w:t>weld_position</w:t>
      </w:r>
      <w:bookmarkEnd w:id="1997"/>
      <w:bookmarkEnd w:id="1998"/>
      <w:proofErr w:type="spellEnd"/>
      <w:r>
        <w:t>"</w:t>
      </w:r>
      <w:bookmarkEnd w:id="1999"/>
      <w:bookmarkEnd w:id="2000"/>
    </w:p>
    <w:p w14:paraId="5B0AAE44" w14:textId="77777777" w:rsidR="00FC68DB" w:rsidRPr="007055D9" w:rsidRDefault="00FC68DB" w:rsidP="00B202D2">
      <w:r w:rsidRPr="007055D9">
        <w:t xml:space="preserve">For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the following attributes can be specified for the </w:t>
      </w:r>
      <w:r>
        <w:t>I-W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010EC63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3CC5825" w14:textId="77777777" w:rsidR="00FC68DB" w:rsidRPr="007055D9" w:rsidRDefault="00FC68DB" w:rsidP="00B202D2">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15E5D6F" w14:textId="77777777" w:rsidR="00FC68DB" w:rsidRPr="007055D9" w:rsidRDefault="00FC68DB" w:rsidP="00B202D2">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332491" w14:textId="77777777" w:rsidR="00FC68DB" w:rsidRPr="007055D9" w:rsidRDefault="00FC68DB" w:rsidP="00B202D2">
            <w:pPr>
              <w:keepNext/>
              <w:rPr>
                <w:b/>
                <w:i/>
                <w:sz w:val="20"/>
              </w:rPr>
            </w:pPr>
            <w:r>
              <w:rPr>
                <w:b/>
                <w:i/>
                <w:sz w:val="20"/>
              </w:rPr>
              <w:t>Use</w:t>
            </w:r>
          </w:p>
        </w:tc>
      </w:tr>
      <w:tr w:rsidR="00FC68DB" w:rsidRPr="007055D9" w14:paraId="5B6BB0F9" w14:textId="77777777" w:rsidTr="00FC68DB">
        <w:trPr>
          <w:cantSplit/>
          <w:jc w:val="center"/>
        </w:trPr>
        <w:tc>
          <w:tcPr>
            <w:tcW w:w="1871" w:type="dxa"/>
            <w:shd w:val="clear" w:color="auto" w:fill="auto"/>
          </w:tcPr>
          <w:p w14:paraId="2ED5EE7D" w14:textId="77777777" w:rsidR="00FC68DB" w:rsidRPr="00FF546F" w:rsidRDefault="00FC68DB" w:rsidP="00B202D2">
            <w:pPr>
              <w:rPr>
                <w:sz w:val="20"/>
                <w:szCs w:val="20"/>
              </w:rPr>
            </w:pPr>
            <w:r w:rsidRPr="00FF546F">
              <w:rPr>
                <w:sz w:val="20"/>
                <w:szCs w:val="20"/>
              </w:rPr>
              <w:t>u</w:t>
            </w:r>
          </w:p>
        </w:tc>
        <w:tc>
          <w:tcPr>
            <w:tcW w:w="1800" w:type="dxa"/>
            <w:shd w:val="clear" w:color="auto" w:fill="auto"/>
          </w:tcPr>
          <w:p w14:paraId="602AFD16" w14:textId="77777777" w:rsidR="00FC68DB" w:rsidRPr="00FF546F" w:rsidRDefault="00FC68DB" w:rsidP="00B202D2">
            <w:pPr>
              <w:rPr>
                <w:sz w:val="20"/>
                <w:szCs w:val="20"/>
              </w:rPr>
            </w:pPr>
            <w:r>
              <w:rPr>
                <w:sz w:val="20"/>
                <w:szCs w:val="20"/>
              </w:rPr>
              <w:t>Floating point</w:t>
            </w:r>
          </w:p>
        </w:tc>
        <w:tc>
          <w:tcPr>
            <w:tcW w:w="4680" w:type="dxa"/>
            <w:shd w:val="clear" w:color="auto" w:fill="auto"/>
          </w:tcPr>
          <w:p w14:paraId="6C3C2BDD" w14:textId="77777777" w:rsidR="00FC68DB" w:rsidRPr="00FF546F" w:rsidRDefault="00FC68DB" w:rsidP="00B202D2">
            <w:pPr>
              <w:rPr>
                <w:sz w:val="20"/>
                <w:szCs w:val="20"/>
              </w:rPr>
            </w:pPr>
            <w:r w:rsidRPr="00FF546F">
              <w:rPr>
                <w:sz w:val="20"/>
                <w:szCs w:val="20"/>
              </w:rPr>
              <w:t>Required</w:t>
            </w:r>
          </w:p>
        </w:tc>
      </w:tr>
      <w:tr w:rsidR="00FC68DB" w:rsidRPr="007055D9" w14:paraId="6FBACE20" w14:textId="77777777" w:rsidTr="00FC68DB">
        <w:trPr>
          <w:cantSplit/>
          <w:jc w:val="center"/>
        </w:trPr>
        <w:tc>
          <w:tcPr>
            <w:tcW w:w="1871" w:type="dxa"/>
            <w:shd w:val="clear" w:color="auto" w:fill="auto"/>
          </w:tcPr>
          <w:p w14:paraId="4D712BAE" w14:textId="77777777" w:rsidR="00FC68DB" w:rsidRPr="00FF546F" w:rsidRDefault="00FC68DB" w:rsidP="00B202D2">
            <w:pPr>
              <w:rPr>
                <w:sz w:val="20"/>
                <w:szCs w:val="20"/>
              </w:rPr>
            </w:pPr>
            <w:r w:rsidRPr="00FF546F">
              <w:rPr>
                <w:sz w:val="20"/>
                <w:szCs w:val="20"/>
              </w:rPr>
              <w:t>x</w:t>
            </w:r>
          </w:p>
        </w:tc>
        <w:tc>
          <w:tcPr>
            <w:tcW w:w="1800" w:type="dxa"/>
            <w:shd w:val="clear" w:color="auto" w:fill="auto"/>
          </w:tcPr>
          <w:p w14:paraId="09A58948" w14:textId="77777777" w:rsidR="00FC68DB" w:rsidRPr="00FF546F" w:rsidRDefault="00FC68DB" w:rsidP="00B202D2">
            <w:pPr>
              <w:rPr>
                <w:sz w:val="20"/>
                <w:szCs w:val="20"/>
              </w:rPr>
            </w:pPr>
            <w:r>
              <w:rPr>
                <w:sz w:val="20"/>
                <w:szCs w:val="20"/>
              </w:rPr>
              <w:t>Floating point</w:t>
            </w:r>
          </w:p>
        </w:tc>
        <w:tc>
          <w:tcPr>
            <w:tcW w:w="4680" w:type="dxa"/>
            <w:shd w:val="clear" w:color="auto" w:fill="auto"/>
          </w:tcPr>
          <w:p w14:paraId="2E90452E" w14:textId="77777777" w:rsidR="00FC68DB" w:rsidRPr="00FF546F" w:rsidRDefault="00FC68DB" w:rsidP="00B202D2">
            <w:pPr>
              <w:rPr>
                <w:sz w:val="20"/>
                <w:szCs w:val="20"/>
              </w:rPr>
            </w:pPr>
            <w:r w:rsidRPr="00FF546F">
              <w:rPr>
                <w:sz w:val="20"/>
                <w:szCs w:val="20"/>
              </w:rPr>
              <w:t>Required</w:t>
            </w:r>
          </w:p>
        </w:tc>
      </w:tr>
      <w:tr w:rsidR="00FC68DB" w:rsidRPr="007055D9" w14:paraId="61D2C98F" w14:textId="77777777" w:rsidTr="00FC68DB">
        <w:trPr>
          <w:cantSplit/>
          <w:jc w:val="center"/>
        </w:trPr>
        <w:tc>
          <w:tcPr>
            <w:tcW w:w="1871" w:type="dxa"/>
            <w:shd w:val="clear" w:color="auto" w:fill="auto"/>
          </w:tcPr>
          <w:p w14:paraId="6C828859" w14:textId="77777777" w:rsidR="00FC68DB" w:rsidRPr="00FF546F" w:rsidRDefault="00FC68DB" w:rsidP="00B202D2">
            <w:pPr>
              <w:rPr>
                <w:sz w:val="20"/>
                <w:szCs w:val="20"/>
              </w:rPr>
            </w:pPr>
            <w:r w:rsidRPr="00FF546F">
              <w:rPr>
                <w:sz w:val="20"/>
                <w:szCs w:val="20"/>
              </w:rPr>
              <w:t>y</w:t>
            </w:r>
          </w:p>
        </w:tc>
        <w:tc>
          <w:tcPr>
            <w:tcW w:w="1800" w:type="dxa"/>
            <w:shd w:val="clear" w:color="auto" w:fill="auto"/>
          </w:tcPr>
          <w:p w14:paraId="66B5BFBB" w14:textId="77777777" w:rsidR="00FC68DB" w:rsidRPr="00FF546F" w:rsidRDefault="00FC68DB" w:rsidP="00B202D2">
            <w:pPr>
              <w:rPr>
                <w:sz w:val="20"/>
                <w:szCs w:val="20"/>
              </w:rPr>
            </w:pPr>
            <w:r>
              <w:rPr>
                <w:sz w:val="20"/>
                <w:szCs w:val="20"/>
              </w:rPr>
              <w:t>Floating point</w:t>
            </w:r>
          </w:p>
        </w:tc>
        <w:tc>
          <w:tcPr>
            <w:tcW w:w="4680" w:type="dxa"/>
            <w:shd w:val="clear" w:color="auto" w:fill="auto"/>
          </w:tcPr>
          <w:p w14:paraId="65895D72" w14:textId="77777777" w:rsidR="00FC68DB" w:rsidRPr="00FF546F" w:rsidRDefault="00FC68DB" w:rsidP="00B202D2">
            <w:pPr>
              <w:rPr>
                <w:sz w:val="20"/>
                <w:szCs w:val="20"/>
              </w:rPr>
            </w:pPr>
            <w:r w:rsidRPr="00FF546F">
              <w:rPr>
                <w:sz w:val="20"/>
                <w:szCs w:val="20"/>
              </w:rPr>
              <w:t>Required</w:t>
            </w:r>
          </w:p>
        </w:tc>
      </w:tr>
      <w:tr w:rsidR="00FC68DB" w:rsidRPr="007055D9" w14:paraId="01413915" w14:textId="77777777" w:rsidTr="00FC68DB">
        <w:trPr>
          <w:cantSplit/>
          <w:jc w:val="center"/>
        </w:trPr>
        <w:tc>
          <w:tcPr>
            <w:tcW w:w="1871" w:type="dxa"/>
            <w:shd w:val="clear" w:color="auto" w:fill="auto"/>
          </w:tcPr>
          <w:p w14:paraId="6E8B6969" w14:textId="77777777" w:rsidR="00FC68DB" w:rsidRPr="00FF546F" w:rsidRDefault="00FC68DB" w:rsidP="00B202D2">
            <w:pPr>
              <w:rPr>
                <w:sz w:val="20"/>
                <w:szCs w:val="20"/>
              </w:rPr>
            </w:pPr>
            <w:r w:rsidRPr="00FF546F">
              <w:rPr>
                <w:sz w:val="20"/>
                <w:szCs w:val="20"/>
              </w:rPr>
              <w:t>z</w:t>
            </w:r>
          </w:p>
        </w:tc>
        <w:tc>
          <w:tcPr>
            <w:tcW w:w="1800" w:type="dxa"/>
            <w:shd w:val="clear" w:color="auto" w:fill="auto"/>
          </w:tcPr>
          <w:p w14:paraId="7557C1A6" w14:textId="77777777" w:rsidR="00FC68DB" w:rsidRPr="00FF546F" w:rsidRDefault="00FC68DB" w:rsidP="00B202D2">
            <w:pPr>
              <w:rPr>
                <w:sz w:val="20"/>
                <w:szCs w:val="20"/>
              </w:rPr>
            </w:pPr>
            <w:r>
              <w:rPr>
                <w:sz w:val="20"/>
                <w:szCs w:val="20"/>
              </w:rPr>
              <w:t>Floating point</w:t>
            </w:r>
          </w:p>
        </w:tc>
        <w:tc>
          <w:tcPr>
            <w:tcW w:w="4680" w:type="dxa"/>
            <w:shd w:val="clear" w:color="auto" w:fill="auto"/>
          </w:tcPr>
          <w:p w14:paraId="42ACFBB5" w14:textId="77777777" w:rsidR="00FC68DB" w:rsidRPr="00FF546F" w:rsidRDefault="00FC68DB" w:rsidP="00B202D2">
            <w:pPr>
              <w:rPr>
                <w:sz w:val="20"/>
                <w:szCs w:val="20"/>
              </w:rPr>
            </w:pPr>
            <w:r w:rsidRPr="00FF546F">
              <w:rPr>
                <w:sz w:val="20"/>
                <w:szCs w:val="20"/>
              </w:rPr>
              <w:t>Required</w:t>
            </w:r>
          </w:p>
        </w:tc>
      </w:tr>
      <w:tr w:rsidR="00FC68DB" w:rsidRPr="007055D9" w14:paraId="30CC7C43" w14:textId="77777777" w:rsidTr="00FC68DB">
        <w:trPr>
          <w:cantSplit/>
          <w:jc w:val="center"/>
        </w:trPr>
        <w:tc>
          <w:tcPr>
            <w:tcW w:w="1871" w:type="dxa"/>
            <w:shd w:val="clear" w:color="auto" w:fill="auto"/>
          </w:tcPr>
          <w:p w14:paraId="3E378470" w14:textId="77777777" w:rsidR="00FC68DB" w:rsidRPr="00FF546F" w:rsidRDefault="00FC68DB" w:rsidP="00B202D2">
            <w:pPr>
              <w:rPr>
                <w:sz w:val="20"/>
                <w:szCs w:val="20"/>
              </w:rPr>
            </w:pPr>
            <w:r w:rsidRPr="00FF546F">
              <w:rPr>
                <w:sz w:val="20"/>
                <w:szCs w:val="20"/>
              </w:rPr>
              <w:t>reference</w:t>
            </w:r>
          </w:p>
        </w:tc>
        <w:tc>
          <w:tcPr>
            <w:tcW w:w="1800" w:type="dxa"/>
            <w:shd w:val="clear" w:color="auto" w:fill="auto"/>
          </w:tcPr>
          <w:p w14:paraId="72E0A429" w14:textId="77777777" w:rsidR="00FC68DB" w:rsidRPr="00FF546F" w:rsidRDefault="00FC68DB" w:rsidP="00B202D2">
            <w:pPr>
              <w:rPr>
                <w:sz w:val="20"/>
                <w:szCs w:val="20"/>
              </w:rPr>
            </w:pPr>
            <w:r w:rsidRPr="00FF546F">
              <w:rPr>
                <w:sz w:val="20"/>
                <w:szCs w:val="20"/>
              </w:rPr>
              <w:t>Boolean</w:t>
            </w:r>
          </w:p>
        </w:tc>
        <w:tc>
          <w:tcPr>
            <w:tcW w:w="4680" w:type="dxa"/>
            <w:shd w:val="clear" w:color="auto" w:fill="auto"/>
          </w:tcPr>
          <w:p w14:paraId="2F06BEA5" w14:textId="77777777" w:rsidR="00FC68DB" w:rsidRPr="00FF546F" w:rsidRDefault="00FC68DB" w:rsidP="00B202D2">
            <w:pPr>
              <w:rPr>
                <w:sz w:val="20"/>
                <w:szCs w:val="20"/>
              </w:rPr>
            </w:pPr>
            <w:r w:rsidRPr="00FF546F">
              <w:rPr>
                <w:sz w:val="20"/>
                <w:szCs w:val="20"/>
              </w:rPr>
              <w:t>Optional</w:t>
            </w:r>
          </w:p>
        </w:tc>
      </w:tr>
      <w:tr w:rsidR="00FC68DB" w:rsidRPr="007055D9" w14:paraId="72B1DB98" w14:textId="77777777" w:rsidTr="00FC68DB">
        <w:trPr>
          <w:cantSplit/>
          <w:jc w:val="center"/>
        </w:trPr>
        <w:tc>
          <w:tcPr>
            <w:tcW w:w="1871" w:type="dxa"/>
            <w:shd w:val="clear" w:color="auto" w:fill="auto"/>
          </w:tcPr>
          <w:p w14:paraId="2FC7D249" w14:textId="77777777" w:rsidR="00FC68DB" w:rsidRPr="00FF546F" w:rsidRDefault="00FC68DB" w:rsidP="00B202D2">
            <w:pPr>
              <w:rPr>
                <w:sz w:val="20"/>
                <w:szCs w:val="20"/>
              </w:rPr>
            </w:pPr>
            <w:r w:rsidRPr="00FF546F">
              <w:rPr>
                <w:sz w:val="20"/>
                <w:szCs w:val="20"/>
              </w:rPr>
              <w:t>width</w:t>
            </w:r>
          </w:p>
        </w:tc>
        <w:tc>
          <w:tcPr>
            <w:tcW w:w="1800" w:type="dxa"/>
            <w:shd w:val="clear" w:color="auto" w:fill="auto"/>
          </w:tcPr>
          <w:p w14:paraId="1FDAF9FC" w14:textId="77777777" w:rsidR="00FC68DB" w:rsidRPr="00FF546F" w:rsidRDefault="00FC68DB" w:rsidP="00B202D2">
            <w:pPr>
              <w:rPr>
                <w:sz w:val="20"/>
                <w:szCs w:val="20"/>
              </w:rPr>
            </w:pPr>
            <w:r>
              <w:rPr>
                <w:sz w:val="20"/>
                <w:szCs w:val="20"/>
              </w:rPr>
              <w:t>Floating point</w:t>
            </w:r>
          </w:p>
        </w:tc>
        <w:tc>
          <w:tcPr>
            <w:tcW w:w="4680" w:type="dxa"/>
            <w:shd w:val="clear" w:color="auto" w:fill="auto"/>
          </w:tcPr>
          <w:p w14:paraId="2EB50C9E" w14:textId="77777777" w:rsidR="00FC68DB" w:rsidRPr="00FF546F" w:rsidRDefault="00FC68DB" w:rsidP="00B202D2">
            <w:pPr>
              <w:rPr>
                <w:sz w:val="20"/>
                <w:szCs w:val="20"/>
              </w:rPr>
            </w:pPr>
            <w:r>
              <w:rPr>
                <w:sz w:val="20"/>
                <w:szCs w:val="20"/>
              </w:rPr>
              <w:t>Optional</w:t>
            </w:r>
          </w:p>
        </w:tc>
      </w:tr>
      <w:tr w:rsidR="00FC68DB" w:rsidRPr="007055D9" w14:paraId="70068EDC" w14:textId="77777777" w:rsidTr="00FC68DB">
        <w:trPr>
          <w:cantSplit/>
          <w:jc w:val="center"/>
        </w:trPr>
        <w:tc>
          <w:tcPr>
            <w:tcW w:w="1871" w:type="dxa"/>
            <w:shd w:val="clear" w:color="auto" w:fill="auto"/>
          </w:tcPr>
          <w:p w14:paraId="2C423A06" w14:textId="77777777" w:rsidR="00FC68DB" w:rsidRPr="00FF546F" w:rsidRDefault="00FC68DB" w:rsidP="00B202D2">
            <w:pPr>
              <w:rPr>
                <w:sz w:val="20"/>
                <w:szCs w:val="20"/>
              </w:rPr>
            </w:pPr>
            <w:r w:rsidRPr="00FF546F">
              <w:rPr>
                <w:sz w:val="20"/>
                <w:szCs w:val="20"/>
              </w:rPr>
              <w:lastRenderedPageBreak/>
              <w:t>filler</w:t>
            </w:r>
            <w:r w:rsidRPr="00FF546F" w:rsidDel="00B27477">
              <w:rPr>
                <w:sz w:val="20"/>
                <w:szCs w:val="20"/>
              </w:rPr>
              <w:t xml:space="preserve"> </w:t>
            </w:r>
          </w:p>
        </w:tc>
        <w:tc>
          <w:tcPr>
            <w:tcW w:w="1800" w:type="dxa"/>
            <w:shd w:val="clear" w:color="auto" w:fill="auto"/>
          </w:tcPr>
          <w:p w14:paraId="03B8CFED" w14:textId="77777777" w:rsidR="00FC68DB" w:rsidRPr="00FF546F" w:rsidRDefault="00FC68DB" w:rsidP="00B202D2">
            <w:pPr>
              <w:rPr>
                <w:sz w:val="20"/>
                <w:szCs w:val="20"/>
              </w:rPr>
            </w:pPr>
            <w:r w:rsidRPr="00FF546F">
              <w:rPr>
                <w:sz w:val="20"/>
                <w:szCs w:val="20"/>
              </w:rPr>
              <w:t>Selection</w:t>
            </w:r>
            <w:r w:rsidRPr="00FF546F" w:rsidDel="00B27477">
              <w:rPr>
                <w:sz w:val="20"/>
                <w:szCs w:val="20"/>
              </w:rPr>
              <w:t xml:space="preserve"> </w:t>
            </w:r>
          </w:p>
        </w:tc>
        <w:tc>
          <w:tcPr>
            <w:tcW w:w="4680" w:type="dxa"/>
            <w:shd w:val="clear" w:color="auto" w:fill="auto"/>
          </w:tcPr>
          <w:p w14:paraId="640D5F1C" w14:textId="77777777" w:rsidR="00FC68DB" w:rsidRPr="00FF546F" w:rsidRDefault="00FC68DB" w:rsidP="00B202D2">
            <w:pPr>
              <w:keepNext/>
              <w:rPr>
                <w:sz w:val="20"/>
                <w:szCs w:val="20"/>
              </w:rPr>
            </w:pPr>
            <w:r w:rsidRPr="00FF546F">
              <w:rPr>
                <w:sz w:val="20"/>
                <w:szCs w:val="20"/>
              </w:rPr>
              <w:t>Optional</w:t>
            </w:r>
            <w:r w:rsidRPr="00FF546F" w:rsidDel="00B27477">
              <w:rPr>
                <w:sz w:val="20"/>
                <w:szCs w:val="20"/>
              </w:rPr>
              <w:t xml:space="preserve"> </w:t>
            </w:r>
          </w:p>
        </w:tc>
      </w:tr>
      <w:tr w:rsidR="00FC68DB" w:rsidRPr="007055D9" w14:paraId="55D79668" w14:textId="77777777" w:rsidTr="00FC68DB">
        <w:trPr>
          <w:cantSplit/>
          <w:jc w:val="center"/>
        </w:trPr>
        <w:tc>
          <w:tcPr>
            <w:tcW w:w="1871" w:type="dxa"/>
            <w:shd w:val="clear" w:color="auto" w:fill="auto"/>
          </w:tcPr>
          <w:p w14:paraId="46A37805" w14:textId="77777777" w:rsidR="00FC68DB" w:rsidRPr="00FF546F" w:rsidRDefault="00FC68DB" w:rsidP="00B202D2">
            <w:pPr>
              <w:rPr>
                <w:sz w:val="20"/>
                <w:szCs w:val="20"/>
              </w:rPr>
            </w:pPr>
            <w:proofErr w:type="spellStart"/>
            <w:r>
              <w:rPr>
                <w:sz w:val="20"/>
                <w:szCs w:val="20"/>
              </w:rPr>
              <w:t>filler_material</w:t>
            </w:r>
            <w:proofErr w:type="spellEnd"/>
          </w:p>
        </w:tc>
        <w:tc>
          <w:tcPr>
            <w:tcW w:w="1800" w:type="dxa"/>
            <w:shd w:val="clear" w:color="auto" w:fill="auto"/>
          </w:tcPr>
          <w:p w14:paraId="08403974" w14:textId="77777777" w:rsidR="00FC68DB" w:rsidRPr="00FF546F" w:rsidRDefault="00FC68DB" w:rsidP="00B202D2">
            <w:pPr>
              <w:rPr>
                <w:sz w:val="20"/>
                <w:szCs w:val="20"/>
              </w:rPr>
            </w:pPr>
            <w:r w:rsidRPr="00A20C5C">
              <w:rPr>
                <w:sz w:val="20"/>
                <w:szCs w:val="20"/>
              </w:rPr>
              <w:t>Alphanumeric</w:t>
            </w:r>
          </w:p>
        </w:tc>
        <w:tc>
          <w:tcPr>
            <w:tcW w:w="4680" w:type="dxa"/>
            <w:shd w:val="clear" w:color="auto" w:fill="auto"/>
          </w:tcPr>
          <w:p w14:paraId="22E8BE41" w14:textId="77777777" w:rsidR="00FC68DB" w:rsidRPr="00FF546F" w:rsidRDefault="00FC68DB" w:rsidP="00B202D2">
            <w:pPr>
              <w:keepNext/>
              <w:rPr>
                <w:sz w:val="20"/>
                <w:szCs w:val="20"/>
              </w:rPr>
            </w:pPr>
            <w:r w:rsidRPr="00A20C5C">
              <w:rPr>
                <w:sz w:val="20"/>
                <w:szCs w:val="20"/>
              </w:rPr>
              <w:t>Optional</w:t>
            </w:r>
          </w:p>
        </w:tc>
      </w:tr>
    </w:tbl>
    <w:p w14:paraId="4AB208F8" w14:textId="3C8959DD" w:rsidR="00FC68DB" w:rsidRDefault="00FC68DB" w:rsidP="00B202D2">
      <w:pPr>
        <w:pStyle w:val="Beschriftung"/>
        <w:spacing w:before="120"/>
      </w:pPr>
      <w:bookmarkStart w:id="2001" w:name="_Toc3566504"/>
      <w:bookmarkStart w:id="2002" w:name="_Toc34747506"/>
      <w:bookmarkStart w:id="2003" w:name="_Toc77095965"/>
      <w:bookmarkStart w:id="2004" w:name="_Toc338939192"/>
      <w:r>
        <w:t xml:space="preserve">Table </w:t>
      </w:r>
      <w:r>
        <w:fldChar w:fldCharType="begin"/>
      </w:r>
      <w:r>
        <w:instrText xml:space="preserve"> SEQ Table \* ARABIC </w:instrText>
      </w:r>
      <w:r>
        <w:fldChar w:fldCharType="separate"/>
      </w:r>
      <w:r w:rsidR="008116BB">
        <w:rPr>
          <w:noProof/>
        </w:rPr>
        <w:t>106</w:t>
      </w:r>
      <w:r>
        <w:fldChar w:fldCharType="end"/>
      </w:r>
      <w:r>
        <w:t xml:space="preserve">: </w:t>
      </w:r>
      <w:r w:rsidRPr="0008681E">
        <w:t xml:space="preserve">Attributes of element </w:t>
      </w:r>
      <w:r w:rsidRPr="00AA1695">
        <w:rPr>
          <w:rStyle w:val="elementdeftypeChar"/>
          <w:rFonts w:eastAsia="Calibri"/>
          <w:b w:val="0"/>
        </w:rPr>
        <w:t>&lt;</w:t>
      </w:r>
      <w:proofErr w:type="spellStart"/>
      <w:r w:rsidRPr="00E67798">
        <w:rPr>
          <w:rFonts w:ascii="Courier New" w:hAnsi="Courier New" w:cs="Courier New"/>
          <w:kern w:val="22"/>
        </w:rPr>
        <w:t>weld_position</w:t>
      </w:r>
      <w:proofErr w:type="spellEnd"/>
      <w:r w:rsidRPr="00E67798">
        <w:rPr>
          <w:rFonts w:ascii="Courier New" w:hAnsi="Courier New" w:cs="Courier New"/>
          <w:kern w:val="22"/>
        </w:rPr>
        <w:t>/&gt;</w:t>
      </w:r>
      <w:r w:rsidRPr="0008681E">
        <w:t xml:space="preserve"> for </w:t>
      </w:r>
      <w:r>
        <w:t>I Weld</w:t>
      </w:r>
      <w:bookmarkEnd w:id="2001"/>
      <w:bookmarkEnd w:id="2002"/>
      <w:bookmarkEnd w:id="2003"/>
      <w:r>
        <w:t xml:space="preserve"> </w:t>
      </w:r>
    </w:p>
    <w:p w14:paraId="2B0EEF3B" w14:textId="77777777" w:rsidR="00FC68DB" w:rsidRDefault="00FC68DB" w:rsidP="00B202D2">
      <w:pPr>
        <w:pStyle w:val="berschrift5"/>
      </w:pPr>
      <w:r w:rsidRPr="007055D9">
        <w:t>Attribute</w:t>
      </w:r>
      <w:r>
        <w:t>s</w:t>
      </w:r>
      <w:r w:rsidRPr="007055D9">
        <w:t xml:space="preserve"> </w:t>
      </w:r>
      <w:r>
        <w:t>"u, x, y, z, reference"</w:t>
      </w:r>
    </w:p>
    <w:p w14:paraId="76FC7BCD" w14:textId="22689E93" w:rsidR="00FC68DB" w:rsidRPr="008941DA" w:rsidRDefault="00FC68DB" w:rsidP="00B202D2">
      <w:pPr>
        <w:pStyle w:val="berschrift5"/>
        <w:rPr>
          <w:b w:val="0"/>
          <w:i/>
        </w:rPr>
      </w:pPr>
      <w:r w:rsidRPr="008941DA">
        <w:rPr>
          <w:b w:val="0"/>
        </w:rPr>
        <w:t xml:space="preserve">Detailed definition can be found in section </w:t>
      </w:r>
      <w:r w:rsidRPr="008941DA">
        <w:rPr>
          <w:b w:val="0"/>
          <w:i/>
        </w:rPr>
        <w:fldChar w:fldCharType="begin"/>
      </w:r>
      <w:r w:rsidRPr="008941DA">
        <w:rPr>
          <w:b w:val="0"/>
        </w:rPr>
        <w:instrText xml:space="preserve"> REF _Ref397524978 \r \h  \* MERGEFORMAT </w:instrText>
      </w:r>
      <w:r w:rsidRPr="008941DA">
        <w:rPr>
          <w:b w:val="0"/>
          <w:i/>
        </w:rPr>
      </w:r>
      <w:r w:rsidRPr="008941DA">
        <w:rPr>
          <w:b w:val="0"/>
          <w:i/>
        </w:rPr>
        <w:fldChar w:fldCharType="separate"/>
      </w:r>
      <w:r w:rsidR="008116BB">
        <w:rPr>
          <w:b w:val="0"/>
        </w:rPr>
        <w:t>10.2.4.4</w:t>
      </w:r>
      <w:r w:rsidRPr="008941DA">
        <w:rPr>
          <w:b w:val="0"/>
          <w:i/>
        </w:rPr>
        <w:fldChar w:fldCharType="end"/>
      </w:r>
      <w:r w:rsidRPr="008941DA">
        <w:rPr>
          <w:b w:val="0"/>
        </w:rPr>
        <w:t xml:space="preserve"> Welding Position.</w:t>
      </w:r>
    </w:p>
    <w:p w14:paraId="4F2671B7" w14:textId="77777777" w:rsidR="00FC68DB" w:rsidRPr="007055D9" w:rsidRDefault="00FC68DB" w:rsidP="00B202D2">
      <w:pPr>
        <w:pStyle w:val="berschrift5"/>
      </w:pPr>
      <w:r w:rsidRPr="007055D9">
        <w:t xml:space="preserve">Attribute </w:t>
      </w:r>
      <w:r>
        <w:t>"</w:t>
      </w:r>
      <w:r w:rsidRPr="007055D9">
        <w:t>width</w:t>
      </w:r>
      <w:bookmarkEnd w:id="2004"/>
      <w:r>
        <w:t>"</w:t>
      </w:r>
    </w:p>
    <w:p w14:paraId="10E55845" w14:textId="77777777" w:rsidR="00FC68DB" w:rsidRPr="007055D9" w:rsidRDefault="00FC68DB" w:rsidP="00B202D2">
      <w:r w:rsidRPr="007055D9">
        <w:t xml:space="preserve">The attribute </w:t>
      </w:r>
      <w:r w:rsidRPr="007055D9">
        <w:rPr>
          <w:rStyle w:val="XMLAttribute"/>
        </w:rPr>
        <w:t xml:space="preserve">width </w:t>
      </w:r>
      <w:r w:rsidRPr="007055D9">
        <w:t xml:space="preserve">specifies the width of the weld. </w:t>
      </w:r>
    </w:p>
    <w:p w14:paraId="4977F9ED" w14:textId="77777777" w:rsidR="00FC68DB" w:rsidRPr="007055D9" w:rsidRDefault="00FC68DB" w:rsidP="00B202D2">
      <w:pPr>
        <w:pStyle w:val="berschrift5"/>
      </w:pPr>
      <w:bookmarkStart w:id="2005" w:name="_Toc338939194"/>
      <w:r w:rsidRPr="007055D9">
        <w:t xml:space="preserve">Attribute </w:t>
      </w:r>
      <w:r>
        <w:t>"</w:t>
      </w:r>
      <w:r w:rsidRPr="007055D9">
        <w:t>filler</w:t>
      </w:r>
      <w:bookmarkEnd w:id="2005"/>
      <w:r>
        <w:t>"</w:t>
      </w:r>
    </w:p>
    <w:p w14:paraId="1ABBCF0B" w14:textId="77777777" w:rsidR="00FC68DB" w:rsidRPr="007055D9" w:rsidRDefault="00FC68DB" w:rsidP="00B202D2">
      <w:pPr>
        <w:keepNext/>
      </w:pPr>
      <w:r w:rsidRPr="007055D9">
        <w:t xml:space="preserve">Valid values for the attribute </w:t>
      </w:r>
      <w:r w:rsidRPr="007055D9">
        <w:rPr>
          <w:rFonts w:ascii="Courier New" w:hAnsi="Courier New" w:cs="Courier New"/>
          <w:b/>
          <w:i/>
          <w:sz w:val="18"/>
        </w:rPr>
        <w:t>filler</w:t>
      </w:r>
      <w:r w:rsidRPr="007055D9">
        <w:rPr>
          <w:sz w:val="18"/>
        </w:rPr>
        <w:t xml:space="preserve"> </w:t>
      </w:r>
      <w:r w:rsidRPr="007055D9">
        <w:t>can be:</w:t>
      </w:r>
    </w:p>
    <w:p w14:paraId="32029996" w14:textId="77777777" w:rsidR="00FC68DB" w:rsidRPr="007055D9" w:rsidRDefault="00FC68DB" w:rsidP="00BA04B6">
      <w:pPr>
        <w:pStyle w:val="Aufzhlungszeichen"/>
        <w:numPr>
          <w:ilvl w:val="0"/>
          <w:numId w:val="11"/>
        </w:numPr>
        <w:rPr>
          <w:rStyle w:val="XMLAttribute"/>
        </w:rPr>
      </w:pPr>
      <w:r w:rsidRPr="007055D9">
        <w:rPr>
          <w:rStyle w:val="XMLAttribute"/>
        </w:rPr>
        <w:t>yes</w:t>
      </w:r>
    </w:p>
    <w:p w14:paraId="28CAD900" w14:textId="77777777" w:rsidR="00FC68DB" w:rsidRPr="007055D9" w:rsidRDefault="00FC68DB" w:rsidP="00BA04B6">
      <w:pPr>
        <w:pStyle w:val="Aufzhlungszeichen"/>
        <w:numPr>
          <w:ilvl w:val="0"/>
          <w:numId w:val="11"/>
        </w:numPr>
        <w:rPr>
          <w:rStyle w:val="XMLAttribute"/>
        </w:rPr>
      </w:pPr>
      <w:r w:rsidRPr="007055D9">
        <w:rPr>
          <w:rStyle w:val="XMLAttribute"/>
        </w:rPr>
        <w:t>no</w:t>
      </w:r>
    </w:p>
    <w:p w14:paraId="08F38FBF" w14:textId="77777777" w:rsidR="00FC68DB" w:rsidRDefault="00FC68DB" w:rsidP="00B202D2">
      <w:pPr>
        <w:pStyle w:val="Note"/>
        <w:rPr>
          <w:sz w:val="22"/>
        </w:rPr>
      </w:pPr>
      <w:r w:rsidRPr="003B5320">
        <w:rPr>
          <w:b/>
          <w:sz w:val="22"/>
        </w:rPr>
        <w:t xml:space="preserve">Note: </w:t>
      </w:r>
      <w:r w:rsidRPr="003B5320">
        <w:rPr>
          <w:sz w:val="22"/>
        </w:rPr>
        <w:t>Depending on the technology the default value can different (see in Generic Seam Weld Definition section under attribute filler).</w:t>
      </w:r>
    </w:p>
    <w:p w14:paraId="02DE5574"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2680E60F" w14:textId="77777777" w:rsidR="00FC68DB" w:rsidRPr="003B5320" w:rsidRDefault="00FC68DB" w:rsidP="00B202D2">
      <w:pPr>
        <w:pStyle w:val="Note"/>
        <w:rPr>
          <w:sz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3A0699A8" w14:textId="77777777" w:rsidR="00FC68DB" w:rsidRPr="007055D9" w:rsidRDefault="00FC68DB" w:rsidP="00B202D2">
      <w:pPr>
        <w:pStyle w:val="Example"/>
        <w:keepNext/>
      </w:pPr>
      <w:r w:rsidRPr="007055D9">
        <w:t>Example</w:t>
      </w:r>
      <w:r>
        <w:t xml:space="preserve"> A (</w:t>
      </w:r>
      <w:r w:rsidRPr="00FF6D87">
        <w:rPr>
          <w:sz w:val="22"/>
        </w:rPr>
        <w:t xml:space="preserve">within each </w:t>
      </w:r>
      <w:r w:rsidRPr="00FF6D87">
        <w:rPr>
          <w:rFonts w:ascii="Courier New" w:hAnsi="Courier New" w:cs="Courier New"/>
          <w:i/>
          <w:sz w:val="18"/>
        </w:rPr>
        <w:t>attribute</w:t>
      </w:r>
      <w:r>
        <w:t>)</w:t>
      </w:r>
      <w:r w:rsidRPr="007055D9">
        <w:t>:</w:t>
      </w:r>
    </w:p>
    <w:p w14:paraId="2A418219" w14:textId="77777777" w:rsidR="00FC68DB" w:rsidRDefault="00FC68DB" w:rsidP="00B202D2">
      <w:pPr>
        <w:pStyle w:val="XMLCode"/>
        <w:keepNext/>
      </w:pPr>
    </w:p>
    <w:p w14:paraId="2E28B82C" w14:textId="77777777" w:rsidR="00FC68DB" w:rsidRDefault="00FC68DB" w:rsidP="00B202D2">
      <w:pPr>
        <w:pStyle w:val="XMLCode"/>
        <w:keepNext/>
      </w:pPr>
      <w:r w:rsidRPr="007055D9">
        <w:t>&lt;</w:t>
      </w:r>
      <w:proofErr w:type="spellStart"/>
      <w:r>
        <w:t>seamweld</w:t>
      </w:r>
      <w:proofErr w:type="spellEnd"/>
      <w:r>
        <w:t>&gt;</w:t>
      </w:r>
    </w:p>
    <w:p w14:paraId="6B2E4793" w14:textId="77777777" w:rsidR="00FC68DB" w:rsidRPr="007055D9" w:rsidRDefault="00FC68DB" w:rsidP="00B202D2">
      <w:pPr>
        <w:pStyle w:val="XMLCode"/>
        <w:keepNext/>
      </w:pPr>
      <w:r>
        <w:t xml:space="preserve">    &lt;</w:t>
      </w:r>
      <w:proofErr w:type="spellStart"/>
      <w:r w:rsidRPr="007055D9">
        <w:t>i</w:t>
      </w:r>
      <w:r>
        <w:t>_</w:t>
      </w:r>
      <w:r w:rsidRPr="007055D9">
        <w:t>weld</w:t>
      </w:r>
      <w:proofErr w:type="spellEnd"/>
      <w:r w:rsidRPr="007055D9">
        <w:t xml:space="preserve"> base=</w:t>
      </w:r>
      <w:r>
        <w:t>"</w:t>
      </w:r>
      <w:r w:rsidRPr="007055D9">
        <w:t>1</w:t>
      </w:r>
      <w:r>
        <w:t>"</w:t>
      </w:r>
      <w:r w:rsidRPr="007055D9">
        <w:t xml:space="preserve"> technology=</w:t>
      </w:r>
      <w:r>
        <w:t>"</w:t>
      </w:r>
      <w:r w:rsidRPr="007055D9">
        <w:t>laser</w:t>
      </w:r>
      <w:r>
        <w:t>"</w:t>
      </w:r>
      <w:r w:rsidRPr="007055D9">
        <w:t>&gt;</w:t>
      </w:r>
    </w:p>
    <w:p w14:paraId="697CB934" w14:textId="77777777" w:rsidR="00FC68DB" w:rsidRPr="00966BAF" w:rsidRDefault="00FC68DB" w:rsidP="00B202D2">
      <w:pPr>
        <w:pStyle w:val="XMLCode"/>
        <w:rPr>
          <w:b/>
          <w:color w:val="0070C0"/>
          <w:lang w:val="es-ES"/>
        </w:rPr>
      </w:pPr>
      <w:r w:rsidRPr="007055D9">
        <w:t xml:space="preserve">    </w:t>
      </w:r>
      <w:r>
        <w:t xml:space="preserve">    </w:t>
      </w:r>
      <w:r w:rsidRPr="00966BAF">
        <w:rPr>
          <w:b/>
          <w:color w:val="0070C0"/>
          <w:lang w:val="es-ES"/>
        </w:rPr>
        <w:t>&lt;weld_position u="0" x="1" y="1" z="1"</w:t>
      </w:r>
    </w:p>
    <w:p w14:paraId="70D9E1D2" w14:textId="77777777" w:rsidR="00FC68DB" w:rsidRPr="00D977AB" w:rsidRDefault="00FC68DB" w:rsidP="00B202D2">
      <w:pPr>
        <w:pStyle w:val="XMLCode"/>
        <w:rPr>
          <w:b/>
          <w:color w:val="0070C0"/>
        </w:rPr>
      </w:pPr>
      <w:r w:rsidRPr="00966BAF">
        <w:rPr>
          <w:b/>
          <w:color w:val="0070C0"/>
          <w:lang w:val="es-ES"/>
        </w:rPr>
        <w:t xml:space="preserve">                       </w:t>
      </w:r>
      <w:r w:rsidRPr="00D977AB">
        <w:rPr>
          <w:b/>
          <w:color w:val="0070C0"/>
        </w:rPr>
        <w:t>reference="false"</w:t>
      </w:r>
    </w:p>
    <w:p w14:paraId="71B91EA3" w14:textId="77777777" w:rsidR="00FC68DB" w:rsidRPr="007C4B49" w:rsidRDefault="00FC68DB" w:rsidP="00B202D2">
      <w:pPr>
        <w:pStyle w:val="XMLCode"/>
        <w:rPr>
          <w:b/>
          <w:color w:val="0070C0"/>
        </w:rPr>
      </w:pPr>
      <w:r w:rsidRPr="007C4B49">
        <w:rPr>
          <w:b/>
          <w:color w:val="0070C0"/>
        </w:rPr>
        <w:t xml:space="preserve">                       width=</w:t>
      </w:r>
      <w:r>
        <w:rPr>
          <w:b/>
          <w:color w:val="0070C0"/>
        </w:rPr>
        <w:t>"</w:t>
      </w:r>
      <w:r w:rsidRPr="007C4B49">
        <w:rPr>
          <w:b/>
          <w:color w:val="0070C0"/>
        </w:rPr>
        <w:t>1.0</w:t>
      </w:r>
      <w:r>
        <w:rPr>
          <w:b/>
          <w:color w:val="0070C0"/>
        </w:rPr>
        <w:t>"</w:t>
      </w:r>
    </w:p>
    <w:p w14:paraId="65D93C0A" w14:textId="77777777" w:rsidR="00FC68DB" w:rsidRDefault="00FC68DB" w:rsidP="00B202D2">
      <w:pPr>
        <w:pStyle w:val="XMLCode"/>
        <w:rPr>
          <w:b/>
          <w:color w:val="0070C0"/>
        </w:rPr>
      </w:pPr>
      <w:r w:rsidRPr="007C4B49">
        <w:rPr>
          <w:b/>
          <w:color w:val="0070C0"/>
        </w:rPr>
        <w:t xml:space="preserve">                       filler=</w:t>
      </w:r>
      <w:r>
        <w:rPr>
          <w:b/>
          <w:color w:val="0070C0"/>
        </w:rPr>
        <w:t>"</w:t>
      </w:r>
      <w:r w:rsidRPr="007C4B49">
        <w:rPr>
          <w:b/>
          <w:color w:val="0070C0"/>
        </w:rPr>
        <w:t>no</w:t>
      </w:r>
      <w:r>
        <w:rPr>
          <w:b/>
          <w:color w:val="0070C0"/>
        </w:rPr>
        <w:t>"</w:t>
      </w:r>
    </w:p>
    <w:p w14:paraId="59E129F7" w14:textId="77777777" w:rsidR="00FC68DB" w:rsidRPr="007C4B49"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r w:rsidRPr="007C4B49">
        <w:rPr>
          <w:b/>
          <w:color w:val="0070C0"/>
        </w:rPr>
        <w:t>/&gt;</w:t>
      </w:r>
    </w:p>
    <w:p w14:paraId="2E13DCDF" w14:textId="77777777" w:rsidR="00FC68DB" w:rsidRDefault="00FC68DB" w:rsidP="00B202D2">
      <w:pPr>
        <w:pStyle w:val="XMLCode"/>
      </w:pPr>
      <w:r>
        <w:t xml:space="preserve">        &lt;</w:t>
      </w:r>
      <w:proofErr w:type="spellStart"/>
      <w:r>
        <w:t>sheet_parameter</w:t>
      </w:r>
      <w:proofErr w:type="spellEnd"/>
      <w:r>
        <w:t xml:space="preserve"> ... /&gt;</w:t>
      </w:r>
    </w:p>
    <w:p w14:paraId="4B0D1F51" w14:textId="77777777" w:rsidR="00FC68DB" w:rsidRPr="007055D9" w:rsidRDefault="00FC68DB" w:rsidP="00B202D2">
      <w:pPr>
        <w:pStyle w:val="XMLCode"/>
      </w:pPr>
      <w:r>
        <w:t xml:space="preserve">    &lt;/</w:t>
      </w:r>
      <w:proofErr w:type="spellStart"/>
      <w:r>
        <w:t>i_weld</w:t>
      </w:r>
      <w:proofErr w:type="spellEnd"/>
      <w:r>
        <w:t>&gt;</w:t>
      </w:r>
    </w:p>
    <w:p w14:paraId="51774B21" w14:textId="77777777" w:rsidR="00FC68DB" w:rsidRDefault="00FC68DB" w:rsidP="00B202D2">
      <w:pPr>
        <w:pStyle w:val="XMLCode"/>
      </w:pPr>
      <w:r w:rsidRPr="007055D9">
        <w:t>&lt;/</w:t>
      </w:r>
      <w:proofErr w:type="spellStart"/>
      <w:r>
        <w:t>seamweld</w:t>
      </w:r>
      <w:proofErr w:type="spellEnd"/>
      <w:r w:rsidRPr="007055D9">
        <w:t>&gt;</w:t>
      </w:r>
    </w:p>
    <w:p w14:paraId="688A0F9F" w14:textId="77777777" w:rsidR="00FC68DB" w:rsidRPr="007055D9" w:rsidRDefault="00FC68DB" w:rsidP="00B202D2">
      <w:pPr>
        <w:pStyle w:val="XMLCode"/>
      </w:pPr>
    </w:p>
    <w:p w14:paraId="1386306A" w14:textId="77777777" w:rsidR="00FC68DB" w:rsidRPr="007055D9" w:rsidRDefault="00FC68DB" w:rsidP="00B202D2">
      <w:pPr>
        <w:pStyle w:val="berschrift4"/>
      </w:pPr>
      <w:bookmarkStart w:id="2006" w:name="WeldDefinitionOverlapWeld"/>
      <w:bookmarkStart w:id="2007" w:name="_Toc3557035"/>
      <w:bookmarkStart w:id="2008" w:name="_Toc34747285"/>
      <w:bookmarkStart w:id="2009" w:name="_Toc77102104"/>
      <w:bookmarkStart w:id="2010" w:name="_Toc288200766"/>
      <w:bookmarkStart w:id="2011" w:name="_Toc338939110"/>
      <w:bookmarkEnd w:id="2006"/>
      <w:r w:rsidRPr="007055D9">
        <w:t xml:space="preserve">Element </w:t>
      </w:r>
      <w:r>
        <w:t>"</w:t>
      </w:r>
      <w:proofErr w:type="spellStart"/>
      <w:r>
        <w:t>sheet_parameter</w:t>
      </w:r>
      <w:bookmarkEnd w:id="2007"/>
      <w:proofErr w:type="spellEnd"/>
      <w:r>
        <w:t>"</w:t>
      </w:r>
      <w:bookmarkEnd w:id="2008"/>
      <w:bookmarkEnd w:id="2009"/>
    </w:p>
    <w:p w14:paraId="1DFC0A55" w14:textId="77777777" w:rsidR="00FC68DB" w:rsidRPr="007055D9" w:rsidRDefault="00FC68DB" w:rsidP="00B202D2">
      <w:r w:rsidRPr="007055D9">
        <w:t xml:space="preserve">For the element </w:t>
      </w:r>
      <w:r w:rsidRPr="008A6DA9">
        <w:rPr>
          <w:rStyle w:val="XMLElement"/>
        </w:rPr>
        <w:t>&lt;</w:t>
      </w:r>
      <w:proofErr w:type="spellStart"/>
      <w:r w:rsidRPr="008A6DA9">
        <w:rPr>
          <w:rStyle w:val="XMLElement"/>
        </w:rPr>
        <w:t>sheet_parameter</w:t>
      </w:r>
      <w:proofErr w:type="spellEnd"/>
      <w:r w:rsidRPr="008A6DA9">
        <w:rPr>
          <w:rStyle w:val="XMLElement"/>
        </w:rPr>
        <w:t>/&gt;</w:t>
      </w:r>
      <w:r w:rsidRPr="007055D9">
        <w:t>, the following attri</w:t>
      </w:r>
      <w:r>
        <w:t>butes can be specified for the I</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2885B7E0"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9251EB7" w14:textId="77777777" w:rsidR="00FC68DB" w:rsidRPr="007055D9" w:rsidRDefault="00FC68DB" w:rsidP="00B202D2">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184964" w14:textId="77777777" w:rsidR="00FC68DB" w:rsidRPr="007055D9" w:rsidRDefault="00FC68DB" w:rsidP="00B202D2">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C46548" w14:textId="77777777" w:rsidR="00FC68DB" w:rsidRPr="007055D9" w:rsidRDefault="00FC68DB" w:rsidP="00B202D2">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6E60D5" w14:textId="77777777" w:rsidR="00FC68DB" w:rsidRPr="007055D9" w:rsidRDefault="00FC68DB" w:rsidP="00B202D2">
            <w:pPr>
              <w:keepNext/>
              <w:rPr>
                <w:b/>
                <w:i/>
              </w:rPr>
            </w:pPr>
            <w:r w:rsidRPr="00A20C5C">
              <w:rPr>
                <w:b/>
                <w:i/>
              </w:rPr>
              <w:t>Constraint</w:t>
            </w:r>
            <w:r>
              <w:rPr>
                <w:b/>
                <w:i/>
              </w:rPr>
              <w:t xml:space="preserve"> / Remarks</w:t>
            </w:r>
          </w:p>
        </w:tc>
      </w:tr>
      <w:tr w:rsidR="00FC68DB" w:rsidRPr="007055D9" w14:paraId="75F4FD6B" w14:textId="77777777" w:rsidTr="00FC68DB">
        <w:trPr>
          <w:jc w:val="center"/>
        </w:trPr>
        <w:tc>
          <w:tcPr>
            <w:tcW w:w="1574" w:type="dxa"/>
            <w:shd w:val="clear" w:color="auto" w:fill="auto"/>
          </w:tcPr>
          <w:p w14:paraId="2CEBE6D1" w14:textId="77777777" w:rsidR="00FC68DB" w:rsidRPr="002D6B99" w:rsidRDefault="00FC68DB" w:rsidP="00B202D2">
            <w:pPr>
              <w:rPr>
                <w:rStyle w:val="Kommentarzeichen"/>
                <w:sz w:val="20"/>
                <w:szCs w:val="20"/>
                <w:lang w:eastAsia="x-none"/>
              </w:rPr>
            </w:pPr>
            <w:r>
              <w:rPr>
                <w:sz w:val="20"/>
                <w:szCs w:val="20"/>
              </w:rPr>
              <w:t>index</w:t>
            </w:r>
          </w:p>
        </w:tc>
        <w:tc>
          <w:tcPr>
            <w:tcW w:w="1418" w:type="dxa"/>
            <w:shd w:val="clear" w:color="auto" w:fill="auto"/>
          </w:tcPr>
          <w:p w14:paraId="71029C9D" w14:textId="77777777" w:rsidR="00FC68DB" w:rsidRPr="002D6B99" w:rsidRDefault="00FC68DB" w:rsidP="00B202D2">
            <w:pPr>
              <w:rPr>
                <w:sz w:val="20"/>
                <w:szCs w:val="20"/>
              </w:rPr>
            </w:pPr>
            <w:r>
              <w:rPr>
                <w:sz w:val="20"/>
                <w:szCs w:val="20"/>
              </w:rPr>
              <w:t>Integer</w:t>
            </w:r>
          </w:p>
        </w:tc>
        <w:tc>
          <w:tcPr>
            <w:tcW w:w="1275" w:type="dxa"/>
            <w:shd w:val="clear" w:color="auto" w:fill="auto"/>
          </w:tcPr>
          <w:p w14:paraId="0C3F3830" w14:textId="77777777" w:rsidR="00FC68DB" w:rsidRPr="002D6B99" w:rsidRDefault="00FC68DB" w:rsidP="00B202D2">
            <w:pPr>
              <w:rPr>
                <w:sz w:val="20"/>
                <w:szCs w:val="20"/>
              </w:rPr>
            </w:pPr>
            <w:r w:rsidRPr="002D6B99">
              <w:rPr>
                <w:sz w:val="20"/>
                <w:szCs w:val="20"/>
              </w:rPr>
              <w:t>Required</w:t>
            </w:r>
          </w:p>
        </w:tc>
        <w:tc>
          <w:tcPr>
            <w:tcW w:w="4264" w:type="dxa"/>
            <w:shd w:val="clear" w:color="auto" w:fill="auto"/>
          </w:tcPr>
          <w:p w14:paraId="705B345E" w14:textId="77777777" w:rsidR="00FC68DB" w:rsidRPr="002D6B99" w:rsidRDefault="00FC68DB" w:rsidP="00B202D2">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17DAD9B2" w14:textId="77777777" w:rsidTr="00FC68DB">
        <w:trPr>
          <w:jc w:val="center"/>
        </w:trPr>
        <w:tc>
          <w:tcPr>
            <w:tcW w:w="1574" w:type="dxa"/>
            <w:shd w:val="clear" w:color="auto" w:fill="auto"/>
            <w:vAlign w:val="bottom"/>
          </w:tcPr>
          <w:p w14:paraId="52AAFB10" w14:textId="77777777" w:rsidR="00FC68DB" w:rsidRDefault="00FC68DB" w:rsidP="00B202D2">
            <w:pPr>
              <w:rPr>
                <w:sz w:val="20"/>
                <w:szCs w:val="20"/>
              </w:rPr>
            </w:pPr>
            <w:r>
              <w:rPr>
                <w:sz w:val="20"/>
                <w:szCs w:val="20"/>
              </w:rPr>
              <w:t>gap</w:t>
            </w:r>
          </w:p>
        </w:tc>
        <w:tc>
          <w:tcPr>
            <w:tcW w:w="1418" w:type="dxa"/>
            <w:shd w:val="clear" w:color="auto" w:fill="auto"/>
            <w:vAlign w:val="bottom"/>
          </w:tcPr>
          <w:p w14:paraId="046E8522" w14:textId="77777777" w:rsidR="00FC68DB" w:rsidRPr="002D6B99" w:rsidRDefault="00FC68DB" w:rsidP="00B202D2">
            <w:pPr>
              <w:rPr>
                <w:sz w:val="20"/>
                <w:szCs w:val="20"/>
              </w:rPr>
            </w:pPr>
            <w:r>
              <w:rPr>
                <w:sz w:val="20"/>
                <w:szCs w:val="20"/>
              </w:rPr>
              <w:t>Floating point</w:t>
            </w:r>
          </w:p>
        </w:tc>
        <w:tc>
          <w:tcPr>
            <w:tcW w:w="1275" w:type="dxa"/>
            <w:shd w:val="clear" w:color="auto" w:fill="auto"/>
            <w:vAlign w:val="bottom"/>
          </w:tcPr>
          <w:p w14:paraId="1EF6278B"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6457D031" w14:textId="77777777" w:rsidR="00FC68DB" w:rsidRPr="002D6B99" w:rsidRDefault="00FC68DB" w:rsidP="00B202D2">
            <w:pPr>
              <w:keepNext/>
              <w:keepLines/>
              <w:rPr>
                <w:sz w:val="20"/>
                <w:szCs w:val="20"/>
              </w:rPr>
            </w:pPr>
            <w:r>
              <w:rPr>
                <w:sz w:val="20"/>
                <w:szCs w:val="20"/>
              </w:rPr>
              <w:t>Default value is 0</w:t>
            </w:r>
          </w:p>
        </w:tc>
      </w:tr>
      <w:tr w:rsidR="00FC68DB" w:rsidRPr="007055D9" w14:paraId="22C78ECD" w14:textId="77777777" w:rsidTr="00FC68DB">
        <w:trPr>
          <w:jc w:val="center"/>
        </w:trPr>
        <w:tc>
          <w:tcPr>
            <w:tcW w:w="1574" w:type="dxa"/>
            <w:shd w:val="clear" w:color="auto" w:fill="auto"/>
            <w:vAlign w:val="bottom"/>
          </w:tcPr>
          <w:p w14:paraId="41DE38BD" w14:textId="77777777" w:rsidR="00FC68DB" w:rsidRDefault="00FC68DB" w:rsidP="00B202D2">
            <w:pPr>
              <w:rPr>
                <w:sz w:val="20"/>
                <w:szCs w:val="20"/>
              </w:rPr>
            </w:pPr>
            <w:proofErr w:type="spellStart"/>
            <w:r>
              <w:rPr>
                <w:sz w:val="20"/>
                <w:szCs w:val="20"/>
              </w:rPr>
              <w:t>sheet_thickness</w:t>
            </w:r>
            <w:proofErr w:type="spellEnd"/>
          </w:p>
        </w:tc>
        <w:tc>
          <w:tcPr>
            <w:tcW w:w="1418" w:type="dxa"/>
            <w:shd w:val="clear" w:color="auto" w:fill="auto"/>
            <w:vAlign w:val="bottom"/>
          </w:tcPr>
          <w:p w14:paraId="0533718C" w14:textId="77777777" w:rsidR="00FC68DB" w:rsidRPr="002D6B99" w:rsidRDefault="00FC68DB" w:rsidP="00B202D2">
            <w:pPr>
              <w:rPr>
                <w:sz w:val="20"/>
                <w:szCs w:val="20"/>
              </w:rPr>
            </w:pPr>
            <w:r>
              <w:rPr>
                <w:sz w:val="20"/>
                <w:szCs w:val="20"/>
              </w:rPr>
              <w:t>Floating point</w:t>
            </w:r>
          </w:p>
        </w:tc>
        <w:tc>
          <w:tcPr>
            <w:tcW w:w="1275" w:type="dxa"/>
            <w:shd w:val="clear" w:color="auto" w:fill="auto"/>
            <w:vAlign w:val="bottom"/>
          </w:tcPr>
          <w:p w14:paraId="2197B4E5"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54036F09" w14:textId="77777777" w:rsidR="00FC68DB" w:rsidRPr="002D6B99" w:rsidRDefault="00FC68DB" w:rsidP="00B202D2">
            <w:pPr>
              <w:keepNext/>
              <w:keepLines/>
              <w:rPr>
                <w:sz w:val="20"/>
                <w:szCs w:val="20"/>
              </w:rPr>
            </w:pPr>
            <w:r>
              <w:rPr>
                <w:sz w:val="20"/>
                <w:szCs w:val="20"/>
              </w:rPr>
              <w:t>-</w:t>
            </w:r>
          </w:p>
        </w:tc>
      </w:tr>
    </w:tbl>
    <w:p w14:paraId="5CBE22D7" w14:textId="3AA3C206" w:rsidR="00FC68DB" w:rsidRDefault="00FC68DB" w:rsidP="00B202D2">
      <w:pPr>
        <w:pStyle w:val="Beschriftung"/>
        <w:spacing w:before="120"/>
      </w:pPr>
      <w:bookmarkStart w:id="2012" w:name="_Toc3566505"/>
      <w:bookmarkStart w:id="2013" w:name="_Toc34747507"/>
      <w:bookmarkStart w:id="2014" w:name="_Toc77095966"/>
      <w:r>
        <w:t xml:space="preserve">Table </w:t>
      </w:r>
      <w:r>
        <w:fldChar w:fldCharType="begin"/>
      </w:r>
      <w:r>
        <w:instrText xml:space="preserve"> SEQ Table \* ARABIC </w:instrText>
      </w:r>
      <w:r>
        <w:fldChar w:fldCharType="separate"/>
      </w:r>
      <w:r w:rsidR="008116BB">
        <w:rPr>
          <w:noProof/>
        </w:rPr>
        <w:t>107</w:t>
      </w:r>
      <w:r>
        <w:fldChar w:fldCharType="end"/>
      </w:r>
      <w:r>
        <w:t xml:space="preserve">: </w:t>
      </w:r>
      <w:r w:rsidRPr="0008681E">
        <w:t>Attributes of element &lt;</w:t>
      </w:r>
      <w:proofErr w:type="spellStart"/>
      <w:r>
        <w:rPr>
          <w:rFonts w:ascii="Courier New" w:hAnsi="Courier New" w:cs="Courier New"/>
          <w:kern w:val="22"/>
        </w:rPr>
        <w:t>sheet_parameter</w:t>
      </w:r>
      <w:proofErr w:type="spellEnd"/>
      <w:r w:rsidRPr="00E67798">
        <w:rPr>
          <w:rFonts w:ascii="Courier New" w:hAnsi="Courier New" w:cs="Courier New"/>
          <w:kern w:val="22"/>
        </w:rPr>
        <w:t>/&gt;</w:t>
      </w:r>
      <w:r w:rsidRPr="0008681E">
        <w:t xml:space="preserve"> for </w:t>
      </w:r>
      <w:r>
        <w:t>I Weld</w:t>
      </w:r>
      <w:bookmarkEnd w:id="2012"/>
      <w:bookmarkEnd w:id="2013"/>
      <w:bookmarkEnd w:id="2014"/>
      <w:r>
        <w:t xml:space="preserve"> </w:t>
      </w:r>
    </w:p>
    <w:p w14:paraId="054B802E" w14:textId="77777777" w:rsidR="00FC68DB" w:rsidRDefault="00FC68DB" w:rsidP="00B202D2">
      <w:pPr>
        <w:pStyle w:val="Example"/>
        <w:keepNext/>
      </w:pPr>
      <w:r w:rsidRPr="007055D9">
        <w:t>Example</w:t>
      </w:r>
      <w:r>
        <w:t xml:space="preserve"> A (</w:t>
      </w:r>
      <w:r w:rsidRPr="00581520">
        <w:rPr>
          <w:sz w:val="22"/>
        </w:rPr>
        <w:t xml:space="preserve">within only required </w:t>
      </w:r>
      <w:r w:rsidRPr="00581520">
        <w:rPr>
          <w:rFonts w:ascii="Courier New" w:hAnsi="Courier New" w:cs="Courier New"/>
          <w:i/>
          <w:sz w:val="18"/>
        </w:rPr>
        <w:t>attributes</w:t>
      </w:r>
      <w:r>
        <w:t>)</w:t>
      </w:r>
      <w:r w:rsidRPr="007055D9">
        <w:t>:</w:t>
      </w:r>
    </w:p>
    <w:p w14:paraId="3C8111AB" w14:textId="77777777" w:rsidR="00FC68DB" w:rsidRDefault="00FC68DB" w:rsidP="00B202D2">
      <w:pPr>
        <w:pStyle w:val="XMLCode"/>
      </w:pPr>
    </w:p>
    <w:p w14:paraId="3E8FA65C" w14:textId="77777777" w:rsidR="00FC68DB" w:rsidRDefault="00FC68DB" w:rsidP="00B202D2">
      <w:pPr>
        <w:pStyle w:val="XMLCode"/>
      </w:pPr>
      <w:r w:rsidRPr="007055D9">
        <w:t>&lt;</w:t>
      </w:r>
      <w:proofErr w:type="spellStart"/>
      <w:r>
        <w:t>seamweld</w:t>
      </w:r>
      <w:proofErr w:type="spellEnd"/>
      <w:r>
        <w:t>&gt;</w:t>
      </w:r>
    </w:p>
    <w:p w14:paraId="27EDFE13" w14:textId="77777777" w:rsidR="00FC68DB" w:rsidRPr="007055D9" w:rsidRDefault="00FC68DB" w:rsidP="00B202D2">
      <w:pPr>
        <w:pStyle w:val="XMLCode"/>
      </w:pPr>
      <w:r>
        <w:t xml:space="preserve">    &lt;</w:t>
      </w:r>
      <w:proofErr w:type="spellStart"/>
      <w:r>
        <w:t>i_weld</w:t>
      </w:r>
      <w:proofErr w:type="spellEnd"/>
      <w:r>
        <w:t xml:space="preserve"> base="1" technology="laser"</w:t>
      </w:r>
      <w:r w:rsidRPr="007055D9">
        <w:t>&gt;</w:t>
      </w:r>
    </w:p>
    <w:p w14:paraId="7038F2E5" w14:textId="77777777" w:rsidR="00FC68DB" w:rsidRPr="006A238A" w:rsidRDefault="00FC68DB" w:rsidP="00B202D2">
      <w:pPr>
        <w:pStyle w:val="XMLCode"/>
      </w:pPr>
      <w:r w:rsidRPr="006A238A">
        <w:lastRenderedPageBreak/>
        <w:t xml:space="preserve">        </w:t>
      </w:r>
      <w:r w:rsidRPr="00966BAF">
        <w:rPr>
          <w:i/>
          <w:lang w:val="es-ES"/>
        </w:rPr>
        <w:t>&lt;weld_position u="0" x="1" y="1" z="1"</w:t>
      </w:r>
      <w:r w:rsidRPr="00966BAF">
        <w:rPr>
          <w:lang w:val="es-ES"/>
        </w:rPr>
        <w:t xml:space="preserve"> ... </w:t>
      </w:r>
      <w:r>
        <w:t>"</w:t>
      </w:r>
      <w:r w:rsidRPr="006A238A">
        <w:t>/&gt;</w:t>
      </w:r>
    </w:p>
    <w:p w14:paraId="53CB2CC8" w14:textId="77777777" w:rsidR="00FC68DB" w:rsidRPr="009F3818" w:rsidRDefault="00FC68DB" w:rsidP="00B202D2">
      <w:pPr>
        <w:pStyle w:val="XMLCode"/>
        <w:rPr>
          <w:b/>
          <w:color w:val="0070C0"/>
        </w:rPr>
      </w:pPr>
      <w: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Pr>
          <w:b/>
          <w:color w:val="0070C0"/>
        </w:rPr>
        <w:t>"</w:t>
      </w:r>
      <w:r w:rsidRPr="009F3818">
        <w:rPr>
          <w:b/>
          <w:color w:val="0070C0"/>
        </w:rPr>
        <w:t>2</w:t>
      </w:r>
      <w:r>
        <w:rPr>
          <w:b/>
          <w:color w:val="0070C0"/>
        </w:rPr>
        <w:t>"</w:t>
      </w:r>
      <w:r w:rsidRPr="009F3818">
        <w:rPr>
          <w:b/>
          <w:color w:val="0070C0"/>
        </w:rPr>
        <w:t xml:space="preserve"> gap=</w:t>
      </w:r>
      <w:r>
        <w:rPr>
          <w:b/>
          <w:color w:val="0070C0"/>
        </w:rPr>
        <w:t>"</w:t>
      </w:r>
      <w:r w:rsidRPr="009F3818">
        <w:rPr>
          <w:b/>
          <w:color w:val="0070C0"/>
        </w:rPr>
        <w:t>0</w:t>
      </w:r>
      <w:r>
        <w:rPr>
          <w:b/>
          <w:color w:val="0070C0"/>
        </w:rPr>
        <w:t>"</w:t>
      </w:r>
      <w:r w:rsidRPr="009F3818">
        <w:rPr>
          <w:b/>
          <w:color w:val="0070C0"/>
        </w:rPr>
        <w:t xml:space="preserve"> </w:t>
      </w:r>
      <w:proofErr w:type="spellStart"/>
      <w:r>
        <w:rPr>
          <w:b/>
          <w:color w:val="0070C0"/>
        </w:rPr>
        <w:t>sheet_thickness</w:t>
      </w:r>
      <w:proofErr w:type="spellEnd"/>
      <w:r>
        <w:rPr>
          <w:b/>
          <w:color w:val="0070C0"/>
        </w:rPr>
        <w:t>="1.5"</w:t>
      </w:r>
      <w:r w:rsidRPr="009F3818">
        <w:rPr>
          <w:b/>
          <w:color w:val="0070C0"/>
        </w:rPr>
        <w:t>/&gt;</w:t>
      </w:r>
    </w:p>
    <w:p w14:paraId="3481DC95" w14:textId="77777777" w:rsidR="00FC68DB" w:rsidRPr="007055D9" w:rsidRDefault="00FC68DB" w:rsidP="00B202D2">
      <w:pPr>
        <w:pStyle w:val="XMLCode"/>
      </w:pPr>
      <w:r>
        <w:t xml:space="preserve">    &lt;/</w:t>
      </w:r>
      <w:proofErr w:type="spellStart"/>
      <w:r>
        <w:t>i_weld</w:t>
      </w:r>
      <w:proofErr w:type="spellEnd"/>
      <w:r>
        <w:t>&gt;</w:t>
      </w:r>
    </w:p>
    <w:p w14:paraId="74F8177E" w14:textId="77777777" w:rsidR="00FC68DB" w:rsidRDefault="00FC68DB" w:rsidP="00B202D2">
      <w:pPr>
        <w:pStyle w:val="XMLCode"/>
      </w:pPr>
      <w:r w:rsidRPr="007055D9">
        <w:t>&lt;/</w:t>
      </w:r>
      <w:proofErr w:type="spellStart"/>
      <w:r>
        <w:t>seamweld</w:t>
      </w:r>
      <w:proofErr w:type="spellEnd"/>
      <w:r w:rsidRPr="007055D9">
        <w:t>&gt;</w:t>
      </w:r>
    </w:p>
    <w:p w14:paraId="6CAA3508" w14:textId="77777777" w:rsidR="00FC68DB" w:rsidRDefault="00FC68DB" w:rsidP="00B202D2">
      <w:pPr>
        <w:pStyle w:val="XMLCode"/>
      </w:pPr>
    </w:p>
    <w:p w14:paraId="58C16246" w14:textId="77777777" w:rsidR="00FC68DB" w:rsidRPr="007055D9" w:rsidRDefault="00FC68DB" w:rsidP="00B202D2">
      <w:pPr>
        <w:pStyle w:val="berschrift3"/>
      </w:pPr>
      <w:bookmarkStart w:id="2015" w:name="_Toc3557036"/>
      <w:bookmarkStart w:id="2016" w:name="_Toc34747286"/>
      <w:bookmarkStart w:id="2017" w:name="_Toc77102105"/>
      <w:bookmarkStart w:id="2018" w:name="_Toc86863858"/>
      <w:r w:rsidRPr="007055D9">
        <w:t>Overlap Weld</w:t>
      </w:r>
      <w:bookmarkEnd w:id="2010"/>
      <w:bookmarkEnd w:id="2011"/>
      <w:bookmarkEnd w:id="2015"/>
      <w:bookmarkEnd w:id="2016"/>
      <w:bookmarkEnd w:id="2017"/>
      <w:bookmarkEnd w:id="2018"/>
    </w:p>
    <w:p w14:paraId="0DE406B4" w14:textId="77777777" w:rsidR="00FC68DB" w:rsidRPr="007055D9" w:rsidRDefault="00FC68DB" w:rsidP="00B202D2">
      <w:r w:rsidRPr="007055D9">
        <w:t xml:space="preserve">The principles of the </w:t>
      </w:r>
      <w:proofErr w:type="spellStart"/>
      <w:r w:rsidRPr="007055D9">
        <w:t>modeling</w:t>
      </w:r>
      <w:proofErr w:type="spellEnd"/>
      <w:r w:rsidRPr="007055D9">
        <w:t xml:space="preserve"> of overlap welds for χMCF are</w:t>
      </w:r>
      <w:r>
        <w:t xml:space="preserve"> described in this section. An Overlap W</w:t>
      </w:r>
      <w:r w:rsidRPr="007055D9">
        <w:t>eld describes a connection between two or three sheets welded together.</w:t>
      </w:r>
    </w:p>
    <w:p w14:paraId="7FE1D0BF" w14:textId="77777777" w:rsidR="00FC68DB" w:rsidRPr="007055D9" w:rsidRDefault="00FC68DB" w:rsidP="00B202D2">
      <w:r w:rsidRPr="007055D9">
        <w:t>The XML definition of an Overlap Weld supports up to three</w:t>
      </w:r>
      <w:r>
        <w:rPr>
          <w:rStyle w:val="Funotenzeichen"/>
        </w:rPr>
        <w:footnoteReference w:id="24"/>
      </w:r>
      <w:r w:rsidRPr="007055D9">
        <w:t xml:space="preserve"> weld positions. Each of the weld positions is specified using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p>
    <w:p w14:paraId="151239C8" w14:textId="77777777" w:rsidR="00FC68DB" w:rsidRPr="007055D9" w:rsidRDefault="00FC68DB" w:rsidP="00B202D2">
      <w:pPr>
        <w:pStyle w:val="berschrift4"/>
      </w:pPr>
      <w:bookmarkStart w:id="2019" w:name="_Toc3557037"/>
      <w:bookmarkStart w:id="2020" w:name="_Toc34747287"/>
      <w:bookmarkStart w:id="2021" w:name="_Toc77102106"/>
      <w:r w:rsidRPr="007055D9">
        <w:t>Simple Overlap Weld</w:t>
      </w:r>
      <w:bookmarkEnd w:id="2019"/>
      <w:bookmarkEnd w:id="2020"/>
      <w:bookmarkEnd w:id="2021"/>
    </w:p>
    <w:p w14:paraId="773F7403" w14:textId="77777777" w:rsidR="00FC68DB" w:rsidRPr="007055D9" w:rsidRDefault="00FC68DB" w:rsidP="00B202D2">
      <w:pPr>
        <w:pStyle w:val="berschrift5"/>
      </w:pPr>
      <w:r>
        <w:rPr>
          <w:b w:val="0"/>
          <w:bCs/>
          <w:i/>
          <w:iCs/>
          <w:noProof/>
          <w:lang w:val="en-US" w:eastAsia="en-US"/>
        </w:rPr>
        <w:drawing>
          <wp:anchor distT="0" distB="0" distL="114300" distR="114300" simplePos="0" relativeHeight="251534336" behindDoc="0" locked="0" layoutInCell="1" allowOverlap="1" wp14:anchorId="71ED0FB2" wp14:editId="2E800172">
            <wp:simplePos x="0" y="0"/>
            <wp:positionH relativeFrom="column">
              <wp:posOffset>3017520</wp:posOffset>
            </wp:positionH>
            <wp:positionV relativeFrom="paragraph">
              <wp:posOffset>139329</wp:posOffset>
            </wp:positionV>
            <wp:extent cx="2703195" cy="1025525"/>
            <wp:effectExtent l="0" t="0" r="1905" b="3175"/>
            <wp:wrapNone/>
            <wp:docPr id="168" name="Bild 165"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5" descr="OverlapWeld_v2"/>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2703195" cy="10255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Sheet Parameters</w:t>
      </w:r>
    </w:p>
    <w:p w14:paraId="5852866F" w14:textId="77777777" w:rsidR="00FC68DB" w:rsidRPr="007055D9" w:rsidRDefault="00FC68DB" w:rsidP="00B202D2">
      <w:r w:rsidRPr="007055D9">
        <w:t>The parameters to describe the connection are:</w:t>
      </w:r>
    </w:p>
    <w:p w14:paraId="70FC272A" w14:textId="77777777" w:rsidR="00FC68DB" w:rsidRPr="007055D9" w:rsidRDefault="00FC68DB" w:rsidP="00BA04B6">
      <w:pPr>
        <w:pStyle w:val="Aufzhlungszeichen"/>
        <w:numPr>
          <w:ilvl w:val="0"/>
          <w:numId w:val="11"/>
        </w:numPr>
        <w:rPr>
          <w:sz w:val="20"/>
        </w:rPr>
      </w:pPr>
      <w:proofErr w:type="spellStart"/>
      <w:r w:rsidRPr="007055D9">
        <w:rPr>
          <w:sz w:val="24"/>
          <w:szCs w:val="28"/>
        </w:rPr>
        <w:t>t</w:t>
      </w:r>
      <w:r w:rsidRPr="007055D9">
        <w:rPr>
          <w:sz w:val="24"/>
          <w:szCs w:val="28"/>
          <w:vertAlign w:val="subscript"/>
        </w:rPr>
        <w:t>B</w:t>
      </w:r>
      <w:proofErr w:type="spellEnd"/>
      <w:r w:rsidRPr="007055D9">
        <w:rPr>
          <w:sz w:val="24"/>
          <w:szCs w:val="28"/>
          <w:vertAlign w:val="subscript"/>
        </w:rPr>
        <w:tab/>
      </w:r>
      <w:r w:rsidRPr="007055D9">
        <w:rPr>
          <w:sz w:val="24"/>
          <w:szCs w:val="28"/>
          <w:vertAlign w:val="subscript"/>
        </w:rPr>
        <w:tab/>
      </w:r>
      <w:r w:rsidRPr="007055D9">
        <w:rPr>
          <w:sz w:val="20"/>
        </w:rPr>
        <w:t>Thickness of base sheet</w:t>
      </w:r>
    </w:p>
    <w:p w14:paraId="1477641B" w14:textId="77777777" w:rsidR="00FC68DB" w:rsidRPr="007055D9" w:rsidRDefault="00FC68DB" w:rsidP="00BA04B6">
      <w:pPr>
        <w:pStyle w:val="Aufzhlungszeichen"/>
        <w:numPr>
          <w:ilvl w:val="0"/>
          <w:numId w:val="11"/>
        </w:numPr>
        <w:rPr>
          <w:sz w:val="20"/>
        </w:rPr>
      </w:pPr>
      <w:r w:rsidRPr="007055D9">
        <w:rPr>
          <w:sz w:val="24"/>
          <w:szCs w:val="28"/>
        </w:rPr>
        <w:t>t</w:t>
      </w:r>
      <w:r w:rsidRPr="007055D9">
        <w:rPr>
          <w:sz w:val="24"/>
          <w:szCs w:val="28"/>
          <w:vertAlign w:val="subscript"/>
        </w:rPr>
        <w:t>1</w:t>
      </w:r>
      <w:r w:rsidRPr="007055D9">
        <w:rPr>
          <w:sz w:val="20"/>
        </w:rPr>
        <w:tab/>
      </w:r>
      <w:r w:rsidRPr="007055D9">
        <w:rPr>
          <w:sz w:val="20"/>
        </w:rPr>
        <w:tab/>
        <w:t>Thickness of welded sheet</w:t>
      </w:r>
    </w:p>
    <w:p w14:paraId="43481E60" w14:textId="77777777" w:rsidR="00FC68DB" w:rsidRPr="007055D9" w:rsidRDefault="00FC68DB" w:rsidP="00BA04B6">
      <w:pPr>
        <w:pStyle w:val="Aufzhlungszeichen"/>
        <w:numPr>
          <w:ilvl w:val="0"/>
          <w:numId w:val="11"/>
        </w:numPr>
        <w:spacing w:after="120"/>
        <w:rPr>
          <w:sz w:val="20"/>
        </w:rPr>
      </w:pPr>
      <w:r>
        <w:rPr>
          <w:noProof/>
          <w:lang w:eastAsia="en-US"/>
        </w:rPr>
        <mc:AlternateContent>
          <mc:Choice Requires="wps">
            <w:drawing>
              <wp:anchor distT="0" distB="0" distL="114300" distR="114300" simplePos="0" relativeHeight="251728896" behindDoc="0" locked="0" layoutInCell="1" allowOverlap="1" wp14:anchorId="7FC44DE6" wp14:editId="28ED6871">
                <wp:simplePos x="0" y="0"/>
                <wp:positionH relativeFrom="column">
                  <wp:posOffset>3017520</wp:posOffset>
                </wp:positionH>
                <wp:positionV relativeFrom="paragraph">
                  <wp:posOffset>237754</wp:posOffset>
                </wp:positionV>
                <wp:extent cx="2703195" cy="635"/>
                <wp:effectExtent l="0" t="0" r="1905" b="0"/>
                <wp:wrapNone/>
                <wp:docPr id="1029" name="Text Box 1029"/>
                <wp:cNvGraphicFramePr/>
                <a:graphic xmlns:a="http://schemas.openxmlformats.org/drawingml/2006/main">
                  <a:graphicData uri="http://schemas.microsoft.com/office/word/2010/wordprocessingShape">
                    <wps:wsp>
                      <wps:cNvSpPr txBox="1"/>
                      <wps:spPr>
                        <a:xfrm>
                          <a:off x="0" y="0"/>
                          <a:ext cx="2703195" cy="635"/>
                        </a:xfrm>
                        <a:prstGeom prst="rect">
                          <a:avLst/>
                        </a:prstGeom>
                        <a:solidFill>
                          <a:prstClr val="white"/>
                        </a:solidFill>
                        <a:ln>
                          <a:noFill/>
                        </a:ln>
                        <a:effectLst/>
                      </wps:spPr>
                      <wps:txbx>
                        <w:txbxContent>
                          <w:p w14:paraId="06AEEE65" w14:textId="77777777" w:rsidR="00F7079F" w:rsidRPr="0079510C" w:rsidRDefault="00F7079F" w:rsidP="00FC68DB">
                            <w:pPr>
                              <w:pStyle w:val="Beschriftung"/>
                              <w:rPr>
                                <w:noProof/>
                                <w:sz w:val="24"/>
                                <w:szCs w:val="26"/>
                              </w:rPr>
                            </w:pPr>
                            <w:bookmarkStart w:id="2022" w:name="_Toc3557135"/>
                            <w:bookmarkStart w:id="2023" w:name="_Toc34747388"/>
                            <w:bookmarkStart w:id="2024" w:name="_Toc76030586"/>
                            <w:bookmarkStart w:id="2025" w:name="_Toc86863542"/>
                            <w:bookmarkStart w:id="2026" w:name="_Toc86863631"/>
                            <w:r>
                              <w:t xml:space="preserve">Figure </w:t>
                            </w:r>
                            <w:r>
                              <w:fldChar w:fldCharType="begin"/>
                            </w:r>
                            <w:r>
                              <w:instrText xml:space="preserve"> SEQ Figure \* ARABIC </w:instrText>
                            </w:r>
                            <w:r>
                              <w:fldChar w:fldCharType="separate"/>
                            </w:r>
                            <w:r>
                              <w:rPr>
                                <w:noProof/>
                              </w:rPr>
                              <w:t>65</w:t>
                            </w:r>
                            <w:r>
                              <w:fldChar w:fldCharType="end"/>
                            </w:r>
                            <w:r>
                              <w:t>: Overlap Weld Sheet Layout</w:t>
                            </w:r>
                            <w:bookmarkEnd w:id="2022"/>
                            <w:bookmarkEnd w:id="2023"/>
                            <w:bookmarkEnd w:id="2024"/>
                            <w:bookmarkEnd w:id="2025"/>
                            <w:bookmarkEnd w:id="20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C44DE6" id="Text Box 1029" o:spid="_x0000_s1041" type="#_x0000_t202" style="position:absolute;left:0;text-align:left;margin-left:237.6pt;margin-top:18.7pt;width:212.85pt;height:.0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" stroked="f">
                <v:textbox style="mso-fit-shape-to-text:t" inset="0,0,0,0">
                  <w:txbxContent>
                    <w:p w14:paraId="06AEEE65" w14:textId="77777777" w:rsidR="00F7079F" w:rsidRPr="0079510C" w:rsidRDefault="00F7079F" w:rsidP="00FC68DB">
                      <w:pPr>
                        <w:pStyle w:val="Beschriftung"/>
                        <w:rPr>
                          <w:noProof/>
                          <w:sz w:val="24"/>
                          <w:szCs w:val="26"/>
                        </w:rPr>
                      </w:pPr>
                      <w:bookmarkStart w:id="2027" w:name="_Toc3557135"/>
                      <w:bookmarkStart w:id="2028" w:name="_Toc34747388"/>
                      <w:bookmarkStart w:id="2029" w:name="_Toc76030586"/>
                      <w:bookmarkStart w:id="2030" w:name="_Toc86863542"/>
                      <w:bookmarkStart w:id="2031" w:name="_Toc86863631"/>
                      <w:r>
                        <w:t xml:space="preserve">Figure </w:t>
                      </w:r>
                      <w:r>
                        <w:fldChar w:fldCharType="begin"/>
                      </w:r>
                      <w:r>
                        <w:instrText xml:space="preserve"> SEQ Figure \* ARABIC </w:instrText>
                      </w:r>
                      <w:r>
                        <w:fldChar w:fldCharType="separate"/>
                      </w:r>
                      <w:r>
                        <w:rPr>
                          <w:noProof/>
                        </w:rPr>
                        <w:t>65</w:t>
                      </w:r>
                      <w:r>
                        <w:fldChar w:fldCharType="end"/>
                      </w:r>
                      <w:r>
                        <w:t>: Overlap Weld Sheet Layout</w:t>
                      </w:r>
                      <w:bookmarkEnd w:id="2027"/>
                      <w:bookmarkEnd w:id="2028"/>
                      <w:bookmarkEnd w:id="2029"/>
                      <w:bookmarkEnd w:id="2030"/>
                      <w:bookmarkEnd w:id="2031"/>
                    </w:p>
                  </w:txbxContent>
                </v:textbox>
              </v:shape>
            </w:pict>
          </mc:Fallback>
        </mc:AlternateContent>
      </w:r>
      <w:r w:rsidRPr="007055D9">
        <w:rPr>
          <w:sz w:val="24"/>
          <w:szCs w:val="28"/>
        </w:rPr>
        <w:t>c</w:t>
      </w:r>
      <w:r w:rsidRPr="007055D9">
        <w:rPr>
          <w:sz w:val="20"/>
        </w:rPr>
        <w:tab/>
      </w:r>
      <w:r w:rsidRPr="007055D9">
        <w:rPr>
          <w:sz w:val="20"/>
        </w:rPr>
        <w:tab/>
        <w:t>Gap between base and welded sheet</w:t>
      </w:r>
    </w:p>
    <w:p w14:paraId="40C2160D" w14:textId="77777777" w:rsidR="00FC68DB" w:rsidRPr="007055D9" w:rsidRDefault="00FC68DB" w:rsidP="00B202D2">
      <w:pPr>
        <w:pStyle w:val="berschrift5"/>
      </w:pPr>
      <w:r w:rsidRPr="007055D9">
        <w:t>Weld Parameters</w:t>
      </w:r>
    </w:p>
    <w:p w14:paraId="70D4CE01" w14:textId="77777777" w:rsidR="00FC68DB" w:rsidRPr="007055D9" w:rsidRDefault="00FC68DB" w:rsidP="00B202D2">
      <w:r>
        <w:rPr>
          <w:noProof/>
          <w:lang w:val="en-US"/>
        </w:rPr>
        <w:drawing>
          <wp:anchor distT="0" distB="0" distL="114300" distR="114300" simplePos="0" relativeHeight="251541504" behindDoc="0" locked="0" layoutInCell="1" allowOverlap="1" wp14:anchorId="36CC8281" wp14:editId="5EB76554">
            <wp:simplePos x="0" y="0"/>
            <wp:positionH relativeFrom="column">
              <wp:posOffset>3653790</wp:posOffset>
            </wp:positionH>
            <wp:positionV relativeFrom="paragraph">
              <wp:posOffset>171450</wp:posOffset>
            </wp:positionV>
            <wp:extent cx="1552575" cy="803275"/>
            <wp:effectExtent l="0" t="0" r="0" b="0"/>
            <wp:wrapNone/>
            <wp:docPr id="167" name="Bild 166"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6" descr="OverlapWeld_v2"/>
                    <pic:cNvPicPr>
                      <a:picLocks noChangeAspect="1" noChangeArrowheads="1"/>
                    </pic:cNvPicPr>
                  </pic:nvPicPr>
                  <pic:blipFill>
                    <a:blip r:embed="rId199">
                      <a:extLst>
                        <a:ext uri="{28A0092B-C50C-407E-A947-70E740481C1C}">
                          <a14:useLocalDpi xmlns:a14="http://schemas.microsoft.com/office/drawing/2010/main" val="0"/>
                        </a:ext>
                      </a:extLst>
                    </a:blip>
                    <a:srcRect r="37817" b="21672"/>
                    <a:stretch>
                      <a:fillRect/>
                    </a:stretch>
                  </pic:blipFill>
                  <pic:spPr bwMode="auto">
                    <a:xfrm>
                      <a:off x="0" y="0"/>
                      <a:ext cx="1552575" cy="8032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 xml:space="preserve">The parameters of the welds are the same for </w:t>
      </w:r>
      <w:proofErr w:type="gramStart"/>
      <w:r w:rsidRPr="007055D9">
        <w:t>all of</w:t>
      </w:r>
      <w:proofErr w:type="gramEnd"/>
      <w:r w:rsidRPr="007055D9">
        <w:t xml:space="preserve"> the potential welds on the connection:</w:t>
      </w:r>
    </w:p>
    <w:p w14:paraId="2EF00209" w14:textId="77777777" w:rsidR="00FC68DB" w:rsidRPr="007055D9" w:rsidRDefault="00FC68DB" w:rsidP="00BA04B6">
      <w:pPr>
        <w:pStyle w:val="Aufzhlungszeichen"/>
        <w:numPr>
          <w:ilvl w:val="0"/>
          <w:numId w:val="11"/>
        </w:numPr>
        <w:rPr>
          <w:sz w:val="20"/>
        </w:rPr>
      </w:pPr>
      <w:r w:rsidRPr="007055D9">
        <w:rPr>
          <w:sz w:val="24"/>
          <w:szCs w:val="28"/>
        </w:rPr>
        <w:t>a</w:t>
      </w:r>
      <w:r w:rsidRPr="007055D9">
        <w:rPr>
          <w:sz w:val="24"/>
          <w:szCs w:val="28"/>
          <w:vertAlign w:val="subscript"/>
        </w:rPr>
        <w:t>1</w:t>
      </w:r>
      <w:r w:rsidRPr="007055D9">
        <w:rPr>
          <w:sz w:val="20"/>
        </w:rPr>
        <w:tab/>
      </w:r>
      <w:r w:rsidRPr="007055D9">
        <w:rPr>
          <w:sz w:val="20"/>
        </w:rPr>
        <w:tab/>
        <w:t>Thickness of the weld (a-</w:t>
      </w:r>
      <w:r>
        <w:rPr>
          <w:sz w:val="20"/>
        </w:rPr>
        <w:t>value, throat</w:t>
      </w:r>
      <w:r w:rsidRPr="007055D9">
        <w:rPr>
          <w:sz w:val="20"/>
        </w:rPr>
        <w:t>)</w:t>
      </w:r>
    </w:p>
    <w:p w14:paraId="488AEEE8" w14:textId="77777777" w:rsidR="00FC68DB" w:rsidRPr="007055D9" w:rsidRDefault="00FC68DB" w:rsidP="00BA04B6">
      <w:pPr>
        <w:pStyle w:val="Aufzhlungszeichen"/>
        <w:numPr>
          <w:ilvl w:val="0"/>
          <w:numId w:val="11"/>
        </w:numPr>
        <w:rPr>
          <w:sz w:val="20"/>
        </w:rPr>
      </w:pPr>
      <w:r w:rsidRPr="007055D9">
        <w:rPr>
          <w:sz w:val="24"/>
          <w:szCs w:val="28"/>
        </w:rPr>
        <w:t>d</w:t>
      </w:r>
      <w:r w:rsidRPr="007055D9">
        <w:rPr>
          <w:sz w:val="24"/>
          <w:szCs w:val="28"/>
          <w:vertAlign w:val="subscript"/>
        </w:rPr>
        <w:t>1</w:t>
      </w:r>
      <w:r w:rsidRPr="007055D9">
        <w:rPr>
          <w:sz w:val="20"/>
        </w:rPr>
        <w:tab/>
      </w:r>
      <w:r w:rsidRPr="007055D9">
        <w:rPr>
          <w:sz w:val="20"/>
        </w:rPr>
        <w:tab/>
        <w:t>Depth of the penetration</w:t>
      </w:r>
    </w:p>
    <w:p w14:paraId="14FC19BE" w14:textId="77777777" w:rsidR="00FC68DB" w:rsidRDefault="00FC68DB" w:rsidP="00BA04B6">
      <w:pPr>
        <w:pStyle w:val="Aufzhlungszeichen"/>
        <w:numPr>
          <w:ilvl w:val="0"/>
          <w:numId w:val="11"/>
        </w:numPr>
        <w:rPr>
          <w:sz w:val="20"/>
        </w:rPr>
      </w:pPr>
      <w:r w:rsidRPr="006174AF">
        <w:rPr>
          <w:rFonts w:cs="Arial"/>
        </w:rPr>
        <w:t>β</w:t>
      </w:r>
      <w:r w:rsidRPr="007055D9">
        <w:rPr>
          <w:sz w:val="24"/>
          <w:szCs w:val="28"/>
          <w:vertAlign w:val="subscript"/>
        </w:rPr>
        <w:t>1</w:t>
      </w:r>
      <w:r w:rsidRPr="007055D9">
        <w:rPr>
          <w:sz w:val="20"/>
        </w:rPr>
        <w:tab/>
      </w:r>
      <w:r w:rsidRPr="007055D9">
        <w:rPr>
          <w:sz w:val="20"/>
        </w:rPr>
        <w:tab/>
        <w:t>Weld angle</w:t>
      </w:r>
    </w:p>
    <w:p w14:paraId="2674513C" w14:textId="77777777" w:rsidR="00FC68DB" w:rsidRDefault="00FC68DB" w:rsidP="00B202D2">
      <w:pPr>
        <w:pStyle w:val="Aufzhlungszeichen"/>
        <w:tabs>
          <w:tab w:val="clear" w:pos="454"/>
        </w:tabs>
        <w:ind w:firstLine="0"/>
        <w:rPr>
          <w:sz w:val="20"/>
        </w:rPr>
      </w:pPr>
    </w:p>
    <w:p w14:paraId="575D4203" w14:textId="77777777" w:rsidR="00FC68DB" w:rsidRPr="007055D9" w:rsidRDefault="00FC68DB" w:rsidP="00B202D2">
      <w:pPr>
        <w:pStyle w:val="Aufzhlungszeichen"/>
        <w:tabs>
          <w:tab w:val="clear" w:pos="454"/>
        </w:tabs>
        <w:ind w:firstLine="0"/>
        <w:rPr>
          <w:sz w:val="20"/>
        </w:rPr>
      </w:pPr>
      <w:r>
        <w:rPr>
          <w:noProof/>
          <w:lang w:eastAsia="en-US"/>
        </w:rPr>
        <mc:AlternateContent>
          <mc:Choice Requires="wps">
            <w:drawing>
              <wp:anchor distT="0" distB="0" distL="114300" distR="114300" simplePos="0" relativeHeight="251736064" behindDoc="0" locked="0" layoutInCell="1" allowOverlap="1" wp14:anchorId="3CB738E2" wp14:editId="5C0E091F">
                <wp:simplePos x="0" y="0"/>
                <wp:positionH relativeFrom="column">
                  <wp:posOffset>3205480</wp:posOffset>
                </wp:positionH>
                <wp:positionV relativeFrom="paragraph">
                  <wp:posOffset>32649</wp:posOffset>
                </wp:positionV>
                <wp:extent cx="2449830" cy="635"/>
                <wp:effectExtent l="0" t="0" r="7620" b="0"/>
                <wp:wrapNone/>
                <wp:docPr id="1031" name="Text Box 1031"/>
                <wp:cNvGraphicFramePr/>
                <a:graphic xmlns:a="http://schemas.openxmlformats.org/drawingml/2006/main">
                  <a:graphicData uri="http://schemas.microsoft.com/office/word/2010/wordprocessingShape">
                    <wps:wsp>
                      <wps:cNvSpPr txBox="1"/>
                      <wps:spPr>
                        <a:xfrm>
                          <a:off x="0" y="0"/>
                          <a:ext cx="2449830" cy="635"/>
                        </a:xfrm>
                        <a:prstGeom prst="rect">
                          <a:avLst/>
                        </a:prstGeom>
                        <a:solidFill>
                          <a:prstClr val="white"/>
                        </a:solidFill>
                        <a:ln>
                          <a:noFill/>
                        </a:ln>
                        <a:effectLst/>
                      </wps:spPr>
                      <wps:txbx>
                        <w:txbxContent>
                          <w:p w14:paraId="0AACFA32" w14:textId="77777777" w:rsidR="00F7079F" w:rsidRPr="00A00F34" w:rsidRDefault="00F7079F" w:rsidP="00FC68DB">
                            <w:pPr>
                              <w:pStyle w:val="Beschriftung"/>
                              <w:rPr>
                                <w:noProof/>
                                <w:szCs w:val="24"/>
                              </w:rPr>
                            </w:pPr>
                            <w:bookmarkStart w:id="2032" w:name="_Toc3557136"/>
                            <w:bookmarkStart w:id="2033" w:name="_Toc34747389"/>
                            <w:bookmarkStart w:id="2034" w:name="_Toc76030587"/>
                            <w:bookmarkStart w:id="2035" w:name="_Toc86863543"/>
                            <w:bookmarkStart w:id="2036" w:name="_Toc86863632"/>
                            <w:r>
                              <w:t xml:space="preserve">Figure </w:t>
                            </w:r>
                            <w:r>
                              <w:fldChar w:fldCharType="begin"/>
                            </w:r>
                            <w:r>
                              <w:instrText xml:space="preserve"> SEQ Figure \* ARABIC </w:instrText>
                            </w:r>
                            <w:r>
                              <w:fldChar w:fldCharType="separate"/>
                            </w:r>
                            <w:r>
                              <w:rPr>
                                <w:noProof/>
                              </w:rPr>
                              <w:t>66</w:t>
                            </w:r>
                            <w:r>
                              <w:fldChar w:fldCharType="end"/>
                            </w:r>
                            <w:r>
                              <w:t>: Overlap Weld Parameters</w:t>
                            </w:r>
                            <w:bookmarkEnd w:id="2032"/>
                            <w:bookmarkEnd w:id="2033"/>
                            <w:bookmarkEnd w:id="2034"/>
                            <w:bookmarkEnd w:id="2035"/>
                            <w:bookmarkEnd w:id="20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CB738E2" id="Text Box 1031" o:spid="_x0000_s1042" type="#_x0000_t202" style="position:absolute;left:0;text-align:left;margin-left:252.4pt;margin-top:2.55pt;width:192.9pt;height:.05pt;z-index:2517360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" stroked="f">
                <v:textbox style="mso-fit-shape-to-text:t" inset="0,0,0,0">
                  <w:txbxContent>
                    <w:p w14:paraId="0AACFA32" w14:textId="77777777" w:rsidR="00F7079F" w:rsidRPr="00A00F34" w:rsidRDefault="00F7079F" w:rsidP="00FC68DB">
                      <w:pPr>
                        <w:pStyle w:val="Beschriftung"/>
                        <w:rPr>
                          <w:noProof/>
                          <w:szCs w:val="24"/>
                        </w:rPr>
                      </w:pPr>
                      <w:bookmarkStart w:id="2037" w:name="_Toc3557136"/>
                      <w:bookmarkStart w:id="2038" w:name="_Toc34747389"/>
                      <w:bookmarkStart w:id="2039" w:name="_Toc76030587"/>
                      <w:bookmarkStart w:id="2040" w:name="_Toc86863543"/>
                      <w:bookmarkStart w:id="2041" w:name="_Toc86863632"/>
                      <w:r>
                        <w:t xml:space="preserve">Figure </w:t>
                      </w:r>
                      <w:r>
                        <w:fldChar w:fldCharType="begin"/>
                      </w:r>
                      <w:r>
                        <w:instrText xml:space="preserve"> SEQ Figure \* ARABIC </w:instrText>
                      </w:r>
                      <w:r>
                        <w:fldChar w:fldCharType="separate"/>
                      </w:r>
                      <w:r>
                        <w:rPr>
                          <w:noProof/>
                        </w:rPr>
                        <w:t>66</w:t>
                      </w:r>
                      <w:r>
                        <w:fldChar w:fldCharType="end"/>
                      </w:r>
                      <w:r>
                        <w:t>: Overlap Weld Parameters</w:t>
                      </w:r>
                      <w:bookmarkEnd w:id="2037"/>
                      <w:bookmarkEnd w:id="2038"/>
                      <w:bookmarkEnd w:id="2039"/>
                      <w:bookmarkEnd w:id="2040"/>
                      <w:bookmarkEnd w:id="2041"/>
                    </w:p>
                  </w:txbxContent>
                </v:textbox>
              </v:shape>
            </w:pict>
          </mc:Fallback>
        </mc:AlternateContent>
      </w:r>
    </w:p>
    <w:p w14:paraId="2FBA576A" w14:textId="77777777" w:rsidR="00FC68DB" w:rsidRPr="007055D9" w:rsidRDefault="00FC68DB" w:rsidP="00B202D2">
      <w:r w:rsidRPr="007055D9">
        <w:t xml:space="preserve">For the penetration, the ratio </w:t>
      </w:r>
      <w:r w:rsidRPr="007055D9">
        <w:rPr>
          <w:rStyle w:val="TextZchn"/>
          <w:rFonts w:eastAsia="Calibri"/>
        </w:rPr>
        <w:t>η</w:t>
      </w:r>
      <w:r w:rsidRPr="007055D9">
        <w:rPr>
          <w:rStyle w:val="TextZchn"/>
          <w:rFonts w:eastAsia="Calibri"/>
          <w:vertAlign w:val="subscript"/>
        </w:rPr>
        <w:t>1</w:t>
      </w:r>
      <w:r w:rsidRPr="007055D9">
        <w:t xml:space="preserve"> of the penetration depth to the sheet thickness is specified inside the χMCF file.</w:t>
      </w:r>
    </w:p>
    <w:p w14:paraId="1AB84DAF" w14:textId="77777777" w:rsidR="00FC68DB" w:rsidRPr="0071443C" w:rsidRDefault="00FC68DB" w:rsidP="00B202D2">
      <w:r w:rsidRPr="0071443C">
        <w:t xml:space="preserve">This is </w:t>
      </w:r>
      <w:r w:rsidRPr="00EE582F">
        <w:t xml:space="preserve">computed </w:t>
      </w:r>
      <w:r w:rsidRPr="005B197C">
        <w:t>by</w:t>
      </w:r>
      <w:r w:rsidRPr="00EE582F">
        <w:rPr>
          <w:position w:val="-30"/>
        </w:rPr>
        <w:object w:dxaOrig="700" w:dyaOrig="680" w14:anchorId="3FDF6647">
          <v:shape id="_x0000_i1028" type="#_x0000_t75" style="width:34.35pt;height:34.35pt" o:ole="">
            <v:imagedata r:id="rId200" o:title=""/>
          </v:shape>
          <o:OLEObject Type="Embed" ProgID="Equation.3" ShapeID="_x0000_i1028" DrawAspect="Content" ObjectID="_1697481773" r:id="rId201"/>
        </w:object>
      </w:r>
      <w:r w:rsidRPr="00EE582F">
        <w:t>, where t</w:t>
      </w:r>
      <w:r w:rsidRPr="00EE582F">
        <w:rPr>
          <w:vertAlign w:val="subscript"/>
        </w:rPr>
        <w:t>1</w:t>
      </w:r>
      <w:r w:rsidRPr="00EE582F">
        <w:t xml:space="preserve"> is the thickness of the attached sheet (green in above figure), </w:t>
      </w:r>
      <w:r w:rsidRPr="00EE582F">
        <w:rPr>
          <w:i/>
        </w:rPr>
        <w:t>not</w:t>
      </w:r>
      <w:r w:rsidRPr="00EE582F">
        <w:t xml:space="preserve"> of the base sheet</w:t>
      </w:r>
      <w:r w:rsidRPr="0071443C">
        <w:t xml:space="preserve">. </w:t>
      </w:r>
    </w:p>
    <w:p w14:paraId="2B88F3B0" w14:textId="77777777" w:rsidR="00FC68DB" w:rsidRPr="007055D9" w:rsidRDefault="00FC68DB" w:rsidP="00B202D2">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31"/>
        <w:gridCol w:w="1363"/>
        <w:gridCol w:w="1444"/>
        <w:gridCol w:w="1529"/>
        <w:gridCol w:w="1570"/>
      </w:tblGrid>
      <w:tr w:rsidR="00FC68DB" w:rsidRPr="0026200C" w14:paraId="23CDFF7B" w14:textId="77777777" w:rsidTr="00FC68DB">
        <w:trPr>
          <w:cantSplit/>
          <w:tblHeade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FF97ADC" w14:textId="77777777" w:rsidR="00FC68DB" w:rsidRPr="0026200C" w:rsidRDefault="00FC68DB" w:rsidP="00B202D2">
            <w:pPr>
              <w:keepNext/>
              <w:rPr>
                <w:b/>
                <w:i/>
                <w:sz w:val="20"/>
              </w:rPr>
            </w:pPr>
            <w:r w:rsidRPr="0026200C">
              <w:rPr>
                <w:b/>
                <w:i/>
                <w:sz w:val="20"/>
              </w:rPr>
              <w:t>Parameter</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EB0E2E" w14:textId="77777777" w:rsidR="00FC68DB" w:rsidRPr="0026200C" w:rsidRDefault="00FC68DB" w:rsidP="00B202D2">
            <w:pPr>
              <w:keepNext/>
              <w:rPr>
                <w:b/>
                <w:i/>
                <w:sz w:val="20"/>
              </w:rPr>
            </w:pPr>
            <w:r w:rsidRPr="0026200C">
              <w:rPr>
                <w:b/>
                <w:i/>
                <w:sz w:val="20"/>
              </w:rPr>
              <w:t>χMCF-Key</w:t>
            </w:r>
          </w:p>
        </w:tc>
        <w:tc>
          <w:tcPr>
            <w:tcW w:w="13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48BE6C2" w14:textId="77777777" w:rsidR="00FC68DB" w:rsidRPr="0026200C" w:rsidRDefault="00FC68DB" w:rsidP="00B202D2">
            <w:pPr>
              <w:keepNext/>
              <w:rPr>
                <w:b/>
                <w:i/>
                <w:sz w:val="20"/>
              </w:rPr>
            </w:pPr>
            <w:r w:rsidRPr="0026200C">
              <w:rPr>
                <w:b/>
                <w:i/>
                <w:sz w:val="20"/>
              </w:rPr>
              <w:t>Multiplicity</w:t>
            </w:r>
          </w:p>
        </w:tc>
        <w:tc>
          <w:tcPr>
            <w:tcW w:w="144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207777" w14:textId="77777777" w:rsidR="00FC68DB" w:rsidRPr="0026200C" w:rsidRDefault="00FC68DB" w:rsidP="00B202D2">
            <w:pPr>
              <w:keepNext/>
              <w:rPr>
                <w:b/>
                <w:i/>
                <w:sz w:val="20"/>
              </w:rPr>
            </w:pPr>
            <w:r w:rsidRPr="0026200C">
              <w:rPr>
                <w:b/>
                <w:i/>
                <w:sz w:val="20"/>
              </w:rPr>
              <w:t>Value Range</w:t>
            </w:r>
          </w:p>
        </w:tc>
        <w:tc>
          <w:tcPr>
            <w:tcW w:w="152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6940C03" w14:textId="77777777" w:rsidR="00FC68DB" w:rsidRPr="0026200C" w:rsidRDefault="00FC68DB" w:rsidP="00B202D2">
            <w:pPr>
              <w:keepNext/>
              <w:rPr>
                <w:b/>
                <w:i/>
                <w:sz w:val="20"/>
              </w:rPr>
            </w:pPr>
            <w:r>
              <w:rPr>
                <w:b/>
                <w:i/>
                <w:sz w:val="20"/>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89DABA1" w14:textId="77777777" w:rsidR="00FC68DB" w:rsidRPr="0026200C" w:rsidRDefault="00FC68DB" w:rsidP="00B202D2">
            <w:pPr>
              <w:keepNext/>
              <w:rPr>
                <w:b/>
                <w:i/>
                <w:sz w:val="20"/>
              </w:rPr>
            </w:pPr>
            <w:r w:rsidRPr="0026200C">
              <w:rPr>
                <w:b/>
                <w:i/>
                <w:sz w:val="20"/>
              </w:rPr>
              <w:t>Default Value</w:t>
            </w:r>
          </w:p>
        </w:tc>
      </w:tr>
      <w:tr w:rsidR="00FC68DB" w:rsidRPr="007055D9" w14:paraId="3615F69C" w14:textId="77777777" w:rsidTr="00FC68DB">
        <w:trPr>
          <w:jc w:val="center"/>
        </w:trPr>
        <w:tc>
          <w:tcPr>
            <w:tcW w:w="1194" w:type="dxa"/>
            <w:shd w:val="clear" w:color="auto" w:fill="auto"/>
            <w:vAlign w:val="bottom"/>
          </w:tcPr>
          <w:p w14:paraId="30CEC9CE" w14:textId="77777777" w:rsidR="00FC68DB" w:rsidRPr="0026200C" w:rsidRDefault="00FC68DB" w:rsidP="00B202D2">
            <w:pPr>
              <w:rPr>
                <w:sz w:val="18"/>
                <w:szCs w:val="20"/>
              </w:rPr>
            </w:pPr>
            <w:r>
              <w:rPr>
                <w:sz w:val="18"/>
                <w:szCs w:val="20"/>
              </w:rPr>
              <w:t>a</w:t>
            </w:r>
          </w:p>
        </w:tc>
        <w:tc>
          <w:tcPr>
            <w:tcW w:w="1431" w:type="dxa"/>
            <w:shd w:val="clear" w:color="auto" w:fill="auto"/>
            <w:vAlign w:val="bottom"/>
          </w:tcPr>
          <w:p w14:paraId="0820BF8D" w14:textId="77777777" w:rsidR="00FC68DB" w:rsidRPr="0026200C" w:rsidRDefault="00FC68DB" w:rsidP="00B202D2">
            <w:pPr>
              <w:rPr>
                <w:sz w:val="18"/>
                <w:szCs w:val="20"/>
              </w:rPr>
            </w:pPr>
            <w:r>
              <w:rPr>
                <w:sz w:val="18"/>
                <w:szCs w:val="20"/>
              </w:rPr>
              <w:t>t</w:t>
            </w:r>
            <w:r w:rsidRPr="0026200C">
              <w:rPr>
                <w:sz w:val="18"/>
                <w:szCs w:val="20"/>
              </w:rPr>
              <w:t>hickness</w:t>
            </w:r>
          </w:p>
        </w:tc>
        <w:tc>
          <w:tcPr>
            <w:tcW w:w="1363" w:type="dxa"/>
            <w:shd w:val="clear" w:color="auto" w:fill="auto"/>
            <w:vAlign w:val="bottom"/>
          </w:tcPr>
          <w:p w14:paraId="6B614449" w14:textId="77777777" w:rsidR="00FC68DB" w:rsidRPr="0026200C" w:rsidRDefault="00FC68DB" w:rsidP="00B202D2">
            <w:pPr>
              <w:rPr>
                <w:sz w:val="18"/>
                <w:szCs w:val="20"/>
              </w:rPr>
            </w:pPr>
            <w:r w:rsidRPr="0026200C">
              <w:rPr>
                <w:sz w:val="18"/>
                <w:szCs w:val="20"/>
              </w:rPr>
              <w:t>1</w:t>
            </w:r>
          </w:p>
        </w:tc>
        <w:tc>
          <w:tcPr>
            <w:tcW w:w="1444" w:type="dxa"/>
            <w:shd w:val="clear" w:color="auto" w:fill="auto"/>
            <w:vAlign w:val="bottom"/>
          </w:tcPr>
          <w:p w14:paraId="0D8589FA" w14:textId="77777777" w:rsidR="00FC68DB" w:rsidRPr="0026200C" w:rsidRDefault="00FC68DB" w:rsidP="00B202D2">
            <w:pPr>
              <w:rPr>
                <w:sz w:val="18"/>
                <w:szCs w:val="20"/>
              </w:rPr>
            </w:pPr>
            <w:r w:rsidRPr="0026200C">
              <w:rPr>
                <w:sz w:val="18"/>
                <w:szCs w:val="20"/>
              </w:rPr>
              <w:t>≥ 0</w:t>
            </w:r>
          </w:p>
        </w:tc>
        <w:tc>
          <w:tcPr>
            <w:tcW w:w="1529" w:type="dxa"/>
            <w:shd w:val="clear" w:color="auto" w:fill="auto"/>
            <w:vAlign w:val="bottom"/>
          </w:tcPr>
          <w:p w14:paraId="570AED32" w14:textId="77777777" w:rsidR="00FC68DB" w:rsidRPr="0026200C" w:rsidRDefault="00FC68DB" w:rsidP="00B202D2">
            <w:pPr>
              <w:rPr>
                <w:sz w:val="18"/>
                <w:szCs w:val="20"/>
              </w:rPr>
            </w:pPr>
            <w:r w:rsidRPr="0026200C">
              <w:rPr>
                <w:sz w:val="18"/>
                <w:szCs w:val="20"/>
              </w:rPr>
              <w:t>Optional</w:t>
            </w:r>
          </w:p>
        </w:tc>
        <w:tc>
          <w:tcPr>
            <w:tcW w:w="1570" w:type="dxa"/>
            <w:shd w:val="clear" w:color="auto" w:fill="auto"/>
            <w:vAlign w:val="bottom"/>
          </w:tcPr>
          <w:p w14:paraId="593A8BE7" w14:textId="77777777" w:rsidR="00FC68DB" w:rsidRPr="0026200C" w:rsidRDefault="00FC68DB" w:rsidP="00B202D2">
            <w:pPr>
              <w:rPr>
                <w:sz w:val="18"/>
                <w:szCs w:val="20"/>
              </w:rPr>
            </w:pPr>
            <w:r w:rsidRPr="0026200C">
              <w:rPr>
                <w:sz w:val="18"/>
                <w:szCs w:val="20"/>
              </w:rPr>
              <w:t>-</w:t>
            </w:r>
          </w:p>
        </w:tc>
      </w:tr>
      <w:tr w:rsidR="00FC68DB" w:rsidRPr="00D977AB" w14:paraId="6F7E9BA1" w14:textId="77777777" w:rsidTr="00FC68DB">
        <w:trPr>
          <w:jc w:val="center"/>
        </w:trPr>
        <w:tc>
          <w:tcPr>
            <w:tcW w:w="1194" w:type="dxa"/>
            <w:shd w:val="clear" w:color="auto" w:fill="auto"/>
            <w:vAlign w:val="bottom"/>
          </w:tcPr>
          <w:p w14:paraId="03A28269" w14:textId="77777777" w:rsidR="00FC68DB" w:rsidRPr="00D977AB" w:rsidRDefault="00FC68DB" w:rsidP="00B202D2">
            <w:pPr>
              <w:rPr>
                <w:sz w:val="18"/>
                <w:szCs w:val="20"/>
              </w:rPr>
            </w:pPr>
            <w:r w:rsidRPr="00D977AB">
              <w:rPr>
                <w:sz w:val="18"/>
                <w:szCs w:val="20"/>
              </w:rPr>
              <w:t>β</w:t>
            </w:r>
          </w:p>
        </w:tc>
        <w:tc>
          <w:tcPr>
            <w:tcW w:w="1431" w:type="dxa"/>
            <w:shd w:val="clear" w:color="auto" w:fill="auto"/>
            <w:vAlign w:val="bottom"/>
          </w:tcPr>
          <w:p w14:paraId="0C71B16B" w14:textId="77777777" w:rsidR="00FC68DB" w:rsidRPr="00D977AB" w:rsidRDefault="00FC68DB" w:rsidP="00B202D2">
            <w:pPr>
              <w:rPr>
                <w:sz w:val="18"/>
                <w:szCs w:val="20"/>
              </w:rPr>
            </w:pPr>
            <w:r w:rsidRPr="00D977AB">
              <w:rPr>
                <w:sz w:val="18"/>
                <w:szCs w:val="20"/>
              </w:rPr>
              <w:t>angle</w:t>
            </w:r>
          </w:p>
        </w:tc>
        <w:tc>
          <w:tcPr>
            <w:tcW w:w="1363" w:type="dxa"/>
            <w:shd w:val="clear" w:color="auto" w:fill="auto"/>
            <w:vAlign w:val="bottom"/>
          </w:tcPr>
          <w:p w14:paraId="00AFFCFD" w14:textId="77777777" w:rsidR="00FC68DB" w:rsidRPr="00D977AB" w:rsidRDefault="00FC68DB" w:rsidP="00B202D2">
            <w:pPr>
              <w:rPr>
                <w:sz w:val="18"/>
                <w:szCs w:val="20"/>
              </w:rPr>
            </w:pPr>
            <w:r w:rsidRPr="00D977AB">
              <w:rPr>
                <w:sz w:val="18"/>
                <w:szCs w:val="20"/>
              </w:rPr>
              <w:t>0 – 1</w:t>
            </w:r>
          </w:p>
        </w:tc>
        <w:tc>
          <w:tcPr>
            <w:tcW w:w="1444" w:type="dxa"/>
            <w:shd w:val="clear" w:color="auto" w:fill="auto"/>
            <w:vAlign w:val="bottom"/>
          </w:tcPr>
          <w:p w14:paraId="7A892257" w14:textId="77777777" w:rsidR="00FC68DB" w:rsidRPr="00D977AB" w:rsidRDefault="00FC68DB" w:rsidP="00B202D2">
            <w:pPr>
              <w:rPr>
                <w:sz w:val="18"/>
                <w:szCs w:val="20"/>
              </w:rPr>
            </w:pPr>
            <w:r w:rsidRPr="00D977AB">
              <w:rPr>
                <w:sz w:val="18"/>
                <w:szCs w:val="20"/>
              </w:rPr>
              <w:t>≥ 0</w:t>
            </w:r>
          </w:p>
        </w:tc>
        <w:tc>
          <w:tcPr>
            <w:tcW w:w="1529" w:type="dxa"/>
            <w:shd w:val="clear" w:color="auto" w:fill="auto"/>
            <w:vAlign w:val="bottom"/>
          </w:tcPr>
          <w:p w14:paraId="79F758CB" w14:textId="77777777" w:rsidR="00FC68DB" w:rsidRPr="00D977AB" w:rsidRDefault="00FC68DB" w:rsidP="00B202D2">
            <w:pPr>
              <w:rPr>
                <w:sz w:val="18"/>
                <w:szCs w:val="20"/>
              </w:rPr>
            </w:pPr>
            <w:r w:rsidRPr="00D977AB">
              <w:rPr>
                <w:sz w:val="18"/>
                <w:szCs w:val="20"/>
              </w:rPr>
              <w:t>Optional</w:t>
            </w:r>
          </w:p>
        </w:tc>
        <w:tc>
          <w:tcPr>
            <w:tcW w:w="1570" w:type="dxa"/>
            <w:shd w:val="clear" w:color="auto" w:fill="auto"/>
            <w:vAlign w:val="bottom"/>
          </w:tcPr>
          <w:p w14:paraId="21164C6C" w14:textId="77777777" w:rsidR="00FC68DB" w:rsidRPr="00D977AB" w:rsidRDefault="00FC68DB" w:rsidP="00B202D2">
            <w:pPr>
              <w:rPr>
                <w:sz w:val="18"/>
                <w:szCs w:val="20"/>
              </w:rPr>
            </w:pPr>
            <w:r w:rsidRPr="00D977AB">
              <w:rPr>
                <w:sz w:val="18"/>
                <w:szCs w:val="20"/>
              </w:rPr>
              <w:t>45 [</w:t>
            </w:r>
            <w:proofErr w:type="spellStart"/>
            <w:r w:rsidRPr="00D977AB">
              <w:rPr>
                <w:sz w:val="18"/>
                <w:szCs w:val="20"/>
              </w:rPr>
              <w:t>deg</w:t>
            </w:r>
            <w:proofErr w:type="spellEnd"/>
            <w:r w:rsidRPr="00D977AB">
              <w:rPr>
                <w:sz w:val="18"/>
                <w:szCs w:val="20"/>
              </w:rPr>
              <w:t>]</w:t>
            </w:r>
          </w:p>
        </w:tc>
      </w:tr>
      <w:tr w:rsidR="00FC68DB" w:rsidRPr="007055D9" w14:paraId="370D78BB" w14:textId="77777777" w:rsidTr="00FC68DB">
        <w:trPr>
          <w:jc w:val="center"/>
        </w:trPr>
        <w:tc>
          <w:tcPr>
            <w:tcW w:w="1194" w:type="dxa"/>
            <w:shd w:val="clear" w:color="auto" w:fill="auto"/>
            <w:vAlign w:val="bottom"/>
          </w:tcPr>
          <w:p w14:paraId="67256BDE" w14:textId="77777777" w:rsidR="00FC68DB" w:rsidRPr="0026200C" w:rsidRDefault="00FC68DB" w:rsidP="00B202D2">
            <w:pPr>
              <w:rPr>
                <w:sz w:val="18"/>
                <w:szCs w:val="20"/>
              </w:rPr>
            </w:pPr>
            <w:r w:rsidRPr="0026200C">
              <w:rPr>
                <w:sz w:val="18"/>
                <w:szCs w:val="20"/>
              </w:rPr>
              <w:t>η</w:t>
            </w:r>
            <w:r w:rsidRPr="0026200C" w:rsidDel="005941EF">
              <w:rPr>
                <w:sz w:val="18"/>
                <w:szCs w:val="20"/>
              </w:rPr>
              <w:t xml:space="preserve"> </w:t>
            </w:r>
          </w:p>
        </w:tc>
        <w:tc>
          <w:tcPr>
            <w:tcW w:w="1431" w:type="dxa"/>
            <w:shd w:val="clear" w:color="auto" w:fill="auto"/>
            <w:vAlign w:val="bottom"/>
          </w:tcPr>
          <w:p w14:paraId="21A81192" w14:textId="77777777" w:rsidR="00FC68DB" w:rsidRPr="0026200C" w:rsidRDefault="00FC68DB" w:rsidP="00B202D2">
            <w:pPr>
              <w:rPr>
                <w:sz w:val="18"/>
                <w:szCs w:val="20"/>
              </w:rPr>
            </w:pPr>
            <w:r>
              <w:rPr>
                <w:sz w:val="18"/>
                <w:szCs w:val="18"/>
              </w:rPr>
              <w:t>p</w:t>
            </w:r>
            <w:r w:rsidRPr="0026200C">
              <w:rPr>
                <w:sz w:val="18"/>
                <w:szCs w:val="18"/>
              </w:rPr>
              <w:t>enetration</w:t>
            </w:r>
          </w:p>
        </w:tc>
        <w:tc>
          <w:tcPr>
            <w:tcW w:w="1363" w:type="dxa"/>
            <w:shd w:val="clear" w:color="auto" w:fill="auto"/>
            <w:vAlign w:val="bottom"/>
          </w:tcPr>
          <w:p w14:paraId="47B6D36C" w14:textId="77777777" w:rsidR="00FC68DB" w:rsidRPr="0026200C" w:rsidRDefault="00FC68DB" w:rsidP="00B202D2">
            <w:pPr>
              <w:rPr>
                <w:sz w:val="18"/>
                <w:szCs w:val="20"/>
              </w:rPr>
            </w:pPr>
            <w:r w:rsidRPr="0026200C">
              <w:rPr>
                <w:sz w:val="18"/>
                <w:szCs w:val="20"/>
              </w:rPr>
              <w:t>0 – 1</w:t>
            </w:r>
          </w:p>
        </w:tc>
        <w:tc>
          <w:tcPr>
            <w:tcW w:w="1444" w:type="dxa"/>
            <w:shd w:val="clear" w:color="auto" w:fill="auto"/>
            <w:vAlign w:val="bottom"/>
          </w:tcPr>
          <w:p w14:paraId="4BD9B7B7" w14:textId="77777777" w:rsidR="00FC68DB" w:rsidRPr="0026200C" w:rsidRDefault="00FC68DB" w:rsidP="00B202D2">
            <w:pPr>
              <w:rPr>
                <w:sz w:val="18"/>
                <w:szCs w:val="20"/>
              </w:rPr>
            </w:pPr>
            <w:r w:rsidRPr="0026200C">
              <w:rPr>
                <w:sz w:val="18"/>
                <w:szCs w:val="20"/>
              </w:rPr>
              <w:t>0 ≤ η ≤ 1</w:t>
            </w:r>
          </w:p>
        </w:tc>
        <w:tc>
          <w:tcPr>
            <w:tcW w:w="1529" w:type="dxa"/>
            <w:shd w:val="clear" w:color="auto" w:fill="auto"/>
            <w:vAlign w:val="bottom"/>
          </w:tcPr>
          <w:p w14:paraId="7A69CD61" w14:textId="77777777" w:rsidR="00FC68DB" w:rsidRPr="0026200C" w:rsidRDefault="00FC68DB" w:rsidP="00B202D2">
            <w:pPr>
              <w:rPr>
                <w:sz w:val="18"/>
                <w:szCs w:val="20"/>
              </w:rPr>
            </w:pPr>
            <w:r w:rsidRPr="0026200C">
              <w:rPr>
                <w:sz w:val="18"/>
                <w:szCs w:val="20"/>
              </w:rPr>
              <w:t>Optional</w:t>
            </w:r>
            <w:r w:rsidRPr="0026200C" w:rsidDel="005941EF">
              <w:rPr>
                <w:sz w:val="18"/>
                <w:szCs w:val="20"/>
              </w:rPr>
              <w:t xml:space="preserve"> </w:t>
            </w:r>
          </w:p>
        </w:tc>
        <w:tc>
          <w:tcPr>
            <w:tcW w:w="1570" w:type="dxa"/>
            <w:shd w:val="clear" w:color="auto" w:fill="auto"/>
            <w:vAlign w:val="bottom"/>
          </w:tcPr>
          <w:p w14:paraId="47F903A4" w14:textId="77777777" w:rsidR="00FC68DB" w:rsidRPr="0026200C" w:rsidRDefault="00FC68DB" w:rsidP="00B202D2">
            <w:pPr>
              <w:keepNext/>
              <w:rPr>
                <w:sz w:val="18"/>
                <w:szCs w:val="20"/>
              </w:rPr>
            </w:pPr>
            <w:r w:rsidRPr="0026200C">
              <w:rPr>
                <w:sz w:val="18"/>
                <w:szCs w:val="20"/>
              </w:rPr>
              <w:t>0</w:t>
            </w:r>
          </w:p>
        </w:tc>
      </w:tr>
    </w:tbl>
    <w:p w14:paraId="1ADD62B8" w14:textId="4B4038B8" w:rsidR="00FC68DB" w:rsidRDefault="00FC68DB" w:rsidP="00B202D2">
      <w:pPr>
        <w:pStyle w:val="Beschriftung"/>
        <w:spacing w:before="120"/>
      </w:pPr>
      <w:bookmarkStart w:id="2042" w:name="_Toc3566506"/>
      <w:bookmarkStart w:id="2043" w:name="_Toc34747508"/>
      <w:bookmarkStart w:id="2044" w:name="_Toc77095967"/>
      <w:r>
        <w:t xml:space="preserve">Table </w:t>
      </w:r>
      <w:r>
        <w:fldChar w:fldCharType="begin"/>
      </w:r>
      <w:r>
        <w:instrText xml:space="preserve"> SEQ Table \* ARABIC </w:instrText>
      </w:r>
      <w:r>
        <w:fldChar w:fldCharType="separate"/>
      </w:r>
      <w:r w:rsidR="008116BB">
        <w:rPr>
          <w:noProof/>
        </w:rPr>
        <w:t>108</w:t>
      </w:r>
      <w:r>
        <w:fldChar w:fldCharType="end"/>
      </w:r>
      <w:r>
        <w:t>: Parameters of Overlap Weld</w:t>
      </w:r>
      <w:bookmarkEnd w:id="2042"/>
      <w:bookmarkEnd w:id="2043"/>
      <w:bookmarkEnd w:id="2044"/>
    </w:p>
    <w:p w14:paraId="3A20FCF1" w14:textId="77777777" w:rsidR="00FC68DB" w:rsidRPr="007055D9" w:rsidRDefault="00FC68DB" w:rsidP="00B202D2">
      <w:pPr>
        <w:spacing w:before="120"/>
      </w:pPr>
      <w:r w:rsidRPr="007055D9">
        <w:t>All other parameters are provided by the model itself and are partially used to specify parameters of the weld.</w:t>
      </w:r>
    </w:p>
    <w:p w14:paraId="1E948A10" w14:textId="77777777" w:rsidR="00FC68DB" w:rsidRPr="007055D9" w:rsidRDefault="00FC68DB" w:rsidP="00B202D2">
      <w:pPr>
        <w:pStyle w:val="berschrift4"/>
      </w:pPr>
      <w:bookmarkStart w:id="2045" w:name="_Toc338939112"/>
      <w:bookmarkStart w:id="2046" w:name="_Toc3557038"/>
      <w:bookmarkStart w:id="2047" w:name="_Toc34747288"/>
      <w:bookmarkStart w:id="2048" w:name="_Toc77102107"/>
      <w:r w:rsidRPr="007055D9">
        <w:t>Single Sided Double Overlap Weld</w:t>
      </w:r>
      <w:bookmarkEnd w:id="2045"/>
      <w:bookmarkEnd w:id="2046"/>
      <w:bookmarkEnd w:id="2047"/>
      <w:bookmarkEnd w:id="2048"/>
    </w:p>
    <w:p w14:paraId="4381397D" w14:textId="77777777" w:rsidR="00FC68DB" w:rsidRPr="007055D9" w:rsidRDefault="00FC68DB" w:rsidP="00B202D2">
      <w:r>
        <w:t>The Single Sided D</w:t>
      </w:r>
      <w:r w:rsidRPr="007055D9">
        <w:t xml:space="preserve">ouble </w:t>
      </w:r>
      <w:r>
        <w:t>Overlap W</w:t>
      </w:r>
      <w:r w:rsidRPr="007055D9">
        <w:t>eld is represented by a stacked welding.</w:t>
      </w:r>
    </w:p>
    <w:p w14:paraId="4F875AA8" w14:textId="77777777" w:rsidR="00FC68DB" w:rsidRPr="007055D9" w:rsidRDefault="00FC68DB" w:rsidP="00B202D2">
      <w:pPr>
        <w:pStyle w:val="berschrift5"/>
      </w:pPr>
      <w:r w:rsidRPr="007055D9">
        <w:lastRenderedPageBreak/>
        <w:t>Sheet Parameters</w:t>
      </w:r>
    </w:p>
    <w:p w14:paraId="16ADCE9A" w14:textId="77777777" w:rsidR="00FC68DB" w:rsidRPr="007055D9" w:rsidRDefault="00FC68DB" w:rsidP="00B202D2">
      <w:pPr>
        <w:keepNext/>
      </w:pPr>
      <w:r w:rsidRPr="007055D9">
        <w:t>The parameters to describe the connection are:</w:t>
      </w:r>
    </w:p>
    <w:p w14:paraId="24DBAF2E" w14:textId="77777777" w:rsidR="00FC68DB" w:rsidRPr="007055D9" w:rsidRDefault="00FC68DB" w:rsidP="00BA04B6">
      <w:pPr>
        <w:pStyle w:val="Aufzhlungszeichen"/>
        <w:keepNext/>
        <w:numPr>
          <w:ilvl w:val="0"/>
          <w:numId w:val="11"/>
        </w:numPr>
      </w:pPr>
      <w:r>
        <w:rPr>
          <w:b/>
          <w:bCs/>
          <w:i/>
          <w:iCs/>
          <w:noProof/>
          <w:lang w:eastAsia="en-US"/>
        </w:rPr>
        <w:drawing>
          <wp:anchor distT="0" distB="0" distL="114300" distR="114300" simplePos="0" relativeHeight="251556864" behindDoc="0" locked="0" layoutInCell="1" allowOverlap="1" wp14:anchorId="2180CDFE" wp14:editId="656B5A0B">
            <wp:simplePos x="0" y="0"/>
            <wp:positionH relativeFrom="column">
              <wp:posOffset>3183255</wp:posOffset>
            </wp:positionH>
            <wp:positionV relativeFrom="paragraph">
              <wp:posOffset>-546364</wp:posOffset>
            </wp:positionV>
            <wp:extent cx="2539365" cy="1233170"/>
            <wp:effectExtent l="0" t="0" r="0" b="5080"/>
            <wp:wrapNone/>
            <wp:docPr id="166" name="Bild 167"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7" descr="DoubleOverlapWeld1Side_v2"/>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539365" cy="123317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Pr="00BC4501">
        <w:rPr>
          <w:sz w:val="24"/>
          <w:szCs w:val="28"/>
        </w:rPr>
        <w:t>t</w:t>
      </w:r>
      <w:r w:rsidRPr="00BC4501">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1ADC4B42" w14:textId="77777777" w:rsidR="00FC68DB" w:rsidRPr="007055D9" w:rsidRDefault="00FC68DB" w:rsidP="00BA04B6">
      <w:pPr>
        <w:pStyle w:val="Aufzhlungszeichen"/>
        <w:keepNext/>
        <w:numPr>
          <w:ilvl w:val="0"/>
          <w:numId w:val="11"/>
        </w:numPr>
      </w:pPr>
      <w:r w:rsidRPr="00BC4501">
        <w:rPr>
          <w:sz w:val="24"/>
          <w:szCs w:val="28"/>
        </w:rPr>
        <w:t>t</w:t>
      </w:r>
      <w:r w:rsidRPr="00BC4501">
        <w:rPr>
          <w:sz w:val="24"/>
          <w:szCs w:val="28"/>
          <w:vertAlign w:val="subscript"/>
        </w:rPr>
        <w:t>1</w:t>
      </w:r>
      <w:r w:rsidRPr="00BC4501">
        <w:rPr>
          <w:sz w:val="24"/>
          <w:szCs w:val="28"/>
        </w:rPr>
        <w:t>, t</w:t>
      </w:r>
      <w:r w:rsidRPr="00BC4501">
        <w:rPr>
          <w:sz w:val="24"/>
          <w:szCs w:val="28"/>
          <w:vertAlign w:val="subscript"/>
        </w:rPr>
        <w:t>2</w:t>
      </w:r>
      <w:r w:rsidRPr="007055D9">
        <w:tab/>
        <w:t>Thicknesses of welded sheets</w:t>
      </w:r>
    </w:p>
    <w:p w14:paraId="103FEAC3" w14:textId="77777777" w:rsidR="00FC68DB" w:rsidRPr="007055D9" w:rsidRDefault="00FC68DB" w:rsidP="00BA04B6">
      <w:pPr>
        <w:pStyle w:val="Aufzhlungszeichen"/>
        <w:keepNext/>
        <w:numPr>
          <w:ilvl w:val="0"/>
          <w:numId w:val="11"/>
        </w:numPr>
      </w:pPr>
      <w:r w:rsidRPr="00BC4501">
        <w:rPr>
          <w:sz w:val="24"/>
          <w:szCs w:val="28"/>
        </w:rPr>
        <w:t>c</w:t>
      </w:r>
      <w:r w:rsidRPr="00BC4501">
        <w:rPr>
          <w:sz w:val="24"/>
          <w:szCs w:val="28"/>
          <w:vertAlign w:val="subscript"/>
        </w:rPr>
        <w:t>1</w:t>
      </w:r>
      <w:r w:rsidRPr="00BC4501">
        <w:rPr>
          <w:sz w:val="24"/>
          <w:szCs w:val="28"/>
        </w:rPr>
        <w:t>, c</w:t>
      </w:r>
      <w:r w:rsidRPr="00BC4501">
        <w:rPr>
          <w:sz w:val="24"/>
          <w:szCs w:val="28"/>
          <w:vertAlign w:val="subscript"/>
        </w:rPr>
        <w:t>2</w:t>
      </w:r>
      <w:r w:rsidRPr="007055D9">
        <w:tab/>
        <w:t>Gaps between base and welded sheets</w:t>
      </w:r>
    </w:p>
    <w:p w14:paraId="7F1DEEC3" w14:textId="77777777" w:rsidR="00FC68DB" w:rsidRPr="007055D9" w:rsidRDefault="00FC68DB" w:rsidP="00B202D2">
      <w:pPr>
        <w:pStyle w:val="berschrift5"/>
      </w:pPr>
      <w:r>
        <w:rPr>
          <w:noProof/>
          <w:lang w:val="en-US" w:eastAsia="en-US"/>
        </w:rPr>
        <mc:AlternateContent>
          <mc:Choice Requires="wps">
            <w:drawing>
              <wp:anchor distT="0" distB="0" distL="114300" distR="114300" simplePos="0" relativeHeight="251743232" behindDoc="0" locked="0" layoutInCell="1" allowOverlap="1" wp14:anchorId="626A50DB" wp14:editId="23ACBAE0">
                <wp:simplePos x="0" y="0"/>
                <wp:positionH relativeFrom="column">
                  <wp:posOffset>3088005</wp:posOffset>
                </wp:positionH>
                <wp:positionV relativeFrom="paragraph">
                  <wp:posOffset>52334</wp:posOffset>
                </wp:positionV>
                <wp:extent cx="2670810" cy="635"/>
                <wp:effectExtent l="0" t="0" r="15240" b="16510"/>
                <wp:wrapNone/>
                <wp:docPr id="1032" name="Text Box 1032"/>
                <wp:cNvGraphicFramePr/>
                <a:graphic xmlns:a="http://schemas.openxmlformats.org/drawingml/2006/main">
                  <a:graphicData uri="http://schemas.microsoft.com/office/word/2010/wordprocessingShape">
                    <wps:wsp>
                      <wps:cNvSpPr txBox="1"/>
                      <wps:spPr>
                        <a:xfrm>
                          <a:off x="0" y="0"/>
                          <a:ext cx="2670810" cy="635"/>
                        </a:xfrm>
                        <a:prstGeom prst="rect">
                          <a:avLst/>
                        </a:prstGeom>
                        <a:noFill/>
                        <a:ln>
                          <a:noFill/>
                        </a:ln>
                        <a:effectLst/>
                      </wps:spPr>
                      <wps:txbx>
                        <w:txbxContent>
                          <w:p w14:paraId="0F11E602" w14:textId="77777777" w:rsidR="00F7079F" w:rsidRPr="008B5970" w:rsidRDefault="00F7079F" w:rsidP="00FC68DB">
                            <w:pPr>
                              <w:pStyle w:val="Beschriftung"/>
                              <w:rPr>
                                <w:noProof/>
                                <w:sz w:val="24"/>
                                <w:szCs w:val="26"/>
                              </w:rPr>
                            </w:pPr>
                            <w:bookmarkStart w:id="2049" w:name="_Toc3557137"/>
                            <w:bookmarkStart w:id="2050" w:name="_Toc34747390"/>
                            <w:bookmarkStart w:id="2051" w:name="_Toc76030588"/>
                            <w:bookmarkStart w:id="2052" w:name="_Toc86863544"/>
                            <w:bookmarkStart w:id="2053" w:name="_Toc86863633"/>
                            <w:r>
                              <w:t xml:space="preserve">Figure </w:t>
                            </w:r>
                            <w:r>
                              <w:fldChar w:fldCharType="begin"/>
                            </w:r>
                            <w:r>
                              <w:instrText xml:space="preserve"> SEQ Figure \* ARABIC </w:instrText>
                            </w:r>
                            <w:r>
                              <w:fldChar w:fldCharType="separate"/>
                            </w:r>
                            <w:r>
                              <w:rPr>
                                <w:noProof/>
                              </w:rPr>
                              <w:t>67</w:t>
                            </w:r>
                            <w:r>
                              <w:fldChar w:fldCharType="end"/>
                            </w:r>
                            <w:r>
                              <w:t xml:space="preserve">: </w:t>
                            </w:r>
                            <w:r w:rsidRPr="007055D9">
                              <w:t>Single Sided Double Overlap Weld</w:t>
                            </w:r>
                            <w:bookmarkEnd w:id="2049"/>
                            <w:bookmarkEnd w:id="2050"/>
                            <w:bookmarkEnd w:id="2051"/>
                            <w:bookmarkEnd w:id="2052"/>
                            <w:bookmarkEnd w:id="20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26A50DB" id="Text Box 1032" o:spid="_x0000_s1043" type="#_x0000_t202" style="position:absolute;left:0;text-align:left;margin-left:243.15pt;margin-top:4.1pt;width:210.3pt;height:.05pt;z-index:2517432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" filled="f" stroked="f">
                <v:textbox style="mso-fit-shape-to-text:t" inset="0,0,0,0">
                  <w:txbxContent>
                    <w:p w14:paraId="0F11E602" w14:textId="77777777" w:rsidR="00F7079F" w:rsidRPr="008B5970" w:rsidRDefault="00F7079F" w:rsidP="00FC68DB">
                      <w:pPr>
                        <w:pStyle w:val="Beschriftung"/>
                        <w:rPr>
                          <w:noProof/>
                          <w:sz w:val="24"/>
                          <w:szCs w:val="26"/>
                        </w:rPr>
                      </w:pPr>
                      <w:bookmarkStart w:id="2054" w:name="_Toc3557137"/>
                      <w:bookmarkStart w:id="2055" w:name="_Toc34747390"/>
                      <w:bookmarkStart w:id="2056" w:name="_Toc76030588"/>
                      <w:bookmarkStart w:id="2057" w:name="_Toc86863544"/>
                      <w:bookmarkStart w:id="2058" w:name="_Toc86863633"/>
                      <w:r>
                        <w:t xml:space="preserve">Figure </w:t>
                      </w:r>
                      <w:r>
                        <w:fldChar w:fldCharType="begin"/>
                      </w:r>
                      <w:r>
                        <w:instrText xml:space="preserve"> SEQ Figure \* ARABIC </w:instrText>
                      </w:r>
                      <w:r>
                        <w:fldChar w:fldCharType="separate"/>
                      </w:r>
                      <w:r>
                        <w:rPr>
                          <w:noProof/>
                        </w:rPr>
                        <w:t>67</w:t>
                      </w:r>
                      <w:r>
                        <w:fldChar w:fldCharType="end"/>
                      </w:r>
                      <w:r>
                        <w:t xml:space="preserve">: </w:t>
                      </w:r>
                      <w:r w:rsidRPr="007055D9">
                        <w:t>Single Sided Double Overlap Weld</w:t>
                      </w:r>
                      <w:bookmarkEnd w:id="2054"/>
                      <w:bookmarkEnd w:id="2055"/>
                      <w:bookmarkEnd w:id="2056"/>
                      <w:bookmarkEnd w:id="2057"/>
                      <w:bookmarkEnd w:id="2058"/>
                    </w:p>
                  </w:txbxContent>
                </v:textbox>
              </v:shape>
            </w:pict>
          </mc:Fallback>
        </mc:AlternateContent>
      </w:r>
      <w:r w:rsidRPr="007055D9">
        <w:t>Weld Parameters</w:t>
      </w:r>
    </w:p>
    <w:p w14:paraId="3A5DAA53" w14:textId="77777777" w:rsidR="00FC68DB" w:rsidRPr="007055D9" w:rsidRDefault="00FC68DB" w:rsidP="00B202D2">
      <w:pPr>
        <w:keepNext/>
      </w:pPr>
      <w:r>
        <w:rPr>
          <w:noProof/>
          <w:sz w:val="20"/>
          <w:lang w:val="en-US"/>
        </w:rPr>
        <w:drawing>
          <wp:anchor distT="0" distB="0" distL="114300" distR="114300" simplePos="0" relativeHeight="251571200" behindDoc="0" locked="0" layoutInCell="1" allowOverlap="1" wp14:anchorId="3489EAA2" wp14:editId="29FB18BA">
            <wp:simplePos x="0" y="0"/>
            <wp:positionH relativeFrom="column">
              <wp:posOffset>4516755</wp:posOffset>
            </wp:positionH>
            <wp:positionV relativeFrom="paragraph">
              <wp:posOffset>148219</wp:posOffset>
            </wp:positionV>
            <wp:extent cx="1104900" cy="953770"/>
            <wp:effectExtent l="0" t="0" r="0" b="0"/>
            <wp:wrapNone/>
            <wp:docPr id="165" name="Bild 169"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9" descr="DoubleOverlapWeld1Side_v2"/>
                    <pic:cNvPicPr>
                      <a:picLocks noChangeAspect="1" noChangeArrowheads="1"/>
                    </pic:cNvPicPr>
                  </pic:nvPicPr>
                  <pic:blipFill>
                    <a:blip r:embed="rId203">
                      <a:extLst>
                        <a:ext uri="{28A0092B-C50C-407E-A947-70E740481C1C}">
                          <a14:useLocalDpi xmlns:a14="http://schemas.microsoft.com/office/drawing/2010/main" val="0"/>
                        </a:ext>
                      </a:extLst>
                    </a:blip>
                    <a:srcRect l="30699" t="-9229" r="33762" b="50989"/>
                    <a:stretch>
                      <a:fillRect/>
                    </a:stretch>
                  </pic:blipFill>
                  <pic:spPr bwMode="auto">
                    <a:xfrm>
                      <a:off x="0" y="0"/>
                      <a:ext cx="1104900" cy="95377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val="en-US"/>
        </w:rPr>
        <w:drawing>
          <wp:anchor distT="0" distB="0" distL="114300" distR="114300" simplePos="0" relativeHeight="251564032" behindDoc="0" locked="0" layoutInCell="1" allowOverlap="1" wp14:anchorId="20F0632D" wp14:editId="41197363">
            <wp:simplePos x="0" y="0"/>
            <wp:positionH relativeFrom="column">
              <wp:posOffset>2995930</wp:posOffset>
            </wp:positionH>
            <wp:positionV relativeFrom="paragraph">
              <wp:posOffset>162824</wp:posOffset>
            </wp:positionV>
            <wp:extent cx="1200785" cy="930275"/>
            <wp:effectExtent l="0" t="0" r="0" b="3175"/>
            <wp:wrapNone/>
            <wp:docPr id="164" name="Bild 168"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8" descr="DoubleOverlapWeld1Side_v2"/>
                    <pic:cNvPicPr>
                      <a:picLocks noChangeAspect="1" noChangeArrowheads="1"/>
                    </pic:cNvPicPr>
                  </pic:nvPicPr>
                  <pic:blipFill>
                    <a:blip r:embed="rId203">
                      <a:extLst>
                        <a:ext uri="{28A0092B-C50C-407E-A947-70E740481C1C}">
                          <a14:useLocalDpi xmlns:a14="http://schemas.microsoft.com/office/drawing/2010/main" val="0"/>
                        </a:ext>
                      </a:extLst>
                    </a:blip>
                    <a:srcRect l="3841" t="29120" r="57536" b="14075"/>
                    <a:stretch>
                      <a:fillRect/>
                    </a:stretch>
                  </pic:blipFill>
                  <pic:spPr bwMode="auto">
                    <a:xfrm>
                      <a:off x="0" y="0"/>
                      <a:ext cx="1200785" cy="9302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 xml:space="preserve">The parameters of the welds are the same for </w:t>
      </w:r>
      <w:proofErr w:type="gramStart"/>
      <w:r w:rsidRPr="007055D9">
        <w:t>all of</w:t>
      </w:r>
      <w:proofErr w:type="gramEnd"/>
      <w:r w:rsidRPr="007055D9">
        <w:t xml:space="preserve"> the welds on the connection:</w:t>
      </w:r>
    </w:p>
    <w:p w14:paraId="365BF2D1" w14:textId="77777777" w:rsidR="00FC68DB" w:rsidRPr="007055D9" w:rsidRDefault="00FC68DB" w:rsidP="00BA04B6">
      <w:pPr>
        <w:pStyle w:val="Aufzhlungszeichen"/>
        <w:keepNext/>
        <w:numPr>
          <w:ilvl w:val="0"/>
          <w:numId w:val="11"/>
        </w:numPr>
      </w:pPr>
      <w:r w:rsidRPr="00BC4501">
        <w:rPr>
          <w:sz w:val="24"/>
          <w:szCs w:val="28"/>
        </w:rPr>
        <w:t>a</w:t>
      </w:r>
      <w:r w:rsidRPr="00BC4501">
        <w:rPr>
          <w:sz w:val="24"/>
          <w:szCs w:val="28"/>
          <w:vertAlign w:val="subscript"/>
        </w:rPr>
        <w:t>i</w:t>
      </w:r>
      <w:r w:rsidRPr="00BC4501">
        <w:rPr>
          <w:sz w:val="20"/>
        </w:rPr>
        <w:tab/>
      </w:r>
      <w:r w:rsidRPr="007055D9">
        <w:tab/>
        <w:t>Thickness of the weld (a-</w:t>
      </w:r>
      <w:r>
        <w:t>value, throat</w:t>
      </w:r>
      <w:r w:rsidRPr="007055D9">
        <w:t>)</w:t>
      </w:r>
    </w:p>
    <w:p w14:paraId="007F0C67" w14:textId="77777777" w:rsidR="00FC68DB" w:rsidRPr="007055D9" w:rsidRDefault="00FC68DB" w:rsidP="00BA04B6">
      <w:pPr>
        <w:pStyle w:val="Aufzhlungszeichen"/>
        <w:keepNext/>
        <w:numPr>
          <w:ilvl w:val="0"/>
          <w:numId w:val="11"/>
        </w:numPr>
      </w:pPr>
      <w:r w:rsidRPr="00BC4501">
        <w:rPr>
          <w:sz w:val="24"/>
          <w:szCs w:val="28"/>
        </w:rPr>
        <w:t>d</w:t>
      </w:r>
      <w:r w:rsidRPr="00BC4501">
        <w:rPr>
          <w:sz w:val="24"/>
          <w:szCs w:val="28"/>
          <w:vertAlign w:val="subscript"/>
        </w:rPr>
        <w:t>i</w:t>
      </w:r>
      <w:r w:rsidRPr="00BC4501">
        <w:rPr>
          <w:sz w:val="20"/>
        </w:rPr>
        <w:tab/>
      </w:r>
      <w:r w:rsidRPr="007055D9">
        <w:tab/>
        <w:t>Depth of the penetration</w:t>
      </w:r>
    </w:p>
    <w:p w14:paraId="250B820B" w14:textId="77777777" w:rsidR="00FC68DB" w:rsidRPr="007055D9" w:rsidRDefault="00FC68DB" w:rsidP="00BA04B6">
      <w:pPr>
        <w:pStyle w:val="Aufzhlungszeichen"/>
        <w:keepNext/>
        <w:numPr>
          <w:ilvl w:val="0"/>
          <w:numId w:val="11"/>
        </w:numPr>
      </w:pPr>
      <w:r w:rsidRPr="006174AF">
        <w:rPr>
          <w:rFonts w:cs="Arial"/>
        </w:rPr>
        <w:t>β</w:t>
      </w:r>
      <w:proofErr w:type="spellStart"/>
      <w:r w:rsidRPr="00BC4501">
        <w:rPr>
          <w:sz w:val="24"/>
          <w:szCs w:val="28"/>
          <w:vertAlign w:val="subscript"/>
        </w:rPr>
        <w:t>i</w:t>
      </w:r>
      <w:proofErr w:type="spellEnd"/>
      <w:r w:rsidRPr="007055D9">
        <w:tab/>
      </w:r>
      <w:r w:rsidRPr="007055D9">
        <w:tab/>
        <w:t>Weld angle</w:t>
      </w:r>
    </w:p>
    <w:p w14:paraId="4588A36F" w14:textId="77777777" w:rsidR="00FC68DB" w:rsidRDefault="00FC68DB" w:rsidP="00B202D2">
      <w:r>
        <w:rPr>
          <w:noProof/>
          <w:lang w:val="en-US"/>
        </w:rPr>
        <mc:AlternateContent>
          <mc:Choice Requires="wps">
            <w:drawing>
              <wp:anchor distT="0" distB="0" distL="114300" distR="114300" simplePos="0" relativeHeight="251750400" behindDoc="0" locked="0" layoutInCell="1" allowOverlap="1" wp14:anchorId="086C8618" wp14:editId="4660F420">
                <wp:simplePos x="0" y="0"/>
                <wp:positionH relativeFrom="column">
                  <wp:posOffset>2998470</wp:posOffset>
                </wp:positionH>
                <wp:positionV relativeFrom="paragraph">
                  <wp:posOffset>191135</wp:posOffset>
                </wp:positionV>
                <wp:extent cx="2621915" cy="635"/>
                <wp:effectExtent l="0" t="0" r="6985" b="0"/>
                <wp:wrapNone/>
                <wp:docPr id="1033" name="Text Box 1033"/>
                <wp:cNvGraphicFramePr/>
                <a:graphic xmlns:a="http://schemas.openxmlformats.org/drawingml/2006/main">
                  <a:graphicData uri="http://schemas.microsoft.com/office/word/2010/wordprocessingShape">
                    <wps:wsp>
                      <wps:cNvSpPr txBox="1"/>
                      <wps:spPr>
                        <a:xfrm>
                          <a:off x="0" y="0"/>
                          <a:ext cx="2621915" cy="635"/>
                        </a:xfrm>
                        <a:prstGeom prst="rect">
                          <a:avLst/>
                        </a:prstGeom>
                        <a:solidFill>
                          <a:prstClr val="white"/>
                        </a:solidFill>
                        <a:ln>
                          <a:noFill/>
                        </a:ln>
                        <a:effectLst/>
                      </wps:spPr>
                      <wps:txbx>
                        <w:txbxContent>
                          <w:p w14:paraId="059A50AF" w14:textId="77777777" w:rsidR="00F7079F" w:rsidRPr="008D09AE" w:rsidRDefault="00F7079F" w:rsidP="00FC68DB">
                            <w:pPr>
                              <w:pStyle w:val="Beschriftung"/>
                              <w:rPr>
                                <w:noProof/>
                                <w:szCs w:val="24"/>
                              </w:rPr>
                            </w:pPr>
                            <w:bookmarkStart w:id="2059" w:name="_Toc3557138"/>
                            <w:bookmarkStart w:id="2060" w:name="_Toc34747391"/>
                            <w:bookmarkStart w:id="2061" w:name="_Toc76030589"/>
                            <w:bookmarkStart w:id="2062" w:name="_Toc86863545"/>
                            <w:bookmarkStart w:id="2063" w:name="_Toc86863634"/>
                            <w:r>
                              <w:t xml:space="preserve">Figure </w:t>
                            </w:r>
                            <w:r>
                              <w:fldChar w:fldCharType="begin"/>
                            </w:r>
                            <w:r>
                              <w:instrText xml:space="preserve"> SEQ Figure \* ARABIC </w:instrText>
                            </w:r>
                            <w:r>
                              <w:fldChar w:fldCharType="separate"/>
                            </w:r>
                            <w:r>
                              <w:rPr>
                                <w:noProof/>
                              </w:rPr>
                              <w:t>68</w:t>
                            </w:r>
                            <w:r>
                              <w:fldChar w:fldCharType="end"/>
                            </w:r>
                            <w:r>
                              <w:t>: Overlap Weld Parameters</w:t>
                            </w:r>
                            <w:bookmarkEnd w:id="2059"/>
                            <w:bookmarkEnd w:id="2060"/>
                            <w:bookmarkEnd w:id="2061"/>
                            <w:bookmarkEnd w:id="2062"/>
                            <w:bookmarkEnd w:id="20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86C8618" id="Text Box 1033" o:spid="_x0000_s1044" type="#_x0000_t202" style="position:absolute;left:0;text-align:left;margin-left:236.1pt;margin-top:15.05pt;width:206.45pt;height:.05pt;z-index:2517504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" stroked="f">
                <v:textbox style="mso-fit-shape-to-text:t" inset="0,0,0,0">
                  <w:txbxContent>
                    <w:p w14:paraId="059A50AF" w14:textId="77777777" w:rsidR="00F7079F" w:rsidRPr="008D09AE" w:rsidRDefault="00F7079F" w:rsidP="00FC68DB">
                      <w:pPr>
                        <w:pStyle w:val="Beschriftung"/>
                        <w:rPr>
                          <w:noProof/>
                          <w:szCs w:val="24"/>
                        </w:rPr>
                      </w:pPr>
                      <w:bookmarkStart w:id="2064" w:name="_Toc3557138"/>
                      <w:bookmarkStart w:id="2065" w:name="_Toc34747391"/>
                      <w:bookmarkStart w:id="2066" w:name="_Toc76030589"/>
                      <w:bookmarkStart w:id="2067" w:name="_Toc86863545"/>
                      <w:bookmarkStart w:id="2068" w:name="_Toc86863634"/>
                      <w:r>
                        <w:t xml:space="preserve">Figure </w:t>
                      </w:r>
                      <w:r>
                        <w:fldChar w:fldCharType="begin"/>
                      </w:r>
                      <w:r>
                        <w:instrText xml:space="preserve"> SEQ Figure \* ARABIC </w:instrText>
                      </w:r>
                      <w:r>
                        <w:fldChar w:fldCharType="separate"/>
                      </w:r>
                      <w:r>
                        <w:rPr>
                          <w:noProof/>
                        </w:rPr>
                        <w:t>68</w:t>
                      </w:r>
                      <w:r>
                        <w:fldChar w:fldCharType="end"/>
                      </w:r>
                      <w:r>
                        <w:t>: Overlap Weld Parameters</w:t>
                      </w:r>
                      <w:bookmarkEnd w:id="2064"/>
                      <w:bookmarkEnd w:id="2065"/>
                      <w:bookmarkEnd w:id="2066"/>
                      <w:bookmarkEnd w:id="2067"/>
                      <w:bookmarkEnd w:id="2068"/>
                    </w:p>
                  </w:txbxContent>
                </v:textbox>
              </v:shape>
            </w:pict>
          </mc:Fallback>
        </mc:AlternateContent>
      </w:r>
    </w:p>
    <w:p w14:paraId="25F2AA96" w14:textId="77777777" w:rsidR="00FC68DB" w:rsidRPr="007055D9" w:rsidRDefault="00FC68DB" w:rsidP="00B202D2"/>
    <w:p w14:paraId="698702C6" w14:textId="77777777" w:rsidR="00FC68DB" w:rsidRPr="007055D9" w:rsidRDefault="00FC68DB" w:rsidP="00B202D2">
      <w:r w:rsidRPr="007055D9">
        <w:t xml:space="preserve">For the penetration the ratio </w:t>
      </w:r>
      <w:proofErr w:type="spellStart"/>
      <w:r w:rsidRPr="007055D9">
        <w:rPr>
          <w:rStyle w:val="TextZchn"/>
          <w:rFonts w:eastAsia="Calibri"/>
        </w:rPr>
        <w:t>η</w:t>
      </w:r>
      <w:r w:rsidRPr="007055D9">
        <w:rPr>
          <w:rStyle w:val="TextZchn"/>
          <w:rFonts w:eastAsia="Calibri"/>
          <w:vertAlign w:val="subscript"/>
        </w:rPr>
        <w:t>i</w:t>
      </w:r>
      <w:proofErr w:type="spellEnd"/>
      <w:r w:rsidRPr="007055D9">
        <w:t xml:space="preserve"> of the penetration depth to the sheet thickness is specified inside the χMCF file.</w:t>
      </w:r>
    </w:p>
    <w:p w14:paraId="7B824E4D" w14:textId="77777777" w:rsidR="00FC68DB" w:rsidRPr="007055D9" w:rsidRDefault="00FC68DB" w:rsidP="00B202D2">
      <w:r w:rsidRPr="007055D9">
        <w:t xml:space="preserve">This is computed by </w:t>
      </w:r>
      <w:r w:rsidRPr="007055D9">
        <w:rPr>
          <w:position w:val="-32"/>
        </w:rPr>
        <w:object w:dxaOrig="1240" w:dyaOrig="700" w14:anchorId="78638E40">
          <v:shape id="_x0000_i1029" type="#_x0000_t75" style="width:61.1pt;height:37.65pt" o:ole="">
            <v:imagedata r:id="rId189" o:title=""/>
          </v:shape>
          <o:OLEObject Type="Embed" ProgID="Equation.3" ShapeID="_x0000_i1029" DrawAspect="Content" ObjectID="_1697481774" r:id="rId204"/>
        </w:object>
      </w:r>
      <w:r w:rsidRPr="007055D9">
        <w:t xml:space="preserve"> where index </w:t>
      </w:r>
      <w:proofErr w:type="spellStart"/>
      <w:r w:rsidRPr="007055D9">
        <w:rPr>
          <w:rStyle w:val="TextZchn"/>
          <w:rFonts w:eastAsia="Calibri"/>
          <w:i/>
        </w:rPr>
        <w:t>i</w:t>
      </w:r>
      <w:proofErr w:type="spellEnd"/>
      <w:r w:rsidRPr="007055D9">
        <w:rPr>
          <w:i/>
        </w:rPr>
        <w:t xml:space="preserve"> </w:t>
      </w:r>
      <w:r w:rsidRPr="007055D9">
        <w:t xml:space="preserve">is specifying the weld index and index </w:t>
      </w:r>
      <w:r w:rsidRPr="007055D9">
        <w:rPr>
          <w:rStyle w:val="TextZchn"/>
          <w:rFonts w:eastAsia="Calibri"/>
          <w:i/>
        </w:rPr>
        <w:t xml:space="preserve">j </w:t>
      </w:r>
      <w:r w:rsidRPr="007055D9">
        <w:t>is defined by the sheet index of the welded sheet related to the weld.</w:t>
      </w:r>
    </w:p>
    <w:p w14:paraId="5102E126" w14:textId="77777777" w:rsidR="00FC68DB" w:rsidRPr="007055D9" w:rsidRDefault="00FC68DB" w:rsidP="00B202D2">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89"/>
        <w:gridCol w:w="1424"/>
        <w:gridCol w:w="1364"/>
        <w:gridCol w:w="1408"/>
        <w:gridCol w:w="1506"/>
        <w:gridCol w:w="1540"/>
      </w:tblGrid>
      <w:tr w:rsidR="00FC68DB" w:rsidRPr="007055D9" w14:paraId="0AE7EAD7" w14:textId="77777777" w:rsidTr="00FC68DB">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6844E56" w14:textId="77777777" w:rsidR="00FC68DB" w:rsidRPr="007055D9" w:rsidRDefault="00FC68DB" w:rsidP="00B202D2">
            <w:pPr>
              <w:keepNext/>
              <w:rPr>
                <w:b/>
                <w:i/>
              </w:rPr>
            </w:pPr>
            <w:r w:rsidRPr="007055D9">
              <w:rPr>
                <w:b/>
                <w:i/>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BE29C9" w14:textId="77777777" w:rsidR="00FC68DB" w:rsidRPr="007055D9" w:rsidRDefault="00FC68DB" w:rsidP="00B202D2">
            <w:pPr>
              <w:keepNext/>
              <w:rPr>
                <w:b/>
                <w:i/>
              </w:rPr>
            </w:pPr>
            <w:r w:rsidRPr="007055D9">
              <w:rPr>
                <w:b/>
                <w:i/>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55D744" w14:textId="77777777" w:rsidR="00FC68DB" w:rsidRPr="007055D9" w:rsidRDefault="00FC68DB" w:rsidP="00B202D2">
            <w:pPr>
              <w:keepNext/>
              <w:rPr>
                <w:b/>
                <w:i/>
              </w:rPr>
            </w:pPr>
            <w:r w:rsidRPr="007055D9">
              <w:rPr>
                <w:b/>
                <w:i/>
              </w:rPr>
              <w:t>Multiplicity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301DFA" w14:textId="77777777" w:rsidR="00FC68DB" w:rsidRPr="007055D9" w:rsidRDefault="00FC68DB" w:rsidP="00B202D2">
            <w:pPr>
              <w:keepNext/>
              <w:rPr>
                <w:b/>
                <w:i/>
              </w:rPr>
            </w:pPr>
            <w:r w:rsidRPr="007055D9">
              <w:rPr>
                <w:b/>
                <w:i/>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FAC43B" w14:textId="77777777" w:rsidR="00FC68DB" w:rsidRPr="007055D9" w:rsidRDefault="00FC68DB" w:rsidP="00B202D2">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546DF0F" w14:textId="77777777" w:rsidR="00FC68DB" w:rsidRPr="007055D9" w:rsidRDefault="00FC68DB" w:rsidP="00B202D2">
            <w:pPr>
              <w:keepNext/>
              <w:rPr>
                <w:b/>
                <w:i/>
              </w:rPr>
            </w:pPr>
            <w:r w:rsidRPr="007055D9">
              <w:rPr>
                <w:b/>
                <w:i/>
              </w:rPr>
              <w:t>Default Value</w:t>
            </w:r>
          </w:p>
        </w:tc>
      </w:tr>
      <w:tr w:rsidR="00FC68DB" w:rsidRPr="007055D9" w14:paraId="1F6317C6" w14:textId="77777777" w:rsidTr="00FC68DB">
        <w:trPr>
          <w:jc w:val="center"/>
        </w:trPr>
        <w:tc>
          <w:tcPr>
            <w:tcW w:w="1191" w:type="dxa"/>
            <w:shd w:val="clear" w:color="auto" w:fill="auto"/>
            <w:vAlign w:val="bottom"/>
          </w:tcPr>
          <w:p w14:paraId="7E28E9E8" w14:textId="77777777" w:rsidR="00FC68DB" w:rsidRPr="00BC4501" w:rsidRDefault="00FC68DB" w:rsidP="00B202D2">
            <w:pPr>
              <w:rPr>
                <w:sz w:val="20"/>
                <w:szCs w:val="20"/>
              </w:rPr>
            </w:pPr>
            <w:r>
              <w:rPr>
                <w:sz w:val="20"/>
                <w:szCs w:val="20"/>
              </w:rPr>
              <w:t>a</w:t>
            </w:r>
          </w:p>
        </w:tc>
        <w:tc>
          <w:tcPr>
            <w:tcW w:w="1434" w:type="dxa"/>
            <w:shd w:val="clear" w:color="auto" w:fill="auto"/>
            <w:vAlign w:val="bottom"/>
          </w:tcPr>
          <w:p w14:paraId="02A26524" w14:textId="77777777" w:rsidR="00FC68DB" w:rsidRPr="00BC4501" w:rsidRDefault="00FC68DB" w:rsidP="00B202D2">
            <w:pPr>
              <w:rPr>
                <w:sz w:val="20"/>
                <w:szCs w:val="20"/>
              </w:rPr>
            </w:pPr>
            <w:r>
              <w:rPr>
                <w:sz w:val="20"/>
                <w:szCs w:val="20"/>
              </w:rPr>
              <w:t>t</w:t>
            </w:r>
            <w:r w:rsidRPr="00BC4501">
              <w:rPr>
                <w:sz w:val="20"/>
                <w:szCs w:val="20"/>
              </w:rPr>
              <w:t>hickness</w:t>
            </w:r>
          </w:p>
        </w:tc>
        <w:tc>
          <w:tcPr>
            <w:tcW w:w="1365" w:type="dxa"/>
            <w:shd w:val="clear" w:color="auto" w:fill="auto"/>
            <w:vAlign w:val="bottom"/>
          </w:tcPr>
          <w:p w14:paraId="2B0ED34C" w14:textId="77777777" w:rsidR="00FC68DB" w:rsidRPr="00BC4501" w:rsidRDefault="00FC68DB" w:rsidP="00B202D2">
            <w:pPr>
              <w:rPr>
                <w:sz w:val="20"/>
                <w:szCs w:val="20"/>
              </w:rPr>
            </w:pPr>
            <w:r w:rsidRPr="00BC4501">
              <w:rPr>
                <w:sz w:val="20"/>
                <w:szCs w:val="20"/>
              </w:rPr>
              <w:t>2</w:t>
            </w:r>
          </w:p>
        </w:tc>
        <w:tc>
          <w:tcPr>
            <w:tcW w:w="1437" w:type="dxa"/>
            <w:shd w:val="clear" w:color="auto" w:fill="auto"/>
            <w:vAlign w:val="bottom"/>
          </w:tcPr>
          <w:p w14:paraId="72CCCD72" w14:textId="77777777" w:rsidR="00FC68DB" w:rsidRPr="00BC4501" w:rsidRDefault="00FC68DB" w:rsidP="00B202D2">
            <w:pPr>
              <w:rPr>
                <w:sz w:val="20"/>
                <w:szCs w:val="20"/>
              </w:rPr>
            </w:pPr>
            <w:r w:rsidRPr="00BC4501">
              <w:rPr>
                <w:sz w:val="20"/>
                <w:szCs w:val="20"/>
              </w:rPr>
              <w:t>≥ 0</w:t>
            </w:r>
          </w:p>
        </w:tc>
        <w:tc>
          <w:tcPr>
            <w:tcW w:w="1534" w:type="dxa"/>
            <w:shd w:val="clear" w:color="auto" w:fill="auto"/>
            <w:vAlign w:val="bottom"/>
          </w:tcPr>
          <w:p w14:paraId="35F28028" w14:textId="77777777" w:rsidR="00FC68DB" w:rsidRPr="00BC4501" w:rsidRDefault="00FC68DB" w:rsidP="00B202D2">
            <w:pPr>
              <w:rPr>
                <w:sz w:val="20"/>
                <w:szCs w:val="20"/>
              </w:rPr>
            </w:pPr>
            <w:r w:rsidRPr="004F23FE">
              <w:rPr>
                <w:sz w:val="20"/>
                <w:szCs w:val="20"/>
              </w:rPr>
              <w:t>Optional</w:t>
            </w:r>
          </w:p>
        </w:tc>
        <w:tc>
          <w:tcPr>
            <w:tcW w:w="1570" w:type="dxa"/>
            <w:shd w:val="clear" w:color="auto" w:fill="auto"/>
            <w:vAlign w:val="bottom"/>
          </w:tcPr>
          <w:p w14:paraId="332B4E2E" w14:textId="77777777" w:rsidR="00FC68DB" w:rsidRPr="00BC4501" w:rsidRDefault="00FC68DB" w:rsidP="00B202D2">
            <w:pPr>
              <w:rPr>
                <w:sz w:val="20"/>
                <w:szCs w:val="20"/>
              </w:rPr>
            </w:pPr>
            <w:r>
              <w:rPr>
                <w:sz w:val="20"/>
                <w:szCs w:val="20"/>
              </w:rPr>
              <w:t>-</w:t>
            </w:r>
          </w:p>
        </w:tc>
      </w:tr>
      <w:tr w:rsidR="00FC68DB" w:rsidRPr="00D977AB" w14:paraId="54173F72" w14:textId="77777777" w:rsidTr="00FC68DB">
        <w:trPr>
          <w:jc w:val="center"/>
        </w:trPr>
        <w:tc>
          <w:tcPr>
            <w:tcW w:w="1191" w:type="dxa"/>
            <w:shd w:val="clear" w:color="auto" w:fill="auto"/>
            <w:vAlign w:val="bottom"/>
          </w:tcPr>
          <w:p w14:paraId="3793D156" w14:textId="77777777" w:rsidR="00FC68DB" w:rsidRPr="00D977AB" w:rsidRDefault="00FC68DB" w:rsidP="00B202D2">
            <w:pPr>
              <w:rPr>
                <w:sz w:val="20"/>
                <w:szCs w:val="20"/>
              </w:rPr>
            </w:pPr>
            <w:r w:rsidRPr="00D977AB">
              <w:rPr>
                <w:sz w:val="20"/>
                <w:szCs w:val="20"/>
              </w:rPr>
              <w:t>β</w:t>
            </w:r>
          </w:p>
        </w:tc>
        <w:tc>
          <w:tcPr>
            <w:tcW w:w="1434" w:type="dxa"/>
            <w:shd w:val="clear" w:color="auto" w:fill="auto"/>
            <w:vAlign w:val="bottom"/>
          </w:tcPr>
          <w:p w14:paraId="3CD291E1" w14:textId="77777777" w:rsidR="00FC68DB" w:rsidRPr="00D977AB" w:rsidRDefault="00FC68DB" w:rsidP="00B202D2">
            <w:pPr>
              <w:rPr>
                <w:sz w:val="20"/>
                <w:szCs w:val="20"/>
              </w:rPr>
            </w:pPr>
            <w:r w:rsidRPr="00D977AB">
              <w:rPr>
                <w:sz w:val="20"/>
                <w:szCs w:val="20"/>
              </w:rPr>
              <w:t>angle</w:t>
            </w:r>
          </w:p>
        </w:tc>
        <w:tc>
          <w:tcPr>
            <w:tcW w:w="1365" w:type="dxa"/>
            <w:shd w:val="clear" w:color="auto" w:fill="auto"/>
            <w:vAlign w:val="bottom"/>
          </w:tcPr>
          <w:p w14:paraId="75334312" w14:textId="77777777" w:rsidR="00FC68DB" w:rsidRPr="00D977AB" w:rsidRDefault="00FC68DB" w:rsidP="00B202D2">
            <w:pPr>
              <w:rPr>
                <w:sz w:val="20"/>
                <w:szCs w:val="20"/>
              </w:rPr>
            </w:pPr>
            <w:r w:rsidRPr="00D977AB">
              <w:rPr>
                <w:sz w:val="20"/>
                <w:szCs w:val="20"/>
              </w:rPr>
              <w:t>0 – 2</w:t>
            </w:r>
          </w:p>
        </w:tc>
        <w:tc>
          <w:tcPr>
            <w:tcW w:w="1437" w:type="dxa"/>
            <w:shd w:val="clear" w:color="auto" w:fill="auto"/>
            <w:vAlign w:val="bottom"/>
          </w:tcPr>
          <w:p w14:paraId="4AA0FDAD" w14:textId="77777777" w:rsidR="00FC68DB" w:rsidRPr="00D977AB" w:rsidRDefault="00FC68DB" w:rsidP="00B202D2">
            <w:pPr>
              <w:rPr>
                <w:sz w:val="20"/>
                <w:szCs w:val="20"/>
              </w:rPr>
            </w:pPr>
            <w:r w:rsidRPr="00D977AB">
              <w:rPr>
                <w:sz w:val="20"/>
                <w:szCs w:val="20"/>
              </w:rPr>
              <w:t>≥ 0</w:t>
            </w:r>
          </w:p>
        </w:tc>
        <w:tc>
          <w:tcPr>
            <w:tcW w:w="1534" w:type="dxa"/>
            <w:shd w:val="clear" w:color="auto" w:fill="auto"/>
            <w:vAlign w:val="bottom"/>
          </w:tcPr>
          <w:p w14:paraId="1D30C4AB" w14:textId="77777777" w:rsidR="00FC68DB" w:rsidRPr="00D977AB" w:rsidRDefault="00FC68DB" w:rsidP="00B202D2">
            <w:pPr>
              <w:rPr>
                <w:sz w:val="20"/>
                <w:szCs w:val="20"/>
              </w:rPr>
            </w:pPr>
            <w:r w:rsidRPr="00D977AB">
              <w:rPr>
                <w:sz w:val="20"/>
                <w:szCs w:val="20"/>
              </w:rPr>
              <w:t>Optional</w:t>
            </w:r>
          </w:p>
        </w:tc>
        <w:tc>
          <w:tcPr>
            <w:tcW w:w="1570" w:type="dxa"/>
            <w:shd w:val="clear" w:color="auto" w:fill="auto"/>
            <w:vAlign w:val="bottom"/>
          </w:tcPr>
          <w:p w14:paraId="72F5A065" w14:textId="77777777" w:rsidR="00FC68DB" w:rsidRPr="00D977AB" w:rsidRDefault="00FC68DB" w:rsidP="00B202D2">
            <w:pPr>
              <w:rPr>
                <w:sz w:val="20"/>
                <w:szCs w:val="20"/>
              </w:rPr>
            </w:pPr>
            <w:r w:rsidRPr="00D977AB">
              <w:rPr>
                <w:sz w:val="20"/>
                <w:szCs w:val="20"/>
              </w:rPr>
              <w:t>45 [</w:t>
            </w:r>
            <w:proofErr w:type="spellStart"/>
            <w:r w:rsidRPr="00D977AB">
              <w:rPr>
                <w:sz w:val="20"/>
                <w:szCs w:val="20"/>
              </w:rPr>
              <w:t>deg</w:t>
            </w:r>
            <w:proofErr w:type="spellEnd"/>
            <w:r w:rsidRPr="00D977AB">
              <w:rPr>
                <w:sz w:val="20"/>
                <w:szCs w:val="20"/>
              </w:rPr>
              <w:t>]</w:t>
            </w:r>
          </w:p>
        </w:tc>
      </w:tr>
      <w:tr w:rsidR="00FC68DB" w:rsidRPr="007055D9" w14:paraId="0B4102E3" w14:textId="77777777" w:rsidTr="00FC68DB">
        <w:trPr>
          <w:jc w:val="center"/>
        </w:trPr>
        <w:tc>
          <w:tcPr>
            <w:tcW w:w="1191" w:type="dxa"/>
            <w:shd w:val="clear" w:color="auto" w:fill="auto"/>
            <w:vAlign w:val="bottom"/>
          </w:tcPr>
          <w:p w14:paraId="1AE9E2E4" w14:textId="77777777" w:rsidR="00FC68DB" w:rsidRPr="00BC4501" w:rsidRDefault="00FC68DB" w:rsidP="00B202D2">
            <w:pPr>
              <w:rPr>
                <w:sz w:val="20"/>
                <w:szCs w:val="20"/>
              </w:rPr>
            </w:pPr>
            <w:r w:rsidRPr="00BC4501">
              <w:rPr>
                <w:sz w:val="20"/>
                <w:szCs w:val="20"/>
              </w:rPr>
              <w:t>η</w:t>
            </w:r>
            <w:r w:rsidRPr="00BC4501" w:rsidDel="00A44BA1">
              <w:rPr>
                <w:sz w:val="20"/>
                <w:szCs w:val="20"/>
              </w:rPr>
              <w:t xml:space="preserve"> </w:t>
            </w:r>
          </w:p>
        </w:tc>
        <w:tc>
          <w:tcPr>
            <w:tcW w:w="1434" w:type="dxa"/>
            <w:shd w:val="clear" w:color="auto" w:fill="auto"/>
            <w:vAlign w:val="bottom"/>
          </w:tcPr>
          <w:p w14:paraId="19B1FC94" w14:textId="77777777" w:rsidR="00FC68DB" w:rsidRPr="00BC4501" w:rsidRDefault="00FC68DB" w:rsidP="00B202D2">
            <w:pPr>
              <w:rPr>
                <w:sz w:val="20"/>
                <w:szCs w:val="20"/>
              </w:rPr>
            </w:pPr>
            <w:r>
              <w:rPr>
                <w:sz w:val="20"/>
                <w:szCs w:val="20"/>
              </w:rPr>
              <w:t>penetration</w:t>
            </w:r>
          </w:p>
        </w:tc>
        <w:tc>
          <w:tcPr>
            <w:tcW w:w="1365" w:type="dxa"/>
            <w:shd w:val="clear" w:color="auto" w:fill="auto"/>
            <w:vAlign w:val="bottom"/>
          </w:tcPr>
          <w:p w14:paraId="5C3372A3" w14:textId="77777777" w:rsidR="00FC68DB" w:rsidRPr="00BC4501" w:rsidRDefault="00FC68DB" w:rsidP="00B202D2">
            <w:pPr>
              <w:rPr>
                <w:sz w:val="20"/>
                <w:szCs w:val="20"/>
              </w:rPr>
            </w:pPr>
            <w:r w:rsidRPr="00BC4501">
              <w:rPr>
                <w:sz w:val="20"/>
                <w:szCs w:val="20"/>
              </w:rPr>
              <w:t>0 – 2</w:t>
            </w:r>
          </w:p>
        </w:tc>
        <w:tc>
          <w:tcPr>
            <w:tcW w:w="1437" w:type="dxa"/>
            <w:shd w:val="clear" w:color="auto" w:fill="auto"/>
            <w:vAlign w:val="bottom"/>
          </w:tcPr>
          <w:p w14:paraId="3CC1ABE2" w14:textId="77777777" w:rsidR="00FC68DB" w:rsidRPr="00BC4501" w:rsidRDefault="00FC68DB" w:rsidP="00B202D2">
            <w:pPr>
              <w:rPr>
                <w:sz w:val="20"/>
                <w:szCs w:val="20"/>
              </w:rPr>
            </w:pPr>
            <w:r w:rsidRPr="00BC4501">
              <w:rPr>
                <w:sz w:val="20"/>
                <w:szCs w:val="20"/>
              </w:rPr>
              <w:t>0 ≤ η ≤ 1</w:t>
            </w:r>
          </w:p>
        </w:tc>
        <w:tc>
          <w:tcPr>
            <w:tcW w:w="1534" w:type="dxa"/>
            <w:shd w:val="clear" w:color="auto" w:fill="auto"/>
            <w:vAlign w:val="bottom"/>
          </w:tcPr>
          <w:p w14:paraId="6CEBE0AE" w14:textId="77777777" w:rsidR="00FC68DB" w:rsidRPr="00BC4501" w:rsidRDefault="00FC68DB" w:rsidP="00B202D2">
            <w:pPr>
              <w:rPr>
                <w:sz w:val="20"/>
                <w:szCs w:val="20"/>
              </w:rPr>
            </w:pPr>
            <w:r w:rsidRPr="00BC4501">
              <w:rPr>
                <w:sz w:val="20"/>
                <w:szCs w:val="20"/>
              </w:rPr>
              <w:t>Optional</w:t>
            </w:r>
            <w:r w:rsidRPr="00BC4501" w:rsidDel="00A44BA1">
              <w:rPr>
                <w:sz w:val="20"/>
                <w:szCs w:val="20"/>
              </w:rPr>
              <w:t xml:space="preserve"> </w:t>
            </w:r>
          </w:p>
        </w:tc>
        <w:tc>
          <w:tcPr>
            <w:tcW w:w="1570" w:type="dxa"/>
            <w:shd w:val="clear" w:color="auto" w:fill="auto"/>
            <w:vAlign w:val="bottom"/>
          </w:tcPr>
          <w:p w14:paraId="30175C69" w14:textId="77777777" w:rsidR="00FC68DB" w:rsidRPr="00BC4501" w:rsidRDefault="00FC68DB" w:rsidP="00B202D2">
            <w:pPr>
              <w:keepNext/>
              <w:rPr>
                <w:sz w:val="20"/>
                <w:szCs w:val="20"/>
              </w:rPr>
            </w:pPr>
            <w:r w:rsidRPr="00BC4501">
              <w:rPr>
                <w:sz w:val="20"/>
                <w:szCs w:val="20"/>
              </w:rPr>
              <w:t>0</w:t>
            </w:r>
          </w:p>
        </w:tc>
      </w:tr>
    </w:tbl>
    <w:p w14:paraId="581870AA" w14:textId="0F696A7D" w:rsidR="00FC68DB" w:rsidRDefault="00FC68DB" w:rsidP="00B202D2">
      <w:pPr>
        <w:pStyle w:val="Beschriftung"/>
        <w:spacing w:before="120"/>
      </w:pPr>
      <w:bookmarkStart w:id="2069" w:name="_Toc3566507"/>
      <w:bookmarkStart w:id="2070" w:name="_Toc34747509"/>
      <w:bookmarkStart w:id="2071" w:name="_Toc77095968"/>
      <w:r>
        <w:t xml:space="preserve">Table </w:t>
      </w:r>
      <w:r>
        <w:fldChar w:fldCharType="begin"/>
      </w:r>
      <w:r>
        <w:instrText xml:space="preserve"> SEQ Table \* ARABIC </w:instrText>
      </w:r>
      <w:r>
        <w:fldChar w:fldCharType="separate"/>
      </w:r>
      <w:r w:rsidR="008116BB">
        <w:rPr>
          <w:noProof/>
        </w:rPr>
        <w:t>109</w:t>
      </w:r>
      <w:r>
        <w:fldChar w:fldCharType="end"/>
      </w:r>
      <w:r>
        <w:t xml:space="preserve">: Parameters of </w:t>
      </w:r>
      <w:r w:rsidRPr="007055D9">
        <w:t>Single Sided Double Overlap Weld</w:t>
      </w:r>
      <w:bookmarkEnd w:id="2069"/>
      <w:bookmarkEnd w:id="2070"/>
      <w:bookmarkEnd w:id="2071"/>
    </w:p>
    <w:p w14:paraId="3CA71E6C" w14:textId="77777777" w:rsidR="00FC68DB" w:rsidRPr="007055D9" w:rsidRDefault="00FC68DB" w:rsidP="00B202D2">
      <w:pPr>
        <w:spacing w:before="120"/>
      </w:pPr>
      <w:r w:rsidRPr="007055D9">
        <w:t>All other parameters are provided by the model itself and are partially used to specify parameters of the weld.</w:t>
      </w:r>
    </w:p>
    <w:p w14:paraId="7246E7F4" w14:textId="77777777" w:rsidR="00FC68DB" w:rsidRPr="007055D9" w:rsidRDefault="00FC68DB" w:rsidP="00B202D2">
      <w:pPr>
        <w:pStyle w:val="berschrift4"/>
      </w:pPr>
      <w:bookmarkStart w:id="2072" w:name="_Toc338939113"/>
      <w:bookmarkStart w:id="2073" w:name="_Toc3557039"/>
      <w:bookmarkStart w:id="2074" w:name="_Toc34747289"/>
      <w:bookmarkStart w:id="2075" w:name="_Toc77102108"/>
      <w:r w:rsidRPr="007055D9">
        <w:t>Double Sided Double Overlap Weld</w:t>
      </w:r>
      <w:bookmarkEnd w:id="2072"/>
      <w:bookmarkEnd w:id="2073"/>
      <w:bookmarkEnd w:id="2074"/>
      <w:bookmarkEnd w:id="2075"/>
    </w:p>
    <w:p w14:paraId="253D69DD" w14:textId="77777777" w:rsidR="00FC68DB" w:rsidRPr="007055D9" w:rsidRDefault="00FC68DB" w:rsidP="00B202D2">
      <w:r w:rsidRPr="007055D9">
        <w:t xml:space="preserve">A </w:t>
      </w:r>
      <w:proofErr w:type="gramStart"/>
      <w:r>
        <w:t>Double S</w:t>
      </w:r>
      <w:r w:rsidRPr="007055D9">
        <w:t>ided</w:t>
      </w:r>
      <w:proofErr w:type="gramEnd"/>
      <w:r w:rsidRPr="007055D9">
        <w:t xml:space="preserve"> </w:t>
      </w:r>
      <w:r>
        <w:t>D</w:t>
      </w:r>
      <w:r w:rsidRPr="007055D9">
        <w:t xml:space="preserve">ouble </w:t>
      </w:r>
      <w:r>
        <w:t>O</w:t>
      </w:r>
      <w:r w:rsidRPr="007055D9">
        <w:t xml:space="preserve">verlap </w:t>
      </w:r>
      <w:r>
        <w:t>W</w:t>
      </w:r>
      <w:r w:rsidRPr="007055D9">
        <w:t>eld can have the welds on both sides of the base sheet.</w:t>
      </w:r>
    </w:p>
    <w:p w14:paraId="4012FE41" w14:textId="77777777" w:rsidR="00FC68DB" w:rsidRPr="007055D9" w:rsidRDefault="00FC68DB" w:rsidP="00B202D2">
      <w:pPr>
        <w:pStyle w:val="berschrift5"/>
      </w:pPr>
      <w:r>
        <w:rPr>
          <w:b w:val="0"/>
          <w:bCs/>
          <w:i/>
          <w:iCs/>
          <w:noProof/>
          <w:lang w:val="en-US" w:eastAsia="en-US"/>
        </w:rPr>
        <w:drawing>
          <wp:anchor distT="0" distB="0" distL="114300" distR="114300" simplePos="0" relativeHeight="251578368" behindDoc="0" locked="0" layoutInCell="1" allowOverlap="1" wp14:anchorId="10824C51" wp14:editId="71B666FC">
            <wp:simplePos x="0" y="0"/>
            <wp:positionH relativeFrom="column">
              <wp:posOffset>2912110</wp:posOffset>
            </wp:positionH>
            <wp:positionV relativeFrom="paragraph">
              <wp:posOffset>-226060</wp:posOffset>
            </wp:positionV>
            <wp:extent cx="2809240" cy="1370965"/>
            <wp:effectExtent l="0" t="0" r="0" b="635"/>
            <wp:wrapNone/>
            <wp:docPr id="163" name="Bild 170"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0" descr="DoubleOverlapWeld2Sides_v2"/>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2809240" cy="13709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Sheet Parameters</w:t>
      </w:r>
    </w:p>
    <w:p w14:paraId="33B0DB95" w14:textId="77777777" w:rsidR="00FC68DB" w:rsidRPr="007055D9" w:rsidRDefault="00FC68DB" w:rsidP="00B202D2">
      <w:r w:rsidRPr="007055D9">
        <w:t>The parameters to describe the connection are:</w:t>
      </w:r>
    </w:p>
    <w:p w14:paraId="22E4A00C" w14:textId="77777777" w:rsidR="00FC68DB" w:rsidRPr="007055D9" w:rsidRDefault="00FC68DB" w:rsidP="00BA04B6">
      <w:pPr>
        <w:pStyle w:val="Aufzhlungszeichen"/>
        <w:numPr>
          <w:ilvl w:val="0"/>
          <w:numId w:val="11"/>
        </w:numPr>
      </w:pPr>
      <w:proofErr w:type="spellStart"/>
      <w:r w:rsidRPr="00D90771">
        <w:rPr>
          <w:sz w:val="24"/>
          <w:szCs w:val="28"/>
        </w:rPr>
        <w:t>t</w:t>
      </w:r>
      <w:r w:rsidRPr="00D90771">
        <w:rPr>
          <w:sz w:val="24"/>
          <w:szCs w:val="28"/>
          <w:vertAlign w:val="subscript"/>
        </w:rPr>
        <w:t>B</w:t>
      </w:r>
      <w:proofErr w:type="spellEnd"/>
      <w:r w:rsidRPr="00D90771">
        <w:rPr>
          <w:sz w:val="24"/>
          <w:szCs w:val="28"/>
          <w:vertAlign w:val="subscript"/>
        </w:rPr>
        <w:tab/>
      </w:r>
      <w:r w:rsidRPr="007055D9">
        <w:rPr>
          <w:sz w:val="28"/>
          <w:szCs w:val="28"/>
          <w:vertAlign w:val="subscript"/>
        </w:rPr>
        <w:tab/>
      </w:r>
      <w:r w:rsidRPr="007055D9">
        <w:t>Thickness of base sheet</w:t>
      </w:r>
    </w:p>
    <w:p w14:paraId="37DCB9B0" w14:textId="77777777" w:rsidR="00FC68DB" w:rsidRPr="007055D9" w:rsidRDefault="00FC68DB" w:rsidP="00BA04B6">
      <w:pPr>
        <w:pStyle w:val="Aufzhlungszeichen"/>
        <w:numPr>
          <w:ilvl w:val="0"/>
          <w:numId w:val="11"/>
        </w:numPr>
      </w:pPr>
      <w:r w:rsidRPr="00D90771">
        <w:rPr>
          <w:sz w:val="24"/>
          <w:szCs w:val="28"/>
        </w:rPr>
        <w:t>t</w:t>
      </w:r>
      <w:r w:rsidRPr="00D90771">
        <w:rPr>
          <w:sz w:val="24"/>
          <w:szCs w:val="28"/>
          <w:vertAlign w:val="subscript"/>
        </w:rPr>
        <w:t>1</w:t>
      </w:r>
      <w:r w:rsidRPr="00D90771">
        <w:rPr>
          <w:sz w:val="24"/>
          <w:szCs w:val="28"/>
        </w:rPr>
        <w:t>, t</w:t>
      </w:r>
      <w:r w:rsidRPr="00D90771">
        <w:rPr>
          <w:sz w:val="24"/>
          <w:szCs w:val="28"/>
          <w:vertAlign w:val="subscript"/>
        </w:rPr>
        <w:t>2</w:t>
      </w:r>
      <w:r w:rsidRPr="007055D9">
        <w:tab/>
        <w:t>Thicknesses of welded sheets</w:t>
      </w:r>
    </w:p>
    <w:p w14:paraId="29CC59CC" w14:textId="77777777" w:rsidR="00FC68DB" w:rsidRDefault="00FC68DB" w:rsidP="00BA04B6">
      <w:pPr>
        <w:pStyle w:val="Aufzhlungszeichen"/>
        <w:numPr>
          <w:ilvl w:val="0"/>
          <w:numId w:val="11"/>
        </w:numPr>
      </w:pPr>
      <w:r w:rsidRPr="00D90771">
        <w:rPr>
          <w:sz w:val="24"/>
          <w:szCs w:val="28"/>
        </w:rPr>
        <w:t>c</w:t>
      </w:r>
      <w:r w:rsidRPr="00D90771">
        <w:rPr>
          <w:sz w:val="24"/>
          <w:szCs w:val="28"/>
          <w:vertAlign w:val="subscript"/>
        </w:rPr>
        <w:t>1</w:t>
      </w:r>
      <w:r w:rsidRPr="00D90771">
        <w:rPr>
          <w:sz w:val="24"/>
          <w:szCs w:val="28"/>
        </w:rPr>
        <w:t>, c</w:t>
      </w:r>
      <w:r w:rsidRPr="00D90771">
        <w:rPr>
          <w:sz w:val="24"/>
          <w:szCs w:val="28"/>
          <w:vertAlign w:val="subscript"/>
        </w:rPr>
        <w:t>2</w:t>
      </w:r>
      <w:r w:rsidRPr="007055D9">
        <w:tab/>
        <w:t>Gaps between base and welded sheets</w:t>
      </w:r>
    </w:p>
    <w:p w14:paraId="1F9DBE2E" w14:textId="77777777" w:rsidR="00FC68DB" w:rsidRPr="007055D9" w:rsidRDefault="00FC68DB" w:rsidP="00B202D2">
      <w:pPr>
        <w:pStyle w:val="Aufzhlungszeichen"/>
        <w:tabs>
          <w:tab w:val="clear" w:pos="454"/>
        </w:tabs>
        <w:ind w:firstLine="0"/>
      </w:pPr>
      <w:r>
        <w:rPr>
          <w:noProof/>
          <w:lang w:eastAsia="en-US"/>
        </w:rPr>
        <mc:AlternateContent>
          <mc:Choice Requires="wps">
            <w:drawing>
              <wp:anchor distT="0" distB="0" distL="114300" distR="114300" simplePos="0" relativeHeight="251757568" behindDoc="0" locked="0" layoutInCell="1" allowOverlap="1" wp14:anchorId="7D99CE26" wp14:editId="10868AB5">
                <wp:simplePos x="0" y="0"/>
                <wp:positionH relativeFrom="column">
                  <wp:posOffset>3047365</wp:posOffset>
                </wp:positionH>
                <wp:positionV relativeFrom="paragraph">
                  <wp:posOffset>249819</wp:posOffset>
                </wp:positionV>
                <wp:extent cx="2809240" cy="635"/>
                <wp:effectExtent l="0" t="0" r="0" b="0"/>
                <wp:wrapNone/>
                <wp:docPr id="1034" name="Text Box 1034"/>
                <wp:cNvGraphicFramePr/>
                <a:graphic xmlns:a="http://schemas.openxmlformats.org/drawingml/2006/main">
                  <a:graphicData uri="http://schemas.microsoft.com/office/word/2010/wordprocessingShape">
                    <wps:wsp>
                      <wps:cNvSpPr txBox="1"/>
                      <wps:spPr>
                        <a:xfrm>
                          <a:off x="0" y="0"/>
                          <a:ext cx="2809240" cy="635"/>
                        </a:xfrm>
                        <a:prstGeom prst="rect">
                          <a:avLst/>
                        </a:prstGeom>
                        <a:solidFill>
                          <a:prstClr val="white"/>
                        </a:solidFill>
                        <a:ln>
                          <a:noFill/>
                        </a:ln>
                        <a:effectLst/>
                      </wps:spPr>
                      <wps:txbx>
                        <w:txbxContent>
                          <w:p w14:paraId="41B3B7BE" w14:textId="77777777" w:rsidR="00F7079F" w:rsidRPr="000A25D4" w:rsidRDefault="00F7079F" w:rsidP="00FC68DB">
                            <w:pPr>
                              <w:pStyle w:val="Beschriftung"/>
                              <w:rPr>
                                <w:noProof/>
                                <w:sz w:val="24"/>
                                <w:szCs w:val="26"/>
                              </w:rPr>
                            </w:pPr>
                            <w:bookmarkStart w:id="2076" w:name="_Toc3557139"/>
                            <w:bookmarkStart w:id="2077" w:name="_Toc34747392"/>
                            <w:bookmarkStart w:id="2078" w:name="_Toc76030590"/>
                            <w:bookmarkStart w:id="2079" w:name="_Toc86863546"/>
                            <w:bookmarkStart w:id="2080" w:name="_Toc86863635"/>
                            <w:r>
                              <w:t xml:space="preserve">Figure </w:t>
                            </w:r>
                            <w:r>
                              <w:fldChar w:fldCharType="begin"/>
                            </w:r>
                            <w:r>
                              <w:instrText xml:space="preserve"> SEQ Figure \* ARABIC </w:instrText>
                            </w:r>
                            <w:r>
                              <w:fldChar w:fldCharType="separate"/>
                            </w:r>
                            <w:r>
                              <w:rPr>
                                <w:noProof/>
                              </w:rPr>
                              <w:t>69</w:t>
                            </w:r>
                            <w:r>
                              <w:fldChar w:fldCharType="end"/>
                            </w:r>
                            <w:r>
                              <w:t xml:space="preserve">: </w:t>
                            </w:r>
                            <w:r w:rsidRPr="007055D9">
                              <w:t>Double Sided Double Overlap Weld</w:t>
                            </w:r>
                            <w:bookmarkEnd w:id="2076"/>
                            <w:bookmarkEnd w:id="2077"/>
                            <w:bookmarkEnd w:id="2078"/>
                            <w:bookmarkEnd w:id="2079"/>
                            <w:bookmarkEnd w:id="20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99CE26" id="Text Box 1034" o:spid="_x0000_s1045" type="#_x0000_t202" style="position:absolute;left:0;text-align:left;margin-left:239.95pt;margin-top:19.65pt;width:221.2pt;height:.05pt;z-index:251757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" stroked="f">
                <v:textbox style="mso-fit-shape-to-text:t" inset="0,0,0,0">
                  <w:txbxContent>
                    <w:p w14:paraId="41B3B7BE" w14:textId="77777777" w:rsidR="00F7079F" w:rsidRPr="000A25D4" w:rsidRDefault="00F7079F" w:rsidP="00FC68DB">
                      <w:pPr>
                        <w:pStyle w:val="Beschriftung"/>
                        <w:rPr>
                          <w:noProof/>
                          <w:sz w:val="24"/>
                          <w:szCs w:val="26"/>
                        </w:rPr>
                      </w:pPr>
                      <w:bookmarkStart w:id="2081" w:name="_Toc3557139"/>
                      <w:bookmarkStart w:id="2082" w:name="_Toc34747392"/>
                      <w:bookmarkStart w:id="2083" w:name="_Toc76030590"/>
                      <w:bookmarkStart w:id="2084" w:name="_Toc86863546"/>
                      <w:bookmarkStart w:id="2085" w:name="_Toc86863635"/>
                      <w:r>
                        <w:t xml:space="preserve">Figure </w:t>
                      </w:r>
                      <w:r>
                        <w:fldChar w:fldCharType="begin"/>
                      </w:r>
                      <w:r>
                        <w:instrText xml:space="preserve"> SEQ Figure \* ARABIC </w:instrText>
                      </w:r>
                      <w:r>
                        <w:fldChar w:fldCharType="separate"/>
                      </w:r>
                      <w:r>
                        <w:rPr>
                          <w:noProof/>
                        </w:rPr>
                        <w:t>69</w:t>
                      </w:r>
                      <w:r>
                        <w:fldChar w:fldCharType="end"/>
                      </w:r>
                      <w:r>
                        <w:t xml:space="preserve">: </w:t>
                      </w:r>
                      <w:r w:rsidRPr="007055D9">
                        <w:t>Double Sided Double Overlap Weld</w:t>
                      </w:r>
                      <w:bookmarkEnd w:id="2081"/>
                      <w:bookmarkEnd w:id="2082"/>
                      <w:bookmarkEnd w:id="2083"/>
                      <w:bookmarkEnd w:id="2084"/>
                      <w:bookmarkEnd w:id="2085"/>
                    </w:p>
                  </w:txbxContent>
                </v:textbox>
              </v:shape>
            </w:pict>
          </mc:Fallback>
        </mc:AlternateContent>
      </w:r>
    </w:p>
    <w:p w14:paraId="0195A0BD" w14:textId="77777777" w:rsidR="00FC68DB" w:rsidRPr="007055D9" w:rsidRDefault="00FC68DB" w:rsidP="00B202D2">
      <w:pPr>
        <w:pStyle w:val="berschrift5"/>
      </w:pPr>
      <w:r w:rsidRPr="007055D9">
        <w:lastRenderedPageBreak/>
        <w:t>Weld Parameters</w:t>
      </w:r>
    </w:p>
    <w:p w14:paraId="644424B6" w14:textId="77777777" w:rsidR="00FC68DB" w:rsidRPr="007055D9" w:rsidRDefault="00FC68DB" w:rsidP="00B202D2">
      <w:pPr>
        <w:keepNext/>
        <w:keepLines/>
      </w:pPr>
      <w:r>
        <w:rPr>
          <w:noProof/>
          <w:lang w:val="en-US"/>
        </w:rPr>
        <w:drawing>
          <wp:anchor distT="0" distB="0" distL="114300" distR="114300" simplePos="0" relativeHeight="251592704" behindDoc="0" locked="0" layoutInCell="1" allowOverlap="1" wp14:anchorId="148401D2" wp14:editId="27469461">
            <wp:simplePos x="0" y="0"/>
            <wp:positionH relativeFrom="column">
              <wp:posOffset>4318635</wp:posOffset>
            </wp:positionH>
            <wp:positionV relativeFrom="paragraph">
              <wp:posOffset>227965</wp:posOffset>
            </wp:positionV>
            <wp:extent cx="1280160" cy="737235"/>
            <wp:effectExtent l="0" t="0" r="0" b="0"/>
            <wp:wrapNone/>
            <wp:docPr id="162" name="Bild 172"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2" descr="DoubleOverlapWeld2Sides_v2"/>
                    <pic:cNvPicPr>
                      <a:picLocks noChangeAspect="1" noChangeArrowheads="1"/>
                    </pic:cNvPicPr>
                  </pic:nvPicPr>
                  <pic:blipFill>
                    <a:blip r:embed="rId206">
                      <a:extLst>
                        <a:ext uri="{28A0092B-C50C-407E-A947-70E740481C1C}">
                          <a14:useLocalDpi xmlns:a14="http://schemas.microsoft.com/office/drawing/2010/main" val="0"/>
                        </a:ext>
                      </a:extLst>
                    </a:blip>
                    <a:srcRect l="8043" t="54051" r="50000" b="-3566"/>
                    <a:stretch>
                      <a:fillRect/>
                    </a:stretch>
                  </pic:blipFill>
                  <pic:spPr bwMode="auto">
                    <a:xfrm>
                      <a:off x="0" y="0"/>
                      <a:ext cx="1280160" cy="73723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585536" behindDoc="0" locked="0" layoutInCell="1" allowOverlap="1" wp14:anchorId="59B724D4" wp14:editId="620CBFD1">
            <wp:simplePos x="0" y="0"/>
            <wp:positionH relativeFrom="column">
              <wp:posOffset>2892425</wp:posOffset>
            </wp:positionH>
            <wp:positionV relativeFrom="paragraph">
              <wp:posOffset>227330</wp:posOffset>
            </wp:positionV>
            <wp:extent cx="1291590" cy="812165"/>
            <wp:effectExtent l="0" t="0" r="0" b="0"/>
            <wp:wrapNone/>
            <wp:docPr id="161" name="Bild 171"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1" descr="DoubleOverlapWeld2Sides_v2"/>
                    <pic:cNvPicPr>
                      <a:picLocks noChangeAspect="1" noChangeArrowheads="1"/>
                    </pic:cNvPicPr>
                  </pic:nvPicPr>
                  <pic:blipFill>
                    <a:blip r:embed="rId207">
                      <a:extLst>
                        <a:ext uri="{28A0092B-C50C-407E-A947-70E740481C1C}">
                          <a14:useLocalDpi xmlns:a14="http://schemas.microsoft.com/office/drawing/2010/main" val="0"/>
                        </a:ext>
                      </a:extLst>
                    </a:blip>
                    <a:srcRect l="8043" r="50000" b="45949"/>
                    <a:stretch>
                      <a:fillRect/>
                    </a:stretch>
                  </pic:blipFill>
                  <pic:spPr bwMode="auto">
                    <a:xfrm>
                      <a:off x="0" y="0"/>
                      <a:ext cx="1291590" cy="8121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 xml:space="preserve">The parameters of the welds are the same for </w:t>
      </w:r>
      <w:proofErr w:type="gramStart"/>
      <w:r w:rsidRPr="007055D9">
        <w:t>all of</w:t>
      </w:r>
      <w:proofErr w:type="gramEnd"/>
      <w:r w:rsidRPr="007055D9">
        <w:t xml:space="preserve"> the welds on the connection:</w:t>
      </w:r>
    </w:p>
    <w:p w14:paraId="254140D9" w14:textId="77777777" w:rsidR="00FC68DB" w:rsidRPr="007055D9" w:rsidRDefault="00FC68DB" w:rsidP="00BA04B6">
      <w:pPr>
        <w:pStyle w:val="Aufzhlungszeichen"/>
        <w:keepNext/>
        <w:keepLines/>
        <w:numPr>
          <w:ilvl w:val="0"/>
          <w:numId w:val="11"/>
        </w:numPr>
      </w:pPr>
      <w:r w:rsidRPr="00D90771">
        <w:rPr>
          <w:sz w:val="24"/>
          <w:szCs w:val="28"/>
        </w:rPr>
        <w:t>a</w:t>
      </w:r>
      <w:r w:rsidRPr="00D90771">
        <w:rPr>
          <w:sz w:val="24"/>
          <w:szCs w:val="28"/>
          <w:vertAlign w:val="subscript"/>
        </w:rPr>
        <w:t>i</w:t>
      </w:r>
      <w:r w:rsidRPr="007055D9">
        <w:tab/>
      </w:r>
      <w:r w:rsidRPr="007055D9">
        <w:tab/>
        <w:t>Thickness of the weld (a-</w:t>
      </w:r>
      <w:r>
        <w:t>value, throat</w:t>
      </w:r>
      <w:r w:rsidRPr="007055D9">
        <w:t>)</w:t>
      </w:r>
    </w:p>
    <w:p w14:paraId="536184E5" w14:textId="77777777" w:rsidR="00FC68DB" w:rsidRPr="007055D9" w:rsidRDefault="00FC68DB" w:rsidP="00BA04B6">
      <w:pPr>
        <w:pStyle w:val="Aufzhlungszeichen"/>
        <w:keepNext/>
        <w:keepLines/>
        <w:numPr>
          <w:ilvl w:val="0"/>
          <w:numId w:val="11"/>
        </w:numPr>
      </w:pPr>
      <w:r w:rsidRPr="00D90771">
        <w:rPr>
          <w:sz w:val="24"/>
          <w:szCs w:val="28"/>
        </w:rPr>
        <w:t>d</w:t>
      </w:r>
      <w:r w:rsidRPr="00D90771">
        <w:rPr>
          <w:sz w:val="24"/>
          <w:szCs w:val="28"/>
          <w:vertAlign w:val="subscript"/>
        </w:rPr>
        <w:t>i</w:t>
      </w:r>
      <w:r w:rsidRPr="007055D9">
        <w:tab/>
      </w:r>
      <w:r w:rsidRPr="007055D9">
        <w:tab/>
        <w:t>Depth of the penetration</w:t>
      </w:r>
    </w:p>
    <w:p w14:paraId="5F342AA5" w14:textId="77777777" w:rsidR="00FC68DB" w:rsidRPr="007055D9" w:rsidRDefault="00FC68DB" w:rsidP="00BA04B6">
      <w:pPr>
        <w:pStyle w:val="Aufzhlungszeichen"/>
        <w:keepNext/>
        <w:keepLines/>
        <w:numPr>
          <w:ilvl w:val="0"/>
          <w:numId w:val="11"/>
        </w:numPr>
      </w:pPr>
      <w:r w:rsidRPr="006174AF">
        <w:rPr>
          <w:rFonts w:cs="Arial"/>
        </w:rPr>
        <w:t>β</w:t>
      </w:r>
      <w:proofErr w:type="spellStart"/>
      <w:r w:rsidRPr="00D90771">
        <w:rPr>
          <w:sz w:val="24"/>
          <w:szCs w:val="28"/>
          <w:vertAlign w:val="subscript"/>
        </w:rPr>
        <w:t>i</w:t>
      </w:r>
      <w:proofErr w:type="spellEnd"/>
      <w:r w:rsidRPr="00D90771">
        <w:rPr>
          <w:sz w:val="20"/>
        </w:rPr>
        <w:tab/>
      </w:r>
      <w:r w:rsidRPr="007055D9">
        <w:tab/>
        <w:t>Weld angle</w:t>
      </w:r>
    </w:p>
    <w:p w14:paraId="6F54D388" w14:textId="77777777" w:rsidR="00FC68DB" w:rsidRDefault="00FC68DB" w:rsidP="00B202D2">
      <w:r>
        <w:rPr>
          <w:noProof/>
          <w:lang w:val="en-US"/>
        </w:rPr>
        <mc:AlternateContent>
          <mc:Choice Requires="wps">
            <w:drawing>
              <wp:anchor distT="0" distB="0" distL="114300" distR="114300" simplePos="0" relativeHeight="251764736" behindDoc="0" locked="0" layoutInCell="1" allowOverlap="1" wp14:anchorId="1E2796DC" wp14:editId="6FD338E8">
                <wp:simplePos x="0" y="0"/>
                <wp:positionH relativeFrom="column">
                  <wp:posOffset>2265944</wp:posOffset>
                </wp:positionH>
                <wp:positionV relativeFrom="paragraph">
                  <wp:posOffset>140335</wp:posOffset>
                </wp:positionV>
                <wp:extent cx="3459614" cy="635"/>
                <wp:effectExtent l="0" t="0" r="7620" b="0"/>
                <wp:wrapNone/>
                <wp:docPr id="1035" name="Text Box 1035"/>
                <wp:cNvGraphicFramePr/>
                <a:graphic xmlns:a="http://schemas.openxmlformats.org/drawingml/2006/main">
                  <a:graphicData uri="http://schemas.microsoft.com/office/word/2010/wordprocessingShape">
                    <wps:wsp>
                      <wps:cNvSpPr txBox="1"/>
                      <wps:spPr>
                        <a:xfrm>
                          <a:off x="0" y="0"/>
                          <a:ext cx="3459614" cy="635"/>
                        </a:xfrm>
                        <a:prstGeom prst="rect">
                          <a:avLst/>
                        </a:prstGeom>
                        <a:solidFill>
                          <a:prstClr val="white"/>
                        </a:solidFill>
                        <a:ln>
                          <a:noFill/>
                        </a:ln>
                        <a:effectLst/>
                      </wps:spPr>
                      <wps:txbx>
                        <w:txbxContent>
                          <w:p w14:paraId="662B44A1" w14:textId="77777777" w:rsidR="00F7079F" w:rsidRPr="00F739B3" w:rsidRDefault="00F7079F" w:rsidP="00FC68DB">
                            <w:pPr>
                              <w:pStyle w:val="Beschriftung"/>
                              <w:rPr>
                                <w:noProof/>
                                <w:szCs w:val="24"/>
                              </w:rPr>
                            </w:pPr>
                            <w:bookmarkStart w:id="2086" w:name="_Toc3557140"/>
                            <w:bookmarkStart w:id="2087" w:name="_Toc34747393"/>
                            <w:bookmarkStart w:id="2088" w:name="_Toc76030591"/>
                            <w:bookmarkStart w:id="2089" w:name="_Toc86863547"/>
                            <w:bookmarkStart w:id="2090" w:name="_Toc86863636"/>
                            <w:r>
                              <w:t xml:space="preserve">Figure </w:t>
                            </w:r>
                            <w:r>
                              <w:fldChar w:fldCharType="begin"/>
                            </w:r>
                            <w:r>
                              <w:instrText xml:space="preserve"> SEQ Figure \* ARABIC </w:instrText>
                            </w:r>
                            <w:r>
                              <w:fldChar w:fldCharType="separate"/>
                            </w:r>
                            <w:r>
                              <w:rPr>
                                <w:noProof/>
                              </w:rPr>
                              <w:t>70</w:t>
                            </w:r>
                            <w:r>
                              <w:fldChar w:fldCharType="end"/>
                            </w:r>
                            <w:r>
                              <w:t xml:space="preserve">: Parameters of </w:t>
                            </w:r>
                            <w:r w:rsidRPr="007055D9">
                              <w:t>Double Sided Double Overlap Weld</w:t>
                            </w:r>
                            <w:bookmarkEnd w:id="2086"/>
                            <w:bookmarkEnd w:id="2087"/>
                            <w:bookmarkEnd w:id="2088"/>
                            <w:bookmarkEnd w:id="2089"/>
                            <w:bookmarkEnd w:id="20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E2796DC" id="Text Box 1035" o:spid="_x0000_s1046" type="#_x0000_t202" style="position:absolute;left:0;text-align:left;margin-left:178.4pt;margin-top:11.05pt;width:272.4pt;height:.05pt;z-index:2517647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" stroked="f">
                <v:textbox style="mso-fit-shape-to-text:t" inset="0,0,0,0">
                  <w:txbxContent>
                    <w:p w14:paraId="662B44A1" w14:textId="77777777" w:rsidR="00F7079F" w:rsidRPr="00F739B3" w:rsidRDefault="00F7079F" w:rsidP="00FC68DB">
                      <w:pPr>
                        <w:pStyle w:val="Beschriftung"/>
                        <w:rPr>
                          <w:noProof/>
                          <w:szCs w:val="24"/>
                        </w:rPr>
                      </w:pPr>
                      <w:bookmarkStart w:id="2091" w:name="_Toc3557140"/>
                      <w:bookmarkStart w:id="2092" w:name="_Toc34747393"/>
                      <w:bookmarkStart w:id="2093" w:name="_Toc76030591"/>
                      <w:bookmarkStart w:id="2094" w:name="_Toc86863547"/>
                      <w:bookmarkStart w:id="2095" w:name="_Toc86863636"/>
                      <w:r>
                        <w:t xml:space="preserve">Figure </w:t>
                      </w:r>
                      <w:r>
                        <w:fldChar w:fldCharType="begin"/>
                      </w:r>
                      <w:r>
                        <w:instrText xml:space="preserve"> SEQ Figure \* ARABIC </w:instrText>
                      </w:r>
                      <w:r>
                        <w:fldChar w:fldCharType="separate"/>
                      </w:r>
                      <w:r>
                        <w:rPr>
                          <w:noProof/>
                        </w:rPr>
                        <w:t>70</w:t>
                      </w:r>
                      <w:r>
                        <w:fldChar w:fldCharType="end"/>
                      </w:r>
                      <w:r>
                        <w:t xml:space="preserve">: Parameters of </w:t>
                      </w:r>
                      <w:r w:rsidRPr="007055D9">
                        <w:t>Double Sided Double Overlap Weld</w:t>
                      </w:r>
                      <w:bookmarkEnd w:id="2091"/>
                      <w:bookmarkEnd w:id="2092"/>
                      <w:bookmarkEnd w:id="2093"/>
                      <w:bookmarkEnd w:id="2094"/>
                      <w:bookmarkEnd w:id="2095"/>
                    </w:p>
                  </w:txbxContent>
                </v:textbox>
              </v:shape>
            </w:pict>
          </mc:Fallback>
        </mc:AlternateContent>
      </w:r>
    </w:p>
    <w:p w14:paraId="2443EF36" w14:textId="77777777" w:rsidR="00FC68DB" w:rsidRDefault="00FC68DB" w:rsidP="00B202D2"/>
    <w:p w14:paraId="5D3CA62F" w14:textId="77777777" w:rsidR="00FC68DB" w:rsidRPr="007055D9" w:rsidRDefault="00FC68DB" w:rsidP="00B202D2">
      <w:r w:rsidRPr="007055D9">
        <w:t>For the penetration</w:t>
      </w:r>
      <w:r>
        <w:t>,</w:t>
      </w:r>
      <w:r w:rsidRPr="007055D9">
        <w:t xml:space="preserve"> the ratio </w:t>
      </w:r>
      <w:proofErr w:type="spellStart"/>
      <w:r w:rsidRPr="007055D9">
        <w:rPr>
          <w:rStyle w:val="TextZchn"/>
          <w:rFonts w:eastAsia="Calibri"/>
        </w:rPr>
        <w:t>η</w:t>
      </w:r>
      <w:r w:rsidRPr="007055D9">
        <w:rPr>
          <w:rStyle w:val="TextZchn"/>
          <w:rFonts w:eastAsia="Calibri"/>
          <w:vertAlign w:val="subscript"/>
        </w:rPr>
        <w:t>i</w:t>
      </w:r>
      <w:proofErr w:type="spellEnd"/>
      <w:r w:rsidRPr="007055D9">
        <w:t xml:space="preserve"> of the penetration depth to the sheet thickness is specified inside the χMCF file.</w:t>
      </w:r>
    </w:p>
    <w:p w14:paraId="7AC0426C" w14:textId="77777777" w:rsidR="00FC68DB" w:rsidRPr="007055D9" w:rsidRDefault="00FC68DB" w:rsidP="00B202D2">
      <w:r w:rsidRPr="007055D9">
        <w:t xml:space="preserve">This is computed by </w:t>
      </w:r>
      <w:r w:rsidRPr="007055D9">
        <w:rPr>
          <w:position w:val="-32"/>
        </w:rPr>
        <w:object w:dxaOrig="1240" w:dyaOrig="700" w14:anchorId="1E553300">
          <v:shape id="_x0000_i1030" type="#_x0000_t75" style="width:61.1pt;height:37.65pt" o:ole="">
            <v:imagedata r:id="rId189" o:title=""/>
          </v:shape>
          <o:OLEObject Type="Embed" ProgID="Equation.3" ShapeID="_x0000_i1030" DrawAspect="Content" ObjectID="_1697481775" r:id="rId208"/>
        </w:object>
      </w:r>
      <w:r w:rsidRPr="007055D9">
        <w:t xml:space="preserve"> where index </w:t>
      </w:r>
      <w:proofErr w:type="spellStart"/>
      <w:r w:rsidRPr="007055D9">
        <w:rPr>
          <w:rStyle w:val="TextZchn"/>
          <w:rFonts w:eastAsia="Calibri"/>
          <w:i/>
        </w:rPr>
        <w:t>i</w:t>
      </w:r>
      <w:proofErr w:type="spellEnd"/>
      <w:r w:rsidRPr="007055D9">
        <w:rPr>
          <w:i/>
        </w:rPr>
        <w:t xml:space="preserve"> </w:t>
      </w:r>
      <w:r w:rsidRPr="007055D9">
        <w:t xml:space="preserve">is specifying the weld index and index </w:t>
      </w:r>
      <w:r w:rsidRPr="007055D9">
        <w:rPr>
          <w:rStyle w:val="TextZchn"/>
          <w:rFonts w:eastAsia="Calibri"/>
          <w:i/>
        </w:rPr>
        <w:t xml:space="preserve">j </w:t>
      </w:r>
      <w:r w:rsidRPr="007055D9">
        <w:t>is defined by the sheet index of the welded sheet related to the weld.</w:t>
      </w:r>
    </w:p>
    <w:p w14:paraId="3CC111E9" w14:textId="77777777" w:rsidR="00FC68DB" w:rsidRPr="007055D9" w:rsidRDefault="00FC68DB" w:rsidP="00B202D2">
      <w:pPr>
        <w:keepNext/>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FC68DB" w:rsidRPr="007055D9" w14:paraId="06B91A1A" w14:textId="77777777" w:rsidTr="00FC68DB">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D8E80B" w14:textId="77777777" w:rsidR="00FC68DB" w:rsidRPr="007055D9" w:rsidRDefault="00FC68DB" w:rsidP="00B202D2">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4AC403" w14:textId="77777777" w:rsidR="00FC68DB" w:rsidRPr="007055D9" w:rsidRDefault="00FC68DB" w:rsidP="00B202D2">
            <w:pPr>
              <w:keepNext/>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84E9503" w14:textId="77777777" w:rsidR="00FC68DB" w:rsidRPr="007055D9" w:rsidRDefault="00FC68DB" w:rsidP="00B202D2">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B7598D" w14:textId="77777777" w:rsidR="00FC68DB" w:rsidRPr="007055D9" w:rsidRDefault="00FC68DB" w:rsidP="00B202D2">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F3384F" w14:textId="77777777" w:rsidR="00FC68DB" w:rsidRPr="007055D9" w:rsidRDefault="00FC68DB" w:rsidP="00B202D2">
            <w:pPr>
              <w:keepNext/>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2C4107C" w14:textId="77777777" w:rsidR="00FC68DB" w:rsidRPr="007055D9" w:rsidRDefault="00FC68DB" w:rsidP="00B202D2">
            <w:pPr>
              <w:keepNext/>
              <w:rPr>
                <w:b/>
                <w:i/>
              </w:rPr>
            </w:pPr>
            <w:r w:rsidRPr="007055D9">
              <w:rPr>
                <w:b/>
                <w:i/>
              </w:rPr>
              <w:t>Default Value</w:t>
            </w:r>
          </w:p>
        </w:tc>
      </w:tr>
      <w:tr w:rsidR="00FC68DB" w:rsidRPr="007055D9" w14:paraId="66F9B9C8" w14:textId="77777777" w:rsidTr="00FC68DB">
        <w:trPr>
          <w:jc w:val="center"/>
        </w:trPr>
        <w:tc>
          <w:tcPr>
            <w:tcW w:w="1192" w:type="dxa"/>
            <w:shd w:val="clear" w:color="auto" w:fill="auto"/>
            <w:vAlign w:val="bottom"/>
          </w:tcPr>
          <w:p w14:paraId="062AFBA4" w14:textId="77777777" w:rsidR="00FC68DB" w:rsidRPr="005C10AF" w:rsidRDefault="00FC68DB" w:rsidP="00B202D2">
            <w:pPr>
              <w:keepNext/>
              <w:rPr>
                <w:sz w:val="20"/>
                <w:szCs w:val="20"/>
              </w:rPr>
            </w:pPr>
            <w:r>
              <w:rPr>
                <w:sz w:val="20"/>
                <w:szCs w:val="20"/>
              </w:rPr>
              <w:t>a</w:t>
            </w:r>
          </w:p>
        </w:tc>
        <w:tc>
          <w:tcPr>
            <w:tcW w:w="1517" w:type="dxa"/>
            <w:shd w:val="clear" w:color="auto" w:fill="auto"/>
            <w:vAlign w:val="bottom"/>
          </w:tcPr>
          <w:p w14:paraId="3A046BCA" w14:textId="77777777" w:rsidR="00FC68DB" w:rsidRPr="005C10AF" w:rsidRDefault="00FC68DB" w:rsidP="00B202D2">
            <w:pPr>
              <w:keepNext/>
              <w:rPr>
                <w:sz w:val="20"/>
                <w:szCs w:val="20"/>
              </w:rPr>
            </w:pPr>
            <w:r>
              <w:rPr>
                <w:sz w:val="20"/>
                <w:szCs w:val="20"/>
              </w:rPr>
              <w:t>t</w:t>
            </w:r>
            <w:r w:rsidRPr="005C10AF">
              <w:rPr>
                <w:sz w:val="20"/>
                <w:szCs w:val="20"/>
              </w:rPr>
              <w:t>hickness</w:t>
            </w:r>
          </w:p>
        </w:tc>
        <w:tc>
          <w:tcPr>
            <w:tcW w:w="1400" w:type="dxa"/>
            <w:shd w:val="clear" w:color="auto" w:fill="auto"/>
            <w:vAlign w:val="bottom"/>
          </w:tcPr>
          <w:p w14:paraId="56A7FA79" w14:textId="77777777" w:rsidR="00FC68DB" w:rsidRPr="005C10AF" w:rsidRDefault="00FC68DB" w:rsidP="00B202D2">
            <w:pPr>
              <w:keepNext/>
              <w:rPr>
                <w:sz w:val="20"/>
                <w:szCs w:val="20"/>
              </w:rPr>
            </w:pPr>
            <w:r w:rsidRPr="005C10AF">
              <w:rPr>
                <w:sz w:val="20"/>
                <w:szCs w:val="20"/>
              </w:rPr>
              <w:t>2</w:t>
            </w:r>
          </w:p>
        </w:tc>
        <w:tc>
          <w:tcPr>
            <w:tcW w:w="1474" w:type="dxa"/>
            <w:shd w:val="clear" w:color="auto" w:fill="auto"/>
            <w:vAlign w:val="bottom"/>
          </w:tcPr>
          <w:p w14:paraId="0540E8D9" w14:textId="77777777" w:rsidR="00FC68DB" w:rsidRPr="005C10AF" w:rsidRDefault="00FC68DB" w:rsidP="00B202D2">
            <w:pPr>
              <w:keepNext/>
              <w:rPr>
                <w:sz w:val="20"/>
                <w:szCs w:val="20"/>
              </w:rPr>
            </w:pPr>
            <w:r w:rsidRPr="005C10AF">
              <w:rPr>
                <w:sz w:val="20"/>
                <w:szCs w:val="20"/>
              </w:rPr>
              <w:t>≥ 0</w:t>
            </w:r>
          </w:p>
        </w:tc>
        <w:tc>
          <w:tcPr>
            <w:tcW w:w="1474" w:type="dxa"/>
            <w:shd w:val="clear" w:color="auto" w:fill="auto"/>
            <w:vAlign w:val="bottom"/>
          </w:tcPr>
          <w:p w14:paraId="26318E19" w14:textId="77777777" w:rsidR="00FC68DB" w:rsidRPr="005C10AF" w:rsidRDefault="00FC68DB" w:rsidP="00B202D2">
            <w:pPr>
              <w:keepNext/>
              <w:rPr>
                <w:sz w:val="20"/>
                <w:szCs w:val="20"/>
              </w:rPr>
            </w:pPr>
            <w:r>
              <w:rPr>
                <w:sz w:val="20"/>
                <w:szCs w:val="20"/>
              </w:rPr>
              <w:t>Optional</w:t>
            </w:r>
          </w:p>
        </w:tc>
        <w:tc>
          <w:tcPr>
            <w:tcW w:w="1474" w:type="dxa"/>
            <w:shd w:val="clear" w:color="auto" w:fill="auto"/>
            <w:vAlign w:val="bottom"/>
          </w:tcPr>
          <w:p w14:paraId="56251093" w14:textId="77777777" w:rsidR="00FC68DB" w:rsidRPr="005C10AF" w:rsidRDefault="00FC68DB" w:rsidP="00B202D2">
            <w:pPr>
              <w:keepNext/>
              <w:rPr>
                <w:sz w:val="20"/>
                <w:szCs w:val="20"/>
              </w:rPr>
            </w:pPr>
            <w:r>
              <w:rPr>
                <w:sz w:val="20"/>
                <w:szCs w:val="20"/>
              </w:rPr>
              <w:t>-</w:t>
            </w:r>
          </w:p>
        </w:tc>
      </w:tr>
      <w:tr w:rsidR="00FC68DB" w:rsidRPr="007055D9" w14:paraId="5418DABA" w14:textId="77777777" w:rsidTr="00FC68DB">
        <w:trPr>
          <w:jc w:val="center"/>
        </w:trPr>
        <w:tc>
          <w:tcPr>
            <w:tcW w:w="1192" w:type="dxa"/>
            <w:shd w:val="clear" w:color="auto" w:fill="auto"/>
            <w:vAlign w:val="bottom"/>
          </w:tcPr>
          <w:p w14:paraId="15591A74" w14:textId="77777777" w:rsidR="00FC68DB" w:rsidRPr="00EF121E" w:rsidRDefault="00FC68DB" w:rsidP="00B202D2">
            <w:pPr>
              <w:keepNext/>
              <w:rPr>
                <w:sz w:val="20"/>
                <w:szCs w:val="20"/>
              </w:rPr>
            </w:pPr>
            <w:r w:rsidRPr="00D977AB">
              <w:rPr>
                <w:sz w:val="20"/>
                <w:szCs w:val="20"/>
              </w:rPr>
              <w:t>β</w:t>
            </w:r>
          </w:p>
        </w:tc>
        <w:tc>
          <w:tcPr>
            <w:tcW w:w="1517" w:type="dxa"/>
            <w:shd w:val="clear" w:color="auto" w:fill="auto"/>
            <w:vAlign w:val="bottom"/>
          </w:tcPr>
          <w:p w14:paraId="1658A418" w14:textId="77777777" w:rsidR="00FC68DB" w:rsidRPr="005C10AF" w:rsidRDefault="00FC68DB" w:rsidP="00B202D2">
            <w:pPr>
              <w:keepNext/>
              <w:rPr>
                <w:sz w:val="20"/>
                <w:szCs w:val="20"/>
              </w:rPr>
            </w:pPr>
            <w:r>
              <w:rPr>
                <w:sz w:val="20"/>
                <w:szCs w:val="20"/>
              </w:rPr>
              <w:t>a</w:t>
            </w:r>
            <w:r w:rsidRPr="005C10AF">
              <w:rPr>
                <w:sz w:val="20"/>
                <w:szCs w:val="20"/>
              </w:rPr>
              <w:t>ngle</w:t>
            </w:r>
          </w:p>
        </w:tc>
        <w:tc>
          <w:tcPr>
            <w:tcW w:w="1400" w:type="dxa"/>
            <w:shd w:val="clear" w:color="auto" w:fill="auto"/>
            <w:vAlign w:val="bottom"/>
          </w:tcPr>
          <w:p w14:paraId="619BD8ED" w14:textId="77777777" w:rsidR="00FC68DB" w:rsidRPr="005C10AF" w:rsidRDefault="00FC68DB" w:rsidP="00B202D2">
            <w:pPr>
              <w:keepNext/>
              <w:rPr>
                <w:sz w:val="20"/>
                <w:szCs w:val="20"/>
              </w:rPr>
            </w:pPr>
            <w:r w:rsidRPr="005C10AF">
              <w:rPr>
                <w:sz w:val="20"/>
                <w:szCs w:val="20"/>
              </w:rPr>
              <w:t>0 – 2</w:t>
            </w:r>
          </w:p>
        </w:tc>
        <w:tc>
          <w:tcPr>
            <w:tcW w:w="1474" w:type="dxa"/>
            <w:shd w:val="clear" w:color="auto" w:fill="auto"/>
            <w:vAlign w:val="bottom"/>
          </w:tcPr>
          <w:p w14:paraId="32DDDC62" w14:textId="77777777" w:rsidR="00FC68DB" w:rsidRPr="005C10AF" w:rsidRDefault="00FC68DB" w:rsidP="00B202D2">
            <w:pPr>
              <w:keepNext/>
              <w:rPr>
                <w:sz w:val="20"/>
                <w:szCs w:val="20"/>
              </w:rPr>
            </w:pPr>
            <w:r w:rsidRPr="005C10AF">
              <w:rPr>
                <w:sz w:val="20"/>
                <w:szCs w:val="20"/>
              </w:rPr>
              <w:t>≥ 0</w:t>
            </w:r>
          </w:p>
        </w:tc>
        <w:tc>
          <w:tcPr>
            <w:tcW w:w="1474" w:type="dxa"/>
            <w:shd w:val="clear" w:color="auto" w:fill="auto"/>
            <w:vAlign w:val="bottom"/>
          </w:tcPr>
          <w:p w14:paraId="045C5EBE" w14:textId="77777777" w:rsidR="00FC68DB" w:rsidRPr="005C10AF" w:rsidRDefault="00FC68DB" w:rsidP="00B202D2">
            <w:pPr>
              <w:keepNext/>
              <w:rPr>
                <w:sz w:val="20"/>
                <w:szCs w:val="20"/>
              </w:rPr>
            </w:pPr>
            <w:r w:rsidRPr="005C10AF">
              <w:rPr>
                <w:sz w:val="20"/>
                <w:szCs w:val="20"/>
              </w:rPr>
              <w:t>Optional</w:t>
            </w:r>
          </w:p>
        </w:tc>
        <w:tc>
          <w:tcPr>
            <w:tcW w:w="1474" w:type="dxa"/>
            <w:shd w:val="clear" w:color="auto" w:fill="auto"/>
            <w:vAlign w:val="bottom"/>
          </w:tcPr>
          <w:p w14:paraId="66AB48E8" w14:textId="77777777" w:rsidR="00FC68DB" w:rsidRPr="005C10AF" w:rsidRDefault="00FC68DB" w:rsidP="00B202D2">
            <w:pPr>
              <w:keepNext/>
              <w:rPr>
                <w:sz w:val="20"/>
                <w:szCs w:val="20"/>
              </w:rPr>
            </w:pPr>
            <w:r w:rsidRPr="005C10AF">
              <w:rPr>
                <w:sz w:val="20"/>
                <w:szCs w:val="20"/>
              </w:rPr>
              <w:t>45 [</w:t>
            </w:r>
            <w:proofErr w:type="spellStart"/>
            <w:r w:rsidRPr="005C10AF">
              <w:rPr>
                <w:sz w:val="20"/>
                <w:szCs w:val="20"/>
              </w:rPr>
              <w:t>deg</w:t>
            </w:r>
            <w:proofErr w:type="spellEnd"/>
            <w:r w:rsidRPr="005C10AF">
              <w:rPr>
                <w:sz w:val="20"/>
                <w:szCs w:val="20"/>
              </w:rPr>
              <w:t>]</w:t>
            </w:r>
          </w:p>
        </w:tc>
      </w:tr>
      <w:tr w:rsidR="00FC68DB" w:rsidRPr="007055D9" w14:paraId="0D72C0CE" w14:textId="77777777" w:rsidTr="00FC68DB">
        <w:trPr>
          <w:jc w:val="center"/>
        </w:trPr>
        <w:tc>
          <w:tcPr>
            <w:tcW w:w="1192" w:type="dxa"/>
            <w:shd w:val="clear" w:color="auto" w:fill="auto"/>
            <w:vAlign w:val="bottom"/>
          </w:tcPr>
          <w:p w14:paraId="588BE15E" w14:textId="77777777" w:rsidR="00FC68DB" w:rsidRPr="005C10AF" w:rsidRDefault="00FC68DB" w:rsidP="00B202D2">
            <w:pPr>
              <w:keepNext/>
              <w:rPr>
                <w:sz w:val="20"/>
                <w:szCs w:val="20"/>
              </w:rPr>
            </w:pPr>
            <w:r w:rsidRPr="005C10AF">
              <w:rPr>
                <w:sz w:val="20"/>
                <w:szCs w:val="20"/>
              </w:rPr>
              <w:t>η</w:t>
            </w:r>
            <w:r w:rsidRPr="005C10AF" w:rsidDel="00700CE6">
              <w:rPr>
                <w:sz w:val="20"/>
                <w:szCs w:val="20"/>
              </w:rPr>
              <w:t xml:space="preserve"> </w:t>
            </w:r>
          </w:p>
        </w:tc>
        <w:tc>
          <w:tcPr>
            <w:tcW w:w="1517" w:type="dxa"/>
            <w:shd w:val="clear" w:color="auto" w:fill="auto"/>
            <w:vAlign w:val="bottom"/>
          </w:tcPr>
          <w:p w14:paraId="0951BE26" w14:textId="77777777" w:rsidR="00FC68DB" w:rsidRPr="005C10AF" w:rsidRDefault="00FC68DB" w:rsidP="00B202D2">
            <w:pPr>
              <w:keepNext/>
              <w:rPr>
                <w:sz w:val="20"/>
                <w:szCs w:val="20"/>
              </w:rPr>
            </w:pPr>
            <w:r>
              <w:rPr>
                <w:sz w:val="20"/>
                <w:szCs w:val="20"/>
              </w:rPr>
              <w:t>penetration</w:t>
            </w:r>
          </w:p>
        </w:tc>
        <w:tc>
          <w:tcPr>
            <w:tcW w:w="1400" w:type="dxa"/>
            <w:shd w:val="clear" w:color="auto" w:fill="auto"/>
            <w:vAlign w:val="bottom"/>
          </w:tcPr>
          <w:p w14:paraId="1FF879F8" w14:textId="77777777" w:rsidR="00FC68DB" w:rsidRPr="005C10AF" w:rsidRDefault="00FC68DB" w:rsidP="00B202D2">
            <w:pPr>
              <w:keepNext/>
              <w:rPr>
                <w:sz w:val="20"/>
                <w:szCs w:val="20"/>
              </w:rPr>
            </w:pPr>
            <w:r w:rsidRPr="005C10AF">
              <w:rPr>
                <w:sz w:val="20"/>
                <w:szCs w:val="20"/>
              </w:rPr>
              <w:t>0 – 2</w:t>
            </w:r>
          </w:p>
        </w:tc>
        <w:tc>
          <w:tcPr>
            <w:tcW w:w="1474" w:type="dxa"/>
            <w:shd w:val="clear" w:color="auto" w:fill="auto"/>
            <w:vAlign w:val="bottom"/>
          </w:tcPr>
          <w:p w14:paraId="1A6BE17C" w14:textId="77777777" w:rsidR="00FC68DB" w:rsidRPr="005C10AF" w:rsidRDefault="00FC68DB" w:rsidP="00B202D2">
            <w:pPr>
              <w:keepNext/>
              <w:rPr>
                <w:sz w:val="20"/>
                <w:szCs w:val="20"/>
              </w:rPr>
            </w:pPr>
            <w:r w:rsidRPr="005C10AF">
              <w:rPr>
                <w:sz w:val="20"/>
                <w:szCs w:val="20"/>
              </w:rPr>
              <w:t>0 ≤ η ≤ 1</w:t>
            </w:r>
          </w:p>
        </w:tc>
        <w:tc>
          <w:tcPr>
            <w:tcW w:w="1474" w:type="dxa"/>
            <w:shd w:val="clear" w:color="auto" w:fill="auto"/>
            <w:vAlign w:val="bottom"/>
          </w:tcPr>
          <w:p w14:paraId="37B602FA" w14:textId="77777777" w:rsidR="00FC68DB" w:rsidRPr="005C10AF" w:rsidRDefault="00FC68DB" w:rsidP="00B202D2">
            <w:pPr>
              <w:keepNext/>
              <w:rPr>
                <w:sz w:val="20"/>
                <w:szCs w:val="20"/>
              </w:rPr>
            </w:pPr>
            <w:r w:rsidRPr="005C10AF">
              <w:rPr>
                <w:sz w:val="20"/>
                <w:szCs w:val="20"/>
              </w:rPr>
              <w:t>Optional</w:t>
            </w:r>
            <w:r w:rsidRPr="005C10AF" w:rsidDel="00700CE6">
              <w:rPr>
                <w:sz w:val="20"/>
                <w:szCs w:val="20"/>
              </w:rPr>
              <w:t xml:space="preserve"> </w:t>
            </w:r>
          </w:p>
        </w:tc>
        <w:tc>
          <w:tcPr>
            <w:tcW w:w="1474" w:type="dxa"/>
            <w:shd w:val="clear" w:color="auto" w:fill="auto"/>
            <w:vAlign w:val="bottom"/>
          </w:tcPr>
          <w:p w14:paraId="5C9CFBBF" w14:textId="77777777" w:rsidR="00FC68DB" w:rsidRPr="005C10AF" w:rsidRDefault="00FC68DB" w:rsidP="00B202D2">
            <w:pPr>
              <w:keepNext/>
              <w:rPr>
                <w:sz w:val="20"/>
                <w:szCs w:val="20"/>
              </w:rPr>
            </w:pPr>
            <w:r w:rsidRPr="005C10AF">
              <w:rPr>
                <w:sz w:val="20"/>
                <w:szCs w:val="20"/>
              </w:rPr>
              <w:t>0</w:t>
            </w:r>
          </w:p>
        </w:tc>
      </w:tr>
    </w:tbl>
    <w:p w14:paraId="065B6054" w14:textId="0336943E" w:rsidR="00FC68DB" w:rsidRDefault="00FC68DB" w:rsidP="00B202D2">
      <w:pPr>
        <w:pStyle w:val="Beschriftung"/>
        <w:spacing w:before="120"/>
      </w:pPr>
      <w:bookmarkStart w:id="2096" w:name="_Toc3566508"/>
      <w:bookmarkStart w:id="2097" w:name="_Toc34747510"/>
      <w:bookmarkStart w:id="2098" w:name="_Toc77095969"/>
      <w:r>
        <w:t xml:space="preserve">Table </w:t>
      </w:r>
      <w:r>
        <w:fldChar w:fldCharType="begin"/>
      </w:r>
      <w:r>
        <w:instrText xml:space="preserve"> SEQ Table \* ARABIC </w:instrText>
      </w:r>
      <w:r>
        <w:fldChar w:fldCharType="separate"/>
      </w:r>
      <w:r w:rsidR="008116BB">
        <w:rPr>
          <w:noProof/>
        </w:rPr>
        <w:t>110</w:t>
      </w:r>
      <w:r>
        <w:fldChar w:fldCharType="end"/>
      </w:r>
      <w:r>
        <w:t xml:space="preserve">: Parameters of </w:t>
      </w:r>
      <w:proofErr w:type="gramStart"/>
      <w:r w:rsidRPr="007055D9">
        <w:t>Double Sided</w:t>
      </w:r>
      <w:proofErr w:type="gramEnd"/>
      <w:r w:rsidRPr="007055D9">
        <w:t xml:space="preserve"> Double Overlap Weld</w:t>
      </w:r>
      <w:bookmarkEnd w:id="2096"/>
      <w:bookmarkEnd w:id="2097"/>
      <w:bookmarkEnd w:id="2098"/>
    </w:p>
    <w:p w14:paraId="7A8B208C" w14:textId="77777777" w:rsidR="00FC68DB" w:rsidRPr="007055D9" w:rsidRDefault="00FC68DB" w:rsidP="00B202D2">
      <w:pPr>
        <w:spacing w:before="120"/>
      </w:pPr>
      <w:r w:rsidRPr="007055D9">
        <w:t>All other parameters are provided by the model itself and are partially used to specify parameters of the weld.</w:t>
      </w:r>
    </w:p>
    <w:p w14:paraId="466C973E" w14:textId="77777777" w:rsidR="00FC68DB" w:rsidRPr="007055D9" w:rsidRDefault="00FC68DB" w:rsidP="00B202D2">
      <w:pPr>
        <w:pStyle w:val="berschrift4"/>
      </w:pPr>
      <w:bookmarkStart w:id="2099" w:name="_Toc338939196"/>
      <w:bookmarkStart w:id="2100" w:name="_Toc3557040"/>
      <w:bookmarkStart w:id="2101" w:name="_Toc34747290"/>
      <w:bookmarkStart w:id="2102" w:name="_Toc77102109"/>
      <w:r w:rsidRPr="007055D9">
        <w:t>Attributes</w:t>
      </w:r>
      <w:bookmarkEnd w:id="2099"/>
      <w:bookmarkEnd w:id="2100"/>
      <w:bookmarkEnd w:id="2101"/>
      <w:bookmarkEnd w:id="2102"/>
    </w:p>
    <w:p w14:paraId="4EF2ED14" w14:textId="77777777" w:rsidR="00FC68DB" w:rsidRPr="007055D9" w:rsidRDefault="00FC68DB" w:rsidP="00B202D2">
      <w:pPr>
        <w:pStyle w:val="berschrift5"/>
      </w:pPr>
      <w:bookmarkStart w:id="2103" w:name="_Toc338939198"/>
      <w:r w:rsidRPr="007055D9">
        <w:t xml:space="preserve">Attribute </w:t>
      </w:r>
      <w:r>
        <w:t>"</w:t>
      </w:r>
      <w:r w:rsidRPr="007055D9">
        <w:t>base</w:t>
      </w:r>
      <w:bookmarkEnd w:id="2103"/>
      <w:r>
        <w:t>"</w:t>
      </w:r>
    </w:p>
    <w:p w14:paraId="587E0403"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756CC892" w14:textId="77777777" w:rsidR="00FC68DB" w:rsidRPr="007055D9" w:rsidRDefault="00FC68DB" w:rsidP="00B202D2">
      <w:pPr>
        <w:pStyle w:val="berschrift5"/>
      </w:pPr>
      <w:bookmarkStart w:id="2104" w:name="_Toc338939199"/>
      <w:r w:rsidRPr="007055D9">
        <w:t xml:space="preserve">Attribute </w:t>
      </w:r>
      <w:r>
        <w:t>"</w:t>
      </w:r>
      <w:r w:rsidRPr="007055D9">
        <w:t>technology</w:t>
      </w:r>
      <w:bookmarkEnd w:id="2104"/>
      <w:r>
        <w:t>"</w:t>
      </w:r>
    </w:p>
    <w:p w14:paraId="69576EF0"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5A47EE96" w14:textId="77777777" w:rsidR="00FC68DB" w:rsidRPr="007055D9" w:rsidRDefault="00FC68DB" w:rsidP="00BA04B6">
      <w:pPr>
        <w:pStyle w:val="Aufzhlungszeichen"/>
        <w:numPr>
          <w:ilvl w:val="0"/>
          <w:numId w:val="11"/>
        </w:numPr>
        <w:rPr>
          <w:rStyle w:val="XMLElement"/>
        </w:rPr>
      </w:pPr>
      <w:r>
        <w:rPr>
          <w:rStyle w:val="XMLElement"/>
        </w:rPr>
        <w:t>r</w:t>
      </w:r>
      <w:r w:rsidRPr="007055D9">
        <w:rPr>
          <w:rStyle w:val="XMLElement"/>
        </w:rPr>
        <w:t>esistance</w:t>
      </w:r>
    </w:p>
    <w:p w14:paraId="1498E4EF" w14:textId="77777777" w:rsidR="00FC68DB" w:rsidRPr="007055D9" w:rsidRDefault="00FC68DB" w:rsidP="00BA04B6">
      <w:pPr>
        <w:pStyle w:val="Aufzhlungszeichen"/>
        <w:numPr>
          <w:ilvl w:val="0"/>
          <w:numId w:val="11"/>
        </w:numPr>
        <w:rPr>
          <w:rStyle w:val="XMLElement"/>
        </w:rPr>
      </w:pPr>
      <w:r>
        <w:rPr>
          <w:rStyle w:val="XMLElement"/>
        </w:rPr>
        <w:t>a</w:t>
      </w:r>
      <w:r w:rsidRPr="007055D9">
        <w:rPr>
          <w:rStyle w:val="XMLElement"/>
        </w:rPr>
        <w:t>rc</w:t>
      </w:r>
    </w:p>
    <w:p w14:paraId="489362A4" w14:textId="77777777" w:rsidR="00FC68DB" w:rsidRPr="00604BF1" w:rsidRDefault="00FC68DB" w:rsidP="00BA04B6">
      <w:pPr>
        <w:pStyle w:val="Aufzhlungszeichen"/>
        <w:numPr>
          <w:ilvl w:val="0"/>
          <w:numId w:val="11"/>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593C01CC" w14:textId="77777777" w:rsidR="00FC68DB" w:rsidRDefault="00FC68DB" w:rsidP="00BA04B6">
      <w:pPr>
        <w:pStyle w:val="Aufzhlungszeichen"/>
        <w:numPr>
          <w:ilvl w:val="0"/>
          <w:numId w:val="11"/>
        </w:numPr>
        <w:rPr>
          <w:rStyle w:val="XMLElement"/>
        </w:rPr>
      </w:pPr>
      <w:r>
        <w:rPr>
          <w:rStyle w:val="XMLElement"/>
        </w:rPr>
        <w:t>friction</w:t>
      </w:r>
    </w:p>
    <w:p w14:paraId="6E1DCF3D" w14:textId="77777777" w:rsidR="00FC68DB" w:rsidRPr="007055D9" w:rsidRDefault="00FC68DB" w:rsidP="00BA04B6">
      <w:pPr>
        <w:pStyle w:val="Aufzhlungszeichen"/>
        <w:numPr>
          <w:ilvl w:val="0"/>
          <w:numId w:val="11"/>
        </w:numPr>
        <w:rPr>
          <w:rStyle w:val="XMLElement"/>
        </w:rPr>
      </w:pPr>
      <w:r>
        <w:rPr>
          <w:rStyle w:val="XMLElement"/>
        </w:rPr>
        <w:t>brazing</w:t>
      </w:r>
    </w:p>
    <w:p w14:paraId="08A45917" w14:textId="77777777" w:rsidR="00FC68DB" w:rsidRPr="007055D9" w:rsidRDefault="00FC68DB" w:rsidP="00B202D2">
      <w:pPr>
        <w:pStyle w:val="berschrift4"/>
      </w:pPr>
      <w:bookmarkStart w:id="2105" w:name="_Toc338939200"/>
      <w:bookmarkStart w:id="2106" w:name="_Toc3557041"/>
      <w:bookmarkStart w:id="2107" w:name="_Toc34747291"/>
      <w:bookmarkStart w:id="2108" w:name="_Toc77102110"/>
      <w:r w:rsidRPr="007055D9">
        <w:t xml:space="preserve">Element </w:t>
      </w:r>
      <w:r>
        <w:t>"</w:t>
      </w:r>
      <w:proofErr w:type="spellStart"/>
      <w:r w:rsidRPr="007055D9">
        <w:t>weld_position</w:t>
      </w:r>
      <w:bookmarkEnd w:id="2105"/>
      <w:bookmarkEnd w:id="2106"/>
      <w:proofErr w:type="spellEnd"/>
      <w:r>
        <w:t>"</w:t>
      </w:r>
      <w:bookmarkEnd w:id="2107"/>
      <w:bookmarkEnd w:id="2108"/>
    </w:p>
    <w:p w14:paraId="23FA79A2" w14:textId="77777777" w:rsidR="00FC68DB" w:rsidRPr="007055D9" w:rsidRDefault="00FC68DB" w:rsidP="00B202D2">
      <w:r w:rsidRPr="007055D9">
        <w:t xml:space="preserve">For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the following attri</w:t>
      </w:r>
      <w:r>
        <w:t>butes can be specified for the Overlap 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1A50D3B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B19111E" w14:textId="77777777" w:rsidR="00FC68DB" w:rsidRPr="007055D9" w:rsidRDefault="00FC68DB" w:rsidP="00B202D2">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B2A0DC" w14:textId="77777777" w:rsidR="00FC68DB" w:rsidRPr="007055D9" w:rsidRDefault="00FC68DB" w:rsidP="00B202D2">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D20684" w14:textId="77777777" w:rsidR="00FC68DB" w:rsidRPr="007055D9" w:rsidRDefault="00FC68DB" w:rsidP="00B202D2">
            <w:pPr>
              <w:keepNext/>
              <w:rPr>
                <w:b/>
                <w:i/>
                <w:sz w:val="20"/>
              </w:rPr>
            </w:pPr>
            <w:r>
              <w:rPr>
                <w:b/>
                <w:i/>
                <w:sz w:val="20"/>
              </w:rPr>
              <w:t>Use</w:t>
            </w:r>
          </w:p>
        </w:tc>
      </w:tr>
      <w:tr w:rsidR="00FC68DB" w:rsidRPr="007055D9" w14:paraId="5F745F9D" w14:textId="77777777" w:rsidTr="00FC68DB">
        <w:trPr>
          <w:cantSplit/>
          <w:jc w:val="center"/>
        </w:trPr>
        <w:tc>
          <w:tcPr>
            <w:tcW w:w="1871" w:type="dxa"/>
            <w:shd w:val="clear" w:color="auto" w:fill="auto"/>
          </w:tcPr>
          <w:p w14:paraId="29D5E9B2" w14:textId="77777777" w:rsidR="00FC68DB" w:rsidRPr="00483BB1" w:rsidRDefault="00FC68DB" w:rsidP="00B202D2">
            <w:pPr>
              <w:rPr>
                <w:sz w:val="20"/>
                <w:szCs w:val="20"/>
              </w:rPr>
            </w:pPr>
            <w:r>
              <w:rPr>
                <w:sz w:val="20"/>
                <w:szCs w:val="20"/>
              </w:rPr>
              <w:t>b</w:t>
            </w:r>
            <w:r w:rsidRPr="00D95A6C">
              <w:rPr>
                <w:sz w:val="20"/>
                <w:szCs w:val="20"/>
              </w:rPr>
              <w:t>ase</w:t>
            </w:r>
          </w:p>
        </w:tc>
        <w:tc>
          <w:tcPr>
            <w:tcW w:w="1800" w:type="dxa"/>
            <w:shd w:val="clear" w:color="auto" w:fill="auto"/>
          </w:tcPr>
          <w:p w14:paraId="0E731494" w14:textId="77777777" w:rsidR="00FC68DB" w:rsidRPr="00483BB1" w:rsidRDefault="00FC68DB" w:rsidP="00B202D2">
            <w:pPr>
              <w:rPr>
                <w:sz w:val="20"/>
                <w:szCs w:val="20"/>
              </w:rPr>
            </w:pPr>
            <w:r>
              <w:rPr>
                <w:sz w:val="20"/>
                <w:szCs w:val="20"/>
              </w:rPr>
              <w:t>Integer</w:t>
            </w:r>
          </w:p>
        </w:tc>
        <w:tc>
          <w:tcPr>
            <w:tcW w:w="4680" w:type="dxa"/>
            <w:shd w:val="clear" w:color="auto" w:fill="auto"/>
          </w:tcPr>
          <w:p w14:paraId="6FE92D1B" w14:textId="77777777" w:rsidR="00FC68DB" w:rsidRPr="00483BB1" w:rsidRDefault="00FC68DB" w:rsidP="00B202D2">
            <w:pPr>
              <w:rPr>
                <w:sz w:val="20"/>
                <w:szCs w:val="20"/>
              </w:rPr>
            </w:pPr>
            <w:r w:rsidRPr="00DC0DA8">
              <w:rPr>
                <w:sz w:val="20"/>
                <w:szCs w:val="20"/>
              </w:rPr>
              <w:t>O</w:t>
            </w:r>
            <w:r w:rsidRPr="00D95A6C">
              <w:rPr>
                <w:sz w:val="20"/>
                <w:szCs w:val="20"/>
              </w:rPr>
              <w:t>ptional</w:t>
            </w:r>
          </w:p>
        </w:tc>
      </w:tr>
      <w:tr w:rsidR="00FC68DB" w:rsidRPr="007055D9" w14:paraId="72EEB8C8" w14:textId="77777777" w:rsidTr="00FC68DB">
        <w:trPr>
          <w:cantSplit/>
          <w:jc w:val="center"/>
        </w:trPr>
        <w:tc>
          <w:tcPr>
            <w:tcW w:w="1871" w:type="dxa"/>
            <w:shd w:val="clear" w:color="auto" w:fill="auto"/>
          </w:tcPr>
          <w:p w14:paraId="0E84FF27" w14:textId="77777777" w:rsidR="00FC68DB" w:rsidRPr="00483BB1" w:rsidRDefault="00FC68DB" w:rsidP="00B202D2">
            <w:pPr>
              <w:rPr>
                <w:sz w:val="20"/>
                <w:szCs w:val="20"/>
              </w:rPr>
            </w:pPr>
            <w:r>
              <w:rPr>
                <w:sz w:val="20"/>
                <w:szCs w:val="20"/>
              </w:rPr>
              <w:t>u</w:t>
            </w:r>
          </w:p>
        </w:tc>
        <w:tc>
          <w:tcPr>
            <w:tcW w:w="1800" w:type="dxa"/>
            <w:shd w:val="clear" w:color="auto" w:fill="auto"/>
          </w:tcPr>
          <w:p w14:paraId="1F3D2AF9"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08A667F4" w14:textId="77777777" w:rsidR="00FC68DB" w:rsidRPr="00483BB1" w:rsidRDefault="00FC68DB" w:rsidP="00B202D2">
            <w:pPr>
              <w:rPr>
                <w:sz w:val="20"/>
                <w:szCs w:val="20"/>
              </w:rPr>
            </w:pPr>
            <w:r w:rsidRPr="00DC0DA8">
              <w:rPr>
                <w:sz w:val="20"/>
                <w:szCs w:val="20"/>
              </w:rPr>
              <w:t>R</w:t>
            </w:r>
            <w:r w:rsidRPr="00D95A6C">
              <w:rPr>
                <w:sz w:val="20"/>
                <w:szCs w:val="20"/>
              </w:rPr>
              <w:t>equired</w:t>
            </w:r>
          </w:p>
        </w:tc>
      </w:tr>
      <w:tr w:rsidR="00FC68DB" w:rsidRPr="007055D9" w14:paraId="05B948AF" w14:textId="77777777" w:rsidTr="00FC68DB">
        <w:trPr>
          <w:cantSplit/>
          <w:jc w:val="center"/>
        </w:trPr>
        <w:tc>
          <w:tcPr>
            <w:tcW w:w="1871" w:type="dxa"/>
            <w:shd w:val="clear" w:color="auto" w:fill="auto"/>
          </w:tcPr>
          <w:p w14:paraId="4B33B2E3" w14:textId="77777777" w:rsidR="00FC68DB" w:rsidRPr="00483BB1" w:rsidRDefault="00FC68DB" w:rsidP="00B202D2">
            <w:pPr>
              <w:rPr>
                <w:sz w:val="20"/>
                <w:szCs w:val="20"/>
              </w:rPr>
            </w:pPr>
            <w:r>
              <w:rPr>
                <w:sz w:val="20"/>
                <w:szCs w:val="20"/>
              </w:rPr>
              <w:t>x</w:t>
            </w:r>
          </w:p>
        </w:tc>
        <w:tc>
          <w:tcPr>
            <w:tcW w:w="1800" w:type="dxa"/>
            <w:shd w:val="clear" w:color="auto" w:fill="auto"/>
          </w:tcPr>
          <w:p w14:paraId="19628D67"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74D76136" w14:textId="77777777" w:rsidR="00FC68DB" w:rsidRPr="00483BB1" w:rsidRDefault="00FC68DB" w:rsidP="00B202D2">
            <w:pPr>
              <w:rPr>
                <w:sz w:val="20"/>
                <w:szCs w:val="20"/>
              </w:rPr>
            </w:pPr>
            <w:r w:rsidRPr="00DC0DA8">
              <w:rPr>
                <w:sz w:val="20"/>
                <w:szCs w:val="20"/>
              </w:rPr>
              <w:t>R</w:t>
            </w:r>
            <w:r w:rsidRPr="00D95A6C">
              <w:rPr>
                <w:sz w:val="20"/>
                <w:szCs w:val="20"/>
              </w:rPr>
              <w:t>equired</w:t>
            </w:r>
          </w:p>
        </w:tc>
      </w:tr>
      <w:tr w:rsidR="00FC68DB" w:rsidRPr="007055D9" w14:paraId="62871291" w14:textId="77777777" w:rsidTr="00FC68DB">
        <w:trPr>
          <w:cantSplit/>
          <w:jc w:val="center"/>
        </w:trPr>
        <w:tc>
          <w:tcPr>
            <w:tcW w:w="1871" w:type="dxa"/>
            <w:shd w:val="clear" w:color="auto" w:fill="auto"/>
          </w:tcPr>
          <w:p w14:paraId="302622FD" w14:textId="77777777" w:rsidR="00FC68DB" w:rsidRPr="00483BB1" w:rsidRDefault="00FC68DB" w:rsidP="00B202D2">
            <w:pPr>
              <w:rPr>
                <w:sz w:val="20"/>
                <w:szCs w:val="20"/>
              </w:rPr>
            </w:pPr>
            <w:r>
              <w:rPr>
                <w:sz w:val="20"/>
                <w:szCs w:val="20"/>
              </w:rPr>
              <w:lastRenderedPageBreak/>
              <w:t>y</w:t>
            </w:r>
          </w:p>
        </w:tc>
        <w:tc>
          <w:tcPr>
            <w:tcW w:w="1800" w:type="dxa"/>
            <w:shd w:val="clear" w:color="auto" w:fill="auto"/>
          </w:tcPr>
          <w:p w14:paraId="42190D57"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56219CBE" w14:textId="77777777" w:rsidR="00FC68DB" w:rsidRPr="00483BB1" w:rsidRDefault="00FC68DB" w:rsidP="00B202D2">
            <w:pPr>
              <w:rPr>
                <w:sz w:val="20"/>
                <w:szCs w:val="20"/>
              </w:rPr>
            </w:pPr>
            <w:r w:rsidRPr="00DC0DA8">
              <w:rPr>
                <w:sz w:val="20"/>
                <w:szCs w:val="20"/>
              </w:rPr>
              <w:t>R</w:t>
            </w:r>
            <w:r w:rsidRPr="00D95A6C">
              <w:rPr>
                <w:sz w:val="20"/>
                <w:szCs w:val="20"/>
              </w:rPr>
              <w:t>equired</w:t>
            </w:r>
          </w:p>
        </w:tc>
      </w:tr>
      <w:tr w:rsidR="00FC68DB" w:rsidRPr="007055D9" w14:paraId="32728E2C" w14:textId="77777777" w:rsidTr="00FC68DB">
        <w:trPr>
          <w:cantSplit/>
          <w:jc w:val="center"/>
        </w:trPr>
        <w:tc>
          <w:tcPr>
            <w:tcW w:w="1871" w:type="dxa"/>
            <w:shd w:val="clear" w:color="auto" w:fill="auto"/>
          </w:tcPr>
          <w:p w14:paraId="72E033F1" w14:textId="77777777" w:rsidR="00FC68DB" w:rsidRPr="00483BB1" w:rsidRDefault="00FC68DB" w:rsidP="00B202D2">
            <w:pPr>
              <w:rPr>
                <w:sz w:val="20"/>
                <w:szCs w:val="20"/>
              </w:rPr>
            </w:pPr>
            <w:r>
              <w:rPr>
                <w:sz w:val="20"/>
                <w:szCs w:val="20"/>
              </w:rPr>
              <w:t>z</w:t>
            </w:r>
          </w:p>
        </w:tc>
        <w:tc>
          <w:tcPr>
            <w:tcW w:w="1800" w:type="dxa"/>
            <w:shd w:val="clear" w:color="auto" w:fill="auto"/>
          </w:tcPr>
          <w:p w14:paraId="1E359AA4"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097A433F" w14:textId="77777777" w:rsidR="00FC68DB" w:rsidRPr="00483BB1" w:rsidRDefault="00FC68DB" w:rsidP="00B202D2">
            <w:pPr>
              <w:rPr>
                <w:sz w:val="20"/>
                <w:szCs w:val="20"/>
              </w:rPr>
            </w:pPr>
            <w:r w:rsidRPr="00DC0DA8">
              <w:rPr>
                <w:sz w:val="20"/>
                <w:szCs w:val="20"/>
              </w:rPr>
              <w:t>R</w:t>
            </w:r>
            <w:r w:rsidRPr="00D95A6C">
              <w:rPr>
                <w:sz w:val="20"/>
                <w:szCs w:val="20"/>
              </w:rPr>
              <w:t>equired</w:t>
            </w:r>
          </w:p>
        </w:tc>
      </w:tr>
      <w:tr w:rsidR="00FC68DB" w:rsidRPr="007055D9" w14:paraId="31409A51" w14:textId="77777777" w:rsidTr="00FC68DB">
        <w:trPr>
          <w:cantSplit/>
          <w:jc w:val="center"/>
        </w:trPr>
        <w:tc>
          <w:tcPr>
            <w:tcW w:w="1871" w:type="dxa"/>
            <w:shd w:val="clear" w:color="auto" w:fill="auto"/>
          </w:tcPr>
          <w:p w14:paraId="6FC4EFFE" w14:textId="77777777" w:rsidR="00FC68DB" w:rsidRPr="00483BB1" w:rsidRDefault="00FC68DB" w:rsidP="00B202D2">
            <w:pPr>
              <w:rPr>
                <w:sz w:val="20"/>
                <w:szCs w:val="20"/>
              </w:rPr>
            </w:pPr>
            <w:r>
              <w:rPr>
                <w:sz w:val="20"/>
                <w:szCs w:val="20"/>
              </w:rPr>
              <w:t>r</w:t>
            </w:r>
            <w:r w:rsidRPr="00D95A6C">
              <w:rPr>
                <w:sz w:val="20"/>
                <w:szCs w:val="20"/>
              </w:rPr>
              <w:t>eference</w:t>
            </w:r>
          </w:p>
        </w:tc>
        <w:tc>
          <w:tcPr>
            <w:tcW w:w="1800" w:type="dxa"/>
            <w:shd w:val="clear" w:color="auto" w:fill="auto"/>
          </w:tcPr>
          <w:p w14:paraId="7137E472" w14:textId="77777777" w:rsidR="00FC68DB" w:rsidRPr="00483BB1" w:rsidRDefault="00FC68DB" w:rsidP="00B202D2">
            <w:pPr>
              <w:rPr>
                <w:sz w:val="20"/>
                <w:szCs w:val="20"/>
              </w:rPr>
            </w:pPr>
            <w:r>
              <w:rPr>
                <w:sz w:val="20"/>
                <w:szCs w:val="20"/>
              </w:rPr>
              <w:t>Boolean</w:t>
            </w:r>
          </w:p>
        </w:tc>
        <w:tc>
          <w:tcPr>
            <w:tcW w:w="4680" w:type="dxa"/>
            <w:shd w:val="clear" w:color="auto" w:fill="auto"/>
          </w:tcPr>
          <w:p w14:paraId="0843EF51" w14:textId="77777777" w:rsidR="00FC68DB" w:rsidRPr="00483BB1" w:rsidRDefault="00FC68DB" w:rsidP="00B202D2">
            <w:pPr>
              <w:rPr>
                <w:sz w:val="20"/>
                <w:szCs w:val="20"/>
              </w:rPr>
            </w:pPr>
            <w:r w:rsidRPr="00DC0DA8">
              <w:rPr>
                <w:sz w:val="20"/>
                <w:szCs w:val="20"/>
              </w:rPr>
              <w:t>O</w:t>
            </w:r>
            <w:r w:rsidRPr="00D95A6C">
              <w:rPr>
                <w:sz w:val="20"/>
                <w:szCs w:val="20"/>
              </w:rPr>
              <w:t>ptional</w:t>
            </w:r>
          </w:p>
        </w:tc>
      </w:tr>
      <w:tr w:rsidR="00FC68DB" w:rsidRPr="007055D9" w14:paraId="502BF889" w14:textId="77777777" w:rsidTr="00FC68DB">
        <w:trPr>
          <w:cantSplit/>
          <w:jc w:val="center"/>
        </w:trPr>
        <w:tc>
          <w:tcPr>
            <w:tcW w:w="1871" w:type="dxa"/>
            <w:shd w:val="clear" w:color="auto" w:fill="auto"/>
          </w:tcPr>
          <w:p w14:paraId="166CEF7E" w14:textId="77777777" w:rsidR="00FC68DB" w:rsidRPr="00483BB1" w:rsidRDefault="00FC68DB" w:rsidP="00B202D2">
            <w:pPr>
              <w:rPr>
                <w:sz w:val="20"/>
                <w:szCs w:val="20"/>
              </w:rPr>
            </w:pPr>
            <w:r>
              <w:rPr>
                <w:sz w:val="20"/>
                <w:szCs w:val="20"/>
              </w:rPr>
              <w:t>s</w:t>
            </w:r>
            <w:r w:rsidRPr="00483BB1">
              <w:rPr>
                <w:sz w:val="20"/>
                <w:szCs w:val="20"/>
              </w:rPr>
              <w:t>ection</w:t>
            </w:r>
          </w:p>
        </w:tc>
        <w:tc>
          <w:tcPr>
            <w:tcW w:w="1800" w:type="dxa"/>
            <w:shd w:val="clear" w:color="auto" w:fill="auto"/>
          </w:tcPr>
          <w:p w14:paraId="6C2C74FC" w14:textId="77777777" w:rsidR="00FC68DB" w:rsidRPr="00483BB1" w:rsidRDefault="00FC68DB" w:rsidP="00B202D2">
            <w:pPr>
              <w:rPr>
                <w:sz w:val="20"/>
                <w:szCs w:val="20"/>
              </w:rPr>
            </w:pPr>
            <w:r w:rsidRPr="00483BB1">
              <w:rPr>
                <w:sz w:val="20"/>
                <w:szCs w:val="20"/>
              </w:rPr>
              <w:t>Selection</w:t>
            </w:r>
          </w:p>
        </w:tc>
        <w:tc>
          <w:tcPr>
            <w:tcW w:w="4680" w:type="dxa"/>
            <w:shd w:val="clear" w:color="auto" w:fill="auto"/>
          </w:tcPr>
          <w:p w14:paraId="0090DAF1" w14:textId="77777777" w:rsidR="00FC68DB" w:rsidRPr="00483BB1" w:rsidRDefault="00FC68DB" w:rsidP="00B202D2">
            <w:pPr>
              <w:rPr>
                <w:sz w:val="20"/>
                <w:szCs w:val="20"/>
              </w:rPr>
            </w:pPr>
            <w:r w:rsidRPr="00483BB1">
              <w:rPr>
                <w:sz w:val="20"/>
                <w:szCs w:val="20"/>
              </w:rPr>
              <w:t>Optional</w:t>
            </w:r>
          </w:p>
        </w:tc>
      </w:tr>
      <w:tr w:rsidR="00FC68DB" w:rsidRPr="007055D9" w14:paraId="1DFA1A07" w14:textId="77777777" w:rsidTr="00FC68DB">
        <w:trPr>
          <w:cantSplit/>
          <w:jc w:val="center"/>
        </w:trPr>
        <w:tc>
          <w:tcPr>
            <w:tcW w:w="1871" w:type="dxa"/>
            <w:shd w:val="clear" w:color="auto" w:fill="auto"/>
          </w:tcPr>
          <w:p w14:paraId="41EA8752" w14:textId="77777777" w:rsidR="00FC68DB" w:rsidRPr="00483BB1" w:rsidRDefault="00FC68DB" w:rsidP="00B202D2">
            <w:pPr>
              <w:rPr>
                <w:sz w:val="20"/>
                <w:szCs w:val="20"/>
              </w:rPr>
            </w:pPr>
            <w:r>
              <w:rPr>
                <w:sz w:val="20"/>
                <w:szCs w:val="20"/>
              </w:rPr>
              <w:t>t</w:t>
            </w:r>
            <w:r w:rsidRPr="00483BB1">
              <w:rPr>
                <w:sz w:val="20"/>
                <w:szCs w:val="20"/>
              </w:rPr>
              <w:t>hickness</w:t>
            </w:r>
          </w:p>
        </w:tc>
        <w:tc>
          <w:tcPr>
            <w:tcW w:w="1800" w:type="dxa"/>
            <w:shd w:val="clear" w:color="auto" w:fill="auto"/>
          </w:tcPr>
          <w:p w14:paraId="5D563B24"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5027B290" w14:textId="77777777" w:rsidR="00FC68DB" w:rsidRPr="00483BB1" w:rsidRDefault="00FC68DB" w:rsidP="00B202D2">
            <w:pPr>
              <w:rPr>
                <w:sz w:val="20"/>
                <w:szCs w:val="20"/>
              </w:rPr>
            </w:pPr>
            <w:r>
              <w:rPr>
                <w:sz w:val="20"/>
                <w:szCs w:val="20"/>
              </w:rPr>
              <w:t>Optional</w:t>
            </w:r>
          </w:p>
        </w:tc>
      </w:tr>
      <w:tr w:rsidR="00FC68DB" w:rsidRPr="007055D9" w14:paraId="1F4EBFC4" w14:textId="77777777" w:rsidTr="00FC68DB">
        <w:trPr>
          <w:cantSplit/>
          <w:jc w:val="center"/>
        </w:trPr>
        <w:tc>
          <w:tcPr>
            <w:tcW w:w="1871" w:type="dxa"/>
            <w:shd w:val="clear" w:color="auto" w:fill="auto"/>
          </w:tcPr>
          <w:p w14:paraId="1EC53E9C" w14:textId="77777777" w:rsidR="00FC68DB" w:rsidRPr="00483BB1" w:rsidRDefault="00FC68DB" w:rsidP="00B202D2">
            <w:pPr>
              <w:rPr>
                <w:sz w:val="20"/>
                <w:szCs w:val="20"/>
              </w:rPr>
            </w:pPr>
            <w:r>
              <w:rPr>
                <w:sz w:val="20"/>
                <w:szCs w:val="20"/>
              </w:rPr>
              <w:t>a</w:t>
            </w:r>
            <w:r w:rsidRPr="00483BB1">
              <w:rPr>
                <w:sz w:val="20"/>
                <w:szCs w:val="20"/>
              </w:rPr>
              <w:t>ngle</w:t>
            </w:r>
          </w:p>
        </w:tc>
        <w:tc>
          <w:tcPr>
            <w:tcW w:w="1800" w:type="dxa"/>
            <w:shd w:val="clear" w:color="auto" w:fill="auto"/>
          </w:tcPr>
          <w:p w14:paraId="0FFFA5C4"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5D87016E" w14:textId="77777777" w:rsidR="00FC68DB" w:rsidRPr="00483BB1" w:rsidRDefault="00FC68DB" w:rsidP="00B202D2">
            <w:pPr>
              <w:rPr>
                <w:sz w:val="20"/>
                <w:szCs w:val="20"/>
              </w:rPr>
            </w:pPr>
            <w:r>
              <w:rPr>
                <w:sz w:val="20"/>
                <w:szCs w:val="20"/>
              </w:rPr>
              <w:t>Optional</w:t>
            </w:r>
          </w:p>
        </w:tc>
      </w:tr>
      <w:tr w:rsidR="00FC68DB" w:rsidRPr="007055D9" w14:paraId="4C564DF9" w14:textId="77777777" w:rsidTr="00FC68DB">
        <w:trPr>
          <w:cantSplit/>
          <w:jc w:val="center"/>
        </w:trPr>
        <w:tc>
          <w:tcPr>
            <w:tcW w:w="1871" w:type="dxa"/>
            <w:shd w:val="clear" w:color="auto" w:fill="auto"/>
          </w:tcPr>
          <w:p w14:paraId="2B1F7DC6" w14:textId="77777777" w:rsidR="00FC68DB" w:rsidRPr="00483BB1" w:rsidRDefault="00FC68DB" w:rsidP="00B202D2">
            <w:pPr>
              <w:rPr>
                <w:sz w:val="20"/>
                <w:szCs w:val="20"/>
              </w:rPr>
            </w:pPr>
            <w:r>
              <w:rPr>
                <w:sz w:val="20"/>
                <w:szCs w:val="20"/>
              </w:rPr>
              <w:t>s</w:t>
            </w:r>
            <w:r w:rsidRPr="00483BB1">
              <w:rPr>
                <w:sz w:val="20"/>
                <w:szCs w:val="20"/>
              </w:rPr>
              <w:t>hape</w:t>
            </w:r>
          </w:p>
        </w:tc>
        <w:tc>
          <w:tcPr>
            <w:tcW w:w="1800" w:type="dxa"/>
            <w:shd w:val="clear" w:color="auto" w:fill="auto"/>
          </w:tcPr>
          <w:p w14:paraId="7228D7EA" w14:textId="77777777" w:rsidR="00FC68DB" w:rsidRPr="00483BB1" w:rsidRDefault="00FC68DB" w:rsidP="00B202D2">
            <w:pPr>
              <w:rPr>
                <w:sz w:val="20"/>
                <w:szCs w:val="20"/>
              </w:rPr>
            </w:pPr>
            <w:r w:rsidRPr="00483BB1">
              <w:rPr>
                <w:sz w:val="20"/>
                <w:szCs w:val="20"/>
              </w:rPr>
              <w:t>Selection</w:t>
            </w:r>
          </w:p>
        </w:tc>
        <w:tc>
          <w:tcPr>
            <w:tcW w:w="4680" w:type="dxa"/>
            <w:shd w:val="clear" w:color="auto" w:fill="auto"/>
          </w:tcPr>
          <w:p w14:paraId="23F014AF" w14:textId="77777777" w:rsidR="00FC68DB" w:rsidRPr="00483BB1" w:rsidRDefault="00FC68DB" w:rsidP="00B202D2">
            <w:pPr>
              <w:rPr>
                <w:sz w:val="20"/>
                <w:szCs w:val="20"/>
              </w:rPr>
            </w:pPr>
            <w:r w:rsidRPr="00483BB1">
              <w:rPr>
                <w:sz w:val="20"/>
                <w:szCs w:val="20"/>
              </w:rPr>
              <w:t>Optional</w:t>
            </w:r>
          </w:p>
        </w:tc>
      </w:tr>
      <w:tr w:rsidR="00FC68DB" w:rsidRPr="007055D9" w14:paraId="7F1351BD" w14:textId="77777777" w:rsidTr="00FC68DB">
        <w:trPr>
          <w:cantSplit/>
          <w:jc w:val="center"/>
        </w:trPr>
        <w:tc>
          <w:tcPr>
            <w:tcW w:w="1871" w:type="dxa"/>
            <w:shd w:val="clear" w:color="auto" w:fill="auto"/>
          </w:tcPr>
          <w:p w14:paraId="25FA1F7A" w14:textId="77777777" w:rsidR="00FC68DB" w:rsidRPr="00483BB1" w:rsidRDefault="00FC68DB" w:rsidP="00B202D2">
            <w:pPr>
              <w:rPr>
                <w:sz w:val="20"/>
                <w:szCs w:val="20"/>
              </w:rPr>
            </w:pPr>
            <w:r>
              <w:rPr>
                <w:sz w:val="20"/>
                <w:szCs w:val="20"/>
              </w:rPr>
              <w:t>p</w:t>
            </w:r>
            <w:r w:rsidRPr="00483BB1">
              <w:rPr>
                <w:sz w:val="20"/>
                <w:szCs w:val="20"/>
              </w:rPr>
              <w:t>enetration</w:t>
            </w:r>
          </w:p>
        </w:tc>
        <w:tc>
          <w:tcPr>
            <w:tcW w:w="1800" w:type="dxa"/>
            <w:shd w:val="clear" w:color="auto" w:fill="auto"/>
          </w:tcPr>
          <w:p w14:paraId="079652E1"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2CF64720" w14:textId="77777777" w:rsidR="00FC68DB" w:rsidRPr="00483BB1" w:rsidRDefault="00FC68DB" w:rsidP="00B202D2">
            <w:pPr>
              <w:rPr>
                <w:sz w:val="20"/>
                <w:szCs w:val="20"/>
              </w:rPr>
            </w:pPr>
            <w:r w:rsidRPr="00483BB1">
              <w:rPr>
                <w:sz w:val="20"/>
                <w:szCs w:val="20"/>
              </w:rPr>
              <w:t>Optional</w:t>
            </w:r>
          </w:p>
        </w:tc>
      </w:tr>
      <w:tr w:rsidR="00FC68DB" w:rsidRPr="007055D9" w14:paraId="063A1391" w14:textId="77777777" w:rsidTr="00FC68DB">
        <w:trPr>
          <w:cantSplit/>
          <w:jc w:val="center"/>
        </w:trPr>
        <w:tc>
          <w:tcPr>
            <w:tcW w:w="1871" w:type="dxa"/>
            <w:shd w:val="clear" w:color="auto" w:fill="auto"/>
          </w:tcPr>
          <w:p w14:paraId="2333CBEE" w14:textId="77777777" w:rsidR="00FC68DB" w:rsidRPr="00483BB1" w:rsidRDefault="00FC68DB" w:rsidP="00B202D2">
            <w:pPr>
              <w:rPr>
                <w:sz w:val="20"/>
                <w:szCs w:val="20"/>
              </w:rPr>
            </w:pPr>
            <w:r w:rsidRPr="00483BB1">
              <w:rPr>
                <w:sz w:val="20"/>
                <w:szCs w:val="20"/>
              </w:rPr>
              <w:t>filler</w:t>
            </w:r>
            <w:r w:rsidRPr="00483BB1" w:rsidDel="000E270B">
              <w:rPr>
                <w:sz w:val="20"/>
                <w:szCs w:val="20"/>
              </w:rPr>
              <w:t xml:space="preserve"> </w:t>
            </w:r>
          </w:p>
        </w:tc>
        <w:tc>
          <w:tcPr>
            <w:tcW w:w="1800" w:type="dxa"/>
            <w:shd w:val="clear" w:color="auto" w:fill="auto"/>
          </w:tcPr>
          <w:p w14:paraId="15231E23" w14:textId="77777777" w:rsidR="00FC68DB" w:rsidRPr="00483BB1" w:rsidRDefault="00FC68DB" w:rsidP="00B202D2">
            <w:pPr>
              <w:rPr>
                <w:sz w:val="20"/>
                <w:szCs w:val="20"/>
              </w:rPr>
            </w:pPr>
            <w:r w:rsidRPr="00483BB1">
              <w:rPr>
                <w:sz w:val="20"/>
                <w:szCs w:val="20"/>
              </w:rPr>
              <w:t>Selection</w:t>
            </w:r>
            <w:r w:rsidRPr="00483BB1" w:rsidDel="000E270B">
              <w:rPr>
                <w:sz w:val="20"/>
                <w:szCs w:val="20"/>
              </w:rPr>
              <w:t xml:space="preserve"> </w:t>
            </w:r>
          </w:p>
        </w:tc>
        <w:tc>
          <w:tcPr>
            <w:tcW w:w="4680" w:type="dxa"/>
            <w:shd w:val="clear" w:color="auto" w:fill="auto"/>
          </w:tcPr>
          <w:p w14:paraId="7F47F2C9" w14:textId="77777777" w:rsidR="00FC68DB" w:rsidRPr="00483BB1" w:rsidRDefault="00FC68DB" w:rsidP="00B202D2">
            <w:pPr>
              <w:keepNext/>
              <w:rPr>
                <w:sz w:val="20"/>
                <w:szCs w:val="20"/>
              </w:rPr>
            </w:pPr>
            <w:r w:rsidRPr="00483BB1">
              <w:rPr>
                <w:sz w:val="20"/>
                <w:szCs w:val="20"/>
              </w:rPr>
              <w:t>Optional</w:t>
            </w:r>
            <w:r w:rsidRPr="00483BB1" w:rsidDel="000E270B">
              <w:rPr>
                <w:sz w:val="20"/>
                <w:szCs w:val="20"/>
              </w:rPr>
              <w:t xml:space="preserve"> </w:t>
            </w:r>
          </w:p>
        </w:tc>
      </w:tr>
      <w:tr w:rsidR="00FC68DB" w:rsidRPr="007055D9" w14:paraId="410C2E5C" w14:textId="77777777" w:rsidTr="00FC68DB">
        <w:trPr>
          <w:cantSplit/>
          <w:jc w:val="center"/>
        </w:trPr>
        <w:tc>
          <w:tcPr>
            <w:tcW w:w="1871" w:type="dxa"/>
            <w:shd w:val="clear" w:color="auto" w:fill="auto"/>
          </w:tcPr>
          <w:p w14:paraId="7D0D4F9A" w14:textId="77777777" w:rsidR="00FC68DB" w:rsidRPr="00483BB1" w:rsidRDefault="00FC68DB" w:rsidP="00B202D2">
            <w:pPr>
              <w:rPr>
                <w:sz w:val="20"/>
                <w:szCs w:val="20"/>
              </w:rPr>
            </w:pPr>
            <w:proofErr w:type="spellStart"/>
            <w:r>
              <w:rPr>
                <w:sz w:val="20"/>
                <w:szCs w:val="20"/>
              </w:rPr>
              <w:t>filler_material</w:t>
            </w:r>
            <w:proofErr w:type="spellEnd"/>
          </w:p>
        </w:tc>
        <w:tc>
          <w:tcPr>
            <w:tcW w:w="1800" w:type="dxa"/>
            <w:shd w:val="clear" w:color="auto" w:fill="auto"/>
          </w:tcPr>
          <w:p w14:paraId="02B3D46A" w14:textId="77777777" w:rsidR="00FC68DB" w:rsidRPr="00483BB1" w:rsidRDefault="00FC68DB" w:rsidP="00B202D2">
            <w:pPr>
              <w:rPr>
                <w:sz w:val="20"/>
                <w:szCs w:val="20"/>
              </w:rPr>
            </w:pPr>
            <w:r w:rsidRPr="00A20C5C">
              <w:rPr>
                <w:sz w:val="20"/>
                <w:szCs w:val="20"/>
              </w:rPr>
              <w:t>Alphanumeric</w:t>
            </w:r>
          </w:p>
        </w:tc>
        <w:tc>
          <w:tcPr>
            <w:tcW w:w="4680" w:type="dxa"/>
            <w:shd w:val="clear" w:color="auto" w:fill="auto"/>
          </w:tcPr>
          <w:p w14:paraId="47E89796" w14:textId="77777777" w:rsidR="00FC68DB" w:rsidRPr="00483BB1" w:rsidRDefault="00FC68DB" w:rsidP="00B202D2">
            <w:pPr>
              <w:keepNext/>
              <w:rPr>
                <w:sz w:val="20"/>
                <w:szCs w:val="20"/>
              </w:rPr>
            </w:pPr>
            <w:r w:rsidRPr="00A20C5C">
              <w:rPr>
                <w:sz w:val="20"/>
                <w:szCs w:val="20"/>
              </w:rPr>
              <w:t>Optional</w:t>
            </w:r>
          </w:p>
        </w:tc>
      </w:tr>
    </w:tbl>
    <w:p w14:paraId="0B5B5A3D" w14:textId="055C56F8" w:rsidR="00FC68DB" w:rsidRDefault="00FC68DB" w:rsidP="00B202D2">
      <w:pPr>
        <w:pStyle w:val="Beschriftung"/>
        <w:spacing w:before="120"/>
      </w:pPr>
      <w:bookmarkStart w:id="2109" w:name="_Toc3566509"/>
      <w:bookmarkStart w:id="2110" w:name="_Toc34747511"/>
      <w:bookmarkStart w:id="2111" w:name="_Toc77095970"/>
      <w:bookmarkStart w:id="2112" w:name="_Toc338939203"/>
      <w:r>
        <w:t xml:space="preserve">Table </w:t>
      </w:r>
      <w:r>
        <w:fldChar w:fldCharType="begin"/>
      </w:r>
      <w:r>
        <w:instrText xml:space="preserve"> SEQ Table \* ARABIC </w:instrText>
      </w:r>
      <w:r>
        <w:fldChar w:fldCharType="separate"/>
      </w:r>
      <w:r w:rsidR="008116BB">
        <w:rPr>
          <w:noProof/>
        </w:rPr>
        <w:t>111</w:t>
      </w:r>
      <w:r>
        <w:fldChar w:fldCharType="end"/>
      </w:r>
      <w:r>
        <w:t xml:space="preserve">: </w:t>
      </w:r>
      <w:r w:rsidRPr="0008681E">
        <w:t>Attributes of element &lt;</w:t>
      </w:r>
      <w:proofErr w:type="spellStart"/>
      <w:r w:rsidRPr="00E67798">
        <w:rPr>
          <w:rFonts w:ascii="Courier New" w:hAnsi="Courier New" w:cs="Courier New"/>
          <w:kern w:val="22"/>
        </w:rPr>
        <w:t>weld_position</w:t>
      </w:r>
      <w:proofErr w:type="spellEnd"/>
      <w:r w:rsidRPr="00E67798">
        <w:rPr>
          <w:rFonts w:ascii="Courier New" w:hAnsi="Courier New" w:cs="Courier New"/>
          <w:kern w:val="22"/>
        </w:rPr>
        <w:t>/&gt;</w:t>
      </w:r>
      <w:r w:rsidRPr="0008681E">
        <w:t xml:space="preserve"> for </w:t>
      </w:r>
      <w:r>
        <w:t>Overlap Weld</w:t>
      </w:r>
      <w:bookmarkEnd w:id="2109"/>
      <w:bookmarkEnd w:id="2110"/>
      <w:bookmarkEnd w:id="2111"/>
      <w:r>
        <w:t xml:space="preserve"> </w:t>
      </w:r>
    </w:p>
    <w:p w14:paraId="4AA18F55" w14:textId="77777777" w:rsidR="00FC68DB" w:rsidRDefault="00FC68DB" w:rsidP="00B202D2">
      <w:pPr>
        <w:pStyle w:val="berschrift5"/>
      </w:pPr>
      <w:r w:rsidRPr="007055D9">
        <w:t>Attribute</w:t>
      </w:r>
      <w:r>
        <w:t>s</w:t>
      </w:r>
      <w:r w:rsidRPr="007055D9">
        <w:t xml:space="preserve"> </w:t>
      </w:r>
      <w:r>
        <w:t>"u, x, y, z, reference"</w:t>
      </w:r>
    </w:p>
    <w:p w14:paraId="33047A0F" w14:textId="7F7D12C9" w:rsidR="00FC68DB" w:rsidRPr="00F07803" w:rsidRDefault="00FC68DB" w:rsidP="00B202D2">
      <w:pPr>
        <w:pStyle w:val="berschrift5"/>
        <w:rPr>
          <w:b w:val="0"/>
          <w:i/>
        </w:rPr>
      </w:pPr>
      <w:r w:rsidRPr="00F07803">
        <w:rPr>
          <w:b w:val="0"/>
        </w:rPr>
        <w:t xml:space="preserve">Detailed definition can be found in section </w:t>
      </w:r>
      <w:r w:rsidRPr="00F07803">
        <w:rPr>
          <w:b w:val="0"/>
          <w:i/>
        </w:rPr>
        <w:fldChar w:fldCharType="begin"/>
      </w:r>
      <w:r w:rsidRPr="00F07803">
        <w:rPr>
          <w:b w:val="0"/>
        </w:rPr>
        <w:instrText xml:space="preserve"> REF _Ref397524978 \r \h  \* MERGEFORMAT </w:instrText>
      </w:r>
      <w:r w:rsidRPr="00F07803">
        <w:rPr>
          <w:b w:val="0"/>
          <w:i/>
        </w:rPr>
      </w:r>
      <w:r w:rsidRPr="00F07803">
        <w:rPr>
          <w:b w:val="0"/>
          <w:i/>
        </w:rPr>
        <w:fldChar w:fldCharType="separate"/>
      </w:r>
      <w:r w:rsidR="008116BB">
        <w:rPr>
          <w:b w:val="0"/>
        </w:rPr>
        <w:t>10.2.4.4</w:t>
      </w:r>
      <w:r w:rsidRPr="00F07803">
        <w:rPr>
          <w:b w:val="0"/>
          <w:i/>
        </w:rPr>
        <w:fldChar w:fldCharType="end"/>
      </w:r>
      <w:r w:rsidRPr="00044694">
        <w:rPr>
          <w:b w:val="0"/>
          <w:lang w:val="en-US"/>
        </w:rPr>
        <w:t xml:space="preserve"> </w:t>
      </w:r>
      <w:r w:rsidRPr="00044694">
        <w:rPr>
          <w:b w:val="0"/>
          <w:i/>
          <w:lang w:val="en-US"/>
        </w:rPr>
        <w:fldChar w:fldCharType="begin"/>
      </w:r>
      <w:r w:rsidRPr="00044694">
        <w:rPr>
          <w:b w:val="0"/>
          <w:lang w:val="en-US"/>
        </w:rPr>
        <w:instrText xml:space="preserve"> REF _Ref397524978 \h  \* MERGEFORMAT </w:instrText>
      </w:r>
      <w:r w:rsidRPr="00044694">
        <w:rPr>
          <w:b w:val="0"/>
          <w:i/>
          <w:lang w:val="en-US"/>
        </w:rPr>
      </w:r>
      <w:r w:rsidRPr="00044694">
        <w:rPr>
          <w:b w:val="0"/>
          <w:i/>
          <w:lang w:val="en-US"/>
        </w:rPr>
        <w:fldChar w:fldCharType="separate"/>
      </w:r>
      <w:r w:rsidR="008116BB" w:rsidRPr="008116BB">
        <w:rPr>
          <w:b w:val="0"/>
        </w:rPr>
        <w:t>Welding Position</w:t>
      </w:r>
      <w:r w:rsidRPr="00044694">
        <w:rPr>
          <w:b w:val="0"/>
          <w:i/>
          <w:lang w:val="en-US"/>
        </w:rPr>
        <w:fldChar w:fldCharType="end"/>
      </w:r>
      <w:r w:rsidRPr="00F07803">
        <w:rPr>
          <w:b w:val="0"/>
        </w:rPr>
        <w:t>.</w:t>
      </w:r>
    </w:p>
    <w:p w14:paraId="4DCB648B" w14:textId="77777777" w:rsidR="00FC68DB" w:rsidRPr="007055D9" w:rsidRDefault="00FC68DB" w:rsidP="00B202D2">
      <w:pPr>
        <w:pStyle w:val="berschrift5"/>
      </w:pPr>
      <w:r w:rsidRPr="007055D9">
        <w:t xml:space="preserve">Attribute </w:t>
      </w:r>
      <w:r>
        <w:t>"</w:t>
      </w:r>
      <w:r w:rsidRPr="007055D9">
        <w:t>base</w:t>
      </w:r>
      <w:r>
        <w:t>"</w:t>
      </w:r>
    </w:p>
    <w:p w14:paraId="0EDD1333" w14:textId="77777777" w:rsidR="00FC68DB" w:rsidRPr="007055D9" w:rsidRDefault="00FC68DB" w:rsidP="00B202D2">
      <w:r w:rsidRPr="007055D9">
        <w:t xml:space="preserve">For this type of </w:t>
      </w:r>
      <w:proofErr w:type="gramStart"/>
      <w:r w:rsidRPr="007055D9">
        <w:t>weld</w:t>
      </w:r>
      <w:proofErr w:type="gramEnd"/>
      <w:r w:rsidRPr="007055D9">
        <w:t xml:space="preserve"> the </w:t>
      </w:r>
      <w:r w:rsidRPr="007055D9">
        <w:rPr>
          <w:rStyle w:val="XMLAttribute"/>
        </w:rPr>
        <w:t>base</w:t>
      </w:r>
      <w:r w:rsidRPr="007055D9">
        <w:t xml:space="preserve"> sheet can be specified also inside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This is necessary in the case of a stacked welding with two welded sheets.</w:t>
      </w:r>
    </w:p>
    <w:p w14:paraId="523631D1" w14:textId="77777777" w:rsidR="00FC68DB" w:rsidRPr="007055D9" w:rsidRDefault="00FC68DB" w:rsidP="00B202D2">
      <w:pPr>
        <w:pStyle w:val="berschrift5"/>
      </w:pPr>
      <w:r w:rsidRPr="007055D9">
        <w:t xml:space="preserve">Attribute </w:t>
      </w:r>
      <w:r>
        <w:t>"</w:t>
      </w:r>
      <w:r w:rsidRPr="007055D9">
        <w:t>section</w:t>
      </w:r>
      <w:bookmarkEnd w:id="2112"/>
      <w:r>
        <w:t>"</w:t>
      </w:r>
    </w:p>
    <w:p w14:paraId="0421F1CD" w14:textId="77777777" w:rsidR="00FC68DB" w:rsidRPr="007055D9" w:rsidRDefault="00FC68DB" w:rsidP="00B202D2">
      <w:pPr>
        <w:keepNext/>
        <w:keepLines/>
      </w:pPr>
      <w:r w:rsidRPr="007055D9">
        <w:t xml:space="preserve">The only valid value currently for the attribute </w:t>
      </w:r>
      <w:r w:rsidRPr="007055D9">
        <w:rPr>
          <w:rStyle w:val="XMLAttribute"/>
        </w:rPr>
        <w:t>section</w:t>
      </w:r>
      <w:r w:rsidRPr="007055D9">
        <w:t xml:space="preserve"> of a</w:t>
      </w:r>
      <w:r>
        <w:t>n</w:t>
      </w:r>
      <w:r w:rsidRPr="007055D9">
        <w:t xml:space="preserve"> </w:t>
      </w:r>
      <w:r>
        <w:t>Overlap W</w:t>
      </w:r>
      <w:r w:rsidRPr="007055D9">
        <w:t>eld is:</w:t>
      </w:r>
    </w:p>
    <w:p w14:paraId="2545F4E7" w14:textId="77777777" w:rsidR="00FC68DB" w:rsidRPr="007055D9" w:rsidRDefault="00FC68DB" w:rsidP="00BA04B6">
      <w:pPr>
        <w:pStyle w:val="Aufzhlungszeichen"/>
        <w:keepNext/>
        <w:keepLines/>
        <w:numPr>
          <w:ilvl w:val="0"/>
          <w:numId w:val="11"/>
        </w:numPr>
        <w:rPr>
          <w:rStyle w:val="XMLAttribute"/>
        </w:rPr>
      </w:pPr>
      <w:r w:rsidRPr="007055D9">
        <w:rPr>
          <w:rStyle w:val="XMLAttribute"/>
        </w:rPr>
        <w:t>Fillet</w:t>
      </w:r>
    </w:p>
    <w:p w14:paraId="07D11AF0" w14:textId="77777777" w:rsidR="00FC68DB" w:rsidRPr="007055D9" w:rsidRDefault="00FC68DB" w:rsidP="00B202D2">
      <w:r w:rsidRPr="000B72CA">
        <w:rPr>
          <w:b/>
        </w:rPr>
        <w:t>Note:</w:t>
      </w:r>
      <w:r>
        <w:t xml:space="preserve"> </w:t>
      </w:r>
      <w:r w:rsidRPr="007055D9">
        <w:t>This value is the default if</w:t>
      </w:r>
      <w:r>
        <w:t xml:space="preserve"> the </w:t>
      </w:r>
      <w:r w:rsidRPr="00516E85">
        <w:rPr>
          <w:rFonts w:ascii="Courier New" w:hAnsi="Courier New" w:cs="Courier New"/>
          <w:b/>
          <w:i/>
          <w:sz w:val="18"/>
        </w:rPr>
        <w:t>section</w:t>
      </w:r>
      <w:r w:rsidRPr="00516E85">
        <w:rPr>
          <w:sz w:val="18"/>
        </w:rPr>
        <w:t xml:space="preserve"> </w:t>
      </w:r>
      <w:r w:rsidRPr="00516E85">
        <w:t xml:space="preserve">attribute </w:t>
      </w:r>
      <w:r w:rsidRPr="007055D9">
        <w:t>is not specified.</w:t>
      </w:r>
    </w:p>
    <w:p w14:paraId="7C031491" w14:textId="77777777" w:rsidR="00FC68DB" w:rsidRPr="007055D9" w:rsidRDefault="00FC68DB" w:rsidP="00B202D2">
      <w:pPr>
        <w:pStyle w:val="berschrift5"/>
      </w:pPr>
      <w:bookmarkStart w:id="2113" w:name="_Toc338939204"/>
      <w:r w:rsidRPr="007055D9">
        <w:t xml:space="preserve">Attribute </w:t>
      </w:r>
      <w:r>
        <w:t>"</w:t>
      </w:r>
      <w:r w:rsidRPr="007055D9">
        <w:t>thickness</w:t>
      </w:r>
      <w:bookmarkEnd w:id="2113"/>
      <w:r>
        <w:t>"</w:t>
      </w:r>
    </w:p>
    <w:p w14:paraId="1D390566" w14:textId="77777777" w:rsidR="00FC68DB" w:rsidRPr="007055D9" w:rsidRDefault="00FC68DB" w:rsidP="00B202D2">
      <w:r w:rsidRPr="007055D9">
        <w:t xml:space="preserve">The attribute </w:t>
      </w:r>
      <w:r w:rsidRPr="007055D9">
        <w:rPr>
          <w:rStyle w:val="XMLAttribute"/>
        </w:rPr>
        <w:t xml:space="preserve">thickness </w:t>
      </w:r>
      <w:r w:rsidRPr="007055D9">
        <w:t>specifies the thickness (a-</w:t>
      </w:r>
      <w:r>
        <w:t>value, throat</w:t>
      </w:r>
      <w:r w:rsidRPr="007055D9">
        <w:t xml:space="preserve">) of the weld. </w:t>
      </w:r>
    </w:p>
    <w:p w14:paraId="2F90E44F" w14:textId="77777777" w:rsidR="00FC68DB" w:rsidRPr="007055D9" w:rsidRDefault="00FC68DB" w:rsidP="00B202D2">
      <w:pPr>
        <w:pStyle w:val="berschrift5"/>
      </w:pPr>
      <w:bookmarkStart w:id="2114" w:name="_Toc338939205"/>
      <w:r w:rsidRPr="007055D9">
        <w:t xml:space="preserve">Attribute </w:t>
      </w:r>
      <w:r>
        <w:t>"</w:t>
      </w:r>
      <w:r w:rsidRPr="007055D9">
        <w:t>angle</w:t>
      </w:r>
      <w:bookmarkEnd w:id="2114"/>
      <w:r>
        <w:t>"</w:t>
      </w:r>
    </w:p>
    <w:p w14:paraId="649384C3" w14:textId="77777777" w:rsidR="00FC68DB" w:rsidRPr="007055D9" w:rsidRDefault="00FC68DB" w:rsidP="00B202D2">
      <w:r w:rsidRPr="007055D9">
        <w:t xml:space="preserve">The attribute </w:t>
      </w:r>
      <w:r w:rsidRPr="007055D9">
        <w:rPr>
          <w:rStyle w:val="XMLAttribute"/>
        </w:rPr>
        <w:t xml:space="preserve">angle </w:t>
      </w:r>
      <w:r w:rsidRPr="007055D9">
        <w:t xml:space="preserve">specifies the angle of the weld relative to the base sheet. </w:t>
      </w:r>
    </w:p>
    <w:p w14:paraId="0A59136C" w14:textId="77777777" w:rsidR="00FC68DB" w:rsidRPr="007055D9" w:rsidRDefault="00FC68DB" w:rsidP="00B202D2">
      <w:pPr>
        <w:pStyle w:val="berschrift5"/>
      </w:pPr>
      <w:bookmarkStart w:id="2115" w:name="_Toc338939206"/>
      <w:r w:rsidRPr="007055D9">
        <w:t xml:space="preserve">Attribute </w:t>
      </w:r>
      <w:r>
        <w:t>"</w:t>
      </w:r>
      <w:r w:rsidRPr="007055D9">
        <w:t>shape</w:t>
      </w:r>
      <w:bookmarkEnd w:id="2115"/>
      <w:r>
        <w:t>"</w:t>
      </w:r>
    </w:p>
    <w:p w14:paraId="164ABCE6"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p>
    <w:p w14:paraId="4C3D92E7" w14:textId="77777777" w:rsidR="00FC68DB" w:rsidRPr="007055D9" w:rsidRDefault="00FC68DB" w:rsidP="00B202D2">
      <w:pPr>
        <w:pStyle w:val="berschrift5"/>
      </w:pPr>
      <w:bookmarkStart w:id="2116" w:name="_Toc338939207"/>
      <w:r w:rsidRPr="007055D9">
        <w:t xml:space="preserve">Attribute </w:t>
      </w:r>
      <w:r>
        <w:t>"</w:t>
      </w:r>
      <w:r w:rsidRPr="007055D9">
        <w:t>penetration</w:t>
      </w:r>
      <w:bookmarkEnd w:id="2116"/>
      <w:r>
        <w:t>"</w:t>
      </w:r>
    </w:p>
    <w:p w14:paraId="71398F77" w14:textId="77777777" w:rsidR="00FC68DB" w:rsidRPr="007055D9" w:rsidRDefault="00FC68DB" w:rsidP="00B202D2">
      <w:r w:rsidRPr="007055D9">
        <w:t xml:space="preserve">The attribute </w:t>
      </w:r>
      <w:r w:rsidRPr="007055D9">
        <w:rPr>
          <w:rStyle w:val="XMLAttribute"/>
        </w:rPr>
        <w:t xml:space="preserve">penetration </w:t>
      </w:r>
      <w:r w:rsidRPr="007055D9">
        <w:t>specifies the degree of penetration resulting from the welding.</w:t>
      </w:r>
    </w:p>
    <w:p w14:paraId="4841C97B" w14:textId="77777777" w:rsidR="00FC68DB" w:rsidRPr="007055D9" w:rsidRDefault="00FC68DB" w:rsidP="00B202D2">
      <w:pPr>
        <w:pStyle w:val="berschrift5"/>
      </w:pPr>
      <w:bookmarkStart w:id="2117" w:name="_Toc338939209"/>
      <w:r w:rsidRPr="007055D9">
        <w:t xml:space="preserve">Attribute </w:t>
      </w:r>
      <w:r>
        <w:t>"</w:t>
      </w:r>
      <w:r w:rsidRPr="007055D9">
        <w:t>filler</w:t>
      </w:r>
      <w:bookmarkEnd w:id="2117"/>
      <w:r>
        <w:t>"</w:t>
      </w:r>
    </w:p>
    <w:p w14:paraId="1EDB5A43" w14:textId="77777777" w:rsidR="00FC68DB" w:rsidRPr="007055D9" w:rsidRDefault="00FC68DB" w:rsidP="00B202D2">
      <w:r w:rsidRPr="007055D9">
        <w:t>Valid values for the attribute filler can be:</w:t>
      </w:r>
    </w:p>
    <w:p w14:paraId="6022895D" w14:textId="77777777" w:rsidR="00FC68DB" w:rsidRPr="007055D9" w:rsidRDefault="00FC68DB" w:rsidP="00BA04B6">
      <w:pPr>
        <w:pStyle w:val="Aufzhlungszeichen"/>
        <w:numPr>
          <w:ilvl w:val="0"/>
          <w:numId w:val="11"/>
        </w:numPr>
        <w:rPr>
          <w:rStyle w:val="XMLAttribute"/>
        </w:rPr>
      </w:pPr>
      <w:r w:rsidRPr="007055D9">
        <w:rPr>
          <w:rStyle w:val="XMLAttribute"/>
        </w:rPr>
        <w:t>yes</w:t>
      </w:r>
    </w:p>
    <w:p w14:paraId="27FCAA80" w14:textId="77777777" w:rsidR="00FC68DB" w:rsidRPr="007055D9" w:rsidRDefault="00FC68DB" w:rsidP="00BA04B6">
      <w:pPr>
        <w:pStyle w:val="Aufzhlungszeichen"/>
        <w:numPr>
          <w:ilvl w:val="0"/>
          <w:numId w:val="11"/>
        </w:numPr>
        <w:rPr>
          <w:rStyle w:val="XMLAttribute"/>
        </w:rPr>
      </w:pPr>
      <w:r w:rsidRPr="007055D9">
        <w:rPr>
          <w:rStyle w:val="XMLAttribute"/>
        </w:rPr>
        <w:t>no</w:t>
      </w:r>
    </w:p>
    <w:p w14:paraId="2325B1B1" w14:textId="77777777" w:rsidR="00FC68DB" w:rsidRDefault="00FC68DB" w:rsidP="00B202D2">
      <w:pPr>
        <w:pStyle w:val="Note"/>
        <w:rPr>
          <w:sz w:val="22"/>
        </w:rPr>
      </w:pPr>
      <w:r w:rsidRPr="003B5320">
        <w:rPr>
          <w:b/>
          <w:sz w:val="22"/>
        </w:rPr>
        <w:t xml:space="preserve">Note: </w:t>
      </w:r>
      <w:r w:rsidRPr="003B5320">
        <w:rPr>
          <w:sz w:val="22"/>
        </w:rPr>
        <w:t>Depending on the technology the default value can different (see in Generic Seam Weld Definition section under attribute filler).</w:t>
      </w:r>
    </w:p>
    <w:p w14:paraId="781E87D3" w14:textId="77777777" w:rsidR="00FC68DB" w:rsidRPr="007055D9" w:rsidRDefault="00FC68DB" w:rsidP="00B202D2">
      <w:pPr>
        <w:pStyle w:val="berschrift5"/>
      </w:pPr>
      <w:r w:rsidRPr="007055D9">
        <w:lastRenderedPageBreak/>
        <w:t xml:space="preserve">Attribute </w:t>
      </w:r>
      <w:r>
        <w:t>"</w:t>
      </w:r>
      <w:r w:rsidRPr="007055D9">
        <w:t>filler</w:t>
      </w:r>
      <w:r w:rsidRPr="00A06030">
        <w:rPr>
          <w:lang w:val="en-US"/>
        </w:rPr>
        <w:t>_material</w:t>
      </w:r>
      <w:r>
        <w:t>"</w:t>
      </w:r>
    </w:p>
    <w:p w14:paraId="464D9027" w14:textId="77777777" w:rsidR="00FC68DB" w:rsidRPr="003B5320" w:rsidRDefault="00FC68DB" w:rsidP="00B202D2">
      <w:pPr>
        <w:pStyle w:val="Note"/>
        <w:rPr>
          <w:sz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28A01497" w14:textId="77777777" w:rsidR="00FC68DB" w:rsidRPr="007055D9" w:rsidRDefault="00FC68DB" w:rsidP="00B202D2">
      <w:pPr>
        <w:pStyle w:val="Example"/>
        <w:keepNext/>
        <w:keepLines/>
        <w:spacing w:before="120"/>
      </w:pPr>
      <w:r w:rsidRPr="007055D9">
        <w:t>Example</w:t>
      </w:r>
      <w:r>
        <w:t xml:space="preserve"> A (</w:t>
      </w:r>
      <w:r>
        <w:rPr>
          <w:sz w:val="22"/>
        </w:rPr>
        <w:t xml:space="preserve">within each </w:t>
      </w:r>
      <w:r>
        <w:rPr>
          <w:rFonts w:ascii="Courier New" w:hAnsi="Courier New" w:cs="Courier New"/>
          <w:i/>
        </w:rPr>
        <w:t>attribute</w:t>
      </w:r>
      <w:r>
        <w:rPr>
          <w:sz w:val="22"/>
        </w:rPr>
        <w:t xml:space="preserve">, except </w:t>
      </w:r>
      <w:r w:rsidRPr="00D3479F">
        <w:rPr>
          <w:rFonts w:ascii="Courier New" w:hAnsi="Courier New" w:cs="Courier New"/>
          <w:i/>
        </w:rPr>
        <w:t>base</w:t>
      </w:r>
      <w:r>
        <w:rPr>
          <w:sz w:val="22"/>
        </w:rPr>
        <w:t xml:space="preserve"> within </w:t>
      </w:r>
      <w:r w:rsidRPr="00AA1695">
        <w:rPr>
          <w:rStyle w:val="elementdeftypeChar"/>
          <w:rFonts w:eastAsia="Calibri"/>
          <w:b w:val="0"/>
        </w:rPr>
        <w:t>&lt;</w:t>
      </w:r>
      <w:proofErr w:type="spellStart"/>
      <w:r w:rsidRPr="00AA1695">
        <w:rPr>
          <w:rStyle w:val="elementdeftypeChar"/>
          <w:rFonts w:eastAsia="Calibri"/>
          <w:b w:val="0"/>
        </w:rPr>
        <w:t>weld_position</w:t>
      </w:r>
      <w:proofErr w:type="spellEnd"/>
      <w:r w:rsidRPr="00AA1695">
        <w:rPr>
          <w:rStyle w:val="elementdeftypeChar"/>
          <w:rFonts w:eastAsia="Calibri"/>
          <w:b w:val="0"/>
        </w:rPr>
        <w:t>/&gt;</w:t>
      </w:r>
      <w:r>
        <w:t>)</w:t>
      </w:r>
      <w:r w:rsidRPr="007055D9">
        <w:t>:</w:t>
      </w:r>
    </w:p>
    <w:p w14:paraId="2042B854" w14:textId="77777777" w:rsidR="00FC68DB" w:rsidRDefault="00FC68DB" w:rsidP="00B202D2">
      <w:pPr>
        <w:pStyle w:val="XMLCode"/>
        <w:keepNext/>
        <w:keepLines/>
      </w:pPr>
    </w:p>
    <w:p w14:paraId="3AA62F54" w14:textId="77777777" w:rsidR="00FC68DB" w:rsidRDefault="00FC68DB" w:rsidP="00B202D2">
      <w:pPr>
        <w:pStyle w:val="XMLCode"/>
        <w:keepNext/>
        <w:keepLines/>
      </w:pPr>
      <w:r w:rsidRPr="007055D9">
        <w:t>&lt;</w:t>
      </w:r>
      <w:proofErr w:type="spellStart"/>
      <w:r>
        <w:t>seamweld</w:t>
      </w:r>
      <w:proofErr w:type="spellEnd"/>
      <w:r>
        <w:t>&gt;</w:t>
      </w:r>
    </w:p>
    <w:p w14:paraId="147287EE" w14:textId="77777777" w:rsidR="00FC68DB" w:rsidRPr="007055D9" w:rsidRDefault="00FC68DB" w:rsidP="00B202D2">
      <w:pPr>
        <w:pStyle w:val="XMLCode"/>
        <w:keepNext/>
        <w:keepLines/>
      </w:pPr>
      <w:r>
        <w:t xml:space="preserve">    &lt;</w:t>
      </w:r>
      <w:proofErr w:type="spellStart"/>
      <w:r w:rsidRPr="007055D9">
        <w:t>overlap</w:t>
      </w:r>
      <w:r>
        <w:t>_</w:t>
      </w:r>
      <w:r w:rsidRPr="007055D9">
        <w:t>weld</w:t>
      </w:r>
      <w:proofErr w:type="spellEnd"/>
      <w:r w:rsidRPr="007055D9">
        <w:t xml:space="preserve"> base=</w:t>
      </w:r>
      <w:r>
        <w:t>"1"</w:t>
      </w:r>
      <w:r w:rsidRPr="007055D9">
        <w:t xml:space="preserve"> technology=</w:t>
      </w:r>
      <w:r>
        <w:t>"</w:t>
      </w:r>
      <w:r w:rsidRPr="007055D9">
        <w:t>resistance</w:t>
      </w:r>
      <w:r>
        <w:t>"</w:t>
      </w:r>
      <w:r w:rsidRPr="007055D9">
        <w:t>&gt;</w:t>
      </w:r>
    </w:p>
    <w:p w14:paraId="08D563D8" w14:textId="77777777" w:rsidR="00FC68DB" w:rsidRPr="00966BAF" w:rsidRDefault="00FC68DB" w:rsidP="00B202D2">
      <w:pPr>
        <w:pStyle w:val="XMLCode"/>
        <w:keepNext/>
        <w:keepLines/>
        <w:rPr>
          <w:b/>
          <w:color w:val="0070C0"/>
          <w:lang w:val="es-ES"/>
        </w:rPr>
      </w:pPr>
      <w:r w:rsidRPr="007055D9">
        <w:t xml:space="preserve">    </w:t>
      </w:r>
      <w:r>
        <w:t xml:space="preserve">    </w:t>
      </w:r>
      <w:r w:rsidRPr="00966BAF">
        <w:rPr>
          <w:b/>
          <w:color w:val="0070C0"/>
          <w:lang w:val="es-ES"/>
        </w:rPr>
        <w:t>&lt;weld_position u="0" x="0" y="0" z="1"</w:t>
      </w:r>
    </w:p>
    <w:p w14:paraId="7D6419A6" w14:textId="77777777" w:rsidR="00FC68DB" w:rsidRPr="00D977AB" w:rsidRDefault="00FC68DB" w:rsidP="00B202D2">
      <w:pPr>
        <w:pStyle w:val="XMLCode"/>
        <w:keepNext/>
        <w:keepLines/>
        <w:rPr>
          <w:b/>
          <w:color w:val="0070C0"/>
        </w:rPr>
      </w:pPr>
      <w:r w:rsidRPr="00966BAF">
        <w:rPr>
          <w:b/>
          <w:color w:val="0070C0"/>
          <w:lang w:val="es-ES"/>
        </w:rPr>
        <w:t xml:space="preserve">                   </w:t>
      </w:r>
      <w:r w:rsidRPr="00D977AB">
        <w:rPr>
          <w:b/>
          <w:color w:val="0070C0"/>
        </w:rPr>
        <w:t>reference="false"</w:t>
      </w:r>
    </w:p>
    <w:p w14:paraId="043900C0" w14:textId="77777777" w:rsidR="00FC68DB" w:rsidRPr="00C9134D" w:rsidRDefault="00FC68DB" w:rsidP="00B202D2">
      <w:pPr>
        <w:pStyle w:val="XMLCode"/>
        <w:keepNext/>
        <w:keepLines/>
        <w:rPr>
          <w:b/>
          <w:color w:val="0070C0"/>
        </w:rPr>
      </w:pPr>
      <w:r w:rsidRPr="00D977AB">
        <w:rPr>
          <w:b/>
          <w:color w:val="0070C0"/>
        </w:rPr>
        <w:t xml:space="preserve">                   </w:t>
      </w:r>
      <w:r w:rsidRPr="00C9134D">
        <w:rPr>
          <w:b/>
          <w:color w:val="0070C0"/>
        </w:rPr>
        <w:t>section=</w:t>
      </w:r>
      <w:r>
        <w:rPr>
          <w:b/>
          <w:color w:val="0070C0"/>
        </w:rPr>
        <w:t>"</w:t>
      </w:r>
      <w:r w:rsidRPr="00C9134D">
        <w:rPr>
          <w:b/>
          <w:color w:val="0070C0"/>
        </w:rPr>
        <w:t>Fillet</w:t>
      </w:r>
      <w:r>
        <w:rPr>
          <w:b/>
          <w:color w:val="0070C0"/>
        </w:rPr>
        <w:t>"</w:t>
      </w:r>
    </w:p>
    <w:p w14:paraId="19DE7A94" w14:textId="77777777" w:rsidR="00FC68DB" w:rsidRPr="00C9134D" w:rsidRDefault="00FC68DB" w:rsidP="00B202D2">
      <w:pPr>
        <w:pStyle w:val="XMLCode"/>
        <w:keepNext/>
        <w:keepLines/>
        <w:rPr>
          <w:b/>
          <w:color w:val="0070C0"/>
        </w:rPr>
      </w:pPr>
      <w:r w:rsidRPr="00C9134D">
        <w:rPr>
          <w:b/>
          <w:color w:val="0070C0"/>
        </w:rPr>
        <w:t xml:space="preserve">                   thickness=</w:t>
      </w:r>
      <w:r>
        <w:rPr>
          <w:b/>
          <w:color w:val="0070C0"/>
        </w:rPr>
        <w:t>"</w:t>
      </w:r>
      <w:r w:rsidRPr="00C9134D">
        <w:rPr>
          <w:b/>
          <w:color w:val="0070C0"/>
        </w:rPr>
        <w:t>1.5</w:t>
      </w:r>
      <w:r>
        <w:rPr>
          <w:b/>
          <w:color w:val="0070C0"/>
        </w:rPr>
        <w:t>"</w:t>
      </w:r>
    </w:p>
    <w:p w14:paraId="0711356B" w14:textId="77777777" w:rsidR="00FC68DB" w:rsidRPr="00C9134D" w:rsidRDefault="00FC68DB" w:rsidP="00B202D2">
      <w:pPr>
        <w:pStyle w:val="XMLCode"/>
        <w:keepNext/>
        <w:keepLines/>
        <w:rPr>
          <w:b/>
          <w:color w:val="0070C0"/>
        </w:rPr>
      </w:pPr>
      <w:r w:rsidRPr="00C9134D">
        <w:rPr>
          <w:b/>
          <w:color w:val="0070C0"/>
        </w:rPr>
        <w:t xml:space="preserve">                   angle=</w:t>
      </w:r>
      <w:r>
        <w:rPr>
          <w:b/>
          <w:color w:val="0070C0"/>
        </w:rPr>
        <w:t>"</w:t>
      </w:r>
      <w:r w:rsidRPr="00C9134D">
        <w:rPr>
          <w:b/>
          <w:color w:val="0070C0"/>
        </w:rPr>
        <w:t>30</w:t>
      </w:r>
      <w:r>
        <w:rPr>
          <w:b/>
          <w:color w:val="0070C0"/>
        </w:rPr>
        <w:t>"</w:t>
      </w:r>
    </w:p>
    <w:p w14:paraId="3A3AFF72" w14:textId="77777777" w:rsidR="00FC68DB" w:rsidRPr="00C9134D" w:rsidRDefault="00FC68DB" w:rsidP="00B202D2">
      <w:pPr>
        <w:pStyle w:val="XMLCode"/>
        <w:keepNext/>
        <w:keepLines/>
        <w:rPr>
          <w:b/>
          <w:color w:val="0070C0"/>
        </w:rPr>
      </w:pPr>
      <w:r w:rsidRPr="00C9134D">
        <w:rPr>
          <w:b/>
          <w:color w:val="0070C0"/>
        </w:rPr>
        <w:t xml:space="preserve">                   shape=</w:t>
      </w:r>
      <w:r>
        <w:rPr>
          <w:b/>
          <w:color w:val="0070C0"/>
        </w:rPr>
        <w:t>"</w:t>
      </w:r>
      <w:r w:rsidRPr="00C9134D">
        <w:rPr>
          <w:b/>
          <w:color w:val="0070C0"/>
        </w:rPr>
        <w:t>concave</w:t>
      </w:r>
      <w:r>
        <w:rPr>
          <w:b/>
          <w:color w:val="0070C0"/>
        </w:rPr>
        <w:t>"</w:t>
      </w:r>
    </w:p>
    <w:p w14:paraId="04668D63" w14:textId="77777777" w:rsidR="00FC68DB" w:rsidRPr="00C9134D" w:rsidRDefault="00FC68DB" w:rsidP="00B202D2">
      <w:pPr>
        <w:pStyle w:val="XMLCode"/>
        <w:keepNext/>
        <w:keepLines/>
        <w:rPr>
          <w:b/>
          <w:color w:val="0070C0"/>
        </w:rPr>
      </w:pPr>
      <w:r w:rsidRPr="00C9134D">
        <w:rPr>
          <w:b/>
          <w:color w:val="0070C0"/>
        </w:rPr>
        <w:t xml:space="preserve">                   penetration=</w:t>
      </w:r>
      <w:r>
        <w:rPr>
          <w:b/>
          <w:color w:val="0070C0"/>
        </w:rPr>
        <w:t>"</w:t>
      </w:r>
      <w:r w:rsidRPr="00C9134D">
        <w:rPr>
          <w:b/>
          <w:color w:val="0070C0"/>
        </w:rPr>
        <w:t>0.5</w:t>
      </w:r>
      <w:r>
        <w:rPr>
          <w:b/>
          <w:color w:val="0070C0"/>
        </w:rPr>
        <w:t>"</w:t>
      </w:r>
    </w:p>
    <w:p w14:paraId="6D4AC1B0" w14:textId="77777777" w:rsidR="00FC68DB" w:rsidRDefault="00FC68DB" w:rsidP="00B202D2">
      <w:pPr>
        <w:pStyle w:val="XMLCode"/>
        <w:keepNext/>
        <w:keepLines/>
        <w:rPr>
          <w:b/>
          <w:color w:val="0070C0"/>
        </w:rPr>
      </w:pPr>
      <w:r w:rsidRPr="00C9134D">
        <w:rPr>
          <w:b/>
          <w:color w:val="0070C0"/>
        </w:rPr>
        <w:t xml:space="preserve">                   filler=</w:t>
      </w:r>
      <w:r>
        <w:rPr>
          <w:b/>
          <w:color w:val="0070C0"/>
        </w:rPr>
        <w:t>"</w:t>
      </w:r>
      <w:r w:rsidRPr="00C9134D">
        <w:rPr>
          <w:b/>
          <w:color w:val="0070C0"/>
        </w:rPr>
        <w:t>yes</w:t>
      </w:r>
      <w:r>
        <w:rPr>
          <w:b/>
          <w:color w:val="0070C0"/>
        </w:rPr>
        <w:t>"</w:t>
      </w:r>
    </w:p>
    <w:p w14:paraId="67F57C04" w14:textId="77777777" w:rsidR="00FC68DB" w:rsidRPr="00C9134D" w:rsidRDefault="00FC68DB" w:rsidP="00B202D2">
      <w:pPr>
        <w:pStyle w:val="XMLCode"/>
        <w:keepNext/>
        <w:keepLines/>
        <w:rPr>
          <w:b/>
          <w:color w:val="0070C0"/>
        </w:rPr>
      </w:pPr>
      <w:r>
        <w:rPr>
          <w:b/>
          <w:color w:val="0070C0"/>
        </w:rPr>
        <w:tab/>
      </w:r>
      <w:r>
        <w:rPr>
          <w:b/>
          <w:color w:val="0070C0"/>
        </w:rPr>
        <w:tab/>
      </w:r>
      <w:r>
        <w:rPr>
          <w:b/>
          <w:color w:val="0070C0"/>
        </w:rPr>
        <w:tab/>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r w:rsidRPr="00C9134D">
        <w:rPr>
          <w:b/>
          <w:color w:val="0070C0"/>
        </w:rPr>
        <w:t>/&gt;</w:t>
      </w:r>
    </w:p>
    <w:p w14:paraId="4FA381B0" w14:textId="77777777" w:rsidR="00FC68DB" w:rsidRPr="00D977AB" w:rsidRDefault="00FC68DB" w:rsidP="00B202D2">
      <w:pPr>
        <w:pStyle w:val="XMLCode"/>
        <w:keepNext/>
        <w:keepLines/>
      </w:pPr>
      <w:r w:rsidRPr="007055D9">
        <w:t xml:space="preserve">        </w:t>
      </w:r>
      <w:r>
        <w:t>&lt;</w:t>
      </w:r>
      <w:proofErr w:type="spellStart"/>
      <w:r>
        <w:t>sheet_parameter</w:t>
      </w:r>
      <w:proofErr w:type="spellEnd"/>
      <w:r>
        <w:t xml:space="preserve"> ...</w:t>
      </w:r>
      <w:r w:rsidRPr="00D977AB">
        <w:t xml:space="preserve"> /&gt;</w:t>
      </w:r>
    </w:p>
    <w:p w14:paraId="4EB32DC7" w14:textId="77777777" w:rsidR="00FC68DB" w:rsidRPr="007055D9" w:rsidRDefault="00FC68DB" w:rsidP="00B202D2">
      <w:pPr>
        <w:pStyle w:val="XMLCode"/>
        <w:keepNext/>
        <w:keepLines/>
      </w:pPr>
      <w:r>
        <w:t xml:space="preserve">    &lt;/</w:t>
      </w:r>
      <w:proofErr w:type="spellStart"/>
      <w:r>
        <w:t>overlap_weld</w:t>
      </w:r>
      <w:proofErr w:type="spellEnd"/>
      <w:r>
        <w:t>&gt;</w:t>
      </w:r>
    </w:p>
    <w:p w14:paraId="4AF01A43" w14:textId="77777777" w:rsidR="00FC68DB" w:rsidRDefault="00FC68DB" w:rsidP="00B202D2">
      <w:pPr>
        <w:pStyle w:val="XMLCode"/>
        <w:keepNext/>
        <w:keepLines/>
      </w:pPr>
      <w:r w:rsidRPr="007055D9">
        <w:t>&lt;/</w:t>
      </w:r>
      <w:proofErr w:type="spellStart"/>
      <w:r>
        <w:t>seamweld</w:t>
      </w:r>
      <w:proofErr w:type="spellEnd"/>
      <w:r w:rsidRPr="007055D9">
        <w:t>&gt;</w:t>
      </w:r>
    </w:p>
    <w:p w14:paraId="782C568D" w14:textId="77777777" w:rsidR="00FC68DB" w:rsidRPr="007055D9" w:rsidRDefault="00FC68DB" w:rsidP="00B202D2">
      <w:pPr>
        <w:pStyle w:val="XMLCode"/>
      </w:pPr>
    </w:p>
    <w:p w14:paraId="580153BC" w14:textId="77777777" w:rsidR="00FC68DB" w:rsidRPr="007055D9" w:rsidRDefault="00FC68DB" w:rsidP="00B202D2">
      <w:pPr>
        <w:pStyle w:val="berschrift4"/>
      </w:pPr>
      <w:bookmarkStart w:id="2118" w:name="WeldDefinitionYJoint"/>
      <w:bookmarkStart w:id="2119" w:name="_Toc3557042"/>
      <w:bookmarkStart w:id="2120" w:name="_Toc34747292"/>
      <w:bookmarkStart w:id="2121" w:name="_Toc77102111"/>
      <w:bookmarkStart w:id="2122" w:name="_Toc288200767"/>
      <w:bookmarkStart w:id="2123" w:name="_Toc338939114"/>
      <w:bookmarkEnd w:id="2118"/>
      <w:r w:rsidRPr="007055D9">
        <w:t xml:space="preserve">Element </w:t>
      </w:r>
      <w:r>
        <w:t>"</w:t>
      </w:r>
      <w:proofErr w:type="spellStart"/>
      <w:r>
        <w:t>sheet_parameter</w:t>
      </w:r>
      <w:bookmarkEnd w:id="2119"/>
      <w:proofErr w:type="spellEnd"/>
      <w:r>
        <w:t>"</w:t>
      </w:r>
      <w:bookmarkEnd w:id="2120"/>
      <w:bookmarkEnd w:id="2121"/>
    </w:p>
    <w:p w14:paraId="45F63E85" w14:textId="77777777" w:rsidR="00FC68DB" w:rsidRPr="007055D9" w:rsidRDefault="00FC68DB" w:rsidP="00B202D2">
      <w:r w:rsidRPr="007055D9">
        <w:t xml:space="preserve">For the element </w:t>
      </w:r>
      <w:r w:rsidRPr="008A6DA9">
        <w:rPr>
          <w:rStyle w:val="XMLElement"/>
        </w:rPr>
        <w:t>&lt;</w:t>
      </w:r>
      <w:proofErr w:type="spellStart"/>
      <w:r w:rsidRPr="008A6DA9">
        <w:rPr>
          <w:rStyle w:val="XMLElement"/>
        </w:rPr>
        <w:t>sheet_parameter</w:t>
      </w:r>
      <w:proofErr w:type="spellEnd"/>
      <w:r w:rsidRPr="008A6DA9">
        <w:rPr>
          <w:rStyle w:val="XMLElement"/>
        </w:rPr>
        <w:t>/&gt;</w:t>
      </w:r>
      <w:r w:rsidRPr="007055D9">
        <w:t xml:space="preserve"> the following attri</w:t>
      </w:r>
      <w:r>
        <w:t>butes can be specified for the Overlap</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18E014B4" w14:textId="77777777" w:rsidTr="00FC68D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2C94B63" w14:textId="77777777" w:rsidR="00FC68DB" w:rsidRPr="007055D9" w:rsidRDefault="00FC68DB" w:rsidP="00B202D2">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5DCAFD" w14:textId="77777777" w:rsidR="00FC68DB" w:rsidRPr="007055D9" w:rsidRDefault="00FC68DB" w:rsidP="00B202D2">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C412453" w14:textId="77777777" w:rsidR="00FC68DB" w:rsidRPr="007055D9" w:rsidRDefault="00FC68DB" w:rsidP="00B202D2">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1B6AE1" w14:textId="77777777" w:rsidR="00FC68DB" w:rsidRPr="007055D9" w:rsidRDefault="00FC68DB" w:rsidP="00B202D2">
            <w:pPr>
              <w:keepNext/>
              <w:rPr>
                <w:b/>
                <w:i/>
              </w:rPr>
            </w:pPr>
            <w:r w:rsidRPr="00A20C5C">
              <w:rPr>
                <w:b/>
                <w:i/>
              </w:rPr>
              <w:t>Constraint</w:t>
            </w:r>
            <w:r>
              <w:rPr>
                <w:b/>
                <w:i/>
              </w:rPr>
              <w:t xml:space="preserve"> / Remarks</w:t>
            </w:r>
          </w:p>
        </w:tc>
      </w:tr>
      <w:tr w:rsidR="00FC68DB" w:rsidRPr="007055D9" w14:paraId="13C4B09F" w14:textId="77777777" w:rsidTr="00FC68DB">
        <w:trPr>
          <w:cantSplit/>
          <w:jc w:val="center"/>
        </w:trPr>
        <w:tc>
          <w:tcPr>
            <w:tcW w:w="1574" w:type="dxa"/>
            <w:shd w:val="clear" w:color="auto" w:fill="auto"/>
          </w:tcPr>
          <w:p w14:paraId="6787047F" w14:textId="77777777" w:rsidR="00FC68DB" w:rsidRPr="002D6B99" w:rsidRDefault="00FC68DB" w:rsidP="00B202D2">
            <w:pPr>
              <w:rPr>
                <w:rStyle w:val="Kommentarzeichen"/>
                <w:sz w:val="20"/>
                <w:szCs w:val="20"/>
                <w:lang w:eastAsia="x-none"/>
              </w:rPr>
            </w:pPr>
            <w:r>
              <w:rPr>
                <w:sz w:val="20"/>
                <w:szCs w:val="20"/>
              </w:rPr>
              <w:t>index</w:t>
            </w:r>
          </w:p>
        </w:tc>
        <w:tc>
          <w:tcPr>
            <w:tcW w:w="1418" w:type="dxa"/>
            <w:shd w:val="clear" w:color="auto" w:fill="auto"/>
          </w:tcPr>
          <w:p w14:paraId="41C46470" w14:textId="77777777" w:rsidR="00FC68DB" w:rsidRPr="002D6B99" w:rsidRDefault="00FC68DB" w:rsidP="00B202D2">
            <w:pPr>
              <w:rPr>
                <w:sz w:val="20"/>
                <w:szCs w:val="20"/>
              </w:rPr>
            </w:pPr>
            <w:r>
              <w:rPr>
                <w:sz w:val="20"/>
                <w:szCs w:val="20"/>
              </w:rPr>
              <w:t>Integer</w:t>
            </w:r>
          </w:p>
        </w:tc>
        <w:tc>
          <w:tcPr>
            <w:tcW w:w="1275" w:type="dxa"/>
            <w:shd w:val="clear" w:color="auto" w:fill="auto"/>
          </w:tcPr>
          <w:p w14:paraId="264DF089" w14:textId="77777777" w:rsidR="00FC68DB" w:rsidRPr="002D6B99" w:rsidRDefault="00FC68DB" w:rsidP="00B202D2">
            <w:pPr>
              <w:rPr>
                <w:sz w:val="20"/>
                <w:szCs w:val="20"/>
              </w:rPr>
            </w:pPr>
            <w:r w:rsidRPr="002D6B99">
              <w:rPr>
                <w:sz w:val="20"/>
                <w:szCs w:val="20"/>
              </w:rPr>
              <w:t>Required</w:t>
            </w:r>
          </w:p>
        </w:tc>
        <w:tc>
          <w:tcPr>
            <w:tcW w:w="4264" w:type="dxa"/>
            <w:shd w:val="clear" w:color="auto" w:fill="auto"/>
          </w:tcPr>
          <w:p w14:paraId="17117510" w14:textId="77777777" w:rsidR="00FC68DB" w:rsidRPr="002D6B99" w:rsidRDefault="00FC68DB" w:rsidP="00B202D2">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694C4F64" w14:textId="77777777" w:rsidTr="00FC68DB">
        <w:trPr>
          <w:cantSplit/>
          <w:jc w:val="center"/>
        </w:trPr>
        <w:tc>
          <w:tcPr>
            <w:tcW w:w="1574" w:type="dxa"/>
            <w:shd w:val="clear" w:color="auto" w:fill="auto"/>
          </w:tcPr>
          <w:p w14:paraId="7BB87403" w14:textId="77777777" w:rsidR="00FC68DB" w:rsidRDefault="00FC68DB" w:rsidP="00B202D2">
            <w:pPr>
              <w:rPr>
                <w:sz w:val="20"/>
                <w:szCs w:val="20"/>
              </w:rPr>
            </w:pPr>
            <w:r>
              <w:rPr>
                <w:sz w:val="20"/>
                <w:szCs w:val="20"/>
              </w:rPr>
              <w:t>gap</w:t>
            </w:r>
          </w:p>
        </w:tc>
        <w:tc>
          <w:tcPr>
            <w:tcW w:w="1418" w:type="dxa"/>
            <w:shd w:val="clear" w:color="auto" w:fill="auto"/>
          </w:tcPr>
          <w:p w14:paraId="6E479664" w14:textId="77777777" w:rsidR="00FC68DB" w:rsidRPr="002D6B99" w:rsidRDefault="00FC68DB" w:rsidP="00B202D2">
            <w:pPr>
              <w:rPr>
                <w:sz w:val="20"/>
                <w:szCs w:val="20"/>
              </w:rPr>
            </w:pPr>
            <w:r>
              <w:rPr>
                <w:sz w:val="20"/>
                <w:szCs w:val="20"/>
              </w:rPr>
              <w:t>Floating point</w:t>
            </w:r>
          </w:p>
        </w:tc>
        <w:tc>
          <w:tcPr>
            <w:tcW w:w="1275" w:type="dxa"/>
            <w:shd w:val="clear" w:color="auto" w:fill="auto"/>
          </w:tcPr>
          <w:p w14:paraId="4B616B8B"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tcPr>
          <w:p w14:paraId="73679F04" w14:textId="77777777" w:rsidR="00FC68DB" w:rsidRPr="002D6B99" w:rsidRDefault="00FC68DB" w:rsidP="00B202D2">
            <w:pPr>
              <w:keepNext/>
              <w:keepLines/>
              <w:rPr>
                <w:sz w:val="20"/>
                <w:szCs w:val="20"/>
              </w:rPr>
            </w:pPr>
            <w:r>
              <w:rPr>
                <w:sz w:val="20"/>
                <w:szCs w:val="20"/>
              </w:rPr>
              <w:t>Default value is 0</w:t>
            </w:r>
          </w:p>
        </w:tc>
      </w:tr>
      <w:tr w:rsidR="00FC68DB" w:rsidRPr="007055D9" w14:paraId="0DD688D6" w14:textId="77777777" w:rsidTr="00FC68DB">
        <w:trPr>
          <w:cantSplit/>
          <w:jc w:val="center"/>
        </w:trPr>
        <w:tc>
          <w:tcPr>
            <w:tcW w:w="1574" w:type="dxa"/>
            <w:shd w:val="clear" w:color="auto" w:fill="auto"/>
          </w:tcPr>
          <w:p w14:paraId="2F8EA1BF" w14:textId="77777777" w:rsidR="00FC68DB" w:rsidRDefault="00FC68DB" w:rsidP="00B202D2">
            <w:pPr>
              <w:rPr>
                <w:sz w:val="20"/>
                <w:szCs w:val="20"/>
              </w:rPr>
            </w:pPr>
            <w:proofErr w:type="spellStart"/>
            <w:r>
              <w:rPr>
                <w:sz w:val="20"/>
                <w:szCs w:val="20"/>
              </w:rPr>
              <w:t>sheet_thickness</w:t>
            </w:r>
            <w:proofErr w:type="spellEnd"/>
          </w:p>
        </w:tc>
        <w:tc>
          <w:tcPr>
            <w:tcW w:w="1418" w:type="dxa"/>
            <w:shd w:val="clear" w:color="auto" w:fill="auto"/>
          </w:tcPr>
          <w:p w14:paraId="0DDFDDE1" w14:textId="77777777" w:rsidR="00FC68DB" w:rsidRPr="002D6B99" w:rsidRDefault="00FC68DB" w:rsidP="00B202D2">
            <w:pPr>
              <w:rPr>
                <w:sz w:val="20"/>
                <w:szCs w:val="20"/>
              </w:rPr>
            </w:pPr>
            <w:r>
              <w:rPr>
                <w:sz w:val="20"/>
                <w:szCs w:val="20"/>
              </w:rPr>
              <w:t>Floating point</w:t>
            </w:r>
          </w:p>
        </w:tc>
        <w:tc>
          <w:tcPr>
            <w:tcW w:w="1275" w:type="dxa"/>
            <w:shd w:val="clear" w:color="auto" w:fill="auto"/>
          </w:tcPr>
          <w:p w14:paraId="604FAAC5"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tcPr>
          <w:p w14:paraId="6B5743F2" w14:textId="77777777" w:rsidR="00FC68DB" w:rsidRPr="002D6B99" w:rsidRDefault="00FC68DB" w:rsidP="00B202D2">
            <w:pPr>
              <w:keepNext/>
              <w:keepLines/>
              <w:rPr>
                <w:sz w:val="20"/>
                <w:szCs w:val="20"/>
              </w:rPr>
            </w:pPr>
            <w:r>
              <w:rPr>
                <w:sz w:val="20"/>
                <w:szCs w:val="20"/>
              </w:rPr>
              <w:t>-</w:t>
            </w:r>
          </w:p>
        </w:tc>
      </w:tr>
      <w:tr w:rsidR="00FC68DB" w:rsidRPr="007055D9" w14:paraId="350D7DC2" w14:textId="77777777" w:rsidTr="00FC68DB">
        <w:trPr>
          <w:cantSplit/>
          <w:jc w:val="center"/>
        </w:trPr>
        <w:tc>
          <w:tcPr>
            <w:tcW w:w="1574" w:type="dxa"/>
            <w:shd w:val="clear" w:color="auto" w:fill="auto"/>
          </w:tcPr>
          <w:p w14:paraId="7A4C3F33" w14:textId="77777777" w:rsidR="00FC68DB" w:rsidRDefault="00FC68DB" w:rsidP="00B202D2">
            <w:pPr>
              <w:keepNext/>
              <w:rPr>
                <w:sz w:val="20"/>
                <w:szCs w:val="20"/>
              </w:rPr>
            </w:pPr>
            <w:proofErr w:type="spellStart"/>
            <w:r>
              <w:rPr>
                <w:sz w:val="20"/>
                <w:szCs w:val="20"/>
              </w:rPr>
              <w:t>sheet_angle</w:t>
            </w:r>
            <w:proofErr w:type="spellEnd"/>
          </w:p>
        </w:tc>
        <w:tc>
          <w:tcPr>
            <w:tcW w:w="1418" w:type="dxa"/>
            <w:shd w:val="clear" w:color="auto" w:fill="auto"/>
          </w:tcPr>
          <w:p w14:paraId="5A216FFA" w14:textId="77777777" w:rsidR="00FC68DB" w:rsidRPr="002D6B99" w:rsidRDefault="00FC68DB" w:rsidP="00B202D2">
            <w:pPr>
              <w:keepNext/>
              <w:rPr>
                <w:sz w:val="20"/>
                <w:szCs w:val="20"/>
              </w:rPr>
            </w:pPr>
            <w:r>
              <w:rPr>
                <w:sz w:val="20"/>
                <w:szCs w:val="20"/>
              </w:rPr>
              <w:t>Floating point</w:t>
            </w:r>
          </w:p>
        </w:tc>
        <w:tc>
          <w:tcPr>
            <w:tcW w:w="1275" w:type="dxa"/>
            <w:shd w:val="clear" w:color="auto" w:fill="auto"/>
          </w:tcPr>
          <w:p w14:paraId="4FD1ABC0"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tcPr>
          <w:p w14:paraId="39B6CE1A" w14:textId="77777777" w:rsidR="00FC68DB" w:rsidRPr="002D6B99" w:rsidRDefault="00FC68DB" w:rsidP="00B202D2">
            <w:pPr>
              <w:keepNext/>
              <w:keepLines/>
              <w:rPr>
                <w:sz w:val="20"/>
                <w:szCs w:val="20"/>
              </w:rPr>
            </w:pPr>
            <w:r>
              <w:rPr>
                <w:sz w:val="20"/>
                <w:szCs w:val="20"/>
              </w:rPr>
              <w:t>-</w:t>
            </w:r>
          </w:p>
        </w:tc>
      </w:tr>
    </w:tbl>
    <w:p w14:paraId="619E4BCC" w14:textId="27AA4CEA" w:rsidR="00FC68DB" w:rsidRDefault="00FC68DB" w:rsidP="00B202D2">
      <w:pPr>
        <w:pStyle w:val="Beschriftung"/>
        <w:spacing w:before="120"/>
      </w:pPr>
      <w:bookmarkStart w:id="2124" w:name="_Toc3566510"/>
      <w:bookmarkStart w:id="2125" w:name="_Toc34747512"/>
      <w:bookmarkStart w:id="2126" w:name="_Toc77095971"/>
      <w:r>
        <w:t xml:space="preserve">Table </w:t>
      </w:r>
      <w:r>
        <w:fldChar w:fldCharType="begin"/>
      </w:r>
      <w:r>
        <w:instrText xml:space="preserve"> SEQ Table \* ARABIC </w:instrText>
      </w:r>
      <w:r>
        <w:fldChar w:fldCharType="separate"/>
      </w:r>
      <w:r w:rsidR="008116BB">
        <w:rPr>
          <w:noProof/>
        </w:rPr>
        <w:t>112</w:t>
      </w:r>
      <w:r>
        <w:fldChar w:fldCharType="end"/>
      </w:r>
      <w:r>
        <w:t xml:space="preserve">: </w:t>
      </w:r>
      <w:r w:rsidRPr="0008681E">
        <w:t>Attributes of element &lt;</w:t>
      </w:r>
      <w:proofErr w:type="spellStart"/>
      <w:r>
        <w:rPr>
          <w:rFonts w:ascii="Courier New" w:hAnsi="Courier New" w:cs="Courier New"/>
          <w:kern w:val="22"/>
        </w:rPr>
        <w:t>sheet_parameter</w:t>
      </w:r>
      <w:proofErr w:type="spellEnd"/>
      <w:r w:rsidRPr="00E67798">
        <w:rPr>
          <w:rFonts w:ascii="Courier New" w:hAnsi="Courier New" w:cs="Courier New"/>
          <w:kern w:val="22"/>
        </w:rPr>
        <w:t>/&gt;</w:t>
      </w:r>
      <w:r w:rsidRPr="0008681E">
        <w:t xml:space="preserve"> for </w:t>
      </w:r>
      <w:r>
        <w:t>Overlap Weld</w:t>
      </w:r>
      <w:bookmarkEnd w:id="2124"/>
      <w:bookmarkEnd w:id="2125"/>
      <w:bookmarkEnd w:id="2126"/>
    </w:p>
    <w:p w14:paraId="10CEC686" w14:textId="77777777" w:rsidR="00FC68DB" w:rsidRDefault="00FC68DB" w:rsidP="00B202D2">
      <w:pPr>
        <w:pStyle w:val="Example"/>
        <w:keepNext/>
        <w:spacing w:before="120"/>
      </w:pPr>
      <w:r w:rsidRPr="007055D9">
        <w:t>Example</w:t>
      </w:r>
      <w:r>
        <w:t xml:space="preserve"> A (</w:t>
      </w:r>
      <w:r w:rsidRPr="00581520">
        <w:rPr>
          <w:sz w:val="22"/>
        </w:rPr>
        <w:t xml:space="preserve">within only required </w:t>
      </w:r>
      <w:r w:rsidRPr="00581520">
        <w:rPr>
          <w:rFonts w:ascii="Courier New" w:hAnsi="Courier New" w:cs="Courier New"/>
          <w:i/>
          <w:sz w:val="18"/>
        </w:rPr>
        <w:t>attributes</w:t>
      </w:r>
      <w:r>
        <w:t>)</w:t>
      </w:r>
      <w:r w:rsidRPr="007055D9">
        <w:t>:</w:t>
      </w:r>
    </w:p>
    <w:p w14:paraId="67A2CE5B" w14:textId="77777777" w:rsidR="00FC68DB" w:rsidRDefault="00FC68DB" w:rsidP="00B202D2">
      <w:pPr>
        <w:pStyle w:val="XMLCode"/>
      </w:pPr>
    </w:p>
    <w:p w14:paraId="6BD3646E" w14:textId="77777777" w:rsidR="00FC68DB" w:rsidRDefault="00FC68DB" w:rsidP="00B202D2">
      <w:pPr>
        <w:pStyle w:val="XMLCode"/>
      </w:pPr>
      <w:r w:rsidRPr="007055D9">
        <w:t>&lt;</w:t>
      </w:r>
      <w:proofErr w:type="spellStart"/>
      <w:r>
        <w:t>seamweld</w:t>
      </w:r>
      <w:proofErr w:type="spellEnd"/>
      <w:r>
        <w:t>&gt;</w:t>
      </w:r>
    </w:p>
    <w:p w14:paraId="27C0B4F7" w14:textId="77777777" w:rsidR="00FC68DB" w:rsidRPr="007055D9" w:rsidRDefault="00FC68DB" w:rsidP="00B202D2">
      <w:pPr>
        <w:pStyle w:val="XMLCode"/>
      </w:pPr>
      <w:r>
        <w:t xml:space="preserve">    &lt;</w:t>
      </w:r>
      <w:proofErr w:type="spellStart"/>
      <w:r>
        <w:t>overlap_weld</w:t>
      </w:r>
      <w:proofErr w:type="spellEnd"/>
      <w:r>
        <w:t xml:space="preserve"> base="1" technology="resistance"</w:t>
      </w:r>
      <w:r w:rsidRPr="007055D9">
        <w:t>&gt;</w:t>
      </w:r>
    </w:p>
    <w:p w14:paraId="26EB3BE0" w14:textId="77777777" w:rsidR="00FC68DB" w:rsidRPr="00966BAF" w:rsidRDefault="00FC68DB" w:rsidP="00B202D2">
      <w:pPr>
        <w:pStyle w:val="XMLCode"/>
        <w:rPr>
          <w:lang w:val="es-ES"/>
        </w:rPr>
      </w:pPr>
      <w:r w:rsidRPr="006A238A">
        <w:t xml:space="preserve">        </w:t>
      </w:r>
      <w:r w:rsidRPr="00966BAF">
        <w:rPr>
          <w:i/>
          <w:lang w:val="es-ES"/>
        </w:rPr>
        <w:t>&lt;weld_position u="0" x="0" y="0" z="1"/&gt;</w:t>
      </w:r>
    </w:p>
    <w:p w14:paraId="2964D98B" w14:textId="77777777" w:rsidR="00FC68DB" w:rsidRPr="009F3818" w:rsidRDefault="00FC68DB" w:rsidP="00B202D2">
      <w:pPr>
        <w:pStyle w:val="XMLCode"/>
        <w:rPr>
          <w:b/>
          <w:color w:val="0070C0"/>
        </w:rPr>
      </w:pPr>
      <w:r w:rsidRPr="00966BAF">
        <w:rPr>
          <w:lang w:val="es-ES"/>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ex="2" gap="1.0"</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="0"</w:t>
      </w:r>
      <w:r w:rsidRPr="009F3818">
        <w:rPr>
          <w:b/>
          <w:color w:val="0070C0"/>
        </w:rPr>
        <w:t>/&gt;</w:t>
      </w:r>
    </w:p>
    <w:p w14:paraId="1CFA62D2" w14:textId="77777777" w:rsidR="00FC68DB" w:rsidRPr="007055D9" w:rsidRDefault="00FC68DB" w:rsidP="00B202D2">
      <w:pPr>
        <w:pStyle w:val="XMLCode"/>
      </w:pPr>
      <w:r>
        <w:t xml:space="preserve">    &lt;/</w:t>
      </w:r>
      <w:proofErr w:type="spellStart"/>
      <w:r>
        <w:t>overlap_weld</w:t>
      </w:r>
      <w:proofErr w:type="spellEnd"/>
      <w:r>
        <w:t>&gt;</w:t>
      </w:r>
    </w:p>
    <w:p w14:paraId="4CADC40A" w14:textId="77777777" w:rsidR="00FC68DB" w:rsidRDefault="00FC68DB" w:rsidP="00B202D2">
      <w:pPr>
        <w:pStyle w:val="XMLCode"/>
      </w:pPr>
      <w:r w:rsidRPr="007055D9">
        <w:t>&lt;/</w:t>
      </w:r>
      <w:proofErr w:type="spellStart"/>
      <w:r>
        <w:t>seamweld</w:t>
      </w:r>
      <w:proofErr w:type="spellEnd"/>
      <w:r w:rsidRPr="007055D9">
        <w:t>&gt;</w:t>
      </w:r>
    </w:p>
    <w:p w14:paraId="4146A4DA" w14:textId="77777777" w:rsidR="00FC68DB" w:rsidRDefault="00FC68DB" w:rsidP="00B202D2">
      <w:pPr>
        <w:pStyle w:val="XMLCode"/>
      </w:pPr>
    </w:p>
    <w:p w14:paraId="4E2F0447" w14:textId="77777777" w:rsidR="00FC68DB" w:rsidRPr="007055D9" w:rsidRDefault="00FC68DB" w:rsidP="00B202D2">
      <w:pPr>
        <w:pStyle w:val="berschrift3"/>
      </w:pPr>
      <w:bookmarkStart w:id="2127" w:name="_Toc3557043"/>
      <w:bookmarkStart w:id="2128" w:name="_Toc34747293"/>
      <w:bookmarkStart w:id="2129" w:name="_Toc77102112"/>
      <w:bookmarkStart w:id="2130" w:name="_Toc86863859"/>
      <w:r w:rsidRPr="007055D9">
        <w:t>Y-Joint</w:t>
      </w:r>
      <w:bookmarkEnd w:id="2122"/>
      <w:bookmarkEnd w:id="2123"/>
      <w:bookmarkEnd w:id="2127"/>
      <w:bookmarkEnd w:id="2128"/>
      <w:bookmarkEnd w:id="2129"/>
      <w:bookmarkEnd w:id="2130"/>
    </w:p>
    <w:p w14:paraId="7CC403C3" w14:textId="77777777" w:rsidR="00FC68DB" w:rsidRPr="007055D9" w:rsidRDefault="00FC68DB" w:rsidP="00B202D2">
      <w:r w:rsidRPr="007055D9">
        <w:t xml:space="preserve">The principles of the </w:t>
      </w:r>
      <w:proofErr w:type="spellStart"/>
      <w:r w:rsidRPr="007055D9">
        <w:t>modeling</w:t>
      </w:r>
      <w:proofErr w:type="spellEnd"/>
      <w:r w:rsidRPr="007055D9">
        <w:t xml:space="preserve"> of Y-joints for χMCF are </w:t>
      </w:r>
      <w:r>
        <w:t>described in this section. A Y-J</w:t>
      </w:r>
      <w:r w:rsidRPr="007055D9">
        <w:t>oint describes a connection between two or three sheets.</w:t>
      </w:r>
      <w:r>
        <w:t xml:space="preserve"> The Y-J</w:t>
      </w:r>
      <w:r w:rsidRPr="007055D9">
        <w:t>oint defines a connection between a welded sheet and a base sheet. There are two potential welds that can be specified for this type of connection. The parameters for each of the welds can be described separately.</w:t>
      </w:r>
      <w:r>
        <w:t xml:space="preserve"> </w:t>
      </w:r>
    </w:p>
    <w:p w14:paraId="06D1463B" w14:textId="77777777" w:rsidR="00FC68DB" w:rsidRPr="007055D9" w:rsidRDefault="00FC68DB" w:rsidP="00B202D2">
      <w:r w:rsidRPr="007055D9">
        <w:lastRenderedPageBreak/>
        <w:t>The XML definition of a Y-Joint</w:t>
      </w:r>
      <w:r>
        <w:t xml:space="preserve"> </w:t>
      </w:r>
      <w:r w:rsidRPr="007055D9">
        <w:t>supports up to three</w:t>
      </w:r>
      <w:r>
        <w:rPr>
          <w:rStyle w:val="Funotenzeichen"/>
        </w:rPr>
        <w:footnoteReference w:id="25"/>
      </w:r>
      <w:r w:rsidRPr="007055D9">
        <w:t xml:space="preserve"> weld positions. Each of the weld positions is specified using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r>
        <w:t xml:space="preserve"> </w:t>
      </w:r>
    </w:p>
    <w:p w14:paraId="257FF89D" w14:textId="77777777" w:rsidR="00FC68DB" w:rsidRPr="007055D9" w:rsidRDefault="00FC68DB" w:rsidP="00B202D2">
      <w:pPr>
        <w:pStyle w:val="berschrift4"/>
      </w:pPr>
      <w:bookmarkStart w:id="2131" w:name="_Toc3557044"/>
      <w:bookmarkStart w:id="2132" w:name="_Toc34747294"/>
      <w:bookmarkStart w:id="2133" w:name="_Toc77102113"/>
      <w:r w:rsidRPr="007055D9">
        <w:t>Sheet Parameters</w:t>
      </w:r>
      <w:bookmarkEnd w:id="2131"/>
      <w:bookmarkEnd w:id="2132"/>
      <w:bookmarkEnd w:id="2133"/>
    </w:p>
    <w:p w14:paraId="397154D6" w14:textId="77777777" w:rsidR="00FC68DB" w:rsidRPr="007055D9" w:rsidRDefault="00FC68DB" w:rsidP="00B202D2">
      <w:pPr>
        <w:keepNext/>
      </w:pPr>
      <w:r w:rsidRPr="007055D9">
        <w:t>The parameters to describe the connection are:</w:t>
      </w:r>
    </w:p>
    <w:p w14:paraId="4BD05941" w14:textId="77777777" w:rsidR="00FC68DB" w:rsidRPr="00D25D3B" w:rsidRDefault="00FC68DB" w:rsidP="00BA04B6">
      <w:pPr>
        <w:pStyle w:val="Aufzhlungszeichen"/>
        <w:numPr>
          <w:ilvl w:val="0"/>
          <w:numId w:val="11"/>
        </w:numPr>
      </w:pPr>
      <w:proofErr w:type="spellStart"/>
      <w:r w:rsidRPr="00D25D3B">
        <w:rPr>
          <w:sz w:val="24"/>
          <w:szCs w:val="28"/>
        </w:rPr>
        <w:t>t</w:t>
      </w:r>
      <w:r w:rsidRPr="00D25D3B">
        <w:rPr>
          <w:sz w:val="24"/>
          <w:szCs w:val="28"/>
          <w:vertAlign w:val="subscript"/>
        </w:rPr>
        <w:t>B</w:t>
      </w:r>
      <w:proofErr w:type="spellEnd"/>
      <w:r w:rsidRPr="00D25D3B">
        <w:rPr>
          <w:sz w:val="28"/>
          <w:szCs w:val="28"/>
          <w:vertAlign w:val="subscript"/>
        </w:rPr>
        <w:tab/>
      </w:r>
      <w:r w:rsidRPr="00D25D3B">
        <w:rPr>
          <w:sz w:val="28"/>
          <w:szCs w:val="28"/>
          <w:vertAlign w:val="subscript"/>
        </w:rPr>
        <w:tab/>
      </w:r>
      <w:r w:rsidRPr="00D25D3B">
        <w:t>Thickness of base sheet</w:t>
      </w:r>
    </w:p>
    <w:p w14:paraId="12FCDF58" w14:textId="77777777" w:rsidR="00FC68DB" w:rsidRPr="00D25D3B" w:rsidRDefault="00FC68DB" w:rsidP="00BA04B6">
      <w:pPr>
        <w:pStyle w:val="Aufzhlungszeichen"/>
        <w:numPr>
          <w:ilvl w:val="0"/>
          <w:numId w:val="11"/>
        </w:numPr>
      </w:pPr>
      <w:r w:rsidRPr="00D25D3B">
        <w:rPr>
          <w:sz w:val="24"/>
          <w:szCs w:val="28"/>
        </w:rPr>
        <w:t>t</w:t>
      </w:r>
      <w:r w:rsidRPr="00D25D3B">
        <w:rPr>
          <w:sz w:val="24"/>
          <w:szCs w:val="28"/>
          <w:vertAlign w:val="subscript"/>
        </w:rPr>
        <w:t>1</w:t>
      </w:r>
      <w:r w:rsidRPr="00D25D3B">
        <w:rPr>
          <w:sz w:val="20"/>
        </w:rPr>
        <w:tab/>
      </w:r>
      <w:r w:rsidRPr="00D25D3B">
        <w:tab/>
        <w:t>Thickness of welded sheet</w:t>
      </w:r>
    </w:p>
    <w:p w14:paraId="0A10E673" w14:textId="77777777" w:rsidR="00FC68DB" w:rsidRPr="00D25D3B" w:rsidRDefault="00FC68DB" w:rsidP="00BA04B6">
      <w:pPr>
        <w:pStyle w:val="Aufzhlungszeichen"/>
        <w:numPr>
          <w:ilvl w:val="0"/>
          <w:numId w:val="11"/>
        </w:numPr>
        <w:spacing w:after="0"/>
      </w:pPr>
      <w:r w:rsidRPr="00D25D3B">
        <w:rPr>
          <w:rFonts w:ascii="Arial" w:hAnsi="Arial" w:cs="Arial"/>
        </w:rPr>
        <w:t>α</w:t>
      </w:r>
      <w:r w:rsidRPr="00D25D3B">
        <w:rPr>
          <w:sz w:val="32"/>
          <w:szCs w:val="28"/>
          <w:vertAlign w:val="subscript"/>
        </w:rPr>
        <w:tab/>
      </w:r>
      <w:r w:rsidRPr="00D25D3B">
        <w:tab/>
        <w:t xml:space="preserve">Sheet angle of welded sheet </w:t>
      </w:r>
    </w:p>
    <w:p w14:paraId="45657516" w14:textId="77777777" w:rsidR="00FC68DB" w:rsidRPr="00D25D3B" w:rsidRDefault="00FC68DB" w:rsidP="00BA04B6">
      <w:pPr>
        <w:pStyle w:val="Aufzhlungszeichen"/>
        <w:numPr>
          <w:ilvl w:val="0"/>
          <w:numId w:val="11"/>
        </w:numPr>
        <w:spacing w:after="0"/>
      </w:pPr>
      <w:r w:rsidRPr="00D25D3B">
        <w:rPr>
          <w:sz w:val="24"/>
        </w:rPr>
        <w:t>c</w:t>
      </w:r>
      <w:r w:rsidRPr="00D25D3B">
        <w:rPr>
          <w:sz w:val="24"/>
        </w:rPr>
        <w:tab/>
      </w:r>
      <w:r w:rsidRPr="00D25D3B">
        <w:tab/>
        <w:t>Gap between base and welded sheet</w:t>
      </w:r>
    </w:p>
    <w:p w14:paraId="6049A661" w14:textId="77777777" w:rsidR="00FC68DB" w:rsidRPr="007055D9" w:rsidRDefault="00FC68DB" w:rsidP="00B202D2">
      <w:pPr>
        <w:pStyle w:val="berschrift4"/>
      </w:pPr>
      <w:bookmarkStart w:id="2134" w:name="_Toc3557045"/>
      <w:bookmarkStart w:id="2135" w:name="_Toc34747295"/>
      <w:bookmarkStart w:id="2136" w:name="_Toc77102114"/>
      <w:r w:rsidRPr="007055D9">
        <w:t>Weld Parameters</w:t>
      </w:r>
      <w:bookmarkEnd w:id="2134"/>
      <w:bookmarkEnd w:id="2135"/>
      <w:bookmarkEnd w:id="2136"/>
    </w:p>
    <w:p w14:paraId="0480CBD5" w14:textId="77777777" w:rsidR="00FC68DB" w:rsidRPr="007055D9" w:rsidRDefault="00FC68DB" w:rsidP="00B202D2">
      <w:pPr>
        <w:keepNext/>
        <w:keepLines/>
      </w:pPr>
      <w:r w:rsidRPr="007055D9">
        <w:t xml:space="preserve">The parameters of the welds are the same for </w:t>
      </w:r>
      <w:proofErr w:type="gramStart"/>
      <w:r w:rsidRPr="007055D9">
        <w:t>all of</w:t>
      </w:r>
      <w:proofErr w:type="gramEnd"/>
      <w:r w:rsidRPr="007055D9">
        <w:t xml:space="preserve"> the four potential welds on the connection:</w:t>
      </w:r>
    </w:p>
    <w:p w14:paraId="5C184FC4" w14:textId="77777777" w:rsidR="00FC68DB" w:rsidRPr="007055D9" w:rsidRDefault="00FC68DB" w:rsidP="00BA04B6">
      <w:pPr>
        <w:pStyle w:val="Aufzhlungszeichen"/>
        <w:keepNext/>
        <w:keepLines/>
        <w:numPr>
          <w:ilvl w:val="0"/>
          <w:numId w:val="11"/>
        </w:numPr>
      </w:pPr>
      <w:r w:rsidRPr="00E9173F">
        <w:rPr>
          <w:sz w:val="24"/>
          <w:szCs w:val="28"/>
        </w:rPr>
        <w:t>a</w:t>
      </w:r>
      <w:r w:rsidRPr="00E9173F">
        <w:rPr>
          <w:sz w:val="24"/>
          <w:szCs w:val="28"/>
          <w:vertAlign w:val="subscript"/>
        </w:rPr>
        <w:t>i</w:t>
      </w:r>
      <w:r w:rsidRPr="00E9173F">
        <w:rPr>
          <w:sz w:val="20"/>
        </w:rPr>
        <w:tab/>
      </w:r>
      <w:r w:rsidRPr="007055D9">
        <w:tab/>
        <w:t>Thickness of the weld (a-</w:t>
      </w:r>
      <w:r>
        <w:t>value, throat</w:t>
      </w:r>
      <w:r w:rsidRPr="007055D9">
        <w:t>)</w:t>
      </w:r>
    </w:p>
    <w:p w14:paraId="2BB9048C" w14:textId="77777777" w:rsidR="00FC68DB" w:rsidRPr="007055D9" w:rsidRDefault="00FC68DB" w:rsidP="00BA04B6">
      <w:pPr>
        <w:pStyle w:val="Aufzhlungszeichen"/>
        <w:keepNext/>
        <w:keepLines/>
        <w:numPr>
          <w:ilvl w:val="0"/>
          <w:numId w:val="11"/>
        </w:numPr>
      </w:pPr>
      <w:r w:rsidRPr="00E9173F">
        <w:rPr>
          <w:sz w:val="24"/>
          <w:szCs w:val="28"/>
        </w:rPr>
        <w:t>d</w:t>
      </w:r>
      <w:r w:rsidRPr="00E9173F">
        <w:rPr>
          <w:sz w:val="24"/>
          <w:szCs w:val="28"/>
          <w:vertAlign w:val="subscript"/>
        </w:rPr>
        <w:t>i</w:t>
      </w:r>
      <w:r w:rsidRPr="00E9173F">
        <w:rPr>
          <w:sz w:val="20"/>
        </w:rPr>
        <w:tab/>
      </w:r>
      <w:r w:rsidRPr="007055D9">
        <w:tab/>
        <w:t>Depth of the penetration</w:t>
      </w:r>
    </w:p>
    <w:p w14:paraId="73F02960" w14:textId="77777777" w:rsidR="00FC68DB" w:rsidRPr="007055D9" w:rsidRDefault="00FC68DB" w:rsidP="00BA04B6">
      <w:pPr>
        <w:pStyle w:val="Aufzhlungszeichen"/>
        <w:keepNext/>
        <w:keepLines/>
        <w:numPr>
          <w:ilvl w:val="0"/>
          <w:numId w:val="11"/>
        </w:numPr>
      </w:pPr>
      <w:r w:rsidRPr="007055D9">
        <w:rPr>
          <w:rFonts w:ascii="Arial" w:hAnsi="Arial" w:cs="Arial"/>
        </w:rPr>
        <w:t>β</w:t>
      </w:r>
      <w:proofErr w:type="spellStart"/>
      <w:r w:rsidRPr="007055D9">
        <w:rPr>
          <w:sz w:val="28"/>
          <w:szCs w:val="28"/>
          <w:vertAlign w:val="subscript"/>
        </w:rPr>
        <w:t>i</w:t>
      </w:r>
      <w:proofErr w:type="spellEnd"/>
      <w:r w:rsidRPr="007055D9">
        <w:tab/>
      </w:r>
      <w:r w:rsidRPr="007055D9">
        <w:tab/>
        <w:t>Weld angle</w:t>
      </w:r>
    </w:p>
    <w:p w14:paraId="5F7042C1" w14:textId="77777777" w:rsidR="00FC68DB" w:rsidRDefault="00FC68DB" w:rsidP="00B202D2"/>
    <w:tbl>
      <w:tblPr>
        <w:tblW w:w="0" w:type="auto"/>
        <w:tblLook w:val="04A0" w:firstRow="1" w:lastRow="0" w:firstColumn="1" w:lastColumn="0" w:noHBand="0" w:noVBand="1"/>
      </w:tblPr>
      <w:tblGrid>
        <w:gridCol w:w="4605"/>
        <w:gridCol w:w="4605"/>
      </w:tblGrid>
      <w:tr w:rsidR="00FC68DB" w14:paraId="5A0005BE" w14:textId="77777777" w:rsidTr="00FC68DB">
        <w:trPr>
          <w:cantSplit/>
        </w:trPr>
        <w:tc>
          <w:tcPr>
            <w:tcW w:w="4605" w:type="dxa"/>
            <w:shd w:val="clear" w:color="auto" w:fill="auto"/>
          </w:tcPr>
          <w:p w14:paraId="70BDE21E" w14:textId="77777777" w:rsidR="00FC68DB" w:rsidRDefault="00FC68DB" w:rsidP="00B202D2">
            <w:pPr>
              <w:keepNext/>
              <w:jc w:val="center"/>
            </w:pPr>
            <w:r>
              <w:rPr>
                <w:noProof/>
                <w:lang w:val="en-US"/>
              </w:rPr>
              <w:drawing>
                <wp:inline distT="0" distB="0" distL="0" distR="0" wp14:anchorId="153B04F6" wp14:editId="1439FB68">
                  <wp:extent cx="2286635" cy="1403985"/>
                  <wp:effectExtent l="0" t="0" r="0" b="5715"/>
                  <wp:docPr id="178" name="Bild 186" descr="Y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Bild 186" descr="YJoint_v2"/>
                          <pic:cNvPicPr>
                            <a:picLocks noChangeAspect="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2286635" cy="1403985"/>
                          </a:xfrm>
                          <a:prstGeom prst="rect">
                            <a:avLst/>
                          </a:prstGeom>
                          <a:noFill/>
                          <a:ln>
                            <a:noFill/>
                          </a:ln>
                        </pic:spPr>
                      </pic:pic>
                    </a:graphicData>
                  </a:graphic>
                </wp:inline>
              </w:drawing>
            </w:r>
          </w:p>
        </w:tc>
        <w:tc>
          <w:tcPr>
            <w:tcW w:w="4605" w:type="dxa"/>
            <w:shd w:val="clear" w:color="auto" w:fill="auto"/>
          </w:tcPr>
          <w:p w14:paraId="3F988A57" w14:textId="77777777" w:rsidR="00FC68DB" w:rsidRDefault="00FC68DB" w:rsidP="00B202D2">
            <w:pPr>
              <w:keepNext/>
              <w:jc w:val="center"/>
            </w:pPr>
            <w:r>
              <w:rPr>
                <w:rFonts w:ascii="Arial" w:hAnsi="Arial" w:cs="Arial"/>
                <w:noProof/>
                <w:lang w:val="en-US"/>
              </w:rPr>
              <mc:AlternateContent>
                <mc:Choice Requires="wpg">
                  <w:drawing>
                    <wp:inline distT="0" distB="0" distL="0" distR="0" wp14:anchorId="0F6E7470" wp14:editId="1B75B43F">
                      <wp:extent cx="2388870" cy="1061085"/>
                      <wp:effectExtent l="0" t="0" r="0" b="5715"/>
                      <wp:docPr id="180" name="Gruppieren 180"/>
                      <wp:cNvGraphicFramePr/>
                      <a:graphic xmlns:a="http://schemas.openxmlformats.org/drawingml/2006/main">
                        <a:graphicData uri="http://schemas.microsoft.com/office/word/2010/wordprocessingGroup">
                          <wpg:wgp>
                            <wpg:cNvGrpSpPr/>
                            <wpg:grpSpPr>
                              <a:xfrm>
                                <a:off x="0" y="0"/>
                                <a:ext cx="2388870" cy="1061085"/>
                                <a:chOff x="0" y="0"/>
                                <a:chExt cx="2388870" cy="1061085"/>
                              </a:xfrm>
                            </wpg:grpSpPr>
                            <pic:pic xmlns:pic="http://schemas.openxmlformats.org/drawingml/2006/picture">
                              <pic:nvPicPr>
                                <pic:cNvPr id="181" name="Bild 187" descr="YJoint_v2"/>
                                <pic:cNvPicPr>
                                  <a:picLocks noChangeAspect="1"/>
                                </pic:cNvPicPr>
                              </pic:nvPicPr>
                              <pic:blipFill>
                                <a:blip r:embed="rId210">
                                  <a:extLst>
                                    <a:ext uri="{28A0092B-C50C-407E-A947-70E740481C1C}">
                                      <a14:useLocalDpi xmlns:a14="http://schemas.microsoft.com/office/drawing/2010/main" val="0"/>
                                    </a:ext>
                                  </a:extLst>
                                </a:blip>
                                <a:srcRect l="6461" t="33505" r="44983"/>
                                <a:stretch>
                                  <a:fillRect/>
                                </a:stretch>
                              </pic:blipFill>
                              <pic:spPr bwMode="auto">
                                <a:xfrm>
                                  <a:off x="0" y="0"/>
                                  <a:ext cx="1164590" cy="1061085"/>
                                </a:xfrm>
                                <a:prstGeom prst="rect">
                                  <a:avLst/>
                                </a:prstGeom>
                                <a:noFill/>
                                <a:ln>
                                  <a:noFill/>
                                </a:ln>
                              </pic:spPr>
                            </pic:pic>
                            <pic:pic xmlns:pic="http://schemas.openxmlformats.org/drawingml/2006/picture">
                              <pic:nvPicPr>
                                <pic:cNvPr id="183" name="Bild 188" descr="YJoint_v2"/>
                                <pic:cNvPicPr>
                                  <a:picLocks noChangeAspect="1"/>
                                </pic:cNvPicPr>
                              </pic:nvPicPr>
                              <pic:blipFill>
                                <a:blip r:embed="rId210">
                                  <a:extLst>
                                    <a:ext uri="{28A0092B-C50C-407E-A947-70E740481C1C}">
                                      <a14:useLocalDpi xmlns:a14="http://schemas.microsoft.com/office/drawing/2010/main" val="0"/>
                                    </a:ext>
                                  </a:extLst>
                                </a:blip>
                                <a:srcRect l="52794" t="33505" r="821"/>
                                <a:stretch>
                                  <a:fillRect/>
                                </a:stretch>
                              </pic:blipFill>
                              <pic:spPr bwMode="auto">
                                <a:xfrm>
                                  <a:off x="1276350" y="0"/>
                                  <a:ext cx="1112520" cy="1061085"/>
                                </a:xfrm>
                                <a:prstGeom prst="rect">
                                  <a:avLst/>
                                </a:prstGeom>
                                <a:noFill/>
                                <a:ln>
                                  <a:noFill/>
                                </a:ln>
                              </pic:spPr>
                            </pic:pic>
                          </wpg:wgp>
                        </a:graphicData>
                      </a:graphic>
                    </wp:inline>
                  </w:drawing>
                </mc:Choice>
                <mc:Fallback>
                  <w:pict>
                    <v:group w14:anchorId="43E8DF91" id="Gruppieren 180" o:spid="_x0000_s1026" style="width:188.1pt;height:83.55pt;mso-position-horizontal-relative:char;mso-position-vertical-relative:line" coordsize="23888,106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">
                      <v:shape id="Bild 187" o:spid="_x0000_s1027" type="#_x0000_t75" alt="YJoint_v2" style="position:absolute;width:11645;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">
                        <v:imagedata r:id="rId211" o:title="YJoint_v2" croptop="21958f" cropleft="4234f" cropright="29480f"/>
                      </v:shape>
                      <v:shape id="Bild 188" o:spid="_x0000_s1028" type="#_x0000_t75" alt="YJoint_v2" style="position:absolute;left:12763;width:11125;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">
                        <v:imagedata r:id="rId211" o:title="YJoint_v2" croptop="21958f" cropleft="34599f" cropright="538f"/>
                      </v:shape>
                      <w10:anchorlock/>
                    </v:group>
                  </w:pict>
                </mc:Fallback>
              </mc:AlternateContent>
            </w:r>
          </w:p>
        </w:tc>
      </w:tr>
      <w:tr w:rsidR="00FC68DB" w14:paraId="7E95A7A2" w14:textId="77777777" w:rsidTr="00FC68DB">
        <w:trPr>
          <w:cantSplit/>
        </w:trPr>
        <w:tc>
          <w:tcPr>
            <w:tcW w:w="4605" w:type="dxa"/>
            <w:shd w:val="clear" w:color="auto" w:fill="auto"/>
          </w:tcPr>
          <w:p w14:paraId="4DE93791" w14:textId="1233C088" w:rsidR="00FC68DB" w:rsidRPr="00C330B4" w:rsidRDefault="00FC68DB" w:rsidP="00B202D2">
            <w:pPr>
              <w:pStyle w:val="Beschriftung"/>
            </w:pPr>
            <w:bookmarkStart w:id="2137" w:name="_Ref7931629"/>
            <w:bookmarkStart w:id="2138" w:name="_Toc76030592"/>
            <w:bookmarkStart w:id="2139" w:name="_Toc86863548"/>
            <w:bookmarkStart w:id="2140" w:name="_Toc86863637"/>
            <w:r>
              <w:t xml:space="preserve">Figure </w:t>
            </w:r>
            <w:r>
              <w:fldChar w:fldCharType="begin"/>
            </w:r>
            <w:r>
              <w:instrText xml:space="preserve"> SEQ Figure \* ARABIC </w:instrText>
            </w:r>
            <w:r>
              <w:fldChar w:fldCharType="separate"/>
            </w:r>
            <w:r w:rsidR="008116BB">
              <w:rPr>
                <w:noProof/>
              </w:rPr>
              <w:t>71</w:t>
            </w:r>
            <w:r>
              <w:fldChar w:fldCharType="end"/>
            </w:r>
            <w:bookmarkEnd w:id="2137"/>
            <w:r>
              <w:t>: Y-Joint Sheet Layout</w:t>
            </w:r>
            <w:bookmarkEnd w:id="2138"/>
            <w:bookmarkEnd w:id="2139"/>
            <w:bookmarkEnd w:id="2140"/>
            <w:r>
              <w:t xml:space="preserve"> </w:t>
            </w:r>
          </w:p>
        </w:tc>
        <w:tc>
          <w:tcPr>
            <w:tcW w:w="4605" w:type="dxa"/>
            <w:shd w:val="clear" w:color="auto" w:fill="auto"/>
          </w:tcPr>
          <w:p w14:paraId="0705A4F3" w14:textId="26CCEA5C" w:rsidR="00FC68DB" w:rsidRPr="00066EE3" w:rsidRDefault="00FC68DB" w:rsidP="00B202D2">
            <w:pPr>
              <w:pStyle w:val="Beschriftung"/>
              <w:rPr>
                <w:bCs/>
              </w:rPr>
            </w:pPr>
            <w:bookmarkStart w:id="2141" w:name="_Toc76030593"/>
            <w:bookmarkStart w:id="2142" w:name="_Toc86863549"/>
            <w:bookmarkStart w:id="2143" w:name="_Toc86863638"/>
            <w:r>
              <w:t xml:space="preserve">Figure </w:t>
            </w:r>
            <w:r>
              <w:fldChar w:fldCharType="begin"/>
            </w:r>
            <w:r>
              <w:instrText xml:space="preserve"> SEQ Figure \* ARABIC </w:instrText>
            </w:r>
            <w:r>
              <w:fldChar w:fldCharType="separate"/>
            </w:r>
            <w:r w:rsidR="008116BB">
              <w:rPr>
                <w:noProof/>
              </w:rPr>
              <w:t>72</w:t>
            </w:r>
            <w:r>
              <w:fldChar w:fldCharType="end"/>
            </w:r>
            <w:r>
              <w:t>: Parameters of Y-Joint Weld</w:t>
            </w:r>
            <w:bookmarkEnd w:id="2141"/>
            <w:bookmarkEnd w:id="2142"/>
            <w:bookmarkEnd w:id="2143"/>
            <w:r>
              <w:t xml:space="preserve"> </w:t>
            </w:r>
          </w:p>
        </w:tc>
      </w:tr>
    </w:tbl>
    <w:p w14:paraId="4E4CFC3E" w14:textId="77777777" w:rsidR="00FC68DB" w:rsidRPr="007055D9" w:rsidRDefault="00FC68DB" w:rsidP="00B202D2">
      <w:r w:rsidRPr="007055D9">
        <w:t xml:space="preserve">For the penetration the ratio </w:t>
      </w:r>
      <w:proofErr w:type="spellStart"/>
      <w:r w:rsidRPr="007055D9">
        <w:rPr>
          <w:rStyle w:val="TextZchn"/>
          <w:rFonts w:eastAsia="Calibri"/>
        </w:rPr>
        <w:t>η</w:t>
      </w:r>
      <w:r w:rsidRPr="007055D9">
        <w:rPr>
          <w:rStyle w:val="TextZchn"/>
          <w:rFonts w:eastAsia="Calibri"/>
          <w:vertAlign w:val="subscript"/>
        </w:rPr>
        <w:t>i</w:t>
      </w:r>
      <w:proofErr w:type="spellEnd"/>
      <w:r w:rsidRPr="007055D9">
        <w:t xml:space="preserve"> of the penetration depth to the sheet thickness is specified inside the χMCF file.</w:t>
      </w:r>
    </w:p>
    <w:p w14:paraId="7A75C33E" w14:textId="77777777" w:rsidR="00FC68DB" w:rsidRPr="007055D9" w:rsidRDefault="00FC68DB" w:rsidP="00B202D2">
      <w:r w:rsidRPr="007055D9">
        <w:t xml:space="preserve">This is computed by </w:t>
      </w:r>
      <w:r w:rsidRPr="007055D9">
        <w:rPr>
          <w:position w:val="-32"/>
        </w:rPr>
        <w:object w:dxaOrig="1240" w:dyaOrig="700" w14:anchorId="45924351">
          <v:shape id="_x0000_i1031" type="#_x0000_t75" style="width:61.95pt;height:37.65pt" o:ole="">
            <v:imagedata r:id="rId189" o:title=""/>
          </v:shape>
          <o:OLEObject Type="Embed" ProgID="Equation.3" ShapeID="_x0000_i1031" DrawAspect="Content" ObjectID="_1697481776" r:id="rId212"/>
        </w:object>
      </w:r>
      <w:r w:rsidRPr="007055D9">
        <w:t xml:space="preserve"> where index </w:t>
      </w:r>
      <w:proofErr w:type="spellStart"/>
      <w:r w:rsidRPr="007055D9">
        <w:rPr>
          <w:rStyle w:val="TextZchn"/>
          <w:rFonts w:eastAsia="Calibri"/>
          <w:i/>
        </w:rPr>
        <w:t>i</w:t>
      </w:r>
      <w:proofErr w:type="spellEnd"/>
      <w:r w:rsidRPr="007055D9">
        <w:rPr>
          <w:i/>
        </w:rPr>
        <w:t xml:space="preserve"> </w:t>
      </w:r>
      <w:r w:rsidRPr="007055D9">
        <w:t xml:space="preserve">is specifying the weld index and index </w:t>
      </w:r>
      <w:r w:rsidRPr="007055D9">
        <w:rPr>
          <w:rStyle w:val="TextZchn"/>
          <w:rFonts w:eastAsia="Calibri"/>
          <w:i/>
        </w:rPr>
        <w:t xml:space="preserve">j </w:t>
      </w:r>
      <w:r w:rsidRPr="007055D9">
        <w:t>is defined by the sheet index of the welded sheet related to the weld.</w:t>
      </w:r>
    </w:p>
    <w:p w14:paraId="12D010DF" w14:textId="77777777" w:rsidR="00FC68DB" w:rsidRPr="007055D9" w:rsidRDefault="00FC68DB" w:rsidP="00B202D2">
      <w:r w:rsidRPr="007055D9">
        <w:t>Inside the χMCF File only a subset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6"/>
        <w:gridCol w:w="1401"/>
        <w:gridCol w:w="1474"/>
        <w:gridCol w:w="1474"/>
        <w:gridCol w:w="1475"/>
      </w:tblGrid>
      <w:tr w:rsidR="00FC68DB" w:rsidRPr="007055D9" w14:paraId="43D0BC25" w14:textId="77777777" w:rsidTr="00FC68DB">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323EB7D" w14:textId="77777777" w:rsidR="00FC68DB" w:rsidRPr="007055D9" w:rsidRDefault="00FC68DB" w:rsidP="00B202D2">
            <w:pPr>
              <w:keepNext/>
              <w:rPr>
                <w:b/>
                <w:i/>
              </w:rPr>
            </w:pPr>
            <w:r w:rsidRPr="007055D9">
              <w:rPr>
                <w:b/>
                <w:i/>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0E0842" w14:textId="77777777" w:rsidR="00FC68DB" w:rsidRPr="007055D9" w:rsidRDefault="00FC68DB" w:rsidP="00B202D2">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5F8A64" w14:textId="77777777" w:rsidR="00FC68DB" w:rsidRPr="007055D9" w:rsidRDefault="00FC68DB" w:rsidP="00B202D2">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D03EE" w14:textId="77777777" w:rsidR="00FC68DB" w:rsidRPr="007055D9" w:rsidRDefault="00FC68DB" w:rsidP="00B202D2">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9CA6FD" w14:textId="77777777" w:rsidR="00FC68DB" w:rsidRPr="007055D9" w:rsidRDefault="00FC68DB" w:rsidP="00B202D2">
            <w:pPr>
              <w:keepNext/>
              <w:rPr>
                <w:b/>
                <w:i/>
              </w:rPr>
            </w:pPr>
            <w:r>
              <w:rPr>
                <w:b/>
                <w:i/>
              </w:rPr>
              <w:t>Use</w:t>
            </w:r>
          </w:p>
        </w:tc>
        <w:tc>
          <w:tcPr>
            <w:tcW w:w="147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BF168C" w14:textId="77777777" w:rsidR="00FC68DB" w:rsidRPr="007055D9" w:rsidRDefault="00FC68DB" w:rsidP="00B202D2">
            <w:pPr>
              <w:keepNext/>
              <w:rPr>
                <w:b/>
                <w:i/>
              </w:rPr>
            </w:pPr>
            <w:r w:rsidRPr="007055D9">
              <w:rPr>
                <w:b/>
                <w:i/>
              </w:rPr>
              <w:t>Default Value</w:t>
            </w:r>
          </w:p>
        </w:tc>
      </w:tr>
      <w:tr w:rsidR="00FC68DB" w:rsidRPr="007055D9" w14:paraId="7AB53503" w14:textId="77777777" w:rsidTr="00FC68DB">
        <w:trPr>
          <w:jc w:val="center"/>
        </w:trPr>
        <w:tc>
          <w:tcPr>
            <w:tcW w:w="1191" w:type="dxa"/>
            <w:shd w:val="clear" w:color="auto" w:fill="auto"/>
            <w:vAlign w:val="bottom"/>
          </w:tcPr>
          <w:p w14:paraId="39CEB5A1" w14:textId="77777777" w:rsidR="00FC68DB" w:rsidRPr="009F0B37" w:rsidRDefault="00FC68DB" w:rsidP="00B202D2">
            <w:pPr>
              <w:rPr>
                <w:sz w:val="20"/>
                <w:szCs w:val="20"/>
              </w:rPr>
            </w:pPr>
            <w:r>
              <w:rPr>
                <w:sz w:val="20"/>
                <w:szCs w:val="20"/>
              </w:rPr>
              <w:t>a</w:t>
            </w:r>
          </w:p>
        </w:tc>
        <w:tc>
          <w:tcPr>
            <w:tcW w:w="1516" w:type="dxa"/>
            <w:shd w:val="clear" w:color="auto" w:fill="auto"/>
            <w:vAlign w:val="bottom"/>
          </w:tcPr>
          <w:p w14:paraId="4A1AA154" w14:textId="77777777" w:rsidR="00FC68DB" w:rsidRPr="009F0B37" w:rsidRDefault="00FC68DB" w:rsidP="00B202D2">
            <w:pPr>
              <w:rPr>
                <w:sz w:val="20"/>
                <w:szCs w:val="20"/>
              </w:rPr>
            </w:pPr>
            <w:r>
              <w:rPr>
                <w:sz w:val="20"/>
                <w:szCs w:val="20"/>
              </w:rPr>
              <w:t>t</w:t>
            </w:r>
            <w:r w:rsidRPr="009F0B37">
              <w:rPr>
                <w:sz w:val="20"/>
                <w:szCs w:val="20"/>
              </w:rPr>
              <w:t>hickness</w:t>
            </w:r>
          </w:p>
        </w:tc>
        <w:tc>
          <w:tcPr>
            <w:tcW w:w="1401" w:type="dxa"/>
            <w:shd w:val="clear" w:color="auto" w:fill="auto"/>
            <w:vAlign w:val="bottom"/>
          </w:tcPr>
          <w:p w14:paraId="7AABE40F" w14:textId="77777777" w:rsidR="00FC68DB" w:rsidRPr="009F0B37" w:rsidRDefault="00FC68DB" w:rsidP="00B202D2">
            <w:pPr>
              <w:rPr>
                <w:sz w:val="20"/>
                <w:szCs w:val="20"/>
              </w:rPr>
            </w:pPr>
            <w:r w:rsidRPr="009F0B37">
              <w:rPr>
                <w:sz w:val="20"/>
                <w:szCs w:val="20"/>
              </w:rPr>
              <w:t>1 – 2</w:t>
            </w:r>
          </w:p>
        </w:tc>
        <w:tc>
          <w:tcPr>
            <w:tcW w:w="1474" w:type="dxa"/>
            <w:shd w:val="clear" w:color="auto" w:fill="auto"/>
            <w:vAlign w:val="bottom"/>
          </w:tcPr>
          <w:p w14:paraId="2F591DC5" w14:textId="77777777" w:rsidR="00FC68DB" w:rsidRPr="009F0B37" w:rsidRDefault="00FC68DB" w:rsidP="00B202D2">
            <w:pPr>
              <w:rPr>
                <w:sz w:val="20"/>
                <w:szCs w:val="20"/>
              </w:rPr>
            </w:pPr>
            <w:r w:rsidRPr="009F0B37">
              <w:rPr>
                <w:sz w:val="20"/>
                <w:szCs w:val="20"/>
              </w:rPr>
              <w:t>≥ 0</w:t>
            </w:r>
          </w:p>
        </w:tc>
        <w:tc>
          <w:tcPr>
            <w:tcW w:w="1474" w:type="dxa"/>
            <w:shd w:val="clear" w:color="auto" w:fill="auto"/>
            <w:vAlign w:val="bottom"/>
          </w:tcPr>
          <w:p w14:paraId="08D7CE09" w14:textId="77777777" w:rsidR="00FC68DB" w:rsidRPr="009F0B37" w:rsidRDefault="00FC68DB" w:rsidP="00B202D2">
            <w:pPr>
              <w:rPr>
                <w:sz w:val="20"/>
                <w:szCs w:val="20"/>
              </w:rPr>
            </w:pPr>
            <w:r>
              <w:rPr>
                <w:sz w:val="20"/>
                <w:szCs w:val="20"/>
              </w:rPr>
              <w:t>Optional</w:t>
            </w:r>
          </w:p>
        </w:tc>
        <w:tc>
          <w:tcPr>
            <w:tcW w:w="1475" w:type="dxa"/>
            <w:shd w:val="clear" w:color="auto" w:fill="auto"/>
            <w:vAlign w:val="bottom"/>
          </w:tcPr>
          <w:p w14:paraId="5A07DCF9" w14:textId="77777777" w:rsidR="00FC68DB" w:rsidRPr="009F0B37" w:rsidRDefault="00FC68DB" w:rsidP="00B202D2">
            <w:pPr>
              <w:rPr>
                <w:sz w:val="20"/>
                <w:szCs w:val="20"/>
              </w:rPr>
            </w:pPr>
            <w:r>
              <w:rPr>
                <w:sz w:val="20"/>
                <w:szCs w:val="20"/>
              </w:rPr>
              <w:t>-</w:t>
            </w:r>
          </w:p>
        </w:tc>
      </w:tr>
      <w:tr w:rsidR="00FC68DB" w:rsidRPr="007055D9" w14:paraId="440DD201" w14:textId="77777777" w:rsidTr="00FC68DB">
        <w:trPr>
          <w:jc w:val="center"/>
        </w:trPr>
        <w:tc>
          <w:tcPr>
            <w:tcW w:w="1191" w:type="dxa"/>
            <w:shd w:val="clear" w:color="auto" w:fill="auto"/>
            <w:vAlign w:val="bottom"/>
          </w:tcPr>
          <w:p w14:paraId="14BFBE43" w14:textId="77777777" w:rsidR="00FC68DB" w:rsidRPr="00EF121E" w:rsidRDefault="00FC68DB" w:rsidP="00B202D2">
            <w:pPr>
              <w:rPr>
                <w:sz w:val="20"/>
                <w:szCs w:val="20"/>
              </w:rPr>
            </w:pPr>
            <w:r w:rsidRPr="00D977AB">
              <w:rPr>
                <w:sz w:val="20"/>
                <w:szCs w:val="20"/>
              </w:rPr>
              <w:t>β</w:t>
            </w:r>
          </w:p>
        </w:tc>
        <w:tc>
          <w:tcPr>
            <w:tcW w:w="1516" w:type="dxa"/>
            <w:shd w:val="clear" w:color="auto" w:fill="auto"/>
            <w:vAlign w:val="bottom"/>
          </w:tcPr>
          <w:p w14:paraId="1AF2C1B8" w14:textId="77777777" w:rsidR="00FC68DB" w:rsidRPr="009F0B37" w:rsidRDefault="00FC68DB" w:rsidP="00B202D2">
            <w:pPr>
              <w:rPr>
                <w:sz w:val="20"/>
                <w:szCs w:val="20"/>
              </w:rPr>
            </w:pPr>
            <w:r>
              <w:rPr>
                <w:sz w:val="20"/>
                <w:szCs w:val="20"/>
              </w:rPr>
              <w:t>a</w:t>
            </w:r>
            <w:r w:rsidRPr="009F0B37">
              <w:rPr>
                <w:sz w:val="20"/>
                <w:szCs w:val="20"/>
              </w:rPr>
              <w:t>ngle</w:t>
            </w:r>
          </w:p>
        </w:tc>
        <w:tc>
          <w:tcPr>
            <w:tcW w:w="1401" w:type="dxa"/>
            <w:shd w:val="clear" w:color="auto" w:fill="auto"/>
            <w:vAlign w:val="bottom"/>
          </w:tcPr>
          <w:p w14:paraId="6DFE7E37" w14:textId="77777777" w:rsidR="00FC68DB" w:rsidRPr="009F0B37" w:rsidRDefault="00FC68DB" w:rsidP="00B202D2">
            <w:pPr>
              <w:rPr>
                <w:sz w:val="20"/>
                <w:szCs w:val="20"/>
              </w:rPr>
            </w:pPr>
            <w:r w:rsidRPr="009F0B37">
              <w:rPr>
                <w:sz w:val="20"/>
                <w:szCs w:val="20"/>
              </w:rPr>
              <w:t>0 – 2</w:t>
            </w:r>
          </w:p>
        </w:tc>
        <w:tc>
          <w:tcPr>
            <w:tcW w:w="1474" w:type="dxa"/>
            <w:shd w:val="clear" w:color="auto" w:fill="auto"/>
            <w:vAlign w:val="bottom"/>
          </w:tcPr>
          <w:p w14:paraId="573D0408" w14:textId="77777777" w:rsidR="00FC68DB" w:rsidRPr="009F0B37" w:rsidRDefault="00FC68DB" w:rsidP="00B202D2">
            <w:pPr>
              <w:rPr>
                <w:sz w:val="20"/>
                <w:szCs w:val="20"/>
              </w:rPr>
            </w:pPr>
            <w:r w:rsidRPr="009F0B37">
              <w:rPr>
                <w:sz w:val="20"/>
                <w:szCs w:val="20"/>
              </w:rPr>
              <w:t>≥ 0</w:t>
            </w:r>
          </w:p>
        </w:tc>
        <w:tc>
          <w:tcPr>
            <w:tcW w:w="1474" w:type="dxa"/>
            <w:shd w:val="clear" w:color="auto" w:fill="auto"/>
            <w:vAlign w:val="bottom"/>
          </w:tcPr>
          <w:p w14:paraId="5AD09114" w14:textId="77777777" w:rsidR="00FC68DB" w:rsidRPr="009F0B37" w:rsidRDefault="00FC68DB" w:rsidP="00B202D2">
            <w:pPr>
              <w:rPr>
                <w:sz w:val="20"/>
                <w:szCs w:val="20"/>
              </w:rPr>
            </w:pPr>
            <w:r w:rsidRPr="009F0B37">
              <w:rPr>
                <w:sz w:val="20"/>
                <w:szCs w:val="20"/>
              </w:rPr>
              <w:t>Optional</w:t>
            </w:r>
          </w:p>
        </w:tc>
        <w:tc>
          <w:tcPr>
            <w:tcW w:w="1475" w:type="dxa"/>
            <w:shd w:val="clear" w:color="auto" w:fill="auto"/>
            <w:vAlign w:val="bottom"/>
          </w:tcPr>
          <w:p w14:paraId="0E5A94DE" w14:textId="77777777" w:rsidR="00FC68DB" w:rsidRPr="009F0B37" w:rsidRDefault="00FC68DB" w:rsidP="00B202D2">
            <w:pPr>
              <w:rPr>
                <w:sz w:val="20"/>
                <w:szCs w:val="20"/>
              </w:rPr>
            </w:pPr>
            <w:r w:rsidRPr="009F0B37">
              <w:rPr>
                <w:sz w:val="20"/>
                <w:szCs w:val="20"/>
              </w:rPr>
              <w:t>45 [</w:t>
            </w:r>
            <w:proofErr w:type="spellStart"/>
            <w:r w:rsidRPr="009F0B37">
              <w:rPr>
                <w:sz w:val="20"/>
                <w:szCs w:val="20"/>
              </w:rPr>
              <w:t>deg</w:t>
            </w:r>
            <w:proofErr w:type="spellEnd"/>
            <w:r w:rsidRPr="009F0B37">
              <w:rPr>
                <w:sz w:val="20"/>
                <w:szCs w:val="20"/>
              </w:rPr>
              <w:t>]</w:t>
            </w:r>
          </w:p>
        </w:tc>
      </w:tr>
      <w:tr w:rsidR="00FC68DB" w:rsidRPr="007055D9" w14:paraId="79FFB993" w14:textId="77777777" w:rsidTr="00FC68DB">
        <w:trPr>
          <w:jc w:val="center"/>
        </w:trPr>
        <w:tc>
          <w:tcPr>
            <w:tcW w:w="1191" w:type="dxa"/>
            <w:shd w:val="clear" w:color="auto" w:fill="auto"/>
            <w:vAlign w:val="bottom"/>
          </w:tcPr>
          <w:p w14:paraId="613E4388" w14:textId="77777777" w:rsidR="00FC68DB" w:rsidRPr="009F0B37" w:rsidRDefault="00FC68DB" w:rsidP="00B202D2">
            <w:pPr>
              <w:rPr>
                <w:sz w:val="20"/>
                <w:szCs w:val="20"/>
              </w:rPr>
            </w:pPr>
            <w:r w:rsidRPr="009F0B37">
              <w:rPr>
                <w:sz w:val="20"/>
                <w:szCs w:val="20"/>
              </w:rPr>
              <w:t>η</w:t>
            </w:r>
            <w:r w:rsidRPr="009F0B37" w:rsidDel="009F0B37">
              <w:rPr>
                <w:sz w:val="20"/>
                <w:szCs w:val="20"/>
              </w:rPr>
              <w:t xml:space="preserve"> </w:t>
            </w:r>
          </w:p>
        </w:tc>
        <w:tc>
          <w:tcPr>
            <w:tcW w:w="1516" w:type="dxa"/>
            <w:shd w:val="clear" w:color="auto" w:fill="auto"/>
            <w:vAlign w:val="bottom"/>
          </w:tcPr>
          <w:p w14:paraId="2CB1AA13" w14:textId="77777777" w:rsidR="00FC68DB" w:rsidRPr="009F0B37" w:rsidRDefault="00FC68DB" w:rsidP="00B202D2">
            <w:pPr>
              <w:rPr>
                <w:sz w:val="20"/>
                <w:szCs w:val="20"/>
              </w:rPr>
            </w:pPr>
            <w:r>
              <w:rPr>
                <w:sz w:val="20"/>
                <w:szCs w:val="20"/>
              </w:rPr>
              <w:t>penetration</w:t>
            </w:r>
          </w:p>
        </w:tc>
        <w:tc>
          <w:tcPr>
            <w:tcW w:w="1401" w:type="dxa"/>
            <w:shd w:val="clear" w:color="auto" w:fill="auto"/>
            <w:vAlign w:val="bottom"/>
          </w:tcPr>
          <w:p w14:paraId="36D6636F" w14:textId="77777777" w:rsidR="00FC68DB" w:rsidRPr="009F0B37" w:rsidRDefault="00FC68DB" w:rsidP="00B202D2">
            <w:pPr>
              <w:rPr>
                <w:sz w:val="20"/>
                <w:szCs w:val="20"/>
              </w:rPr>
            </w:pPr>
            <w:r w:rsidRPr="009F0B37">
              <w:rPr>
                <w:sz w:val="20"/>
                <w:szCs w:val="20"/>
              </w:rPr>
              <w:t>0 – 2</w:t>
            </w:r>
          </w:p>
        </w:tc>
        <w:tc>
          <w:tcPr>
            <w:tcW w:w="1474" w:type="dxa"/>
            <w:shd w:val="clear" w:color="auto" w:fill="auto"/>
            <w:vAlign w:val="bottom"/>
          </w:tcPr>
          <w:p w14:paraId="59B16C91" w14:textId="77777777" w:rsidR="00FC68DB" w:rsidRPr="009F0B37" w:rsidRDefault="00FC68DB" w:rsidP="00B202D2">
            <w:pPr>
              <w:rPr>
                <w:sz w:val="20"/>
                <w:szCs w:val="20"/>
              </w:rPr>
            </w:pPr>
            <w:r w:rsidRPr="009F0B37">
              <w:rPr>
                <w:sz w:val="20"/>
                <w:szCs w:val="20"/>
              </w:rPr>
              <w:t>0 ≤ η ≤ 1</w:t>
            </w:r>
          </w:p>
        </w:tc>
        <w:tc>
          <w:tcPr>
            <w:tcW w:w="1474" w:type="dxa"/>
            <w:shd w:val="clear" w:color="auto" w:fill="auto"/>
            <w:vAlign w:val="bottom"/>
          </w:tcPr>
          <w:p w14:paraId="069EEF50" w14:textId="77777777" w:rsidR="00FC68DB" w:rsidRPr="009F0B37" w:rsidRDefault="00FC68DB" w:rsidP="00B202D2">
            <w:pPr>
              <w:rPr>
                <w:sz w:val="20"/>
                <w:szCs w:val="20"/>
              </w:rPr>
            </w:pPr>
            <w:r w:rsidRPr="009F0B37">
              <w:rPr>
                <w:sz w:val="20"/>
                <w:szCs w:val="20"/>
              </w:rPr>
              <w:t>Optional</w:t>
            </w:r>
            <w:r w:rsidRPr="009F0B37" w:rsidDel="009F0B37">
              <w:rPr>
                <w:sz w:val="20"/>
                <w:szCs w:val="20"/>
              </w:rPr>
              <w:t xml:space="preserve"> </w:t>
            </w:r>
          </w:p>
        </w:tc>
        <w:tc>
          <w:tcPr>
            <w:tcW w:w="1475" w:type="dxa"/>
            <w:shd w:val="clear" w:color="auto" w:fill="auto"/>
            <w:vAlign w:val="bottom"/>
          </w:tcPr>
          <w:p w14:paraId="1A4F947A" w14:textId="77777777" w:rsidR="00FC68DB" w:rsidRPr="009F0B37" w:rsidRDefault="00FC68DB" w:rsidP="00B202D2">
            <w:pPr>
              <w:keepNext/>
              <w:rPr>
                <w:sz w:val="20"/>
                <w:szCs w:val="20"/>
              </w:rPr>
            </w:pPr>
            <w:r w:rsidRPr="009F0B37">
              <w:rPr>
                <w:sz w:val="20"/>
                <w:szCs w:val="20"/>
              </w:rPr>
              <w:t>0</w:t>
            </w:r>
          </w:p>
        </w:tc>
      </w:tr>
    </w:tbl>
    <w:p w14:paraId="627F3183" w14:textId="5D0D6956" w:rsidR="00FC68DB" w:rsidRDefault="00FC68DB" w:rsidP="00B202D2">
      <w:pPr>
        <w:pStyle w:val="Beschriftung"/>
        <w:spacing w:before="120"/>
      </w:pPr>
      <w:bookmarkStart w:id="2144" w:name="_Toc3566511"/>
      <w:bookmarkStart w:id="2145" w:name="_Toc34747513"/>
      <w:bookmarkStart w:id="2146" w:name="_Toc77095972"/>
      <w:bookmarkStart w:id="2147" w:name="_Toc338939211"/>
      <w:r>
        <w:t xml:space="preserve">Table </w:t>
      </w:r>
      <w:r>
        <w:fldChar w:fldCharType="begin"/>
      </w:r>
      <w:r>
        <w:instrText xml:space="preserve"> SEQ Table \* ARABIC </w:instrText>
      </w:r>
      <w:r>
        <w:fldChar w:fldCharType="separate"/>
      </w:r>
      <w:r w:rsidR="008116BB">
        <w:rPr>
          <w:noProof/>
        </w:rPr>
        <w:t>113</w:t>
      </w:r>
      <w:r>
        <w:fldChar w:fldCharType="end"/>
      </w:r>
      <w:r>
        <w:t>: Parameters of Y-Joint</w:t>
      </w:r>
      <w:bookmarkEnd w:id="2144"/>
      <w:bookmarkEnd w:id="2145"/>
      <w:bookmarkEnd w:id="2146"/>
    </w:p>
    <w:p w14:paraId="449B6B32" w14:textId="77777777" w:rsidR="00FC68DB" w:rsidRPr="007055D9" w:rsidRDefault="00FC68DB" w:rsidP="00B202D2">
      <w:pPr>
        <w:pStyle w:val="berschrift4"/>
      </w:pPr>
      <w:bookmarkStart w:id="2148" w:name="_Toc3557046"/>
      <w:bookmarkStart w:id="2149" w:name="_Toc34747296"/>
      <w:bookmarkStart w:id="2150" w:name="_Toc77102115"/>
      <w:r w:rsidRPr="007055D9">
        <w:lastRenderedPageBreak/>
        <w:t>Attributes</w:t>
      </w:r>
      <w:bookmarkEnd w:id="2147"/>
      <w:bookmarkEnd w:id="2148"/>
      <w:bookmarkEnd w:id="2149"/>
      <w:bookmarkEnd w:id="2150"/>
    </w:p>
    <w:p w14:paraId="196C39A1" w14:textId="77777777" w:rsidR="00FC68DB" w:rsidRPr="007055D9" w:rsidRDefault="00FC68DB" w:rsidP="00B202D2">
      <w:pPr>
        <w:pStyle w:val="berschrift5"/>
      </w:pPr>
      <w:bookmarkStart w:id="2151" w:name="_Toc338939213"/>
      <w:r w:rsidRPr="007055D9">
        <w:t xml:space="preserve">Attribute </w:t>
      </w:r>
      <w:r>
        <w:t>"</w:t>
      </w:r>
      <w:r w:rsidRPr="007055D9">
        <w:t>base</w:t>
      </w:r>
      <w:bookmarkEnd w:id="2151"/>
      <w:r>
        <w:t>"</w:t>
      </w:r>
    </w:p>
    <w:p w14:paraId="67EB8E82"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52C6F3D5" w14:textId="77777777" w:rsidR="00FC68DB" w:rsidRPr="007055D9" w:rsidRDefault="00FC68DB" w:rsidP="00B202D2">
      <w:pPr>
        <w:pStyle w:val="berschrift5"/>
      </w:pPr>
      <w:bookmarkStart w:id="2152" w:name="_Toc338939214"/>
      <w:r w:rsidRPr="007055D9">
        <w:t xml:space="preserve">Attribute </w:t>
      </w:r>
      <w:r>
        <w:t>"</w:t>
      </w:r>
      <w:r w:rsidRPr="007055D9">
        <w:t>technology</w:t>
      </w:r>
      <w:bookmarkEnd w:id="2152"/>
      <w:r>
        <w:t>"</w:t>
      </w:r>
    </w:p>
    <w:p w14:paraId="35850DB8" w14:textId="77777777" w:rsidR="00FC68DB" w:rsidRPr="007055D9" w:rsidRDefault="00FC68DB" w:rsidP="00B202D2">
      <w:pPr>
        <w:keepNext/>
      </w:pPr>
      <w:r w:rsidRPr="007055D9">
        <w:t xml:space="preserve">The value for the attribute </w:t>
      </w:r>
      <w:r w:rsidRPr="007055D9">
        <w:rPr>
          <w:rStyle w:val="XMLElement"/>
        </w:rPr>
        <w:t xml:space="preserve">technology </w:t>
      </w:r>
      <w:r w:rsidRPr="007055D9">
        <w:t>can be specified using the following values:</w:t>
      </w:r>
    </w:p>
    <w:p w14:paraId="4C6C0F6E" w14:textId="77777777" w:rsidR="00FC68DB" w:rsidRPr="007055D9" w:rsidRDefault="00FC68DB" w:rsidP="00BA04B6">
      <w:pPr>
        <w:pStyle w:val="Aufzhlungszeichen"/>
        <w:numPr>
          <w:ilvl w:val="0"/>
          <w:numId w:val="11"/>
        </w:numPr>
        <w:rPr>
          <w:rStyle w:val="XMLElement"/>
        </w:rPr>
      </w:pPr>
      <w:r>
        <w:rPr>
          <w:rStyle w:val="XMLElement"/>
        </w:rPr>
        <w:t>r</w:t>
      </w:r>
      <w:r w:rsidRPr="007055D9">
        <w:rPr>
          <w:rStyle w:val="XMLElement"/>
        </w:rPr>
        <w:t>esistance</w:t>
      </w:r>
    </w:p>
    <w:p w14:paraId="6898C2A7" w14:textId="77777777" w:rsidR="00FC68DB" w:rsidRPr="007055D9" w:rsidRDefault="00FC68DB" w:rsidP="00BA04B6">
      <w:pPr>
        <w:pStyle w:val="Aufzhlungszeichen"/>
        <w:numPr>
          <w:ilvl w:val="0"/>
          <w:numId w:val="11"/>
        </w:numPr>
        <w:rPr>
          <w:rStyle w:val="XMLElement"/>
        </w:rPr>
      </w:pPr>
      <w:r>
        <w:rPr>
          <w:rStyle w:val="XMLElement"/>
        </w:rPr>
        <w:t>a</w:t>
      </w:r>
      <w:r w:rsidRPr="007055D9">
        <w:rPr>
          <w:rStyle w:val="XMLElement"/>
        </w:rPr>
        <w:t>rc</w:t>
      </w:r>
    </w:p>
    <w:p w14:paraId="47707CC0" w14:textId="77777777" w:rsidR="00FC68DB" w:rsidRPr="00604BF1" w:rsidRDefault="00FC68DB" w:rsidP="00BA04B6">
      <w:pPr>
        <w:pStyle w:val="Aufzhlungszeichen"/>
        <w:numPr>
          <w:ilvl w:val="0"/>
          <w:numId w:val="11"/>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416EA3CC" w14:textId="77777777" w:rsidR="00FC68DB" w:rsidRDefault="00FC68DB" w:rsidP="00BA04B6">
      <w:pPr>
        <w:pStyle w:val="Aufzhlungszeichen"/>
        <w:numPr>
          <w:ilvl w:val="0"/>
          <w:numId w:val="11"/>
        </w:numPr>
        <w:rPr>
          <w:rStyle w:val="XMLElement"/>
        </w:rPr>
      </w:pPr>
      <w:r>
        <w:rPr>
          <w:rStyle w:val="XMLElement"/>
        </w:rPr>
        <w:t>friction</w:t>
      </w:r>
    </w:p>
    <w:p w14:paraId="4C8E9EFA" w14:textId="77777777" w:rsidR="00FC68DB" w:rsidRPr="007055D9" w:rsidRDefault="00FC68DB" w:rsidP="00BA04B6">
      <w:pPr>
        <w:pStyle w:val="Aufzhlungszeichen"/>
        <w:numPr>
          <w:ilvl w:val="0"/>
          <w:numId w:val="11"/>
        </w:numPr>
        <w:rPr>
          <w:rStyle w:val="XMLElement"/>
        </w:rPr>
      </w:pPr>
      <w:r>
        <w:rPr>
          <w:rStyle w:val="XMLElement"/>
        </w:rPr>
        <w:t>brazing</w:t>
      </w:r>
    </w:p>
    <w:p w14:paraId="1675BCCE" w14:textId="77777777" w:rsidR="00FC68DB" w:rsidRPr="007055D9" w:rsidRDefault="00FC68DB" w:rsidP="00B202D2">
      <w:pPr>
        <w:pStyle w:val="berschrift4"/>
      </w:pPr>
      <w:bookmarkStart w:id="2153" w:name="_Toc338939215"/>
      <w:bookmarkStart w:id="2154" w:name="_Toc3557047"/>
      <w:bookmarkStart w:id="2155" w:name="_Toc34747297"/>
      <w:bookmarkStart w:id="2156" w:name="_Toc77102116"/>
      <w:r w:rsidRPr="007055D9">
        <w:t xml:space="preserve">Element </w:t>
      </w:r>
      <w:r>
        <w:t>"</w:t>
      </w:r>
      <w:proofErr w:type="spellStart"/>
      <w:r w:rsidRPr="007055D9">
        <w:t>weld_position</w:t>
      </w:r>
      <w:bookmarkEnd w:id="2153"/>
      <w:bookmarkEnd w:id="2154"/>
      <w:proofErr w:type="spellEnd"/>
      <w:r>
        <w:t>"</w:t>
      </w:r>
      <w:bookmarkEnd w:id="2155"/>
      <w:bookmarkEnd w:id="2156"/>
    </w:p>
    <w:p w14:paraId="3DD8F876" w14:textId="77777777" w:rsidR="00FC68DB" w:rsidRPr="007055D9" w:rsidRDefault="00FC68DB" w:rsidP="00B202D2">
      <w:r w:rsidRPr="007055D9">
        <w:t xml:space="preserve">For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the following attri</w:t>
      </w:r>
      <w:r>
        <w:t>butes can be specified for the Y</w:t>
      </w:r>
      <w:r w:rsidRPr="007055D9">
        <w:t>-</w:t>
      </w:r>
      <w:r>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5B1999CA"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C0A799"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EA8587" w14:textId="77777777" w:rsidR="00FC68DB" w:rsidRPr="007055D9" w:rsidRDefault="00FC68DB" w:rsidP="00B202D2">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169ED" w14:textId="77777777" w:rsidR="00FC68DB" w:rsidRPr="007055D9" w:rsidRDefault="00FC68DB" w:rsidP="00B202D2">
            <w:pPr>
              <w:keepNext/>
              <w:rPr>
                <w:b/>
                <w:i/>
              </w:rPr>
            </w:pPr>
            <w:r>
              <w:rPr>
                <w:b/>
                <w:i/>
              </w:rPr>
              <w:t>Use</w:t>
            </w:r>
          </w:p>
        </w:tc>
      </w:tr>
      <w:tr w:rsidR="00FC68DB" w:rsidRPr="007055D9" w14:paraId="7F776AA3" w14:textId="77777777" w:rsidTr="00FC68DB">
        <w:trPr>
          <w:jc w:val="center"/>
        </w:trPr>
        <w:tc>
          <w:tcPr>
            <w:tcW w:w="1871" w:type="dxa"/>
            <w:shd w:val="clear" w:color="auto" w:fill="auto"/>
            <w:vAlign w:val="bottom"/>
          </w:tcPr>
          <w:p w14:paraId="002DBB6B" w14:textId="77777777" w:rsidR="00FC68DB" w:rsidRPr="007811DF" w:rsidRDefault="00FC68DB" w:rsidP="00B202D2">
            <w:pPr>
              <w:rPr>
                <w:rStyle w:val="Kommentarzeichen"/>
                <w:sz w:val="20"/>
                <w:szCs w:val="20"/>
                <w:lang w:eastAsia="x-none"/>
              </w:rPr>
            </w:pPr>
            <w:r>
              <w:rPr>
                <w:sz w:val="20"/>
                <w:szCs w:val="20"/>
              </w:rPr>
              <w:t>b</w:t>
            </w:r>
            <w:r w:rsidRPr="009F236F">
              <w:rPr>
                <w:sz w:val="20"/>
                <w:szCs w:val="20"/>
              </w:rPr>
              <w:t>ase</w:t>
            </w:r>
          </w:p>
        </w:tc>
        <w:tc>
          <w:tcPr>
            <w:tcW w:w="1800" w:type="dxa"/>
            <w:shd w:val="clear" w:color="auto" w:fill="auto"/>
            <w:vAlign w:val="bottom"/>
          </w:tcPr>
          <w:p w14:paraId="757BB3F6" w14:textId="77777777" w:rsidR="00FC68DB" w:rsidRPr="009F236F" w:rsidRDefault="00FC68DB" w:rsidP="00B202D2">
            <w:pPr>
              <w:rPr>
                <w:sz w:val="20"/>
                <w:szCs w:val="20"/>
              </w:rPr>
            </w:pPr>
            <w:r>
              <w:rPr>
                <w:sz w:val="20"/>
                <w:szCs w:val="20"/>
              </w:rPr>
              <w:t>Integer</w:t>
            </w:r>
          </w:p>
        </w:tc>
        <w:tc>
          <w:tcPr>
            <w:tcW w:w="4680" w:type="dxa"/>
            <w:shd w:val="clear" w:color="auto" w:fill="auto"/>
            <w:vAlign w:val="bottom"/>
          </w:tcPr>
          <w:p w14:paraId="25B3D823" w14:textId="77777777" w:rsidR="00FC68DB" w:rsidRPr="009F236F" w:rsidRDefault="00FC68DB" w:rsidP="00B202D2">
            <w:pPr>
              <w:rPr>
                <w:sz w:val="20"/>
                <w:szCs w:val="20"/>
              </w:rPr>
            </w:pPr>
            <w:r w:rsidRPr="007811DF">
              <w:rPr>
                <w:sz w:val="20"/>
                <w:szCs w:val="20"/>
              </w:rPr>
              <w:t>O</w:t>
            </w:r>
            <w:r w:rsidRPr="009F236F">
              <w:rPr>
                <w:sz w:val="20"/>
                <w:szCs w:val="20"/>
              </w:rPr>
              <w:t>ptional</w:t>
            </w:r>
          </w:p>
        </w:tc>
      </w:tr>
      <w:tr w:rsidR="00FC68DB" w:rsidRPr="007055D9" w14:paraId="5AF0C3EA" w14:textId="77777777" w:rsidTr="00FC68DB">
        <w:trPr>
          <w:jc w:val="center"/>
        </w:trPr>
        <w:tc>
          <w:tcPr>
            <w:tcW w:w="1871" w:type="dxa"/>
            <w:shd w:val="clear" w:color="auto" w:fill="auto"/>
            <w:vAlign w:val="bottom"/>
          </w:tcPr>
          <w:p w14:paraId="2342EAB3" w14:textId="77777777" w:rsidR="00FC68DB" w:rsidRPr="007811DF" w:rsidRDefault="00FC68DB" w:rsidP="00B202D2">
            <w:pPr>
              <w:rPr>
                <w:rStyle w:val="Kommentarzeichen"/>
                <w:sz w:val="20"/>
                <w:szCs w:val="20"/>
                <w:lang w:eastAsia="x-none"/>
              </w:rPr>
            </w:pPr>
            <w:r>
              <w:rPr>
                <w:sz w:val="20"/>
                <w:szCs w:val="20"/>
              </w:rPr>
              <w:t>u</w:t>
            </w:r>
          </w:p>
        </w:tc>
        <w:tc>
          <w:tcPr>
            <w:tcW w:w="1800" w:type="dxa"/>
            <w:shd w:val="clear" w:color="auto" w:fill="auto"/>
            <w:vAlign w:val="bottom"/>
          </w:tcPr>
          <w:p w14:paraId="593295B0"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04A577C7" w14:textId="77777777" w:rsidR="00FC68DB" w:rsidRPr="009F236F" w:rsidRDefault="00FC68DB" w:rsidP="00B202D2">
            <w:pPr>
              <w:rPr>
                <w:sz w:val="20"/>
                <w:szCs w:val="20"/>
              </w:rPr>
            </w:pPr>
            <w:r w:rsidRPr="007811DF">
              <w:rPr>
                <w:sz w:val="20"/>
                <w:szCs w:val="20"/>
              </w:rPr>
              <w:t>R</w:t>
            </w:r>
            <w:r w:rsidRPr="009F236F">
              <w:rPr>
                <w:sz w:val="20"/>
                <w:szCs w:val="20"/>
              </w:rPr>
              <w:t>equired</w:t>
            </w:r>
          </w:p>
        </w:tc>
      </w:tr>
      <w:tr w:rsidR="00FC68DB" w:rsidRPr="007055D9" w14:paraId="45F44807" w14:textId="77777777" w:rsidTr="00FC68DB">
        <w:trPr>
          <w:jc w:val="center"/>
        </w:trPr>
        <w:tc>
          <w:tcPr>
            <w:tcW w:w="1871" w:type="dxa"/>
            <w:shd w:val="clear" w:color="auto" w:fill="auto"/>
            <w:vAlign w:val="bottom"/>
          </w:tcPr>
          <w:p w14:paraId="6198D1CE" w14:textId="77777777" w:rsidR="00FC68DB" w:rsidRPr="007811DF" w:rsidRDefault="00FC68DB" w:rsidP="00B202D2">
            <w:pPr>
              <w:rPr>
                <w:rStyle w:val="Kommentarzeichen"/>
                <w:sz w:val="20"/>
                <w:szCs w:val="20"/>
                <w:lang w:eastAsia="x-none"/>
              </w:rPr>
            </w:pPr>
            <w:r>
              <w:rPr>
                <w:sz w:val="20"/>
                <w:szCs w:val="20"/>
              </w:rPr>
              <w:t>x</w:t>
            </w:r>
          </w:p>
        </w:tc>
        <w:tc>
          <w:tcPr>
            <w:tcW w:w="1800" w:type="dxa"/>
            <w:shd w:val="clear" w:color="auto" w:fill="auto"/>
            <w:vAlign w:val="bottom"/>
          </w:tcPr>
          <w:p w14:paraId="3EB5B7F5"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5C5F0FF6" w14:textId="77777777" w:rsidR="00FC68DB" w:rsidRPr="009F236F" w:rsidRDefault="00FC68DB" w:rsidP="00B202D2">
            <w:pPr>
              <w:rPr>
                <w:sz w:val="20"/>
                <w:szCs w:val="20"/>
              </w:rPr>
            </w:pPr>
            <w:r w:rsidRPr="007811DF">
              <w:rPr>
                <w:sz w:val="20"/>
                <w:szCs w:val="20"/>
              </w:rPr>
              <w:t>R</w:t>
            </w:r>
            <w:r w:rsidRPr="009F236F">
              <w:rPr>
                <w:sz w:val="20"/>
                <w:szCs w:val="20"/>
              </w:rPr>
              <w:t>equired</w:t>
            </w:r>
          </w:p>
        </w:tc>
      </w:tr>
      <w:tr w:rsidR="00FC68DB" w:rsidRPr="007055D9" w14:paraId="20D4EBFB" w14:textId="77777777" w:rsidTr="00FC68DB">
        <w:trPr>
          <w:jc w:val="center"/>
        </w:trPr>
        <w:tc>
          <w:tcPr>
            <w:tcW w:w="1871" w:type="dxa"/>
            <w:shd w:val="clear" w:color="auto" w:fill="auto"/>
            <w:vAlign w:val="bottom"/>
          </w:tcPr>
          <w:p w14:paraId="477C1174" w14:textId="77777777" w:rsidR="00FC68DB" w:rsidRPr="007811DF" w:rsidRDefault="00FC68DB" w:rsidP="00B202D2">
            <w:pPr>
              <w:rPr>
                <w:rStyle w:val="Kommentarzeichen"/>
                <w:sz w:val="20"/>
                <w:szCs w:val="20"/>
                <w:lang w:eastAsia="x-none"/>
              </w:rPr>
            </w:pPr>
            <w:r>
              <w:rPr>
                <w:sz w:val="20"/>
                <w:szCs w:val="20"/>
              </w:rPr>
              <w:t>y</w:t>
            </w:r>
          </w:p>
        </w:tc>
        <w:tc>
          <w:tcPr>
            <w:tcW w:w="1800" w:type="dxa"/>
            <w:shd w:val="clear" w:color="auto" w:fill="auto"/>
            <w:vAlign w:val="bottom"/>
          </w:tcPr>
          <w:p w14:paraId="7DB671F8"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5B3F2756" w14:textId="77777777" w:rsidR="00FC68DB" w:rsidRPr="009F236F" w:rsidRDefault="00FC68DB" w:rsidP="00B202D2">
            <w:pPr>
              <w:rPr>
                <w:sz w:val="20"/>
                <w:szCs w:val="20"/>
              </w:rPr>
            </w:pPr>
            <w:r w:rsidRPr="007811DF">
              <w:rPr>
                <w:sz w:val="20"/>
                <w:szCs w:val="20"/>
              </w:rPr>
              <w:t>R</w:t>
            </w:r>
            <w:r w:rsidRPr="009F236F">
              <w:rPr>
                <w:sz w:val="20"/>
                <w:szCs w:val="20"/>
              </w:rPr>
              <w:t>equired</w:t>
            </w:r>
          </w:p>
        </w:tc>
      </w:tr>
      <w:tr w:rsidR="00FC68DB" w:rsidRPr="007055D9" w14:paraId="7551FA07" w14:textId="77777777" w:rsidTr="00FC68DB">
        <w:trPr>
          <w:jc w:val="center"/>
        </w:trPr>
        <w:tc>
          <w:tcPr>
            <w:tcW w:w="1871" w:type="dxa"/>
            <w:shd w:val="clear" w:color="auto" w:fill="auto"/>
            <w:vAlign w:val="bottom"/>
          </w:tcPr>
          <w:p w14:paraId="236DB894" w14:textId="77777777" w:rsidR="00FC68DB" w:rsidRPr="007811DF" w:rsidRDefault="00FC68DB" w:rsidP="00B202D2">
            <w:pPr>
              <w:rPr>
                <w:rStyle w:val="Kommentarzeichen"/>
                <w:sz w:val="20"/>
                <w:szCs w:val="20"/>
                <w:lang w:eastAsia="x-none"/>
              </w:rPr>
            </w:pPr>
            <w:r>
              <w:rPr>
                <w:sz w:val="20"/>
                <w:szCs w:val="20"/>
              </w:rPr>
              <w:t>z</w:t>
            </w:r>
          </w:p>
        </w:tc>
        <w:tc>
          <w:tcPr>
            <w:tcW w:w="1800" w:type="dxa"/>
            <w:shd w:val="clear" w:color="auto" w:fill="auto"/>
            <w:vAlign w:val="bottom"/>
          </w:tcPr>
          <w:p w14:paraId="434EC8AD"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4075768E" w14:textId="77777777" w:rsidR="00FC68DB" w:rsidRPr="009F236F" w:rsidRDefault="00FC68DB" w:rsidP="00B202D2">
            <w:pPr>
              <w:rPr>
                <w:sz w:val="20"/>
                <w:szCs w:val="20"/>
              </w:rPr>
            </w:pPr>
            <w:r w:rsidRPr="007811DF">
              <w:rPr>
                <w:sz w:val="20"/>
                <w:szCs w:val="20"/>
              </w:rPr>
              <w:t>R</w:t>
            </w:r>
            <w:r w:rsidRPr="009F236F">
              <w:rPr>
                <w:sz w:val="20"/>
                <w:szCs w:val="20"/>
              </w:rPr>
              <w:t>equired</w:t>
            </w:r>
          </w:p>
        </w:tc>
      </w:tr>
      <w:tr w:rsidR="00FC68DB" w:rsidRPr="007055D9" w14:paraId="417AF2E6" w14:textId="77777777" w:rsidTr="00FC68DB">
        <w:trPr>
          <w:jc w:val="center"/>
        </w:trPr>
        <w:tc>
          <w:tcPr>
            <w:tcW w:w="1871" w:type="dxa"/>
            <w:shd w:val="clear" w:color="auto" w:fill="auto"/>
            <w:vAlign w:val="bottom"/>
          </w:tcPr>
          <w:p w14:paraId="64F1D394" w14:textId="77777777" w:rsidR="00FC68DB" w:rsidRPr="007811DF" w:rsidRDefault="00FC68DB" w:rsidP="00B202D2">
            <w:pPr>
              <w:rPr>
                <w:rStyle w:val="Kommentarzeichen"/>
                <w:sz w:val="20"/>
                <w:szCs w:val="20"/>
                <w:lang w:eastAsia="x-none"/>
              </w:rPr>
            </w:pPr>
            <w:r>
              <w:rPr>
                <w:sz w:val="20"/>
                <w:szCs w:val="20"/>
              </w:rPr>
              <w:t>r</w:t>
            </w:r>
            <w:r w:rsidRPr="009F236F">
              <w:rPr>
                <w:sz w:val="20"/>
                <w:szCs w:val="20"/>
              </w:rPr>
              <w:t>eference</w:t>
            </w:r>
          </w:p>
        </w:tc>
        <w:tc>
          <w:tcPr>
            <w:tcW w:w="1800" w:type="dxa"/>
            <w:shd w:val="clear" w:color="auto" w:fill="auto"/>
            <w:vAlign w:val="bottom"/>
          </w:tcPr>
          <w:p w14:paraId="2C4ECA7B" w14:textId="77777777" w:rsidR="00FC68DB" w:rsidRPr="009F236F" w:rsidRDefault="00FC68DB" w:rsidP="00B202D2">
            <w:pPr>
              <w:rPr>
                <w:sz w:val="20"/>
                <w:szCs w:val="20"/>
              </w:rPr>
            </w:pPr>
            <w:r>
              <w:rPr>
                <w:sz w:val="20"/>
                <w:szCs w:val="20"/>
              </w:rPr>
              <w:t>Boolean</w:t>
            </w:r>
          </w:p>
        </w:tc>
        <w:tc>
          <w:tcPr>
            <w:tcW w:w="4680" w:type="dxa"/>
            <w:shd w:val="clear" w:color="auto" w:fill="auto"/>
            <w:vAlign w:val="bottom"/>
          </w:tcPr>
          <w:p w14:paraId="65BA91DF" w14:textId="77777777" w:rsidR="00FC68DB" w:rsidRPr="009F236F" w:rsidRDefault="00FC68DB" w:rsidP="00B202D2">
            <w:pPr>
              <w:rPr>
                <w:sz w:val="20"/>
                <w:szCs w:val="20"/>
              </w:rPr>
            </w:pPr>
            <w:r w:rsidRPr="007811DF">
              <w:rPr>
                <w:sz w:val="20"/>
                <w:szCs w:val="20"/>
              </w:rPr>
              <w:t>O</w:t>
            </w:r>
            <w:r w:rsidRPr="009F236F">
              <w:rPr>
                <w:sz w:val="20"/>
                <w:szCs w:val="20"/>
              </w:rPr>
              <w:t>ptional</w:t>
            </w:r>
          </w:p>
        </w:tc>
      </w:tr>
      <w:tr w:rsidR="00FC68DB" w:rsidRPr="007055D9" w14:paraId="020E3ED8" w14:textId="77777777" w:rsidTr="00FC68DB">
        <w:trPr>
          <w:jc w:val="center"/>
        </w:trPr>
        <w:tc>
          <w:tcPr>
            <w:tcW w:w="1871" w:type="dxa"/>
            <w:shd w:val="clear" w:color="auto" w:fill="auto"/>
            <w:vAlign w:val="bottom"/>
          </w:tcPr>
          <w:p w14:paraId="24C5480F" w14:textId="77777777" w:rsidR="00FC68DB" w:rsidRPr="007811DF" w:rsidRDefault="00FC68DB" w:rsidP="00B202D2">
            <w:pPr>
              <w:rPr>
                <w:sz w:val="20"/>
                <w:szCs w:val="20"/>
              </w:rPr>
            </w:pPr>
            <w:r>
              <w:rPr>
                <w:sz w:val="20"/>
                <w:szCs w:val="20"/>
              </w:rPr>
              <w:t>section</w:t>
            </w:r>
          </w:p>
        </w:tc>
        <w:tc>
          <w:tcPr>
            <w:tcW w:w="1800" w:type="dxa"/>
            <w:shd w:val="clear" w:color="auto" w:fill="auto"/>
            <w:vAlign w:val="bottom"/>
          </w:tcPr>
          <w:p w14:paraId="3F6A2D82" w14:textId="77777777" w:rsidR="00FC68DB" w:rsidRPr="009F236F" w:rsidRDefault="00FC68DB" w:rsidP="00B202D2">
            <w:pPr>
              <w:rPr>
                <w:sz w:val="20"/>
                <w:szCs w:val="20"/>
              </w:rPr>
            </w:pPr>
            <w:r w:rsidRPr="009F236F">
              <w:rPr>
                <w:sz w:val="20"/>
                <w:szCs w:val="20"/>
              </w:rPr>
              <w:t>Selection</w:t>
            </w:r>
          </w:p>
        </w:tc>
        <w:tc>
          <w:tcPr>
            <w:tcW w:w="4680" w:type="dxa"/>
            <w:shd w:val="clear" w:color="auto" w:fill="auto"/>
            <w:vAlign w:val="bottom"/>
          </w:tcPr>
          <w:p w14:paraId="6760A7B2" w14:textId="77777777" w:rsidR="00FC68DB" w:rsidRPr="009F236F" w:rsidRDefault="00FC68DB" w:rsidP="00B202D2">
            <w:pPr>
              <w:rPr>
                <w:sz w:val="20"/>
                <w:szCs w:val="20"/>
              </w:rPr>
            </w:pPr>
            <w:r>
              <w:rPr>
                <w:sz w:val="20"/>
                <w:szCs w:val="20"/>
              </w:rPr>
              <w:t>Optional</w:t>
            </w:r>
          </w:p>
        </w:tc>
      </w:tr>
      <w:tr w:rsidR="00FC68DB" w:rsidRPr="007055D9" w14:paraId="2BBDD7FE" w14:textId="77777777" w:rsidTr="00FC68DB">
        <w:trPr>
          <w:jc w:val="center"/>
        </w:trPr>
        <w:tc>
          <w:tcPr>
            <w:tcW w:w="1871" w:type="dxa"/>
            <w:shd w:val="clear" w:color="auto" w:fill="auto"/>
            <w:vAlign w:val="bottom"/>
          </w:tcPr>
          <w:p w14:paraId="778D9C83" w14:textId="77777777" w:rsidR="00FC68DB" w:rsidRPr="007811DF" w:rsidRDefault="00FC68DB" w:rsidP="00B202D2">
            <w:pPr>
              <w:rPr>
                <w:sz w:val="20"/>
                <w:szCs w:val="20"/>
              </w:rPr>
            </w:pPr>
            <w:r>
              <w:rPr>
                <w:rStyle w:val="Kommentarzeichen"/>
                <w:sz w:val="20"/>
                <w:szCs w:val="20"/>
                <w:lang w:eastAsia="x-none"/>
              </w:rPr>
              <w:t>t</w:t>
            </w:r>
            <w:r w:rsidRPr="007811DF">
              <w:rPr>
                <w:rStyle w:val="Kommentarzeichen"/>
                <w:sz w:val="20"/>
                <w:szCs w:val="20"/>
                <w:lang w:eastAsia="x-none"/>
              </w:rPr>
              <w:t>hickness</w:t>
            </w:r>
          </w:p>
        </w:tc>
        <w:tc>
          <w:tcPr>
            <w:tcW w:w="1800" w:type="dxa"/>
            <w:shd w:val="clear" w:color="auto" w:fill="auto"/>
            <w:vAlign w:val="bottom"/>
          </w:tcPr>
          <w:p w14:paraId="0EBA48B4"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1B83D638" w14:textId="77777777" w:rsidR="00FC68DB" w:rsidRPr="009F236F" w:rsidRDefault="00FC68DB" w:rsidP="00B202D2">
            <w:pPr>
              <w:rPr>
                <w:sz w:val="20"/>
                <w:szCs w:val="20"/>
              </w:rPr>
            </w:pPr>
            <w:r w:rsidRPr="009F236F">
              <w:rPr>
                <w:sz w:val="20"/>
                <w:szCs w:val="20"/>
              </w:rPr>
              <w:t xml:space="preserve">* </w:t>
            </w:r>
            <w:proofErr w:type="gramStart"/>
            <w:r w:rsidRPr="009F236F">
              <w:rPr>
                <w:sz w:val="20"/>
                <w:szCs w:val="20"/>
              </w:rPr>
              <w:t>see</w:t>
            </w:r>
            <w:proofErr w:type="gramEnd"/>
            <w:r w:rsidRPr="009F236F">
              <w:rPr>
                <w:sz w:val="20"/>
                <w:szCs w:val="20"/>
              </w:rPr>
              <w:t xml:space="preserve"> attribute description</w:t>
            </w:r>
          </w:p>
        </w:tc>
      </w:tr>
      <w:tr w:rsidR="00FC68DB" w:rsidRPr="007055D9" w14:paraId="4ACFC2EB" w14:textId="77777777" w:rsidTr="00FC68DB">
        <w:trPr>
          <w:jc w:val="center"/>
        </w:trPr>
        <w:tc>
          <w:tcPr>
            <w:tcW w:w="1871" w:type="dxa"/>
            <w:shd w:val="clear" w:color="auto" w:fill="auto"/>
            <w:vAlign w:val="bottom"/>
          </w:tcPr>
          <w:p w14:paraId="2D140736" w14:textId="77777777" w:rsidR="00FC68DB" w:rsidRPr="007811DF" w:rsidRDefault="00FC68DB" w:rsidP="00B202D2">
            <w:pPr>
              <w:rPr>
                <w:sz w:val="20"/>
                <w:szCs w:val="20"/>
              </w:rPr>
            </w:pPr>
            <w:r>
              <w:rPr>
                <w:sz w:val="20"/>
                <w:szCs w:val="20"/>
              </w:rPr>
              <w:t>a</w:t>
            </w:r>
            <w:r w:rsidRPr="007811DF">
              <w:rPr>
                <w:sz w:val="20"/>
                <w:szCs w:val="20"/>
              </w:rPr>
              <w:t>ngle</w:t>
            </w:r>
          </w:p>
        </w:tc>
        <w:tc>
          <w:tcPr>
            <w:tcW w:w="1800" w:type="dxa"/>
            <w:shd w:val="clear" w:color="auto" w:fill="auto"/>
            <w:vAlign w:val="bottom"/>
          </w:tcPr>
          <w:p w14:paraId="74657795"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73A98E94" w14:textId="77777777" w:rsidR="00FC68DB" w:rsidRPr="009F236F" w:rsidRDefault="00FC68DB" w:rsidP="00B202D2">
            <w:pPr>
              <w:rPr>
                <w:sz w:val="20"/>
                <w:szCs w:val="20"/>
              </w:rPr>
            </w:pPr>
            <w:r w:rsidRPr="009F236F">
              <w:rPr>
                <w:sz w:val="20"/>
                <w:szCs w:val="20"/>
              </w:rPr>
              <w:t xml:space="preserve">* </w:t>
            </w:r>
            <w:proofErr w:type="gramStart"/>
            <w:r w:rsidRPr="009F236F">
              <w:rPr>
                <w:sz w:val="20"/>
                <w:szCs w:val="20"/>
              </w:rPr>
              <w:t>see</w:t>
            </w:r>
            <w:proofErr w:type="gramEnd"/>
            <w:r w:rsidRPr="009F236F">
              <w:rPr>
                <w:sz w:val="20"/>
                <w:szCs w:val="20"/>
              </w:rPr>
              <w:t xml:space="preserve"> attribute description</w:t>
            </w:r>
          </w:p>
        </w:tc>
      </w:tr>
      <w:tr w:rsidR="00FC68DB" w:rsidRPr="007055D9" w14:paraId="2D4C9D48" w14:textId="77777777" w:rsidTr="00FC68DB">
        <w:trPr>
          <w:jc w:val="center"/>
        </w:trPr>
        <w:tc>
          <w:tcPr>
            <w:tcW w:w="1871" w:type="dxa"/>
            <w:shd w:val="clear" w:color="auto" w:fill="auto"/>
            <w:vAlign w:val="bottom"/>
          </w:tcPr>
          <w:p w14:paraId="1F7594A7" w14:textId="77777777" w:rsidR="00FC68DB" w:rsidRPr="007811DF" w:rsidRDefault="00FC68DB" w:rsidP="00B202D2">
            <w:pPr>
              <w:rPr>
                <w:sz w:val="20"/>
                <w:szCs w:val="20"/>
              </w:rPr>
            </w:pPr>
            <w:r w:rsidRPr="007811DF">
              <w:rPr>
                <w:sz w:val="20"/>
                <w:szCs w:val="20"/>
              </w:rPr>
              <w:t>penetration</w:t>
            </w:r>
          </w:p>
        </w:tc>
        <w:tc>
          <w:tcPr>
            <w:tcW w:w="1800" w:type="dxa"/>
            <w:shd w:val="clear" w:color="auto" w:fill="auto"/>
            <w:vAlign w:val="bottom"/>
          </w:tcPr>
          <w:p w14:paraId="7CD497FE"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02D7D680" w14:textId="77777777" w:rsidR="00FC68DB" w:rsidRPr="009F236F" w:rsidRDefault="00FC68DB" w:rsidP="00B202D2">
            <w:pPr>
              <w:rPr>
                <w:sz w:val="20"/>
                <w:szCs w:val="20"/>
              </w:rPr>
            </w:pPr>
            <w:r w:rsidRPr="009F236F">
              <w:rPr>
                <w:sz w:val="20"/>
                <w:szCs w:val="20"/>
              </w:rPr>
              <w:t xml:space="preserve">* </w:t>
            </w:r>
            <w:proofErr w:type="gramStart"/>
            <w:r w:rsidRPr="009F236F">
              <w:rPr>
                <w:sz w:val="20"/>
                <w:szCs w:val="20"/>
              </w:rPr>
              <w:t>see</w:t>
            </w:r>
            <w:proofErr w:type="gramEnd"/>
            <w:r w:rsidRPr="009F236F">
              <w:rPr>
                <w:sz w:val="20"/>
                <w:szCs w:val="20"/>
              </w:rPr>
              <w:t xml:space="preserve"> attribute description</w:t>
            </w:r>
          </w:p>
        </w:tc>
      </w:tr>
      <w:tr w:rsidR="00FC68DB" w:rsidRPr="007055D9" w14:paraId="2C5332F3" w14:textId="77777777" w:rsidTr="00FC68DB">
        <w:trPr>
          <w:jc w:val="center"/>
        </w:trPr>
        <w:tc>
          <w:tcPr>
            <w:tcW w:w="1871" w:type="dxa"/>
            <w:shd w:val="clear" w:color="auto" w:fill="auto"/>
            <w:vAlign w:val="bottom"/>
          </w:tcPr>
          <w:p w14:paraId="6F3A9026" w14:textId="77777777" w:rsidR="00FC68DB" w:rsidRPr="007811DF" w:rsidRDefault="00FC68DB" w:rsidP="00B202D2">
            <w:pPr>
              <w:rPr>
                <w:sz w:val="20"/>
                <w:szCs w:val="20"/>
              </w:rPr>
            </w:pPr>
            <w:r w:rsidRPr="007811DF">
              <w:rPr>
                <w:sz w:val="20"/>
                <w:szCs w:val="20"/>
              </w:rPr>
              <w:t>filler</w:t>
            </w:r>
            <w:r w:rsidRPr="007811DF" w:rsidDel="003F5D97">
              <w:rPr>
                <w:sz w:val="20"/>
                <w:szCs w:val="20"/>
              </w:rPr>
              <w:t xml:space="preserve"> </w:t>
            </w:r>
          </w:p>
        </w:tc>
        <w:tc>
          <w:tcPr>
            <w:tcW w:w="1800" w:type="dxa"/>
            <w:shd w:val="clear" w:color="auto" w:fill="auto"/>
            <w:vAlign w:val="bottom"/>
          </w:tcPr>
          <w:p w14:paraId="34B8ED1A" w14:textId="77777777" w:rsidR="00FC68DB" w:rsidRPr="009F236F" w:rsidRDefault="00FC68DB" w:rsidP="00B202D2">
            <w:pPr>
              <w:rPr>
                <w:sz w:val="20"/>
                <w:szCs w:val="20"/>
              </w:rPr>
            </w:pPr>
            <w:r w:rsidRPr="009F236F">
              <w:rPr>
                <w:sz w:val="20"/>
                <w:szCs w:val="20"/>
              </w:rPr>
              <w:t>Selection</w:t>
            </w:r>
            <w:r w:rsidRPr="009F236F" w:rsidDel="003F5D97">
              <w:rPr>
                <w:sz w:val="20"/>
                <w:szCs w:val="20"/>
              </w:rPr>
              <w:t xml:space="preserve"> </w:t>
            </w:r>
          </w:p>
        </w:tc>
        <w:tc>
          <w:tcPr>
            <w:tcW w:w="4680" w:type="dxa"/>
            <w:shd w:val="clear" w:color="auto" w:fill="auto"/>
            <w:vAlign w:val="bottom"/>
          </w:tcPr>
          <w:p w14:paraId="356CDC7B" w14:textId="77777777" w:rsidR="00FC68DB" w:rsidRPr="009F236F" w:rsidRDefault="00FC68DB" w:rsidP="00B202D2">
            <w:pPr>
              <w:rPr>
                <w:sz w:val="20"/>
                <w:szCs w:val="20"/>
              </w:rPr>
            </w:pPr>
            <w:r w:rsidRPr="009F236F">
              <w:rPr>
                <w:sz w:val="20"/>
                <w:szCs w:val="20"/>
              </w:rPr>
              <w:t>Optional</w:t>
            </w:r>
            <w:r w:rsidRPr="009F236F" w:rsidDel="003F5D97">
              <w:rPr>
                <w:sz w:val="20"/>
                <w:szCs w:val="20"/>
              </w:rPr>
              <w:t xml:space="preserve"> </w:t>
            </w:r>
          </w:p>
        </w:tc>
      </w:tr>
      <w:tr w:rsidR="00FC68DB" w:rsidRPr="007055D9" w14:paraId="22F26F59" w14:textId="77777777" w:rsidTr="00FC68DB">
        <w:trPr>
          <w:jc w:val="center"/>
        </w:trPr>
        <w:tc>
          <w:tcPr>
            <w:tcW w:w="1871" w:type="dxa"/>
            <w:shd w:val="clear" w:color="auto" w:fill="auto"/>
          </w:tcPr>
          <w:p w14:paraId="0ED66D12" w14:textId="77777777" w:rsidR="00FC68DB" w:rsidRPr="007811DF" w:rsidRDefault="00FC68DB" w:rsidP="00B202D2">
            <w:pPr>
              <w:rPr>
                <w:sz w:val="20"/>
                <w:szCs w:val="20"/>
              </w:rPr>
            </w:pPr>
            <w:proofErr w:type="spellStart"/>
            <w:r>
              <w:rPr>
                <w:sz w:val="20"/>
                <w:szCs w:val="20"/>
              </w:rPr>
              <w:t>filler_material</w:t>
            </w:r>
            <w:proofErr w:type="spellEnd"/>
          </w:p>
        </w:tc>
        <w:tc>
          <w:tcPr>
            <w:tcW w:w="1800" w:type="dxa"/>
            <w:shd w:val="clear" w:color="auto" w:fill="auto"/>
          </w:tcPr>
          <w:p w14:paraId="53230861" w14:textId="77777777" w:rsidR="00FC68DB" w:rsidRPr="009F236F" w:rsidRDefault="00FC68DB" w:rsidP="00B202D2">
            <w:pPr>
              <w:rPr>
                <w:sz w:val="20"/>
                <w:szCs w:val="20"/>
              </w:rPr>
            </w:pPr>
            <w:r w:rsidRPr="00A20C5C">
              <w:rPr>
                <w:sz w:val="20"/>
                <w:szCs w:val="20"/>
              </w:rPr>
              <w:t>Alphanumeric</w:t>
            </w:r>
          </w:p>
        </w:tc>
        <w:tc>
          <w:tcPr>
            <w:tcW w:w="4680" w:type="dxa"/>
            <w:shd w:val="clear" w:color="auto" w:fill="auto"/>
          </w:tcPr>
          <w:p w14:paraId="02055DF7" w14:textId="77777777" w:rsidR="00FC68DB" w:rsidRPr="009F236F" w:rsidRDefault="00FC68DB" w:rsidP="00B202D2">
            <w:pPr>
              <w:rPr>
                <w:sz w:val="20"/>
                <w:szCs w:val="20"/>
              </w:rPr>
            </w:pPr>
            <w:r w:rsidRPr="00A20C5C">
              <w:rPr>
                <w:sz w:val="20"/>
                <w:szCs w:val="20"/>
              </w:rPr>
              <w:t>Optional</w:t>
            </w:r>
          </w:p>
        </w:tc>
      </w:tr>
      <w:tr w:rsidR="00FC68DB" w:rsidRPr="007055D9" w14:paraId="3E17FF61" w14:textId="77777777" w:rsidTr="00FC68DB">
        <w:trPr>
          <w:jc w:val="center"/>
        </w:trPr>
        <w:tc>
          <w:tcPr>
            <w:tcW w:w="1871" w:type="dxa"/>
            <w:shd w:val="clear" w:color="auto" w:fill="auto"/>
            <w:vAlign w:val="bottom"/>
          </w:tcPr>
          <w:p w14:paraId="49A68007" w14:textId="77777777" w:rsidR="00FC68DB" w:rsidRPr="007811DF" w:rsidRDefault="00FC68DB" w:rsidP="00B202D2">
            <w:pPr>
              <w:rPr>
                <w:sz w:val="20"/>
                <w:szCs w:val="20"/>
              </w:rPr>
            </w:pPr>
            <w:r>
              <w:rPr>
                <w:rStyle w:val="Kommentarzeichen"/>
                <w:sz w:val="20"/>
                <w:szCs w:val="20"/>
                <w:lang w:eastAsia="x-none"/>
              </w:rPr>
              <w:t>s</w:t>
            </w:r>
            <w:r w:rsidRPr="007811DF">
              <w:rPr>
                <w:rStyle w:val="Kommentarzeichen"/>
                <w:sz w:val="20"/>
                <w:szCs w:val="20"/>
                <w:lang w:eastAsia="x-none"/>
              </w:rPr>
              <w:t>hape</w:t>
            </w:r>
          </w:p>
        </w:tc>
        <w:tc>
          <w:tcPr>
            <w:tcW w:w="1800" w:type="dxa"/>
            <w:shd w:val="clear" w:color="auto" w:fill="auto"/>
            <w:vAlign w:val="bottom"/>
          </w:tcPr>
          <w:p w14:paraId="138A5D18" w14:textId="77777777" w:rsidR="00FC68DB" w:rsidRPr="009F236F" w:rsidRDefault="00FC68DB" w:rsidP="00B202D2">
            <w:pPr>
              <w:rPr>
                <w:sz w:val="20"/>
                <w:szCs w:val="20"/>
              </w:rPr>
            </w:pPr>
            <w:r w:rsidRPr="009F236F">
              <w:rPr>
                <w:sz w:val="20"/>
                <w:szCs w:val="20"/>
              </w:rPr>
              <w:t>Selection</w:t>
            </w:r>
          </w:p>
        </w:tc>
        <w:tc>
          <w:tcPr>
            <w:tcW w:w="4680" w:type="dxa"/>
            <w:shd w:val="clear" w:color="auto" w:fill="auto"/>
            <w:vAlign w:val="bottom"/>
          </w:tcPr>
          <w:p w14:paraId="3E221F4F" w14:textId="77777777" w:rsidR="00FC68DB" w:rsidRPr="009F236F" w:rsidRDefault="00FC68DB" w:rsidP="00B202D2">
            <w:pPr>
              <w:keepNext/>
              <w:rPr>
                <w:sz w:val="20"/>
                <w:szCs w:val="20"/>
              </w:rPr>
            </w:pPr>
            <w:r w:rsidRPr="009F236F">
              <w:rPr>
                <w:sz w:val="20"/>
                <w:szCs w:val="20"/>
              </w:rPr>
              <w:t>Optional</w:t>
            </w:r>
          </w:p>
        </w:tc>
      </w:tr>
    </w:tbl>
    <w:p w14:paraId="39ACF25F" w14:textId="5FF15F0B" w:rsidR="00FC68DB" w:rsidRDefault="00FC68DB" w:rsidP="00B202D2">
      <w:pPr>
        <w:pStyle w:val="Beschriftung"/>
        <w:spacing w:before="120"/>
      </w:pPr>
      <w:bookmarkStart w:id="2157" w:name="_Toc3566512"/>
      <w:bookmarkStart w:id="2158" w:name="_Toc34747514"/>
      <w:bookmarkStart w:id="2159" w:name="_Toc77095973"/>
      <w:bookmarkStart w:id="2160" w:name="_Toc338939218"/>
      <w:r>
        <w:t xml:space="preserve">Table </w:t>
      </w:r>
      <w:r>
        <w:fldChar w:fldCharType="begin"/>
      </w:r>
      <w:r>
        <w:instrText xml:space="preserve"> SEQ Table \* ARABIC </w:instrText>
      </w:r>
      <w:r>
        <w:fldChar w:fldCharType="separate"/>
      </w:r>
      <w:r w:rsidR="008116BB">
        <w:rPr>
          <w:noProof/>
        </w:rPr>
        <w:t>114</w:t>
      </w:r>
      <w:r>
        <w:fldChar w:fldCharType="end"/>
      </w:r>
      <w:r>
        <w:t xml:space="preserve">: </w:t>
      </w:r>
      <w:r w:rsidRPr="0008681E">
        <w:t>Attributes of element &lt;</w:t>
      </w:r>
      <w:proofErr w:type="spellStart"/>
      <w:r w:rsidRPr="00E67798">
        <w:rPr>
          <w:rFonts w:ascii="Courier New" w:hAnsi="Courier New" w:cs="Courier New"/>
          <w:kern w:val="22"/>
        </w:rPr>
        <w:t>weld_position</w:t>
      </w:r>
      <w:proofErr w:type="spellEnd"/>
      <w:r w:rsidRPr="00E67798">
        <w:rPr>
          <w:rFonts w:ascii="Courier New" w:hAnsi="Courier New" w:cs="Courier New"/>
          <w:kern w:val="22"/>
        </w:rPr>
        <w:t>/&gt;</w:t>
      </w:r>
      <w:r w:rsidRPr="0008681E">
        <w:t xml:space="preserve"> for </w:t>
      </w:r>
      <w:r>
        <w:t>Y Joint</w:t>
      </w:r>
      <w:bookmarkEnd w:id="2157"/>
      <w:bookmarkEnd w:id="2158"/>
      <w:bookmarkEnd w:id="2159"/>
      <w:r>
        <w:t xml:space="preserve"> </w:t>
      </w:r>
    </w:p>
    <w:p w14:paraId="3ADB00F3" w14:textId="77777777" w:rsidR="00FC68DB" w:rsidRDefault="00FC68DB" w:rsidP="00B202D2">
      <w:pPr>
        <w:pStyle w:val="berschrift5"/>
      </w:pPr>
      <w:r w:rsidRPr="007055D9">
        <w:t>Attribute</w:t>
      </w:r>
      <w:r>
        <w:t>s</w:t>
      </w:r>
      <w:r w:rsidRPr="007055D9">
        <w:t xml:space="preserve"> </w:t>
      </w:r>
      <w:r>
        <w:t>"u, x, y, z, reference"</w:t>
      </w:r>
    </w:p>
    <w:p w14:paraId="7EC04D54" w14:textId="7E7EA295" w:rsidR="00FC68DB" w:rsidRPr="00F07803" w:rsidRDefault="00FC68DB" w:rsidP="00B202D2">
      <w:pPr>
        <w:pStyle w:val="berschrift5"/>
        <w:rPr>
          <w:b w:val="0"/>
          <w:i/>
        </w:rPr>
      </w:pPr>
      <w:r w:rsidRPr="00F07803">
        <w:rPr>
          <w:b w:val="0"/>
        </w:rPr>
        <w:t xml:space="preserve">Detailed definition can be found in section </w:t>
      </w:r>
      <w:r w:rsidRPr="00F07803">
        <w:rPr>
          <w:b w:val="0"/>
          <w:i/>
        </w:rPr>
        <w:fldChar w:fldCharType="begin"/>
      </w:r>
      <w:r w:rsidRPr="00F07803">
        <w:rPr>
          <w:b w:val="0"/>
        </w:rPr>
        <w:instrText xml:space="preserve"> REF _Ref397524978 \r \h  \* MERGEFORMAT </w:instrText>
      </w:r>
      <w:r w:rsidRPr="00F07803">
        <w:rPr>
          <w:b w:val="0"/>
          <w:i/>
        </w:rPr>
      </w:r>
      <w:r w:rsidRPr="00F07803">
        <w:rPr>
          <w:b w:val="0"/>
          <w:i/>
        </w:rPr>
        <w:fldChar w:fldCharType="separate"/>
      </w:r>
      <w:r w:rsidR="008116BB">
        <w:rPr>
          <w:b w:val="0"/>
        </w:rPr>
        <w:t>10.2.4.4</w:t>
      </w:r>
      <w:r w:rsidRPr="00F07803">
        <w:rPr>
          <w:b w:val="0"/>
          <w:i/>
        </w:rPr>
        <w:fldChar w:fldCharType="end"/>
      </w:r>
      <w:r w:rsidRPr="00F07803">
        <w:rPr>
          <w:b w:val="0"/>
        </w:rPr>
        <w:t xml:space="preserve"> Welding Position.</w:t>
      </w:r>
    </w:p>
    <w:p w14:paraId="326394AA" w14:textId="77777777" w:rsidR="00FC68DB" w:rsidRPr="007055D9" w:rsidRDefault="00FC68DB" w:rsidP="00B202D2">
      <w:pPr>
        <w:pStyle w:val="berschrift5"/>
      </w:pPr>
      <w:r w:rsidRPr="007055D9">
        <w:t xml:space="preserve">Attribute </w:t>
      </w:r>
      <w:r>
        <w:t>"</w:t>
      </w:r>
      <w:r w:rsidRPr="007055D9">
        <w:t>base</w:t>
      </w:r>
      <w:r>
        <w:t>"</w:t>
      </w:r>
    </w:p>
    <w:p w14:paraId="314B0F0E" w14:textId="77777777" w:rsidR="00FC68DB" w:rsidRPr="007055D9" w:rsidRDefault="00FC68DB" w:rsidP="00B202D2">
      <w:r w:rsidRPr="007055D9">
        <w:t xml:space="preserve">For this type of </w:t>
      </w:r>
      <w:proofErr w:type="gramStart"/>
      <w:r w:rsidRPr="007055D9">
        <w:t>weld</w:t>
      </w:r>
      <w:proofErr w:type="gramEnd"/>
      <w:r w:rsidRPr="007055D9">
        <w:t xml:space="preserve"> the </w:t>
      </w:r>
      <w:r w:rsidRPr="007055D9">
        <w:rPr>
          <w:rStyle w:val="XMLAttribute"/>
        </w:rPr>
        <w:t>base</w:t>
      </w:r>
      <w:r w:rsidRPr="007055D9">
        <w:t xml:space="preserve"> sheet can be specified also inside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This is necessary in the case of a stacked welding with two welded sheets.</w:t>
      </w:r>
    </w:p>
    <w:p w14:paraId="278D6900" w14:textId="77777777" w:rsidR="00FC68DB" w:rsidRPr="007055D9" w:rsidRDefault="00FC68DB" w:rsidP="00B202D2">
      <w:pPr>
        <w:pStyle w:val="berschrift5"/>
      </w:pPr>
      <w:r w:rsidRPr="007055D9">
        <w:t xml:space="preserve">Attribute </w:t>
      </w:r>
      <w:r>
        <w:t>"</w:t>
      </w:r>
      <w:r w:rsidRPr="007055D9">
        <w:t>section</w:t>
      </w:r>
      <w:bookmarkEnd w:id="2160"/>
      <w:r>
        <w:t>"</w:t>
      </w:r>
    </w:p>
    <w:p w14:paraId="7701E177" w14:textId="77777777" w:rsidR="00FC68DB" w:rsidRPr="007055D9" w:rsidRDefault="00FC68DB" w:rsidP="00B202D2">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Pr>
          <w:rStyle w:val="XMLAttribute"/>
        </w:rPr>
        <w:t>"</w:t>
      </w:r>
      <w:r w:rsidRPr="007055D9">
        <w:rPr>
          <w:rStyle w:val="XMLAttribute"/>
        </w:rPr>
        <w:t>laser</w:t>
      </w:r>
      <w:r>
        <w:rPr>
          <w:rStyle w:val="XMLAttribute"/>
        </w:rPr>
        <w:t>"</w:t>
      </w:r>
      <w:r w:rsidRPr="007055D9">
        <w:rPr>
          <w:rStyle w:val="XMLAttribute"/>
        </w:rPr>
        <w:t xml:space="preserve"> </w:t>
      </w:r>
      <w:r w:rsidRPr="007055D9">
        <w:t xml:space="preserve">inside element </w:t>
      </w:r>
      <w:r w:rsidRPr="00D91274">
        <w:t>subtype</w:t>
      </w:r>
      <w:r w:rsidRPr="007055D9">
        <w:t>.</w:t>
      </w:r>
    </w:p>
    <w:p w14:paraId="1E33827A" w14:textId="77777777" w:rsidR="00FC68DB" w:rsidRPr="007055D9" w:rsidRDefault="00FC68DB" w:rsidP="00B202D2">
      <w:r w:rsidRPr="007055D9">
        <w:t xml:space="preserve">Valid values for the attribute </w:t>
      </w:r>
      <w:r w:rsidRPr="007055D9">
        <w:rPr>
          <w:rStyle w:val="XMLAttribute"/>
        </w:rPr>
        <w:t>section</w:t>
      </w:r>
      <w:r w:rsidRPr="007055D9">
        <w:t xml:space="preserve"> (if present) of a Y-Joint are:</w:t>
      </w:r>
    </w:p>
    <w:p w14:paraId="392139B1" w14:textId="77777777" w:rsidR="00FC68DB" w:rsidRPr="007055D9" w:rsidRDefault="00FC68DB" w:rsidP="00BA04B6">
      <w:pPr>
        <w:pStyle w:val="Aufzhlungszeichen"/>
        <w:numPr>
          <w:ilvl w:val="0"/>
          <w:numId w:val="11"/>
        </w:numPr>
        <w:rPr>
          <w:rStyle w:val="XMLAttribute"/>
        </w:rPr>
      </w:pPr>
      <w:r w:rsidRPr="007055D9">
        <w:rPr>
          <w:rStyle w:val="XMLAttribute"/>
        </w:rPr>
        <w:t>Fillet</w:t>
      </w:r>
    </w:p>
    <w:p w14:paraId="4AAF1E0E" w14:textId="77777777" w:rsidR="00FC68DB" w:rsidRPr="007055D9" w:rsidRDefault="00FC68DB" w:rsidP="00BA04B6">
      <w:pPr>
        <w:pStyle w:val="Aufzhlungszeichen"/>
        <w:numPr>
          <w:ilvl w:val="0"/>
          <w:numId w:val="11"/>
        </w:numPr>
        <w:rPr>
          <w:rStyle w:val="XMLAttribute"/>
        </w:rPr>
      </w:pPr>
      <w:r w:rsidRPr="007055D9">
        <w:rPr>
          <w:rStyle w:val="XMLAttribute"/>
        </w:rPr>
        <w:t>HV</w:t>
      </w:r>
    </w:p>
    <w:p w14:paraId="3B20E85C" w14:textId="77777777" w:rsidR="00FC68DB" w:rsidRPr="007055D9" w:rsidRDefault="00FC68DB" w:rsidP="00BA04B6">
      <w:pPr>
        <w:pStyle w:val="Aufzhlungszeichen"/>
        <w:numPr>
          <w:ilvl w:val="0"/>
          <w:numId w:val="11"/>
        </w:numPr>
        <w:rPr>
          <w:rStyle w:val="XMLAttribute"/>
        </w:rPr>
      </w:pPr>
      <w:r w:rsidRPr="007055D9">
        <w:rPr>
          <w:rStyle w:val="XMLAttribute"/>
        </w:rPr>
        <w:lastRenderedPageBreak/>
        <w:t>HY</w:t>
      </w:r>
    </w:p>
    <w:p w14:paraId="787EF320" w14:textId="77777777" w:rsidR="00FC68DB" w:rsidRPr="007055D9" w:rsidRDefault="00FC68DB" w:rsidP="00B202D2">
      <w:pPr>
        <w:pStyle w:val="berschrift5"/>
      </w:pPr>
      <w:bookmarkStart w:id="2161" w:name="_Toc338939219"/>
      <w:r w:rsidRPr="007055D9">
        <w:t xml:space="preserve">Attribute </w:t>
      </w:r>
      <w:r>
        <w:t>"</w:t>
      </w:r>
      <w:r w:rsidRPr="007055D9">
        <w:t>thickness</w:t>
      </w:r>
      <w:bookmarkEnd w:id="2161"/>
      <w:r>
        <w:t>"</w:t>
      </w:r>
    </w:p>
    <w:p w14:paraId="39420D6F" w14:textId="77777777" w:rsidR="00FC68DB" w:rsidRPr="007055D9" w:rsidRDefault="00FC68DB" w:rsidP="00B202D2">
      <w:r w:rsidRPr="007055D9">
        <w:t xml:space="preserve">The attribute </w:t>
      </w:r>
      <w:r w:rsidRPr="007055D9">
        <w:rPr>
          <w:rStyle w:val="XMLAttribute"/>
        </w:rPr>
        <w:t xml:space="preserve">thickness </w:t>
      </w:r>
      <w:r w:rsidRPr="007055D9">
        <w:t>specifies the thickness (a-</w:t>
      </w:r>
      <w:r>
        <w:t>value, throat</w:t>
      </w:r>
      <w:r w:rsidRPr="007055D9">
        <w:t xml:space="preserve">) of the weld. Depending on the </w:t>
      </w:r>
      <w:r w:rsidRPr="00D25D3B">
        <w:rPr>
          <w:rStyle w:val="elementdeftypeChar"/>
          <w:rFonts w:eastAsia="Calibri"/>
        </w:rPr>
        <w:t>section</w:t>
      </w:r>
      <w:r w:rsidRPr="007055D9">
        <w:t xml:space="preserve">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7055D9" w14:paraId="08B91509"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A2A13" w14:textId="77777777" w:rsidR="00FC68DB" w:rsidRPr="007055D9" w:rsidRDefault="00FC68DB" w:rsidP="00B202D2">
            <w:pPr>
              <w:keepNext/>
              <w:rPr>
                <w:b/>
                <w:i/>
              </w:rPr>
            </w:pPr>
            <w:r w:rsidRPr="007055D9">
              <w:rPr>
                <w:b/>
                <w:i/>
              </w:rPr>
              <w:t xml:space="preserve">Attribute value </w:t>
            </w:r>
            <w:r>
              <w:rPr>
                <w:b/>
                <w:i/>
              </w:rPr>
              <w:t>"</w:t>
            </w:r>
            <w:r w:rsidRPr="007055D9">
              <w:rPr>
                <w:b/>
                <w:i/>
              </w:rPr>
              <w:t>section</w:t>
            </w:r>
            <w:r>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FCF112" w14:textId="77777777" w:rsidR="00FC68DB" w:rsidRPr="007055D9" w:rsidRDefault="00FC68DB" w:rsidP="00B202D2">
            <w:pPr>
              <w:keepNext/>
              <w:rPr>
                <w:b/>
                <w:i/>
              </w:rPr>
            </w:pPr>
            <w:r w:rsidRPr="007055D9">
              <w:rPr>
                <w:b/>
                <w:i/>
              </w:rPr>
              <w:t xml:space="preserve">Attribute </w:t>
            </w:r>
            <w:r>
              <w:rPr>
                <w:b/>
                <w:i/>
              </w:rPr>
              <w:t>"</w:t>
            </w:r>
            <w:r w:rsidRPr="007055D9">
              <w:rPr>
                <w:b/>
                <w:i/>
              </w:rPr>
              <w:t>thickness</w:t>
            </w:r>
            <w:r>
              <w:rPr>
                <w:b/>
                <w:i/>
              </w:rPr>
              <w:t>"</w:t>
            </w:r>
          </w:p>
        </w:tc>
      </w:tr>
      <w:tr w:rsidR="00FC68DB" w:rsidRPr="007055D9" w14:paraId="554756BC" w14:textId="77777777" w:rsidTr="00FC68DB">
        <w:trPr>
          <w:jc w:val="center"/>
        </w:trPr>
        <w:tc>
          <w:tcPr>
            <w:tcW w:w="2951" w:type="dxa"/>
            <w:shd w:val="clear" w:color="auto" w:fill="auto"/>
            <w:vAlign w:val="bottom"/>
          </w:tcPr>
          <w:p w14:paraId="3F68B769" w14:textId="77777777" w:rsidR="00FC68DB" w:rsidRPr="00B313C1" w:rsidRDefault="00FC68DB" w:rsidP="00B202D2">
            <w:pPr>
              <w:keepNext/>
              <w:rPr>
                <w:sz w:val="20"/>
              </w:rPr>
            </w:pPr>
            <w:r w:rsidRPr="00B313C1">
              <w:rPr>
                <w:sz w:val="20"/>
              </w:rPr>
              <w:t>HV</w:t>
            </w:r>
          </w:p>
        </w:tc>
        <w:tc>
          <w:tcPr>
            <w:tcW w:w="4860" w:type="dxa"/>
            <w:shd w:val="clear" w:color="auto" w:fill="auto"/>
            <w:vAlign w:val="bottom"/>
          </w:tcPr>
          <w:p w14:paraId="2F511960" w14:textId="77777777" w:rsidR="00FC68DB" w:rsidRPr="00B313C1" w:rsidRDefault="00FC68DB" w:rsidP="00B202D2">
            <w:pPr>
              <w:keepNext/>
              <w:rPr>
                <w:sz w:val="20"/>
              </w:rPr>
            </w:pPr>
            <w:r w:rsidRPr="00B313C1">
              <w:rPr>
                <w:sz w:val="20"/>
              </w:rPr>
              <w:t>Optional</w:t>
            </w:r>
          </w:p>
        </w:tc>
      </w:tr>
      <w:tr w:rsidR="00FC68DB" w:rsidRPr="007055D9" w14:paraId="0336C9C4" w14:textId="77777777" w:rsidTr="00FC68DB">
        <w:trPr>
          <w:jc w:val="center"/>
        </w:trPr>
        <w:tc>
          <w:tcPr>
            <w:tcW w:w="2951" w:type="dxa"/>
            <w:shd w:val="clear" w:color="auto" w:fill="auto"/>
            <w:vAlign w:val="bottom"/>
          </w:tcPr>
          <w:p w14:paraId="2CD7427D" w14:textId="77777777" w:rsidR="00FC68DB" w:rsidRPr="00B313C1" w:rsidRDefault="00FC68DB" w:rsidP="00B202D2">
            <w:pPr>
              <w:rPr>
                <w:sz w:val="20"/>
              </w:rPr>
            </w:pPr>
            <w:r w:rsidRPr="00B313C1">
              <w:rPr>
                <w:sz w:val="20"/>
              </w:rPr>
              <w:t>HY</w:t>
            </w:r>
          </w:p>
        </w:tc>
        <w:tc>
          <w:tcPr>
            <w:tcW w:w="4860" w:type="dxa"/>
            <w:shd w:val="clear" w:color="auto" w:fill="auto"/>
            <w:vAlign w:val="bottom"/>
          </w:tcPr>
          <w:p w14:paraId="591E873B" w14:textId="77777777" w:rsidR="00FC68DB" w:rsidRPr="00B313C1" w:rsidRDefault="00FC68DB" w:rsidP="00B202D2">
            <w:pPr>
              <w:rPr>
                <w:sz w:val="20"/>
              </w:rPr>
            </w:pPr>
            <w:r>
              <w:rPr>
                <w:sz w:val="20"/>
              </w:rPr>
              <w:t>N</w:t>
            </w:r>
            <w:r w:rsidRPr="00B313C1">
              <w:rPr>
                <w:sz w:val="20"/>
              </w:rPr>
              <w:t>ot allowed</w:t>
            </w:r>
          </w:p>
        </w:tc>
      </w:tr>
      <w:tr w:rsidR="00FC68DB" w:rsidRPr="007055D9" w14:paraId="70B01477" w14:textId="77777777" w:rsidTr="00FC68DB">
        <w:trPr>
          <w:jc w:val="center"/>
        </w:trPr>
        <w:tc>
          <w:tcPr>
            <w:tcW w:w="2951" w:type="dxa"/>
            <w:shd w:val="clear" w:color="auto" w:fill="auto"/>
            <w:vAlign w:val="bottom"/>
          </w:tcPr>
          <w:p w14:paraId="67E703D2" w14:textId="77777777" w:rsidR="00FC68DB" w:rsidRPr="00B313C1" w:rsidRDefault="00FC68DB" w:rsidP="00B202D2">
            <w:pPr>
              <w:rPr>
                <w:sz w:val="20"/>
              </w:rPr>
            </w:pPr>
            <w:r w:rsidRPr="00B313C1">
              <w:rPr>
                <w:sz w:val="20"/>
              </w:rPr>
              <w:t>Fillet</w:t>
            </w:r>
          </w:p>
        </w:tc>
        <w:tc>
          <w:tcPr>
            <w:tcW w:w="4860" w:type="dxa"/>
            <w:shd w:val="clear" w:color="auto" w:fill="auto"/>
            <w:vAlign w:val="bottom"/>
          </w:tcPr>
          <w:p w14:paraId="248A8229" w14:textId="77777777" w:rsidR="00FC68DB" w:rsidRPr="00B313C1" w:rsidRDefault="00FC68DB" w:rsidP="00B202D2">
            <w:pPr>
              <w:keepNext/>
              <w:rPr>
                <w:sz w:val="20"/>
              </w:rPr>
            </w:pPr>
            <w:r w:rsidRPr="00B313C1">
              <w:rPr>
                <w:sz w:val="20"/>
              </w:rPr>
              <w:t>Required</w:t>
            </w:r>
          </w:p>
        </w:tc>
      </w:tr>
    </w:tbl>
    <w:p w14:paraId="2E0E1490" w14:textId="3E2BB2C1" w:rsidR="00FC68DB" w:rsidRDefault="00FC68DB" w:rsidP="00B202D2">
      <w:pPr>
        <w:pStyle w:val="Beschriftung"/>
        <w:spacing w:before="120"/>
      </w:pPr>
      <w:bookmarkStart w:id="2162" w:name="_Toc3566513"/>
      <w:bookmarkStart w:id="2163" w:name="_Toc34747515"/>
      <w:bookmarkStart w:id="2164" w:name="_Toc77095974"/>
      <w:bookmarkStart w:id="2165" w:name="_Toc338939220"/>
      <w:r>
        <w:t xml:space="preserve">Table </w:t>
      </w:r>
      <w:r>
        <w:fldChar w:fldCharType="begin"/>
      </w:r>
      <w:r>
        <w:instrText xml:space="preserve"> SEQ Table \* ARABIC </w:instrText>
      </w:r>
      <w:r>
        <w:fldChar w:fldCharType="separate"/>
      </w:r>
      <w:r w:rsidR="008116BB">
        <w:rPr>
          <w:noProof/>
        </w:rPr>
        <w:t>115</w:t>
      </w:r>
      <w:r>
        <w:fldChar w:fldCharType="end"/>
      </w:r>
      <w:r>
        <w:t xml:space="preserve">: Value Dependency of Attribute </w:t>
      </w:r>
      <w:r>
        <w:rPr>
          <w:rStyle w:val="elementdeftypeChar"/>
          <w:rFonts w:eastAsia="Calibri"/>
          <w:b w:val="0"/>
        </w:rPr>
        <w:t>thickness</w:t>
      </w:r>
      <w:bookmarkEnd w:id="2162"/>
      <w:bookmarkEnd w:id="2163"/>
      <w:bookmarkEnd w:id="2164"/>
    </w:p>
    <w:p w14:paraId="6D37B18D" w14:textId="77777777" w:rsidR="00FC68DB" w:rsidRPr="007055D9" w:rsidRDefault="00FC68DB" w:rsidP="00B202D2">
      <w:pPr>
        <w:pStyle w:val="berschrift5"/>
      </w:pPr>
      <w:r w:rsidRPr="007055D9">
        <w:t xml:space="preserve">Attribute </w:t>
      </w:r>
      <w:r>
        <w:t>"</w:t>
      </w:r>
      <w:r w:rsidRPr="007055D9">
        <w:t>angle</w:t>
      </w:r>
      <w:bookmarkEnd w:id="2165"/>
      <w:r>
        <w:t>"</w:t>
      </w:r>
    </w:p>
    <w:p w14:paraId="0CA354E1" w14:textId="77777777" w:rsidR="00FC68DB" w:rsidRPr="007055D9" w:rsidRDefault="00FC68DB" w:rsidP="00B202D2">
      <w:r w:rsidRPr="007055D9">
        <w:t xml:space="preserve">The attribute </w:t>
      </w:r>
      <w:r w:rsidRPr="007055D9">
        <w:rPr>
          <w:rStyle w:val="XMLAttribute"/>
        </w:rPr>
        <w:t xml:space="preserve">angle </w:t>
      </w:r>
      <w:r w:rsidRPr="007055D9">
        <w:t xml:space="preserve">specifies the angle of the weld relative to the base sheet. </w:t>
      </w:r>
    </w:p>
    <w:p w14:paraId="70FBE984" w14:textId="77777777" w:rsidR="00FC68DB" w:rsidRPr="007055D9" w:rsidRDefault="00FC68DB" w:rsidP="00B202D2">
      <w:pPr>
        <w:pStyle w:val="berschrift5"/>
      </w:pPr>
      <w:bookmarkStart w:id="2166" w:name="_Toc338939221"/>
      <w:r w:rsidRPr="007055D9">
        <w:t xml:space="preserve">Attribute </w:t>
      </w:r>
      <w:r>
        <w:t>"</w:t>
      </w:r>
      <w:r w:rsidRPr="007055D9">
        <w:t>penetration</w:t>
      </w:r>
      <w:bookmarkEnd w:id="2166"/>
      <w:r>
        <w:t>"</w:t>
      </w:r>
    </w:p>
    <w:p w14:paraId="0B3A6C7C" w14:textId="77777777" w:rsidR="00FC68DB" w:rsidRPr="007055D9" w:rsidRDefault="00FC68DB" w:rsidP="00B202D2">
      <w:r w:rsidRPr="007055D9">
        <w:t xml:space="preserve">The attribute </w:t>
      </w:r>
      <w:r w:rsidRPr="007055D9">
        <w:rPr>
          <w:rStyle w:val="XMLAttribute"/>
        </w:rPr>
        <w:t xml:space="preserve">penetration </w:t>
      </w:r>
      <w:r w:rsidRPr="007055D9">
        <w:t>specifies the degree of penetration resulting from the welding.</w:t>
      </w:r>
    </w:p>
    <w:p w14:paraId="5B608A84" w14:textId="77777777" w:rsidR="00FC68DB" w:rsidRPr="007055D9" w:rsidRDefault="00FC68DB" w:rsidP="00B202D2">
      <w:pPr>
        <w:pStyle w:val="berschrift5"/>
      </w:pPr>
      <w:bookmarkStart w:id="2167" w:name="_Toc338939223"/>
      <w:r w:rsidRPr="007055D9">
        <w:t xml:space="preserve">Attribute </w:t>
      </w:r>
      <w:r>
        <w:t>"</w:t>
      </w:r>
      <w:r w:rsidRPr="007055D9">
        <w:t>shape</w:t>
      </w:r>
      <w:bookmarkEnd w:id="2167"/>
      <w:r>
        <w:t>"</w:t>
      </w:r>
    </w:p>
    <w:p w14:paraId="21AED002"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p>
    <w:p w14:paraId="4A6E9F56" w14:textId="77777777" w:rsidR="00FC68DB" w:rsidRPr="007055D9" w:rsidRDefault="00FC68DB" w:rsidP="00B202D2">
      <w:pPr>
        <w:pStyle w:val="berschrift5"/>
      </w:pPr>
      <w:bookmarkStart w:id="2168" w:name="_Toc338939224"/>
      <w:r w:rsidRPr="007055D9">
        <w:t xml:space="preserve">Attribute </w:t>
      </w:r>
      <w:r>
        <w:t>"</w:t>
      </w:r>
      <w:r w:rsidRPr="007055D9">
        <w:t>filler</w:t>
      </w:r>
      <w:bookmarkEnd w:id="2168"/>
      <w:r>
        <w:t>"</w:t>
      </w:r>
    </w:p>
    <w:p w14:paraId="10E39271" w14:textId="77777777" w:rsidR="00FC68DB" w:rsidRPr="007055D9" w:rsidRDefault="00FC68DB" w:rsidP="00B202D2">
      <w:r w:rsidRPr="007055D9">
        <w:t>Valid values for the attribute filler can be:</w:t>
      </w:r>
    </w:p>
    <w:p w14:paraId="0575B79F" w14:textId="77777777" w:rsidR="00FC68DB" w:rsidRPr="007055D9" w:rsidRDefault="00FC68DB" w:rsidP="00BA04B6">
      <w:pPr>
        <w:pStyle w:val="Aufzhlungszeichen"/>
        <w:numPr>
          <w:ilvl w:val="0"/>
          <w:numId w:val="11"/>
        </w:numPr>
        <w:rPr>
          <w:rStyle w:val="XMLAttribute"/>
        </w:rPr>
      </w:pPr>
      <w:r w:rsidRPr="007055D9">
        <w:rPr>
          <w:rStyle w:val="XMLAttribute"/>
        </w:rPr>
        <w:t>yes</w:t>
      </w:r>
    </w:p>
    <w:p w14:paraId="1011F594" w14:textId="77777777" w:rsidR="00FC68DB" w:rsidRPr="007055D9" w:rsidRDefault="00FC68DB" w:rsidP="00BA04B6">
      <w:pPr>
        <w:pStyle w:val="Aufzhlungszeichen"/>
        <w:numPr>
          <w:ilvl w:val="0"/>
          <w:numId w:val="11"/>
        </w:numPr>
        <w:rPr>
          <w:rStyle w:val="XMLAttribute"/>
        </w:rPr>
      </w:pPr>
      <w:r w:rsidRPr="007055D9">
        <w:rPr>
          <w:rStyle w:val="XMLAttribute"/>
        </w:rPr>
        <w:t>no</w:t>
      </w:r>
    </w:p>
    <w:p w14:paraId="1C06E5B1" w14:textId="77777777" w:rsidR="00FC68DB" w:rsidRDefault="00FC68DB" w:rsidP="00B202D2">
      <w:pPr>
        <w:pStyle w:val="Note"/>
        <w:rPr>
          <w:sz w:val="22"/>
        </w:rPr>
      </w:pPr>
      <w:r w:rsidRPr="003B5320">
        <w:rPr>
          <w:b/>
          <w:sz w:val="22"/>
        </w:rPr>
        <w:t xml:space="preserve">Note: </w:t>
      </w:r>
      <w:r w:rsidRPr="003B5320">
        <w:rPr>
          <w:sz w:val="22"/>
        </w:rPr>
        <w:t>Depending on the technology the default value can different (see in Generic Seam Weld Definition section under attribute filler).</w:t>
      </w:r>
    </w:p>
    <w:p w14:paraId="4FA6703F"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3F2CFC86" w14:textId="77777777" w:rsidR="00FC68DB" w:rsidRPr="003B5320" w:rsidRDefault="00FC68DB" w:rsidP="00B202D2">
      <w:pPr>
        <w:pStyle w:val="Note"/>
        <w:rPr>
          <w:sz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3BE08024" w14:textId="77777777" w:rsidR="00FC68DB" w:rsidRPr="007055D9" w:rsidRDefault="00FC68DB" w:rsidP="00B202D2">
      <w:pPr>
        <w:pStyle w:val="Example"/>
        <w:keepNext/>
      </w:pPr>
      <w:r w:rsidRPr="007055D9">
        <w:t>Example</w:t>
      </w:r>
      <w:r>
        <w:t xml:space="preserve"> A (</w:t>
      </w:r>
      <w:r>
        <w:rPr>
          <w:sz w:val="22"/>
        </w:rPr>
        <w:t xml:space="preserve">within each </w:t>
      </w:r>
      <w:r w:rsidRPr="009C3669">
        <w:rPr>
          <w:rFonts w:ascii="Courier New" w:hAnsi="Courier New" w:cs="Courier New"/>
          <w:i/>
        </w:rPr>
        <w:t>attribute</w:t>
      </w:r>
      <w:r>
        <w:rPr>
          <w:sz w:val="22"/>
        </w:rPr>
        <w:t xml:space="preserve">, except </w:t>
      </w:r>
      <w:r w:rsidRPr="00D3479F">
        <w:rPr>
          <w:rFonts w:ascii="Courier New" w:hAnsi="Courier New" w:cs="Courier New"/>
          <w:i/>
        </w:rPr>
        <w:t>base</w:t>
      </w:r>
      <w:r>
        <w:rPr>
          <w:sz w:val="22"/>
        </w:rPr>
        <w:t xml:space="preserve"> within </w:t>
      </w:r>
      <w:r w:rsidRPr="00AA1695">
        <w:rPr>
          <w:rStyle w:val="elementdeftypeChar"/>
          <w:rFonts w:eastAsia="Calibri"/>
          <w:b w:val="0"/>
        </w:rPr>
        <w:t>&lt;</w:t>
      </w:r>
      <w:proofErr w:type="spellStart"/>
      <w:r w:rsidRPr="00AA1695">
        <w:rPr>
          <w:rStyle w:val="elementdeftypeChar"/>
          <w:rFonts w:eastAsia="Calibri"/>
          <w:b w:val="0"/>
        </w:rPr>
        <w:t>weld_position</w:t>
      </w:r>
      <w:proofErr w:type="spellEnd"/>
      <w:r w:rsidRPr="00AA1695">
        <w:rPr>
          <w:rStyle w:val="elementdeftypeChar"/>
          <w:rFonts w:eastAsia="Calibri"/>
          <w:b w:val="0"/>
        </w:rPr>
        <w:t>/&gt;</w:t>
      </w:r>
      <w:r>
        <w:t>)</w:t>
      </w:r>
      <w:r w:rsidRPr="007055D9">
        <w:t>:</w:t>
      </w:r>
    </w:p>
    <w:p w14:paraId="2EA0A84A" w14:textId="77777777" w:rsidR="00FC68DB" w:rsidRPr="007055D9" w:rsidRDefault="00FC68DB" w:rsidP="00B202D2">
      <w:pPr>
        <w:pStyle w:val="XMLCode"/>
        <w:keepNext/>
      </w:pPr>
    </w:p>
    <w:p w14:paraId="6464F619" w14:textId="77777777" w:rsidR="00FC68DB" w:rsidRDefault="00FC68DB" w:rsidP="00B202D2">
      <w:pPr>
        <w:pStyle w:val="XMLCode"/>
        <w:keepNext/>
      </w:pPr>
      <w:r w:rsidRPr="007055D9">
        <w:t>&lt;</w:t>
      </w:r>
      <w:proofErr w:type="spellStart"/>
      <w:r>
        <w:t>seamweld</w:t>
      </w:r>
      <w:proofErr w:type="spellEnd"/>
      <w:r>
        <w:t>&gt;</w:t>
      </w:r>
    </w:p>
    <w:p w14:paraId="10420769" w14:textId="77777777" w:rsidR="00FC68DB" w:rsidRPr="007055D9" w:rsidRDefault="00FC68DB" w:rsidP="00B202D2">
      <w:pPr>
        <w:pStyle w:val="XMLCode"/>
      </w:pPr>
      <w:r>
        <w:t xml:space="preserve">    &lt;</w:t>
      </w:r>
      <w:proofErr w:type="spellStart"/>
      <w:r w:rsidRPr="007055D9">
        <w:t>y</w:t>
      </w:r>
      <w:r>
        <w:t>_</w:t>
      </w:r>
      <w:r w:rsidRPr="007055D9">
        <w:t>joint</w:t>
      </w:r>
      <w:proofErr w:type="spellEnd"/>
      <w:r w:rsidRPr="007055D9">
        <w:t xml:space="preserve"> base=</w:t>
      </w:r>
      <w:r>
        <w:t>"</w:t>
      </w:r>
      <w:r w:rsidRPr="007055D9">
        <w:t>1</w:t>
      </w:r>
      <w:r>
        <w:t>"</w:t>
      </w:r>
      <w:r w:rsidRPr="007055D9">
        <w:t xml:space="preserve"> technology=</w:t>
      </w:r>
      <w:r>
        <w:t>"</w:t>
      </w:r>
      <w:r w:rsidRPr="007055D9">
        <w:t>resistance</w:t>
      </w:r>
      <w:r>
        <w:t>"</w:t>
      </w:r>
      <w:r w:rsidRPr="007055D9">
        <w:t>&gt;</w:t>
      </w:r>
    </w:p>
    <w:p w14:paraId="5022F0F4" w14:textId="77777777" w:rsidR="00FC68DB" w:rsidRPr="00966BAF" w:rsidRDefault="00FC68DB" w:rsidP="00B202D2">
      <w:pPr>
        <w:pStyle w:val="XMLCode"/>
        <w:rPr>
          <w:b/>
          <w:color w:val="0070C0"/>
          <w:lang w:val="es-ES"/>
        </w:rPr>
      </w:pPr>
      <w:r w:rsidRPr="007055D9">
        <w:t xml:space="preserve">    </w:t>
      </w:r>
      <w:r>
        <w:t xml:space="preserve">    </w:t>
      </w:r>
      <w:r w:rsidRPr="00966BAF">
        <w:rPr>
          <w:b/>
          <w:color w:val="0070C0"/>
          <w:lang w:val="es-ES"/>
        </w:rPr>
        <w:t>&lt;weld_position u="0.5" x="1" y="0" z="1"</w:t>
      </w:r>
    </w:p>
    <w:p w14:paraId="6782A81D" w14:textId="77777777" w:rsidR="00FC68DB" w:rsidRDefault="00FC68DB" w:rsidP="00B202D2">
      <w:pPr>
        <w:pStyle w:val="XMLCode"/>
        <w:ind w:firstLine="114"/>
        <w:rPr>
          <w:b/>
          <w:color w:val="0070C0"/>
        </w:rPr>
      </w:pPr>
      <w:r w:rsidRPr="00966BAF">
        <w:rPr>
          <w:b/>
          <w:color w:val="0070C0"/>
          <w:lang w:val="es-ES"/>
        </w:rPr>
        <w:t xml:space="preserve">                       </w:t>
      </w:r>
      <w:r>
        <w:rPr>
          <w:b/>
          <w:color w:val="0070C0"/>
        </w:rPr>
        <w:t>reference="false"</w:t>
      </w:r>
    </w:p>
    <w:p w14:paraId="1A785AD2" w14:textId="77777777" w:rsidR="00FC68DB" w:rsidRPr="002C5D08" w:rsidRDefault="00FC68DB" w:rsidP="00B202D2">
      <w:pPr>
        <w:pStyle w:val="XMLCode"/>
        <w:ind w:firstLine="114"/>
        <w:rPr>
          <w:b/>
          <w:color w:val="0070C0"/>
        </w:rPr>
      </w:pPr>
      <w:r>
        <w:rPr>
          <w:b/>
          <w:color w:val="0070C0"/>
        </w:rPr>
        <w:t xml:space="preserve">                       </w:t>
      </w:r>
      <w:r w:rsidRPr="002C5D08">
        <w:rPr>
          <w:b/>
          <w:color w:val="0070C0"/>
        </w:rPr>
        <w:t>section=</w:t>
      </w:r>
      <w:r>
        <w:rPr>
          <w:b/>
          <w:color w:val="0070C0"/>
        </w:rPr>
        <w:t>"HY"</w:t>
      </w:r>
    </w:p>
    <w:p w14:paraId="1640EE8D" w14:textId="77777777" w:rsidR="00FC68DB" w:rsidRPr="002C5D08" w:rsidRDefault="00FC68DB" w:rsidP="00B202D2">
      <w:pPr>
        <w:pStyle w:val="XMLCode"/>
        <w:ind w:firstLine="114"/>
        <w:rPr>
          <w:b/>
          <w:color w:val="0070C0"/>
        </w:rPr>
      </w:pPr>
      <w:r w:rsidRPr="002C5D08">
        <w:rPr>
          <w:b/>
          <w:color w:val="0070C0"/>
        </w:rPr>
        <w:t xml:space="preserve">                       </w:t>
      </w:r>
      <w:r>
        <w:rPr>
          <w:b/>
          <w:color w:val="0070C0"/>
        </w:rPr>
        <w:t>thickness="0</w:t>
      </w:r>
      <w:r w:rsidRPr="002C5D08">
        <w:rPr>
          <w:b/>
          <w:color w:val="0070C0"/>
        </w:rPr>
        <w:t>.5</w:t>
      </w:r>
      <w:r>
        <w:rPr>
          <w:b/>
          <w:color w:val="0070C0"/>
        </w:rPr>
        <w:t>"</w:t>
      </w:r>
    </w:p>
    <w:p w14:paraId="540C5CE8" w14:textId="77777777" w:rsidR="00FC68DB" w:rsidRPr="002C5D08" w:rsidRDefault="00FC68DB" w:rsidP="00B202D2">
      <w:pPr>
        <w:pStyle w:val="XMLCode"/>
        <w:ind w:firstLine="114"/>
        <w:rPr>
          <w:b/>
          <w:color w:val="0070C0"/>
        </w:rPr>
      </w:pPr>
      <w:r w:rsidRPr="002C5D08">
        <w:rPr>
          <w:b/>
          <w:color w:val="0070C0"/>
        </w:rPr>
        <w:t xml:space="preserve">                       angle=</w:t>
      </w:r>
      <w:r>
        <w:rPr>
          <w:b/>
          <w:color w:val="0070C0"/>
        </w:rPr>
        <w:t>"</w:t>
      </w:r>
      <w:r w:rsidRPr="002C5D08">
        <w:rPr>
          <w:b/>
          <w:color w:val="0070C0"/>
        </w:rPr>
        <w:t>30</w:t>
      </w:r>
      <w:r>
        <w:rPr>
          <w:b/>
          <w:color w:val="0070C0"/>
        </w:rPr>
        <w:t>"</w:t>
      </w:r>
      <w:r w:rsidRPr="002C5D08">
        <w:rPr>
          <w:b/>
          <w:color w:val="0070C0"/>
        </w:rPr>
        <w:t xml:space="preserve"> </w:t>
      </w:r>
    </w:p>
    <w:p w14:paraId="79550745" w14:textId="77777777" w:rsidR="00FC68DB" w:rsidRPr="002C5D08" w:rsidRDefault="00FC68DB" w:rsidP="00B202D2">
      <w:pPr>
        <w:pStyle w:val="XMLCode"/>
        <w:ind w:firstLine="114"/>
        <w:rPr>
          <w:b/>
          <w:color w:val="0070C0"/>
        </w:rPr>
      </w:pPr>
      <w:r w:rsidRPr="002C5D08">
        <w:rPr>
          <w:b/>
          <w:color w:val="0070C0"/>
        </w:rPr>
        <w:t xml:space="preserve">                       penetration=</w:t>
      </w:r>
      <w:r>
        <w:rPr>
          <w:b/>
          <w:color w:val="0070C0"/>
        </w:rPr>
        <w:t>"</w:t>
      </w:r>
      <w:r w:rsidRPr="002C5D08">
        <w:rPr>
          <w:b/>
          <w:color w:val="0070C0"/>
        </w:rPr>
        <w:t>0.5</w:t>
      </w:r>
      <w:r>
        <w:rPr>
          <w:b/>
          <w:color w:val="0070C0"/>
        </w:rPr>
        <w:t>"</w:t>
      </w:r>
    </w:p>
    <w:p w14:paraId="4E04DDD9" w14:textId="77777777" w:rsidR="00FC68DB" w:rsidRDefault="00FC68DB" w:rsidP="00B202D2">
      <w:pPr>
        <w:pStyle w:val="XMLCode"/>
        <w:ind w:firstLine="114"/>
        <w:rPr>
          <w:b/>
          <w:color w:val="0070C0"/>
        </w:rPr>
      </w:pPr>
      <w:r w:rsidRPr="002C5D08">
        <w:rPr>
          <w:b/>
          <w:color w:val="0070C0"/>
        </w:rPr>
        <w:t xml:space="preserve">                       filler=</w:t>
      </w:r>
      <w:r>
        <w:rPr>
          <w:b/>
          <w:color w:val="0070C0"/>
        </w:rPr>
        <w:t>"</w:t>
      </w:r>
      <w:r w:rsidRPr="002C5D08">
        <w:rPr>
          <w:b/>
          <w:color w:val="0070C0"/>
        </w:rPr>
        <w:t>yes</w:t>
      </w:r>
      <w:r>
        <w:rPr>
          <w:b/>
          <w:color w:val="0070C0"/>
        </w:rPr>
        <w:t>"</w:t>
      </w:r>
    </w:p>
    <w:p w14:paraId="2BBFAA5F" w14:textId="77777777" w:rsidR="00FC68DB" w:rsidRPr="002C5D08" w:rsidRDefault="00FC68DB" w:rsidP="00B202D2">
      <w:pPr>
        <w:pStyle w:val="XMLCode"/>
        <w:ind w:firstLine="114"/>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72F7BE7F" w14:textId="77777777" w:rsidR="00FC68DB" w:rsidRDefault="00FC68DB" w:rsidP="00B202D2">
      <w:pPr>
        <w:pStyle w:val="XMLCode"/>
        <w:ind w:firstLine="114"/>
        <w:rPr>
          <w:b/>
          <w:color w:val="0070C0"/>
        </w:rPr>
      </w:pPr>
      <w:r w:rsidRPr="002C5D08">
        <w:rPr>
          <w:b/>
          <w:color w:val="0070C0"/>
        </w:rPr>
        <w:t xml:space="preserve">                       shape=</w:t>
      </w:r>
      <w:r>
        <w:rPr>
          <w:b/>
          <w:color w:val="0070C0"/>
        </w:rPr>
        <w:t>"</w:t>
      </w:r>
      <w:r w:rsidRPr="002C5D08">
        <w:rPr>
          <w:b/>
          <w:color w:val="0070C0"/>
        </w:rPr>
        <w:t>concave</w:t>
      </w:r>
      <w:r>
        <w:rPr>
          <w:b/>
          <w:color w:val="0070C0"/>
        </w:rPr>
        <w:t>"</w:t>
      </w:r>
      <w:r w:rsidRPr="002C5D08">
        <w:rPr>
          <w:b/>
          <w:color w:val="0070C0"/>
        </w:rPr>
        <w:t>/&gt;</w:t>
      </w:r>
    </w:p>
    <w:p w14:paraId="255412FD" w14:textId="77777777" w:rsidR="00FC68DB" w:rsidRPr="002C5D08" w:rsidRDefault="00FC68DB" w:rsidP="00B202D2">
      <w:pPr>
        <w:pStyle w:val="XMLCode"/>
        <w:rPr>
          <w:b/>
          <w:color w:val="0070C0"/>
        </w:rPr>
      </w:pPr>
      <w:r>
        <w:rPr>
          <w:b/>
          <w:color w:val="0070C0"/>
        </w:rPr>
        <w:t xml:space="preserve">        </w:t>
      </w:r>
      <w:r w:rsidRPr="002C5D08">
        <w:rPr>
          <w:b/>
          <w:color w:val="0070C0"/>
        </w:rPr>
        <w:t>&lt;</w:t>
      </w:r>
      <w:proofErr w:type="spellStart"/>
      <w:r w:rsidRPr="002C5D08">
        <w:rPr>
          <w:b/>
          <w:color w:val="0070C0"/>
        </w:rPr>
        <w:t>weld_position</w:t>
      </w:r>
      <w:proofErr w:type="spellEnd"/>
      <w:r w:rsidRPr="002C5D08">
        <w:rPr>
          <w:b/>
          <w:color w:val="0070C0"/>
        </w:rPr>
        <w:t xml:space="preserve"> u=</w:t>
      </w:r>
      <w:r>
        <w:rPr>
          <w:b/>
          <w:color w:val="0070C0"/>
        </w:rPr>
        <w:t>"</w:t>
      </w:r>
      <w:r w:rsidRPr="002C5D08">
        <w:rPr>
          <w:b/>
          <w:color w:val="0070C0"/>
        </w:rPr>
        <w:t>0</w:t>
      </w:r>
      <w:r>
        <w:rPr>
          <w:b/>
          <w:color w:val="0070C0"/>
        </w:rPr>
        <w:t>.2" x="-1"</w:t>
      </w:r>
      <w:r w:rsidRPr="002C5D08">
        <w:rPr>
          <w:b/>
          <w:color w:val="0070C0"/>
        </w:rPr>
        <w:t xml:space="preserve"> y=</w:t>
      </w:r>
      <w:r>
        <w:rPr>
          <w:b/>
          <w:color w:val="0070C0"/>
        </w:rPr>
        <w:t>"</w:t>
      </w:r>
      <w:r w:rsidRPr="002C5D08">
        <w:rPr>
          <w:b/>
          <w:color w:val="0070C0"/>
        </w:rPr>
        <w:t>0</w:t>
      </w:r>
      <w:r>
        <w:rPr>
          <w:b/>
          <w:color w:val="0070C0"/>
        </w:rPr>
        <w:t>"</w:t>
      </w:r>
      <w:r w:rsidRPr="002C5D08">
        <w:rPr>
          <w:b/>
          <w:color w:val="0070C0"/>
        </w:rPr>
        <w:t xml:space="preserve"> z=</w:t>
      </w:r>
      <w:r>
        <w:rPr>
          <w:b/>
          <w:color w:val="0070C0"/>
        </w:rPr>
        <w:t>"</w:t>
      </w:r>
      <w:r w:rsidRPr="002C5D08">
        <w:rPr>
          <w:b/>
          <w:color w:val="0070C0"/>
        </w:rPr>
        <w:t>1</w:t>
      </w:r>
      <w:r>
        <w:rPr>
          <w:b/>
          <w:color w:val="0070C0"/>
        </w:rPr>
        <w:t>"</w:t>
      </w:r>
    </w:p>
    <w:p w14:paraId="25692956" w14:textId="77777777" w:rsidR="00FC68DB" w:rsidRDefault="00FC68DB" w:rsidP="00B202D2">
      <w:pPr>
        <w:pStyle w:val="XMLCode"/>
        <w:ind w:firstLine="114"/>
        <w:rPr>
          <w:b/>
          <w:color w:val="0070C0"/>
        </w:rPr>
      </w:pPr>
      <w:r w:rsidRPr="002C5D08">
        <w:rPr>
          <w:b/>
          <w:color w:val="0070C0"/>
        </w:rPr>
        <w:t xml:space="preserve">                       </w:t>
      </w:r>
      <w:r>
        <w:rPr>
          <w:b/>
          <w:color w:val="0070C0"/>
        </w:rPr>
        <w:t>reference="false"</w:t>
      </w:r>
    </w:p>
    <w:p w14:paraId="4E638F46" w14:textId="77777777" w:rsidR="00FC68DB" w:rsidRPr="002C5D08" w:rsidRDefault="00FC68DB" w:rsidP="00B202D2">
      <w:pPr>
        <w:pStyle w:val="XMLCode"/>
        <w:ind w:firstLine="114"/>
        <w:rPr>
          <w:b/>
          <w:color w:val="0070C0"/>
        </w:rPr>
      </w:pPr>
      <w:r>
        <w:rPr>
          <w:b/>
          <w:color w:val="0070C0"/>
        </w:rPr>
        <w:t xml:space="preserve">                       </w:t>
      </w:r>
      <w:r w:rsidRPr="002C5D08">
        <w:rPr>
          <w:b/>
          <w:color w:val="0070C0"/>
        </w:rPr>
        <w:t>section=</w:t>
      </w:r>
      <w:r>
        <w:rPr>
          <w:b/>
          <w:color w:val="0070C0"/>
        </w:rPr>
        <w:t>"HY"</w:t>
      </w:r>
    </w:p>
    <w:p w14:paraId="5C7C51C3" w14:textId="77777777" w:rsidR="00FC68DB" w:rsidRPr="002C5D08" w:rsidRDefault="00FC68DB" w:rsidP="00B202D2">
      <w:pPr>
        <w:pStyle w:val="XMLCode"/>
        <w:ind w:firstLine="114"/>
        <w:rPr>
          <w:b/>
          <w:color w:val="0070C0"/>
        </w:rPr>
      </w:pPr>
      <w:r w:rsidRPr="002C5D08">
        <w:rPr>
          <w:b/>
          <w:color w:val="0070C0"/>
        </w:rPr>
        <w:t xml:space="preserve">                       </w:t>
      </w:r>
      <w:r>
        <w:rPr>
          <w:b/>
          <w:color w:val="0070C0"/>
        </w:rPr>
        <w:t>thickness="0</w:t>
      </w:r>
      <w:r w:rsidRPr="002C5D08">
        <w:rPr>
          <w:b/>
          <w:color w:val="0070C0"/>
        </w:rPr>
        <w:t>.5</w:t>
      </w:r>
      <w:r>
        <w:rPr>
          <w:b/>
          <w:color w:val="0070C0"/>
        </w:rPr>
        <w:t>"</w:t>
      </w:r>
    </w:p>
    <w:p w14:paraId="28597DCF" w14:textId="77777777" w:rsidR="00FC68DB" w:rsidRPr="002C5D08" w:rsidRDefault="00FC68DB" w:rsidP="00B202D2">
      <w:pPr>
        <w:pStyle w:val="XMLCode"/>
        <w:ind w:firstLine="114"/>
        <w:rPr>
          <w:b/>
          <w:color w:val="0070C0"/>
        </w:rPr>
      </w:pPr>
      <w:r w:rsidRPr="002C5D08">
        <w:rPr>
          <w:b/>
          <w:color w:val="0070C0"/>
        </w:rPr>
        <w:t xml:space="preserve">                       </w:t>
      </w:r>
      <w:r>
        <w:rPr>
          <w:b/>
          <w:color w:val="0070C0"/>
        </w:rPr>
        <w:t>angle="45"</w:t>
      </w:r>
      <w:r w:rsidRPr="002C5D08">
        <w:rPr>
          <w:b/>
          <w:color w:val="0070C0"/>
        </w:rPr>
        <w:t xml:space="preserve"> </w:t>
      </w:r>
    </w:p>
    <w:p w14:paraId="0C3C2B1F" w14:textId="77777777" w:rsidR="00FC68DB" w:rsidRPr="002C5D08" w:rsidRDefault="00FC68DB" w:rsidP="00B202D2">
      <w:pPr>
        <w:pStyle w:val="XMLCode"/>
        <w:ind w:firstLine="114"/>
        <w:rPr>
          <w:b/>
          <w:color w:val="0070C0"/>
        </w:rPr>
      </w:pPr>
      <w:r w:rsidRPr="002C5D08">
        <w:rPr>
          <w:b/>
          <w:color w:val="0070C0"/>
        </w:rPr>
        <w:t xml:space="preserve">                       penetration=</w:t>
      </w:r>
      <w:r>
        <w:rPr>
          <w:b/>
          <w:color w:val="0070C0"/>
        </w:rPr>
        <w:t>"</w:t>
      </w:r>
      <w:r w:rsidRPr="002C5D08">
        <w:rPr>
          <w:b/>
          <w:color w:val="0070C0"/>
        </w:rPr>
        <w:t>0.5</w:t>
      </w:r>
      <w:r>
        <w:rPr>
          <w:b/>
          <w:color w:val="0070C0"/>
        </w:rPr>
        <w:t>"</w:t>
      </w:r>
    </w:p>
    <w:p w14:paraId="7B4EEB39" w14:textId="77777777" w:rsidR="00FC68DB" w:rsidRDefault="00FC68DB" w:rsidP="00B202D2">
      <w:pPr>
        <w:pStyle w:val="XMLCode"/>
        <w:ind w:firstLine="114"/>
        <w:rPr>
          <w:b/>
          <w:color w:val="0070C0"/>
        </w:rPr>
      </w:pPr>
      <w:r w:rsidRPr="002C5D08">
        <w:rPr>
          <w:b/>
          <w:color w:val="0070C0"/>
        </w:rPr>
        <w:t xml:space="preserve">                       filler=</w:t>
      </w:r>
      <w:r>
        <w:rPr>
          <w:b/>
          <w:color w:val="0070C0"/>
        </w:rPr>
        <w:t>"</w:t>
      </w:r>
      <w:r w:rsidRPr="002C5D08">
        <w:rPr>
          <w:b/>
          <w:color w:val="0070C0"/>
        </w:rPr>
        <w:t>yes</w:t>
      </w:r>
      <w:r>
        <w:rPr>
          <w:b/>
          <w:color w:val="0070C0"/>
        </w:rPr>
        <w:t>"</w:t>
      </w:r>
    </w:p>
    <w:p w14:paraId="1DA2D4EF" w14:textId="77777777" w:rsidR="00FC68DB" w:rsidRPr="002C5D08" w:rsidRDefault="00FC68DB" w:rsidP="00B202D2">
      <w:pPr>
        <w:pStyle w:val="XMLCode"/>
        <w:ind w:firstLine="114"/>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0ACF859B" w14:textId="77777777" w:rsidR="00FC68DB" w:rsidRPr="002C5D08" w:rsidRDefault="00FC68DB" w:rsidP="00B202D2">
      <w:pPr>
        <w:pStyle w:val="XMLCode"/>
        <w:ind w:firstLine="114"/>
        <w:rPr>
          <w:b/>
          <w:color w:val="0070C0"/>
        </w:rPr>
      </w:pPr>
      <w:r w:rsidRPr="002C5D08">
        <w:rPr>
          <w:b/>
          <w:color w:val="0070C0"/>
        </w:rPr>
        <w:t xml:space="preserve">                       shape=</w:t>
      </w:r>
      <w:r>
        <w:rPr>
          <w:b/>
          <w:color w:val="0070C0"/>
        </w:rPr>
        <w:t>"</w:t>
      </w:r>
      <w:r w:rsidRPr="002C5D08">
        <w:rPr>
          <w:b/>
          <w:color w:val="0070C0"/>
        </w:rPr>
        <w:t>concave</w:t>
      </w:r>
      <w:r>
        <w:rPr>
          <w:b/>
          <w:color w:val="0070C0"/>
        </w:rPr>
        <w:t>"</w:t>
      </w:r>
      <w:r w:rsidRPr="002C5D08">
        <w:rPr>
          <w:b/>
          <w:color w:val="0070C0"/>
        </w:rPr>
        <w:t>/&gt;</w:t>
      </w:r>
    </w:p>
    <w:p w14:paraId="5645484D" w14:textId="77777777" w:rsidR="00FC68DB" w:rsidRDefault="00FC68DB" w:rsidP="00B202D2">
      <w:pPr>
        <w:pStyle w:val="XMLCode"/>
      </w:pPr>
      <w:r w:rsidRPr="007055D9">
        <w:t xml:space="preserve">    </w:t>
      </w:r>
      <w:r>
        <w:t xml:space="preserve">    &lt;</w:t>
      </w:r>
      <w:proofErr w:type="spellStart"/>
      <w:r>
        <w:t>sheet_parameter</w:t>
      </w:r>
      <w:proofErr w:type="spellEnd"/>
      <w:r>
        <w:t xml:space="preserve"> ... /&gt;</w:t>
      </w:r>
    </w:p>
    <w:p w14:paraId="3AF38645" w14:textId="77777777" w:rsidR="00FC68DB" w:rsidRPr="007055D9" w:rsidRDefault="00FC68DB" w:rsidP="00B202D2">
      <w:pPr>
        <w:pStyle w:val="XMLCode"/>
      </w:pPr>
      <w:r>
        <w:lastRenderedPageBreak/>
        <w:t xml:space="preserve">    &lt;/</w:t>
      </w:r>
      <w:proofErr w:type="spellStart"/>
      <w:r>
        <w:t>y_joint</w:t>
      </w:r>
      <w:proofErr w:type="spellEnd"/>
      <w:r>
        <w:t>&gt;</w:t>
      </w:r>
    </w:p>
    <w:p w14:paraId="2B72C5CE" w14:textId="77777777" w:rsidR="00FC68DB" w:rsidRPr="007055D9" w:rsidRDefault="00FC68DB" w:rsidP="00B202D2">
      <w:pPr>
        <w:pStyle w:val="XMLCode"/>
      </w:pPr>
      <w:r w:rsidRPr="007055D9">
        <w:t>&lt;/</w:t>
      </w:r>
      <w:proofErr w:type="spellStart"/>
      <w:r>
        <w:t>seamweld</w:t>
      </w:r>
      <w:proofErr w:type="spellEnd"/>
      <w:r w:rsidRPr="007055D9">
        <w:t>&gt;</w:t>
      </w:r>
    </w:p>
    <w:p w14:paraId="6D1B4746" w14:textId="77777777" w:rsidR="00FC68DB" w:rsidRDefault="00FC68DB" w:rsidP="00B202D2">
      <w:pPr>
        <w:pStyle w:val="XMLCode"/>
      </w:pPr>
    </w:p>
    <w:p w14:paraId="4A8A47A8" w14:textId="77777777" w:rsidR="00FC68DB" w:rsidRPr="007055D9" w:rsidRDefault="00FC68DB" w:rsidP="00B202D2">
      <w:pPr>
        <w:pStyle w:val="berschrift4"/>
      </w:pPr>
      <w:bookmarkStart w:id="2169" w:name="_Toc3557048"/>
      <w:bookmarkStart w:id="2170" w:name="_Toc34747298"/>
      <w:bookmarkStart w:id="2171" w:name="_Toc77102117"/>
      <w:r w:rsidRPr="007055D9">
        <w:t xml:space="preserve">Element </w:t>
      </w:r>
      <w:r>
        <w:t>"</w:t>
      </w:r>
      <w:proofErr w:type="spellStart"/>
      <w:r>
        <w:t>sheet_parameter</w:t>
      </w:r>
      <w:bookmarkEnd w:id="2169"/>
      <w:proofErr w:type="spellEnd"/>
      <w:r>
        <w:t>"</w:t>
      </w:r>
      <w:bookmarkEnd w:id="2170"/>
      <w:bookmarkEnd w:id="2171"/>
    </w:p>
    <w:p w14:paraId="35EBE25B" w14:textId="77777777" w:rsidR="00FC68DB" w:rsidRPr="007055D9" w:rsidRDefault="00FC68DB" w:rsidP="00B202D2">
      <w:pPr>
        <w:keepNext/>
      </w:pPr>
      <w:r w:rsidRPr="007055D9">
        <w:t xml:space="preserve">For the element </w:t>
      </w:r>
      <w:r>
        <w:rPr>
          <w:rStyle w:val="XMLElement"/>
        </w:rPr>
        <w:t>&lt;</w:t>
      </w:r>
      <w:proofErr w:type="spellStart"/>
      <w:r>
        <w:rPr>
          <w:rStyle w:val="XMLElement"/>
        </w:rPr>
        <w:t>sheet_parameter</w:t>
      </w:r>
      <w:proofErr w:type="spellEnd"/>
      <w:r>
        <w:rPr>
          <w:rStyle w:val="XMLElement"/>
        </w:rPr>
        <w:t>/&gt;</w:t>
      </w:r>
      <w:r w:rsidRPr="007055D9">
        <w:t>, the following attri</w:t>
      </w:r>
      <w:r>
        <w:t>butes can be specified for the Y-Joint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734083DE" w14:textId="77777777" w:rsidTr="00FC68D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578D3C" w14:textId="77777777" w:rsidR="00FC68DB" w:rsidRPr="007055D9" w:rsidRDefault="00FC68DB" w:rsidP="00B202D2">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D1F7E8" w14:textId="77777777" w:rsidR="00FC68DB" w:rsidRPr="007055D9" w:rsidRDefault="00FC68DB" w:rsidP="00B202D2">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207990" w14:textId="77777777" w:rsidR="00FC68DB" w:rsidRPr="007055D9" w:rsidRDefault="00FC68DB" w:rsidP="00B202D2">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E473EF" w14:textId="77777777" w:rsidR="00FC68DB" w:rsidRPr="007055D9" w:rsidRDefault="00FC68DB" w:rsidP="00B202D2">
            <w:pPr>
              <w:keepNext/>
              <w:rPr>
                <w:b/>
                <w:i/>
              </w:rPr>
            </w:pPr>
            <w:r w:rsidRPr="00A20C5C">
              <w:rPr>
                <w:b/>
                <w:i/>
              </w:rPr>
              <w:t>Constraint</w:t>
            </w:r>
            <w:r>
              <w:rPr>
                <w:b/>
                <w:i/>
              </w:rPr>
              <w:t xml:space="preserve"> / Remarks</w:t>
            </w:r>
          </w:p>
        </w:tc>
      </w:tr>
      <w:tr w:rsidR="00FC68DB" w:rsidRPr="007055D9" w14:paraId="0B67D9DC" w14:textId="77777777" w:rsidTr="00FC68DB">
        <w:trPr>
          <w:jc w:val="center"/>
        </w:trPr>
        <w:tc>
          <w:tcPr>
            <w:tcW w:w="1574" w:type="dxa"/>
            <w:shd w:val="clear" w:color="auto" w:fill="auto"/>
          </w:tcPr>
          <w:p w14:paraId="0D0FD902" w14:textId="77777777" w:rsidR="00FC68DB" w:rsidRPr="001B5A81" w:rsidRDefault="00FC68DB" w:rsidP="00B202D2">
            <w:pPr>
              <w:rPr>
                <w:rStyle w:val="Kommentarzeichen"/>
                <w:sz w:val="20"/>
                <w:szCs w:val="20"/>
                <w:lang w:eastAsia="x-none"/>
              </w:rPr>
            </w:pPr>
            <w:r>
              <w:rPr>
                <w:sz w:val="20"/>
                <w:szCs w:val="20"/>
              </w:rPr>
              <w:t>i</w:t>
            </w:r>
            <w:r w:rsidRPr="001B5A81">
              <w:rPr>
                <w:sz w:val="20"/>
                <w:szCs w:val="20"/>
              </w:rPr>
              <w:t>ndex</w:t>
            </w:r>
          </w:p>
        </w:tc>
        <w:tc>
          <w:tcPr>
            <w:tcW w:w="1418" w:type="dxa"/>
            <w:shd w:val="clear" w:color="auto" w:fill="auto"/>
          </w:tcPr>
          <w:p w14:paraId="3404D0DC" w14:textId="77777777" w:rsidR="00FC68DB" w:rsidRPr="001B5A81" w:rsidRDefault="00FC68DB" w:rsidP="00B202D2">
            <w:pPr>
              <w:rPr>
                <w:sz w:val="20"/>
                <w:szCs w:val="20"/>
              </w:rPr>
            </w:pPr>
            <w:r>
              <w:rPr>
                <w:sz w:val="20"/>
                <w:szCs w:val="20"/>
              </w:rPr>
              <w:t>Integer</w:t>
            </w:r>
          </w:p>
        </w:tc>
        <w:tc>
          <w:tcPr>
            <w:tcW w:w="1275" w:type="dxa"/>
            <w:shd w:val="clear" w:color="auto" w:fill="auto"/>
          </w:tcPr>
          <w:p w14:paraId="37CD4510" w14:textId="77777777" w:rsidR="00FC68DB" w:rsidRPr="001B5A81" w:rsidRDefault="00FC68DB" w:rsidP="00B202D2">
            <w:pPr>
              <w:rPr>
                <w:sz w:val="20"/>
                <w:szCs w:val="20"/>
              </w:rPr>
            </w:pPr>
            <w:r w:rsidRPr="001B5A81">
              <w:rPr>
                <w:sz w:val="20"/>
                <w:szCs w:val="20"/>
              </w:rPr>
              <w:t>Required</w:t>
            </w:r>
          </w:p>
        </w:tc>
        <w:tc>
          <w:tcPr>
            <w:tcW w:w="4264" w:type="dxa"/>
            <w:shd w:val="clear" w:color="auto" w:fill="auto"/>
          </w:tcPr>
          <w:p w14:paraId="58DF590B" w14:textId="77777777" w:rsidR="00FC68DB" w:rsidRPr="001B5A81" w:rsidRDefault="00FC68DB" w:rsidP="00B202D2">
            <w:pPr>
              <w:rPr>
                <w:sz w:val="20"/>
                <w:szCs w:val="20"/>
              </w:rPr>
            </w:pPr>
            <w:r w:rsidRPr="001B5A81">
              <w:rPr>
                <w:sz w:val="20"/>
                <w:szCs w:val="20"/>
              </w:rPr>
              <w:t xml:space="preserve">It must be referenced to </w:t>
            </w:r>
            <w:r w:rsidRPr="001B5A81">
              <w:rPr>
                <w:rFonts w:ascii="Courier New" w:hAnsi="Courier New" w:cs="Courier New"/>
                <w:b/>
                <w:i/>
                <w:sz w:val="20"/>
                <w:szCs w:val="20"/>
              </w:rPr>
              <w:t>&lt;part&gt;</w:t>
            </w:r>
            <w:r w:rsidRPr="001B5A81">
              <w:rPr>
                <w:sz w:val="20"/>
                <w:szCs w:val="20"/>
              </w:rPr>
              <w:t xml:space="preserve"> index attribute</w:t>
            </w:r>
          </w:p>
        </w:tc>
      </w:tr>
      <w:tr w:rsidR="00FC68DB" w:rsidRPr="007055D9" w14:paraId="1F00AA01" w14:textId="77777777" w:rsidTr="00FC68DB">
        <w:trPr>
          <w:jc w:val="center"/>
        </w:trPr>
        <w:tc>
          <w:tcPr>
            <w:tcW w:w="1574" w:type="dxa"/>
            <w:shd w:val="clear" w:color="auto" w:fill="auto"/>
            <w:vAlign w:val="bottom"/>
          </w:tcPr>
          <w:p w14:paraId="2A1D7EC0" w14:textId="77777777" w:rsidR="00FC68DB" w:rsidRPr="001B5A81" w:rsidRDefault="00FC68DB" w:rsidP="00B202D2">
            <w:pPr>
              <w:rPr>
                <w:sz w:val="20"/>
                <w:szCs w:val="20"/>
              </w:rPr>
            </w:pPr>
            <w:r>
              <w:rPr>
                <w:sz w:val="20"/>
                <w:szCs w:val="20"/>
              </w:rPr>
              <w:t>g</w:t>
            </w:r>
            <w:r w:rsidRPr="001B5A81">
              <w:rPr>
                <w:sz w:val="20"/>
                <w:szCs w:val="20"/>
              </w:rPr>
              <w:t>ap</w:t>
            </w:r>
          </w:p>
        </w:tc>
        <w:tc>
          <w:tcPr>
            <w:tcW w:w="1418" w:type="dxa"/>
            <w:shd w:val="clear" w:color="auto" w:fill="auto"/>
            <w:vAlign w:val="bottom"/>
          </w:tcPr>
          <w:p w14:paraId="48945D92" w14:textId="77777777" w:rsidR="00FC68DB" w:rsidRPr="001B5A81" w:rsidRDefault="00FC68DB" w:rsidP="00B202D2">
            <w:pPr>
              <w:rPr>
                <w:sz w:val="20"/>
                <w:szCs w:val="20"/>
              </w:rPr>
            </w:pPr>
            <w:r>
              <w:rPr>
                <w:sz w:val="20"/>
                <w:szCs w:val="20"/>
              </w:rPr>
              <w:t>Floating point</w:t>
            </w:r>
          </w:p>
        </w:tc>
        <w:tc>
          <w:tcPr>
            <w:tcW w:w="1275" w:type="dxa"/>
            <w:shd w:val="clear" w:color="auto" w:fill="auto"/>
            <w:vAlign w:val="bottom"/>
          </w:tcPr>
          <w:p w14:paraId="7ED6915D" w14:textId="77777777" w:rsidR="00FC68DB" w:rsidRPr="001B5A81" w:rsidRDefault="00FC68DB" w:rsidP="00B202D2">
            <w:pPr>
              <w:keepNext/>
              <w:keepLines/>
              <w:rPr>
                <w:sz w:val="20"/>
                <w:szCs w:val="20"/>
              </w:rPr>
            </w:pPr>
            <w:r w:rsidRPr="001B5A81">
              <w:rPr>
                <w:sz w:val="20"/>
                <w:szCs w:val="20"/>
              </w:rPr>
              <w:t>Optional</w:t>
            </w:r>
          </w:p>
        </w:tc>
        <w:tc>
          <w:tcPr>
            <w:tcW w:w="4264" w:type="dxa"/>
            <w:shd w:val="clear" w:color="auto" w:fill="auto"/>
            <w:vAlign w:val="bottom"/>
          </w:tcPr>
          <w:p w14:paraId="08938923" w14:textId="77777777" w:rsidR="00FC68DB" w:rsidRPr="001B5A81" w:rsidRDefault="00FC68DB" w:rsidP="00B202D2">
            <w:pPr>
              <w:keepNext/>
              <w:keepLines/>
              <w:rPr>
                <w:sz w:val="20"/>
                <w:szCs w:val="20"/>
              </w:rPr>
            </w:pPr>
            <w:r w:rsidRPr="001B5A81">
              <w:rPr>
                <w:sz w:val="20"/>
                <w:szCs w:val="20"/>
              </w:rPr>
              <w:t>Default value is 0</w:t>
            </w:r>
          </w:p>
        </w:tc>
      </w:tr>
      <w:tr w:rsidR="00FC68DB" w:rsidRPr="007055D9" w14:paraId="33D3F3BA" w14:textId="77777777" w:rsidTr="00FC68DB">
        <w:trPr>
          <w:jc w:val="center"/>
        </w:trPr>
        <w:tc>
          <w:tcPr>
            <w:tcW w:w="1574" w:type="dxa"/>
            <w:shd w:val="clear" w:color="auto" w:fill="auto"/>
            <w:vAlign w:val="bottom"/>
          </w:tcPr>
          <w:p w14:paraId="7786BB3B" w14:textId="77777777" w:rsidR="00FC68DB" w:rsidRPr="001B5A81" w:rsidRDefault="00FC68DB" w:rsidP="00B202D2">
            <w:pPr>
              <w:rPr>
                <w:sz w:val="20"/>
                <w:szCs w:val="20"/>
              </w:rPr>
            </w:pPr>
            <w:proofErr w:type="spellStart"/>
            <w:r w:rsidRPr="001B5A81">
              <w:rPr>
                <w:sz w:val="20"/>
                <w:szCs w:val="20"/>
              </w:rPr>
              <w:t>sheet_thickness</w:t>
            </w:r>
            <w:proofErr w:type="spellEnd"/>
          </w:p>
        </w:tc>
        <w:tc>
          <w:tcPr>
            <w:tcW w:w="1418" w:type="dxa"/>
            <w:shd w:val="clear" w:color="auto" w:fill="auto"/>
            <w:vAlign w:val="bottom"/>
          </w:tcPr>
          <w:p w14:paraId="06C9C298" w14:textId="77777777" w:rsidR="00FC68DB" w:rsidRPr="001B5A81" w:rsidRDefault="00FC68DB" w:rsidP="00B202D2">
            <w:pPr>
              <w:rPr>
                <w:sz w:val="20"/>
                <w:szCs w:val="20"/>
              </w:rPr>
            </w:pPr>
            <w:r>
              <w:rPr>
                <w:sz w:val="20"/>
                <w:szCs w:val="20"/>
              </w:rPr>
              <w:t>Floating point</w:t>
            </w:r>
          </w:p>
        </w:tc>
        <w:tc>
          <w:tcPr>
            <w:tcW w:w="1275" w:type="dxa"/>
            <w:shd w:val="clear" w:color="auto" w:fill="auto"/>
            <w:vAlign w:val="bottom"/>
          </w:tcPr>
          <w:p w14:paraId="053AF3F3" w14:textId="77777777" w:rsidR="00FC68DB" w:rsidRPr="001B5A81" w:rsidRDefault="00FC68DB" w:rsidP="00B202D2">
            <w:pPr>
              <w:keepNext/>
              <w:keepLines/>
              <w:rPr>
                <w:sz w:val="20"/>
                <w:szCs w:val="20"/>
              </w:rPr>
            </w:pPr>
            <w:r w:rsidRPr="001B5A81">
              <w:rPr>
                <w:sz w:val="20"/>
                <w:szCs w:val="20"/>
              </w:rPr>
              <w:t>Optional</w:t>
            </w:r>
          </w:p>
        </w:tc>
        <w:tc>
          <w:tcPr>
            <w:tcW w:w="4264" w:type="dxa"/>
            <w:shd w:val="clear" w:color="auto" w:fill="auto"/>
            <w:vAlign w:val="bottom"/>
          </w:tcPr>
          <w:p w14:paraId="41AD63A1" w14:textId="77777777" w:rsidR="00FC68DB" w:rsidRPr="001B5A81" w:rsidRDefault="00FC68DB" w:rsidP="00B202D2">
            <w:pPr>
              <w:keepNext/>
              <w:keepLines/>
              <w:rPr>
                <w:sz w:val="20"/>
                <w:szCs w:val="20"/>
              </w:rPr>
            </w:pPr>
            <w:r w:rsidRPr="001B5A81">
              <w:rPr>
                <w:sz w:val="20"/>
                <w:szCs w:val="20"/>
              </w:rPr>
              <w:t>-</w:t>
            </w:r>
          </w:p>
        </w:tc>
      </w:tr>
      <w:tr w:rsidR="00FC68DB" w:rsidRPr="007055D9" w14:paraId="65AC6CC6" w14:textId="77777777" w:rsidTr="00FC68DB">
        <w:trPr>
          <w:jc w:val="center"/>
        </w:trPr>
        <w:tc>
          <w:tcPr>
            <w:tcW w:w="1574" w:type="dxa"/>
            <w:shd w:val="clear" w:color="auto" w:fill="auto"/>
            <w:vAlign w:val="bottom"/>
          </w:tcPr>
          <w:p w14:paraId="6539F10C" w14:textId="77777777" w:rsidR="00FC68DB" w:rsidRPr="001B5A81" w:rsidRDefault="00FC68DB" w:rsidP="00B202D2">
            <w:pPr>
              <w:rPr>
                <w:sz w:val="20"/>
                <w:szCs w:val="20"/>
              </w:rPr>
            </w:pPr>
            <w:proofErr w:type="spellStart"/>
            <w:r w:rsidRPr="001B5A81">
              <w:rPr>
                <w:sz w:val="20"/>
                <w:szCs w:val="20"/>
              </w:rPr>
              <w:t>sheet_angle</w:t>
            </w:r>
            <w:proofErr w:type="spellEnd"/>
          </w:p>
        </w:tc>
        <w:tc>
          <w:tcPr>
            <w:tcW w:w="1418" w:type="dxa"/>
            <w:shd w:val="clear" w:color="auto" w:fill="auto"/>
            <w:vAlign w:val="bottom"/>
          </w:tcPr>
          <w:p w14:paraId="7AE14853" w14:textId="77777777" w:rsidR="00FC68DB" w:rsidRPr="001B5A81" w:rsidRDefault="00FC68DB" w:rsidP="00B202D2">
            <w:pPr>
              <w:rPr>
                <w:sz w:val="20"/>
                <w:szCs w:val="20"/>
              </w:rPr>
            </w:pPr>
            <w:r>
              <w:rPr>
                <w:sz w:val="20"/>
                <w:szCs w:val="20"/>
              </w:rPr>
              <w:t>Floating point</w:t>
            </w:r>
          </w:p>
        </w:tc>
        <w:tc>
          <w:tcPr>
            <w:tcW w:w="1275" w:type="dxa"/>
            <w:shd w:val="clear" w:color="auto" w:fill="auto"/>
            <w:vAlign w:val="bottom"/>
          </w:tcPr>
          <w:p w14:paraId="2FA098BB" w14:textId="77777777" w:rsidR="00FC68DB" w:rsidRPr="001B5A81" w:rsidRDefault="00FC68DB" w:rsidP="00B202D2">
            <w:pPr>
              <w:keepNext/>
              <w:keepLines/>
              <w:rPr>
                <w:sz w:val="20"/>
                <w:szCs w:val="20"/>
              </w:rPr>
            </w:pPr>
            <w:r w:rsidRPr="001B5A81">
              <w:rPr>
                <w:sz w:val="20"/>
                <w:szCs w:val="20"/>
              </w:rPr>
              <w:t>Optional</w:t>
            </w:r>
          </w:p>
        </w:tc>
        <w:tc>
          <w:tcPr>
            <w:tcW w:w="4264" w:type="dxa"/>
            <w:shd w:val="clear" w:color="auto" w:fill="auto"/>
            <w:vAlign w:val="bottom"/>
          </w:tcPr>
          <w:p w14:paraId="3F100C16" w14:textId="77777777" w:rsidR="00FC68DB" w:rsidRPr="001B5A81" w:rsidRDefault="00FC68DB" w:rsidP="00B202D2">
            <w:pPr>
              <w:keepNext/>
              <w:keepLines/>
              <w:rPr>
                <w:sz w:val="20"/>
                <w:szCs w:val="20"/>
              </w:rPr>
            </w:pPr>
            <w:r w:rsidRPr="001B5A81">
              <w:rPr>
                <w:sz w:val="20"/>
                <w:szCs w:val="20"/>
              </w:rPr>
              <w:t>-</w:t>
            </w:r>
          </w:p>
        </w:tc>
      </w:tr>
    </w:tbl>
    <w:p w14:paraId="22D5DE65" w14:textId="44B5944E" w:rsidR="00FC68DB" w:rsidRDefault="00FC68DB" w:rsidP="00B202D2">
      <w:pPr>
        <w:pStyle w:val="Beschriftung"/>
        <w:spacing w:before="120"/>
      </w:pPr>
      <w:bookmarkStart w:id="2172" w:name="_Toc3566514"/>
      <w:bookmarkStart w:id="2173" w:name="_Toc34747516"/>
      <w:bookmarkStart w:id="2174" w:name="_Toc77095975"/>
      <w:r>
        <w:t xml:space="preserve">Table </w:t>
      </w:r>
      <w:r>
        <w:fldChar w:fldCharType="begin"/>
      </w:r>
      <w:r>
        <w:instrText xml:space="preserve"> SEQ Table \* ARABIC </w:instrText>
      </w:r>
      <w:r>
        <w:fldChar w:fldCharType="separate"/>
      </w:r>
      <w:r w:rsidR="008116BB">
        <w:rPr>
          <w:noProof/>
        </w:rPr>
        <w:t>116</w:t>
      </w:r>
      <w:r>
        <w:fldChar w:fldCharType="end"/>
      </w:r>
      <w:r>
        <w:t xml:space="preserve">: </w:t>
      </w:r>
      <w:r w:rsidRPr="0008681E">
        <w:t xml:space="preserve">Attributes of element </w:t>
      </w:r>
      <w:r w:rsidRPr="00A52BFE">
        <w:rPr>
          <w:rStyle w:val="elementdeftypeChar"/>
          <w:rFonts w:eastAsia="Calibri"/>
          <w:b w:val="0"/>
        </w:rPr>
        <w:t>&lt;</w:t>
      </w:r>
      <w:proofErr w:type="spellStart"/>
      <w:r>
        <w:rPr>
          <w:rFonts w:ascii="Courier New" w:hAnsi="Courier New" w:cs="Courier New"/>
          <w:kern w:val="22"/>
        </w:rPr>
        <w:t>sheet_parameter</w:t>
      </w:r>
      <w:proofErr w:type="spellEnd"/>
      <w:r w:rsidRPr="00E67798">
        <w:rPr>
          <w:rFonts w:ascii="Courier New" w:hAnsi="Courier New" w:cs="Courier New"/>
          <w:kern w:val="22"/>
        </w:rPr>
        <w:t>/&gt;</w:t>
      </w:r>
      <w:r w:rsidRPr="0008681E">
        <w:t xml:space="preserve"> for </w:t>
      </w:r>
      <w:r>
        <w:t>Y-Joint</w:t>
      </w:r>
      <w:bookmarkEnd w:id="2172"/>
      <w:bookmarkEnd w:id="2173"/>
      <w:bookmarkEnd w:id="2174"/>
    </w:p>
    <w:p w14:paraId="01C182D7" w14:textId="77777777" w:rsidR="00FC68DB" w:rsidRDefault="00FC68DB" w:rsidP="00B202D2">
      <w:pPr>
        <w:pStyle w:val="Example"/>
        <w:keepNext/>
        <w:keepLines/>
      </w:pPr>
      <w:r w:rsidRPr="007055D9">
        <w:t>Example</w:t>
      </w:r>
      <w:r>
        <w:t xml:space="preserve"> A (</w:t>
      </w:r>
      <w:r w:rsidRPr="00581520">
        <w:rPr>
          <w:sz w:val="22"/>
        </w:rPr>
        <w:t xml:space="preserve">within only required </w:t>
      </w:r>
      <w:r w:rsidRPr="00581520">
        <w:rPr>
          <w:rFonts w:ascii="Courier New" w:hAnsi="Courier New" w:cs="Courier New"/>
          <w:i/>
          <w:sz w:val="18"/>
        </w:rPr>
        <w:t>attributes</w:t>
      </w:r>
      <w:r>
        <w:t>)</w:t>
      </w:r>
      <w:r w:rsidRPr="007055D9">
        <w:t>:</w:t>
      </w:r>
    </w:p>
    <w:p w14:paraId="77C523C8" w14:textId="77777777" w:rsidR="00FC68DB" w:rsidRDefault="00FC68DB" w:rsidP="00B202D2">
      <w:pPr>
        <w:pStyle w:val="XMLCode"/>
        <w:keepNext/>
        <w:keepLines/>
      </w:pPr>
    </w:p>
    <w:p w14:paraId="60FA99E8" w14:textId="77777777" w:rsidR="00FC68DB" w:rsidRDefault="00FC68DB" w:rsidP="00B202D2">
      <w:pPr>
        <w:pStyle w:val="XMLCode"/>
        <w:keepNext/>
        <w:keepLines/>
      </w:pPr>
      <w:r w:rsidRPr="007055D9">
        <w:t>&lt;</w:t>
      </w:r>
      <w:proofErr w:type="spellStart"/>
      <w:r>
        <w:t>seamweld</w:t>
      </w:r>
      <w:proofErr w:type="spellEnd"/>
      <w:r>
        <w:t>&gt;</w:t>
      </w:r>
    </w:p>
    <w:p w14:paraId="08EF3991" w14:textId="77777777" w:rsidR="00FC68DB" w:rsidRPr="007055D9" w:rsidRDefault="00FC68DB" w:rsidP="00B202D2">
      <w:pPr>
        <w:pStyle w:val="XMLCode"/>
        <w:keepNext/>
        <w:keepLines/>
      </w:pPr>
      <w:r>
        <w:t xml:space="preserve">    &lt;</w:t>
      </w:r>
      <w:proofErr w:type="spellStart"/>
      <w:r>
        <w:t>y_joint</w:t>
      </w:r>
      <w:proofErr w:type="spellEnd"/>
      <w:r>
        <w:t xml:space="preserve"> base="1" technology="resistance"</w:t>
      </w:r>
      <w:r w:rsidRPr="007055D9">
        <w:t>&gt;</w:t>
      </w:r>
    </w:p>
    <w:p w14:paraId="5C8032CF" w14:textId="77777777" w:rsidR="00FC68DB" w:rsidRPr="00966BAF" w:rsidRDefault="00FC68DB" w:rsidP="00B202D2">
      <w:pPr>
        <w:pStyle w:val="XMLCode"/>
        <w:keepNext/>
        <w:keepLines/>
        <w:rPr>
          <w:i/>
          <w:lang w:val="es-ES"/>
        </w:rPr>
      </w:pPr>
      <w:r w:rsidRPr="006A238A">
        <w:t xml:space="preserve">        </w:t>
      </w:r>
      <w:r w:rsidRPr="00966BAF">
        <w:rPr>
          <w:i/>
          <w:lang w:val="es-ES"/>
        </w:rPr>
        <w:t>&lt;weld_position u="0.2" x="1" y="0" z="1" ...</w:t>
      </w:r>
      <w:r w:rsidRPr="00966BAF">
        <w:rPr>
          <w:lang w:val="es-ES"/>
        </w:rPr>
        <w:t>/&gt;</w:t>
      </w:r>
    </w:p>
    <w:p w14:paraId="3D2A25D0" w14:textId="77777777" w:rsidR="00FC68DB" w:rsidRPr="009F3818" w:rsidRDefault="00FC68DB" w:rsidP="00B202D2">
      <w:pPr>
        <w:pStyle w:val="XMLCode"/>
        <w:keepNext/>
        <w:keepLines/>
        <w:rPr>
          <w:b/>
          <w:color w:val="0070C0"/>
        </w:rPr>
      </w:pPr>
      <w:r w:rsidRPr="00966BAF">
        <w:rPr>
          <w:lang w:val="es-ES"/>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ex="2" gap="1.0"</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="180"</w:t>
      </w:r>
      <w:r w:rsidRPr="009F3818">
        <w:rPr>
          <w:b/>
          <w:color w:val="0070C0"/>
        </w:rPr>
        <w:t>/&gt;</w:t>
      </w:r>
    </w:p>
    <w:p w14:paraId="14F964A5" w14:textId="77777777" w:rsidR="00FC68DB" w:rsidRPr="007055D9" w:rsidRDefault="00FC68DB" w:rsidP="00B202D2">
      <w:pPr>
        <w:pStyle w:val="XMLCode"/>
        <w:keepNext/>
        <w:keepLines/>
      </w:pPr>
      <w:r>
        <w:t xml:space="preserve">    &lt;/</w:t>
      </w:r>
      <w:proofErr w:type="spellStart"/>
      <w:r>
        <w:t>y_joint</w:t>
      </w:r>
      <w:proofErr w:type="spellEnd"/>
      <w:r>
        <w:t>&gt;</w:t>
      </w:r>
    </w:p>
    <w:p w14:paraId="3E96DDBE" w14:textId="77777777" w:rsidR="00FC68DB" w:rsidRDefault="00FC68DB" w:rsidP="00B202D2">
      <w:pPr>
        <w:pStyle w:val="XMLCode"/>
        <w:keepNext/>
        <w:keepLines/>
      </w:pPr>
      <w:r w:rsidRPr="007055D9">
        <w:t>&lt;/</w:t>
      </w:r>
      <w:proofErr w:type="spellStart"/>
      <w:r>
        <w:t>seamweld</w:t>
      </w:r>
      <w:proofErr w:type="spellEnd"/>
      <w:r w:rsidRPr="007055D9">
        <w:t>&gt;</w:t>
      </w:r>
    </w:p>
    <w:p w14:paraId="3CC586A9" w14:textId="77777777" w:rsidR="00FC68DB" w:rsidRPr="007055D9" w:rsidRDefault="00FC68DB" w:rsidP="00B202D2">
      <w:pPr>
        <w:pStyle w:val="XMLCode"/>
      </w:pPr>
    </w:p>
    <w:p w14:paraId="00CBC38F" w14:textId="77777777" w:rsidR="00FC68DB" w:rsidRPr="007055D9" w:rsidRDefault="00FC68DB" w:rsidP="00B202D2">
      <w:pPr>
        <w:pStyle w:val="berschrift3"/>
      </w:pPr>
      <w:bookmarkStart w:id="2175" w:name="WeldDefinitionKJoint"/>
      <w:bookmarkStart w:id="2176" w:name="_Toc338939115"/>
      <w:bookmarkStart w:id="2177" w:name="_Toc3557049"/>
      <w:bookmarkStart w:id="2178" w:name="_Toc34747299"/>
      <w:bookmarkStart w:id="2179" w:name="_Toc77102118"/>
      <w:bookmarkStart w:id="2180" w:name="_Toc86863860"/>
      <w:bookmarkEnd w:id="2175"/>
      <w:r w:rsidRPr="007055D9">
        <w:t>K-Joint</w:t>
      </w:r>
      <w:bookmarkEnd w:id="2176"/>
      <w:bookmarkEnd w:id="2177"/>
      <w:bookmarkEnd w:id="2178"/>
      <w:bookmarkEnd w:id="2179"/>
      <w:bookmarkEnd w:id="2180"/>
    </w:p>
    <w:p w14:paraId="241A0756" w14:textId="77777777" w:rsidR="00FC68DB" w:rsidRPr="007055D9" w:rsidRDefault="00FC68DB" w:rsidP="00B202D2">
      <w:r w:rsidRPr="007055D9">
        <w:t>The K-Joint connects two welded sheets from the same side to a base sheet.</w:t>
      </w:r>
    </w:p>
    <w:p w14:paraId="1598458A" w14:textId="77777777" w:rsidR="00FC68DB" w:rsidRPr="007055D9" w:rsidRDefault="00FC68DB" w:rsidP="00B202D2">
      <w:r w:rsidRPr="007055D9">
        <w:t>There are four</w:t>
      </w:r>
      <w:r>
        <w:rPr>
          <w:rStyle w:val="Funotenzeichen"/>
        </w:rPr>
        <w:footnoteReference w:id="26"/>
      </w:r>
      <w:r w:rsidRPr="007055D9">
        <w:t xml:space="preserve"> potential welds that can be specified for this type of connection. The parameters for each of the welds can be described separately.</w:t>
      </w:r>
    </w:p>
    <w:p w14:paraId="0DB06F34" w14:textId="77777777" w:rsidR="00FC68DB" w:rsidRPr="007055D9" w:rsidRDefault="00FC68DB" w:rsidP="00B202D2">
      <w:r>
        <w:rPr>
          <w:b/>
          <w:bCs/>
          <w:noProof/>
          <w:lang w:val="en-US"/>
        </w:rPr>
        <w:drawing>
          <wp:anchor distT="0" distB="0" distL="114300" distR="114300" simplePos="0" relativeHeight="251614208" behindDoc="0" locked="0" layoutInCell="1" allowOverlap="1" wp14:anchorId="0D909A46" wp14:editId="7F7B2A8B">
            <wp:simplePos x="0" y="0"/>
            <wp:positionH relativeFrom="column">
              <wp:posOffset>3155315</wp:posOffset>
            </wp:positionH>
            <wp:positionV relativeFrom="paragraph">
              <wp:posOffset>532336</wp:posOffset>
            </wp:positionV>
            <wp:extent cx="2668270" cy="1388110"/>
            <wp:effectExtent l="0" t="0" r="0" b="2540"/>
            <wp:wrapNone/>
            <wp:docPr id="157" name="Bild 190"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0" descr="KJoint_v2"/>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2668270" cy="13881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 xml:space="preserve">The XML definition of a K-Joint supports up to </w:t>
      </w:r>
      <w:r>
        <w:t>four</w:t>
      </w:r>
      <w:r w:rsidRPr="007055D9">
        <w:t xml:space="preserve"> weld positions. Each of the weld positions is specified using the element </w:t>
      </w:r>
      <w:r>
        <w:rPr>
          <w:rStyle w:val="XMLElement"/>
        </w:rPr>
        <w:t>&lt;</w:t>
      </w:r>
      <w:proofErr w:type="spellStart"/>
      <w:r>
        <w:rPr>
          <w:rStyle w:val="XMLElement"/>
        </w:rPr>
        <w:t>w</w:t>
      </w:r>
      <w:r w:rsidRPr="007055D9">
        <w:rPr>
          <w:rStyle w:val="XMLElement"/>
        </w:rPr>
        <w:t>eld_position</w:t>
      </w:r>
      <w:proofErr w:type="spellEnd"/>
      <w:r>
        <w:rPr>
          <w:rStyle w:val="XMLElement"/>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p>
    <w:p w14:paraId="44A6D23A" w14:textId="77777777" w:rsidR="00FC68DB" w:rsidRPr="007055D9" w:rsidRDefault="00FC68DB" w:rsidP="00B202D2">
      <w:pPr>
        <w:pStyle w:val="berschrift4"/>
      </w:pPr>
      <w:bookmarkStart w:id="2181" w:name="_Toc3557050"/>
      <w:bookmarkStart w:id="2182" w:name="_Toc34747300"/>
      <w:bookmarkStart w:id="2183" w:name="_Toc77102119"/>
      <w:r w:rsidRPr="007055D9">
        <w:t>Sheet Parameters</w:t>
      </w:r>
      <w:bookmarkEnd w:id="2181"/>
      <w:bookmarkEnd w:id="2182"/>
      <w:bookmarkEnd w:id="2183"/>
    </w:p>
    <w:p w14:paraId="4EDBE355" w14:textId="77777777" w:rsidR="00FC68DB" w:rsidRPr="007055D9" w:rsidRDefault="00FC68DB" w:rsidP="00B202D2">
      <w:r w:rsidRPr="007055D9">
        <w:t>The parameters to describe the connection are:</w:t>
      </w:r>
    </w:p>
    <w:p w14:paraId="64AD1762" w14:textId="77777777" w:rsidR="00FC68DB" w:rsidRPr="007055D9" w:rsidRDefault="00FC68DB" w:rsidP="00BA04B6">
      <w:pPr>
        <w:pStyle w:val="Aufzhlungszeichen"/>
        <w:numPr>
          <w:ilvl w:val="0"/>
          <w:numId w:val="11"/>
        </w:numPr>
      </w:pPr>
      <w:proofErr w:type="spellStart"/>
      <w:r w:rsidRPr="00CE4E55">
        <w:rPr>
          <w:sz w:val="24"/>
          <w:szCs w:val="28"/>
        </w:rPr>
        <w:t>t</w:t>
      </w:r>
      <w:r w:rsidRPr="00CE4E55">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5F66ECD5" w14:textId="77777777" w:rsidR="00FC68DB" w:rsidRPr="007055D9" w:rsidRDefault="00FC68DB" w:rsidP="00BA04B6">
      <w:pPr>
        <w:pStyle w:val="Aufzhlungszeichen"/>
        <w:numPr>
          <w:ilvl w:val="0"/>
          <w:numId w:val="11"/>
        </w:numPr>
      </w:pPr>
      <w:r w:rsidRPr="00CE4E55">
        <w:rPr>
          <w:sz w:val="24"/>
          <w:szCs w:val="28"/>
        </w:rPr>
        <w:t>t</w:t>
      </w:r>
      <w:r w:rsidRPr="00CE4E55">
        <w:rPr>
          <w:sz w:val="24"/>
          <w:szCs w:val="28"/>
          <w:vertAlign w:val="subscript"/>
        </w:rPr>
        <w:t>1</w:t>
      </w:r>
      <w:r w:rsidRPr="00CE4E55">
        <w:rPr>
          <w:sz w:val="20"/>
        </w:rPr>
        <w:t xml:space="preserve">, </w:t>
      </w:r>
      <w:r w:rsidRPr="00CE4E55">
        <w:rPr>
          <w:sz w:val="24"/>
          <w:szCs w:val="28"/>
        </w:rPr>
        <w:t>t</w:t>
      </w:r>
      <w:r w:rsidRPr="00CE4E55">
        <w:rPr>
          <w:sz w:val="24"/>
          <w:szCs w:val="28"/>
          <w:vertAlign w:val="subscript"/>
        </w:rPr>
        <w:t>2</w:t>
      </w:r>
      <w:r w:rsidRPr="007055D9">
        <w:tab/>
        <w:t>Thickness of welded sheet</w:t>
      </w:r>
    </w:p>
    <w:p w14:paraId="0A98863E" w14:textId="77777777" w:rsidR="00FC68DB" w:rsidRPr="007055D9" w:rsidRDefault="00FC68DB" w:rsidP="00BA04B6">
      <w:pPr>
        <w:pStyle w:val="Aufzhlungszeichen"/>
        <w:numPr>
          <w:ilvl w:val="0"/>
          <w:numId w:val="11"/>
        </w:numPr>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1862AA5A" w14:textId="77777777" w:rsidR="00FC68DB" w:rsidRPr="007055D9" w:rsidRDefault="00FC68DB" w:rsidP="00BA04B6">
      <w:pPr>
        <w:pStyle w:val="Aufzhlungszeichen"/>
        <w:numPr>
          <w:ilvl w:val="0"/>
          <w:numId w:val="11"/>
        </w:numPr>
      </w:pPr>
      <w:r>
        <w:rPr>
          <w:noProof/>
          <w:lang w:eastAsia="en-US"/>
        </w:rPr>
        <mc:AlternateContent>
          <mc:Choice Requires="wps">
            <w:drawing>
              <wp:anchor distT="0" distB="0" distL="114300" distR="114300" simplePos="0" relativeHeight="251771904" behindDoc="0" locked="0" layoutInCell="1" allowOverlap="1" wp14:anchorId="331C22C3" wp14:editId="596E6DE0">
                <wp:simplePos x="0" y="0"/>
                <wp:positionH relativeFrom="column">
                  <wp:posOffset>3155315</wp:posOffset>
                </wp:positionH>
                <wp:positionV relativeFrom="paragraph">
                  <wp:posOffset>268811</wp:posOffset>
                </wp:positionV>
                <wp:extent cx="2668270" cy="635"/>
                <wp:effectExtent l="0" t="0" r="17780" b="16510"/>
                <wp:wrapNone/>
                <wp:docPr id="1038" name="Text Box 1038"/>
                <wp:cNvGraphicFramePr/>
                <a:graphic xmlns:a="http://schemas.openxmlformats.org/drawingml/2006/main">
                  <a:graphicData uri="http://schemas.microsoft.com/office/word/2010/wordprocessingShape">
                    <wps:wsp>
                      <wps:cNvSpPr txBox="1"/>
                      <wps:spPr>
                        <a:xfrm>
                          <a:off x="0" y="0"/>
                          <a:ext cx="2668270" cy="635"/>
                        </a:xfrm>
                        <a:prstGeom prst="rect">
                          <a:avLst/>
                        </a:prstGeom>
                        <a:noFill/>
                        <a:ln>
                          <a:noFill/>
                        </a:ln>
                        <a:effectLst/>
                      </wps:spPr>
                      <wps:txbx>
                        <w:txbxContent>
                          <w:p w14:paraId="5F6DDD86" w14:textId="77777777" w:rsidR="00F7079F" w:rsidRPr="003670AB" w:rsidRDefault="00F7079F" w:rsidP="00FC68DB">
                            <w:pPr>
                              <w:pStyle w:val="Beschriftung"/>
                              <w:rPr>
                                <w:b/>
                                <w:bCs/>
                                <w:noProof/>
                                <w:sz w:val="26"/>
                                <w:szCs w:val="28"/>
                              </w:rPr>
                            </w:pPr>
                            <w:bookmarkStart w:id="2184" w:name="_Ref7932243"/>
                            <w:bookmarkStart w:id="2185" w:name="_Toc3557143"/>
                            <w:bookmarkStart w:id="2186" w:name="_Ref7932230"/>
                            <w:bookmarkStart w:id="2187" w:name="_Toc34747396"/>
                            <w:bookmarkStart w:id="2188" w:name="_Toc76030594"/>
                            <w:bookmarkStart w:id="2189" w:name="_Toc86863550"/>
                            <w:bookmarkStart w:id="2190" w:name="_Toc86863639"/>
                            <w:r>
                              <w:t xml:space="preserve">Figure </w:t>
                            </w:r>
                            <w:r>
                              <w:fldChar w:fldCharType="begin"/>
                            </w:r>
                            <w:r>
                              <w:instrText xml:space="preserve"> SEQ Figure \* ARABIC </w:instrText>
                            </w:r>
                            <w:r>
                              <w:fldChar w:fldCharType="separate"/>
                            </w:r>
                            <w:r>
                              <w:rPr>
                                <w:noProof/>
                              </w:rPr>
                              <w:t>73</w:t>
                            </w:r>
                            <w:r>
                              <w:fldChar w:fldCharType="end"/>
                            </w:r>
                            <w:bookmarkEnd w:id="2184"/>
                            <w:r>
                              <w:t>: K-Joint Sheet Layout</w:t>
                            </w:r>
                            <w:bookmarkEnd w:id="2185"/>
                            <w:bookmarkEnd w:id="2186"/>
                            <w:bookmarkEnd w:id="2187"/>
                            <w:bookmarkEnd w:id="2188"/>
                            <w:bookmarkEnd w:id="2189"/>
                            <w:bookmarkEnd w:id="21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1C22C3" id="Text Box 1038" o:spid="_x0000_s1047" type="#_x0000_t202" style="position:absolute;left:0;text-align:left;margin-left:248.45pt;margin-top:21.15pt;width:210.1pt;height:.05pt;z-index:251771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" filled="f" stroked="f">
                <v:textbox style="mso-fit-shape-to-text:t" inset="0,0,0,0">
                  <w:txbxContent>
                    <w:p w14:paraId="5F6DDD86" w14:textId="77777777" w:rsidR="00F7079F" w:rsidRPr="003670AB" w:rsidRDefault="00F7079F" w:rsidP="00FC68DB">
                      <w:pPr>
                        <w:pStyle w:val="Beschriftung"/>
                        <w:rPr>
                          <w:b/>
                          <w:bCs/>
                          <w:noProof/>
                          <w:sz w:val="26"/>
                          <w:szCs w:val="28"/>
                        </w:rPr>
                      </w:pPr>
                      <w:bookmarkStart w:id="2191" w:name="_Ref7932243"/>
                      <w:bookmarkStart w:id="2192" w:name="_Toc3557143"/>
                      <w:bookmarkStart w:id="2193" w:name="_Ref7932230"/>
                      <w:bookmarkStart w:id="2194" w:name="_Toc34747396"/>
                      <w:bookmarkStart w:id="2195" w:name="_Toc76030594"/>
                      <w:bookmarkStart w:id="2196" w:name="_Toc86863550"/>
                      <w:bookmarkStart w:id="2197" w:name="_Toc86863639"/>
                      <w:r>
                        <w:t xml:space="preserve">Figure </w:t>
                      </w:r>
                      <w:r>
                        <w:fldChar w:fldCharType="begin"/>
                      </w:r>
                      <w:r>
                        <w:instrText xml:space="preserve"> SEQ Figure \* ARABIC </w:instrText>
                      </w:r>
                      <w:r>
                        <w:fldChar w:fldCharType="separate"/>
                      </w:r>
                      <w:r>
                        <w:rPr>
                          <w:noProof/>
                        </w:rPr>
                        <w:t>73</w:t>
                      </w:r>
                      <w:r>
                        <w:fldChar w:fldCharType="end"/>
                      </w:r>
                      <w:bookmarkEnd w:id="2191"/>
                      <w:r>
                        <w:t>: K-Joint Sheet Layout</w:t>
                      </w:r>
                      <w:bookmarkEnd w:id="2192"/>
                      <w:bookmarkEnd w:id="2193"/>
                      <w:bookmarkEnd w:id="2194"/>
                      <w:bookmarkEnd w:id="2195"/>
                      <w:bookmarkEnd w:id="2196"/>
                      <w:bookmarkEnd w:id="2197"/>
                    </w:p>
                  </w:txbxContent>
                </v:textbox>
              </v:shape>
            </w:pict>
          </mc:Fallback>
        </mc:AlternateContent>
      </w:r>
      <w:r w:rsidRPr="00CE4E55">
        <w:rPr>
          <w:sz w:val="24"/>
          <w:szCs w:val="28"/>
        </w:rPr>
        <w:t>c</w:t>
      </w:r>
      <w:r w:rsidRPr="00CE4E55">
        <w:rPr>
          <w:sz w:val="24"/>
          <w:szCs w:val="28"/>
          <w:vertAlign w:val="subscript"/>
        </w:rPr>
        <w:t>1</w:t>
      </w:r>
      <w:r w:rsidRPr="00CE4E55">
        <w:rPr>
          <w:sz w:val="20"/>
        </w:rPr>
        <w:t xml:space="preserve">, </w:t>
      </w:r>
      <w:r w:rsidRPr="00CE4E55">
        <w:rPr>
          <w:sz w:val="24"/>
          <w:szCs w:val="28"/>
        </w:rPr>
        <w:t>c</w:t>
      </w:r>
      <w:r w:rsidRPr="00CE4E55">
        <w:rPr>
          <w:sz w:val="24"/>
          <w:szCs w:val="28"/>
          <w:vertAlign w:val="subscript"/>
        </w:rPr>
        <w:t>2</w:t>
      </w:r>
      <w:r w:rsidRPr="007055D9">
        <w:tab/>
        <w:t>Gap between base and welded sheet</w:t>
      </w:r>
    </w:p>
    <w:p w14:paraId="1C2E1085" w14:textId="77777777" w:rsidR="00FC68DB" w:rsidRPr="007055D9" w:rsidRDefault="00FC68DB" w:rsidP="00B202D2">
      <w:pPr>
        <w:pStyle w:val="berschrift4"/>
      </w:pPr>
      <w:bookmarkStart w:id="2198" w:name="_Toc3557051"/>
      <w:bookmarkStart w:id="2199" w:name="_Toc34747301"/>
      <w:bookmarkStart w:id="2200" w:name="_Toc77102120"/>
      <w:r w:rsidRPr="007055D9">
        <w:lastRenderedPageBreak/>
        <w:t>Weld Parameters</w:t>
      </w:r>
      <w:bookmarkEnd w:id="2198"/>
      <w:bookmarkEnd w:id="2199"/>
      <w:bookmarkEnd w:id="2200"/>
    </w:p>
    <w:p w14:paraId="2E3C7F48" w14:textId="77777777" w:rsidR="00FC68DB" w:rsidRPr="007055D9" w:rsidRDefault="00FC68DB" w:rsidP="00B202D2">
      <w:pPr>
        <w:keepNext/>
      </w:pPr>
      <w:r>
        <w:rPr>
          <w:noProof/>
          <w:lang w:val="en-US"/>
        </w:rPr>
        <w:drawing>
          <wp:anchor distT="0" distB="0" distL="114300" distR="114300" simplePos="0" relativeHeight="251621376" behindDoc="0" locked="0" layoutInCell="1" allowOverlap="1" wp14:anchorId="7C7A1ECF" wp14:editId="73FCF5BD">
            <wp:simplePos x="0" y="0"/>
            <wp:positionH relativeFrom="column">
              <wp:posOffset>3181985</wp:posOffset>
            </wp:positionH>
            <wp:positionV relativeFrom="paragraph">
              <wp:posOffset>220551</wp:posOffset>
            </wp:positionV>
            <wp:extent cx="2549525" cy="1020445"/>
            <wp:effectExtent l="0" t="0" r="3175" b="8255"/>
            <wp:wrapNone/>
            <wp:docPr id="156" name="Bild 191"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1" descr="KJoint_v2"/>
                    <pic:cNvPicPr>
                      <a:picLocks noChangeAspect="1" noChangeArrowheads="1"/>
                    </pic:cNvPicPr>
                  </pic:nvPicPr>
                  <pic:blipFill>
                    <a:blip r:embed="rId214">
                      <a:extLst>
                        <a:ext uri="{28A0092B-C50C-407E-A947-70E740481C1C}">
                          <a14:useLocalDpi xmlns:a14="http://schemas.microsoft.com/office/drawing/2010/main" val="0"/>
                        </a:ext>
                      </a:extLst>
                    </a:blip>
                    <a:srcRect t="26434"/>
                    <a:stretch>
                      <a:fillRect/>
                    </a:stretch>
                  </pic:blipFill>
                  <pic:spPr bwMode="auto">
                    <a:xfrm>
                      <a:off x="0" y="0"/>
                      <a:ext cx="2549525" cy="102044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779072" behindDoc="0" locked="0" layoutInCell="1" allowOverlap="1" wp14:anchorId="4A6C4E51" wp14:editId="3805609A">
                <wp:simplePos x="0" y="0"/>
                <wp:positionH relativeFrom="column">
                  <wp:posOffset>3181985</wp:posOffset>
                </wp:positionH>
                <wp:positionV relativeFrom="paragraph">
                  <wp:posOffset>1277620</wp:posOffset>
                </wp:positionV>
                <wp:extent cx="2549525" cy="635"/>
                <wp:effectExtent l="0" t="0" r="0" b="0"/>
                <wp:wrapNone/>
                <wp:docPr id="1039" name="Text Box 1039"/>
                <wp:cNvGraphicFramePr/>
                <a:graphic xmlns:a="http://schemas.openxmlformats.org/drawingml/2006/main">
                  <a:graphicData uri="http://schemas.microsoft.com/office/word/2010/wordprocessingShape">
                    <wps:wsp>
                      <wps:cNvSpPr txBox="1"/>
                      <wps:spPr>
                        <a:xfrm>
                          <a:off x="0" y="0"/>
                          <a:ext cx="2549525" cy="635"/>
                        </a:xfrm>
                        <a:prstGeom prst="rect">
                          <a:avLst/>
                        </a:prstGeom>
                        <a:solidFill>
                          <a:prstClr val="white"/>
                        </a:solidFill>
                        <a:ln>
                          <a:noFill/>
                        </a:ln>
                        <a:effectLst/>
                      </wps:spPr>
                      <wps:txbx>
                        <w:txbxContent>
                          <w:p w14:paraId="476EE8A0" w14:textId="77777777" w:rsidR="00F7079F" w:rsidRPr="00C21C59" w:rsidRDefault="00F7079F" w:rsidP="00FC68DB">
                            <w:pPr>
                              <w:pStyle w:val="Beschriftung"/>
                              <w:rPr>
                                <w:noProof/>
                                <w:szCs w:val="24"/>
                              </w:rPr>
                            </w:pPr>
                            <w:bookmarkStart w:id="2201" w:name="_Toc3557144"/>
                            <w:bookmarkStart w:id="2202" w:name="_Toc34747397"/>
                            <w:bookmarkStart w:id="2203" w:name="_Toc76030595"/>
                            <w:bookmarkStart w:id="2204" w:name="_Toc86863551"/>
                            <w:bookmarkStart w:id="2205" w:name="_Toc86863640"/>
                            <w:r>
                              <w:t xml:space="preserve">Figure </w:t>
                            </w:r>
                            <w:r>
                              <w:fldChar w:fldCharType="begin"/>
                            </w:r>
                            <w:r>
                              <w:instrText xml:space="preserve"> SEQ Figure \* ARABIC </w:instrText>
                            </w:r>
                            <w:r>
                              <w:fldChar w:fldCharType="separate"/>
                            </w:r>
                            <w:r>
                              <w:rPr>
                                <w:noProof/>
                              </w:rPr>
                              <w:t>74</w:t>
                            </w:r>
                            <w:r>
                              <w:fldChar w:fldCharType="end"/>
                            </w:r>
                            <w:r>
                              <w:t>: Parameters of K-Joint Weld</w:t>
                            </w:r>
                            <w:bookmarkEnd w:id="2201"/>
                            <w:bookmarkEnd w:id="2202"/>
                            <w:bookmarkEnd w:id="2203"/>
                            <w:bookmarkEnd w:id="2204"/>
                            <w:bookmarkEnd w:id="22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6C4E51" id="Text Box 1039" o:spid="_x0000_s1048" type="#_x0000_t202" style="position:absolute;left:0;text-align:left;margin-left:250.55pt;margin-top:100.6pt;width:200.75pt;height:.05pt;z-index:251779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" stroked="f">
                <v:textbox style="mso-fit-shape-to-text:t" inset="0,0,0,0">
                  <w:txbxContent>
                    <w:p w14:paraId="476EE8A0" w14:textId="77777777" w:rsidR="00F7079F" w:rsidRPr="00C21C59" w:rsidRDefault="00F7079F" w:rsidP="00FC68DB">
                      <w:pPr>
                        <w:pStyle w:val="Beschriftung"/>
                        <w:rPr>
                          <w:noProof/>
                          <w:szCs w:val="24"/>
                        </w:rPr>
                      </w:pPr>
                      <w:bookmarkStart w:id="2206" w:name="_Toc3557144"/>
                      <w:bookmarkStart w:id="2207" w:name="_Toc34747397"/>
                      <w:bookmarkStart w:id="2208" w:name="_Toc76030595"/>
                      <w:bookmarkStart w:id="2209" w:name="_Toc86863551"/>
                      <w:bookmarkStart w:id="2210" w:name="_Toc86863640"/>
                      <w:r>
                        <w:t xml:space="preserve">Figure </w:t>
                      </w:r>
                      <w:r>
                        <w:fldChar w:fldCharType="begin"/>
                      </w:r>
                      <w:r>
                        <w:instrText xml:space="preserve"> SEQ Figure \* ARABIC </w:instrText>
                      </w:r>
                      <w:r>
                        <w:fldChar w:fldCharType="separate"/>
                      </w:r>
                      <w:r>
                        <w:rPr>
                          <w:noProof/>
                        </w:rPr>
                        <w:t>74</w:t>
                      </w:r>
                      <w:r>
                        <w:fldChar w:fldCharType="end"/>
                      </w:r>
                      <w:r>
                        <w:t>: Parameters of K-Joint Weld</w:t>
                      </w:r>
                      <w:bookmarkEnd w:id="2206"/>
                      <w:bookmarkEnd w:id="2207"/>
                      <w:bookmarkEnd w:id="2208"/>
                      <w:bookmarkEnd w:id="2209"/>
                      <w:bookmarkEnd w:id="2210"/>
                    </w:p>
                  </w:txbxContent>
                </v:textbox>
              </v:shape>
            </w:pict>
          </mc:Fallback>
        </mc:AlternateContent>
      </w:r>
      <w:r w:rsidRPr="007055D9">
        <w:t xml:space="preserve">The parameters of the welds are the same for </w:t>
      </w:r>
      <w:proofErr w:type="gramStart"/>
      <w:r w:rsidRPr="007055D9">
        <w:t>all of</w:t>
      </w:r>
      <w:proofErr w:type="gramEnd"/>
      <w:r w:rsidRPr="007055D9">
        <w:t xml:space="preserve"> the three potential welds on the connection:</w:t>
      </w:r>
    </w:p>
    <w:p w14:paraId="61EBB323" w14:textId="77777777" w:rsidR="00FC68DB" w:rsidRPr="007055D9" w:rsidRDefault="00FC68DB" w:rsidP="00BA04B6">
      <w:pPr>
        <w:pStyle w:val="Aufzhlungszeichen"/>
        <w:keepNext/>
        <w:numPr>
          <w:ilvl w:val="0"/>
          <w:numId w:val="11"/>
        </w:numPr>
      </w:pPr>
      <w:r w:rsidRPr="0004217B">
        <w:rPr>
          <w:sz w:val="24"/>
          <w:szCs w:val="28"/>
        </w:rPr>
        <w:t>a</w:t>
      </w:r>
      <w:r w:rsidRPr="0004217B">
        <w:rPr>
          <w:sz w:val="24"/>
          <w:szCs w:val="28"/>
          <w:vertAlign w:val="subscript"/>
        </w:rPr>
        <w:t>i</w:t>
      </w:r>
      <w:r w:rsidRPr="007055D9">
        <w:tab/>
      </w:r>
      <w:r w:rsidRPr="007055D9">
        <w:tab/>
        <w:t>Thickness of the weld (a-</w:t>
      </w:r>
      <w:r>
        <w:t>value, throat</w:t>
      </w:r>
      <w:r w:rsidRPr="007055D9">
        <w:t>)</w:t>
      </w:r>
    </w:p>
    <w:p w14:paraId="2A443895" w14:textId="77777777" w:rsidR="00FC68DB" w:rsidRPr="007055D9" w:rsidRDefault="00FC68DB" w:rsidP="00BA04B6">
      <w:pPr>
        <w:pStyle w:val="Aufzhlungszeichen"/>
        <w:keepNext/>
        <w:numPr>
          <w:ilvl w:val="0"/>
          <w:numId w:val="11"/>
        </w:numPr>
      </w:pPr>
      <w:r w:rsidRPr="0004217B">
        <w:rPr>
          <w:sz w:val="24"/>
          <w:szCs w:val="28"/>
        </w:rPr>
        <w:t>d</w:t>
      </w:r>
      <w:r w:rsidRPr="0004217B">
        <w:rPr>
          <w:sz w:val="24"/>
          <w:szCs w:val="28"/>
          <w:vertAlign w:val="subscript"/>
        </w:rPr>
        <w:t>i</w:t>
      </w:r>
      <w:r w:rsidRPr="0004217B">
        <w:rPr>
          <w:sz w:val="20"/>
        </w:rPr>
        <w:tab/>
      </w:r>
      <w:r w:rsidRPr="007055D9">
        <w:tab/>
        <w:t>Depth of the penetration</w:t>
      </w:r>
    </w:p>
    <w:p w14:paraId="163B7111" w14:textId="77777777" w:rsidR="00FC68DB" w:rsidRPr="007055D9" w:rsidRDefault="00FC68DB" w:rsidP="00BA04B6">
      <w:pPr>
        <w:pStyle w:val="Aufzhlungszeichen"/>
        <w:keepNext/>
        <w:numPr>
          <w:ilvl w:val="0"/>
          <w:numId w:val="11"/>
        </w:numPr>
      </w:pPr>
      <w:r w:rsidRPr="007055D9">
        <w:rPr>
          <w:rFonts w:ascii="Arial" w:hAnsi="Arial" w:cs="Arial"/>
        </w:rPr>
        <w:t>β</w:t>
      </w:r>
      <w:proofErr w:type="spellStart"/>
      <w:r w:rsidRPr="007055D9">
        <w:rPr>
          <w:sz w:val="28"/>
          <w:szCs w:val="28"/>
          <w:vertAlign w:val="subscript"/>
        </w:rPr>
        <w:t>i</w:t>
      </w:r>
      <w:proofErr w:type="spellEnd"/>
      <w:r w:rsidRPr="007055D9">
        <w:tab/>
      </w:r>
      <w:r w:rsidRPr="007055D9">
        <w:tab/>
        <w:t>Weld angle</w:t>
      </w:r>
    </w:p>
    <w:p w14:paraId="016D50DA" w14:textId="77777777" w:rsidR="00FC68DB" w:rsidRPr="007055D9" w:rsidRDefault="00FC68DB" w:rsidP="00B202D2"/>
    <w:p w14:paraId="59C36D19" w14:textId="77777777" w:rsidR="00FC68DB" w:rsidRDefault="00FC68DB" w:rsidP="00B202D2"/>
    <w:p w14:paraId="393D30E0" w14:textId="77777777" w:rsidR="00FC68DB" w:rsidRPr="007055D9" w:rsidRDefault="00FC68DB" w:rsidP="00B202D2">
      <w:r w:rsidRPr="007055D9">
        <w:t xml:space="preserve">For the penetration the ratio </w:t>
      </w:r>
      <w:proofErr w:type="spellStart"/>
      <w:r w:rsidRPr="007055D9">
        <w:rPr>
          <w:rStyle w:val="TextZchn"/>
          <w:rFonts w:eastAsia="Calibri"/>
        </w:rPr>
        <w:t>η</w:t>
      </w:r>
      <w:r w:rsidRPr="007055D9">
        <w:rPr>
          <w:rStyle w:val="TextZchn"/>
          <w:rFonts w:eastAsia="Calibri"/>
          <w:vertAlign w:val="subscript"/>
        </w:rPr>
        <w:t>i</w:t>
      </w:r>
      <w:proofErr w:type="spellEnd"/>
      <w:r w:rsidRPr="007055D9">
        <w:t xml:space="preserve"> of the penetration depth to the sheet thickness is specified inside the χMCF file.</w:t>
      </w:r>
    </w:p>
    <w:p w14:paraId="7B88C9AD" w14:textId="77777777" w:rsidR="00FC68DB" w:rsidRPr="007055D9" w:rsidRDefault="00FC68DB" w:rsidP="00B202D2">
      <w:r w:rsidRPr="007055D9">
        <w:t xml:space="preserve">This is computed by </w:t>
      </w:r>
      <w:r w:rsidRPr="007055D9">
        <w:rPr>
          <w:position w:val="-32"/>
        </w:rPr>
        <w:object w:dxaOrig="1240" w:dyaOrig="700" w14:anchorId="172D5CBC">
          <v:shape id="_x0000_i1032" type="#_x0000_t75" style="width:61.95pt;height:37.65pt" o:ole="">
            <v:imagedata r:id="rId189" o:title=""/>
          </v:shape>
          <o:OLEObject Type="Embed" ProgID="Equation.3" ShapeID="_x0000_i1032" DrawAspect="Content" ObjectID="_1697481777" r:id="rId215"/>
        </w:object>
      </w:r>
      <w:r w:rsidRPr="007055D9">
        <w:t xml:space="preserve"> where index </w:t>
      </w:r>
      <w:proofErr w:type="spellStart"/>
      <w:r w:rsidRPr="007055D9">
        <w:rPr>
          <w:rStyle w:val="TextZchn"/>
          <w:rFonts w:eastAsia="Calibri"/>
          <w:i/>
        </w:rPr>
        <w:t>i</w:t>
      </w:r>
      <w:proofErr w:type="spellEnd"/>
      <w:r w:rsidRPr="007055D9">
        <w:rPr>
          <w:i/>
        </w:rPr>
        <w:t xml:space="preserve"> </w:t>
      </w:r>
      <w:r w:rsidRPr="007055D9">
        <w:t xml:space="preserve">is specifying the weld index and index </w:t>
      </w:r>
      <w:r w:rsidRPr="007055D9">
        <w:rPr>
          <w:rStyle w:val="TextZchn"/>
          <w:rFonts w:eastAsia="Calibri"/>
          <w:i/>
        </w:rPr>
        <w:t xml:space="preserve">j </w:t>
      </w:r>
      <w:r w:rsidRPr="007055D9">
        <w:t>is defined by the sheet index of the welded sheet related to the weld.</w:t>
      </w:r>
    </w:p>
    <w:p w14:paraId="49ADFCEA" w14:textId="77777777" w:rsidR="00FC68DB" w:rsidRPr="007055D9" w:rsidRDefault="00FC68DB" w:rsidP="00B202D2">
      <w:r w:rsidRPr="007055D9">
        <w:t xml:space="preserve">The following parameters can be specified for the </w:t>
      </w:r>
      <w:r>
        <w:t>K-J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7"/>
        <w:gridCol w:w="1401"/>
        <w:gridCol w:w="1474"/>
        <w:gridCol w:w="1474"/>
        <w:gridCol w:w="1474"/>
      </w:tblGrid>
      <w:tr w:rsidR="00FC68DB" w:rsidRPr="007055D9" w14:paraId="3247FD53" w14:textId="77777777" w:rsidTr="00FC68DB">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2CC7BA5" w14:textId="77777777" w:rsidR="00FC68DB" w:rsidRPr="007055D9" w:rsidRDefault="00FC68DB" w:rsidP="00B202D2">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B02C3A" w14:textId="77777777" w:rsidR="00FC68DB" w:rsidRPr="007055D9" w:rsidRDefault="00FC68DB" w:rsidP="00B202D2">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69D8B42" w14:textId="77777777" w:rsidR="00FC68DB" w:rsidRPr="007055D9" w:rsidRDefault="00FC68DB" w:rsidP="00B202D2">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F422D2" w14:textId="77777777" w:rsidR="00FC68DB" w:rsidRPr="007055D9" w:rsidRDefault="00FC68DB" w:rsidP="00B202D2">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E87C7A" w14:textId="77777777" w:rsidR="00FC68DB" w:rsidRPr="007055D9" w:rsidRDefault="00FC68DB" w:rsidP="00B202D2">
            <w:pPr>
              <w:keepNext/>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5FC11EA" w14:textId="77777777" w:rsidR="00FC68DB" w:rsidRPr="007055D9" w:rsidRDefault="00FC68DB" w:rsidP="00B202D2">
            <w:pPr>
              <w:keepNext/>
              <w:rPr>
                <w:b/>
                <w:i/>
              </w:rPr>
            </w:pPr>
            <w:r w:rsidRPr="007055D9">
              <w:rPr>
                <w:b/>
                <w:i/>
              </w:rPr>
              <w:t>Default Value</w:t>
            </w:r>
          </w:p>
        </w:tc>
      </w:tr>
      <w:tr w:rsidR="00FC68DB" w:rsidRPr="007055D9" w14:paraId="1B08FA6E" w14:textId="77777777" w:rsidTr="00FC68DB">
        <w:trPr>
          <w:jc w:val="center"/>
        </w:trPr>
        <w:tc>
          <w:tcPr>
            <w:tcW w:w="1191" w:type="dxa"/>
            <w:shd w:val="clear" w:color="auto" w:fill="auto"/>
            <w:vAlign w:val="bottom"/>
          </w:tcPr>
          <w:p w14:paraId="0ECE1F4A" w14:textId="77777777" w:rsidR="00FC68DB" w:rsidRPr="003A532B" w:rsidRDefault="00FC68DB" w:rsidP="00B202D2">
            <w:pPr>
              <w:rPr>
                <w:sz w:val="20"/>
                <w:szCs w:val="20"/>
              </w:rPr>
            </w:pPr>
            <w:r>
              <w:rPr>
                <w:sz w:val="20"/>
                <w:szCs w:val="20"/>
              </w:rPr>
              <w:t>a</w:t>
            </w:r>
          </w:p>
        </w:tc>
        <w:tc>
          <w:tcPr>
            <w:tcW w:w="1517" w:type="dxa"/>
            <w:shd w:val="clear" w:color="auto" w:fill="auto"/>
            <w:vAlign w:val="bottom"/>
          </w:tcPr>
          <w:p w14:paraId="14930DF6" w14:textId="77777777" w:rsidR="00FC68DB" w:rsidRPr="003A532B" w:rsidRDefault="00FC68DB" w:rsidP="00B202D2">
            <w:pPr>
              <w:rPr>
                <w:sz w:val="20"/>
                <w:szCs w:val="20"/>
              </w:rPr>
            </w:pPr>
            <w:r>
              <w:rPr>
                <w:sz w:val="20"/>
                <w:szCs w:val="20"/>
              </w:rPr>
              <w:t>t</w:t>
            </w:r>
            <w:r w:rsidRPr="003A532B">
              <w:rPr>
                <w:sz w:val="20"/>
                <w:szCs w:val="20"/>
              </w:rPr>
              <w:t>hickness</w:t>
            </w:r>
          </w:p>
        </w:tc>
        <w:tc>
          <w:tcPr>
            <w:tcW w:w="1401" w:type="dxa"/>
            <w:shd w:val="clear" w:color="auto" w:fill="auto"/>
            <w:vAlign w:val="bottom"/>
          </w:tcPr>
          <w:p w14:paraId="688B530F" w14:textId="77777777" w:rsidR="00FC68DB" w:rsidRPr="003A532B" w:rsidRDefault="00FC68DB" w:rsidP="00B202D2">
            <w:pPr>
              <w:rPr>
                <w:sz w:val="20"/>
                <w:szCs w:val="20"/>
              </w:rPr>
            </w:pPr>
            <w:r w:rsidRPr="003A532B">
              <w:rPr>
                <w:sz w:val="20"/>
                <w:szCs w:val="20"/>
              </w:rPr>
              <w:t>1 – 3</w:t>
            </w:r>
          </w:p>
        </w:tc>
        <w:tc>
          <w:tcPr>
            <w:tcW w:w="1474" w:type="dxa"/>
            <w:shd w:val="clear" w:color="auto" w:fill="auto"/>
            <w:vAlign w:val="bottom"/>
          </w:tcPr>
          <w:p w14:paraId="43FE453C" w14:textId="77777777" w:rsidR="00FC68DB" w:rsidRPr="003A532B" w:rsidRDefault="00FC68DB" w:rsidP="00B202D2">
            <w:pPr>
              <w:rPr>
                <w:sz w:val="20"/>
                <w:szCs w:val="20"/>
              </w:rPr>
            </w:pPr>
            <w:r w:rsidRPr="003A532B">
              <w:rPr>
                <w:sz w:val="20"/>
                <w:szCs w:val="20"/>
              </w:rPr>
              <w:t>≥ 0</w:t>
            </w:r>
          </w:p>
        </w:tc>
        <w:tc>
          <w:tcPr>
            <w:tcW w:w="1474" w:type="dxa"/>
            <w:shd w:val="clear" w:color="auto" w:fill="auto"/>
            <w:vAlign w:val="bottom"/>
          </w:tcPr>
          <w:p w14:paraId="0CB2E006" w14:textId="77777777" w:rsidR="00FC68DB" w:rsidRPr="003A532B" w:rsidRDefault="00FC68DB" w:rsidP="00B202D2">
            <w:pPr>
              <w:rPr>
                <w:sz w:val="20"/>
                <w:szCs w:val="20"/>
              </w:rPr>
            </w:pPr>
            <w:r>
              <w:rPr>
                <w:sz w:val="20"/>
                <w:szCs w:val="20"/>
              </w:rPr>
              <w:t>Optional</w:t>
            </w:r>
          </w:p>
        </w:tc>
        <w:tc>
          <w:tcPr>
            <w:tcW w:w="1474" w:type="dxa"/>
            <w:shd w:val="clear" w:color="auto" w:fill="auto"/>
            <w:vAlign w:val="bottom"/>
          </w:tcPr>
          <w:p w14:paraId="4548F5C2" w14:textId="77777777" w:rsidR="00FC68DB" w:rsidRPr="003A532B" w:rsidRDefault="00FC68DB" w:rsidP="00B202D2">
            <w:pPr>
              <w:rPr>
                <w:sz w:val="20"/>
                <w:szCs w:val="20"/>
              </w:rPr>
            </w:pPr>
            <w:r>
              <w:rPr>
                <w:sz w:val="20"/>
                <w:szCs w:val="20"/>
              </w:rPr>
              <w:t>-</w:t>
            </w:r>
          </w:p>
        </w:tc>
      </w:tr>
      <w:tr w:rsidR="00FC68DB" w:rsidRPr="007055D9" w14:paraId="20ABAD61" w14:textId="77777777" w:rsidTr="00FC68DB">
        <w:trPr>
          <w:jc w:val="center"/>
        </w:trPr>
        <w:tc>
          <w:tcPr>
            <w:tcW w:w="1191" w:type="dxa"/>
            <w:shd w:val="clear" w:color="auto" w:fill="auto"/>
            <w:vAlign w:val="bottom"/>
          </w:tcPr>
          <w:p w14:paraId="427C1777" w14:textId="77777777" w:rsidR="00FC68DB" w:rsidRPr="00EF121E" w:rsidRDefault="00FC68DB" w:rsidP="00B202D2">
            <w:pPr>
              <w:rPr>
                <w:sz w:val="20"/>
                <w:szCs w:val="20"/>
              </w:rPr>
            </w:pPr>
            <w:r w:rsidRPr="00D977AB">
              <w:rPr>
                <w:sz w:val="20"/>
                <w:szCs w:val="20"/>
              </w:rPr>
              <w:t>β</w:t>
            </w:r>
          </w:p>
        </w:tc>
        <w:tc>
          <w:tcPr>
            <w:tcW w:w="1517" w:type="dxa"/>
            <w:shd w:val="clear" w:color="auto" w:fill="auto"/>
            <w:vAlign w:val="bottom"/>
          </w:tcPr>
          <w:p w14:paraId="2D9D1157" w14:textId="77777777" w:rsidR="00FC68DB" w:rsidRPr="003A532B" w:rsidRDefault="00FC68DB" w:rsidP="00B202D2">
            <w:pPr>
              <w:rPr>
                <w:sz w:val="20"/>
                <w:szCs w:val="20"/>
              </w:rPr>
            </w:pPr>
            <w:r>
              <w:rPr>
                <w:sz w:val="20"/>
                <w:szCs w:val="20"/>
              </w:rPr>
              <w:t>a</w:t>
            </w:r>
            <w:r w:rsidRPr="003A532B">
              <w:rPr>
                <w:sz w:val="20"/>
                <w:szCs w:val="20"/>
              </w:rPr>
              <w:t>ngle</w:t>
            </w:r>
          </w:p>
        </w:tc>
        <w:tc>
          <w:tcPr>
            <w:tcW w:w="1401" w:type="dxa"/>
            <w:shd w:val="clear" w:color="auto" w:fill="auto"/>
            <w:vAlign w:val="bottom"/>
          </w:tcPr>
          <w:p w14:paraId="7DAEF9AA" w14:textId="77777777" w:rsidR="00FC68DB" w:rsidRPr="003A532B" w:rsidRDefault="00FC68DB" w:rsidP="00B202D2">
            <w:pPr>
              <w:rPr>
                <w:sz w:val="20"/>
                <w:szCs w:val="20"/>
              </w:rPr>
            </w:pPr>
            <w:r w:rsidRPr="003A532B">
              <w:rPr>
                <w:sz w:val="20"/>
                <w:szCs w:val="20"/>
              </w:rPr>
              <w:t>0 – 2</w:t>
            </w:r>
          </w:p>
        </w:tc>
        <w:tc>
          <w:tcPr>
            <w:tcW w:w="1474" w:type="dxa"/>
            <w:shd w:val="clear" w:color="auto" w:fill="auto"/>
            <w:vAlign w:val="bottom"/>
          </w:tcPr>
          <w:p w14:paraId="3CACDE67" w14:textId="77777777" w:rsidR="00FC68DB" w:rsidRPr="003A532B" w:rsidRDefault="00FC68DB" w:rsidP="00B202D2">
            <w:pPr>
              <w:rPr>
                <w:sz w:val="20"/>
                <w:szCs w:val="20"/>
              </w:rPr>
            </w:pPr>
            <w:r w:rsidRPr="003A532B">
              <w:rPr>
                <w:sz w:val="20"/>
                <w:szCs w:val="20"/>
              </w:rPr>
              <w:t>≥ 0</w:t>
            </w:r>
          </w:p>
        </w:tc>
        <w:tc>
          <w:tcPr>
            <w:tcW w:w="1474" w:type="dxa"/>
            <w:shd w:val="clear" w:color="auto" w:fill="auto"/>
            <w:vAlign w:val="bottom"/>
          </w:tcPr>
          <w:p w14:paraId="4EDCE1C5" w14:textId="77777777" w:rsidR="00FC68DB" w:rsidRPr="003A532B" w:rsidRDefault="00FC68DB" w:rsidP="00B202D2">
            <w:pPr>
              <w:rPr>
                <w:sz w:val="20"/>
                <w:szCs w:val="20"/>
              </w:rPr>
            </w:pPr>
            <w:r w:rsidRPr="00D44D5C">
              <w:rPr>
                <w:sz w:val="20"/>
                <w:szCs w:val="20"/>
              </w:rPr>
              <w:t>O</w:t>
            </w:r>
            <w:r w:rsidRPr="003A532B">
              <w:rPr>
                <w:sz w:val="20"/>
                <w:szCs w:val="20"/>
              </w:rPr>
              <w:t>ptional</w:t>
            </w:r>
          </w:p>
        </w:tc>
        <w:tc>
          <w:tcPr>
            <w:tcW w:w="1474" w:type="dxa"/>
            <w:shd w:val="clear" w:color="auto" w:fill="auto"/>
            <w:vAlign w:val="bottom"/>
          </w:tcPr>
          <w:p w14:paraId="0ACE1FEE" w14:textId="77777777" w:rsidR="00FC68DB" w:rsidRPr="003A532B" w:rsidRDefault="00FC68DB" w:rsidP="00B202D2">
            <w:pPr>
              <w:rPr>
                <w:sz w:val="20"/>
                <w:szCs w:val="20"/>
              </w:rPr>
            </w:pPr>
            <w:r w:rsidRPr="003A532B">
              <w:rPr>
                <w:sz w:val="20"/>
                <w:szCs w:val="20"/>
              </w:rPr>
              <w:t>45 [</w:t>
            </w:r>
            <w:proofErr w:type="spellStart"/>
            <w:r w:rsidRPr="003A532B">
              <w:rPr>
                <w:sz w:val="20"/>
                <w:szCs w:val="20"/>
              </w:rPr>
              <w:t>deg</w:t>
            </w:r>
            <w:proofErr w:type="spellEnd"/>
            <w:r w:rsidRPr="003A532B">
              <w:rPr>
                <w:sz w:val="20"/>
                <w:szCs w:val="20"/>
              </w:rPr>
              <w:t>]</w:t>
            </w:r>
          </w:p>
        </w:tc>
      </w:tr>
      <w:tr w:rsidR="00FC68DB" w:rsidRPr="007055D9" w14:paraId="1CC5B9E7" w14:textId="77777777" w:rsidTr="00FC68DB">
        <w:trPr>
          <w:jc w:val="center"/>
        </w:trPr>
        <w:tc>
          <w:tcPr>
            <w:tcW w:w="1191" w:type="dxa"/>
            <w:shd w:val="clear" w:color="auto" w:fill="auto"/>
            <w:vAlign w:val="bottom"/>
          </w:tcPr>
          <w:p w14:paraId="75271363" w14:textId="77777777" w:rsidR="00FC68DB" w:rsidRPr="003A532B" w:rsidRDefault="00FC68DB" w:rsidP="00B202D2">
            <w:pPr>
              <w:rPr>
                <w:sz w:val="20"/>
                <w:szCs w:val="20"/>
              </w:rPr>
            </w:pPr>
            <w:r w:rsidRPr="003A532B">
              <w:rPr>
                <w:sz w:val="20"/>
                <w:szCs w:val="20"/>
              </w:rPr>
              <w:t>η</w:t>
            </w:r>
            <w:r w:rsidRPr="003A532B" w:rsidDel="00257EF9">
              <w:rPr>
                <w:sz w:val="20"/>
                <w:szCs w:val="20"/>
              </w:rPr>
              <w:t xml:space="preserve"> </w:t>
            </w:r>
          </w:p>
        </w:tc>
        <w:tc>
          <w:tcPr>
            <w:tcW w:w="1517" w:type="dxa"/>
            <w:shd w:val="clear" w:color="auto" w:fill="auto"/>
            <w:vAlign w:val="bottom"/>
          </w:tcPr>
          <w:p w14:paraId="771FC329" w14:textId="77777777" w:rsidR="00FC68DB" w:rsidRPr="003A532B" w:rsidRDefault="00FC68DB" w:rsidP="00B202D2">
            <w:pPr>
              <w:rPr>
                <w:sz w:val="20"/>
                <w:szCs w:val="20"/>
              </w:rPr>
            </w:pPr>
            <w:r>
              <w:rPr>
                <w:sz w:val="20"/>
                <w:szCs w:val="20"/>
              </w:rPr>
              <w:t>penetration</w:t>
            </w:r>
          </w:p>
        </w:tc>
        <w:tc>
          <w:tcPr>
            <w:tcW w:w="1401" w:type="dxa"/>
            <w:shd w:val="clear" w:color="auto" w:fill="auto"/>
            <w:vAlign w:val="bottom"/>
          </w:tcPr>
          <w:p w14:paraId="188EE206" w14:textId="77777777" w:rsidR="00FC68DB" w:rsidRPr="003A532B" w:rsidRDefault="00FC68DB" w:rsidP="00B202D2">
            <w:pPr>
              <w:rPr>
                <w:sz w:val="20"/>
                <w:szCs w:val="20"/>
              </w:rPr>
            </w:pPr>
            <w:r w:rsidRPr="003A532B">
              <w:rPr>
                <w:sz w:val="20"/>
                <w:szCs w:val="20"/>
              </w:rPr>
              <w:t>0 – 3</w:t>
            </w:r>
          </w:p>
        </w:tc>
        <w:tc>
          <w:tcPr>
            <w:tcW w:w="1474" w:type="dxa"/>
            <w:shd w:val="clear" w:color="auto" w:fill="auto"/>
            <w:vAlign w:val="bottom"/>
          </w:tcPr>
          <w:p w14:paraId="3C81C9D6" w14:textId="77777777" w:rsidR="00FC68DB" w:rsidRPr="003A532B" w:rsidRDefault="00FC68DB" w:rsidP="00B202D2">
            <w:pPr>
              <w:rPr>
                <w:sz w:val="20"/>
                <w:szCs w:val="20"/>
              </w:rPr>
            </w:pPr>
            <w:r w:rsidRPr="003A532B">
              <w:rPr>
                <w:sz w:val="20"/>
                <w:szCs w:val="20"/>
              </w:rPr>
              <w:t>0 ≤ η ≤ 1</w:t>
            </w:r>
          </w:p>
        </w:tc>
        <w:tc>
          <w:tcPr>
            <w:tcW w:w="1474" w:type="dxa"/>
            <w:shd w:val="clear" w:color="auto" w:fill="auto"/>
            <w:vAlign w:val="bottom"/>
          </w:tcPr>
          <w:p w14:paraId="5A28DF6C" w14:textId="77777777" w:rsidR="00FC68DB" w:rsidRPr="003A532B" w:rsidRDefault="00FC68DB" w:rsidP="00B202D2">
            <w:pPr>
              <w:rPr>
                <w:sz w:val="20"/>
                <w:szCs w:val="20"/>
              </w:rPr>
            </w:pPr>
            <w:r w:rsidRPr="00D44D5C">
              <w:rPr>
                <w:sz w:val="20"/>
                <w:szCs w:val="20"/>
              </w:rPr>
              <w:t>O</w:t>
            </w:r>
            <w:r w:rsidRPr="003A532B">
              <w:rPr>
                <w:sz w:val="20"/>
                <w:szCs w:val="20"/>
              </w:rPr>
              <w:t>ptional</w:t>
            </w:r>
            <w:r w:rsidRPr="00D44D5C" w:rsidDel="00257EF9">
              <w:rPr>
                <w:sz w:val="20"/>
                <w:szCs w:val="20"/>
              </w:rPr>
              <w:t xml:space="preserve"> </w:t>
            </w:r>
          </w:p>
        </w:tc>
        <w:tc>
          <w:tcPr>
            <w:tcW w:w="1474" w:type="dxa"/>
            <w:shd w:val="clear" w:color="auto" w:fill="auto"/>
            <w:vAlign w:val="bottom"/>
          </w:tcPr>
          <w:p w14:paraId="6D10136A" w14:textId="77777777" w:rsidR="00FC68DB" w:rsidRPr="003A532B" w:rsidRDefault="00FC68DB" w:rsidP="00B202D2">
            <w:pPr>
              <w:keepNext/>
              <w:rPr>
                <w:sz w:val="20"/>
                <w:szCs w:val="20"/>
              </w:rPr>
            </w:pPr>
            <w:r w:rsidRPr="003A532B">
              <w:rPr>
                <w:sz w:val="20"/>
                <w:szCs w:val="20"/>
              </w:rPr>
              <w:t>0</w:t>
            </w:r>
          </w:p>
        </w:tc>
      </w:tr>
    </w:tbl>
    <w:p w14:paraId="68799813" w14:textId="58BC073C" w:rsidR="00FC68DB" w:rsidRPr="007055D9" w:rsidRDefault="00FC68DB" w:rsidP="00B202D2">
      <w:pPr>
        <w:pStyle w:val="Beschriftung"/>
        <w:spacing w:before="120"/>
      </w:pPr>
      <w:bookmarkStart w:id="2211" w:name="_Toc3566515"/>
      <w:bookmarkStart w:id="2212" w:name="_Toc34747517"/>
      <w:bookmarkStart w:id="2213" w:name="_Toc77095976"/>
      <w:r>
        <w:t xml:space="preserve">Table </w:t>
      </w:r>
      <w:r>
        <w:fldChar w:fldCharType="begin"/>
      </w:r>
      <w:r>
        <w:instrText xml:space="preserve"> SEQ Table \* ARABIC </w:instrText>
      </w:r>
      <w:r>
        <w:fldChar w:fldCharType="separate"/>
      </w:r>
      <w:r w:rsidR="008116BB">
        <w:rPr>
          <w:noProof/>
        </w:rPr>
        <w:t>117</w:t>
      </w:r>
      <w:r>
        <w:fldChar w:fldCharType="end"/>
      </w:r>
      <w:r>
        <w:t>: Parameters of K-Joint</w:t>
      </w:r>
      <w:bookmarkEnd w:id="2211"/>
      <w:bookmarkEnd w:id="2212"/>
      <w:bookmarkEnd w:id="2213"/>
    </w:p>
    <w:p w14:paraId="1BCC03D8" w14:textId="77777777" w:rsidR="00FC68DB" w:rsidRPr="007055D9" w:rsidRDefault="00FC68DB" w:rsidP="00B202D2">
      <w:r w:rsidRPr="007055D9">
        <w:t>The penetration of the 3</w:t>
      </w:r>
      <w:r w:rsidRPr="007055D9">
        <w:rPr>
          <w:vertAlign w:val="superscript"/>
        </w:rPr>
        <w:t>rd</w:t>
      </w:r>
      <w:r w:rsidRPr="007055D9">
        <w:t xml:space="preserve"> weld connection (d</w:t>
      </w:r>
      <w:r w:rsidRPr="007055D9">
        <w:rPr>
          <w:vertAlign w:val="subscript"/>
        </w:rPr>
        <w:t>3</w:t>
      </w:r>
      <w:r w:rsidRPr="007055D9">
        <w:t>) is assumed to be equal on both welded sheet</w:t>
      </w:r>
      <w:r>
        <w:t>s</w:t>
      </w:r>
      <w:r w:rsidRPr="007055D9">
        <w:t>. There is only one value to be specified.</w:t>
      </w:r>
    </w:p>
    <w:p w14:paraId="7CBC415E" w14:textId="77777777" w:rsidR="00FC68DB" w:rsidRPr="007055D9" w:rsidRDefault="00FC68DB" w:rsidP="00B202D2">
      <w:pPr>
        <w:pStyle w:val="berschrift4"/>
      </w:pPr>
      <w:bookmarkStart w:id="2214" w:name="_Toc338939226"/>
      <w:bookmarkStart w:id="2215" w:name="_Toc3557052"/>
      <w:bookmarkStart w:id="2216" w:name="_Toc34747302"/>
      <w:bookmarkStart w:id="2217" w:name="_Toc77102121"/>
      <w:r w:rsidRPr="007055D9">
        <w:t>Attributes</w:t>
      </w:r>
      <w:bookmarkEnd w:id="2214"/>
      <w:bookmarkEnd w:id="2215"/>
      <w:bookmarkEnd w:id="2216"/>
      <w:bookmarkEnd w:id="2217"/>
    </w:p>
    <w:p w14:paraId="5D24B36D" w14:textId="77777777" w:rsidR="00FC68DB" w:rsidRPr="007055D9" w:rsidRDefault="00FC68DB" w:rsidP="00B202D2">
      <w:pPr>
        <w:pStyle w:val="berschrift5"/>
      </w:pPr>
      <w:bookmarkStart w:id="2218" w:name="_Toc338939228"/>
      <w:r w:rsidRPr="007055D9">
        <w:t xml:space="preserve">Attribute </w:t>
      </w:r>
      <w:r>
        <w:t>"</w:t>
      </w:r>
      <w:r w:rsidRPr="007055D9">
        <w:t>base</w:t>
      </w:r>
      <w:bookmarkEnd w:id="2218"/>
      <w:r>
        <w:t>"</w:t>
      </w:r>
    </w:p>
    <w:p w14:paraId="6404353C"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107B3A6F" w14:textId="77777777" w:rsidR="00FC68DB" w:rsidRPr="007055D9" w:rsidRDefault="00FC68DB" w:rsidP="00B202D2">
      <w:pPr>
        <w:pStyle w:val="berschrift5"/>
      </w:pPr>
      <w:bookmarkStart w:id="2219" w:name="_Toc338939229"/>
      <w:r w:rsidRPr="007055D9">
        <w:t xml:space="preserve">Attribute </w:t>
      </w:r>
      <w:r>
        <w:t>"</w:t>
      </w:r>
      <w:r w:rsidRPr="007055D9">
        <w:t>technology</w:t>
      </w:r>
      <w:bookmarkEnd w:id="2219"/>
      <w:r>
        <w:t>"</w:t>
      </w:r>
    </w:p>
    <w:p w14:paraId="627D5C8F"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7E54C88A" w14:textId="77777777" w:rsidR="00FC68DB" w:rsidRPr="007055D9" w:rsidRDefault="00FC68DB" w:rsidP="00BA04B6">
      <w:pPr>
        <w:pStyle w:val="Aufzhlungszeichen"/>
        <w:numPr>
          <w:ilvl w:val="0"/>
          <w:numId w:val="11"/>
        </w:numPr>
        <w:rPr>
          <w:rStyle w:val="XMLElement"/>
        </w:rPr>
      </w:pPr>
      <w:r>
        <w:rPr>
          <w:rStyle w:val="XMLElement"/>
        </w:rPr>
        <w:t>r</w:t>
      </w:r>
      <w:r w:rsidRPr="007055D9">
        <w:rPr>
          <w:rStyle w:val="XMLElement"/>
        </w:rPr>
        <w:t>esistance</w:t>
      </w:r>
    </w:p>
    <w:p w14:paraId="159E5A3C" w14:textId="77777777" w:rsidR="00FC68DB" w:rsidRPr="007055D9" w:rsidRDefault="00FC68DB" w:rsidP="00BA04B6">
      <w:pPr>
        <w:pStyle w:val="Aufzhlungszeichen"/>
        <w:numPr>
          <w:ilvl w:val="0"/>
          <w:numId w:val="11"/>
        </w:numPr>
        <w:rPr>
          <w:rStyle w:val="XMLElement"/>
        </w:rPr>
      </w:pPr>
      <w:r>
        <w:rPr>
          <w:rStyle w:val="XMLElement"/>
        </w:rPr>
        <w:t>a</w:t>
      </w:r>
      <w:r w:rsidRPr="007055D9">
        <w:rPr>
          <w:rStyle w:val="XMLElement"/>
        </w:rPr>
        <w:t>rc</w:t>
      </w:r>
    </w:p>
    <w:p w14:paraId="76F86C43" w14:textId="77777777" w:rsidR="00FC68DB" w:rsidRPr="00604BF1" w:rsidRDefault="00FC68DB" w:rsidP="00BA04B6">
      <w:pPr>
        <w:pStyle w:val="Aufzhlungszeichen"/>
        <w:numPr>
          <w:ilvl w:val="0"/>
          <w:numId w:val="11"/>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335E3695" w14:textId="77777777" w:rsidR="00FC68DB" w:rsidRDefault="00FC68DB" w:rsidP="00BA04B6">
      <w:pPr>
        <w:pStyle w:val="Aufzhlungszeichen"/>
        <w:numPr>
          <w:ilvl w:val="0"/>
          <w:numId w:val="11"/>
        </w:numPr>
        <w:rPr>
          <w:rStyle w:val="XMLElement"/>
        </w:rPr>
      </w:pPr>
      <w:r>
        <w:rPr>
          <w:rStyle w:val="XMLElement"/>
        </w:rPr>
        <w:t>friction</w:t>
      </w:r>
    </w:p>
    <w:p w14:paraId="4060CFDD" w14:textId="77777777" w:rsidR="00FC68DB" w:rsidRPr="007055D9" w:rsidRDefault="00FC68DB" w:rsidP="00BA04B6">
      <w:pPr>
        <w:pStyle w:val="Aufzhlungszeichen"/>
        <w:numPr>
          <w:ilvl w:val="0"/>
          <w:numId w:val="11"/>
        </w:numPr>
        <w:rPr>
          <w:rStyle w:val="XMLElement"/>
        </w:rPr>
      </w:pPr>
      <w:r>
        <w:rPr>
          <w:rStyle w:val="XMLElement"/>
        </w:rPr>
        <w:t>brazing</w:t>
      </w:r>
    </w:p>
    <w:p w14:paraId="5D13340A" w14:textId="77777777" w:rsidR="00FC68DB" w:rsidRPr="007055D9" w:rsidRDefault="00FC68DB" w:rsidP="00B202D2">
      <w:pPr>
        <w:pStyle w:val="berschrift4"/>
      </w:pPr>
      <w:bookmarkStart w:id="2220" w:name="_Toc338939230"/>
      <w:bookmarkStart w:id="2221" w:name="_Toc3557053"/>
      <w:bookmarkStart w:id="2222" w:name="_Toc34747303"/>
      <w:bookmarkStart w:id="2223" w:name="_Toc77102122"/>
      <w:r w:rsidRPr="007055D9">
        <w:t xml:space="preserve">Element </w:t>
      </w:r>
      <w:r>
        <w:t>"</w:t>
      </w:r>
      <w:proofErr w:type="spellStart"/>
      <w:r w:rsidRPr="007055D9">
        <w:t>weld_position</w:t>
      </w:r>
      <w:bookmarkEnd w:id="2220"/>
      <w:bookmarkEnd w:id="2221"/>
      <w:proofErr w:type="spellEnd"/>
      <w:r>
        <w:t>"</w:t>
      </w:r>
      <w:bookmarkEnd w:id="2222"/>
      <w:bookmarkEnd w:id="2223"/>
    </w:p>
    <w:p w14:paraId="44C04CE8" w14:textId="77777777" w:rsidR="00FC68DB" w:rsidRPr="007055D9" w:rsidRDefault="00FC68DB" w:rsidP="00B202D2">
      <w:r w:rsidRPr="007055D9">
        <w:t xml:space="preserve">For the element </w:t>
      </w:r>
      <w:r>
        <w:rPr>
          <w:rStyle w:val="XMLElement"/>
        </w:rPr>
        <w:t>&lt;</w:t>
      </w:r>
      <w:proofErr w:type="spellStart"/>
      <w:r>
        <w:rPr>
          <w:rStyle w:val="XMLElement"/>
        </w:rPr>
        <w:t>w</w:t>
      </w:r>
      <w:r w:rsidRPr="007055D9">
        <w:rPr>
          <w:rStyle w:val="XMLElement"/>
        </w:rPr>
        <w:t>eld_position</w:t>
      </w:r>
      <w:proofErr w:type="spellEnd"/>
      <w:r>
        <w:rPr>
          <w:rStyle w:val="XMLElement"/>
        </w:rPr>
        <w:t>/&gt;</w:t>
      </w:r>
      <w:r w:rsidRPr="007055D9">
        <w:t xml:space="preserve"> the following attributes can be specified for the </w:t>
      </w:r>
      <w:r>
        <w:t>K</w:t>
      </w:r>
      <w:r w:rsidRPr="007055D9">
        <w:t>-</w:t>
      </w:r>
      <w:r>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330F7B7F"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05341FD"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5175B5B" w14:textId="77777777" w:rsidR="00FC68DB" w:rsidRPr="007055D9" w:rsidRDefault="00FC68DB" w:rsidP="00B202D2">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C1880BB" w14:textId="77777777" w:rsidR="00FC68DB" w:rsidRPr="007055D9" w:rsidRDefault="00FC68DB" w:rsidP="00B202D2">
            <w:pPr>
              <w:keepNext/>
              <w:rPr>
                <w:b/>
                <w:i/>
              </w:rPr>
            </w:pPr>
            <w:r>
              <w:rPr>
                <w:b/>
                <w:i/>
              </w:rPr>
              <w:t>Use</w:t>
            </w:r>
          </w:p>
        </w:tc>
      </w:tr>
      <w:tr w:rsidR="00FC68DB" w:rsidRPr="007055D9" w14:paraId="7FA44FD1" w14:textId="77777777" w:rsidTr="00FC68DB">
        <w:trPr>
          <w:cantSplit/>
          <w:jc w:val="center"/>
        </w:trPr>
        <w:tc>
          <w:tcPr>
            <w:tcW w:w="1871" w:type="dxa"/>
            <w:shd w:val="clear" w:color="auto" w:fill="auto"/>
          </w:tcPr>
          <w:p w14:paraId="740190C0" w14:textId="77777777" w:rsidR="00FC68DB" w:rsidRPr="000A1539" w:rsidRDefault="00FC68DB" w:rsidP="00B202D2">
            <w:pPr>
              <w:rPr>
                <w:rStyle w:val="Kommentarzeichen"/>
                <w:sz w:val="20"/>
                <w:szCs w:val="20"/>
                <w:lang w:eastAsia="x-none"/>
              </w:rPr>
            </w:pPr>
            <w:r>
              <w:rPr>
                <w:sz w:val="20"/>
                <w:szCs w:val="20"/>
              </w:rPr>
              <w:t>b</w:t>
            </w:r>
            <w:r w:rsidRPr="001409DA">
              <w:rPr>
                <w:sz w:val="20"/>
                <w:szCs w:val="20"/>
              </w:rPr>
              <w:t>ase</w:t>
            </w:r>
          </w:p>
        </w:tc>
        <w:tc>
          <w:tcPr>
            <w:tcW w:w="1800" w:type="dxa"/>
            <w:shd w:val="clear" w:color="auto" w:fill="auto"/>
          </w:tcPr>
          <w:p w14:paraId="7B1AF8E0" w14:textId="77777777" w:rsidR="00FC68DB" w:rsidRPr="001409DA" w:rsidRDefault="00FC68DB" w:rsidP="00B202D2">
            <w:pPr>
              <w:rPr>
                <w:sz w:val="20"/>
                <w:szCs w:val="20"/>
              </w:rPr>
            </w:pPr>
            <w:r>
              <w:rPr>
                <w:sz w:val="20"/>
                <w:szCs w:val="20"/>
              </w:rPr>
              <w:t>Integer</w:t>
            </w:r>
          </w:p>
        </w:tc>
        <w:tc>
          <w:tcPr>
            <w:tcW w:w="4680" w:type="dxa"/>
            <w:shd w:val="clear" w:color="auto" w:fill="auto"/>
          </w:tcPr>
          <w:p w14:paraId="54CAB591" w14:textId="77777777" w:rsidR="00FC68DB" w:rsidRPr="001409DA" w:rsidRDefault="00FC68DB" w:rsidP="00B202D2">
            <w:pPr>
              <w:rPr>
                <w:sz w:val="20"/>
                <w:szCs w:val="20"/>
              </w:rPr>
            </w:pPr>
            <w:r w:rsidRPr="000A1539">
              <w:rPr>
                <w:sz w:val="20"/>
                <w:szCs w:val="20"/>
              </w:rPr>
              <w:t>O</w:t>
            </w:r>
            <w:r w:rsidRPr="001409DA">
              <w:rPr>
                <w:sz w:val="20"/>
                <w:szCs w:val="20"/>
              </w:rPr>
              <w:t>ptional</w:t>
            </w:r>
          </w:p>
        </w:tc>
      </w:tr>
      <w:tr w:rsidR="00FC68DB" w:rsidRPr="007055D9" w14:paraId="2B331F34" w14:textId="77777777" w:rsidTr="00FC68DB">
        <w:trPr>
          <w:cantSplit/>
          <w:jc w:val="center"/>
        </w:trPr>
        <w:tc>
          <w:tcPr>
            <w:tcW w:w="1871" w:type="dxa"/>
            <w:shd w:val="clear" w:color="auto" w:fill="auto"/>
          </w:tcPr>
          <w:p w14:paraId="5D970474" w14:textId="77777777" w:rsidR="00FC68DB" w:rsidRPr="000A1539" w:rsidRDefault="00FC68DB" w:rsidP="00B202D2">
            <w:pPr>
              <w:rPr>
                <w:rStyle w:val="Kommentarzeichen"/>
                <w:sz w:val="20"/>
                <w:szCs w:val="20"/>
                <w:lang w:eastAsia="x-none"/>
              </w:rPr>
            </w:pPr>
            <w:r>
              <w:rPr>
                <w:sz w:val="20"/>
                <w:szCs w:val="20"/>
              </w:rPr>
              <w:t>u</w:t>
            </w:r>
          </w:p>
        </w:tc>
        <w:tc>
          <w:tcPr>
            <w:tcW w:w="1800" w:type="dxa"/>
            <w:shd w:val="clear" w:color="auto" w:fill="auto"/>
          </w:tcPr>
          <w:p w14:paraId="0592B5FA"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685BF782" w14:textId="77777777" w:rsidR="00FC68DB" w:rsidRPr="001409DA" w:rsidRDefault="00FC68DB" w:rsidP="00B202D2">
            <w:pPr>
              <w:rPr>
                <w:sz w:val="20"/>
                <w:szCs w:val="20"/>
              </w:rPr>
            </w:pPr>
            <w:r w:rsidRPr="000A1539">
              <w:rPr>
                <w:sz w:val="20"/>
                <w:szCs w:val="20"/>
              </w:rPr>
              <w:t>R</w:t>
            </w:r>
            <w:r w:rsidRPr="001409DA">
              <w:rPr>
                <w:sz w:val="20"/>
                <w:szCs w:val="20"/>
              </w:rPr>
              <w:t>equired</w:t>
            </w:r>
          </w:p>
        </w:tc>
      </w:tr>
      <w:tr w:rsidR="00FC68DB" w:rsidRPr="007055D9" w14:paraId="4E05341D" w14:textId="77777777" w:rsidTr="00FC68DB">
        <w:trPr>
          <w:cantSplit/>
          <w:jc w:val="center"/>
        </w:trPr>
        <w:tc>
          <w:tcPr>
            <w:tcW w:w="1871" w:type="dxa"/>
            <w:shd w:val="clear" w:color="auto" w:fill="auto"/>
          </w:tcPr>
          <w:p w14:paraId="6340D3B9" w14:textId="77777777" w:rsidR="00FC68DB" w:rsidRPr="000A1539" w:rsidRDefault="00FC68DB" w:rsidP="00B202D2">
            <w:pPr>
              <w:rPr>
                <w:rStyle w:val="Kommentarzeichen"/>
                <w:sz w:val="20"/>
                <w:szCs w:val="20"/>
                <w:lang w:eastAsia="x-none"/>
              </w:rPr>
            </w:pPr>
            <w:r>
              <w:rPr>
                <w:sz w:val="20"/>
                <w:szCs w:val="20"/>
              </w:rPr>
              <w:t>x</w:t>
            </w:r>
          </w:p>
        </w:tc>
        <w:tc>
          <w:tcPr>
            <w:tcW w:w="1800" w:type="dxa"/>
            <w:shd w:val="clear" w:color="auto" w:fill="auto"/>
          </w:tcPr>
          <w:p w14:paraId="49074523"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36F41CE4" w14:textId="77777777" w:rsidR="00FC68DB" w:rsidRPr="001409DA" w:rsidRDefault="00FC68DB" w:rsidP="00B202D2">
            <w:pPr>
              <w:rPr>
                <w:sz w:val="20"/>
                <w:szCs w:val="20"/>
              </w:rPr>
            </w:pPr>
            <w:r w:rsidRPr="000A1539">
              <w:rPr>
                <w:sz w:val="20"/>
                <w:szCs w:val="20"/>
              </w:rPr>
              <w:t>R</w:t>
            </w:r>
            <w:r w:rsidRPr="001409DA">
              <w:rPr>
                <w:sz w:val="20"/>
                <w:szCs w:val="20"/>
              </w:rPr>
              <w:t>equired</w:t>
            </w:r>
          </w:p>
        </w:tc>
      </w:tr>
      <w:tr w:rsidR="00FC68DB" w:rsidRPr="007055D9" w14:paraId="0CEC8A48" w14:textId="77777777" w:rsidTr="00FC68DB">
        <w:trPr>
          <w:cantSplit/>
          <w:jc w:val="center"/>
        </w:trPr>
        <w:tc>
          <w:tcPr>
            <w:tcW w:w="1871" w:type="dxa"/>
            <w:shd w:val="clear" w:color="auto" w:fill="auto"/>
          </w:tcPr>
          <w:p w14:paraId="38AD1BD8" w14:textId="77777777" w:rsidR="00FC68DB" w:rsidRPr="000A1539" w:rsidRDefault="00FC68DB" w:rsidP="00B202D2">
            <w:pPr>
              <w:rPr>
                <w:rStyle w:val="Kommentarzeichen"/>
                <w:sz w:val="20"/>
                <w:szCs w:val="20"/>
                <w:lang w:eastAsia="x-none"/>
              </w:rPr>
            </w:pPr>
            <w:r>
              <w:rPr>
                <w:sz w:val="20"/>
                <w:szCs w:val="20"/>
              </w:rPr>
              <w:t>y</w:t>
            </w:r>
          </w:p>
        </w:tc>
        <w:tc>
          <w:tcPr>
            <w:tcW w:w="1800" w:type="dxa"/>
            <w:shd w:val="clear" w:color="auto" w:fill="auto"/>
          </w:tcPr>
          <w:p w14:paraId="6412091B"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22F43045" w14:textId="77777777" w:rsidR="00FC68DB" w:rsidRPr="001409DA" w:rsidRDefault="00FC68DB" w:rsidP="00B202D2">
            <w:pPr>
              <w:rPr>
                <w:sz w:val="20"/>
                <w:szCs w:val="20"/>
              </w:rPr>
            </w:pPr>
            <w:r w:rsidRPr="000A1539">
              <w:rPr>
                <w:sz w:val="20"/>
                <w:szCs w:val="20"/>
              </w:rPr>
              <w:t>R</w:t>
            </w:r>
            <w:r w:rsidRPr="001409DA">
              <w:rPr>
                <w:sz w:val="20"/>
                <w:szCs w:val="20"/>
              </w:rPr>
              <w:t>equired</w:t>
            </w:r>
          </w:p>
        </w:tc>
      </w:tr>
      <w:tr w:rsidR="00FC68DB" w:rsidRPr="007055D9" w14:paraId="6182F2AA" w14:textId="77777777" w:rsidTr="00FC68DB">
        <w:trPr>
          <w:cantSplit/>
          <w:jc w:val="center"/>
        </w:trPr>
        <w:tc>
          <w:tcPr>
            <w:tcW w:w="1871" w:type="dxa"/>
            <w:shd w:val="clear" w:color="auto" w:fill="auto"/>
          </w:tcPr>
          <w:p w14:paraId="69819D02" w14:textId="77777777" w:rsidR="00FC68DB" w:rsidRPr="000A1539" w:rsidRDefault="00FC68DB" w:rsidP="00B202D2">
            <w:pPr>
              <w:rPr>
                <w:rStyle w:val="Kommentarzeichen"/>
                <w:sz w:val="20"/>
                <w:szCs w:val="20"/>
                <w:lang w:eastAsia="x-none"/>
              </w:rPr>
            </w:pPr>
            <w:r>
              <w:rPr>
                <w:sz w:val="20"/>
                <w:szCs w:val="20"/>
              </w:rPr>
              <w:lastRenderedPageBreak/>
              <w:t>z</w:t>
            </w:r>
          </w:p>
        </w:tc>
        <w:tc>
          <w:tcPr>
            <w:tcW w:w="1800" w:type="dxa"/>
            <w:shd w:val="clear" w:color="auto" w:fill="auto"/>
          </w:tcPr>
          <w:p w14:paraId="2C71400D"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0FB302E6" w14:textId="77777777" w:rsidR="00FC68DB" w:rsidRPr="001409DA" w:rsidRDefault="00FC68DB" w:rsidP="00B202D2">
            <w:pPr>
              <w:rPr>
                <w:sz w:val="20"/>
                <w:szCs w:val="20"/>
              </w:rPr>
            </w:pPr>
            <w:r w:rsidRPr="000A1539">
              <w:rPr>
                <w:sz w:val="20"/>
                <w:szCs w:val="20"/>
              </w:rPr>
              <w:t>R</w:t>
            </w:r>
            <w:r w:rsidRPr="001409DA">
              <w:rPr>
                <w:sz w:val="20"/>
                <w:szCs w:val="20"/>
              </w:rPr>
              <w:t>equired</w:t>
            </w:r>
          </w:p>
        </w:tc>
      </w:tr>
      <w:tr w:rsidR="00FC68DB" w:rsidRPr="007055D9" w14:paraId="01B37F56" w14:textId="77777777" w:rsidTr="00FC68DB">
        <w:trPr>
          <w:cantSplit/>
          <w:jc w:val="center"/>
        </w:trPr>
        <w:tc>
          <w:tcPr>
            <w:tcW w:w="1871" w:type="dxa"/>
            <w:shd w:val="clear" w:color="auto" w:fill="auto"/>
          </w:tcPr>
          <w:p w14:paraId="77A45E0A" w14:textId="77777777" w:rsidR="00FC68DB" w:rsidRPr="000A1539" w:rsidRDefault="00FC68DB" w:rsidP="00B202D2">
            <w:pPr>
              <w:rPr>
                <w:rStyle w:val="Kommentarzeichen"/>
                <w:sz w:val="20"/>
                <w:szCs w:val="20"/>
                <w:lang w:eastAsia="x-none"/>
              </w:rPr>
            </w:pPr>
            <w:r>
              <w:rPr>
                <w:sz w:val="20"/>
                <w:szCs w:val="20"/>
              </w:rPr>
              <w:t>r</w:t>
            </w:r>
            <w:r w:rsidRPr="001409DA">
              <w:rPr>
                <w:sz w:val="20"/>
                <w:szCs w:val="20"/>
              </w:rPr>
              <w:t>eference</w:t>
            </w:r>
          </w:p>
        </w:tc>
        <w:tc>
          <w:tcPr>
            <w:tcW w:w="1800" w:type="dxa"/>
            <w:shd w:val="clear" w:color="auto" w:fill="auto"/>
          </w:tcPr>
          <w:p w14:paraId="77B89041" w14:textId="77777777" w:rsidR="00FC68DB" w:rsidRPr="001409DA" w:rsidRDefault="00FC68DB" w:rsidP="00B202D2">
            <w:pPr>
              <w:rPr>
                <w:sz w:val="20"/>
                <w:szCs w:val="20"/>
              </w:rPr>
            </w:pPr>
            <w:r>
              <w:rPr>
                <w:sz w:val="20"/>
                <w:szCs w:val="20"/>
              </w:rPr>
              <w:t>Boolean</w:t>
            </w:r>
          </w:p>
        </w:tc>
        <w:tc>
          <w:tcPr>
            <w:tcW w:w="4680" w:type="dxa"/>
            <w:shd w:val="clear" w:color="auto" w:fill="auto"/>
          </w:tcPr>
          <w:p w14:paraId="7E82F9BB" w14:textId="77777777" w:rsidR="00FC68DB" w:rsidRPr="001409DA" w:rsidRDefault="00FC68DB" w:rsidP="00B202D2">
            <w:pPr>
              <w:rPr>
                <w:sz w:val="20"/>
                <w:szCs w:val="20"/>
              </w:rPr>
            </w:pPr>
            <w:r w:rsidRPr="000A1539">
              <w:rPr>
                <w:sz w:val="20"/>
                <w:szCs w:val="20"/>
              </w:rPr>
              <w:t>O</w:t>
            </w:r>
            <w:r w:rsidRPr="001409DA">
              <w:rPr>
                <w:sz w:val="20"/>
                <w:szCs w:val="20"/>
              </w:rPr>
              <w:t>ptional</w:t>
            </w:r>
          </w:p>
        </w:tc>
      </w:tr>
      <w:tr w:rsidR="00FC68DB" w:rsidRPr="007055D9" w14:paraId="7234D06F" w14:textId="77777777" w:rsidTr="00FC68DB">
        <w:trPr>
          <w:cantSplit/>
          <w:jc w:val="center"/>
        </w:trPr>
        <w:tc>
          <w:tcPr>
            <w:tcW w:w="1871" w:type="dxa"/>
            <w:shd w:val="clear" w:color="auto" w:fill="auto"/>
          </w:tcPr>
          <w:p w14:paraId="5E28B838" w14:textId="77777777" w:rsidR="00FC68DB" w:rsidRPr="000A1539" w:rsidRDefault="00FC68DB" w:rsidP="00B202D2">
            <w:pPr>
              <w:rPr>
                <w:sz w:val="20"/>
                <w:szCs w:val="20"/>
              </w:rPr>
            </w:pPr>
            <w:r>
              <w:rPr>
                <w:sz w:val="20"/>
                <w:szCs w:val="20"/>
              </w:rPr>
              <w:t>s</w:t>
            </w:r>
            <w:r w:rsidRPr="000A1539">
              <w:rPr>
                <w:sz w:val="20"/>
                <w:szCs w:val="20"/>
              </w:rPr>
              <w:t>ection</w:t>
            </w:r>
          </w:p>
        </w:tc>
        <w:tc>
          <w:tcPr>
            <w:tcW w:w="1800" w:type="dxa"/>
            <w:shd w:val="clear" w:color="auto" w:fill="auto"/>
          </w:tcPr>
          <w:p w14:paraId="5B301C1A" w14:textId="77777777" w:rsidR="00FC68DB" w:rsidRPr="001409DA" w:rsidRDefault="00FC68DB" w:rsidP="00B202D2">
            <w:pPr>
              <w:rPr>
                <w:sz w:val="20"/>
                <w:szCs w:val="20"/>
              </w:rPr>
            </w:pPr>
            <w:r w:rsidRPr="001409DA">
              <w:rPr>
                <w:sz w:val="20"/>
                <w:szCs w:val="20"/>
              </w:rPr>
              <w:t>Selection</w:t>
            </w:r>
          </w:p>
        </w:tc>
        <w:tc>
          <w:tcPr>
            <w:tcW w:w="4680" w:type="dxa"/>
            <w:shd w:val="clear" w:color="auto" w:fill="auto"/>
          </w:tcPr>
          <w:p w14:paraId="5FB30788" w14:textId="77777777" w:rsidR="00FC68DB" w:rsidRPr="001409DA" w:rsidRDefault="00FC68DB" w:rsidP="00B202D2">
            <w:pPr>
              <w:rPr>
                <w:sz w:val="20"/>
                <w:szCs w:val="20"/>
              </w:rPr>
            </w:pPr>
            <w:r>
              <w:rPr>
                <w:sz w:val="20"/>
                <w:szCs w:val="20"/>
              </w:rPr>
              <w:t>Optional</w:t>
            </w:r>
          </w:p>
        </w:tc>
      </w:tr>
      <w:tr w:rsidR="00FC68DB" w:rsidRPr="007055D9" w14:paraId="4A8F9EF7" w14:textId="77777777" w:rsidTr="00FC68DB">
        <w:trPr>
          <w:cantSplit/>
          <w:jc w:val="center"/>
        </w:trPr>
        <w:tc>
          <w:tcPr>
            <w:tcW w:w="1871" w:type="dxa"/>
            <w:shd w:val="clear" w:color="auto" w:fill="auto"/>
          </w:tcPr>
          <w:p w14:paraId="6F2D1EF8" w14:textId="77777777" w:rsidR="00FC68DB" w:rsidRPr="000A1539" w:rsidRDefault="00FC68DB" w:rsidP="00B202D2">
            <w:pPr>
              <w:rPr>
                <w:sz w:val="20"/>
                <w:szCs w:val="20"/>
              </w:rPr>
            </w:pPr>
            <w:r>
              <w:rPr>
                <w:rStyle w:val="Kommentarzeichen"/>
                <w:sz w:val="20"/>
                <w:szCs w:val="20"/>
                <w:lang w:eastAsia="x-none"/>
              </w:rPr>
              <w:t>t</w:t>
            </w:r>
            <w:r w:rsidRPr="000A1539">
              <w:rPr>
                <w:rStyle w:val="Kommentarzeichen"/>
                <w:sz w:val="20"/>
                <w:szCs w:val="20"/>
                <w:lang w:eastAsia="x-none"/>
              </w:rPr>
              <w:t>hickness</w:t>
            </w:r>
          </w:p>
        </w:tc>
        <w:tc>
          <w:tcPr>
            <w:tcW w:w="1800" w:type="dxa"/>
            <w:shd w:val="clear" w:color="auto" w:fill="auto"/>
          </w:tcPr>
          <w:p w14:paraId="3109F89F"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6693AE39" w14:textId="77777777" w:rsidR="00FC68DB" w:rsidRPr="001409DA" w:rsidRDefault="00FC68DB" w:rsidP="00B202D2">
            <w:pPr>
              <w:rPr>
                <w:sz w:val="20"/>
                <w:szCs w:val="20"/>
              </w:rPr>
            </w:pPr>
            <w:r w:rsidRPr="001409DA">
              <w:rPr>
                <w:sz w:val="20"/>
                <w:szCs w:val="20"/>
              </w:rPr>
              <w:t xml:space="preserve">* </w:t>
            </w:r>
            <w:proofErr w:type="gramStart"/>
            <w:r w:rsidRPr="001409DA">
              <w:rPr>
                <w:sz w:val="20"/>
                <w:szCs w:val="20"/>
              </w:rPr>
              <w:t>see</w:t>
            </w:r>
            <w:proofErr w:type="gramEnd"/>
            <w:r w:rsidRPr="001409DA">
              <w:rPr>
                <w:sz w:val="20"/>
                <w:szCs w:val="20"/>
              </w:rPr>
              <w:t xml:space="preserve"> attribute description</w:t>
            </w:r>
          </w:p>
        </w:tc>
      </w:tr>
      <w:tr w:rsidR="00FC68DB" w:rsidRPr="007055D9" w14:paraId="055188C6" w14:textId="77777777" w:rsidTr="00FC68DB">
        <w:trPr>
          <w:cantSplit/>
          <w:jc w:val="center"/>
        </w:trPr>
        <w:tc>
          <w:tcPr>
            <w:tcW w:w="1871" w:type="dxa"/>
            <w:shd w:val="clear" w:color="auto" w:fill="auto"/>
          </w:tcPr>
          <w:p w14:paraId="02D256E8" w14:textId="77777777" w:rsidR="00FC68DB" w:rsidRPr="000A1539" w:rsidRDefault="00FC68DB" w:rsidP="00B202D2">
            <w:pPr>
              <w:rPr>
                <w:sz w:val="20"/>
                <w:szCs w:val="20"/>
              </w:rPr>
            </w:pPr>
            <w:r>
              <w:rPr>
                <w:sz w:val="20"/>
                <w:szCs w:val="20"/>
              </w:rPr>
              <w:t>a</w:t>
            </w:r>
            <w:r w:rsidRPr="000A1539">
              <w:rPr>
                <w:sz w:val="20"/>
                <w:szCs w:val="20"/>
              </w:rPr>
              <w:t>ngle</w:t>
            </w:r>
          </w:p>
        </w:tc>
        <w:tc>
          <w:tcPr>
            <w:tcW w:w="1800" w:type="dxa"/>
            <w:shd w:val="clear" w:color="auto" w:fill="auto"/>
          </w:tcPr>
          <w:p w14:paraId="5A5CA858"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2FB31C4D" w14:textId="77777777" w:rsidR="00FC68DB" w:rsidRPr="001409DA" w:rsidRDefault="00FC68DB" w:rsidP="00B202D2">
            <w:pPr>
              <w:rPr>
                <w:sz w:val="20"/>
                <w:szCs w:val="20"/>
              </w:rPr>
            </w:pPr>
            <w:r w:rsidRPr="001409DA">
              <w:rPr>
                <w:sz w:val="20"/>
                <w:szCs w:val="20"/>
              </w:rPr>
              <w:t xml:space="preserve">* </w:t>
            </w:r>
            <w:proofErr w:type="gramStart"/>
            <w:r w:rsidRPr="001409DA">
              <w:rPr>
                <w:sz w:val="20"/>
                <w:szCs w:val="20"/>
              </w:rPr>
              <w:t>see</w:t>
            </w:r>
            <w:proofErr w:type="gramEnd"/>
            <w:r w:rsidRPr="001409DA">
              <w:rPr>
                <w:sz w:val="20"/>
                <w:szCs w:val="20"/>
              </w:rPr>
              <w:t xml:space="preserve"> attribute description</w:t>
            </w:r>
          </w:p>
        </w:tc>
      </w:tr>
      <w:tr w:rsidR="00FC68DB" w:rsidRPr="007055D9" w14:paraId="3BB852D3" w14:textId="77777777" w:rsidTr="00FC68DB">
        <w:trPr>
          <w:cantSplit/>
          <w:jc w:val="center"/>
        </w:trPr>
        <w:tc>
          <w:tcPr>
            <w:tcW w:w="1871" w:type="dxa"/>
            <w:shd w:val="clear" w:color="auto" w:fill="auto"/>
          </w:tcPr>
          <w:p w14:paraId="23F8BC65" w14:textId="77777777" w:rsidR="00FC68DB" w:rsidRPr="000A1539" w:rsidRDefault="00FC68DB" w:rsidP="00B202D2">
            <w:pPr>
              <w:rPr>
                <w:sz w:val="20"/>
                <w:szCs w:val="20"/>
              </w:rPr>
            </w:pPr>
            <w:r w:rsidRPr="000A1539">
              <w:rPr>
                <w:sz w:val="20"/>
                <w:szCs w:val="20"/>
              </w:rPr>
              <w:t>penetration</w:t>
            </w:r>
          </w:p>
        </w:tc>
        <w:tc>
          <w:tcPr>
            <w:tcW w:w="1800" w:type="dxa"/>
            <w:shd w:val="clear" w:color="auto" w:fill="auto"/>
          </w:tcPr>
          <w:p w14:paraId="18602577"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3B8A179A" w14:textId="77777777" w:rsidR="00FC68DB" w:rsidRPr="001409DA" w:rsidRDefault="00FC68DB" w:rsidP="00B202D2">
            <w:pPr>
              <w:rPr>
                <w:sz w:val="20"/>
                <w:szCs w:val="20"/>
              </w:rPr>
            </w:pPr>
            <w:r w:rsidRPr="001409DA">
              <w:rPr>
                <w:sz w:val="20"/>
                <w:szCs w:val="20"/>
              </w:rPr>
              <w:t xml:space="preserve">* </w:t>
            </w:r>
            <w:proofErr w:type="gramStart"/>
            <w:r w:rsidRPr="001409DA">
              <w:rPr>
                <w:sz w:val="20"/>
                <w:szCs w:val="20"/>
              </w:rPr>
              <w:t>see</w:t>
            </w:r>
            <w:proofErr w:type="gramEnd"/>
            <w:r w:rsidRPr="001409DA">
              <w:rPr>
                <w:sz w:val="20"/>
                <w:szCs w:val="20"/>
              </w:rPr>
              <w:t xml:space="preserve"> attribute description</w:t>
            </w:r>
          </w:p>
        </w:tc>
      </w:tr>
      <w:tr w:rsidR="00FC68DB" w:rsidRPr="007055D9" w14:paraId="54E1553D" w14:textId="77777777" w:rsidTr="00FC68DB">
        <w:trPr>
          <w:cantSplit/>
          <w:jc w:val="center"/>
        </w:trPr>
        <w:tc>
          <w:tcPr>
            <w:tcW w:w="1871" w:type="dxa"/>
            <w:shd w:val="clear" w:color="auto" w:fill="auto"/>
          </w:tcPr>
          <w:p w14:paraId="294E475D" w14:textId="77777777" w:rsidR="00FC68DB" w:rsidRPr="000A1539" w:rsidRDefault="00FC68DB" w:rsidP="00B202D2">
            <w:pPr>
              <w:rPr>
                <w:sz w:val="20"/>
                <w:szCs w:val="20"/>
              </w:rPr>
            </w:pPr>
            <w:r w:rsidRPr="000A1539">
              <w:rPr>
                <w:sz w:val="20"/>
                <w:szCs w:val="20"/>
              </w:rPr>
              <w:t>filler</w:t>
            </w:r>
            <w:r w:rsidRPr="000A1539" w:rsidDel="00E01928">
              <w:rPr>
                <w:sz w:val="20"/>
                <w:szCs w:val="20"/>
              </w:rPr>
              <w:t xml:space="preserve"> </w:t>
            </w:r>
          </w:p>
        </w:tc>
        <w:tc>
          <w:tcPr>
            <w:tcW w:w="1800" w:type="dxa"/>
            <w:shd w:val="clear" w:color="auto" w:fill="auto"/>
          </w:tcPr>
          <w:p w14:paraId="3B14850A" w14:textId="77777777" w:rsidR="00FC68DB" w:rsidRPr="001409DA" w:rsidRDefault="00FC68DB" w:rsidP="00B202D2">
            <w:pPr>
              <w:rPr>
                <w:sz w:val="20"/>
                <w:szCs w:val="20"/>
              </w:rPr>
            </w:pPr>
            <w:r w:rsidRPr="001409DA">
              <w:rPr>
                <w:sz w:val="20"/>
                <w:szCs w:val="20"/>
              </w:rPr>
              <w:t>Selection</w:t>
            </w:r>
            <w:r w:rsidRPr="001409DA" w:rsidDel="00E01928">
              <w:rPr>
                <w:sz w:val="20"/>
                <w:szCs w:val="20"/>
              </w:rPr>
              <w:t xml:space="preserve"> </w:t>
            </w:r>
          </w:p>
        </w:tc>
        <w:tc>
          <w:tcPr>
            <w:tcW w:w="4680" w:type="dxa"/>
            <w:shd w:val="clear" w:color="auto" w:fill="auto"/>
          </w:tcPr>
          <w:p w14:paraId="1D40AAB3" w14:textId="77777777" w:rsidR="00FC68DB" w:rsidRPr="001409DA" w:rsidRDefault="00FC68DB" w:rsidP="00B202D2">
            <w:pPr>
              <w:rPr>
                <w:sz w:val="20"/>
                <w:szCs w:val="20"/>
              </w:rPr>
            </w:pPr>
            <w:r w:rsidRPr="001409DA">
              <w:rPr>
                <w:sz w:val="20"/>
                <w:szCs w:val="20"/>
              </w:rPr>
              <w:t>Optional</w:t>
            </w:r>
          </w:p>
        </w:tc>
      </w:tr>
      <w:tr w:rsidR="00FC68DB" w:rsidRPr="007055D9" w14:paraId="5FDB6BBE" w14:textId="77777777" w:rsidTr="00FC68DB">
        <w:trPr>
          <w:cantSplit/>
          <w:jc w:val="center"/>
        </w:trPr>
        <w:tc>
          <w:tcPr>
            <w:tcW w:w="1871" w:type="dxa"/>
            <w:shd w:val="clear" w:color="auto" w:fill="auto"/>
          </w:tcPr>
          <w:p w14:paraId="638FF88C" w14:textId="77777777" w:rsidR="00FC68DB" w:rsidRPr="000A1539" w:rsidRDefault="00FC68DB" w:rsidP="00B202D2">
            <w:pPr>
              <w:rPr>
                <w:sz w:val="20"/>
                <w:szCs w:val="20"/>
              </w:rPr>
            </w:pPr>
            <w:proofErr w:type="spellStart"/>
            <w:r>
              <w:rPr>
                <w:sz w:val="20"/>
                <w:szCs w:val="20"/>
              </w:rPr>
              <w:t>filler_material</w:t>
            </w:r>
            <w:proofErr w:type="spellEnd"/>
          </w:p>
        </w:tc>
        <w:tc>
          <w:tcPr>
            <w:tcW w:w="1800" w:type="dxa"/>
            <w:shd w:val="clear" w:color="auto" w:fill="auto"/>
          </w:tcPr>
          <w:p w14:paraId="253F0893" w14:textId="77777777" w:rsidR="00FC68DB" w:rsidRPr="001409DA" w:rsidRDefault="00FC68DB" w:rsidP="00B202D2">
            <w:pPr>
              <w:rPr>
                <w:sz w:val="20"/>
                <w:szCs w:val="20"/>
              </w:rPr>
            </w:pPr>
            <w:r w:rsidRPr="00A20C5C">
              <w:rPr>
                <w:sz w:val="20"/>
                <w:szCs w:val="20"/>
              </w:rPr>
              <w:t>Alphanumeric</w:t>
            </w:r>
          </w:p>
        </w:tc>
        <w:tc>
          <w:tcPr>
            <w:tcW w:w="4680" w:type="dxa"/>
            <w:shd w:val="clear" w:color="auto" w:fill="auto"/>
          </w:tcPr>
          <w:p w14:paraId="7E38B096" w14:textId="77777777" w:rsidR="00FC68DB" w:rsidRPr="001409DA" w:rsidRDefault="00FC68DB" w:rsidP="00B202D2">
            <w:pPr>
              <w:rPr>
                <w:sz w:val="20"/>
                <w:szCs w:val="20"/>
              </w:rPr>
            </w:pPr>
            <w:r w:rsidRPr="00A20C5C">
              <w:rPr>
                <w:sz w:val="20"/>
                <w:szCs w:val="20"/>
              </w:rPr>
              <w:t>Optional</w:t>
            </w:r>
          </w:p>
        </w:tc>
      </w:tr>
      <w:tr w:rsidR="00FC68DB" w:rsidRPr="007055D9" w14:paraId="69BC1F62" w14:textId="77777777" w:rsidTr="00FC68DB">
        <w:trPr>
          <w:cantSplit/>
          <w:jc w:val="center"/>
        </w:trPr>
        <w:tc>
          <w:tcPr>
            <w:tcW w:w="1871" w:type="dxa"/>
            <w:shd w:val="clear" w:color="auto" w:fill="auto"/>
          </w:tcPr>
          <w:p w14:paraId="7FC13E99" w14:textId="77777777" w:rsidR="00FC68DB" w:rsidRPr="000A1539" w:rsidRDefault="00FC68DB" w:rsidP="00B202D2">
            <w:pPr>
              <w:keepNext/>
              <w:rPr>
                <w:sz w:val="20"/>
                <w:szCs w:val="20"/>
              </w:rPr>
            </w:pPr>
            <w:r>
              <w:rPr>
                <w:rStyle w:val="Kommentarzeichen"/>
                <w:sz w:val="20"/>
                <w:szCs w:val="20"/>
                <w:lang w:eastAsia="x-none"/>
              </w:rPr>
              <w:t>s</w:t>
            </w:r>
            <w:r w:rsidRPr="000A1539">
              <w:rPr>
                <w:rStyle w:val="Kommentarzeichen"/>
                <w:sz w:val="20"/>
                <w:szCs w:val="20"/>
                <w:lang w:eastAsia="x-none"/>
              </w:rPr>
              <w:t>hape</w:t>
            </w:r>
          </w:p>
        </w:tc>
        <w:tc>
          <w:tcPr>
            <w:tcW w:w="1800" w:type="dxa"/>
            <w:shd w:val="clear" w:color="auto" w:fill="auto"/>
          </w:tcPr>
          <w:p w14:paraId="338B66F9" w14:textId="77777777" w:rsidR="00FC68DB" w:rsidRPr="001409DA" w:rsidRDefault="00FC68DB" w:rsidP="00B202D2">
            <w:pPr>
              <w:keepNext/>
              <w:rPr>
                <w:sz w:val="20"/>
                <w:szCs w:val="20"/>
              </w:rPr>
            </w:pPr>
            <w:r w:rsidRPr="001409DA">
              <w:rPr>
                <w:sz w:val="20"/>
                <w:szCs w:val="20"/>
              </w:rPr>
              <w:t>Selection</w:t>
            </w:r>
          </w:p>
        </w:tc>
        <w:tc>
          <w:tcPr>
            <w:tcW w:w="4680" w:type="dxa"/>
            <w:shd w:val="clear" w:color="auto" w:fill="auto"/>
          </w:tcPr>
          <w:p w14:paraId="05FA2DCF" w14:textId="77777777" w:rsidR="00FC68DB" w:rsidRPr="001409DA" w:rsidRDefault="00FC68DB" w:rsidP="00B202D2">
            <w:pPr>
              <w:keepNext/>
              <w:rPr>
                <w:sz w:val="20"/>
                <w:szCs w:val="20"/>
              </w:rPr>
            </w:pPr>
            <w:r w:rsidRPr="001409DA">
              <w:rPr>
                <w:sz w:val="20"/>
                <w:szCs w:val="20"/>
              </w:rPr>
              <w:t>Optional</w:t>
            </w:r>
          </w:p>
        </w:tc>
      </w:tr>
    </w:tbl>
    <w:p w14:paraId="710CF3DA" w14:textId="2F478746" w:rsidR="00FC68DB" w:rsidRDefault="00FC68DB" w:rsidP="00B202D2">
      <w:pPr>
        <w:pStyle w:val="Beschriftung"/>
        <w:spacing w:before="120"/>
      </w:pPr>
      <w:bookmarkStart w:id="2224" w:name="_Toc3566516"/>
      <w:bookmarkStart w:id="2225" w:name="_Toc34747518"/>
      <w:bookmarkStart w:id="2226" w:name="_Toc77095977"/>
      <w:bookmarkStart w:id="2227" w:name="_Toc338939233"/>
      <w:r>
        <w:t xml:space="preserve">Table </w:t>
      </w:r>
      <w:r>
        <w:fldChar w:fldCharType="begin"/>
      </w:r>
      <w:r>
        <w:instrText xml:space="preserve"> SEQ Table \* ARABIC </w:instrText>
      </w:r>
      <w:r>
        <w:fldChar w:fldCharType="separate"/>
      </w:r>
      <w:r w:rsidR="008116BB">
        <w:rPr>
          <w:noProof/>
        </w:rPr>
        <w:t>118</w:t>
      </w:r>
      <w:r>
        <w:fldChar w:fldCharType="end"/>
      </w:r>
      <w:r>
        <w:t xml:space="preserve">: </w:t>
      </w:r>
      <w:r w:rsidRPr="0008681E">
        <w:t xml:space="preserve">Attributes of element </w:t>
      </w:r>
      <w:r w:rsidRPr="008A1560">
        <w:rPr>
          <w:rStyle w:val="elementdeftypeChar"/>
          <w:rFonts w:eastAsia="Calibri"/>
          <w:b w:val="0"/>
        </w:rPr>
        <w:t>&lt;</w:t>
      </w:r>
      <w:proofErr w:type="spellStart"/>
      <w:r w:rsidRPr="00E67798">
        <w:rPr>
          <w:rFonts w:ascii="Courier New" w:hAnsi="Courier New" w:cs="Courier New"/>
          <w:kern w:val="22"/>
        </w:rPr>
        <w:t>weld_position</w:t>
      </w:r>
      <w:proofErr w:type="spellEnd"/>
      <w:r w:rsidRPr="00E67798">
        <w:rPr>
          <w:rFonts w:ascii="Courier New" w:hAnsi="Courier New" w:cs="Courier New"/>
          <w:kern w:val="22"/>
        </w:rPr>
        <w:t>/&gt;</w:t>
      </w:r>
      <w:r w:rsidRPr="0008681E">
        <w:t xml:space="preserve"> for </w:t>
      </w:r>
      <w:r>
        <w:t>K Joint</w:t>
      </w:r>
      <w:bookmarkEnd w:id="2224"/>
      <w:bookmarkEnd w:id="2225"/>
      <w:bookmarkEnd w:id="2226"/>
      <w:r>
        <w:t xml:space="preserve"> </w:t>
      </w:r>
    </w:p>
    <w:p w14:paraId="18F3D8B3" w14:textId="77777777" w:rsidR="00FC68DB" w:rsidRDefault="00FC68DB" w:rsidP="00B202D2">
      <w:pPr>
        <w:pStyle w:val="berschrift5"/>
      </w:pPr>
      <w:r w:rsidRPr="007055D9">
        <w:t>Attribute</w:t>
      </w:r>
      <w:r>
        <w:t>s</w:t>
      </w:r>
      <w:r w:rsidRPr="007055D9">
        <w:t xml:space="preserve"> </w:t>
      </w:r>
      <w:r>
        <w:t>"u, x, y, z, reference"</w:t>
      </w:r>
    </w:p>
    <w:p w14:paraId="5DCD1115" w14:textId="2C4FD57C" w:rsidR="00FC68DB" w:rsidRDefault="00FC68DB" w:rsidP="00B202D2">
      <w:pPr>
        <w:pStyle w:val="berschrift5"/>
        <w:rPr>
          <w:lang w:val="en-US"/>
        </w:rPr>
      </w:pPr>
      <w:r w:rsidRPr="00F07803">
        <w:rPr>
          <w:b w:val="0"/>
        </w:rPr>
        <w:t xml:space="preserve">Detailed definition can be found in section </w:t>
      </w:r>
      <w:r w:rsidRPr="00F07803">
        <w:rPr>
          <w:b w:val="0"/>
          <w:i/>
        </w:rPr>
        <w:fldChar w:fldCharType="begin"/>
      </w:r>
      <w:r w:rsidRPr="00F07803">
        <w:rPr>
          <w:b w:val="0"/>
        </w:rPr>
        <w:instrText xml:space="preserve"> REF _Ref397524978 \r \h  \* MERGEFORMAT </w:instrText>
      </w:r>
      <w:r w:rsidRPr="00F07803">
        <w:rPr>
          <w:b w:val="0"/>
          <w:i/>
        </w:rPr>
      </w:r>
      <w:r w:rsidRPr="00F07803">
        <w:rPr>
          <w:b w:val="0"/>
          <w:i/>
        </w:rPr>
        <w:fldChar w:fldCharType="separate"/>
      </w:r>
      <w:r w:rsidR="008116BB">
        <w:rPr>
          <w:b w:val="0"/>
        </w:rPr>
        <w:t>10.2.4.4</w:t>
      </w:r>
      <w:r w:rsidRPr="00F07803">
        <w:rPr>
          <w:b w:val="0"/>
          <w:i/>
        </w:rPr>
        <w:fldChar w:fldCharType="end"/>
      </w:r>
      <w:r w:rsidRPr="00044694">
        <w:rPr>
          <w:b w:val="0"/>
          <w:lang w:val="en-US"/>
        </w:rPr>
        <w:t xml:space="preserve"> </w:t>
      </w:r>
      <w:r w:rsidRPr="00044694">
        <w:rPr>
          <w:b w:val="0"/>
          <w:i/>
          <w:lang w:val="en-US"/>
        </w:rPr>
        <w:fldChar w:fldCharType="begin"/>
      </w:r>
      <w:r w:rsidRPr="00044694">
        <w:rPr>
          <w:b w:val="0"/>
          <w:lang w:val="en-US"/>
        </w:rPr>
        <w:instrText xml:space="preserve"> REF _Ref397524978 \h  \* MERGEFORMAT </w:instrText>
      </w:r>
      <w:r w:rsidRPr="00044694">
        <w:rPr>
          <w:b w:val="0"/>
          <w:i/>
          <w:lang w:val="en-US"/>
        </w:rPr>
      </w:r>
      <w:r w:rsidRPr="00044694">
        <w:rPr>
          <w:b w:val="0"/>
          <w:i/>
          <w:lang w:val="en-US"/>
        </w:rPr>
        <w:fldChar w:fldCharType="separate"/>
      </w:r>
      <w:r w:rsidR="008116BB" w:rsidRPr="008116BB">
        <w:rPr>
          <w:b w:val="0"/>
        </w:rPr>
        <w:t>Welding Position</w:t>
      </w:r>
      <w:r w:rsidRPr="00044694">
        <w:rPr>
          <w:b w:val="0"/>
          <w:i/>
          <w:lang w:val="en-US"/>
        </w:rPr>
        <w:fldChar w:fldCharType="end"/>
      </w:r>
      <w:r w:rsidRPr="00F07803">
        <w:rPr>
          <w:b w:val="0"/>
        </w:rPr>
        <w:t>.</w:t>
      </w:r>
    </w:p>
    <w:p w14:paraId="1F154C77" w14:textId="77777777" w:rsidR="00FC68DB" w:rsidRPr="007055D9" w:rsidRDefault="00FC68DB" w:rsidP="00B202D2">
      <w:pPr>
        <w:pStyle w:val="berschrift5"/>
      </w:pPr>
      <w:r w:rsidRPr="007055D9">
        <w:t xml:space="preserve">Attribute </w:t>
      </w:r>
      <w:r>
        <w:t>"</w:t>
      </w:r>
      <w:r w:rsidRPr="007055D9">
        <w:t>base</w:t>
      </w:r>
      <w:r>
        <w:t>"</w:t>
      </w:r>
    </w:p>
    <w:p w14:paraId="0F23320C" w14:textId="77777777" w:rsidR="00FC68DB" w:rsidRPr="007055D9" w:rsidRDefault="00FC68DB" w:rsidP="00B202D2">
      <w:r w:rsidRPr="007055D9">
        <w:t>For this type of weld</w:t>
      </w:r>
      <w:r>
        <w:t>,</w:t>
      </w:r>
      <w:r w:rsidRPr="007055D9">
        <w:t xml:space="preserve"> the </w:t>
      </w:r>
      <w:r w:rsidRPr="007055D9">
        <w:rPr>
          <w:rStyle w:val="XMLAttribute"/>
        </w:rPr>
        <w:t>base</w:t>
      </w:r>
      <w:r w:rsidRPr="007055D9">
        <w:t xml:space="preserve"> sheet can be specified also inside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This is necessary in the case of a stacked welding with two welded sheets.</w:t>
      </w:r>
    </w:p>
    <w:p w14:paraId="5443AE68" w14:textId="77777777" w:rsidR="00FC68DB" w:rsidRPr="007055D9" w:rsidRDefault="00FC68DB" w:rsidP="00B202D2">
      <w:pPr>
        <w:pStyle w:val="berschrift5"/>
      </w:pPr>
      <w:r w:rsidRPr="007055D9">
        <w:t xml:space="preserve">Attribute </w:t>
      </w:r>
      <w:r>
        <w:t>"</w:t>
      </w:r>
      <w:r w:rsidRPr="007055D9">
        <w:t>section</w:t>
      </w:r>
      <w:bookmarkEnd w:id="2227"/>
      <w:r>
        <w:t>"</w:t>
      </w:r>
    </w:p>
    <w:p w14:paraId="4386A086" w14:textId="77777777" w:rsidR="00FC68DB" w:rsidRPr="007055D9" w:rsidRDefault="00FC68DB" w:rsidP="00B202D2">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Pr>
          <w:rStyle w:val="XMLAttribute"/>
        </w:rPr>
        <w:t>"</w:t>
      </w:r>
      <w:r w:rsidRPr="007055D9">
        <w:rPr>
          <w:rStyle w:val="XMLAttribute"/>
        </w:rPr>
        <w:t>laser</w:t>
      </w:r>
      <w:r>
        <w:rPr>
          <w:rStyle w:val="XMLAttribute"/>
        </w:rPr>
        <w:t>"</w:t>
      </w:r>
      <w:r w:rsidRPr="007055D9">
        <w:rPr>
          <w:rStyle w:val="XMLAttribute"/>
        </w:rPr>
        <w:t xml:space="preserve"> </w:t>
      </w:r>
      <w:r w:rsidRPr="007055D9">
        <w:t xml:space="preserve">inside element </w:t>
      </w:r>
      <w:r w:rsidRPr="00D91274">
        <w:t>subtype</w:t>
      </w:r>
      <w:r w:rsidRPr="007055D9">
        <w:t>.</w:t>
      </w:r>
    </w:p>
    <w:p w14:paraId="1EC91F3B" w14:textId="77777777" w:rsidR="00FC68DB" w:rsidRPr="007055D9" w:rsidRDefault="00FC68DB" w:rsidP="00B202D2">
      <w:r w:rsidRPr="007055D9">
        <w:t xml:space="preserve">Valid values for the attribute </w:t>
      </w:r>
      <w:r w:rsidRPr="007055D9">
        <w:rPr>
          <w:rStyle w:val="XMLAttribute"/>
        </w:rPr>
        <w:t>section</w:t>
      </w:r>
      <w:r w:rsidRPr="007055D9">
        <w:t xml:space="preserve"> (if present) of a K-Joint are:</w:t>
      </w:r>
    </w:p>
    <w:p w14:paraId="24BFD927" w14:textId="77777777" w:rsidR="00FC68DB" w:rsidRPr="007055D9" w:rsidRDefault="00FC68DB" w:rsidP="00BA04B6">
      <w:pPr>
        <w:pStyle w:val="Aufzhlungszeichen"/>
        <w:numPr>
          <w:ilvl w:val="0"/>
          <w:numId w:val="11"/>
        </w:numPr>
        <w:rPr>
          <w:rStyle w:val="XMLAttribute"/>
        </w:rPr>
      </w:pPr>
      <w:r w:rsidRPr="007055D9">
        <w:rPr>
          <w:rStyle w:val="XMLAttribute"/>
        </w:rPr>
        <w:t>Fillet</w:t>
      </w:r>
    </w:p>
    <w:p w14:paraId="6EFA61EA" w14:textId="77777777" w:rsidR="00FC68DB" w:rsidRPr="007055D9" w:rsidRDefault="00FC68DB" w:rsidP="00BA04B6">
      <w:pPr>
        <w:pStyle w:val="Aufzhlungszeichen"/>
        <w:numPr>
          <w:ilvl w:val="0"/>
          <w:numId w:val="11"/>
        </w:numPr>
        <w:rPr>
          <w:rStyle w:val="XMLAttribute"/>
        </w:rPr>
      </w:pPr>
      <w:r w:rsidRPr="007055D9">
        <w:rPr>
          <w:rStyle w:val="XMLAttribute"/>
        </w:rPr>
        <w:t>HV</w:t>
      </w:r>
    </w:p>
    <w:p w14:paraId="168B496B" w14:textId="77777777" w:rsidR="00FC68DB" w:rsidRPr="007055D9" w:rsidRDefault="00FC68DB" w:rsidP="00BA04B6">
      <w:pPr>
        <w:pStyle w:val="Aufzhlungszeichen"/>
        <w:numPr>
          <w:ilvl w:val="0"/>
          <w:numId w:val="11"/>
        </w:numPr>
        <w:rPr>
          <w:rStyle w:val="XMLAttribute"/>
        </w:rPr>
      </w:pPr>
      <w:r w:rsidRPr="007055D9">
        <w:rPr>
          <w:rStyle w:val="XMLAttribute"/>
        </w:rPr>
        <w:t>HY</w:t>
      </w:r>
    </w:p>
    <w:p w14:paraId="788C47A3" w14:textId="77777777" w:rsidR="00FC68DB" w:rsidRPr="007055D9" w:rsidRDefault="00FC68DB" w:rsidP="00B202D2">
      <w:pPr>
        <w:pStyle w:val="berschrift5"/>
      </w:pPr>
      <w:bookmarkStart w:id="2228" w:name="_Toc338939234"/>
      <w:r w:rsidRPr="007055D9">
        <w:t xml:space="preserve">Attribute </w:t>
      </w:r>
      <w:r>
        <w:t>"</w:t>
      </w:r>
      <w:r w:rsidRPr="007055D9">
        <w:t>thickness</w:t>
      </w:r>
      <w:bookmarkEnd w:id="2228"/>
      <w:r>
        <w:t>"</w:t>
      </w:r>
    </w:p>
    <w:p w14:paraId="38A53A24" w14:textId="77777777" w:rsidR="00FC68DB" w:rsidRPr="007055D9" w:rsidRDefault="00FC68DB" w:rsidP="00B202D2">
      <w:r w:rsidRPr="007055D9">
        <w:t xml:space="preserve">The attribute </w:t>
      </w:r>
      <w:r w:rsidRPr="007055D9">
        <w:rPr>
          <w:rStyle w:val="XMLAttribute"/>
        </w:rPr>
        <w:t xml:space="preserve">thickness </w:t>
      </w:r>
      <w:r w:rsidRPr="007055D9">
        <w:t>specifies the thickness (a-</w:t>
      </w:r>
      <w:r>
        <w:t>value,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7055D9" w14:paraId="3213F623"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B44FB8" w14:textId="77777777" w:rsidR="00FC68DB" w:rsidRPr="007055D9" w:rsidRDefault="00FC68DB" w:rsidP="00B202D2">
            <w:pPr>
              <w:rPr>
                <w:b/>
                <w:i/>
              </w:rPr>
            </w:pPr>
            <w:r w:rsidRPr="007055D9">
              <w:rPr>
                <w:b/>
                <w:i/>
              </w:rPr>
              <w:t xml:space="preserve">Attribute value </w:t>
            </w:r>
            <w:r>
              <w:rPr>
                <w:b/>
                <w:i/>
              </w:rPr>
              <w:t>"</w:t>
            </w:r>
            <w:r w:rsidRPr="007055D9">
              <w:rPr>
                <w:b/>
                <w:i/>
              </w:rPr>
              <w:t>section</w:t>
            </w:r>
            <w:r>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631B1C" w14:textId="77777777" w:rsidR="00FC68DB" w:rsidRPr="007055D9" w:rsidRDefault="00FC68DB" w:rsidP="00B202D2">
            <w:pPr>
              <w:rPr>
                <w:b/>
                <w:i/>
              </w:rPr>
            </w:pPr>
            <w:r w:rsidRPr="007055D9">
              <w:rPr>
                <w:b/>
                <w:i/>
              </w:rPr>
              <w:t xml:space="preserve">Attribute </w:t>
            </w:r>
            <w:r>
              <w:rPr>
                <w:b/>
                <w:i/>
              </w:rPr>
              <w:t>"</w:t>
            </w:r>
            <w:r w:rsidRPr="007055D9">
              <w:rPr>
                <w:b/>
                <w:i/>
              </w:rPr>
              <w:t>thickness</w:t>
            </w:r>
            <w:r>
              <w:rPr>
                <w:b/>
                <w:i/>
              </w:rPr>
              <w:t>"</w:t>
            </w:r>
          </w:p>
        </w:tc>
      </w:tr>
      <w:tr w:rsidR="00FC68DB" w:rsidRPr="007055D9" w14:paraId="250D4410" w14:textId="77777777" w:rsidTr="00FC68DB">
        <w:trPr>
          <w:jc w:val="center"/>
        </w:trPr>
        <w:tc>
          <w:tcPr>
            <w:tcW w:w="2951" w:type="dxa"/>
            <w:shd w:val="clear" w:color="auto" w:fill="auto"/>
            <w:vAlign w:val="bottom"/>
          </w:tcPr>
          <w:p w14:paraId="42D664F2" w14:textId="77777777" w:rsidR="00FC68DB" w:rsidRPr="002D3FA2" w:rsidRDefault="00FC68DB" w:rsidP="00B202D2">
            <w:pPr>
              <w:rPr>
                <w:sz w:val="20"/>
                <w:szCs w:val="20"/>
              </w:rPr>
            </w:pPr>
            <w:r w:rsidRPr="002D3FA2">
              <w:rPr>
                <w:sz w:val="20"/>
                <w:szCs w:val="20"/>
              </w:rPr>
              <w:t>HV</w:t>
            </w:r>
          </w:p>
        </w:tc>
        <w:tc>
          <w:tcPr>
            <w:tcW w:w="4860" w:type="dxa"/>
            <w:shd w:val="clear" w:color="auto" w:fill="auto"/>
            <w:vAlign w:val="bottom"/>
          </w:tcPr>
          <w:p w14:paraId="35EB75A6" w14:textId="77777777" w:rsidR="00FC68DB" w:rsidRPr="002D3FA2" w:rsidRDefault="00FC68DB" w:rsidP="00B202D2">
            <w:pPr>
              <w:rPr>
                <w:sz w:val="20"/>
                <w:szCs w:val="20"/>
              </w:rPr>
            </w:pPr>
            <w:r w:rsidRPr="002D3FA2">
              <w:rPr>
                <w:sz w:val="20"/>
                <w:szCs w:val="20"/>
              </w:rPr>
              <w:t>Optional</w:t>
            </w:r>
          </w:p>
        </w:tc>
      </w:tr>
      <w:tr w:rsidR="00FC68DB" w:rsidRPr="007055D9" w14:paraId="699C9373" w14:textId="77777777" w:rsidTr="00FC68DB">
        <w:trPr>
          <w:jc w:val="center"/>
        </w:trPr>
        <w:tc>
          <w:tcPr>
            <w:tcW w:w="2951" w:type="dxa"/>
            <w:shd w:val="clear" w:color="auto" w:fill="auto"/>
            <w:vAlign w:val="bottom"/>
          </w:tcPr>
          <w:p w14:paraId="08F8DCBA" w14:textId="77777777" w:rsidR="00FC68DB" w:rsidRPr="002D3FA2" w:rsidRDefault="00FC68DB" w:rsidP="00B202D2">
            <w:pPr>
              <w:rPr>
                <w:sz w:val="20"/>
                <w:szCs w:val="20"/>
              </w:rPr>
            </w:pPr>
            <w:r w:rsidRPr="002D3FA2">
              <w:rPr>
                <w:sz w:val="20"/>
                <w:szCs w:val="20"/>
              </w:rPr>
              <w:t>HY</w:t>
            </w:r>
          </w:p>
        </w:tc>
        <w:tc>
          <w:tcPr>
            <w:tcW w:w="4860" w:type="dxa"/>
            <w:shd w:val="clear" w:color="auto" w:fill="auto"/>
            <w:vAlign w:val="bottom"/>
          </w:tcPr>
          <w:p w14:paraId="4E3886EA" w14:textId="77777777" w:rsidR="00FC68DB" w:rsidRPr="002D3FA2" w:rsidRDefault="00FC68DB" w:rsidP="00B202D2">
            <w:pPr>
              <w:rPr>
                <w:sz w:val="20"/>
                <w:szCs w:val="20"/>
              </w:rPr>
            </w:pPr>
            <w:r>
              <w:rPr>
                <w:sz w:val="20"/>
                <w:szCs w:val="20"/>
              </w:rPr>
              <w:t>N</w:t>
            </w:r>
            <w:r w:rsidRPr="002D3FA2">
              <w:rPr>
                <w:sz w:val="20"/>
                <w:szCs w:val="20"/>
              </w:rPr>
              <w:t>ot allowed</w:t>
            </w:r>
          </w:p>
        </w:tc>
      </w:tr>
      <w:tr w:rsidR="00FC68DB" w:rsidRPr="007055D9" w14:paraId="770A313C" w14:textId="77777777" w:rsidTr="00FC68DB">
        <w:trPr>
          <w:jc w:val="center"/>
        </w:trPr>
        <w:tc>
          <w:tcPr>
            <w:tcW w:w="2951" w:type="dxa"/>
            <w:shd w:val="clear" w:color="auto" w:fill="auto"/>
            <w:vAlign w:val="bottom"/>
          </w:tcPr>
          <w:p w14:paraId="36D197D1" w14:textId="77777777" w:rsidR="00FC68DB" w:rsidRPr="002D3FA2" w:rsidRDefault="00FC68DB" w:rsidP="00B202D2">
            <w:pPr>
              <w:rPr>
                <w:sz w:val="20"/>
                <w:szCs w:val="20"/>
              </w:rPr>
            </w:pPr>
            <w:r w:rsidRPr="002D3FA2">
              <w:rPr>
                <w:sz w:val="20"/>
                <w:szCs w:val="20"/>
              </w:rPr>
              <w:t>Fillet</w:t>
            </w:r>
          </w:p>
        </w:tc>
        <w:tc>
          <w:tcPr>
            <w:tcW w:w="4860" w:type="dxa"/>
            <w:shd w:val="clear" w:color="auto" w:fill="auto"/>
            <w:vAlign w:val="bottom"/>
          </w:tcPr>
          <w:p w14:paraId="21B9FC21" w14:textId="77777777" w:rsidR="00FC68DB" w:rsidRPr="002D3FA2" w:rsidRDefault="00FC68DB" w:rsidP="00B202D2">
            <w:pPr>
              <w:keepNext/>
              <w:rPr>
                <w:sz w:val="20"/>
                <w:szCs w:val="20"/>
              </w:rPr>
            </w:pPr>
            <w:r w:rsidRPr="002D3FA2">
              <w:rPr>
                <w:sz w:val="20"/>
                <w:szCs w:val="20"/>
              </w:rPr>
              <w:t>Required</w:t>
            </w:r>
          </w:p>
        </w:tc>
      </w:tr>
    </w:tbl>
    <w:p w14:paraId="5D0FD44A" w14:textId="611ADC73" w:rsidR="00FC68DB" w:rsidRDefault="00FC68DB" w:rsidP="00B202D2">
      <w:pPr>
        <w:pStyle w:val="Beschriftung"/>
        <w:spacing w:before="120"/>
      </w:pPr>
      <w:bookmarkStart w:id="2229" w:name="_Toc3566517"/>
      <w:bookmarkStart w:id="2230" w:name="_Toc34747519"/>
      <w:bookmarkStart w:id="2231" w:name="_Toc77095978"/>
      <w:bookmarkStart w:id="2232" w:name="_Toc338939235"/>
      <w:r>
        <w:t xml:space="preserve">Table </w:t>
      </w:r>
      <w:r>
        <w:fldChar w:fldCharType="begin"/>
      </w:r>
      <w:r>
        <w:instrText xml:space="preserve"> SEQ Table \* ARABIC </w:instrText>
      </w:r>
      <w:r>
        <w:fldChar w:fldCharType="separate"/>
      </w:r>
      <w:r w:rsidR="008116BB">
        <w:rPr>
          <w:noProof/>
        </w:rPr>
        <w:t>119</w:t>
      </w:r>
      <w:r>
        <w:fldChar w:fldCharType="end"/>
      </w:r>
      <w:r>
        <w:t xml:space="preserve">: Value Dependency of Attribute </w:t>
      </w:r>
      <w:r>
        <w:rPr>
          <w:rStyle w:val="elementdeftypeChar"/>
          <w:rFonts w:eastAsia="Calibri"/>
          <w:b w:val="0"/>
        </w:rPr>
        <w:t>thickness</w:t>
      </w:r>
      <w:bookmarkEnd w:id="2229"/>
      <w:bookmarkEnd w:id="2230"/>
      <w:bookmarkEnd w:id="2231"/>
    </w:p>
    <w:p w14:paraId="435000B6" w14:textId="77777777" w:rsidR="00FC68DB" w:rsidRPr="007055D9" w:rsidRDefault="00FC68DB" w:rsidP="00B202D2">
      <w:pPr>
        <w:pStyle w:val="berschrift5"/>
      </w:pPr>
      <w:r w:rsidRPr="007055D9">
        <w:t xml:space="preserve">Attribute </w:t>
      </w:r>
      <w:r>
        <w:t>"</w:t>
      </w:r>
      <w:r w:rsidRPr="007055D9">
        <w:t>angle</w:t>
      </w:r>
      <w:bookmarkEnd w:id="2232"/>
      <w:r>
        <w:t>"</w:t>
      </w:r>
    </w:p>
    <w:p w14:paraId="6F381A2F" w14:textId="77777777" w:rsidR="00FC68DB" w:rsidRPr="007055D9" w:rsidRDefault="00FC68DB" w:rsidP="00B202D2">
      <w:pPr>
        <w:autoSpaceDE w:val="0"/>
        <w:autoSpaceDN w:val="0"/>
        <w:adjustRightInd w:val="0"/>
        <w:spacing w:after="0"/>
      </w:pPr>
      <w:r w:rsidRPr="007055D9">
        <w:t xml:space="preserve">The attribute </w:t>
      </w:r>
      <w:r w:rsidRPr="004268DB">
        <w:rPr>
          <w:rStyle w:val="XMLAttribute"/>
        </w:rPr>
        <w:t>angle</w:t>
      </w:r>
      <w:r w:rsidRPr="004268DB">
        <w:rPr>
          <w:b/>
          <w:i/>
        </w:rPr>
        <w:t xml:space="preserve"> </w:t>
      </w:r>
      <w:r w:rsidRPr="007055D9">
        <w:t xml:space="preserve">specifies the angle of the weld relative to the base sheet. </w:t>
      </w:r>
      <w:r w:rsidRPr="004268DB">
        <w:t xml:space="preserve">The weld angle of a </w:t>
      </w:r>
      <w:proofErr w:type="spellStart"/>
      <w:r w:rsidRPr="004268DB">
        <w:t>center</w:t>
      </w:r>
      <w:proofErr w:type="spellEnd"/>
      <w:r w:rsidRPr="004268DB">
        <w:t xml:space="preserve"> weld of a K-Joint is assumed to be parallel to the base sheet (</w:t>
      </w:r>
      <w:proofErr w:type="gramStart"/>
      <w:r w:rsidRPr="004268DB">
        <w:t>i.e.</w:t>
      </w:r>
      <w:proofErr w:type="gramEnd"/>
      <w:r w:rsidRPr="004268DB">
        <w:t xml:space="preserve"> 0°).</w:t>
      </w:r>
    </w:p>
    <w:p w14:paraId="565175A2" w14:textId="77777777" w:rsidR="00FC68DB" w:rsidRPr="007055D9" w:rsidRDefault="00FC68DB" w:rsidP="00B202D2">
      <w:pPr>
        <w:pStyle w:val="berschrift5"/>
      </w:pPr>
      <w:bookmarkStart w:id="2233" w:name="_Toc338939236"/>
      <w:r w:rsidRPr="007055D9">
        <w:t xml:space="preserve">Attribute </w:t>
      </w:r>
      <w:r>
        <w:t>"</w:t>
      </w:r>
      <w:r w:rsidRPr="007055D9">
        <w:t>penetration</w:t>
      </w:r>
      <w:bookmarkEnd w:id="2233"/>
      <w:r>
        <w:t>"</w:t>
      </w:r>
    </w:p>
    <w:p w14:paraId="0E1AABBC" w14:textId="77777777" w:rsidR="00FC68DB" w:rsidRPr="007055D9" w:rsidRDefault="00FC68DB" w:rsidP="00B202D2">
      <w:r w:rsidRPr="007055D9">
        <w:t xml:space="preserve">The attribute </w:t>
      </w:r>
      <w:r w:rsidRPr="007055D9">
        <w:rPr>
          <w:rStyle w:val="XMLAttribute"/>
        </w:rPr>
        <w:t xml:space="preserve">penetration </w:t>
      </w:r>
      <w:r w:rsidRPr="007055D9">
        <w:t>specifies the degree of penetration resulting from the welding.</w:t>
      </w:r>
    </w:p>
    <w:p w14:paraId="303B03A5" w14:textId="77777777" w:rsidR="00FC68DB" w:rsidRPr="007055D9" w:rsidRDefault="00FC68DB" w:rsidP="00B202D2">
      <w:pPr>
        <w:pStyle w:val="berschrift5"/>
      </w:pPr>
      <w:bookmarkStart w:id="2234" w:name="_Toc338939238"/>
      <w:r w:rsidRPr="007055D9">
        <w:lastRenderedPageBreak/>
        <w:t xml:space="preserve">Attribute </w:t>
      </w:r>
      <w:r>
        <w:t>"</w:t>
      </w:r>
      <w:r w:rsidRPr="007055D9">
        <w:t>shape</w:t>
      </w:r>
      <w:bookmarkEnd w:id="2234"/>
      <w:r>
        <w:t>"</w:t>
      </w:r>
    </w:p>
    <w:p w14:paraId="63079B32"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p>
    <w:p w14:paraId="35D9A73B" w14:textId="77777777" w:rsidR="00FC68DB" w:rsidRPr="007055D9" w:rsidRDefault="00FC68DB" w:rsidP="00B202D2">
      <w:pPr>
        <w:pStyle w:val="berschrift5"/>
      </w:pPr>
      <w:bookmarkStart w:id="2235" w:name="_Toc338939239"/>
      <w:r w:rsidRPr="007055D9">
        <w:t xml:space="preserve">Attribute </w:t>
      </w:r>
      <w:r>
        <w:t>"</w:t>
      </w:r>
      <w:r w:rsidRPr="007055D9">
        <w:t>filler</w:t>
      </w:r>
      <w:bookmarkEnd w:id="2235"/>
      <w:r>
        <w:t>"</w:t>
      </w:r>
    </w:p>
    <w:p w14:paraId="79F142A5" w14:textId="77777777" w:rsidR="00FC68DB" w:rsidRPr="007055D9" w:rsidRDefault="00FC68DB" w:rsidP="00B202D2">
      <w:r w:rsidRPr="007055D9">
        <w:t>Valid values for the attribute filler can be:</w:t>
      </w:r>
    </w:p>
    <w:p w14:paraId="3796A755" w14:textId="77777777" w:rsidR="00FC68DB" w:rsidRPr="007055D9" w:rsidRDefault="00FC68DB" w:rsidP="00BA04B6">
      <w:pPr>
        <w:pStyle w:val="Aufzhlungszeichen"/>
        <w:keepNext/>
        <w:numPr>
          <w:ilvl w:val="0"/>
          <w:numId w:val="11"/>
        </w:numPr>
        <w:rPr>
          <w:rStyle w:val="XMLAttribute"/>
        </w:rPr>
      </w:pPr>
      <w:r w:rsidRPr="007055D9">
        <w:rPr>
          <w:rStyle w:val="XMLAttribute"/>
        </w:rPr>
        <w:t>yes</w:t>
      </w:r>
    </w:p>
    <w:p w14:paraId="299E373B" w14:textId="77777777" w:rsidR="00FC68DB" w:rsidRPr="007055D9" w:rsidRDefault="00FC68DB" w:rsidP="00BA04B6">
      <w:pPr>
        <w:pStyle w:val="Aufzhlungszeichen"/>
        <w:numPr>
          <w:ilvl w:val="0"/>
          <w:numId w:val="11"/>
        </w:numPr>
        <w:rPr>
          <w:rStyle w:val="XMLAttribute"/>
        </w:rPr>
      </w:pPr>
      <w:r w:rsidRPr="007055D9">
        <w:rPr>
          <w:rStyle w:val="XMLAttribute"/>
        </w:rPr>
        <w:t>no</w:t>
      </w:r>
    </w:p>
    <w:p w14:paraId="35B9939F" w14:textId="77777777" w:rsidR="00FC68DB" w:rsidRDefault="00FC68DB" w:rsidP="00B202D2">
      <w:pPr>
        <w:pStyle w:val="Note"/>
        <w:rPr>
          <w:sz w:val="22"/>
          <w:szCs w:val="22"/>
        </w:rPr>
      </w:pPr>
      <w:r w:rsidRPr="00994CF9">
        <w:rPr>
          <w:b/>
          <w:sz w:val="22"/>
          <w:szCs w:val="22"/>
        </w:rPr>
        <w:t xml:space="preserve">Note: </w:t>
      </w:r>
      <w:r w:rsidRPr="00002992">
        <w:rPr>
          <w:sz w:val="22"/>
          <w:szCs w:val="22"/>
        </w:rPr>
        <w:t>Depending on the technology the default value can different (see in Generic Seam Weld Definition section under attribute filler).</w:t>
      </w:r>
    </w:p>
    <w:p w14:paraId="2B6115A7"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468867CE" w14:textId="77777777" w:rsidR="00FC68DB" w:rsidRPr="00994CF9" w:rsidRDefault="00FC68DB" w:rsidP="00B202D2">
      <w:pPr>
        <w:pStyle w:val="Note"/>
        <w:rPr>
          <w:sz w:val="22"/>
          <w:szCs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7A033641" w14:textId="77777777" w:rsidR="00FC68DB" w:rsidRPr="007055D9" w:rsidRDefault="00FC68DB" w:rsidP="00B202D2">
      <w:pPr>
        <w:pStyle w:val="Example"/>
        <w:keepNext/>
      </w:pPr>
      <w:r w:rsidRPr="007055D9">
        <w:t>Example</w:t>
      </w:r>
      <w:r>
        <w:t xml:space="preserve"> A (</w:t>
      </w:r>
      <w:r>
        <w:rPr>
          <w:sz w:val="22"/>
        </w:rPr>
        <w:t xml:space="preserve">within each </w:t>
      </w:r>
      <w:r w:rsidRPr="009C3669">
        <w:rPr>
          <w:rFonts w:ascii="Courier New" w:hAnsi="Courier New" w:cs="Courier New"/>
          <w:i/>
        </w:rPr>
        <w:t>attribute</w:t>
      </w:r>
      <w:r>
        <w:rPr>
          <w:sz w:val="22"/>
        </w:rPr>
        <w:t xml:space="preserve">, except </w:t>
      </w:r>
      <w:r w:rsidRPr="00D3479F">
        <w:rPr>
          <w:rFonts w:ascii="Courier New" w:hAnsi="Courier New" w:cs="Courier New"/>
          <w:i/>
        </w:rPr>
        <w:t>base</w:t>
      </w:r>
      <w:r>
        <w:rPr>
          <w:sz w:val="22"/>
        </w:rPr>
        <w:t xml:space="preserve"> within </w:t>
      </w:r>
      <w:r w:rsidRPr="00AA1695">
        <w:rPr>
          <w:rStyle w:val="elementdeftypeChar"/>
          <w:rFonts w:eastAsia="Calibri"/>
          <w:b w:val="0"/>
        </w:rPr>
        <w:t>&lt;</w:t>
      </w:r>
      <w:proofErr w:type="spellStart"/>
      <w:r w:rsidRPr="00AA1695">
        <w:rPr>
          <w:rStyle w:val="elementdeftypeChar"/>
          <w:rFonts w:eastAsia="Calibri"/>
          <w:b w:val="0"/>
        </w:rPr>
        <w:t>weld_position</w:t>
      </w:r>
      <w:proofErr w:type="spellEnd"/>
      <w:r w:rsidRPr="00AA1695">
        <w:rPr>
          <w:rStyle w:val="elementdeftypeChar"/>
          <w:rFonts w:eastAsia="Calibri"/>
          <w:b w:val="0"/>
        </w:rPr>
        <w:t>/&gt;</w:t>
      </w:r>
      <w:r>
        <w:t>)</w:t>
      </w:r>
      <w:r w:rsidRPr="007055D9">
        <w:t>:</w:t>
      </w:r>
    </w:p>
    <w:p w14:paraId="68455572" w14:textId="77777777" w:rsidR="00FC68DB" w:rsidRPr="007055D9" w:rsidRDefault="00FC68DB" w:rsidP="00B202D2">
      <w:pPr>
        <w:pStyle w:val="XMLCode"/>
        <w:keepNext/>
      </w:pPr>
    </w:p>
    <w:p w14:paraId="46EBDDBD" w14:textId="77777777" w:rsidR="00FC68DB" w:rsidRDefault="00FC68DB" w:rsidP="00B202D2">
      <w:pPr>
        <w:pStyle w:val="XMLCode"/>
        <w:keepNext/>
      </w:pPr>
      <w:r w:rsidRPr="007055D9">
        <w:t>&lt;</w:t>
      </w:r>
      <w:proofErr w:type="spellStart"/>
      <w:r>
        <w:t>seamwweld</w:t>
      </w:r>
      <w:proofErr w:type="spellEnd"/>
      <w:r>
        <w:t>&gt;</w:t>
      </w:r>
    </w:p>
    <w:p w14:paraId="61A68801" w14:textId="77777777" w:rsidR="00FC68DB" w:rsidRDefault="00FC68DB" w:rsidP="00B202D2">
      <w:pPr>
        <w:pStyle w:val="XMLCode"/>
        <w:keepNext/>
      </w:pPr>
      <w:r>
        <w:t xml:space="preserve">    &lt;</w:t>
      </w:r>
      <w:proofErr w:type="spellStart"/>
      <w:r w:rsidRPr="007055D9">
        <w:t>k</w:t>
      </w:r>
      <w:r>
        <w:t>_</w:t>
      </w:r>
      <w:r w:rsidRPr="007055D9">
        <w:t>joint</w:t>
      </w:r>
      <w:proofErr w:type="spellEnd"/>
      <w:r w:rsidRPr="007055D9">
        <w:t xml:space="preserve"> base=</w:t>
      </w:r>
      <w:r>
        <w:t>"2"</w:t>
      </w:r>
      <w:r w:rsidRPr="007055D9">
        <w:t xml:space="preserve"> technology=</w:t>
      </w:r>
      <w:r>
        <w:t>"</w:t>
      </w:r>
      <w:r w:rsidRPr="007055D9">
        <w:t>resistance</w:t>
      </w:r>
      <w:r>
        <w:t>"</w:t>
      </w:r>
      <w:r w:rsidRPr="007055D9">
        <w:t>&gt;</w:t>
      </w:r>
    </w:p>
    <w:p w14:paraId="4CBC813A" w14:textId="77777777" w:rsidR="00FC68DB" w:rsidRPr="00966BAF" w:rsidRDefault="00FC68DB" w:rsidP="00B202D2">
      <w:pPr>
        <w:pStyle w:val="XMLCode"/>
        <w:rPr>
          <w:b/>
          <w:color w:val="0070C0"/>
          <w:lang w:val="es-ES"/>
        </w:rPr>
      </w:pPr>
      <w:r w:rsidRPr="00517BED">
        <w:rPr>
          <w:b/>
          <w:color w:val="0070C0"/>
        </w:rPr>
        <w:t xml:space="preserve">        </w:t>
      </w:r>
      <w:r w:rsidRPr="00966BAF">
        <w:rPr>
          <w:b/>
          <w:color w:val="0070C0"/>
          <w:lang w:val="es-ES"/>
        </w:rPr>
        <w:t>&lt;weld_position u="1.0" x="2" y="0" z="1"</w:t>
      </w:r>
    </w:p>
    <w:p w14:paraId="76B6795D" w14:textId="77777777" w:rsidR="00FC68DB" w:rsidRPr="00517BED" w:rsidRDefault="00FC68DB" w:rsidP="00B202D2">
      <w:pPr>
        <w:pStyle w:val="XMLCode"/>
        <w:rPr>
          <w:b/>
          <w:color w:val="0070C0"/>
        </w:rPr>
      </w:pPr>
      <w:r w:rsidRPr="00966BAF">
        <w:rPr>
          <w:b/>
          <w:color w:val="0070C0"/>
          <w:lang w:val="es-ES"/>
        </w:rPr>
        <w:t xml:space="preserve">                       </w:t>
      </w:r>
      <w:r w:rsidRPr="00517BED">
        <w:rPr>
          <w:b/>
          <w:color w:val="0070C0"/>
        </w:rPr>
        <w:t>reference=</w:t>
      </w:r>
      <w:r>
        <w:rPr>
          <w:b/>
          <w:color w:val="0070C0"/>
        </w:rPr>
        <w:t>"true"</w:t>
      </w:r>
    </w:p>
    <w:p w14:paraId="515AE92F" w14:textId="77777777" w:rsidR="00FC68DB" w:rsidRPr="00517BED" w:rsidRDefault="00FC68DB" w:rsidP="00B202D2">
      <w:pPr>
        <w:pStyle w:val="XMLCode"/>
        <w:rPr>
          <w:b/>
          <w:color w:val="0070C0"/>
        </w:rPr>
      </w:pPr>
      <w:r w:rsidRPr="00517BED">
        <w:rPr>
          <w:b/>
          <w:color w:val="0070C0"/>
        </w:rPr>
        <w:t xml:space="preserve">                       penetration=</w:t>
      </w:r>
      <w:r>
        <w:rPr>
          <w:b/>
          <w:color w:val="0070C0"/>
        </w:rPr>
        <w:t>"0.5"</w:t>
      </w:r>
    </w:p>
    <w:p w14:paraId="27B0886B" w14:textId="77777777" w:rsidR="00FC68DB" w:rsidRPr="00517BED" w:rsidRDefault="00FC68DB" w:rsidP="00B202D2">
      <w:pPr>
        <w:pStyle w:val="XMLCode"/>
        <w:rPr>
          <w:b/>
          <w:color w:val="0070C0"/>
        </w:rPr>
      </w:pPr>
      <w:r w:rsidRPr="00517BED">
        <w:rPr>
          <w:b/>
          <w:color w:val="0070C0"/>
        </w:rPr>
        <w:t xml:space="preserve">                       thickness=</w:t>
      </w:r>
      <w:r>
        <w:rPr>
          <w:b/>
          <w:color w:val="0070C0"/>
        </w:rPr>
        <w:t>"</w:t>
      </w:r>
      <w:r w:rsidRPr="00517BED">
        <w:rPr>
          <w:b/>
          <w:color w:val="0070C0"/>
        </w:rPr>
        <w:t>1.4</w:t>
      </w:r>
      <w:r>
        <w:rPr>
          <w:b/>
          <w:color w:val="0070C0"/>
        </w:rPr>
        <w:t>"</w:t>
      </w:r>
    </w:p>
    <w:p w14:paraId="3A6E2A44" w14:textId="77777777" w:rsidR="00FC68DB" w:rsidRPr="00517BED" w:rsidRDefault="00FC68DB" w:rsidP="00B202D2">
      <w:pPr>
        <w:pStyle w:val="XMLCode"/>
        <w:rPr>
          <w:b/>
          <w:color w:val="0070C0"/>
        </w:rPr>
      </w:pPr>
      <w:r w:rsidRPr="00517BED">
        <w:rPr>
          <w:b/>
          <w:color w:val="0070C0"/>
        </w:rPr>
        <w:t xml:space="preserve">                       angle=</w:t>
      </w:r>
      <w:r>
        <w:rPr>
          <w:b/>
          <w:color w:val="0070C0"/>
        </w:rPr>
        <w:t>"</w:t>
      </w:r>
      <w:r w:rsidRPr="00517BED">
        <w:rPr>
          <w:b/>
          <w:color w:val="0070C0"/>
        </w:rPr>
        <w:t>15</w:t>
      </w:r>
      <w:r>
        <w:rPr>
          <w:b/>
          <w:color w:val="0070C0"/>
        </w:rPr>
        <w:t>"</w:t>
      </w:r>
    </w:p>
    <w:p w14:paraId="2F5851CA" w14:textId="77777777" w:rsidR="00FC68DB" w:rsidRDefault="00FC68DB" w:rsidP="00B202D2">
      <w:pPr>
        <w:pStyle w:val="XMLCode"/>
        <w:rPr>
          <w:b/>
          <w:color w:val="0070C0"/>
        </w:rPr>
      </w:pPr>
      <w:r w:rsidRPr="00517BED">
        <w:rPr>
          <w:b/>
          <w:color w:val="0070C0"/>
        </w:rPr>
        <w:t xml:space="preserve">                       section=</w:t>
      </w:r>
      <w:r>
        <w:rPr>
          <w:b/>
          <w:color w:val="0070C0"/>
        </w:rPr>
        <w:t>"</w:t>
      </w:r>
      <w:r w:rsidRPr="00517BED">
        <w:rPr>
          <w:b/>
          <w:color w:val="0070C0"/>
        </w:rPr>
        <w:t>HV</w:t>
      </w:r>
      <w:r>
        <w:rPr>
          <w:b/>
          <w:color w:val="0070C0"/>
        </w:rPr>
        <w:t>"</w:t>
      </w:r>
    </w:p>
    <w:p w14:paraId="6A46791D" w14:textId="77777777" w:rsidR="00FC68DB" w:rsidRDefault="00FC68DB" w:rsidP="00B202D2">
      <w:pPr>
        <w:pStyle w:val="XMLCode"/>
        <w:rPr>
          <w:b/>
          <w:color w:val="0070C0"/>
        </w:rPr>
      </w:pPr>
      <w:r>
        <w:rPr>
          <w:b/>
          <w:color w:val="0070C0"/>
        </w:rPr>
        <w:t xml:space="preserve">                       filler="yes"</w:t>
      </w:r>
    </w:p>
    <w:p w14:paraId="2CA1395C" w14:textId="77777777" w:rsidR="00FC68DB"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40224082" w14:textId="77777777" w:rsidR="00FC68DB" w:rsidRPr="00517BED" w:rsidRDefault="00FC68DB" w:rsidP="00B202D2">
      <w:pPr>
        <w:pStyle w:val="XMLCode"/>
        <w:rPr>
          <w:b/>
          <w:color w:val="0070C0"/>
        </w:rPr>
      </w:pPr>
      <w:r>
        <w:rPr>
          <w:b/>
          <w:color w:val="0070C0"/>
        </w:rPr>
        <w:t xml:space="preserve">                       shape="straight" /</w:t>
      </w:r>
      <w:r w:rsidRPr="00517BED">
        <w:rPr>
          <w:b/>
          <w:color w:val="0070C0"/>
        </w:rPr>
        <w:t>&gt;</w:t>
      </w:r>
    </w:p>
    <w:p w14:paraId="7D119D01" w14:textId="77777777" w:rsidR="00FC68DB" w:rsidRPr="00966BAF" w:rsidRDefault="00FC68DB" w:rsidP="00B202D2">
      <w:pPr>
        <w:pStyle w:val="XMLCode"/>
        <w:rPr>
          <w:b/>
          <w:color w:val="0070C0"/>
          <w:lang w:val="es-ES"/>
        </w:rPr>
      </w:pPr>
      <w:r w:rsidRPr="00517BED">
        <w:rPr>
          <w:b/>
          <w:color w:val="0070C0"/>
        </w:rPr>
        <w:t xml:space="preserve">        </w:t>
      </w:r>
      <w:r w:rsidRPr="00966BAF">
        <w:rPr>
          <w:b/>
          <w:color w:val="0070C0"/>
          <w:lang w:val="es-ES"/>
        </w:rPr>
        <w:t>&lt;weld_position u="0.0" x="1" y="0" z="2"</w:t>
      </w:r>
    </w:p>
    <w:p w14:paraId="27C13124" w14:textId="77777777" w:rsidR="00FC68DB" w:rsidRPr="00517BED" w:rsidRDefault="00FC68DB" w:rsidP="00B202D2">
      <w:pPr>
        <w:pStyle w:val="XMLCode"/>
        <w:rPr>
          <w:b/>
          <w:color w:val="0070C0"/>
        </w:rPr>
      </w:pPr>
      <w:r w:rsidRPr="00966BAF">
        <w:rPr>
          <w:b/>
          <w:color w:val="0070C0"/>
          <w:lang w:val="es-ES"/>
        </w:rPr>
        <w:t xml:space="preserve">                       </w:t>
      </w:r>
      <w:r w:rsidRPr="00517BED">
        <w:rPr>
          <w:b/>
          <w:color w:val="0070C0"/>
        </w:rPr>
        <w:t>reference=</w:t>
      </w:r>
      <w:r>
        <w:rPr>
          <w:b/>
          <w:color w:val="0070C0"/>
        </w:rPr>
        <w:t>"true"</w:t>
      </w:r>
    </w:p>
    <w:p w14:paraId="3986FCA2" w14:textId="77777777" w:rsidR="00FC68DB" w:rsidRPr="00517BED" w:rsidRDefault="00FC68DB" w:rsidP="00B202D2">
      <w:pPr>
        <w:pStyle w:val="XMLCode"/>
        <w:rPr>
          <w:b/>
          <w:color w:val="0070C0"/>
        </w:rPr>
      </w:pPr>
      <w:r w:rsidRPr="00517BED">
        <w:rPr>
          <w:b/>
          <w:color w:val="0070C0"/>
        </w:rPr>
        <w:t xml:space="preserve">                       penetration=</w:t>
      </w:r>
      <w:r>
        <w:rPr>
          <w:b/>
          <w:color w:val="0070C0"/>
        </w:rPr>
        <w:t>"0.5"</w:t>
      </w:r>
    </w:p>
    <w:p w14:paraId="0A96A26E" w14:textId="77777777" w:rsidR="00FC68DB" w:rsidRPr="00517BED" w:rsidRDefault="00FC68DB" w:rsidP="00B202D2">
      <w:pPr>
        <w:pStyle w:val="XMLCode"/>
        <w:rPr>
          <w:b/>
          <w:color w:val="0070C0"/>
        </w:rPr>
      </w:pPr>
      <w:r w:rsidRPr="00517BED">
        <w:rPr>
          <w:b/>
          <w:color w:val="0070C0"/>
        </w:rPr>
        <w:t xml:space="preserve">                       thickness=</w:t>
      </w:r>
      <w:r>
        <w:rPr>
          <w:b/>
          <w:color w:val="0070C0"/>
        </w:rPr>
        <w:t>"</w:t>
      </w:r>
      <w:r w:rsidRPr="00517BED">
        <w:rPr>
          <w:b/>
          <w:color w:val="0070C0"/>
        </w:rPr>
        <w:t>1.1</w:t>
      </w:r>
      <w:r>
        <w:rPr>
          <w:b/>
          <w:color w:val="0070C0"/>
        </w:rPr>
        <w:t>"</w:t>
      </w:r>
    </w:p>
    <w:p w14:paraId="4FE205B1" w14:textId="77777777" w:rsidR="00FC68DB" w:rsidRPr="00517BED" w:rsidRDefault="00FC68DB" w:rsidP="00B202D2">
      <w:pPr>
        <w:pStyle w:val="XMLCode"/>
        <w:rPr>
          <w:b/>
          <w:color w:val="0070C0"/>
        </w:rPr>
      </w:pPr>
      <w:r w:rsidRPr="00517BED">
        <w:rPr>
          <w:b/>
          <w:color w:val="0070C0"/>
        </w:rPr>
        <w:t xml:space="preserve">                       angle=</w:t>
      </w:r>
      <w:r>
        <w:rPr>
          <w:b/>
          <w:color w:val="0070C0"/>
        </w:rPr>
        <w:t>"</w:t>
      </w:r>
      <w:r w:rsidRPr="00517BED">
        <w:rPr>
          <w:b/>
          <w:color w:val="0070C0"/>
        </w:rPr>
        <w:t>90</w:t>
      </w:r>
      <w:r>
        <w:rPr>
          <w:b/>
          <w:color w:val="0070C0"/>
        </w:rPr>
        <w:t>"</w:t>
      </w:r>
    </w:p>
    <w:p w14:paraId="2D0125D4" w14:textId="77777777" w:rsidR="00FC68DB" w:rsidRDefault="00FC68DB" w:rsidP="00B202D2">
      <w:pPr>
        <w:pStyle w:val="XMLCode"/>
        <w:rPr>
          <w:b/>
          <w:color w:val="0070C0"/>
        </w:rPr>
      </w:pPr>
      <w:r w:rsidRPr="00517BED">
        <w:rPr>
          <w:b/>
          <w:color w:val="0070C0"/>
        </w:rPr>
        <w:t xml:space="preserve">                       section=</w:t>
      </w:r>
      <w:r>
        <w:rPr>
          <w:b/>
          <w:color w:val="0070C0"/>
        </w:rPr>
        <w:t>"</w:t>
      </w:r>
      <w:r w:rsidRPr="00517BED">
        <w:rPr>
          <w:b/>
          <w:color w:val="0070C0"/>
        </w:rPr>
        <w:t>HV</w:t>
      </w:r>
      <w:r>
        <w:rPr>
          <w:b/>
          <w:color w:val="0070C0"/>
        </w:rPr>
        <w:t>"</w:t>
      </w:r>
    </w:p>
    <w:p w14:paraId="2014F748" w14:textId="77777777" w:rsidR="00FC68DB" w:rsidRDefault="00FC68DB" w:rsidP="00B202D2">
      <w:pPr>
        <w:pStyle w:val="XMLCode"/>
        <w:rPr>
          <w:b/>
          <w:color w:val="0070C0"/>
        </w:rPr>
      </w:pPr>
      <w:r>
        <w:rPr>
          <w:b/>
          <w:color w:val="0070C0"/>
        </w:rPr>
        <w:t xml:space="preserve">                       filler="yes"</w:t>
      </w:r>
    </w:p>
    <w:p w14:paraId="5F5F40A6" w14:textId="77777777" w:rsidR="00FC68DB"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644002AF" w14:textId="77777777" w:rsidR="00FC68DB" w:rsidRPr="00517BED" w:rsidRDefault="00FC68DB" w:rsidP="00B202D2">
      <w:pPr>
        <w:pStyle w:val="XMLCode"/>
        <w:rPr>
          <w:b/>
          <w:color w:val="0070C0"/>
        </w:rPr>
      </w:pPr>
      <w:r>
        <w:rPr>
          <w:b/>
          <w:color w:val="0070C0"/>
        </w:rPr>
        <w:t xml:space="preserve">                       shape="straight" /</w:t>
      </w:r>
      <w:r w:rsidRPr="00517BED">
        <w:rPr>
          <w:b/>
          <w:color w:val="0070C0"/>
        </w:rPr>
        <w:t>&gt;</w:t>
      </w:r>
    </w:p>
    <w:p w14:paraId="06B3E060" w14:textId="77777777" w:rsidR="00FC68DB" w:rsidRPr="00966BAF" w:rsidRDefault="00FC68DB" w:rsidP="00B202D2">
      <w:pPr>
        <w:pStyle w:val="XMLCode"/>
        <w:rPr>
          <w:b/>
          <w:color w:val="0070C0"/>
          <w:lang w:val="es-ES"/>
        </w:rPr>
      </w:pPr>
      <w:r w:rsidRPr="00517BED">
        <w:rPr>
          <w:b/>
          <w:color w:val="0070C0"/>
        </w:rPr>
        <w:t xml:space="preserve">        </w:t>
      </w:r>
      <w:r w:rsidRPr="00966BAF">
        <w:rPr>
          <w:b/>
          <w:color w:val="0070C0"/>
          <w:lang w:val="es-ES"/>
        </w:rPr>
        <w:t>&lt;weld_position u="1.0" x="-2" y="0" z="1"</w:t>
      </w:r>
    </w:p>
    <w:p w14:paraId="3DB36C76" w14:textId="77777777" w:rsidR="00FC68DB" w:rsidRPr="00517BED" w:rsidRDefault="00FC68DB" w:rsidP="00B202D2">
      <w:pPr>
        <w:pStyle w:val="XMLCode"/>
        <w:rPr>
          <w:b/>
          <w:color w:val="0070C0"/>
        </w:rPr>
      </w:pPr>
      <w:r w:rsidRPr="00966BAF">
        <w:rPr>
          <w:b/>
          <w:color w:val="0070C0"/>
          <w:lang w:val="es-ES"/>
        </w:rPr>
        <w:t xml:space="preserve">                       </w:t>
      </w:r>
      <w:r w:rsidRPr="00517BED">
        <w:rPr>
          <w:b/>
          <w:color w:val="0070C0"/>
        </w:rPr>
        <w:t>reference=</w:t>
      </w:r>
      <w:r>
        <w:rPr>
          <w:b/>
          <w:color w:val="0070C0"/>
        </w:rPr>
        <w:t>"true"</w:t>
      </w:r>
    </w:p>
    <w:p w14:paraId="2754BD71" w14:textId="77777777" w:rsidR="00FC68DB" w:rsidRPr="00517BED" w:rsidRDefault="00FC68DB" w:rsidP="00B202D2">
      <w:pPr>
        <w:pStyle w:val="XMLCode"/>
        <w:rPr>
          <w:b/>
          <w:color w:val="0070C0"/>
        </w:rPr>
      </w:pPr>
      <w:r w:rsidRPr="00517BED">
        <w:rPr>
          <w:b/>
          <w:color w:val="0070C0"/>
        </w:rPr>
        <w:t xml:space="preserve">                       penetration=</w:t>
      </w:r>
      <w:r>
        <w:rPr>
          <w:b/>
          <w:color w:val="0070C0"/>
        </w:rPr>
        <w:t>"0.6"</w:t>
      </w:r>
    </w:p>
    <w:p w14:paraId="78F451F8" w14:textId="77777777" w:rsidR="00FC68DB" w:rsidRPr="00517BED" w:rsidRDefault="00FC68DB" w:rsidP="00B202D2">
      <w:pPr>
        <w:pStyle w:val="XMLCode"/>
        <w:rPr>
          <w:b/>
          <w:color w:val="0070C0"/>
        </w:rPr>
      </w:pPr>
      <w:r w:rsidRPr="00517BED">
        <w:rPr>
          <w:b/>
          <w:color w:val="0070C0"/>
        </w:rPr>
        <w:t xml:space="preserve">                       thickness=</w:t>
      </w:r>
      <w:r>
        <w:rPr>
          <w:b/>
          <w:color w:val="0070C0"/>
        </w:rPr>
        <w:t>"</w:t>
      </w:r>
      <w:r w:rsidRPr="00517BED">
        <w:rPr>
          <w:b/>
          <w:color w:val="0070C0"/>
        </w:rPr>
        <w:t>.5</w:t>
      </w:r>
      <w:r>
        <w:rPr>
          <w:b/>
          <w:color w:val="0070C0"/>
        </w:rPr>
        <w:t>"</w:t>
      </w:r>
    </w:p>
    <w:p w14:paraId="4FF98098" w14:textId="77777777" w:rsidR="00FC68DB" w:rsidRPr="00517BED" w:rsidRDefault="00FC68DB" w:rsidP="00B202D2">
      <w:pPr>
        <w:pStyle w:val="XMLCode"/>
        <w:rPr>
          <w:b/>
          <w:color w:val="0070C0"/>
        </w:rPr>
      </w:pPr>
      <w:r w:rsidRPr="00517BED">
        <w:rPr>
          <w:b/>
          <w:color w:val="0070C0"/>
        </w:rPr>
        <w:t xml:space="preserve">                       angle=</w:t>
      </w:r>
      <w:r>
        <w:rPr>
          <w:b/>
          <w:color w:val="0070C0"/>
        </w:rPr>
        <w:t>"</w:t>
      </w:r>
      <w:r w:rsidRPr="00517BED">
        <w:rPr>
          <w:b/>
          <w:color w:val="0070C0"/>
        </w:rPr>
        <w:t>30</w:t>
      </w:r>
      <w:r>
        <w:rPr>
          <w:b/>
          <w:color w:val="0070C0"/>
        </w:rPr>
        <w:t>"</w:t>
      </w:r>
    </w:p>
    <w:p w14:paraId="31C71778" w14:textId="77777777" w:rsidR="00FC68DB" w:rsidRDefault="00FC68DB" w:rsidP="00B202D2">
      <w:pPr>
        <w:pStyle w:val="XMLCode"/>
        <w:rPr>
          <w:b/>
          <w:color w:val="0070C0"/>
        </w:rPr>
      </w:pPr>
      <w:r w:rsidRPr="00517BED">
        <w:rPr>
          <w:b/>
          <w:color w:val="0070C0"/>
        </w:rPr>
        <w:t xml:space="preserve">                       section=</w:t>
      </w:r>
      <w:r>
        <w:rPr>
          <w:b/>
          <w:color w:val="0070C0"/>
        </w:rPr>
        <w:t>"</w:t>
      </w:r>
      <w:r w:rsidRPr="00517BED">
        <w:rPr>
          <w:b/>
          <w:color w:val="0070C0"/>
        </w:rPr>
        <w:t>HV</w:t>
      </w:r>
      <w:r>
        <w:rPr>
          <w:b/>
          <w:color w:val="0070C0"/>
        </w:rPr>
        <w:t>"</w:t>
      </w:r>
    </w:p>
    <w:p w14:paraId="3DDC1EAD" w14:textId="77777777" w:rsidR="00FC68DB" w:rsidRDefault="00FC68DB" w:rsidP="00B202D2">
      <w:pPr>
        <w:pStyle w:val="XMLCode"/>
        <w:rPr>
          <w:b/>
          <w:color w:val="0070C0"/>
        </w:rPr>
      </w:pPr>
      <w:r>
        <w:rPr>
          <w:b/>
          <w:color w:val="0070C0"/>
        </w:rPr>
        <w:t xml:space="preserve">                       filler="yes"</w:t>
      </w:r>
    </w:p>
    <w:p w14:paraId="4091A2A6" w14:textId="77777777" w:rsidR="00FC68DB"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2E197EF1" w14:textId="77777777" w:rsidR="00FC68DB" w:rsidRPr="00517BED" w:rsidRDefault="00FC68DB" w:rsidP="00B202D2">
      <w:pPr>
        <w:pStyle w:val="XMLCode"/>
        <w:rPr>
          <w:b/>
          <w:color w:val="0070C0"/>
        </w:rPr>
      </w:pPr>
      <w:r>
        <w:rPr>
          <w:b/>
          <w:color w:val="0070C0"/>
        </w:rPr>
        <w:t xml:space="preserve">                       shape="straight" /</w:t>
      </w:r>
      <w:r w:rsidRPr="00517BED">
        <w:rPr>
          <w:b/>
          <w:color w:val="0070C0"/>
        </w:rPr>
        <w:t>&gt;</w:t>
      </w:r>
    </w:p>
    <w:p w14:paraId="2327A5B7" w14:textId="77777777" w:rsidR="00FC68DB" w:rsidRDefault="00FC68DB" w:rsidP="00B202D2">
      <w:pPr>
        <w:pStyle w:val="XMLCode"/>
      </w:pPr>
      <w:r>
        <w:t xml:space="preserve">        &lt;</w:t>
      </w:r>
      <w:proofErr w:type="spellStart"/>
      <w:r>
        <w:t>sheet_parameter</w:t>
      </w:r>
      <w:proofErr w:type="spellEnd"/>
      <w:r>
        <w:t xml:space="preserve"> ... /&gt;</w:t>
      </w:r>
    </w:p>
    <w:p w14:paraId="430D1FDE" w14:textId="77777777" w:rsidR="00FC68DB" w:rsidRDefault="00FC68DB" w:rsidP="00B202D2">
      <w:pPr>
        <w:pStyle w:val="XMLCode"/>
      </w:pPr>
      <w:r>
        <w:t xml:space="preserve">        &lt;</w:t>
      </w:r>
      <w:proofErr w:type="spellStart"/>
      <w:r>
        <w:t>sheet_parameter</w:t>
      </w:r>
      <w:proofErr w:type="spellEnd"/>
      <w:r>
        <w:t xml:space="preserve"> ... /&gt;</w:t>
      </w:r>
    </w:p>
    <w:p w14:paraId="698C5EF0" w14:textId="77777777" w:rsidR="00FC68DB" w:rsidRPr="007055D9" w:rsidRDefault="00FC68DB" w:rsidP="00B202D2">
      <w:pPr>
        <w:pStyle w:val="XMLCode"/>
      </w:pPr>
      <w:r>
        <w:t xml:space="preserve">    &lt;/</w:t>
      </w:r>
      <w:proofErr w:type="spellStart"/>
      <w:r>
        <w:t>k_joint</w:t>
      </w:r>
      <w:proofErr w:type="spellEnd"/>
      <w:r>
        <w:t>&gt;</w:t>
      </w:r>
    </w:p>
    <w:p w14:paraId="49230E7B" w14:textId="77777777" w:rsidR="00FC68DB" w:rsidRDefault="00FC68DB" w:rsidP="00B202D2">
      <w:pPr>
        <w:pStyle w:val="XMLCode"/>
      </w:pPr>
      <w:r w:rsidRPr="007055D9">
        <w:t>&lt;/</w:t>
      </w:r>
      <w:proofErr w:type="spellStart"/>
      <w:r>
        <w:t>seamweld</w:t>
      </w:r>
      <w:proofErr w:type="spellEnd"/>
      <w:r w:rsidRPr="007055D9">
        <w:t>&gt;</w:t>
      </w:r>
    </w:p>
    <w:p w14:paraId="60EF50BC" w14:textId="77777777" w:rsidR="00FC68DB" w:rsidRPr="007055D9" w:rsidRDefault="00FC68DB" w:rsidP="00B202D2">
      <w:pPr>
        <w:pStyle w:val="XMLCode"/>
      </w:pPr>
    </w:p>
    <w:p w14:paraId="57F92425" w14:textId="77777777" w:rsidR="00FC68DB" w:rsidRPr="007055D9" w:rsidRDefault="00FC68DB" w:rsidP="00B202D2">
      <w:pPr>
        <w:pStyle w:val="berschrift4"/>
      </w:pPr>
      <w:bookmarkStart w:id="2236" w:name="WeldDefinitionCrossJoint"/>
      <w:bookmarkStart w:id="2237" w:name="_Ref397588351"/>
      <w:bookmarkStart w:id="2238" w:name="_Toc3557054"/>
      <w:bookmarkStart w:id="2239" w:name="_Toc34747304"/>
      <w:bookmarkStart w:id="2240" w:name="_Toc77102123"/>
      <w:bookmarkStart w:id="2241" w:name="_Toc338939116"/>
      <w:bookmarkEnd w:id="2236"/>
      <w:r w:rsidRPr="007055D9">
        <w:lastRenderedPageBreak/>
        <w:t xml:space="preserve">Element </w:t>
      </w:r>
      <w:r>
        <w:t>"</w:t>
      </w:r>
      <w:proofErr w:type="spellStart"/>
      <w:r>
        <w:t>sheet_parameter</w:t>
      </w:r>
      <w:bookmarkEnd w:id="2237"/>
      <w:bookmarkEnd w:id="2238"/>
      <w:proofErr w:type="spellEnd"/>
      <w:r>
        <w:t>"</w:t>
      </w:r>
      <w:bookmarkEnd w:id="2239"/>
      <w:bookmarkEnd w:id="2240"/>
    </w:p>
    <w:p w14:paraId="0BEC9635" w14:textId="77777777" w:rsidR="00FC68DB" w:rsidRPr="007055D9" w:rsidRDefault="00FC68DB" w:rsidP="00B202D2">
      <w:pPr>
        <w:keepNext/>
        <w:keepLines/>
      </w:pPr>
      <w:r w:rsidRPr="007055D9">
        <w:t xml:space="preserve">For the element </w:t>
      </w:r>
      <w:r>
        <w:rPr>
          <w:rStyle w:val="XMLElement"/>
        </w:rPr>
        <w:t>&lt;</w:t>
      </w:r>
      <w:proofErr w:type="spellStart"/>
      <w:r>
        <w:rPr>
          <w:rStyle w:val="XMLElement"/>
        </w:rPr>
        <w:t>sheet_parameter</w:t>
      </w:r>
      <w:proofErr w:type="spellEnd"/>
      <w:r w:rsidRPr="0070710C">
        <w:rPr>
          <w:rStyle w:val="elementdeftypeChar"/>
          <w:rFonts w:eastAsia="Calibri"/>
        </w:rPr>
        <w:t>/&gt;</w:t>
      </w:r>
      <w:r w:rsidRPr="007055D9">
        <w:t>, the following attri</w:t>
      </w:r>
      <w:r>
        <w:t>butes can be specified for the K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717FBE49"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4B1EE9" w14:textId="77777777" w:rsidR="00FC68DB" w:rsidRPr="007055D9" w:rsidRDefault="00FC68DB" w:rsidP="00B202D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D9833" w14:textId="77777777" w:rsidR="00FC68DB" w:rsidRPr="007055D9" w:rsidRDefault="00FC68DB" w:rsidP="00B202D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F4C847" w14:textId="77777777" w:rsidR="00FC68DB" w:rsidRPr="007055D9" w:rsidRDefault="00FC68DB" w:rsidP="00B202D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CB40711" w14:textId="77777777" w:rsidR="00FC68DB" w:rsidRPr="007055D9" w:rsidRDefault="00FC68DB" w:rsidP="00B202D2">
            <w:pPr>
              <w:keepNext/>
              <w:keepLines/>
              <w:rPr>
                <w:b/>
                <w:i/>
              </w:rPr>
            </w:pPr>
            <w:r w:rsidRPr="00A20C5C">
              <w:rPr>
                <w:b/>
                <w:i/>
              </w:rPr>
              <w:t>Constraint</w:t>
            </w:r>
            <w:r>
              <w:rPr>
                <w:b/>
                <w:i/>
              </w:rPr>
              <w:t xml:space="preserve"> / Remarks</w:t>
            </w:r>
          </w:p>
        </w:tc>
      </w:tr>
      <w:tr w:rsidR="00FC68DB" w:rsidRPr="007055D9" w14:paraId="47626640" w14:textId="77777777" w:rsidTr="00FC68DB">
        <w:trPr>
          <w:jc w:val="center"/>
        </w:trPr>
        <w:tc>
          <w:tcPr>
            <w:tcW w:w="1574" w:type="dxa"/>
            <w:shd w:val="clear" w:color="auto" w:fill="auto"/>
          </w:tcPr>
          <w:p w14:paraId="4CB3EFAE" w14:textId="77777777" w:rsidR="00FC68DB" w:rsidRPr="002D6B99" w:rsidRDefault="00FC68DB" w:rsidP="00B202D2">
            <w:pPr>
              <w:keepNext/>
              <w:keepLines/>
              <w:rPr>
                <w:rStyle w:val="Kommentarzeichen"/>
                <w:sz w:val="20"/>
                <w:szCs w:val="20"/>
                <w:lang w:eastAsia="x-none"/>
              </w:rPr>
            </w:pPr>
            <w:r>
              <w:rPr>
                <w:sz w:val="20"/>
                <w:szCs w:val="20"/>
              </w:rPr>
              <w:t>index</w:t>
            </w:r>
          </w:p>
        </w:tc>
        <w:tc>
          <w:tcPr>
            <w:tcW w:w="1418" w:type="dxa"/>
            <w:shd w:val="clear" w:color="auto" w:fill="auto"/>
          </w:tcPr>
          <w:p w14:paraId="2DFEB51D" w14:textId="77777777" w:rsidR="00FC68DB" w:rsidRPr="002D6B99" w:rsidRDefault="00FC68DB" w:rsidP="00B202D2">
            <w:pPr>
              <w:keepNext/>
              <w:keepLines/>
              <w:rPr>
                <w:sz w:val="20"/>
                <w:szCs w:val="20"/>
              </w:rPr>
            </w:pPr>
            <w:r>
              <w:rPr>
                <w:sz w:val="20"/>
                <w:szCs w:val="20"/>
              </w:rPr>
              <w:t>Integer</w:t>
            </w:r>
          </w:p>
        </w:tc>
        <w:tc>
          <w:tcPr>
            <w:tcW w:w="1275" w:type="dxa"/>
            <w:shd w:val="clear" w:color="auto" w:fill="auto"/>
          </w:tcPr>
          <w:p w14:paraId="1F76D747" w14:textId="77777777" w:rsidR="00FC68DB" w:rsidRPr="002D6B99" w:rsidRDefault="00FC68DB" w:rsidP="00B202D2">
            <w:pPr>
              <w:keepNext/>
              <w:keepLines/>
              <w:rPr>
                <w:sz w:val="20"/>
                <w:szCs w:val="20"/>
              </w:rPr>
            </w:pPr>
            <w:r w:rsidRPr="002D6B99">
              <w:rPr>
                <w:sz w:val="20"/>
                <w:szCs w:val="20"/>
              </w:rPr>
              <w:t>Required</w:t>
            </w:r>
          </w:p>
        </w:tc>
        <w:tc>
          <w:tcPr>
            <w:tcW w:w="4264" w:type="dxa"/>
            <w:shd w:val="clear" w:color="auto" w:fill="auto"/>
          </w:tcPr>
          <w:p w14:paraId="2D2D8C0C" w14:textId="77777777" w:rsidR="00FC68DB" w:rsidRPr="002D6B99" w:rsidRDefault="00FC68DB" w:rsidP="00B202D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3FD6761E" w14:textId="77777777" w:rsidTr="00FC68DB">
        <w:trPr>
          <w:jc w:val="center"/>
        </w:trPr>
        <w:tc>
          <w:tcPr>
            <w:tcW w:w="1574" w:type="dxa"/>
            <w:shd w:val="clear" w:color="auto" w:fill="auto"/>
            <w:vAlign w:val="bottom"/>
          </w:tcPr>
          <w:p w14:paraId="24F98071" w14:textId="77777777" w:rsidR="00FC68DB" w:rsidRDefault="00FC68DB" w:rsidP="00B202D2">
            <w:pPr>
              <w:keepNext/>
              <w:keepLines/>
              <w:rPr>
                <w:sz w:val="20"/>
                <w:szCs w:val="20"/>
              </w:rPr>
            </w:pPr>
            <w:r>
              <w:rPr>
                <w:sz w:val="20"/>
                <w:szCs w:val="20"/>
              </w:rPr>
              <w:t>gap</w:t>
            </w:r>
          </w:p>
        </w:tc>
        <w:tc>
          <w:tcPr>
            <w:tcW w:w="1418" w:type="dxa"/>
            <w:shd w:val="clear" w:color="auto" w:fill="auto"/>
            <w:vAlign w:val="bottom"/>
          </w:tcPr>
          <w:p w14:paraId="12C124B4"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16A9C2F8"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09A952B4" w14:textId="77777777" w:rsidR="00FC68DB" w:rsidRPr="002D6B99" w:rsidRDefault="00FC68DB" w:rsidP="00B202D2">
            <w:pPr>
              <w:keepNext/>
              <w:keepLines/>
              <w:rPr>
                <w:sz w:val="20"/>
                <w:szCs w:val="20"/>
              </w:rPr>
            </w:pPr>
            <w:r>
              <w:rPr>
                <w:sz w:val="20"/>
                <w:szCs w:val="20"/>
              </w:rPr>
              <w:t>Default value is 0</w:t>
            </w:r>
          </w:p>
        </w:tc>
      </w:tr>
      <w:tr w:rsidR="00FC68DB" w:rsidRPr="007055D9" w14:paraId="4B188277" w14:textId="77777777" w:rsidTr="00FC68DB">
        <w:trPr>
          <w:jc w:val="center"/>
        </w:trPr>
        <w:tc>
          <w:tcPr>
            <w:tcW w:w="1574" w:type="dxa"/>
            <w:shd w:val="clear" w:color="auto" w:fill="auto"/>
            <w:vAlign w:val="bottom"/>
          </w:tcPr>
          <w:p w14:paraId="217E359E" w14:textId="77777777" w:rsidR="00FC68DB" w:rsidRDefault="00FC68DB" w:rsidP="00B202D2">
            <w:pPr>
              <w:keepNext/>
              <w:keepLines/>
              <w:rPr>
                <w:sz w:val="20"/>
                <w:szCs w:val="20"/>
              </w:rPr>
            </w:pPr>
            <w:proofErr w:type="spellStart"/>
            <w:r>
              <w:rPr>
                <w:sz w:val="20"/>
                <w:szCs w:val="20"/>
              </w:rPr>
              <w:t>sheet_thickness</w:t>
            </w:r>
            <w:proofErr w:type="spellEnd"/>
            <w:r>
              <w:rPr>
                <w:sz w:val="20"/>
                <w:szCs w:val="20"/>
              </w:rPr>
              <w:t xml:space="preserve"> </w:t>
            </w:r>
          </w:p>
        </w:tc>
        <w:tc>
          <w:tcPr>
            <w:tcW w:w="1418" w:type="dxa"/>
            <w:shd w:val="clear" w:color="auto" w:fill="auto"/>
            <w:vAlign w:val="bottom"/>
          </w:tcPr>
          <w:p w14:paraId="01DBA447"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6239DBE8"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60B64240" w14:textId="77777777" w:rsidR="00FC68DB" w:rsidRPr="002D6B99" w:rsidRDefault="00FC68DB" w:rsidP="00B202D2">
            <w:pPr>
              <w:keepNext/>
              <w:keepLines/>
              <w:rPr>
                <w:sz w:val="20"/>
                <w:szCs w:val="20"/>
              </w:rPr>
            </w:pPr>
            <w:r>
              <w:rPr>
                <w:sz w:val="20"/>
                <w:szCs w:val="20"/>
              </w:rPr>
              <w:t>-</w:t>
            </w:r>
          </w:p>
        </w:tc>
      </w:tr>
      <w:tr w:rsidR="00FC68DB" w:rsidRPr="007055D9" w14:paraId="2EDF881C" w14:textId="77777777" w:rsidTr="00FC68DB">
        <w:trPr>
          <w:jc w:val="center"/>
        </w:trPr>
        <w:tc>
          <w:tcPr>
            <w:tcW w:w="1574" w:type="dxa"/>
            <w:shd w:val="clear" w:color="auto" w:fill="auto"/>
            <w:vAlign w:val="bottom"/>
          </w:tcPr>
          <w:p w14:paraId="0651FAAE" w14:textId="77777777" w:rsidR="00FC68DB" w:rsidRDefault="00FC68DB" w:rsidP="00B202D2">
            <w:pPr>
              <w:keepNext/>
              <w:keepLines/>
              <w:rPr>
                <w:sz w:val="20"/>
                <w:szCs w:val="20"/>
              </w:rPr>
            </w:pPr>
            <w:proofErr w:type="spellStart"/>
            <w:r>
              <w:rPr>
                <w:sz w:val="20"/>
                <w:szCs w:val="20"/>
              </w:rPr>
              <w:t>sheet_angle</w:t>
            </w:r>
            <w:proofErr w:type="spellEnd"/>
          </w:p>
        </w:tc>
        <w:tc>
          <w:tcPr>
            <w:tcW w:w="1418" w:type="dxa"/>
            <w:shd w:val="clear" w:color="auto" w:fill="auto"/>
            <w:vAlign w:val="bottom"/>
          </w:tcPr>
          <w:p w14:paraId="120AAAD3"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3E480A50"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6CC07899" w14:textId="77777777" w:rsidR="00FC68DB" w:rsidRPr="002D6B99" w:rsidRDefault="00FC68DB" w:rsidP="00B202D2">
            <w:pPr>
              <w:keepNext/>
              <w:keepLines/>
              <w:rPr>
                <w:sz w:val="20"/>
                <w:szCs w:val="20"/>
              </w:rPr>
            </w:pPr>
            <w:r>
              <w:rPr>
                <w:sz w:val="20"/>
                <w:szCs w:val="20"/>
              </w:rPr>
              <w:t>-</w:t>
            </w:r>
          </w:p>
        </w:tc>
      </w:tr>
    </w:tbl>
    <w:p w14:paraId="50755DD5" w14:textId="2703D9DD" w:rsidR="00FC68DB" w:rsidRDefault="00FC68DB" w:rsidP="00B202D2">
      <w:pPr>
        <w:pStyle w:val="Beschriftung"/>
        <w:spacing w:before="120"/>
      </w:pPr>
      <w:bookmarkStart w:id="2242" w:name="_Toc3566518"/>
      <w:bookmarkStart w:id="2243" w:name="_Toc34747520"/>
      <w:bookmarkStart w:id="2244" w:name="_Toc77095979"/>
      <w:r>
        <w:t xml:space="preserve">Table </w:t>
      </w:r>
      <w:r>
        <w:fldChar w:fldCharType="begin"/>
      </w:r>
      <w:r>
        <w:instrText xml:space="preserve"> SEQ Table \* ARABIC </w:instrText>
      </w:r>
      <w:r>
        <w:fldChar w:fldCharType="separate"/>
      </w:r>
      <w:r w:rsidR="008116BB">
        <w:rPr>
          <w:noProof/>
        </w:rPr>
        <w:t>120</w:t>
      </w:r>
      <w:r>
        <w:fldChar w:fldCharType="end"/>
      </w:r>
      <w:r>
        <w:t xml:space="preserve">: </w:t>
      </w:r>
      <w:r w:rsidRPr="0008681E">
        <w:t>Attributes of element &lt;</w:t>
      </w:r>
      <w:proofErr w:type="spellStart"/>
      <w:r>
        <w:rPr>
          <w:rFonts w:ascii="Courier New" w:hAnsi="Courier New" w:cs="Courier New"/>
          <w:kern w:val="22"/>
        </w:rPr>
        <w:t>sheet_parameter</w:t>
      </w:r>
      <w:proofErr w:type="spellEnd"/>
      <w:r w:rsidRPr="00E67798">
        <w:rPr>
          <w:rFonts w:ascii="Courier New" w:hAnsi="Courier New" w:cs="Courier New"/>
          <w:kern w:val="22"/>
        </w:rPr>
        <w:t>/&gt;</w:t>
      </w:r>
      <w:r w:rsidRPr="0008681E">
        <w:t xml:space="preserve"> for </w:t>
      </w:r>
      <w:r>
        <w:t>K Joint</w:t>
      </w:r>
      <w:bookmarkEnd w:id="2242"/>
      <w:bookmarkEnd w:id="2243"/>
      <w:bookmarkEnd w:id="2244"/>
      <w:r>
        <w:t xml:space="preserve"> </w:t>
      </w:r>
    </w:p>
    <w:p w14:paraId="419D8F0B" w14:textId="77777777" w:rsidR="00FC68DB" w:rsidRDefault="00FC68DB" w:rsidP="00B202D2">
      <w:pPr>
        <w:pStyle w:val="Example"/>
        <w:keepNext/>
      </w:pPr>
      <w:r w:rsidRPr="007055D9">
        <w:t>Example</w:t>
      </w:r>
      <w:r>
        <w:t xml:space="preserve"> A (</w:t>
      </w:r>
      <w:r w:rsidRPr="00581520">
        <w:rPr>
          <w:sz w:val="22"/>
        </w:rPr>
        <w:t xml:space="preserve">within only required </w:t>
      </w:r>
      <w:r w:rsidRPr="00581520">
        <w:rPr>
          <w:rFonts w:ascii="Courier New" w:hAnsi="Courier New" w:cs="Courier New"/>
          <w:i/>
          <w:sz w:val="18"/>
        </w:rPr>
        <w:t>attributes</w:t>
      </w:r>
      <w:r>
        <w:t>)</w:t>
      </w:r>
      <w:r w:rsidRPr="007055D9">
        <w:t>:</w:t>
      </w:r>
    </w:p>
    <w:p w14:paraId="54856A98" w14:textId="77777777" w:rsidR="00FC68DB" w:rsidRDefault="00FC68DB" w:rsidP="00B202D2">
      <w:pPr>
        <w:pStyle w:val="XMLCode"/>
        <w:keepNext/>
      </w:pPr>
    </w:p>
    <w:p w14:paraId="1D571BA4" w14:textId="77777777" w:rsidR="00FC68DB" w:rsidRDefault="00FC68DB" w:rsidP="00B202D2">
      <w:pPr>
        <w:pStyle w:val="XMLCode"/>
        <w:keepNext/>
      </w:pPr>
      <w:r w:rsidRPr="007055D9">
        <w:t>&lt;</w:t>
      </w:r>
      <w:proofErr w:type="spellStart"/>
      <w:r>
        <w:t>seamweld</w:t>
      </w:r>
      <w:proofErr w:type="spellEnd"/>
      <w:r>
        <w:t>&gt;</w:t>
      </w:r>
    </w:p>
    <w:p w14:paraId="31CC34ED" w14:textId="77777777" w:rsidR="00FC68DB" w:rsidRPr="007055D9" w:rsidRDefault="00FC68DB" w:rsidP="00B202D2">
      <w:pPr>
        <w:pStyle w:val="XMLCode"/>
        <w:keepNext/>
      </w:pPr>
      <w:r>
        <w:t xml:space="preserve">    &lt;</w:t>
      </w:r>
      <w:proofErr w:type="spellStart"/>
      <w:r>
        <w:t>k_joint</w:t>
      </w:r>
      <w:proofErr w:type="spellEnd"/>
      <w:r>
        <w:t xml:space="preserve"> base="2" technology="resistance"</w:t>
      </w:r>
      <w:r w:rsidRPr="007055D9">
        <w:t>&gt;</w:t>
      </w:r>
    </w:p>
    <w:p w14:paraId="0217337B" w14:textId="77777777" w:rsidR="00FC68DB" w:rsidRPr="00966BAF" w:rsidRDefault="00FC68DB" w:rsidP="00B202D2">
      <w:pPr>
        <w:pStyle w:val="XMLCode"/>
        <w:rPr>
          <w:i/>
          <w:lang w:val="es-ES"/>
        </w:rPr>
      </w:pPr>
      <w:r w:rsidRPr="006A238A">
        <w:t xml:space="preserve">        </w:t>
      </w:r>
      <w:r w:rsidRPr="00966BAF">
        <w:rPr>
          <w:i/>
          <w:lang w:val="es-ES"/>
        </w:rPr>
        <w:t>&lt;weld_position u="1.0" x="2" y="0" z="1" .../&gt;</w:t>
      </w:r>
    </w:p>
    <w:p w14:paraId="4F1E9ED2" w14:textId="77777777" w:rsidR="00FC68DB" w:rsidRPr="00966BAF" w:rsidRDefault="00FC68DB" w:rsidP="00B202D2">
      <w:pPr>
        <w:pStyle w:val="XMLCode"/>
        <w:rPr>
          <w:i/>
          <w:lang w:val="es-ES"/>
        </w:rPr>
      </w:pPr>
      <w:r w:rsidRPr="00966BAF">
        <w:rPr>
          <w:i/>
          <w:lang w:val="es-ES"/>
        </w:rPr>
        <w:t xml:space="preserve">        &lt;weld_position u="0.0" x="1" y="0" z="2" .../&gt;</w:t>
      </w:r>
    </w:p>
    <w:p w14:paraId="64BFAD6A" w14:textId="77777777" w:rsidR="00FC68DB" w:rsidRPr="00966BAF" w:rsidRDefault="00FC68DB" w:rsidP="00B202D2">
      <w:pPr>
        <w:pStyle w:val="XMLCode"/>
        <w:rPr>
          <w:i/>
          <w:lang w:val="es-ES"/>
        </w:rPr>
      </w:pPr>
      <w:r w:rsidRPr="00966BAF">
        <w:rPr>
          <w:i/>
          <w:lang w:val="es-ES"/>
        </w:rPr>
        <w:t xml:space="preserve">        &lt;weld_position u="1.0" x="-2" y="0" z="1" .../&gt;</w:t>
      </w:r>
    </w:p>
    <w:p w14:paraId="286CA529" w14:textId="77777777" w:rsidR="00FC68DB" w:rsidRDefault="00FC68DB" w:rsidP="00B202D2">
      <w:pPr>
        <w:pStyle w:val="XMLCode"/>
        <w:rPr>
          <w:b/>
          <w:color w:val="0070C0"/>
        </w:rPr>
      </w:pPr>
      <w:r w:rsidRPr="00966BAF">
        <w:rPr>
          <w:lang w:val="es-ES"/>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ex="1" gap="1.5"</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="45"</w:t>
      </w:r>
      <w:r w:rsidRPr="009F3818">
        <w:rPr>
          <w:b/>
          <w:color w:val="0070C0"/>
        </w:rPr>
        <w:t>/&gt;</w:t>
      </w:r>
    </w:p>
    <w:p w14:paraId="6B08CDB7" w14:textId="77777777" w:rsidR="00FC68DB" w:rsidRPr="009F3818" w:rsidRDefault="00FC68DB" w:rsidP="00B202D2">
      <w:pPr>
        <w:pStyle w:val="XMLCode"/>
        <w:rPr>
          <w:b/>
          <w:color w:val="0070C0"/>
        </w:rPr>
      </w:pPr>
      <w:r>
        <w:rPr>
          <w:b/>
          <w:color w:val="0070C0"/>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ex="3" gap="1.0"</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="30"</w:t>
      </w:r>
      <w:r w:rsidRPr="009F3818">
        <w:rPr>
          <w:b/>
          <w:color w:val="0070C0"/>
        </w:rPr>
        <w:t>/&gt;</w:t>
      </w:r>
    </w:p>
    <w:p w14:paraId="4BC8CBAF" w14:textId="77777777" w:rsidR="00FC68DB" w:rsidRPr="007055D9" w:rsidRDefault="00FC68DB" w:rsidP="00B202D2">
      <w:pPr>
        <w:pStyle w:val="XMLCode"/>
      </w:pPr>
      <w:r>
        <w:t xml:space="preserve">    &lt;/</w:t>
      </w:r>
      <w:proofErr w:type="spellStart"/>
      <w:r>
        <w:t>k_joint</w:t>
      </w:r>
      <w:proofErr w:type="spellEnd"/>
      <w:r>
        <w:t>&gt;</w:t>
      </w:r>
    </w:p>
    <w:p w14:paraId="713AC91F" w14:textId="77777777" w:rsidR="00FC68DB" w:rsidRDefault="00FC68DB" w:rsidP="00B202D2">
      <w:pPr>
        <w:pStyle w:val="XMLCode"/>
      </w:pPr>
      <w:r w:rsidRPr="007055D9">
        <w:t>&lt;/</w:t>
      </w:r>
      <w:proofErr w:type="spellStart"/>
      <w:r>
        <w:t>seamweld</w:t>
      </w:r>
      <w:proofErr w:type="spellEnd"/>
      <w:r w:rsidRPr="007055D9">
        <w:t>&gt;</w:t>
      </w:r>
    </w:p>
    <w:p w14:paraId="77428E37" w14:textId="77777777" w:rsidR="00FC68DB" w:rsidRDefault="00FC68DB" w:rsidP="00B202D2">
      <w:pPr>
        <w:pStyle w:val="XMLCode"/>
      </w:pPr>
    </w:p>
    <w:p w14:paraId="4F56B9CF" w14:textId="77777777" w:rsidR="00FC68DB" w:rsidRPr="007055D9" w:rsidRDefault="00FC68DB" w:rsidP="00B202D2">
      <w:pPr>
        <w:pStyle w:val="berschrift3"/>
      </w:pPr>
      <w:bookmarkStart w:id="2245" w:name="_Toc3557055"/>
      <w:bookmarkStart w:id="2246" w:name="_Toc34747305"/>
      <w:bookmarkStart w:id="2247" w:name="_Toc77102124"/>
      <w:bookmarkStart w:id="2248" w:name="_Toc86863861"/>
      <w:r>
        <w:t>Cruciform Joint</w:t>
      </w:r>
      <w:bookmarkEnd w:id="2241"/>
      <w:bookmarkEnd w:id="2245"/>
      <w:bookmarkEnd w:id="2246"/>
      <w:bookmarkEnd w:id="2247"/>
      <w:bookmarkEnd w:id="2248"/>
    </w:p>
    <w:p w14:paraId="4D230E58" w14:textId="77777777" w:rsidR="00FC68DB" w:rsidRPr="007055D9" w:rsidRDefault="00FC68DB" w:rsidP="00B202D2">
      <w:pPr>
        <w:keepNext/>
      </w:pPr>
      <w:r w:rsidRPr="007055D9">
        <w:t>The cross joint connects two welded sheets from different sides to a base sheet.</w:t>
      </w:r>
    </w:p>
    <w:p w14:paraId="54EA1F22" w14:textId="77777777" w:rsidR="00FC68DB" w:rsidRPr="007055D9" w:rsidRDefault="00FC68DB" w:rsidP="00B202D2">
      <w:r w:rsidRPr="007055D9">
        <w:t>There are four potential welds that can be specified for this type of connection. The parameters for each of the welds can be described separately.</w:t>
      </w:r>
    </w:p>
    <w:p w14:paraId="34B93B09" w14:textId="77777777" w:rsidR="00FC68DB" w:rsidRPr="007055D9" w:rsidRDefault="00FC68DB" w:rsidP="00B202D2">
      <w:r>
        <w:t xml:space="preserve">The XML definition of a Cruciform </w:t>
      </w:r>
      <w:r w:rsidRPr="007055D9">
        <w:t>Joint</w:t>
      </w:r>
      <w:bookmarkStart w:id="2249" w:name="GenericSeamWeldWeldingTechnology"/>
      <w:bookmarkEnd w:id="2249"/>
      <w:r>
        <w:t xml:space="preserve"> </w:t>
      </w:r>
      <w:r w:rsidRPr="007055D9">
        <w:t xml:space="preserve">supports up to four weld positions. Each of the weld positions is specified using the element </w:t>
      </w:r>
      <w:r>
        <w:rPr>
          <w:rStyle w:val="XMLElement"/>
        </w:rPr>
        <w:t>&lt;</w:t>
      </w:r>
      <w:proofErr w:type="spellStart"/>
      <w:r>
        <w:rPr>
          <w:rStyle w:val="XMLElement"/>
        </w:rPr>
        <w:t>w</w:t>
      </w:r>
      <w:r w:rsidRPr="007055D9">
        <w:rPr>
          <w:rStyle w:val="XMLElement"/>
        </w:rPr>
        <w:t>eld_positio</w:t>
      </w:r>
      <w:r>
        <w:rPr>
          <w:rStyle w:val="XMLElement"/>
        </w:rPr>
        <w:t>n</w:t>
      </w:r>
      <w:proofErr w:type="spellEnd"/>
      <w:r>
        <w:rPr>
          <w:rStyle w:val="XMLElement"/>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p>
    <w:p w14:paraId="411AA063" w14:textId="77777777" w:rsidR="00FC68DB" w:rsidRPr="007055D9" w:rsidRDefault="00FC68DB" w:rsidP="00B202D2">
      <w:pPr>
        <w:pStyle w:val="berschrift4"/>
      </w:pPr>
      <w:bookmarkStart w:id="2250" w:name="_Toc3557056"/>
      <w:bookmarkStart w:id="2251" w:name="_Toc34747306"/>
      <w:bookmarkStart w:id="2252" w:name="_Toc77102125"/>
      <w:r>
        <w:rPr>
          <w:noProof/>
          <w:lang w:val="en-US" w:eastAsia="en-US"/>
        </w:rPr>
        <w:drawing>
          <wp:anchor distT="0" distB="0" distL="114300" distR="114300" simplePos="0" relativeHeight="251628544" behindDoc="1" locked="0" layoutInCell="1" allowOverlap="1" wp14:anchorId="4157D25B" wp14:editId="612DC1CD">
            <wp:simplePos x="0" y="0"/>
            <wp:positionH relativeFrom="column">
              <wp:posOffset>3251835</wp:posOffset>
            </wp:positionH>
            <wp:positionV relativeFrom="paragraph">
              <wp:posOffset>-241315</wp:posOffset>
            </wp:positionV>
            <wp:extent cx="2209800" cy="1835785"/>
            <wp:effectExtent l="0" t="0" r="0" b="0"/>
            <wp:wrapNone/>
            <wp:docPr id="155" name="Bild 192"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2" descr="CruciformJoint_v2"/>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2209800" cy="18357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Sheet Parameters</w:t>
      </w:r>
      <w:bookmarkEnd w:id="2250"/>
      <w:bookmarkEnd w:id="2251"/>
      <w:bookmarkEnd w:id="2252"/>
    </w:p>
    <w:p w14:paraId="3587C0D2" w14:textId="77777777" w:rsidR="00FC68DB" w:rsidRPr="007055D9" w:rsidRDefault="00FC68DB" w:rsidP="00B202D2">
      <w:pPr>
        <w:keepNext/>
      </w:pPr>
      <w:r w:rsidRPr="007055D9">
        <w:t>The parameters to describe the connection are:</w:t>
      </w:r>
    </w:p>
    <w:p w14:paraId="33FCFD60" w14:textId="77777777" w:rsidR="00FC68DB" w:rsidRPr="007055D9" w:rsidRDefault="00FC68DB" w:rsidP="00BA04B6">
      <w:pPr>
        <w:pStyle w:val="Aufzhlungszeichen"/>
        <w:keepNext/>
        <w:numPr>
          <w:ilvl w:val="0"/>
          <w:numId w:val="11"/>
        </w:numPr>
      </w:pPr>
      <w:proofErr w:type="spellStart"/>
      <w:r w:rsidRPr="005A2F72">
        <w:rPr>
          <w:sz w:val="24"/>
          <w:szCs w:val="28"/>
        </w:rPr>
        <w:t>t</w:t>
      </w:r>
      <w:r w:rsidRPr="005A2F72">
        <w:rPr>
          <w:sz w:val="24"/>
          <w:szCs w:val="28"/>
          <w:vertAlign w:val="subscript"/>
        </w:rPr>
        <w:t>B</w:t>
      </w:r>
      <w:proofErr w:type="spellEnd"/>
      <w:r w:rsidRPr="005A2F72">
        <w:rPr>
          <w:sz w:val="24"/>
          <w:szCs w:val="28"/>
          <w:vertAlign w:val="subscript"/>
        </w:rPr>
        <w:tab/>
      </w:r>
      <w:r w:rsidRPr="007055D9">
        <w:rPr>
          <w:sz w:val="28"/>
          <w:szCs w:val="28"/>
          <w:vertAlign w:val="subscript"/>
        </w:rPr>
        <w:tab/>
      </w:r>
      <w:r w:rsidRPr="007055D9">
        <w:t>Thickness of base sheet</w:t>
      </w:r>
    </w:p>
    <w:p w14:paraId="0B91117D" w14:textId="77777777" w:rsidR="00FC68DB" w:rsidRPr="007055D9" w:rsidRDefault="00FC68DB" w:rsidP="00BA04B6">
      <w:pPr>
        <w:pStyle w:val="Aufzhlungszeichen"/>
        <w:numPr>
          <w:ilvl w:val="0"/>
          <w:numId w:val="11"/>
        </w:numPr>
      </w:pPr>
      <w:r w:rsidRPr="005A2F72">
        <w:rPr>
          <w:sz w:val="24"/>
          <w:szCs w:val="28"/>
        </w:rPr>
        <w:t>t</w:t>
      </w:r>
      <w:r w:rsidRPr="005A2F72">
        <w:rPr>
          <w:sz w:val="24"/>
          <w:szCs w:val="28"/>
          <w:vertAlign w:val="subscript"/>
        </w:rPr>
        <w:t>1</w:t>
      </w:r>
      <w:r w:rsidRPr="005A2F72">
        <w:rPr>
          <w:sz w:val="20"/>
        </w:rPr>
        <w:t xml:space="preserve">, </w:t>
      </w:r>
      <w:r w:rsidRPr="005A2F72">
        <w:rPr>
          <w:sz w:val="24"/>
          <w:szCs w:val="28"/>
        </w:rPr>
        <w:t>t</w:t>
      </w:r>
      <w:r w:rsidRPr="005A2F72">
        <w:rPr>
          <w:sz w:val="24"/>
          <w:szCs w:val="28"/>
          <w:vertAlign w:val="subscript"/>
        </w:rPr>
        <w:t>2</w:t>
      </w:r>
      <w:r w:rsidRPr="007055D9">
        <w:tab/>
        <w:t>Thickness of welded sheet</w:t>
      </w:r>
    </w:p>
    <w:p w14:paraId="57589212" w14:textId="77777777" w:rsidR="00FC68DB" w:rsidRPr="007055D9" w:rsidRDefault="00FC68DB" w:rsidP="00BA04B6">
      <w:pPr>
        <w:pStyle w:val="Aufzhlungszeichen"/>
        <w:numPr>
          <w:ilvl w:val="0"/>
          <w:numId w:val="11"/>
        </w:numPr>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7BE89613" w14:textId="77777777" w:rsidR="00FC68DB" w:rsidRDefault="00FC68DB" w:rsidP="00BA04B6">
      <w:pPr>
        <w:pStyle w:val="Aufzhlungszeichen"/>
        <w:numPr>
          <w:ilvl w:val="0"/>
          <w:numId w:val="11"/>
        </w:numPr>
      </w:pPr>
      <w:r w:rsidRPr="005A2F72">
        <w:rPr>
          <w:sz w:val="24"/>
          <w:szCs w:val="28"/>
        </w:rPr>
        <w:t>c</w:t>
      </w:r>
      <w:r w:rsidRPr="005A2F72">
        <w:rPr>
          <w:sz w:val="24"/>
          <w:szCs w:val="28"/>
          <w:vertAlign w:val="subscript"/>
        </w:rPr>
        <w:t>1</w:t>
      </w:r>
      <w:r w:rsidRPr="005A2F72">
        <w:rPr>
          <w:sz w:val="20"/>
        </w:rPr>
        <w:t xml:space="preserve">, </w:t>
      </w:r>
      <w:r w:rsidRPr="005A2F72">
        <w:rPr>
          <w:sz w:val="24"/>
          <w:szCs w:val="28"/>
        </w:rPr>
        <w:t>c</w:t>
      </w:r>
      <w:r w:rsidRPr="005A2F72">
        <w:rPr>
          <w:sz w:val="24"/>
          <w:szCs w:val="28"/>
          <w:vertAlign w:val="subscript"/>
        </w:rPr>
        <w:t>2</w:t>
      </w:r>
      <w:r w:rsidRPr="007055D9">
        <w:tab/>
        <w:t>Gap between base and welded sheet</w:t>
      </w:r>
    </w:p>
    <w:p w14:paraId="24D2596E" w14:textId="77777777" w:rsidR="00FC68DB" w:rsidRPr="007055D9" w:rsidRDefault="00FC68DB" w:rsidP="00B202D2">
      <w:pPr>
        <w:pStyle w:val="Aufzhlungszeichen"/>
        <w:tabs>
          <w:tab w:val="clear" w:pos="454"/>
        </w:tabs>
        <w:ind w:firstLine="0"/>
      </w:pPr>
    </w:p>
    <w:p w14:paraId="34BD949F" w14:textId="77777777" w:rsidR="00FC68DB" w:rsidRPr="007055D9" w:rsidRDefault="00FC68DB" w:rsidP="00B202D2">
      <w:pPr>
        <w:pStyle w:val="berschrift4"/>
      </w:pPr>
      <w:bookmarkStart w:id="2253" w:name="_Toc3557057"/>
      <w:bookmarkStart w:id="2254" w:name="_Toc34747307"/>
      <w:bookmarkStart w:id="2255" w:name="_Toc77102126"/>
      <w:r>
        <w:rPr>
          <w:noProof/>
          <w:lang w:val="en-US" w:eastAsia="en-US"/>
        </w:rPr>
        <mc:AlternateContent>
          <mc:Choice Requires="wps">
            <w:drawing>
              <wp:anchor distT="0" distB="0" distL="114300" distR="114300" simplePos="0" relativeHeight="251786240" behindDoc="0" locked="0" layoutInCell="1" allowOverlap="1" wp14:anchorId="3370C006" wp14:editId="078364E6">
                <wp:simplePos x="0" y="0"/>
                <wp:positionH relativeFrom="column">
                  <wp:posOffset>3183255</wp:posOffset>
                </wp:positionH>
                <wp:positionV relativeFrom="paragraph">
                  <wp:posOffset>2804</wp:posOffset>
                </wp:positionV>
                <wp:extent cx="2209800" cy="635"/>
                <wp:effectExtent l="0" t="0" r="0" b="16510"/>
                <wp:wrapNone/>
                <wp:docPr id="1040" name="Text Box 1040"/>
                <wp:cNvGraphicFramePr/>
                <a:graphic xmlns:a="http://schemas.openxmlformats.org/drawingml/2006/main">
                  <a:graphicData uri="http://schemas.microsoft.com/office/word/2010/wordprocessingShape">
                    <wps:wsp>
                      <wps:cNvSpPr txBox="1"/>
                      <wps:spPr>
                        <a:xfrm>
                          <a:off x="0" y="0"/>
                          <a:ext cx="2209800" cy="635"/>
                        </a:xfrm>
                        <a:prstGeom prst="rect">
                          <a:avLst/>
                        </a:prstGeom>
                        <a:noFill/>
                        <a:ln>
                          <a:noFill/>
                        </a:ln>
                        <a:effectLst/>
                      </wps:spPr>
                      <wps:txbx>
                        <w:txbxContent>
                          <w:p w14:paraId="7CB9B5FD" w14:textId="77777777" w:rsidR="00F7079F" w:rsidRPr="00412853" w:rsidRDefault="00F7079F" w:rsidP="00FC68DB">
                            <w:pPr>
                              <w:pStyle w:val="Beschriftung"/>
                              <w:rPr>
                                <w:noProof/>
                                <w:szCs w:val="24"/>
                              </w:rPr>
                            </w:pPr>
                            <w:bookmarkStart w:id="2256" w:name="_Toc3557145"/>
                            <w:bookmarkStart w:id="2257" w:name="_Toc34747398"/>
                            <w:bookmarkStart w:id="2258" w:name="_Toc76030596"/>
                            <w:bookmarkStart w:id="2259" w:name="_Toc86863552"/>
                            <w:bookmarkStart w:id="2260" w:name="_Toc86863641"/>
                            <w:r>
                              <w:t xml:space="preserve">Figure </w:t>
                            </w:r>
                            <w:r>
                              <w:fldChar w:fldCharType="begin"/>
                            </w:r>
                            <w:r>
                              <w:instrText xml:space="preserve"> SEQ Figure \* ARABIC </w:instrText>
                            </w:r>
                            <w:r>
                              <w:fldChar w:fldCharType="separate"/>
                            </w:r>
                            <w:r>
                              <w:rPr>
                                <w:noProof/>
                              </w:rPr>
                              <w:t>75</w:t>
                            </w:r>
                            <w:r>
                              <w:fldChar w:fldCharType="end"/>
                            </w:r>
                            <w:r>
                              <w:t>: Cruciform Joint Sheet Layout</w:t>
                            </w:r>
                            <w:bookmarkEnd w:id="2256"/>
                            <w:bookmarkEnd w:id="2257"/>
                            <w:bookmarkEnd w:id="2258"/>
                            <w:bookmarkEnd w:id="2259"/>
                            <w:bookmarkEnd w:id="22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70C006" id="Text Box 1040" o:spid="_x0000_s1049" type="#_x0000_t202" style="position:absolute;left:0;text-align:left;margin-left:250.65pt;margin-top:.2pt;width:174pt;height:.05pt;z-index:251786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" filled="f" stroked="f">
                <v:textbox style="mso-fit-shape-to-text:t" inset="0,0,0,0">
                  <w:txbxContent>
                    <w:p w14:paraId="7CB9B5FD" w14:textId="77777777" w:rsidR="00F7079F" w:rsidRPr="00412853" w:rsidRDefault="00F7079F" w:rsidP="00FC68DB">
                      <w:pPr>
                        <w:pStyle w:val="Beschriftung"/>
                        <w:rPr>
                          <w:noProof/>
                          <w:szCs w:val="24"/>
                        </w:rPr>
                      </w:pPr>
                      <w:bookmarkStart w:id="2261" w:name="_Toc3557145"/>
                      <w:bookmarkStart w:id="2262" w:name="_Toc34747398"/>
                      <w:bookmarkStart w:id="2263" w:name="_Toc76030596"/>
                      <w:bookmarkStart w:id="2264" w:name="_Toc86863552"/>
                      <w:bookmarkStart w:id="2265" w:name="_Toc86863641"/>
                      <w:r>
                        <w:t xml:space="preserve">Figure </w:t>
                      </w:r>
                      <w:r>
                        <w:fldChar w:fldCharType="begin"/>
                      </w:r>
                      <w:r>
                        <w:instrText xml:space="preserve"> SEQ Figure \* ARABIC </w:instrText>
                      </w:r>
                      <w:r>
                        <w:fldChar w:fldCharType="separate"/>
                      </w:r>
                      <w:r>
                        <w:rPr>
                          <w:noProof/>
                        </w:rPr>
                        <w:t>75</w:t>
                      </w:r>
                      <w:r>
                        <w:fldChar w:fldCharType="end"/>
                      </w:r>
                      <w:r>
                        <w:t>: Cruciform Joint Sheet Layout</w:t>
                      </w:r>
                      <w:bookmarkEnd w:id="2261"/>
                      <w:bookmarkEnd w:id="2262"/>
                      <w:bookmarkEnd w:id="2263"/>
                      <w:bookmarkEnd w:id="2264"/>
                      <w:bookmarkEnd w:id="2265"/>
                    </w:p>
                  </w:txbxContent>
                </v:textbox>
              </v:shape>
            </w:pict>
          </mc:Fallback>
        </mc:AlternateContent>
      </w:r>
      <w:r w:rsidRPr="007055D9">
        <w:t>Weld Parameters</w:t>
      </w:r>
      <w:bookmarkEnd w:id="2253"/>
      <w:bookmarkEnd w:id="2254"/>
      <w:bookmarkEnd w:id="2255"/>
    </w:p>
    <w:p w14:paraId="67FB726C" w14:textId="77777777" w:rsidR="00FC68DB" w:rsidRPr="007055D9" w:rsidRDefault="00FC68DB" w:rsidP="00B202D2">
      <w:r>
        <w:rPr>
          <w:noProof/>
          <w:lang w:val="en-US"/>
        </w:rPr>
        <w:drawing>
          <wp:anchor distT="0" distB="0" distL="114300" distR="114300" simplePos="0" relativeHeight="251650048" behindDoc="0" locked="0" layoutInCell="1" allowOverlap="1" wp14:anchorId="56C2804E" wp14:editId="7EC10560">
            <wp:simplePos x="0" y="0"/>
            <wp:positionH relativeFrom="column">
              <wp:posOffset>4620260</wp:posOffset>
            </wp:positionH>
            <wp:positionV relativeFrom="paragraph">
              <wp:posOffset>952500</wp:posOffset>
            </wp:positionV>
            <wp:extent cx="845185" cy="719455"/>
            <wp:effectExtent l="0" t="0" r="0" b="4445"/>
            <wp:wrapNone/>
            <wp:docPr id="152" name="Bild 196"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6" descr="CruciformJoint_v2"/>
                    <pic:cNvPicPr>
                      <a:picLocks noChangeAspect="1" noChangeArrowheads="1"/>
                    </pic:cNvPicPr>
                  </pic:nvPicPr>
                  <pic:blipFill>
                    <a:blip r:embed="rId217">
                      <a:extLst>
                        <a:ext uri="{28A0092B-C50C-407E-A947-70E740481C1C}">
                          <a14:useLocalDpi xmlns:a14="http://schemas.microsoft.com/office/drawing/2010/main" val="0"/>
                        </a:ext>
                      </a:extLst>
                    </a:blip>
                    <a:srcRect l="61478" t="53860" b="8365"/>
                    <a:stretch>
                      <a:fillRect/>
                    </a:stretch>
                  </pic:blipFill>
                  <pic:spPr bwMode="auto">
                    <a:xfrm>
                      <a:off x="0" y="0"/>
                      <a:ext cx="84518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val="en-US"/>
        </w:rPr>
        <w:drawing>
          <wp:anchor distT="0" distB="0" distL="114300" distR="114300" simplePos="0" relativeHeight="251635712" behindDoc="0" locked="0" layoutInCell="1" allowOverlap="1" wp14:anchorId="4DF83A4C" wp14:editId="46E14A5A">
            <wp:simplePos x="0" y="0"/>
            <wp:positionH relativeFrom="column">
              <wp:posOffset>4620260</wp:posOffset>
            </wp:positionH>
            <wp:positionV relativeFrom="paragraph">
              <wp:posOffset>186055</wp:posOffset>
            </wp:positionV>
            <wp:extent cx="838835" cy="719455"/>
            <wp:effectExtent l="0" t="0" r="0" b="4445"/>
            <wp:wrapNone/>
            <wp:docPr id="153" name="Bild 193"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3" descr="CruciformJoint_v2"/>
                    <pic:cNvPicPr>
                      <a:picLocks noChangeAspect="1" noChangeArrowheads="1"/>
                    </pic:cNvPicPr>
                  </pic:nvPicPr>
                  <pic:blipFill>
                    <a:blip r:embed="rId217">
                      <a:extLst>
                        <a:ext uri="{28A0092B-C50C-407E-A947-70E740481C1C}">
                          <a14:useLocalDpi xmlns:a14="http://schemas.microsoft.com/office/drawing/2010/main" val="0"/>
                        </a:ext>
                      </a:extLst>
                    </a:blip>
                    <a:srcRect l="56519" t="18349" r="4959" b="43590"/>
                    <a:stretch>
                      <a:fillRect/>
                    </a:stretch>
                  </pic:blipFill>
                  <pic:spPr bwMode="auto">
                    <a:xfrm>
                      <a:off x="0" y="0"/>
                      <a:ext cx="83883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val="en-US"/>
        </w:rPr>
        <w:drawing>
          <wp:anchor distT="0" distB="0" distL="114300" distR="114300" simplePos="0" relativeHeight="251642880" behindDoc="0" locked="0" layoutInCell="1" allowOverlap="1" wp14:anchorId="4BEE493E" wp14:editId="0F7CB49B">
            <wp:simplePos x="0" y="0"/>
            <wp:positionH relativeFrom="column">
              <wp:posOffset>3275965</wp:posOffset>
            </wp:positionH>
            <wp:positionV relativeFrom="paragraph">
              <wp:posOffset>229235</wp:posOffset>
            </wp:positionV>
            <wp:extent cx="821690" cy="719455"/>
            <wp:effectExtent l="0" t="0" r="0" b="4445"/>
            <wp:wrapNone/>
            <wp:docPr id="154" name="Bild 194"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4" descr="CruciformJoint_v2"/>
                    <pic:cNvPicPr>
                      <a:picLocks noChangeAspect="1" noChangeArrowheads="1"/>
                    </pic:cNvPicPr>
                  </pic:nvPicPr>
                  <pic:blipFill>
                    <a:blip r:embed="rId217">
                      <a:extLst>
                        <a:ext uri="{28A0092B-C50C-407E-A947-70E740481C1C}">
                          <a14:useLocalDpi xmlns:a14="http://schemas.microsoft.com/office/drawing/2010/main" val="0"/>
                        </a:ext>
                      </a:extLst>
                    </a:blip>
                    <a:srcRect l="17810" t="18349" r="44447" b="43590"/>
                    <a:stretch>
                      <a:fillRect/>
                    </a:stretch>
                  </pic:blipFill>
                  <pic:spPr bwMode="auto">
                    <a:xfrm>
                      <a:off x="0" y="0"/>
                      <a:ext cx="82169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657216" behindDoc="0" locked="0" layoutInCell="1" allowOverlap="1" wp14:anchorId="3E29530F" wp14:editId="52643B7E">
            <wp:simplePos x="0" y="0"/>
            <wp:positionH relativeFrom="column">
              <wp:posOffset>3275965</wp:posOffset>
            </wp:positionH>
            <wp:positionV relativeFrom="paragraph">
              <wp:posOffset>995680</wp:posOffset>
            </wp:positionV>
            <wp:extent cx="828040" cy="719455"/>
            <wp:effectExtent l="0" t="0" r="0" b="4445"/>
            <wp:wrapNone/>
            <wp:docPr id="151" name="Bild 197"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7" descr="CruciformJoint_v2"/>
                    <pic:cNvPicPr>
                      <a:picLocks noChangeAspect="1" noChangeArrowheads="1"/>
                    </pic:cNvPicPr>
                  </pic:nvPicPr>
                  <pic:blipFill>
                    <a:blip r:embed="rId217">
                      <a:extLst>
                        <a:ext uri="{28A0092B-C50C-407E-A947-70E740481C1C}">
                          <a14:useLocalDpi xmlns:a14="http://schemas.microsoft.com/office/drawing/2010/main" val="0"/>
                        </a:ext>
                      </a:extLst>
                    </a:blip>
                    <a:srcRect l="26822" t="53860" r="35434" b="8365"/>
                    <a:stretch>
                      <a:fillRect/>
                    </a:stretch>
                  </pic:blipFill>
                  <pic:spPr bwMode="auto">
                    <a:xfrm>
                      <a:off x="0" y="0"/>
                      <a:ext cx="82804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793408" behindDoc="0" locked="0" layoutInCell="1" allowOverlap="1" wp14:anchorId="6A4B30D4" wp14:editId="619D2FF9">
                <wp:simplePos x="0" y="0"/>
                <wp:positionH relativeFrom="column">
                  <wp:posOffset>3274695</wp:posOffset>
                </wp:positionH>
                <wp:positionV relativeFrom="paragraph">
                  <wp:posOffset>1774190</wp:posOffset>
                </wp:positionV>
                <wp:extent cx="2190750" cy="635"/>
                <wp:effectExtent l="0" t="0" r="0" b="0"/>
                <wp:wrapNone/>
                <wp:docPr id="1041" name="Text Box 1041"/>
                <wp:cNvGraphicFramePr/>
                <a:graphic xmlns:a="http://schemas.openxmlformats.org/drawingml/2006/main">
                  <a:graphicData uri="http://schemas.microsoft.com/office/word/2010/wordprocessingShape">
                    <wps:wsp>
                      <wps:cNvSpPr txBox="1"/>
                      <wps:spPr>
                        <a:xfrm>
                          <a:off x="0" y="0"/>
                          <a:ext cx="2190750" cy="635"/>
                        </a:xfrm>
                        <a:prstGeom prst="rect">
                          <a:avLst/>
                        </a:prstGeom>
                        <a:solidFill>
                          <a:prstClr val="white"/>
                        </a:solidFill>
                        <a:ln>
                          <a:noFill/>
                        </a:ln>
                        <a:effectLst/>
                      </wps:spPr>
                      <wps:txbx>
                        <w:txbxContent>
                          <w:p w14:paraId="1C6C23ED" w14:textId="77777777" w:rsidR="00F7079F" w:rsidRPr="006E5062" w:rsidRDefault="00F7079F" w:rsidP="00FC68DB">
                            <w:pPr>
                              <w:pStyle w:val="Beschriftung"/>
                              <w:rPr>
                                <w:noProof/>
                                <w:szCs w:val="24"/>
                              </w:rPr>
                            </w:pPr>
                            <w:bookmarkStart w:id="2266" w:name="_Toc3557146"/>
                            <w:bookmarkStart w:id="2267" w:name="_Toc34747399"/>
                            <w:bookmarkStart w:id="2268" w:name="_Toc76030597"/>
                            <w:bookmarkStart w:id="2269" w:name="_Toc86863553"/>
                            <w:bookmarkStart w:id="2270" w:name="_Toc86863642"/>
                            <w:r>
                              <w:t xml:space="preserve">Figure </w:t>
                            </w:r>
                            <w:r>
                              <w:fldChar w:fldCharType="begin"/>
                            </w:r>
                            <w:r>
                              <w:instrText xml:space="preserve"> SEQ Figure \* ARABIC </w:instrText>
                            </w:r>
                            <w:r>
                              <w:fldChar w:fldCharType="separate"/>
                            </w:r>
                            <w:r>
                              <w:rPr>
                                <w:noProof/>
                              </w:rPr>
                              <w:t>76</w:t>
                            </w:r>
                            <w:r>
                              <w:fldChar w:fldCharType="end"/>
                            </w:r>
                            <w:r>
                              <w:t>: Parameters of Cruciform Joint</w:t>
                            </w:r>
                            <w:bookmarkEnd w:id="2266"/>
                            <w:bookmarkEnd w:id="2267"/>
                            <w:bookmarkEnd w:id="2268"/>
                            <w:bookmarkEnd w:id="2269"/>
                            <w:bookmarkEnd w:id="22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A4B30D4" id="Text Box 1041" o:spid="_x0000_s1050" type="#_x0000_t202" style="position:absolute;left:0;text-align:left;margin-left:257.85pt;margin-top:139.7pt;width:172.5pt;height:.05pt;z-index:251793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" stroked="f">
                <v:textbox style="mso-fit-shape-to-text:t" inset="0,0,0,0">
                  <w:txbxContent>
                    <w:p w14:paraId="1C6C23ED" w14:textId="77777777" w:rsidR="00F7079F" w:rsidRPr="006E5062" w:rsidRDefault="00F7079F" w:rsidP="00FC68DB">
                      <w:pPr>
                        <w:pStyle w:val="Beschriftung"/>
                        <w:rPr>
                          <w:noProof/>
                          <w:szCs w:val="24"/>
                        </w:rPr>
                      </w:pPr>
                      <w:bookmarkStart w:id="2271" w:name="_Toc3557146"/>
                      <w:bookmarkStart w:id="2272" w:name="_Toc34747399"/>
                      <w:bookmarkStart w:id="2273" w:name="_Toc76030597"/>
                      <w:bookmarkStart w:id="2274" w:name="_Toc86863553"/>
                      <w:bookmarkStart w:id="2275" w:name="_Toc86863642"/>
                      <w:r>
                        <w:t xml:space="preserve">Figure </w:t>
                      </w:r>
                      <w:r>
                        <w:fldChar w:fldCharType="begin"/>
                      </w:r>
                      <w:r>
                        <w:instrText xml:space="preserve"> SEQ Figure \* ARABIC </w:instrText>
                      </w:r>
                      <w:r>
                        <w:fldChar w:fldCharType="separate"/>
                      </w:r>
                      <w:r>
                        <w:rPr>
                          <w:noProof/>
                        </w:rPr>
                        <w:t>76</w:t>
                      </w:r>
                      <w:r>
                        <w:fldChar w:fldCharType="end"/>
                      </w:r>
                      <w:r>
                        <w:t>: Parameters of Cruciform Joint</w:t>
                      </w:r>
                      <w:bookmarkEnd w:id="2271"/>
                      <w:bookmarkEnd w:id="2272"/>
                      <w:bookmarkEnd w:id="2273"/>
                      <w:bookmarkEnd w:id="2274"/>
                      <w:bookmarkEnd w:id="2275"/>
                    </w:p>
                  </w:txbxContent>
                </v:textbox>
              </v:shape>
            </w:pict>
          </mc:Fallback>
        </mc:AlternateContent>
      </w:r>
      <w:r w:rsidRPr="007055D9">
        <w:t>The parameters of the welds are the same for all the four potential welds on the connection:</w:t>
      </w:r>
    </w:p>
    <w:p w14:paraId="34619132" w14:textId="77777777" w:rsidR="00FC68DB" w:rsidRPr="007055D9" w:rsidRDefault="00FC68DB" w:rsidP="00BA04B6">
      <w:pPr>
        <w:pStyle w:val="Aufzhlungszeichen"/>
        <w:numPr>
          <w:ilvl w:val="0"/>
          <w:numId w:val="11"/>
        </w:numPr>
      </w:pPr>
      <w:r w:rsidRPr="005A2F72">
        <w:rPr>
          <w:sz w:val="24"/>
          <w:szCs w:val="28"/>
        </w:rPr>
        <w:t>a</w:t>
      </w:r>
      <w:r w:rsidRPr="005A2F72">
        <w:rPr>
          <w:sz w:val="24"/>
          <w:szCs w:val="28"/>
          <w:vertAlign w:val="subscript"/>
        </w:rPr>
        <w:t>i</w:t>
      </w:r>
      <w:r w:rsidRPr="005A2F72">
        <w:rPr>
          <w:sz w:val="20"/>
        </w:rPr>
        <w:tab/>
      </w:r>
      <w:r w:rsidRPr="007055D9">
        <w:tab/>
        <w:t>Thickness of the weld (a-</w:t>
      </w:r>
      <w:r>
        <w:t>value, throat</w:t>
      </w:r>
      <w:r w:rsidRPr="007055D9">
        <w:t>)</w:t>
      </w:r>
    </w:p>
    <w:p w14:paraId="1E0BFD96" w14:textId="77777777" w:rsidR="00FC68DB" w:rsidRPr="007055D9" w:rsidRDefault="00FC68DB" w:rsidP="00BA04B6">
      <w:pPr>
        <w:pStyle w:val="Aufzhlungszeichen"/>
        <w:numPr>
          <w:ilvl w:val="0"/>
          <w:numId w:val="11"/>
        </w:numPr>
      </w:pPr>
      <w:r w:rsidRPr="005A2F72">
        <w:rPr>
          <w:sz w:val="24"/>
          <w:szCs w:val="28"/>
        </w:rPr>
        <w:t>d</w:t>
      </w:r>
      <w:r w:rsidRPr="005A2F72">
        <w:rPr>
          <w:sz w:val="24"/>
          <w:szCs w:val="28"/>
          <w:vertAlign w:val="subscript"/>
        </w:rPr>
        <w:t>i</w:t>
      </w:r>
      <w:r w:rsidRPr="005A2F72">
        <w:rPr>
          <w:sz w:val="20"/>
        </w:rPr>
        <w:tab/>
      </w:r>
      <w:r w:rsidRPr="007055D9">
        <w:tab/>
        <w:t>Depth of the penetration</w:t>
      </w:r>
    </w:p>
    <w:p w14:paraId="4D0C35D7" w14:textId="77777777" w:rsidR="00FC68DB" w:rsidRPr="007055D9" w:rsidRDefault="00FC68DB" w:rsidP="00BA04B6">
      <w:pPr>
        <w:pStyle w:val="Aufzhlungszeichen"/>
        <w:numPr>
          <w:ilvl w:val="0"/>
          <w:numId w:val="11"/>
        </w:numPr>
      </w:pPr>
      <w:r w:rsidRPr="007055D9">
        <w:rPr>
          <w:rFonts w:ascii="Arial" w:hAnsi="Arial" w:cs="Arial"/>
        </w:rPr>
        <w:t>β</w:t>
      </w:r>
      <w:proofErr w:type="spellStart"/>
      <w:r w:rsidRPr="007055D9">
        <w:rPr>
          <w:sz w:val="28"/>
          <w:szCs w:val="28"/>
          <w:vertAlign w:val="subscript"/>
        </w:rPr>
        <w:t>i</w:t>
      </w:r>
      <w:proofErr w:type="spellEnd"/>
      <w:r w:rsidRPr="007055D9">
        <w:tab/>
      </w:r>
      <w:r w:rsidRPr="007055D9">
        <w:tab/>
        <w:t>Weld angle</w:t>
      </w:r>
    </w:p>
    <w:p w14:paraId="687A447B" w14:textId="77777777" w:rsidR="00FC68DB" w:rsidRDefault="00FC68DB" w:rsidP="00B202D2"/>
    <w:p w14:paraId="35A2188C" w14:textId="77777777" w:rsidR="00FC68DB" w:rsidRDefault="00FC68DB" w:rsidP="00B202D2"/>
    <w:p w14:paraId="269481FC" w14:textId="77777777" w:rsidR="00FC68DB" w:rsidRDefault="00FC68DB" w:rsidP="00B202D2"/>
    <w:p w14:paraId="2A4B7332" w14:textId="77777777" w:rsidR="00FC68DB" w:rsidRDefault="00FC68DB" w:rsidP="00B202D2"/>
    <w:p w14:paraId="2B8F060E" w14:textId="77777777" w:rsidR="00FC68DB" w:rsidRPr="007055D9" w:rsidRDefault="00FC68DB" w:rsidP="00B202D2">
      <w:r w:rsidRPr="007055D9">
        <w:t>For the penetration</w:t>
      </w:r>
      <w:r>
        <w:t>,</w:t>
      </w:r>
      <w:r w:rsidRPr="007055D9">
        <w:t xml:space="preserve"> the ratio </w:t>
      </w:r>
      <w:proofErr w:type="spellStart"/>
      <w:r w:rsidRPr="007055D9">
        <w:rPr>
          <w:rStyle w:val="TextZchn"/>
          <w:rFonts w:eastAsia="Calibri"/>
        </w:rPr>
        <w:t>η</w:t>
      </w:r>
      <w:r w:rsidRPr="007055D9">
        <w:rPr>
          <w:rStyle w:val="TextZchn"/>
          <w:rFonts w:eastAsia="Calibri"/>
          <w:vertAlign w:val="subscript"/>
        </w:rPr>
        <w:t>i</w:t>
      </w:r>
      <w:proofErr w:type="spellEnd"/>
      <w:r w:rsidRPr="007055D9">
        <w:t xml:space="preserve"> of the penetration depth to the sheet thickness is specified inside the χMCF file.</w:t>
      </w:r>
    </w:p>
    <w:p w14:paraId="28E8061A" w14:textId="77777777" w:rsidR="00FC68DB" w:rsidRPr="007055D9" w:rsidRDefault="00FC68DB" w:rsidP="00B202D2">
      <w:r w:rsidRPr="007055D9">
        <w:t xml:space="preserve">This is computed by </w:t>
      </w:r>
      <w:r w:rsidRPr="007055D9">
        <w:rPr>
          <w:position w:val="-32"/>
        </w:rPr>
        <w:object w:dxaOrig="1240" w:dyaOrig="700" w14:anchorId="424B57C3">
          <v:shape id="_x0000_i1033" type="#_x0000_t75" style="width:63.65pt;height:37.65pt" o:ole="">
            <v:imagedata r:id="rId189" o:title=""/>
          </v:shape>
          <o:OLEObject Type="Embed" ProgID="Equation.3" ShapeID="_x0000_i1033" DrawAspect="Content" ObjectID="_1697481778" r:id="rId218"/>
        </w:object>
      </w:r>
      <w:r w:rsidRPr="007055D9">
        <w:t xml:space="preserve"> where index </w:t>
      </w:r>
      <w:proofErr w:type="spellStart"/>
      <w:r w:rsidRPr="007055D9">
        <w:rPr>
          <w:rStyle w:val="TextZchn"/>
          <w:rFonts w:eastAsia="Calibri"/>
          <w:i/>
        </w:rPr>
        <w:t>i</w:t>
      </w:r>
      <w:proofErr w:type="spellEnd"/>
      <w:r w:rsidRPr="007055D9">
        <w:rPr>
          <w:i/>
        </w:rPr>
        <w:t xml:space="preserve"> </w:t>
      </w:r>
      <w:r w:rsidRPr="007055D9">
        <w:t xml:space="preserve">is specifying the weld index and index </w:t>
      </w:r>
      <w:r w:rsidRPr="007055D9">
        <w:rPr>
          <w:rStyle w:val="TextZchn"/>
          <w:rFonts w:eastAsia="Calibri"/>
          <w:i/>
        </w:rPr>
        <w:t xml:space="preserve">j </w:t>
      </w:r>
      <w:r w:rsidRPr="007055D9">
        <w:t>is defined by the sheet index of the welded sheet related to the weld.</w:t>
      </w:r>
    </w:p>
    <w:p w14:paraId="683EE411" w14:textId="77777777" w:rsidR="00FC68DB" w:rsidRPr="007055D9" w:rsidRDefault="00FC68DB" w:rsidP="00B202D2">
      <w:r w:rsidRPr="007055D9">
        <w:t>The following param</w:t>
      </w:r>
      <w:r>
        <w:t>eters can be specified for the C</w:t>
      </w:r>
      <w:r w:rsidRPr="007055D9">
        <w:t>r</w:t>
      </w:r>
      <w:r>
        <w:t>uciform</w:t>
      </w:r>
      <w:r w:rsidRPr="007055D9">
        <w:t xml:space="preserve"> </w:t>
      </w:r>
      <w:r>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FC68DB" w:rsidRPr="007055D9" w14:paraId="174B15DB" w14:textId="77777777" w:rsidTr="00FC68DB">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04B19" w14:textId="77777777" w:rsidR="00FC68DB" w:rsidRPr="007055D9" w:rsidRDefault="00FC68DB" w:rsidP="00B202D2">
            <w:pPr>
              <w:keepNext/>
              <w:keepLines/>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0DDFA4" w14:textId="77777777" w:rsidR="00FC68DB" w:rsidRPr="007055D9" w:rsidRDefault="00FC68DB" w:rsidP="00B202D2">
            <w:pPr>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495D15" w14:textId="77777777" w:rsidR="00FC68DB" w:rsidRPr="007055D9" w:rsidRDefault="00FC68DB" w:rsidP="00B202D2">
            <w:pPr>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84EBEA" w14:textId="77777777" w:rsidR="00FC68DB" w:rsidRPr="007055D9" w:rsidRDefault="00FC68DB" w:rsidP="00B202D2">
            <w:pPr>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5B1819" w14:textId="77777777" w:rsidR="00FC68DB" w:rsidRPr="007055D9" w:rsidRDefault="00FC68DB" w:rsidP="00B202D2">
            <w:pPr>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B83160" w14:textId="77777777" w:rsidR="00FC68DB" w:rsidRPr="007055D9" w:rsidRDefault="00FC68DB" w:rsidP="00B202D2">
            <w:pPr>
              <w:rPr>
                <w:b/>
                <w:i/>
              </w:rPr>
            </w:pPr>
            <w:r w:rsidRPr="007055D9">
              <w:rPr>
                <w:b/>
                <w:i/>
              </w:rPr>
              <w:t>Default Value</w:t>
            </w:r>
          </w:p>
        </w:tc>
      </w:tr>
      <w:tr w:rsidR="00FC68DB" w:rsidRPr="007055D9" w14:paraId="1582E00A" w14:textId="77777777" w:rsidTr="00FC68DB">
        <w:trPr>
          <w:jc w:val="center"/>
        </w:trPr>
        <w:tc>
          <w:tcPr>
            <w:tcW w:w="1192" w:type="dxa"/>
            <w:shd w:val="clear" w:color="auto" w:fill="auto"/>
            <w:vAlign w:val="bottom"/>
          </w:tcPr>
          <w:p w14:paraId="36922E34" w14:textId="77777777" w:rsidR="00FC68DB" w:rsidRPr="00C84196" w:rsidRDefault="00FC68DB" w:rsidP="00B202D2">
            <w:pPr>
              <w:keepNext/>
              <w:keepLines/>
              <w:rPr>
                <w:sz w:val="20"/>
                <w:szCs w:val="20"/>
              </w:rPr>
            </w:pPr>
            <w:r w:rsidRPr="00C84196">
              <w:rPr>
                <w:sz w:val="20"/>
                <w:szCs w:val="20"/>
              </w:rPr>
              <w:t>a</w:t>
            </w:r>
          </w:p>
        </w:tc>
        <w:tc>
          <w:tcPr>
            <w:tcW w:w="1517" w:type="dxa"/>
            <w:shd w:val="clear" w:color="auto" w:fill="auto"/>
            <w:vAlign w:val="bottom"/>
          </w:tcPr>
          <w:p w14:paraId="21034AD9" w14:textId="77777777" w:rsidR="00FC68DB" w:rsidRPr="00C84196" w:rsidRDefault="00FC68DB" w:rsidP="00B202D2">
            <w:pPr>
              <w:rPr>
                <w:sz w:val="20"/>
                <w:szCs w:val="20"/>
              </w:rPr>
            </w:pPr>
            <w:r>
              <w:rPr>
                <w:sz w:val="20"/>
                <w:szCs w:val="20"/>
              </w:rPr>
              <w:t>t</w:t>
            </w:r>
            <w:r w:rsidRPr="00C84196">
              <w:rPr>
                <w:sz w:val="20"/>
                <w:szCs w:val="20"/>
              </w:rPr>
              <w:t>hickness</w:t>
            </w:r>
          </w:p>
        </w:tc>
        <w:tc>
          <w:tcPr>
            <w:tcW w:w="1400" w:type="dxa"/>
            <w:shd w:val="clear" w:color="auto" w:fill="auto"/>
            <w:vAlign w:val="bottom"/>
          </w:tcPr>
          <w:p w14:paraId="165B2506" w14:textId="77777777" w:rsidR="00FC68DB" w:rsidRPr="00C84196" w:rsidRDefault="00FC68DB" w:rsidP="00B202D2">
            <w:pPr>
              <w:rPr>
                <w:sz w:val="20"/>
                <w:szCs w:val="20"/>
              </w:rPr>
            </w:pPr>
            <w:r w:rsidRPr="00C84196">
              <w:rPr>
                <w:sz w:val="20"/>
                <w:szCs w:val="20"/>
              </w:rPr>
              <w:t>2 – 4</w:t>
            </w:r>
          </w:p>
        </w:tc>
        <w:tc>
          <w:tcPr>
            <w:tcW w:w="1474" w:type="dxa"/>
            <w:shd w:val="clear" w:color="auto" w:fill="auto"/>
            <w:vAlign w:val="bottom"/>
          </w:tcPr>
          <w:p w14:paraId="41A827E1" w14:textId="77777777" w:rsidR="00FC68DB" w:rsidRPr="00C84196" w:rsidRDefault="00FC68DB" w:rsidP="00B202D2">
            <w:pPr>
              <w:rPr>
                <w:sz w:val="20"/>
                <w:szCs w:val="20"/>
              </w:rPr>
            </w:pPr>
            <w:r w:rsidRPr="00C84196">
              <w:rPr>
                <w:sz w:val="20"/>
                <w:szCs w:val="20"/>
              </w:rPr>
              <w:t>≥ 0</w:t>
            </w:r>
          </w:p>
        </w:tc>
        <w:tc>
          <w:tcPr>
            <w:tcW w:w="1474" w:type="dxa"/>
            <w:shd w:val="clear" w:color="auto" w:fill="auto"/>
            <w:vAlign w:val="bottom"/>
          </w:tcPr>
          <w:p w14:paraId="6B0EAE44" w14:textId="77777777" w:rsidR="00FC68DB" w:rsidRPr="00C84196" w:rsidRDefault="00FC68DB" w:rsidP="00B202D2">
            <w:pPr>
              <w:rPr>
                <w:sz w:val="20"/>
                <w:szCs w:val="20"/>
              </w:rPr>
            </w:pPr>
            <w:r>
              <w:rPr>
                <w:sz w:val="20"/>
                <w:szCs w:val="20"/>
              </w:rPr>
              <w:t>Optional</w:t>
            </w:r>
          </w:p>
        </w:tc>
        <w:tc>
          <w:tcPr>
            <w:tcW w:w="1474" w:type="dxa"/>
            <w:shd w:val="clear" w:color="auto" w:fill="auto"/>
            <w:vAlign w:val="bottom"/>
          </w:tcPr>
          <w:p w14:paraId="2D404424" w14:textId="77777777" w:rsidR="00FC68DB" w:rsidRPr="00C84196" w:rsidRDefault="00FC68DB" w:rsidP="00B202D2">
            <w:pPr>
              <w:rPr>
                <w:sz w:val="20"/>
                <w:szCs w:val="20"/>
              </w:rPr>
            </w:pPr>
            <w:r>
              <w:rPr>
                <w:sz w:val="20"/>
                <w:szCs w:val="20"/>
              </w:rPr>
              <w:t>-</w:t>
            </w:r>
          </w:p>
        </w:tc>
      </w:tr>
      <w:tr w:rsidR="00FC68DB" w:rsidRPr="007055D9" w14:paraId="3BB66723" w14:textId="77777777" w:rsidTr="00FC68DB">
        <w:trPr>
          <w:jc w:val="center"/>
        </w:trPr>
        <w:tc>
          <w:tcPr>
            <w:tcW w:w="1192" w:type="dxa"/>
            <w:shd w:val="clear" w:color="auto" w:fill="auto"/>
            <w:vAlign w:val="bottom"/>
          </w:tcPr>
          <w:p w14:paraId="58D993A2" w14:textId="77777777" w:rsidR="00FC68DB" w:rsidRPr="00C84196" w:rsidRDefault="00FC68DB" w:rsidP="00B202D2">
            <w:pPr>
              <w:keepNext/>
              <w:keepLines/>
              <w:rPr>
                <w:sz w:val="20"/>
                <w:szCs w:val="20"/>
              </w:rPr>
            </w:pPr>
            <w:r w:rsidRPr="00C84196">
              <w:rPr>
                <w:sz w:val="20"/>
                <w:szCs w:val="20"/>
              </w:rPr>
              <w:t>β</w:t>
            </w:r>
          </w:p>
        </w:tc>
        <w:tc>
          <w:tcPr>
            <w:tcW w:w="1517" w:type="dxa"/>
            <w:shd w:val="clear" w:color="auto" w:fill="auto"/>
            <w:vAlign w:val="bottom"/>
          </w:tcPr>
          <w:p w14:paraId="2E0189F1" w14:textId="77777777" w:rsidR="00FC68DB" w:rsidRPr="00C84196" w:rsidRDefault="00FC68DB" w:rsidP="00B202D2">
            <w:pPr>
              <w:rPr>
                <w:sz w:val="20"/>
                <w:szCs w:val="20"/>
              </w:rPr>
            </w:pPr>
            <w:r>
              <w:rPr>
                <w:sz w:val="20"/>
                <w:szCs w:val="20"/>
              </w:rPr>
              <w:t>a</w:t>
            </w:r>
            <w:r w:rsidRPr="00C84196">
              <w:rPr>
                <w:sz w:val="20"/>
                <w:szCs w:val="20"/>
              </w:rPr>
              <w:t>ngle</w:t>
            </w:r>
          </w:p>
        </w:tc>
        <w:tc>
          <w:tcPr>
            <w:tcW w:w="1400" w:type="dxa"/>
            <w:shd w:val="clear" w:color="auto" w:fill="auto"/>
            <w:vAlign w:val="bottom"/>
          </w:tcPr>
          <w:p w14:paraId="0C159F19" w14:textId="77777777" w:rsidR="00FC68DB" w:rsidRPr="00C84196" w:rsidRDefault="00FC68DB" w:rsidP="00B202D2">
            <w:pPr>
              <w:rPr>
                <w:sz w:val="20"/>
                <w:szCs w:val="20"/>
              </w:rPr>
            </w:pPr>
            <w:r w:rsidRPr="00C84196">
              <w:rPr>
                <w:sz w:val="20"/>
                <w:szCs w:val="20"/>
              </w:rPr>
              <w:t>0 – 4</w:t>
            </w:r>
          </w:p>
        </w:tc>
        <w:tc>
          <w:tcPr>
            <w:tcW w:w="1474" w:type="dxa"/>
            <w:shd w:val="clear" w:color="auto" w:fill="auto"/>
            <w:vAlign w:val="bottom"/>
          </w:tcPr>
          <w:p w14:paraId="34852C91" w14:textId="77777777" w:rsidR="00FC68DB" w:rsidRPr="00C84196" w:rsidRDefault="00FC68DB" w:rsidP="00B202D2">
            <w:pPr>
              <w:rPr>
                <w:sz w:val="20"/>
                <w:szCs w:val="20"/>
              </w:rPr>
            </w:pPr>
            <w:r w:rsidRPr="00C84196">
              <w:rPr>
                <w:sz w:val="20"/>
                <w:szCs w:val="20"/>
              </w:rPr>
              <w:t>≥ 0</w:t>
            </w:r>
          </w:p>
        </w:tc>
        <w:tc>
          <w:tcPr>
            <w:tcW w:w="1474" w:type="dxa"/>
            <w:shd w:val="clear" w:color="auto" w:fill="auto"/>
            <w:vAlign w:val="bottom"/>
          </w:tcPr>
          <w:p w14:paraId="740B9023" w14:textId="77777777" w:rsidR="00FC68DB" w:rsidRPr="00C84196" w:rsidRDefault="00FC68DB" w:rsidP="00B202D2">
            <w:pPr>
              <w:rPr>
                <w:sz w:val="20"/>
                <w:szCs w:val="20"/>
              </w:rPr>
            </w:pPr>
            <w:r w:rsidRPr="00844F63">
              <w:rPr>
                <w:sz w:val="20"/>
                <w:szCs w:val="20"/>
              </w:rPr>
              <w:t>O</w:t>
            </w:r>
            <w:r w:rsidRPr="00C84196">
              <w:rPr>
                <w:sz w:val="20"/>
                <w:szCs w:val="20"/>
              </w:rPr>
              <w:t>ptional</w:t>
            </w:r>
          </w:p>
        </w:tc>
        <w:tc>
          <w:tcPr>
            <w:tcW w:w="1474" w:type="dxa"/>
            <w:shd w:val="clear" w:color="auto" w:fill="auto"/>
            <w:vAlign w:val="bottom"/>
          </w:tcPr>
          <w:p w14:paraId="7AA58A45" w14:textId="77777777" w:rsidR="00FC68DB" w:rsidRPr="00C84196" w:rsidRDefault="00FC68DB" w:rsidP="00B202D2">
            <w:pPr>
              <w:rPr>
                <w:sz w:val="20"/>
                <w:szCs w:val="20"/>
              </w:rPr>
            </w:pPr>
            <w:r w:rsidRPr="00C84196">
              <w:rPr>
                <w:sz w:val="20"/>
                <w:szCs w:val="20"/>
              </w:rPr>
              <w:t>45 [</w:t>
            </w:r>
            <w:proofErr w:type="spellStart"/>
            <w:r w:rsidRPr="00C84196">
              <w:rPr>
                <w:sz w:val="20"/>
                <w:szCs w:val="20"/>
              </w:rPr>
              <w:t>deg</w:t>
            </w:r>
            <w:proofErr w:type="spellEnd"/>
            <w:r w:rsidRPr="00C84196">
              <w:rPr>
                <w:sz w:val="20"/>
                <w:szCs w:val="20"/>
              </w:rPr>
              <w:t>]</w:t>
            </w:r>
          </w:p>
        </w:tc>
      </w:tr>
      <w:tr w:rsidR="00FC68DB" w:rsidRPr="007055D9" w14:paraId="4517B3D4" w14:textId="77777777" w:rsidTr="00FC68DB">
        <w:trPr>
          <w:jc w:val="center"/>
        </w:trPr>
        <w:tc>
          <w:tcPr>
            <w:tcW w:w="1192" w:type="dxa"/>
            <w:shd w:val="clear" w:color="auto" w:fill="auto"/>
            <w:vAlign w:val="bottom"/>
          </w:tcPr>
          <w:p w14:paraId="5F9F7D1C" w14:textId="77777777" w:rsidR="00FC68DB" w:rsidRPr="00C84196" w:rsidRDefault="00FC68DB" w:rsidP="00B202D2">
            <w:pPr>
              <w:keepNext/>
              <w:keepLines/>
              <w:rPr>
                <w:sz w:val="20"/>
                <w:szCs w:val="20"/>
              </w:rPr>
            </w:pPr>
            <w:r w:rsidRPr="00C84196">
              <w:rPr>
                <w:sz w:val="20"/>
                <w:szCs w:val="20"/>
              </w:rPr>
              <w:t>η</w:t>
            </w:r>
            <w:r w:rsidRPr="00C84196" w:rsidDel="00C7214D">
              <w:rPr>
                <w:sz w:val="20"/>
                <w:szCs w:val="20"/>
              </w:rPr>
              <w:t xml:space="preserve"> </w:t>
            </w:r>
          </w:p>
        </w:tc>
        <w:tc>
          <w:tcPr>
            <w:tcW w:w="1517" w:type="dxa"/>
            <w:shd w:val="clear" w:color="auto" w:fill="auto"/>
            <w:vAlign w:val="bottom"/>
          </w:tcPr>
          <w:p w14:paraId="048F7B62" w14:textId="77777777" w:rsidR="00FC68DB" w:rsidRPr="00C84196" w:rsidRDefault="00FC68DB" w:rsidP="00B202D2">
            <w:pPr>
              <w:rPr>
                <w:sz w:val="20"/>
                <w:szCs w:val="20"/>
              </w:rPr>
            </w:pPr>
            <w:r>
              <w:rPr>
                <w:sz w:val="20"/>
                <w:szCs w:val="20"/>
              </w:rPr>
              <w:t>p</w:t>
            </w:r>
            <w:r w:rsidRPr="00C84196">
              <w:rPr>
                <w:sz w:val="20"/>
                <w:szCs w:val="20"/>
              </w:rPr>
              <w:t>enetration</w:t>
            </w:r>
            <w:r w:rsidDel="00C7214D">
              <w:rPr>
                <w:sz w:val="20"/>
                <w:szCs w:val="20"/>
              </w:rPr>
              <w:t xml:space="preserve"> </w:t>
            </w:r>
          </w:p>
        </w:tc>
        <w:tc>
          <w:tcPr>
            <w:tcW w:w="1400" w:type="dxa"/>
            <w:shd w:val="clear" w:color="auto" w:fill="auto"/>
            <w:vAlign w:val="bottom"/>
          </w:tcPr>
          <w:p w14:paraId="0F7D1AC6" w14:textId="77777777" w:rsidR="00FC68DB" w:rsidRPr="00C84196" w:rsidRDefault="00FC68DB" w:rsidP="00B202D2">
            <w:pPr>
              <w:rPr>
                <w:sz w:val="20"/>
                <w:szCs w:val="20"/>
              </w:rPr>
            </w:pPr>
            <w:r w:rsidRPr="00C84196">
              <w:rPr>
                <w:sz w:val="20"/>
                <w:szCs w:val="20"/>
              </w:rPr>
              <w:t>0 – 4</w:t>
            </w:r>
          </w:p>
        </w:tc>
        <w:tc>
          <w:tcPr>
            <w:tcW w:w="1474" w:type="dxa"/>
            <w:shd w:val="clear" w:color="auto" w:fill="auto"/>
            <w:vAlign w:val="bottom"/>
          </w:tcPr>
          <w:p w14:paraId="4D78CBEF" w14:textId="77777777" w:rsidR="00FC68DB" w:rsidRPr="00C84196" w:rsidRDefault="00FC68DB" w:rsidP="00B202D2">
            <w:pPr>
              <w:rPr>
                <w:sz w:val="20"/>
                <w:szCs w:val="20"/>
              </w:rPr>
            </w:pPr>
            <w:r w:rsidRPr="00C84196">
              <w:rPr>
                <w:sz w:val="20"/>
                <w:szCs w:val="20"/>
              </w:rPr>
              <w:t>0 ≤ η ≤ 1</w:t>
            </w:r>
          </w:p>
        </w:tc>
        <w:tc>
          <w:tcPr>
            <w:tcW w:w="1474" w:type="dxa"/>
            <w:shd w:val="clear" w:color="auto" w:fill="auto"/>
            <w:vAlign w:val="bottom"/>
          </w:tcPr>
          <w:p w14:paraId="2E347DE5" w14:textId="77777777" w:rsidR="00FC68DB" w:rsidRPr="00C84196" w:rsidRDefault="00FC68DB" w:rsidP="00B202D2">
            <w:pPr>
              <w:rPr>
                <w:sz w:val="20"/>
                <w:szCs w:val="20"/>
              </w:rPr>
            </w:pPr>
            <w:r w:rsidRPr="00844F63">
              <w:rPr>
                <w:sz w:val="20"/>
                <w:szCs w:val="20"/>
              </w:rPr>
              <w:t>O</w:t>
            </w:r>
            <w:r w:rsidRPr="00C84196">
              <w:rPr>
                <w:sz w:val="20"/>
                <w:szCs w:val="20"/>
              </w:rPr>
              <w:t>ptional</w:t>
            </w:r>
            <w:r w:rsidRPr="00844F63" w:rsidDel="00C7214D">
              <w:rPr>
                <w:sz w:val="20"/>
                <w:szCs w:val="20"/>
              </w:rPr>
              <w:t xml:space="preserve"> </w:t>
            </w:r>
          </w:p>
        </w:tc>
        <w:tc>
          <w:tcPr>
            <w:tcW w:w="1474" w:type="dxa"/>
            <w:shd w:val="clear" w:color="auto" w:fill="auto"/>
            <w:vAlign w:val="bottom"/>
          </w:tcPr>
          <w:p w14:paraId="2ECE8D83" w14:textId="77777777" w:rsidR="00FC68DB" w:rsidRPr="00C84196" w:rsidRDefault="00FC68DB" w:rsidP="00B202D2">
            <w:pPr>
              <w:keepNext/>
              <w:rPr>
                <w:sz w:val="20"/>
                <w:szCs w:val="20"/>
              </w:rPr>
            </w:pPr>
            <w:r w:rsidRPr="00C84196">
              <w:rPr>
                <w:sz w:val="20"/>
                <w:szCs w:val="20"/>
              </w:rPr>
              <w:t>0</w:t>
            </w:r>
          </w:p>
        </w:tc>
      </w:tr>
    </w:tbl>
    <w:p w14:paraId="395AB2AB" w14:textId="4D9E25AF" w:rsidR="00FC68DB" w:rsidRDefault="00FC68DB" w:rsidP="00B202D2">
      <w:pPr>
        <w:pStyle w:val="Beschriftung"/>
        <w:spacing w:before="120"/>
      </w:pPr>
      <w:bookmarkStart w:id="2276" w:name="_Toc3566519"/>
      <w:bookmarkStart w:id="2277" w:name="_Toc34747521"/>
      <w:bookmarkStart w:id="2278" w:name="_Toc77095980"/>
      <w:bookmarkStart w:id="2279" w:name="_Toc338939241"/>
      <w:bookmarkStart w:id="2280" w:name="_Toc288196482"/>
      <w:bookmarkStart w:id="2281" w:name="_Toc288200784"/>
      <w:bookmarkStart w:id="2282" w:name="_Toc338938909"/>
      <w:bookmarkStart w:id="2283" w:name="_Toc338939128"/>
      <w:bookmarkEnd w:id="1779"/>
      <w:r>
        <w:t xml:space="preserve">Table </w:t>
      </w:r>
      <w:r>
        <w:fldChar w:fldCharType="begin"/>
      </w:r>
      <w:r>
        <w:instrText xml:space="preserve"> SEQ Table \* ARABIC </w:instrText>
      </w:r>
      <w:r>
        <w:fldChar w:fldCharType="separate"/>
      </w:r>
      <w:r w:rsidR="008116BB">
        <w:rPr>
          <w:noProof/>
        </w:rPr>
        <w:t>121</w:t>
      </w:r>
      <w:r>
        <w:fldChar w:fldCharType="end"/>
      </w:r>
      <w:r>
        <w:t>: Parameters of Cruciform Joint</w:t>
      </w:r>
      <w:bookmarkEnd w:id="2276"/>
      <w:bookmarkEnd w:id="2277"/>
      <w:bookmarkEnd w:id="2278"/>
    </w:p>
    <w:p w14:paraId="67851E1D" w14:textId="77777777" w:rsidR="00FC68DB" w:rsidRPr="007055D9" w:rsidRDefault="00FC68DB" w:rsidP="00B202D2">
      <w:pPr>
        <w:pStyle w:val="berschrift4"/>
      </w:pPr>
      <w:bookmarkStart w:id="2284" w:name="_Toc3557058"/>
      <w:bookmarkStart w:id="2285" w:name="_Toc34747308"/>
      <w:bookmarkStart w:id="2286" w:name="_Toc77102127"/>
      <w:r w:rsidRPr="007055D9">
        <w:t>Attributes</w:t>
      </w:r>
      <w:bookmarkEnd w:id="2279"/>
      <w:bookmarkEnd w:id="2284"/>
      <w:bookmarkEnd w:id="2285"/>
      <w:bookmarkEnd w:id="2286"/>
    </w:p>
    <w:p w14:paraId="78E13020" w14:textId="77777777" w:rsidR="00FC68DB" w:rsidRPr="007055D9" w:rsidRDefault="00FC68DB" w:rsidP="00B202D2">
      <w:pPr>
        <w:pStyle w:val="berschrift5"/>
      </w:pPr>
      <w:bookmarkStart w:id="2287" w:name="_Toc338939243"/>
      <w:r w:rsidRPr="007055D9">
        <w:t xml:space="preserve">Attribute </w:t>
      </w:r>
      <w:r>
        <w:t>"</w:t>
      </w:r>
      <w:r w:rsidRPr="007055D9">
        <w:t>base</w:t>
      </w:r>
      <w:bookmarkEnd w:id="2287"/>
      <w:r>
        <w:t>"</w:t>
      </w:r>
    </w:p>
    <w:p w14:paraId="7200238C"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0A60AFAB" w14:textId="77777777" w:rsidR="00FC68DB" w:rsidRPr="007055D9" w:rsidRDefault="00FC68DB" w:rsidP="00B202D2">
      <w:pPr>
        <w:pStyle w:val="berschrift5"/>
      </w:pPr>
      <w:bookmarkStart w:id="2288" w:name="_Toc338939244"/>
      <w:r w:rsidRPr="007055D9">
        <w:t xml:space="preserve">Attribute </w:t>
      </w:r>
      <w:r>
        <w:t>"</w:t>
      </w:r>
      <w:r w:rsidRPr="007055D9">
        <w:t>technology</w:t>
      </w:r>
      <w:bookmarkEnd w:id="2288"/>
      <w:r>
        <w:t>"</w:t>
      </w:r>
    </w:p>
    <w:p w14:paraId="3A3FE5B3" w14:textId="77777777" w:rsidR="00FC68DB" w:rsidRPr="007055D9" w:rsidRDefault="00FC68DB" w:rsidP="00B202D2">
      <w:pPr>
        <w:keepNext/>
      </w:pPr>
      <w:r w:rsidRPr="007055D9">
        <w:t xml:space="preserve">The value for the attribute </w:t>
      </w:r>
      <w:r w:rsidRPr="007055D9">
        <w:rPr>
          <w:rStyle w:val="XMLElement"/>
        </w:rPr>
        <w:t xml:space="preserve">technology </w:t>
      </w:r>
      <w:r w:rsidRPr="007055D9">
        <w:t>can be specified using the following values:</w:t>
      </w:r>
    </w:p>
    <w:p w14:paraId="405BCECE" w14:textId="77777777" w:rsidR="00FC68DB" w:rsidRPr="007055D9" w:rsidRDefault="00FC68DB" w:rsidP="00BA04B6">
      <w:pPr>
        <w:pStyle w:val="Aufzhlungszeichen"/>
        <w:numPr>
          <w:ilvl w:val="0"/>
          <w:numId w:val="11"/>
        </w:numPr>
        <w:rPr>
          <w:rStyle w:val="XMLElement"/>
        </w:rPr>
      </w:pPr>
      <w:r>
        <w:rPr>
          <w:rStyle w:val="XMLElement"/>
        </w:rPr>
        <w:t>r</w:t>
      </w:r>
      <w:r w:rsidRPr="007055D9">
        <w:rPr>
          <w:rStyle w:val="XMLElement"/>
        </w:rPr>
        <w:t>esistance</w:t>
      </w:r>
    </w:p>
    <w:p w14:paraId="1D199951" w14:textId="77777777" w:rsidR="00FC68DB" w:rsidRPr="007055D9" w:rsidRDefault="00FC68DB" w:rsidP="00BA04B6">
      <w:pPr>
        <w:pStyle w:val="Aufzhlungszeichen"/>
        <w:numPr>
          <w:ilvl w:val="0"/>
          <w:numId w:val="11"/>
        </w:numPr>
        <w:rPr>
          <w:rStyle w:val="XMLElement"/>
        </w:rPr>
      </w:pPr>
      <w:r>
        <w:rPr>
          <w:rStyle w:val="XMLElement"/>
        </w:rPr>
        <w:t>a</w:t>
      </w:r>
      <w:r w:rsidRPr="007055D9">
        <w:rPr>
          <w:rStyle w:val="XMLElement"/>
        </w:rPr>
        <w:t>rc</w:t>
      </w:r>
    </w:p>
    <w:p w14:paraId="7A1B8227" w14:textId="77777777" w:rsidR="00FC68DB" w:rsidRPr="00604BF1" w:rsidRDefault="00FC68DB" w:rsidP="00BA04B6">
      <w:pPr>
        <w:pStyle w:val="Aufzhlungszeichen"/>
        <w:numPr>
          <w:ilvl w:val="0"/>
          <w:numId w:val="11"/>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0C5D082F" w14:textId="77777777" w:rsidR="00FC68DB" w:rsidRDefault="00FC68DB" w:rsidP="00BA04B6">
      <w:pPr>
        <w:pStyle w:val="Aufzhlungszeichen"/>
        <w:numPr>
          <w:ilvl w:val="0"/>
          <w:numId w:val="11"/>
        </w:numPr>
        <w:rPr>
          <w:rStyle w:val="XMLElement"/>
        </w:rPr>
      </w:pPr>
      <w:r>
        <w:rPr>
          <w:rStyle w:val="XMLElement"/>
        </w:rPr>
        <w:t>friction</w:t>
      </w:r>
    </w:p>
    <w:p w14:paraId="680FA9D8" w14:textId="77777777" w:rsidR="00FC68DB" w:rsidRPr="007055D9" w:rsidRDefault="00FC68DB" w:rsidP="00BA04B6">
      <w:pPr>
        <w:pStyle w:val="Aufzhlungszeichen"/>
        <w:numPr>
          <w:ilvl w:val="0"/>
          <w:numId w:val="11"/>
        </w:numPr>
        <w:rPr>
          <w:rStyle w:val="XMLElement"/>
        </w:rPr>
      </w:pPr>
      <w:r>
        <w:rPr>
          <w:rStyle w:val="XMLElement"/>
        </w:rPr>
        <w:t>brazing</w:t>
      </w:r>
    </w:p>
    <w:p w14:paraId="3BF3BB34" w14:textId="77777777" w:rsidR="00FC68DB" w:rsidRPr="007055D9" w:rsidRDefault="00FC68DB" w:rsidP="00B202D2">
      <w:pPr>
        <w:pStyle w:val="berschrift4"/>
      </w:pPr>
      <w:bookmarkStart w:id="2289" w:name="_Toc338939245"/>
      <w:bookmarkStart w:id="2290" w:name="_Toc3557059"/>
      <w:bookmarkStart w:id="2291" w:name="_Toc34747309"/>
      <w:bookmarkStart w:id="2292" w:name="_Toc77102128"/>
      <w:r w:rsidRPr="007055D9">
        <w:t xml:space="preserve">Element </w:t>
      </w:r>
      <w:r>
        <w:t>"</w:t>
      </w:r>
      <w:proofErr w:type="spellStart"/>
      <w:r w:rsidRPr="007055D9">
        <w:t>weld_position</w:t>
      </w:r>
      <w:bookmarkEnd w:id="2289"/>
      <w:bookmarkEnd w:id="2290"/>
      <w:proofErr w:type="spellEnd"/>
      <w:r>
        <w:t>"</w:t>
      </w:r>
      <w:bookmarkEnd w:id="2291"/>
      <w:bookmarkEnd w:id="2292"/>
    </w:p>
    <w:p w14:paraId="10619DC6" w14:textId="77777777" w:rsidR="00FC68DB" w:rsidRPr="007055D9" w:rsidRDefault="00FC68DB" w:rsidP="00B202D2">
      <w:r w:rsidRPr="007055D9">
        <w:t xml:space="preserve">For the element </w:t>
      </w:r>
      <w:r>
        <w:rPr>
          <w:rStyle w:val="XMLElement"/>
        </w:rPr>
        <w:t>&lt;</w:t>
      </w:r>
      <w:proofErr w:type="spellStart"/>
      <w:r>
        <w:rPr>
          <w:rStyle w:val="XMLElement"/>
        </w:rPr>
        <w:t>w</w:t>
      </w:r>
      <w:r w:rsidRPr="007055D9">
        <w:rPr>
          <w:rStyle w:val="XMLElement"/>
        </w:rPr>
        <w:t>eld_positio</w:t>
      </w:r>
      <w:r>
        <w:rPr>
          <w:rStyle w:val="XMLElement"/>
        </w:rPr>
        <w:t>n</w:t>
      </w:r>
      <w:proofErr w:type="spellEnd"/>
      <w:r>
        <w:rPr>
          <w:rStyle w:val="XMLElement"/>
        </w:rPr>
        <w:t>/&gt;</w:t>
      </w:r>
      <w:r w:rsidRPr="007055D9">
        <w:t xml:space="preserve"> the following attributes can be specified for the Cr</w:t>
      </w:r>
      <w:r>
        <w:t xml:space="preserve">uciform </w:t>
      </w:r>
      <w:r w:rsidRPr="007055D9">
        <w:t>Joint:</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177EE2D0" w14:textId="77777777" w:rsidTr="00FC68DB">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BEE6D47"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E3070C" w14:textId="77777777" w:rsidR="00FC68DB" w:rsidRPr="007055D9" w:rsidRDefault="00FC68DB" w:rsidP="00B202D2">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492316D" w14:textId="77777777" w:rsidR="00FC68DB" w:rsidRPr="007055D9" w:rsidRDefault="00FC68DB" w:rsidP="00B202D2">
            <w:pPr>
              <w:keepNext/>
              <w:rPr>
                <w:b/>
                <w:i/>
              </w:rPr>
            </w:pPr>
            <w:r>
              <w:rPr>
                <w:b/>
                <w:i/>
              </w:rPr>
              <w:t>Use</w:t>
            </w:r>
          </w:p>
        </w:tc>
      </w:tr>
      <w:tr w:rsidR="00FC68DB" w:rsidRPr="007055D9" w14:paraId="51B49DCF" w14:textId="77777777" w:rsidTr="00FC68DB">
        <w:trPr>
          <w:cantSplit/>
        </w:trPr>
        <w:tc>
          <w:tcPr>
            <w:tcW w:w="1871" w:type="dxa"/>
            <w:shd w:val="clear" w:color="auto" w:fill="auto"/>
          </w:tcPr>
          <w:p w14:paraId="79D01296" w14:textId="77777777" w:rsidR="00FC68DB" w:rsidRPr="00D94169" w:rsidRDefault="00FC68DB" w:rsidP="00B202D2">
            <w:pPr>
              <w:rPr>
                <w:rStyle w:val="Kommentarzeichen"/>
                <w:sz w:val="20"/>
                <w:szCs w:val="20"/>
                <w:lang w:eastAsia="x-none"/>
              </w:rPr>
            </w:pPr>
            <w:r w:rsidRPr="00664F44">
              <w:rPr>
                <w:sz w:val="20"/>
                <w:szCs w:val="20"/>
              </w:rPr>
              <w:t>base</w:t>
            </w:r>
          </w:p>
        </w:tc>
        <w:tc>
          <w:tcPr>
            <w:tcW w:w="1800" w:type="dxa"/>
            <w:shd w:val="clear" w:color="auto" w:fill="auto"/>
          </w:tcPr>
          <w:p w14:paraId="3E65FA34" w14:textId="77777777" w:rsidR="00FC68DB" w:rsidRPr="00664F44" w:rsidRDefault="00FC68DB" w:rsidP="00B202D2">
            <w:pPr>
              <w:rPr>
                <w:sz w:val="20"/>
                <w:szCs w:val="20"/>
              </w:rPr>
            </w:pPr>
            <w:r>
              <w:rPr>
                <w:sz w:val="20"/>
                <w:szCs w:val="20"/>
              </w:rPr>
              <w:t>Integer</w:t>
            </w:r>
          </w:p>
        </w:tc>
        <w:tc>
          <w:tcPr>
            <w:tcW w:w="4680" w:type="dxa"/>
            <w:shd w:val="clear" w:color="auto" w:fill="auto"/>
          </w:tcPr>
          <w:p w14:paraId="693C8484" w14:textId="77777777" w:rsidR="00FC68DB" w:rsidRPr="00664F44" w:rsidRDefault="00FC68DB" w:rsidP="00B202D2">
            <w:pPr>
              <w:rPr>
                <w:sz w:val="20"/>
                <w:szCs w:val="20"/>
              </w:rPr>
            </w:pPr>
            <w:r w:rsidRPr="00D94169">
              <w:rPr>
                <w:sz w:val="20"/>
                <w:szCs w:val="20"/>
              </w:rPr>
              <w:t>O</w:t>
            </w:r>
            <w:r w:rsidRPr="00664F44">
              <w:rPr>
                <w:sz w:val="20"/>
                <w:szCs w:val="20"/>
              </w:rPr>
              <w:t>ptional</w:t>
            </w:r>
          </w:p>
        </w:tc>
      </w:tr>
      <w:tr w:rsidR="00FC68DB" w:rsidRPr="007055D9" w14:paraId="69214AE9" w14:textId="77777777" w:rsidTr="00FC68DB">
        <w:trPr>
          <w:cantSplit/>
        </w:trPr>
        <w:tc>
          <w:tcPr>
            <w:tcW w:w="1871" w:type="dxa"/>
            <w:shd w:val="clear" w:color="auto" w:fill="auto"/>
          </w:tcPr>
          <w:p w14:paraId="1916F095" w14:textId="77777777" w:rsidR="00FC68DB" w:rsidRPr="00D94169" w:rsidRDefault="00FC68DB" w:rsidP="00B202D2">
            <w:pPr>
              <w:rPr>
                <w:rStyle w:val="Kommentarzeichen"/>
                <w:sz w:val="20"/>
                <w:szCs w:val="20"/>
                <w:lang w:eastAsia="x-none"/>
              </w:rPr>
            </w:pPr>
            <w:r w:rsidRPr="00664F44">
              <w:rPr>
                <w:sz w:val="20"/>
                <w:szCs w:val="20"/>
              </w:rPr>
              <w:t>u</w:t>
            </w:r>
          </w:p>
        </w:tc>
        <w:tc>
          <w:tcPr>
            <w:tcW w:w="1800" w:type="dxa"/>
            <w:shd w:val="clear" w:color="auto" w:fill="auto"/>
          </w:tcPr>
          <w:p w14:paraId="20184A90"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5EF14642" w14:textId="77777777" w:rsidR="00FC68DB" w:rsidRPr="00664F44" w:rsidRDefault="00FC68DB" w:rsidP="00B202D2">
            <w:pPr>
              <w:rPr>
                <w:sz w:val="20"/>
                <w:szCs w:val="20"/>
              </w:rPr>
            </w:pPr>
            <w:r w:rsidRPr="00D94169">
              <w:rPr>
                <w:sz w:val="20"/>
                <w:szCs w:val="20"/>
              </w:rPr>
              <w:t>R</w:t>
            </w:r>
            <w:r w:rsidRPr="00664F44">
              <w:rPr>
                <w:sz w:val="20"/>
                <w:szCs w:val="20"/>
              </w:rPr>
              <w:t>equired</w:t>
            </w:r>
          </w:p>
        </w:tc>
      </w:tr>
      <w:tr w:rsidR="00FC68DB" w:rsidRPr="007055D9" w14:paraId="06674D77" w14:textId="77777777" w:rsidTr="00FC68DB">
        <w:trPr>
          <w:cantSplit/>
        </w:trPr>
        <w:tc>
          <w:tcPr>
            <w:tcW w:w="1871" w:type="dxa"/>
            <w:shd w:val="clear" w:color="auto" w:fill="auto"/>
          </w:tcPr>
          <w:p w14:paraId="3D43ACEE" w14:textId="77777777" w:rsidR="00FC68DB" w:rsidRPr="00D94169" w:rsidRDefault="00FC68DB" w:rsidP="00B202D2">
            <w:pPr>
              <w:rPr>
                <w:rStyle w:val="Kommentarzeichen"/>
                <w:sz w:val="20"/>
                <w:szCs w:val="20"/>
                <w:lang w:eastAsia="x-none"/>
              </w:rPr>
            </w:pPr>
            <w:r w:rsidRPr="00664F44">
              <w:rPr>
                <w:sz w:val="20"/>
                <w:szCs w:val="20"/>
              </w:rPr>
              <w:t>x</w:t>
            </w:r>
          </w:p>
        </w:tc>
        <w:tc>
          <w:tcPr>
            <w:tcW w:w="1800" w:type="dxa"/>
            <w:shd w:val="clear" w:color="auto" w:fill="auto"/>
          </w:tcPr>
          <w:p w14:paraId="684DE998"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100762D5" w14:textId="77777777" w:rsidR="00FC68DB" w:rsidRPr="00664F44" w:rsidRDefault="00FC68DB" w:rsidP="00B202D2">
            <w:pPr>
              <w:rPr>
                <w:sz w:val="20"/>
                <w:szCs w:val="20"/>
              </w:rPr>
            </w:pPr>
            <w:r w:rsidRPr="00D94169">
              <w:rPr>
                <w:sz w:val="20"/>
                <w:szCs w:val="20"/>
              </w:rPr>
              <w:t>R</w:t>
            </w:r>
            <w:r w:rsidRPr="00664F44">
              <w:rPr>
                <w:sz w:val="20"/>
                <w:szCs w:val="20"/>
              </w:rPr>
              <w:t>equired</w:t>
            </w:r>
          </w:p>
        </w:tc>
      </w:tr>
      <w:tr w:rsidR="00FC68DB" w:rsidRPr="007055D9" w14:paraId="122130F8" w14:textId="77777777" w:rsidTr="00FC68DB">
        <w:trPr>
          <w:cantSplit/>
        </w:trPr>
        <w:tc>
          <w:tcPr>
            <w:tcW w:w="1871" w:type="dxa"/>
            <w:shd w:val="clear" w:color="auto" w:fill="auto"/>
          </w:tcPr>
          <w:p w14:paraId="441377AA" w14:textId="77777777" w:rsidR="00FC68DB" w:rsidRPr="00D94169" w:rsidRDefault="00FC68DB" w:rsidP="00B202D2">
            <w:pPr>
              <w:rPr>
                <w:rStyle w:val="Kommentarzeichen"/>
                <w:sz w:val="20"/>
                <w:szCs w:val="20"/>
                <w:lang w:eastAsia="x-none"/>
              </w:rPr>
            </w:pPr>
            <w:r w:rsidRPr="00664F44">
              <w:rPr>
                <w:sz w:val="20"/>
                <w:szCs w:val="20"/>
              </w:rPr>
              <w:t>y</w:t>
            </w:r>
          </w:p>
        </w:tc>
        <w:tc>
          <w:tcPr>
            <w:tcW w:w="1800" w:type="dxa"/>
            <w:shd w:val="clear" w:color="auto" w:fill="auto"/>
          </w:tcPr>
          <w:p w14:paraId="39E29FC2"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461797A3" w14:textId="77777777" w:rsidR="00FC68DB" w:rsidRPr="00664F44" w:rsidRDefault="00FC68DB" w:rsidP="00B202D2">
            <w:pPr>
              <w:rPr>
                <w:sz w:val="20"/>
                <w:szCs w:val="20"/>
              </w:rPr>
            </w:pPr>
            <w:r w:rsidRPr="00D94169">
              <w:rPr>
                <w:sz w:val="20"/>
                <w:szCs w:val="20"/>
              </w:rPr>
              <w:t>R</w:t>
            </w:r>
            <w:r w:rsidRPr="00664F44">
              <w:rPr>
                <w:sz w:val="20"/>
                <w:szCs w:val="20"/>
              </w:rPr>
              <w:t>equired</w:t>
            </w:r>
          </w:p>
        </w:tc>
      </w:tr>
      <w:tr w:rsidR="00FC68DB" w:rsidRPr="007055D9" w14:paraId="01DC28A3" w14:textId="77777777" w:rsidTr="00FC68DB">
        <w:trPr>
          <w:cantSplit/>
        </w:trPr>
        <w:tc>
          <w:tcPr>
            <w:tcW w:w="1871" w:type="dxa"/>
            <w:shd w:val="clear" w:color="auto" w:fill="auto"/>
          </w:tcPr>
          <w:p w14:paraId="1E604B06" w14:textId="77777777" w:rsidR="00FC68DB" w:rsidRPr="00D94169" w:rsidRDefault="00FC68DB" w:rsidP="00B202D2">
            <w:pPr>
              <w:rPr>
                <w:rStyle w:val="Kommentarzeichen"/>
                <w:sz w:val="20"/>
                <w:szCs w:val="20"/>
                <w:lang w:eastAsia="x-none"/>
              </w:rPr>
            </w:pPr>
            <w:r w:rsidRPr="00664F44">
              <w:rPr>
                <w:sz w:val="20"/>
                <w:szCs w:val="20"/>
              </w:rPr>
              <w:t>z</w:t>
            </w:r>
          </w:p>
        </w:tc>
        <w:tc>
          <w:tcPr>
            <w:tcW w:w="1800" w:type="dxa"/>
            <w:shd w:val="clear" w:color="auto" w:fill="auto"/>
          </w:tcPr>
          <w:p w14:paraId="6F2AF01B"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5D4A2E39" w14:textId="77777777" w:rsidR="00FC68DB" w:rsidRPr="00664F44" w:rsidRDefault="00FC68DB" w:rsidP="00B202D2">
            <w:pPr>
              <w:rPr>
                <w:sz w:val="20"/>
                <w:szCs w:val="20"/>
              </w:rPr>
            </w:pPr>
            <w:r w:rsidRPr="00D94169">
              <w:rPr>
                <w:sz w:val="20"/>
                <w:szCs w:val="20"/>
              </w:rPr>
              <w:t>R</w:t>
            </w:r>
            <w:r w:rsidRPr="00664F44">
              <w:rPr>
                <w:sz w:val="20"/>
                <w:szCs w:val="20"/>
              </w:rPr>
              <w:t>equired</w:t>
            </w:r>
          </w:p>
        </w:tc>
      </w:tr>
      <w:tr w:rsidR="00FC68DB" w:rsidRPr="007055D9" w14:paraId="4CC4F0AA" w14:textId="77777777" w:rsidTr="00FC68DB">
        <w:trPr>
          <w:cantSplit/>
        </w:trPr>
        <w:tc>
          <w:tcPr>
            <w:tcW w:w="1871" w:type="dxa"/>
            <w:shd w:val="clear" w:color="auto" w:fill="auto"/>
          </w:tcPr>
          <w:p w14:paraId="760FA637" w14:textId="77777777" w:rsidR="00FC68DB" w:rsidRPr="00D94169" w:rsidRDefault="00FC68DB" w:rsidP="00B202D2">
            <w:pPr>
              <w:rPr>
                <w:rStyle w:val="Kommentarzeichen"/>
                <w:sz w:val="20"/>
                <w:szCs w:val="20"/>
                <w:lang w:eastAsia="x-none"/>
              </w:rPr>
            </w:pPr>
            <w:r w:rsidRPr="00664F44">
              <w:rPr>
                <w:sz w:val="20"/>
                <w:szCs w:val="20"/>
              </w:rPr>
              <w:t>reference</w:t>
            </w:r>
          </w:p>
        </w:tc>
        <w:tc>
          <w:tcPr>
            <w:tcW w:w="1800" w:type="dxa"/>
            <w:shd w:val="clear" w:color="auto" w:fill="auto"/>
          </w:tcPr>
          <w:p w14:paraId="5168843E" w14:textId="77777777" w:rsidR="00FC68DB" w:rsidRPr="00664F44" w:rsidRDefault="00FC68DB" w:rsidP="00B202D2">
            <w:pPr>
              <w:rPr>
                <w:sz w:val="20"/>
                <w:szCs w:val="20"/>
              </w:rPr>
            </w:pPr>
            <w:r>
              <w:rPr>
                <w:sz w:val="20"/>
                <w:szCs w:val="20"/>
              </w:rPr>
              <w:t>Boolean</w:t>
            </w:r>
          </w:p>
        </w:tc>
        <w:tc>
          <w:tcPr>
            <w:tcW w:w="4680" w:type="dxa"/>
            <w:shd w:val="clear" w:color="auto" w:fill="auto"/>
          </w:tcPr>
          <w:p w14:paraId="31A61D75" w14:textId="77777777" w:rsidR="00FC68DB" w:rsidRPr="00664F44" w:rsidRDefault="00FC68DB" w:rsidP="00B202D2">
            <w:pPr>
              <w:rPr>
                <w:sz w:val="20"/>
                <w:szCs w:val="20"/>
              </w:rPr>
            </w:pPr>
            <w:r w:rsidRPr="00D94169">
              <w:rPr>
                <w:sz w:val="20"/>
                <w:szCs w:val="20"/>
              </w:rPr>
              <w:t>O</w:t>
            </w:r>
            <w:r w:rsidRPr="00664F44">
              <w:rPr>
                <w:sz w:val="20"/>
                <w:szCs w:val="20"/>
              </w:rPr>
              <w:t>ptional</w:t>
            </w:r>
          </w:p>
        </w:tc>
      </w:tr>
      <w:tr w:rsidR="00FC68DB" w:rsidRPr="007055D9" w14:paraId="356494BE" w14:textId="77777777" w:rsidTr="00FC68DB">
        <w:trPr>
          <w:cantSplit/>
        </w:trPr>
        <w:tc>
          <w:tcPr>
            <w:tcW w:w="1871" w:type="dxa"/>
            <w:shd w:val="clear" w:color="auto" w:fill="auto"/>
          </w:tcPr>
          <w:p w14:paraId="3A517776" w14:textId="77777777" w:rsidR="00FC68DB" w:rsidRPr="00D94169" w:rsidRDefault="00FC68DB" w:rsidP="00B202D2">
            <w:pPr>
              <w:rPr>
                <w:sz w:val="20"/>
                <w:szCs w:val="20"/>
              </w:rPr>
            </w:pPr>
            <w:r w:rsidRPr="00D94169">
              <w:rPr>
                <w:sz w:val="20"/>
                <w:szCs w:val="20"/>
              </w:rPr>
              <w:t>section</w:t>
            </w:r>
          </w:p>
        </w:tc>
        <w:tc>
          <w:tcPr>
            <w:tcW w:w="1800" w:type="dxa"/>
            <w:shd w:val="clear" w:color="auto" w:fill="auto"/>
          </w:tcPr>
          <w:p w14:paraId="6260AB34" w14:textId="77777777" w:rsidR="00FC68DB" w:rsidRPr="00664F44" w:rsidRDefault="00FC68DB" w:rsidP="00B202D2">
            <w:pPr>
              <w:rPr>
                <w:sz w:val="20"/>
                <w:szCs w:val="20"/>
              </w:rPr>
            </w:pPr>
            <w:r w:rsidRPr="00664F44">
              <w:rPr>
                <w:sz w:val="20"/>
                <w:szCs w:val="20"/>
              </w:rPr>
              <w:t>Selection</w:t>
            </w:r>
          </w:p>
        </w:tc>
        <w:tc>
          <w:tcPr>
            <w:tcW w:w="4680" w:type="dxa"/>
            <w:shd w:val="clear" w:color="auto" w:fill="auto"/>
          </w:tcPr>
          <w:p w14:paraId="3194D2B7" w14:textId="77777777" w:rsidR="00FC68DB" w:rsidRPr="00664F44" w:rsidRDefault="00FC68DB" w:rsidP="00B202D2">
            <w:pPr>
              <w:rPr>
                <w:sz w:val="20"/>
                <w:szCs w:val="20"/>
              </w:rPr>
            </w:pPr>
            <w:r>
              <w:rPr>
                <w:sz w:val="20"/>
                <w:szCs w:val="20"/>
              </w:rPr>
              <w:t>Optional</w:t>
            </w:r>
          </w:p>
        </w:tc>
      </w:tr>
      <w:tr w:rsidR="00FC68DB" w:rsidRPr="007055D9" w14:paraId="17D0C26B" w14:textId="77777777" w:rsidTr="00FC68DB">
        <w:trPr>
          <w:cantSplit/>
        </w:trPr>
        <w:tc>
          <w:tcPr>
            <w:tcW w:w="1871" w:type="dxa"/>
            <w:shd w:val="clear" w:color="auto" w:fill="auto"/>
          </w:tcPr>
          <w:p w14:paraId="6EAB03D4" w14:textId="77777777" w:rsidR="00FC68DB" w:rsidRPr="00D94169" w:rsidRDefault="00FC68DB" w:rsidP="00B202D2">
            <w:pPr>
              <w:rPr>
                <w:sz w:val="20"/>
                <w:szCs w:val="20"/>
              </w:rPr>
            </w:pPr>
            <w:r w:rsidRPr="00D94169">
              <w:rPr>
                <w:rStyle w:val="Kommentarzeichen"/>
                <w:sz w:val="20"/>
                <w:szCs w:val="20"/>
                <w:lang w:eastAsia="x-none"/>
              </w:rPr>
              <w:t>thickness</w:t>
            </w:r>
          </w:p>
        </w:tc>
        <w:tc>
          <w:tcPr>
            <w:tcW w:w="1800" w:type="dxa"/>
            <w:shd w:val="clear" w:color="auto" w:fill="auto"/>
          </w:tcPr>
          <w:p w14:paraId="31BECECF"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0010992B" w14:textId="77777777" w:rsidR="00FC68DB" w:rsidRPr="00664F44" w:rsidRDefault="00FC68DB" w:rsidP="00B202D2">
            <w:pPr>
              <w:rPr>
                <w:sz w:val="20"/>
                <w:szCs w:val="20"/>
              </w:rPr>
            </w:pPr>
            <w:r w:rsidRPr="00664F44">
              <w:rPr>
                <w:sz w:val="20"/>
                <w:szCs w:val="20"/>
              </w:rPr>
              <w:t xml:space="preserve">* </w:t>
            </w:r>
            <w:proofErr w:type="gramStart"/>
            <w:r w:rsidRPr="00664F44">
              <w:rPr>
                <w:sz w:val="20"/>
                <w:szCs w:val="20"/>
              </w:rPr>
              <w:t>see</w:t>
            </w:r>
            <w:proofErr w:type="gramEnd"/>
            <w:r w:rsidRPr="00664F44">
              <w:rPr>
                <w:sz w:val="20"/>
                <w:szCs w:val="20"/>
              </w:rPr>
              <w:t xml:space="preserve"> attribute description</w:t>
            </w:r>
          </w:p>
        </w:tc>
      </w:tr>
      <w:tr w:rsidR="00FC68DB" w:rsidRPr="007055D9" w14:paraId="1599D8AD" w14:textId="77777777" w:rsidTr="00FC68DB">
        <w:trPr>
          <w:cantSplit/>
        </w:trPr>
        <w:tc>
          <w:tcPr>
            <w:tcW w:w="1871" w:type="dxa"/>
            <w:shd w:val="clear" w:color="auto" w:fill="auto"/>
          </w:tcPr>
          <w:p w14:paraId="3EBF3467" w14:textId="77777777" w:rsidR="00FC68DB" w:rsidRPr="00D94169" w:rsidRDefault="00FC68DB" w:rsidP="00B202D2">
            <w:pPr>
              <w:rPr>
                <w:sz w:val="20"/>
                <w:szCs w:val="20"/>
              </w:rPr>
            </w:pPr>
            <w:r w:rsidRPr="00D94169">
              <w:rPr>
                <w:sz w:val="20"/>
                <w:szCs w:val="20"/>
              </w:rPr>
              <w:t>angle</w:t>
            </w:r>
          </w:p>
        </w:tc>
        <w:tc>
          <w:tcPr>
            <w:tcW w:w="1800" w:type="dxa"/>
            <w:shd w:val="clear" w:color="auto" w:fill="auto"/>
          </w:tcPr>
          <w:p w14:paraId="484A1706"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5D620D01" w14:textId="77777777" w:rsidR="00FC68DB" w:rsidRPr="00664F44" w:rsidRDefault="00FC68DB" w:rsidP="00B202D2">
            <w:pPr>
              <w:rPr>
                <w:sz w:val="20"/>
                <w:szCs w:val="20"/>
              </w:rPr>
            </w:pPr>
            <w:r w:rsidRPr="00664F44">
              <w:rPr>
                <w:sz w:val="20"/>
                <w:szCs w:val="20"/>
              </w:rPr>
              <w:t xml:space="preserve">* </w:t>
            </w:r>
            <w:proofErr w:type="gramStart"/>
            <w:r w:rsidRPr="00664F44">
              <w:rPr>
                <w:sz w:val="20"/>
                <w:szCs w:val="20"/>
              </w:rPr>
              <w:t>see</w:t>
            </w:r>
            <w:proofErr w:type="gramEnd"/>
            <w:r w:rsidRPr="00664F44">
              <w:rPr>
                <w:sz w:val="20"/>
                <w:szCs w:val="20"/>
              </w:rPr>
              <w:t xml:space="preserve"> attribute description</w:t>
            </w:r>
          </w:p>
        </w:tc>
      </w:tr>
      <w:tr w:rsidR="00FC68DB" w:rsidRPr="007055D9" w14:paraId="1CB9C522" w14:textId="77777777" w:rsidTr="00FC68DB">
        <w:trPr>
          <w:cantSplit/>
        </w:trPr>
        <w:tc>
          <w:tcPr>
            <w:tcW w:w="1871" w:type="dxa"/>
            <w:shd w:val="clear" w:color="auto" w:fill="auto"/>
          </w:tcPr>
          <w:p w14:paraId="4A1A1B3F" w14:textId="77777777" w:rsidR="00FC68DB" w:rsidRPr="00D94169" w:rsidRDefault="00FC68DB" w:rsidP="00B202D2">
            <w:pPr>
              <w:rPr>
                <w:sz w:val="20"/>
                <w:szCs w:val="20"/>
              </w:rPr>
            </w:pPr>
            <w:r w:rsidRPr="00D94169">
              <w:rPr>
                <w:sz w:val="20"/>
                <w:szCs w:val="20"/>
              </w:rPr>
              <w:t>penetration</w:t>
            </w:r>
          </w:p>
        </w:tc>
        <w:tc>
          <w:tcPr>
            <w:tcW w:w="1800" w:type="dxa"/>
            <w:shd w:val="clear" w:color="auto" w:fill="auto"/>
          </w:tcPr>
          <w:p w14:paraId="669414C7"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59EE0EC7" w14:textId="77777777" w:rsidR="00FC68DB" w:rsidRPr="00664F44" w:rsidRDefault="00FC68DB" w:rsidP="00B202D2">
            <w:pPr>
              <w:rPr>
                <w:sz w:val="20"/>
                <w:szCs w:val="20"/>
              </w:rPr>
            </w:pPr>
            <w:r w:rsidRPr="00664F44">
              <w:rPr>
                <w:sz w:val="20"/>
                <w:szCs w:val="20"/>
              </w:rPr>
              <w:t xml:space="preserve">* </w:t>
            </w:r>
            <w:proofErr w:type="gramStart"/>
            <w:r w:rsidRPr="00664F44">
              <w:rPr>
                <w:sz w:val="20"/>
                <w:szCs w:val="20"/>
              </w:rPr>
              <w:t>see</w:t>
            </w:r>
            <w:proofErr w:type="gramEnd"/>
            <w:r w:rsidRPr="00664F44">
              <w:rPr>
                <w:sz w:val="20"/>
                <w:szCs w:val="20"/>
              </w:rPr>
              <w:t xml:space="preserve"> attribute description</w:t>
            </w:r>
          </w:p>
        </w:tc>
      </w:tr>
      <w:tr w:rsidR="00FC68DB" w:rsidRPr="007055D9" w14:paraId="5F792137" w14:textId="77777777" w:rsidTr="00FC68DB">
        <w:trPr>
          <w:cantSplit/>
        </w:trPr>
        <w:tc>
          <w:tcPr>
            <w:tcW w:w="1871" w:type="dxa"/>
            <w:shd w:val="clear" w:color="auto" w:fill="auto"/>
          </w:tcPr>
          <w:p w14:paraId="1DCC5EDA" w14:textId="77777777" w:rsidR="00FC68DB" w:rsidRPr="00D94169" w:rsidRDefault="00FC68DB" w:rsidP="00B202D2">
            <w:pPr>
              <w:rPr>
                <w:sz w:val="20"/>
                <w:szCs w:val="20"/>
              </w:rPr>
            </w:pPr>
            <w:r w:rsidRPr="00D94169">
              <w:rPr>
                <w:sz w:val="20"/>
                <w:szCs w:val="20"/>
              </w:rPr>
              <w:t>filler</w:t>
            </w:r>
            <w:r w:rsidRPr="00D94169" w:rsidDel="00AD6519">
              <w:rPr>
                <w:sz w:val="20"/>
                <w:szCs w:val="20"/>
              </w:rPr>
              <w:t xml:space="preserve"> </w:t>
            </w:r>
          </w:p>
        </w:tc>
        <w:tc>
          <w:tcPr>
            <w:tcW w:w="1800" w:type="dxa"/>
            <w:shd w:val="clear" w:color="auto" w:fill="auto"/>
          </w:tcPr>
          <w:p w14:paraId="445F9F32" w14:textId="77777777" w:rsidR="00FC68DB" w:rsidRPr="00664F44" w:rsidRDefault="00FC68DB" w:rsidP="00B202D2">
            <w:pPr>
              <w:rPr>
                <w:sz w:val="20"/>
                <w:szCs w:val="20"/>
              </w:rPr>
            </w:pPr>
            <w:r w:rsidRPr="00664F44">
              <w:rPr>
                <w:sz w:val="20"/>
                <w:szCs w:val="20"/>
              </w:rPr>
              <w:t>Selection</w:t>
            </w:r>
            <w:r w:rsidRPr="00664F44" w:rsidDel="00AD6519">
              <w:rPr>
                <w:sz w:val="20"/>
                <w:szCs w:val="20"/>
              </w:rPr>
              <w:t xml:space="preserve"> </w:t>
            </w:r>
          </w:p>
        </w:tc>
        <w:tc>
          <w:tcPr>
            <w:tcW w:w="4680" w:type="dxa"/>
            <w:shd w:val="clear" w:color="auto" w:fill="auto"/>
          </w:tcPr>
          <w:p w14:paraId="236B1E60" w14:textId="77777777" w:rsidR="00FC68DB" w:rsidRPr="00664F44" w:rsidRDefault="00FC68DB" w:rsidP="00B202D2">
            <w:pPr>
              <w:rPr>
                <w:sz w:val="20"/>
                <w:szCs w:val="20"/>
              </w:rPr>
            </w:pPr>
            <w:r w:rsidRPr="00664F44">
              <w:rPr>
                <w:sz w:val="20"/>
                <w:szCs w:val="20"/>
              </w:rPr>
              <w:t>Optional</w:t>
            </w:r>
            <w:r w:rsidRPr="00664F44" w:rsidDel="00AD6519">
              <w:rPr>
                <w:sz w:val="20"/>
                <w:szCs w:val="20"/>
              </w:rPr>
              <w:t xml:space="preserve"> </w:t>
            </w:r>
          </w:p>
        </w:tc>
      </w:tr>
      <w:tr w:rsidR="00FC68DB" w:rsidRPr="007055D9" w14:paraId="250073B9" w14:textId="77777777" w:rsidTr="00FC68DB">
        <w:trPr>
          <w:cantSplit/>
        </w:trPr>
        <w:tc>
          <w:tcPr>
            <w:tcW w:w="1871" w:type="dxa"/>
            <w:shd w:val="clear" w:color="auto" w:fill="auto"/>
          </w:tcPr>
          <w:p w14:paraId="44FC1ABD" w14:textId="77777777" w:rsidR="00FC68DB" w:rsidRPr="00D94169" w:rsidRDefault="00FC68DB" w:rsidP="00B202D2">
            <w:pPr>
              <w:rPr>
                <w:sz w:val="20"/>
                <w:szCs w:val="20"/>
              </w:rPr>
            </w:pPr>
            <w:proofErr w:type="spellStart"/>
            <w:r>
              <w:rPr>
                <w:sz w:val="20"/>
                <w:szCs w:val="20"/>
              </w:rPr>
              <w:lastRenderedPageBreak/>
              <w:t>filler_material</w:t>
            </w:r>
            <w:proofErr w:type="spellEnd"/>
          </w:p>
        </w:tc>
        <w:tc>
          <w:tcPr>
            <w:tcW w:w="1800" w:type="dxa"/>
            <w:shd w:val="clear" w:color="auto" w:fill="auto"/>
          </w:tcPr>
          <w:p w14:paraId="169AA3BF" w14:textId="77777777" w:rsidR="00FC68DB" w:rsidRPr="00664F44" w:rsidRDefault="00FC68DB" w:rsidP="00B202D2">
            <w:pPr>
              <w:rPr>
                <w:sz w:val="20"/>
                <w:szCs w:val="20"/>
              </w:rPr>
            </w:pPr>
            <w:r w:rsidRPr="00A20C5C">
              <w:rPr>
                <w:sz w:val="20"/>
                <w:szCs w:val="20"/>
              </w:rPr>
              <w:t>Alphanumeric</w:t>
            </w:r>
          </w:p>
        </w:tc>
        <w:tc>
          <w:tcPr>
            <w:tcW w:w="4680" w:type="dxa"/>
            <w:shd w:val="clear" w:color="auto" w:fill="auto"/>
          </w:tcPr>
          <w:p w14:paraId="45889D1E" w14:textId="77777777" w:rsidR="00FC68DB" w:rsidRPr="00664F44" w:rsidRDefault="00FC68DB" w:rsidP="00B202D2">
            <w:pPr>
              <w:rPr>
                <w:sz w:val="20"/>
                <w:szCs w:val="20"/>
              </w:rPr>
            </w:pPr>
            <w:r w:rsidRPr="00A20C5C">
              <w:rPr>
                <w:sz w:val="20"/>
                <w:szCs w:val="20"/>
              </w:rPr>
              <w:t>Optional</w:t>
            </w:r>
          </w:p>
        </w:tc>
      </w:tr>
      <w:tr w:rsidR="00FC68DB" w:rsidRPr="007055D9" w14:paraId="01E10D90" w14:textId="77777777" w:rsidTr="00FC68DB">
        <w:trPr>
          <w:cantSplit/>
        </w:trPr>
        <w:tc>
          <w:tcPr>
            <w:tcW w:w="1871" w:type="dxa"/>
            <w:shd w:val="clear" w:color="auto" w:fill="auto"/>
          </w:tcPr>
          <w:p w14:paraId="1D64424C" w14:textId="77777777" w:rsidR="00FC68DB" w:rsidRPr="00D94169" w:rsidRDefault="00FC68DB" w:rsidP="00B202D2">
            <w:pPr>
              <w:rPr>
                <w:sz w:val="20"/>
                <w:szCs w:val="20"/>
              </w:rPr>
            </w:pPr>
            <w:r w:rsidRPr="00D94169">
              <w:rPr>
                <w:rStyle w:val="Kommentarzeichen"/>
                <w:sz w:val="20"/>
                <w:szCs w:val="20"/>
                <w:lang w:eastAsia="x-none"/>
              </w:rPr>
              <w:t>shape</w:t>
            </w:r>
          </w:p>
        </w:tc>
        <w:tc>
          <w:tcPr>
            <w:tcW w:w="1800" w:type="dxa"/>
            <w:shd w:val="clear" w:color="auto" w:fill="auto"/>
          </w:tcPr>
          <w:p w14:paraId="2A501907" w14:textId="77777777" w:rsidR="00FC68DB" w:rsidRPr="00664F44" w:rsidRDefault="00FC68DB" w:rsidP="00B202D2">
            <w:pPr>
              <w:rPr>
                <w:sz w:val="20"/>
                <w:szCs w:val="20"/>
              </w:rPr>
            </w:pPr>
            <w:r w:rsidRPr="00664F44">
              <w:rPr>
                <w:sz w:val="20"/>
                <w:szCs w:val="20"/>
              </w:rPr>
              <w:t>Selection</w:t>
            </w:r>
          </w:p>
        </w:tc>
        <w:tc>
          <w:tcPr>
            <w:tcW w:w="4680" w:type="dxa"/>
            <w:shd w:val="clear" w:color="auto" w:fill="auto"/>
          </w:tcPr>
          <w:p w14:paraId="5DDCFCF4" w14:textId="77777777" w:rsidR="00FC68DB" w:rsidRPr="00664F44" w:rsidRDefault="00FC68DB" w:rsidP="00B202D2">
            <w:pPr>
              <w:keepNext/>
              <w:rPr>
                <w:sz w:val="20"/>
                <w:szCs w:val="20"/>
              </w:rPr>
            </w:pPr>
            <w:r w:rsidRPr="00664F44">
              <w:rPr>
                <w:sz w:val="20"/>
                <w:szCs w:val="20"/>
              </w:rPr>
              <w:t>Optional</w:t>
            </w:r>
          </w:p>
        </w:tc>
      </w:tr>
    </w:tbl>
    <w:p w14:paraId="31D1F686" w14:textId="0426793C" w:rsidR="00FC68DB" w:rsidRDefault="00FC68DB" w:rsidP="00B202D2">
      <w:pPr>
        <w:pStyle w:val="Beschriftung"/>
        <w:spacing w:before="120"/>
      </w:pPr>
      <w:bookmarkStart w:id="2293" w:name="_Toc3566520"/>
      <w:bookmarkStart w:id="2294" w:name="_Toc34747522"/>
      <w:bookmarkStart w:id="2295" w:name="_Toc77095981"/>
      <w:bookmarkStart w:id="2296" w:name="_Toc338939248"/>
      <w:r>
        <w:t xml:space="preserve">Table </w:t>
      </w:r>
      <w:r>
        <w:fldChar w:fldCharType="begin"/>
      </w:r>
      <w:r>
        <w:instrText xml:space="preserve"> SEQ Table \* ARABIC </w:instrText>
      </w:r>
      <w:r>
        <w:fldChar w:fldCharType="separate"/>
      </w:r>
      <w:r w:rsidR="008116BB">
        <w:rPr>
          <w:noProof/>
        </w:rPr>
        <w:t>122</w:t>
      </w:r>
      <w:r>
        <w:fldChar w:fldCharType="end"/>
      </w:r>
      <w:r>
        <w:t xml:space="preserve">: </w:t>
      </w:r>
      <w:r w:rsidRPr="0008681E">
        <w:t xml:space="preserve">Attributes of element </w:t>
      </w:r>
      <w:r w:rsidRPr="00AA1695">
        <w:rPr>
          <w:rStyle w:val="elementdeftypeChar"/>
          <w:rFonts w:eastAsia="Calibri"/>
          <w:b w:val="0"/>
        </w:rPr>
        <w:t>&lt;</w:t>
      </w:r>
      <w:proofErr w:type="spellStart"/>
      <w:r w:rsidRPr="00E67798">
        <w:rPr>
          <w:rFonts w:ascii="Courier New" w:hAnsi="Courier New" w:cs="Courier New"/>
          <w:kern w:val="22"/>
        </w:rPr>
        <w:t>weld_position</w:t>
      </w:r>
      <w:proofErr w:type="spellEnd"/>
      <w:r w:rsidRPr="00E67798">
        <w:rPr>
          <w:rFonts w:ascii="Courier New" w:hAnsi="Courier New" w:cs="Courier New"/>
          <w:kern w:val="22"/>
        </w:rPr>
        <w:t>/&gt;</w:t>
      </w:r>
      <w:r w:rsidRPr="0008681E">
        <w:t xml:space="preserve"> for </w:t>
      </w:r>
      <w:r>
        <w:t>Cruciform Joint</w:t>
      </w:r>
      <w:bookmarkEnd w:id="2293"/>
      <w:bookmarkEnd w:id="2294"/>
      <w:bookmarkEnd w:id="2295"/>
      <w:r>
        <w:t xml:space="preserve"> </w:t>
      </w:r>
    </w:p>
    <w:p w14:paraId="5EEB48C6" w14:textId="77777777" w:rsidR="00FC68DB" w:rsidRDefault="00FC68DB" w:rsidP="00B202D2">
      <w:pPr>
        <w:pStyle w:val="berschrift5"/>
      </w:pPr>
      <w:r w:rsidRPr="007055D9">
        <w:t>Attribute</w:t>
      </w:r>
      <w:r>
        <w:t>s</w:t>
      </w:r>
      <w:r w:rsidRPr="007055D9">
        <w:t xml:space="preserve"> </w:t>
      </w:r>
      <w:r>
        <w:t>"u, x, y, z, reference"</w:t>
      </w:r>
    </w:p>
    <w:p w14:paraId="0353B976" w14:textId="6F04C6B2" w:rsidR="00FC68DB" w:rsidRDefault="00FC68DB" w:rsidP="00B202D2">
      <w:pPr>
        <w:pStyle w:val="berschrift5"/>
        <w:rPr>
          <w:lang w:val="en-US"/>
        </w:rPr>
      </w:pPr>
      <w:r w:rsidRPr="00F07803">
        <w:rPr>
          <w:b w:val="0"/>
        </w:rPr>
        <w:t xml:space="preserve">Detailed definition can be found in section </w:t>
      </w:r>
      <w:r w:rsidRPr="00F07803">
        <w:rPr>
          <w:b w:val="0"/>
          <w:i/>
        </w:rPr>
        <w:fldChar w:fldCharType="begin"/>
      </w:r>
      <w:r w:rsidRPr="00F07803">
        <w:rPr>
          <w:b w:val="0"/>
        </w:rPr>
        <w:instrText xml:space="preserve"> REF _Ref397524978 \r \h  \* MERGEFORMAT </w:instrText>
      </w:r>
      <w:r w:rsidRPr="00F07803">
        <w:rPr>
          <w:b w:val="0"/>
          <w:i/>
        </w:rPr>
      </w:r>
      <w:r w:rsidRPr="00F07803">
        <w:rPr>
          <w:b w:val="0"/>
          <w:i/>
        </w:rPr>
        <w:fldChar w:fldCharType="separate"/>
      </w:r>
      <w:r w:rsidR="008116BB">
        <w:rPr>
          <w:b w:val="0"/>
        </w:rPr>
        <w:t>10.2.4.4</w:t>
      </w:r>
      <w:r w:rsidRPr="00F07803">
        <w:rPr>
          <w:b w:val="0"/>
          <w:i/>
        </w:rPr>
        <w:fldChar w:fldCharType="end"/>
      </w:r>
      <w:r w:rsidRPr="00044694">
        <w:rPr>
          <w:b w:val="0"/>
          <w:lang w:val="en-US"/>
        </w:rPr>
        <w:t xml:space="preserve"> </w:t>
      </w:r>
      <w:r w:rsidRPr="00044694">
        <w:rPr>
          <w:b w:val="0"/>
          <w:i/>
          <w:lang w:val="en-US"/>
        </w:rPr>
        <w:fldChar w:fldCharType="begin"/>
      </w:r>
      <w:r w:rsidRPr="00044694">
        <w:rPr>
          <w:b w:val="0"/>
          <w:lang w:val="en-US"/>
        </w:rPr>
        <w:instrText xml:space="preserve"> REF _Ref397524978 \h  \* MERGEFORMAT </w:instrText>
      </w:r>
      <w:r w:rsidRPr="00044694">
        <w:rPr>
          <w:b w:val="0"/>
          <w:i/>
          <w:lang w:val="en-US"/>
        </w:rPr>
      </w:r>
      <w:r w:rsidRPr="00044694">
        <w:rPr>
          <w:b w:val="0"/>
          <w:i/>
          <w:lang w:val="en-US"/>
        </w:rPr>
        <w:fldChar w:fldCharType="separate"/>
      </w:r>
      <w:r w:rsidR="008116BB" w:rsidRPr="008116BB">
        <w:rPr>
          <w:b w:val="0"/>
        </w:rPr>
        <w:t>Welding Position</w:t>
      </w:r>
      <w:r w:rsidRPr="00044694">
        <w:rPr>
          <w:b w:val="0"/>
          <w:i/>
          <w:lang w:val="en-US"/>
        </w:rPr>
        <w:fldChar w:fldCharType="end"/>
      </w:r>
      <w:r w:rsidRPr="00F07803">
        <w:rPr>
          <w:b w:val="0"/>
        </w:rPr>
        <w:t>.</w:t>
      </w:r>
    </w:p>
    <w:p w14:paraId="3DFE9C10" w14:textId="77777777" w:rsidR="00FC68DB" w:rsidRPr="007055D9" w:rsidRDefault="00FC68DB" w:rsidP="00B202D2">
      <w:pPr>
        <w:pStyle w:val="berschrift5"/>
      </w:pPr>
      <w:r w:rsidRPr="007055D9">
        <w:t xml:space="preserve">Attribute </w:t>
      </w:r>
      <w:r>
        <w:t>"</w:t>
      </w:r>
      <w:r w:rsidRPr="007055D9">
        <w:t>base</w:t>
      </w:r>
      <w:r>
        <w:t>"</w:t>
      </w:r>
    </w:p>
    <w:p w14:paraId="6BB5F47E" w14:textId="77777777" w:rsidR="00FC68DB" w:rsidRPr="007055D9" w:rsidRDefault="00FC68DB" w:rsidP="00B202D2">
      <w:r w:rsidRPr="007055D9">
        <w:t>For this type of weld</w:t>
      </w:r>
      <w:r>
        <w:t>,</w:t>
      </w:r>
      <w:r w:rsidRPr="007055D9">
        <w:t xml:space="preserve"> the </w:t>
      </w:r>
      <w:r w:rsidRPr="007055D9">
        <w:rPr>
          <w:rStyle w:val="XMLAttribute"/>
        </w:rPr>
        <w:t>base</w:t>
      </w:r>
      <w:r w:rsidRPr="007055D9">
        <w:t xml:space="preserve"> sheet can be specified also inside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This is necessary in the case of a stacked welding with two welded sheets.</w:t>
      </w:r>
    </w:p>
    <w:p w14:paraId="3E717F15" w14:textId="77777777" w:rsidR="00FC68DB" w:rsidRPr="007055D9" w:rsidRDefault="00FC68DB" w:rsidP="00B202D2">
      <w:pPr>
        <w:pStyle w:val="berschrift5"/>
      </w:pPr>
      <w:r w:rsidRPr="007055D9">
        <w:t xml:space="preserve">Attribute </w:t>
      </w:r>
      <w:r>
        <w:t>"</w:t>
      </w:r>
      <w:r w:rsidRPr="007055D9">
        <w:t>section</w:t>
      </w:r>
      <w:bookmarkEnd w:id="2296"/>
      <w:r>
        <w:t>"</w:t>
      </w:r>
    </w:p>
    <w:p w14:paraId="23252578" w14:textId="77777777" w:rsidR="00FC68DB" w:rsidRPr="007055D9" w:rsidRDefault="00FC68DB" w:rsidP="00B202D2">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Pr>
          <w:rStyle w:val="XMLAttribute"/>
        </w:rPr>
        <w:t>"</w:t>
      </w:r>
      <w:r w:rsidRPr="007055D9">
        <w:rPr>
          <w:rStyle w:val="XMLAttribute"/>
        </w:rPr>
        <w:t>laser</w:t>
      </w:r>
      <w:r>
        <w:rPr>
          <w:rStyle w:val="XMLAttribute"/>
        </w:rPr>
        <w:t>"</w:t>
      </w:r>
      <w:r w:rsidRPr="007055D9">
        <w:rPr>
          <w:rStyle w:val="XMLAttribute"/>
        </w:rPr>
        <w:t xml:space="preserve"> </w:t>
      </w:r>
      <w:r w:rsidRPr="007055D9">
        <w:t xml:space="preserve">inside element </w:t>
      </w:r>
      <w:r w:rsidRPr="00D91274">
        <w:t>subtype</w:t>
      </w:r>
      <w:r w:rsidRPr="007055D9">
        <w:t>.</w:t>
      </w:r>
    </w:p>
    <w:p w14:paraId="631B2217" w14:textId="77777777" w:rsidR="00FC68DB" w:rsidRPr="007055D9" w:rsidRDefault="00FC68DB" w:rsidP="00B202D2">
      <w:pPr>
        <w:keepNext/>
      </w:pPr>
      <w:r w:rsidRPr="007055D9">
        <w:t xml:space="preserve">Valid values for the attribute </w:t>
      </w:r>
      <w:r w:rsidRPr="007055D9">
        <w:rPr>
          <w:rStyle w:val="XMLAttribute"/>
        </w:rPr>
        <w:t>section</w:t>
      </w:r>
      <w:r w:rsidRPr="007055D9">
        <w:t xml:space="preserve"> (if present) of a cross joint are:</w:t>
      </w:r>
    </w:p>
    <w:p w14:paraId="22F7C0B9" w14:textId="77777777" w:rsidR="00FC68DB" w:rsidRPr="007055D9" w:rsidRDefault="00FC68DB" w:rsidP="00BA04B6">
      <w:pPr>
        <w:pStyle w:val="Aufzhlungszeichen"/>
        <w:keepNext/>
        <w:numPr>
          <w:ilvl w:val="0"/>
          <w:numId w:val="11"/>
        </w:numPr>
        <w:rPr>
          <w:rStyle w:val="XMLAttribute"/>
        </w:rPr>
      </w:pPr>
      <w:r w:rsidRPr="007055D9">
        <w:rPr>
          <w:rStyle w:val="XMLAttribute"/>
        </w:rPr>
        <w:t>Fillet</w:t>
      </w:r>
    </w:p>
    <w:p w14:paraId="15A9300F" w14:textId="77777777" w:rsidR="00FC68DB" w:rsidRPr="007055D9" w:rsidRDefault="00FC68DB" w:rsidP="00BA04B6">
      <w:pPr>
        <w:pStyle w:val="Aufzhlungszeichen"/>
        <w:numPr>
          <w:ilvl w:val="0"/>
          <w:numId w:val="11"/>
        </w:numPr>
        <w:rPr>
          <w:rStyle w:val="XMLAttribute"/>
        </w:rPr>
      </w:pPr>
      <w:r w:rsidRPr="007055D9">
        <w:rPr>
          <w:rStyle w:val="XMLAttribute"/>
        </w:rPr>
        <w:t>HV</w:t>
      </w:r>
    </w:p>
    <w:p w14:paraId="16A5616E" w14:textId="77777777" w:rsidR="00FC68DB" w:rsidRPr="007055D9" w:rsidRDefault="00FC68DB" w:rsidP="00BA04B6">
      <w:pPr>
        <w:pStyle w:val="Aufzhlungszeichen"/>
        <w:numPr>
          <w:ilvl w:val="0"/>
          <w:numId w:val="11"/>
        </w:numPr>
        <w:rPr>
          <w:rStyle w:val="XMLAttribute"/>
        </w:rPr>
      </w:pPr>
      <w:r w:rsidRPr="007055D9">
        <w:rPr>
          <w:rStyle w:val="XMLAttribute"/>
        </w:rPr>
        <w:t>HY</w:t>
      </w:r>
    </w:p>
    <w:p w14:paraId="6197725B" w14:textId="77777777" w:rsidR="00FC68DB" w:rsidRPr="007055D9" w:rsidRDefault="00FC68DB" w:rsidP="00B202D2">
      <w:pPr>
        <w:pStyle w:val="berschrift5"/>
      </w:pPr>
      <w:bookmarkStart w:id="2297" w:name="_Toc338939249"/>
      <w:r w:rsidRPr="007055D9">
        <w:t xml:space="preserve">Attribute </w:t>
      </w:r>
      <w:r>
        <w:t>"</w:t>
      </w:r>
      <w:r w:rsidRPr="007055D9">
        <w:t>thickness</w:t>
      </w:r>
      <w:bookmarkEnd w:id="2297"/>
      <w:r>
        <w:t>"</w:t>
      </w:r>
    </w:p>
    <w:p w14:paraId="0A0AEC25" w14:textId="77777777" w:rsidR="00FC68DB" w:rsidRPr="007055D9" w:rsidRDefault="00FC68DB" w:rsidP="00B202D2">
      <w:r w:rsidRPr="007055D9">
        <w:t xml:space="preserve">The attribute </w:t>
      </w:r>
      <w:r w:rsidRPr="007055D9">
        <w:rPr>
          <w:rStyle w:val="XMLAttribute"/>
        </w:rPr>
        <w:t xml:space="preserve">thickness </w:t>
      </w:r>
      <w:r w:rsidRPr="007055D9">
        <w:t>specifies the thickness (a-</w:t>
      </w:r>
      <w:r>
        <w:t>value, throat</w:t>
      </w:r>
      <w:r w:rsidRPr="007055D9">
        <w:t>) of the weld. Depending on the section this is required, optional or not allowed:</w:t>
      </w:r>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7055D9" w14:paraId="0B375C4A" w14:textId="77777777" w:rsidTr="00FC68DB">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0120E2C" w14:textId="77777777" w:rsidR="00FC68DB" w:rsidRPr="007055D9" w:rsidRDefault="00FC68DB" w:rsidP="00B202D2">
            <w:pPr>
              <w:keepNext/>
              <w:rPr>
                <w:b/>
                <w:i/>
              </w:rPr>
            </w:pPr>
            <w:r w:rsidRPr="007055D9">
              <w:rPr>
                <w:b/>
                <w:i/>
              </w:rPr>
              <w:t xml:space="preserve">Attribute value </w:t>
            </w:r>
            <w:r>
              <w:rPr>
                <w:b/>
                <w:i/>
              </w:rPr>
              <w:t>"</w:t>
            </w:r>
            <w:r w:rsidRPr="007055D9">
              <w:rPr>
                <w:b/>
                <w:i/>
              </w:rPr>
              <w:t>section</w:t>
            </w:r>
            <w:r>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FB699CF" w14:textId="77777777" w:rsidR="00FC68DB" w:rsidRPr="007055D9" w:rsidRDefault="00FC68DB" w:rsidP="00B202D2">
            <w:pPr>
              <w:keepNext/>
              <w:rPr>
                <w:b/>
                <w:i/>
              </w:rPr>
            </w:pPr>
            <w:r w:rsidRPr="007055D9">
              <w:rPr>
                <w:b/>
                <w:i/>
              </w:rPr>
              <w:t xml:space="preserve">Attribute </w:t>
            </w:r>
            <w:r>
              <w:rPr>
                <w:b/>
                <w:i/>
              </w:rPr>
              <w:t>"</w:t>
            </w:r>
            <w:r w:rsidRPr="007055D9">
              <w:rPr>
                <w:b/>
                <w:i/>
              </w:rPr>
              <w:t>thickness</w:t>
            </w:r>
            <w:r>
              <w:rPr>
                <w:b/>
                <w:i/>
              </w:rPr>
              <w:t>"</w:t>
            </w:r>
          </w:p>
        </w:tc>
      </w:tr>
      <w:tr w:rsidR="00FC68DB" w:rsidRPr="007055D9" w14:paraId="67A8FF84" w14:textId="77777777" w:rsidTr="00FC68DB">
        <w:tc>
          <w:tcPr>
            <w:tcW w:w="2951" w:type="dxa"/>
            <w:shd w:val="clear" w:color="auto" w:fill="auto"/>
          </w:tcPr>
          <w:p w14:paraId="65DC3E4D" w14:textId="77777777" w:rsidR="00FC68DB" w:rsidRPr="000A77EE" w:rsidRDefault="00FC68DB" w:rsidP="00B202D2">
            <w:pPr>
              <w:rPr>
                <w:sz w:val="20"/>
                <w:szCs w:val="20"/>
              </w:rPr>
            </w:pPr>
            <w:r w:rsidRPr="000A77EE">
              <w:rPr>
                <w:sz w:val="20"/>
                <w:szCs w:val="20"/>
              </w:rPr>
              <w:t>HV</w:t>
            </w:r>
          </w:p>
        </w:tc>
        <w:tc>
          <w:tcPr>
            <w:tcW w:w="4860" w:type="dxa"/>
            <w:shd w:val="clear" w:color="auto" w:fill="auto"/>
          </w:tcPr>
          <w:p w14:paraId="4D4EEB62" w14:textId="77777777" w:rsidR="00FC68DB" w:rsidRPr="000A77EE" w:rsidRDefault="00FC68DB" w:rsidP="00B202D2">
            <w:pPr>
              <w:rPr>
                <w:sz w:val="20"/>
                <w:szCs w:val="20"/>
              </w:rPr>
            </w:pPr>
            <w:r w:rsidRPr="000A77EE">
              <w:rPr>
                <w:sz w:val="20"/>
                <w:szCs w:val="20"/>
              </w:rPr>
              <w:t>Optional</w:t>
            </w:r>
          </w:p>
        </w:tc>
      </w:tr>
      <w:tr w:rsidR="00FC68DB" w:rsidRPr="007055D9" w14:paraId="2B058C43" w14:textId="77777777" w:rsidTr="00FC68DB">
        <w:tc>
          <w:tcPr>
            <w:tcW w:w="2951" w:type="dxa"/>
            <w:shd w:val="clear" w:color="auto" w:fill="auto"/>
          </w:tcPr>
          <w:p w14:paraId="595F60E4" w14:textId="77777777" w:rsidR="00FC68DB" w:rsidRPr="000A77EE" w:rsidRDefault="00FC68DB" w:rsidP="00B202D2">
            <w:pPr>
              <w:rPr>
                <w:sz w:val="20"/>
                <w:szCs w:val="20"/>
              </w:rPr>
            </w:pPr>
            <w:r w:rsidRPr="000A77EE">
              <w:rPr>
                <w:sz w:val="20"/>
                <w:szCs w:val="20"/>
              </w:rPr>
              <w:t>HY</w:t>
            </w:r>
          </w:p>
        </w:tc>
        <w:tc>
          <w:tcPr>
            <w:tcW w:w="4860" w:type="dxa"/>
            <w:shd w:val="clear" w:color="auto" w:fill="auto"/>
          </w:tcPr>
          <w:p w14:paraId="3B14E0EC" w14:textId="77777777" w:rsidR="00FC68DB" w:rsidRPr="000A77EE" w:rsidRDefault="00FC68DB" w:rsidP="00B202D2">
            <w:pPr>
              <w:rPr>
                <w:sz w:val="20"/>
                <w:szCs w:val="20"/>
              </w:rPr>
            </w:pPr>
            <w:r>
              <w:rPr>
                <w:sz w:val="20"/>
                <w:szCs w:val="20"/>
              </w:rPr>
              <w:t>N</w:t>
            </w:r>
            <w:r w:rsidRPr="000A77EE">
              <w:rPr>
                <w:sz w:val="20"/>
                <w:szCs w:val="20"/>
              </w:rPr>
              <w:t>ot allowed</w:t>
            </w:r>
          </w:p>
        </w:tc>
      </w:tr>
      <w:tr w:rsidR="00FC68DB" w:rsidRPr="007055D9" w14:paraId="6BD9BADA" w14:textId="77777777" w:rsidTr="00FC68DB">
        <w:tc>
          <w:tcPr>
            <w:tcW w:w="2951" w:type="dxa"/>
            <w:shd w:val="clear" w:color="auto" w:fill="auto"/>
          </w:tcPr>
          <w:p w14:paraId="0EE2A79B" w14:textId="77777777" w:rsidR="00FC68DB" w:rsidRPr="000A77EE" w:rsidRDefault="00FC68DB" w:rsidP="00B202D2">
            <w:pPr>
              <w:rPr>
                <w:sz w:val="20"/>
                <w:szCs w:val="20"/>
              </w:rPr>
            </w:pPr>
            <w:r w:rsidRPr="000A77EE">
              <w:rPr>
                <w:sz w:val="20"/>
                <w:szCs w:val="20"/>
              </w:rPr>
              <w:t>Fillet</w:t>
            </w:r>
          </w:p>
        </w:tc>
        <w:tc>
          <w:tcPr>
            <w:tcW w:w="4860" w:type="dxa"/>
            <w:shd w:val="clear" w:color="auto" w:fill="auto"/>
          </w:tcPr>
          <w:p w14:paraId="2844A0CE" w14:textId="77777777" w:rsidR="00FC68DB" w:rsidRPr="000A77EE" w:rsidRDefault="00FC68DB" w:rsidP="00B202D2">
            <w:pPr>
              <w:keepNext/>
              <w:rPr>
                <w:sz w:val="20"/>
                <w:szCs w:val="20"/>
              </w:rPr>
            </w:pPr>
            <w:r w:rsidRPr="000A77EE">
              <w:rPr>
                <w:sz w:val="20"/>
                <w:szCs w:val="20"/>
              </w:rPr>
              <w:t>Required</w:t>
            </w:r>
          </w:p>
        </w:tc>
      </w:tr>
    </w:tbl>
    <w:p w14:paraId="1AE229FE" w14:textId="2E00084A" w:rsidR="00FC68DB" w:rsidRDefault="00FC68DB" w:rsidP="00B202D2">
      <w:pPr>
        <w:pStyle w:val="Beschriftung"/>
        <w:spacing w:before="120"/>
      </w:pPr>
      <w:bookmarkStart w:id="2298" w:name="_Toc3566521"/>
      <w:bookmarkStart w:id="2299" w:name="_Toc34747523"/>
      <w:bookmarkStart w:id="2300" w:name="_Toc77095982"/>
      <w:bookmarkStart w:id="2301" w:name="_Toc338939250"/>
      <w:r>
        <w:t xml:space="preserve">Table </w:t>
      </w:r>
      <w:r>
        <w:fldChar w:fldCharType="begin"/>
      </w:r>
      <w:r>
        <w:instrText xml:space="preserve"> SEQ Table \* ARABIC </w:instrText>
      </w:r>
      <w:r>
        <w:fldChar w:fldCharType="separate"/>
      </w:r>
      <w:r w:rsidR="008116BB">
        <w:rPr>
          <w:noProof/>
        </w:rPr>
        <w:t>123</w:t>
      </w:r>
      <w:r>
        <w:fldChar w:fldCharType="end"/>
      </w:r>
      <w:r>
        <w:t xml:space="preserve">: Value Dependency of Attribute </w:t>
      </w:r>
      <w:r>
        <w:rPr>
          <w:rStyle w:val="elementdeftypeChar"/>
          <w:rFonts w:eastAsia="Calibri"/>
          <w:b w:val="0"/>
        </w:rPr>
        <w:t>thickness</w:t>
      </w:r>
      <w:bookmarkEnd w:id="2298"/>
      <w:bookmarkEnd w:id="2299"/>
      <w:bookmarkEnd w:id="2300"/>
    </w:p>
    <w:p w14:paraId="7171C538" w14:textId="77777777" w:rsidR="00FC68DB" w:rsidRPr="007055D9" w:rsidRDefault="00FC68DB" w:rsidP="00B202D2">
      <w:pPr>
        <w:pStyle w:val="berschrift5"/>
      </w:pPr>
      <w:r w:rsidRPr="007055D9">
        <w:t xml:space="preserve">Attribute </w:t>
      </w:r>
      <w:r>
        <w:t>"</w:t>
      </w:r>
      <w:r w:rsidRPr="007055D9">
        <w:t>angle</w:t>
      </w:r>
      <w:bookmarkEnd w:id="2301"/>
      <w:r>
        <w:t>"</w:t>
      </w:r>
    </w:p>
    <w:p w14:paraId="34A7EE47" w14:textId="77777777" w:rsidR="00FC68DB" w:rsidRPr="007055D9" w:rsidRDefault="00FC68DB" w:rsidP="00B202D2">
      <w:r w:rsidRPr="007055D9">
        <w:t xml:space="preserve">The attribute </w:t>
      </w:r>
      <w:r w:rsidRPr="007055D9">
        <w:rPr>
          <w:rStyle w:val="XMLAttribute"/>
        </w:rPr>
        <w:t xml:space="preserve">angle </w:t>
      </w:r>
      <w:r w:rsidRPr="007055D9">
        <w:t xml:space="preserve">specifies the angle of the weld relative to the base sheet. </w:t>
      </w:r>
    </w:p>
    <w:p w14:paraId="296CFA3A" w14:textId="77777777" w:rsidR="00FC68DB" w:rsidRPr="007055D9" w:rsidRDefault="00FC68DB" w:rsidP="00B202D2">
      <w:pPr>
        <w:pStyle w:val="berschrift5"/>
      </w:pPr>
      <w:bookmarkStart w:id="2302" w:name="_Toc338939251"/>
      <w:r w:rsidRPr="007055D9">
        <w:t xml:space="preserve">Attribute </w:t>
      </w:r>
      <w:r>
        <w:t>"</w:t>
      </w:r>
      <w:r w:rsidRPr="007055D9">
        <w:t>penetration</w:t>
      </w:r>
      <w:bookmarkEnd w:id="2302"/>
      <w:r>
        <w:t>"</w:t>
      </w:r>
    </w:p>
    <w:p w14:paraId="54C85424" w14:textId="77777777" w:rsidR="00FC68DB" w:rsidRPr="007055D9" w:rsidRDefault="00FC68DB" w:rsidP="00B202D2">
      <w:r w:rsidRPr="007055D9">
        <w:t xml:space="preserve">The attribute </w:t>
      </w:r>
      <w:r w:rsidRPr="007055D9">
        <w:rPr>
          <w:rStyle w:val="XMLAttribute"/>
        </w:rPr>
        <w:t xml:space="preserve">penetration </w:t>
      </w:r>
      <w:r w:rsidRPr="007055D9">
        <w:t>specifies the degree of penetration resulting from the welding</w:t>
      </w:r>
      <w:r>
        <w:rPr>
          <w:rStyle w:val="Funotenzeichen"/>
        </w:rPr>
        <w:footnoteReference w:id="27"/>
      </w:r>
      <w:r w:rsidRPr="007055D9">
        <w:t>.</w:t>
      </w:r>
    </w:p>
    <w:p w14:paraId="2450D773" w14:textId="77777777" w:rsidR="00FC68DB" w:rsidRPr="007055D9" w:rsidRDefault="00FC68DB" w:rsidP="00B202D2">
      <w:pPr>
        <w:pStyle w:val="berschrift5"/>
      </w:pPr>
      <w:bookmarkStart w:id="2303" w:name="_Toc338939253"/>
      <w:r w:rsidRPr="007055D9">
        <w:t xml:space="preserve">Attribute </w:t>
      </w:r>
      <w:r>
        <w:t>"</w:t>
      </w:r>
      <w:r w:rsidRPr="007055D9">
        <w:t>shape</w:t>
      </w:r>
      <w:bookmarkEnd w:id="2303"/>
      <w:r>
        <w:t>"</w:t>
      </w:r>
    </w:p>
    <w:p w14:paraId="4C661F9B"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p>
    <w:p w14:paraId="04D76C6E" w14:textId="77777777" w:rsidR="00FC68DB" w:rsidRPr="007055D9" w:rsidRDefault="00FC68DB" w:rsidP="00B202D2">
      <w:pPr>
        <w:pStyle w:val="berschrift5"/>
      </w:pPr>
      <w:bookmarkStart w:id="2304" w:name="_Toc338939254"/>
      <w:r w:rsidRPr="007055D9">
        <w:t xml:space="preserve">Attribute </w:t>
      </w:r>
      <w:r>
        <w:t>"</w:t>
      </w:r>
      <w:r w:rsidRPr="007055D9">
        <w:t>filler</w:t>
      </w:r>
      <w:bookmarkEnd w:id="2304"/>
      <w:r>
        <w:t>"</w:t>
      </w:r>
    </w:p>
    <w:p w14:paraId="576779BF" w14:textId="77777777" w:rsidR="00FC68DB" w:rsidRPr="007055D9" w:rsidRDefault="00FC68DB" w:rsidP="00B202D2">
      <w:pPr>
        <w:keepNext/>
      </w:pPr>
      <w:r w:rsidRPr="007055D9">
        <w:t>Valid values for the attribute filler can be:</w:t>
      </w:r>
    </w:p>
    <w:p w14:paraId="37B680A9" w14:textId="77777777" w:rsidR="00FC68DB" w:rsidRPr="007055D9" w:rsidRDefault="00FC68DB" w:rsidP="00BA04B6">
      <w:pPr>
        <w:pStyle w:val="Aufzhlungszeichen"/>
        <w:numPr>
          <w:ilvl w:val="0"/>
          <w:numId w:val="11"/>
        </w:numPr>
        <w:rPr>
          <w:rStyle w:val="XMLAttribute"/>
        </w:rPr>
      </w:pPr>
      <w:r w:rsidRPr="007055D9">
        <w:rPr>
          <w:rStyle w:val="XMLAttribute"/>
        </w:rPr>
        <w:t>yes</w:t>
      </w:r>
    </w:p>
    <w:p w14:paraId="6F7298ED" w14:textId="77777777" w:rsidR="00FC68DB" w:rsidRPr="007055D9" w:rsidRDefault="00FC68DB" w:rsidP="00BA04B6">
      <w:pPr>
        <w:pStyle w:val="Aufzhlungszeichen"/>
        <w:numPr>
          <w:ilvl w:val="0"/>
          <w:numId w:val="11"/>
        </w:numPr>
        <w:spacing w:after="120"/>
        <w:rPr>
          <w:rStyle w:val="XMLAttribute"/>
        </w:rPr>
      </w:pPr>
      <w:r w:rsidRPr="007055D9">
        <w:rPr>
          <w:rStyle w:val="XMLAttribute"/>
        </w:rPr>
        <w:t>no</w:t>
      </w:r>
    </w:p>
    <w:p w14:paraId="1A61AB85" w14:textId="77777777" w:rsidR="00FC68DB" w:rsidRDefault="00FC68DB" w:rsidP="00B202D2">
      <w:pPr>
        <w:pStyle w:val="Note"/>
        <w:spacing w:after="0"/>
        <w:rPr>
          <w:sz w:val="22"/>
        </w:rPr>
      </w:pPr>
      <w:r w:rsidRPr="00EB0BAC">
        <w:rPr>
          <w:b/>
          <w:sz w:val="22"/>
        </w:rPr>
        <w:lastRenderedPageBreak/>
        <w:t xml:space="preserve">Note: </w:t>
      </w:r>
      <w:r w:rsidRPr="00EB0BAC">
        <w:rPr>
          <w:sz w:val="22"/>
        </w:rPr>
        <w:t>Depending on the technology the default value can different (see in Generic Seam Weld Definition section under attribute filler).</w:t>
      </w:r>
    </w:p>
    <w:p w14:paraId="2FFDC4B1"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356F76B2" w14:textId="77777777" w:rsidR="00FC68DB" w:rsidRPr="00EB0BAC" w:rsidRDefault="00FC68DB" w:rsidP="00B202D2">
      <w:pPr>
        <w:pStyle w:val="Note"/>
        <w:rPr>
          <w:sz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10294D94" w14:textId="77777777" w:rsidR="00FC68DB" w:rsidRPr="007055D9" w:rsidRDefault="00FC68DB" w:rsidP="00B202D2">
      <w:pPr>
        <w:pStyle w:val="Example"/>
        <w:keepNext/>
        <w:spacing w:before="120"/>
      </w:pPr>
      <w:r w:rsidRPr="007055D9">
        <w:t>Example</w:t>
      </w:r>
      <w:r>
        <w:t xml:space="preserve"> A (</w:t>
      </w:r>
      <w:r>
        <w:rPr>
          <w:sz w:val="22"/>
        </w:rPr>
        <w:t xml:space="preserve">within each </w:t>
      </w:r>
      <w:r w:rsidRPr="009C3669">
        <w:rPr>
          <w:rFonts w:ascii="Courier New" w:hAnsi="Courier New" w:cs="Courier New"/>
          <w:i/>
        </w:rPr>
        <w:t>attribute</w:t>
      </w:r>
      <w:r>
        <w:rPr>
          <w:sz w:val="22"/>
        </w:rPr>
        <w:t xml:space="preserve">, except </w:t>
      </w:r>
      <w:r w:rsidRPr="00D3479F">
        <w:rPr>
          <w:rFonts w:ascii="Courier New" w:hAnsi="Courier New" w:cs="Courier New"/>
          <w:i/>
        </w:rPr>
        <w:t>base</w:t>
      </w:r>
      <w:r>
        <w:rPr>
          <w:sz w:val="22"/>
        </w:rPr>
        <w:t xml:space="preserve"> within </w:t>
      </w:r>
      <w:r w:rsidRPr="00AA1695">
        <w:rPr>
          <w:rStyle w:val="elementdeftypeChar"/>
          <w:rFonts w:eastAsia="Calibri"/>
          <w:b w:val="0"/>
        </w:rPr>
        <w:t>&lt;</w:t>
      </w:r>
      <w:proofErr w:type="spellStart"/>
      <w:r w:rsidRPr="00AA1695">
        <w:rPr>
          <w:rStyle w:val="elementdeftypeChar"/>
          <w:rFonts w:eastAsia="Calibri"/>
          <w:b w:val="0"/>
        </w:rPr>
        <w:t>weld_position</w:t>
      </w:r>
      <w:proofErr w:type="spellEnd"/>
      <w:r w:rsidRPr="00AA1695">
        <w:rPr>
          <w:rStyle w:val="elementdeftypeChar"/>
          <w:rFonts w:eastAsia="Calibri"/>
          <w:b w:val="0"/>
        </w:rPr>
        <w:t>/&gt;</w:t>
      </w:r>
      <w:r>
        <w:t>)</w:t>
      </w:r>
      <w:r w:rsidRPr="007055D9">
        <w:t>:</w:t>
      </w:r>
    </w:p>
    <w:p w14:paraId="1B91E21D" w14:textId="77777777" w:rsidR="00FC68DB" w:rsidRDefault="00FC68DB" w:rsidP="00B202D2">
      <w:pPr>
        <w:pStyle w:val="XMLCode"/>
        <w:keepNext/>
      </w:pPr>
    </w:p>
    <w:p w14:paraId="469C209E" w14:textId="77777777" w:rsidR="00FC68DB" w:rsidRDefault="00FC68DB" w:rsidP="00B202D2">
      <w:pPr>
        <w:pStyle w:val="XMLCode"/>
        <w:keepNext/>
      </w:pPr>
      <w:r w:rsidRPr="007055D9">
        <w:t>&lt;</w:t>
      </w:r>
      <w:proofErr w:type="spellStart"/>
      <w:r>
        <w:t>seamweld</w:t>
      </w:r>
      <w:proofErr w:type="spellEnd"/>
      <w:r>
        <w:t>&gt;</w:t>
      </w:r>
    </w:p>
    <w:p w14:paraId="6E9C1C12" w14:textId="77777777" w:rsidR="00FC68DB" w:rsidRDefault="00FC68DB" w:rsidP="00B202D2">
      <w:pPr>
        <w:pStyle w:val="XMLCode"/>
        <w:keepNext/>
      </w:pPr>
      <w:r>
        <w:t xml:space="preserve">    &lt;</w:t>
      </w:r>
      <w:proofErr w:type="spellStart"/>
      <w:r>
        <w:t>cruciform_joint</w:t>
      </w:r>
      <w:proofErr w:type="spellEnd"/>
      <w:r>
        <w:t xml:space="preserve"> base="1" technology="arc"&gt;</w:t>
      </w:r>
    </w:p>
    <w:p w14:paraId="75EDD419" w14:textId="77777777" w:rsidR="00FC68DB" w:rsidRPr="00966BAF" w:rsidRDefault="00FC68DB" w:rsidP="00B202D2">
      <w:pPr>
        <w:pStyle w:val="XMLCode"/>
        <w:keepNext/>
        <w:rPr>
          <w:b/>
          <w:color w:val="0070C0"/>
          <w:lang w:val="es-ES"/>
        </w:rPr>
      </w:pPr>
      <w:r w:rsidRPr="00BB1AF9">
        <w:rPr>
          <w:b/>
          <w:color w:val="0070C0"/>
        </w:rPr>
        <w:t xml:space="preserve">        </w:t>
      </w:r>
      <w:r w:rsidRPr="00966BAF">
        <w:rPr>
          <w:b/>
          <w:color w:val="0070C0"/>
          <w:lang w:val="es-ES"/>
        </w:rPr>
        <w:t>&lt;weld_position u="0.2" x="1" y="0" z="1"</w:t>
      </w:r>
    </w:p>
    <w:p w14:paraId="3FEEC323" w14:textId="77777777" w:rsidR="00FC68DB" w:rsidRPr="00BB1AF9" w:rsidRDefault="00FC68DB" w:rsidP="00B202D2">
      <w:pPr>
        <w:pStyle w:val="XMLCode"/>
        <w:rPr>
          <w:b/>
          <w:color w:val="0070C0"/>
        </w:rPr>
      </w:pPr>
      <w:r w:rsidRPr="00966BAF">
        <w:rPr>
          <w:b/>
          <w:color w:val="0070C0"/>
          <w:lang w:val="es-ES"/>
        </w:rPr>
        <w:t xml:space="preserve">                       </w:t>
      </w:r>
      <w:r w:rsidRPr="00BB1AF9">
        <w:rPr>
          <w:b/>
          <w:color w:val="0070C0"/>
        </w:rPr>
        <w:t>thickness=</w:t>
      </w:r>
      <w:r>
        <w:rPr>
          <w:b/>
          <w:color w:val="0070C0"/>
        </w:rPr>
        <w:t>"</w:t>
      </w:r>
      <w:r w:rsidRPr="00BB1AF9">
        <w:rPr>
          <w:b/>
          <w:color w:val="0070C0"/>
        </w:rPr>
        <w:t>3.0</w:t>
      </w:r>
      <w:r>
        <w:rPr>
          <w:b/>
          <w:color w:val="0070C0"/>
        </w:rPr>
        <w:t>"</w:t>
      </w:r>
    </w:p>
    <w:p w14:paraId="45C0D986" w14:textId="77777777" w:rsidR="00FC68DB" w:rsidRPr="00BB1AF9" w:rsidRDefault="00FC68DB" w:rsidP="00B202D2">
      <w:pPr>
        <w:pStyle w:val="XMLCode"/>
        <w:rPr>
          <w:b/>
          <w:color w:val="0070C0"/>
        </w:rPr>
      </w:pPr>
      <w:r w:rsidRPr="00BB1AF9">
        <w:rPr>
          <w:b/>
          <w:color w:val="0070C0"/>
        </w:rPr>
        <w:t xml:space="preserve">                       penetration=</w:t>
      </w:r>
      <w:r>
        <w:rPr>
          <w:b/>
          <w:color w:val="0070C0"/>
        </w:rPr>
        <w:t>"</w:t>
      </w:r>
      <w:r w:rsidRPr="00BB1AF9">
        <w:rPr>
          <w:b/>
          <w:color w:val="0070C0"/>
        </w:rPr>
        <w:t>0.8</w:t>
      </w:r>
      <w:r>
        <w:rPr>
          <w:b/>
          <w:color w:val="0070C0"/>
        </w:rPr>
        <w:t>"</w:t>
      </w:r>
    </w:p>
    <w:p w14:paraId="1265D248" w14:textId="77777777" w:rsidR="00FC68DB" w:rsidRPr="00BB1AF9" w:rsidRDefault="00FC68DB" w:rsidP="00B202D2">
      <w:pPr>
        <w:pStyle w:val="XMLCode"/>
        <w:rPr>
          <w:b/>
          <w:color w:val="0070C0"/>
        </w:rPr>
      </w:pPr>
      <w:r w:rsidRPr="00BB1AF9">
        <w:rPr>
          <w:b/>
          <w:color w:val="0070C0"/>
        </w:rPr>
        <w:t xml:space="preserve">                       section=</w:t>
      </w:r>
      <w:r>
        <w:rPr>
          <w:b/>
          <w:color w:val="0070C0"/>
        </w:rPr>
        <w:t>"</w:t>
      </w:r>
      <w:r w:rsidRPr="00BB1AF9">
        <w:rPr>
          <w:b/>
          <w:color w:val="0070C0"/>
        </w:rPr>
        <w:t>HY</w:t>
      </w:r>
      <w:r>
        <w:rPr>
          <w:b/>
          <w:color w:val="0070C0"/>
        </w:rPr>
        <w:t>"</w:t>
      </w:r>
    </w:p>
    <w:p w14:paraId="6740DD82" w14:textId="77777777" w:rsidR="00FC68DB" w:rsidRPr="00BB1AF9" w:rsidRDefault="00FC68DB" w:rsidP="00B202D2">
      <w:pPr>
        <w:pStyle w:val="XMLCode"/>
        <w:rPr>
          <w:b/>
          <w:color w:val="0070C0"/>
        </w:rPr>
      </w:pPr>
      <w:r w:rsidRPr="00BB1AF9">
        <w:rPr>
          <w:b/>
          <w:color w:val="0070C0"/>
        </w:rPr>
        <w:t xml:space="preserve">                       angle=</w:t>
      </w:r>
      <w:r>
        <w:rPr>
          <w:b/>
          <w:color w:val="0070C0"/>
        </w:rPr>
        <w:t>"</w:t>
      </w:r>
      <w:r w:rsidRPr="00BB1AF9">
        <w:rPr>
          <w:b/>
          <w:color w:val="0070C0"/>
        </w:rPr>
        <w:t>30</w:t>
      </w:r>
      <w:r>
        <w:rPr>
          <w:b/>
          <w:color w:val="0070C0"/>
        </w:rPr>
        <w:t>"</w:t>
      </w:r>
    </w:p>
    <w:p w14:paraId="3E7EBDC3" w14:textId="77777777" w:rsidR="00FC68DB" w:rsidRPr="00BB1AF9" w:rsidRDefault="00FC68DB" w:rsidP="00B202D2">
      <w:pPr>
        <w:pStyle w:val="XMLCode"/>
        <w:rPr>
          <w:b/>
          <w:color w:val="0070C0"/>
        </w:rPr>
      </w:pPr>
      <w:r w:rsidRPr="00BB1AF9">
        <w:rPr>
          <w:b/>
          <w:color w:val="0070C0"/>
        </w:rPr>
        <w:t xml:space="preserve">                       reference=</w:t>
      </w:r>
      <w:r>
        <w:rPr>
          <w:b/>
          <w:color w:val="0070C0"/>
        </w:rPr>
        <w:t>"true"</w:t>
      </w:r>
    </w:p>
    <w:p w14:paraId="1F42AD25" w14:textId="77777777" w:rsidR="00FC68DB" w:rsidRDefault="00FC68DB" w:rsidP="00B202D2">
      <w:pPr>
        <w:pStyle w:val="XMLCode"/>
        <w:rPr>
          <w:b/>
          <w:color w:val="0070C0"/>
        </w:rPr>
      </w:pPr>
      <w:r w:rsidRPr="00BB1AF9">
        <w:rPr>
          <w:b/>
          <w:color w:val="0070C0"/>
        </w:rPr>
        <w:t xml:space="preserve">                       filler=</w:t>
      </w:r>
      <w:r>
        <w:rPr>
          <w:b/>
          <w:color w:val="0070C0"/>
        </w:rPr>
        <w:t>"</w:t>
      </w:r>
      <w:r w:rsidRPr="00BB1AF9">
        <w:rPr>
          <w:b/>
          <w:color w:val="0070C0"/>
        </w:rPr>
        <w:t>yes</w:t>
      </w:r>
      <w:r>
        <w:rPr>
          <w:b/>
          <w:color w:val="0070C0"/>
        </w:rPr>
        <w:t>"</w:t>
      </w:r>
    </w:p>
    <w:p w14:paraId="5BF92CF8" w14:textId="77777777" w:rsidR="00FC68DB" w:rsidRPr="00BB1AF9"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013F1FB5" w14:textId="77777777" w:rsidR="00FC68DB" w:rsidRPr="00BB1AF9" w:rsidRDefault="00FC68DB" w:rsidP="00B202D2">
      <w:pPr>
        <w:pStyle w:val="XMLCode"/>
        <w:rPr>
          <w:b/>
          <w:color w:val="0070C0"/>
        </w:rPr>
      </w:pPr>
      <w:r w:rsidRPr="00BB1AF9">
        <w:rPr>
          <w:b/>
          <w:color w:val="0070C0"/>
        </w:rPr>
        <w:t xml:space="preserve">                       shape=</w:t>
      </w:r>
      <w:r>
        <w:rPr>
          <w:b/>
          <w:color w:val="0070C0"/>
        </w:rPr>
        <w:t>"</w:t>
      </w:r>
      <w:r w:rsidRPr="00BB1AF9">
        <w:rPr>
          <w:b/>
          <w:color w:val="0070C0"/>
        </w:rPr>
        <w:t>straight</w:t>
      </w:r>
      <w:r>
        <w:rPr>
          <w:b/>
          <w:color w:val="0070C0"/>
        </w:rPr>
        <w:t>"</w:t>
      </w:r>
      <w:r w:rsidRPr="00BB1AF9">
        <w:rPr>
          <w:b/>
          <w:color w:val="0070C0"/>
        </w:rPr>
        <w:t xml:space="preserve"> /&gt;</w:t>
      </w:r>
    </w:p>
    <w:p w14:paraId="6DB00EA9" w14:textId="77777777" w:rsidR="00FC68DB" w:rsidRPr="00BB1AF9" w:rsidRDefault="00FC68DB" w:rsidP="00B202D2">
      <w:pPr>
        <w:pStyle w:val="XMLCode"/>
        <w:rPr>
          <w:b/>
          <w:color w:val="0070C0"/>
        </w:rPr>
      </w:pPr>
      <w:r w:rsidRPr="00BB1AF9">
        <w:rPr>
          <w:b/>
          <w:color w:val="0070C0"/>
        </w:rPr>
        <w:t xml:space="preserve">        &lt;</w:t>
      </w:r>
      <w:proofErr w:type="spellStart"/>
      <w:r w:rsidRPr="00BB1AF9">
        <w:rPr>
          <w:b/>
          <w:color w:val="0070C0"/>
        </w:rPr>
        <w:t>weld_position</w:t>
      </w:r>
      <w:proofErr w:type="spellEnd"/>
      <w:r w:rsidRPr="00BB1AF9">
        <w:rPr>
          <w:b/>
          <w:color w:val="0070C0"/>
        </w:rPr>
        <w:t xml:space="preserve"> u=</w:t>
      </w:r>
      <w:r>
        <w:rPr>
          <w:b/>
          <w:color w:val="0070C0"/>
        </w:rPr>
        <w:t>"</w:t>
      </w:r>
      <w:r w:rsidRPr="00BB1AF9">
        <w:rPr>
          <w:b/>
          <w:color w:val="0070C0"/>
        </w:rPr>
        <w:t>0.4</w:t>
      </w:r>
      <w:r>
        <w:rPr>
          <w:b/>
          <w:color w:val="0070C0"/>
        </w:rPr>
        <w:t>"</w:t>
      </w:r>
      <w:r w:rsidRPr="00BB1AF9">
        <w:rPr>
          <w:b/>
          <w:color w:val="0070C0"/>
        </w:rPr>
        <w:t xml:space="preserve"> x=</w:t>
      </w:r>
      <w:r>
        <w:rPr>
          <w:b/>
          <w:color w:val="0070C0"/>
        </w:rPr>
        <w:t>"</w:t>
      </w:r>
      <w:r w:rsidRPr="00BB1AF9">
        <w:rPr>
          <w:b/>
          <w:color w:val="0070C0"/>
        </w:rPr>
        <w:t>-1</w:t>
      </w:r>
      <w:r>
        <w:rPr>
          <w:b/>
          <w:color w:val="0070C0"/>
        </w:rPr>
        <w:t>"</w:t>
      </w:r>
      <w:r w:rsidRPr="00BB1AF9">
        <w:rPr>
          <w:b/>
          <w:color w:val="0070C0"/>
        </w:rPr>
        <w:t xml:space="preserve"> y=</w:t>
      </w:r>
      <w:r>
        <w:rPr>
          <w:b/>
          <w:color w:val="0070C0"/>
        </w:rPr>
        <w:t>"</w:t>
      </w:r>
      <w:r w:rsidRPr="00BB1AF9">
        <w:rPr>
          <w:b/>
          <w:color w:val="0070C0"/>
        </w:rPr>
        <w:t>0</w:t>
      </w:r>
      <w:r>
        <w:rPr>
          <w:b/>
          <w:color w:val="0070C0"/>
        </w:rPr>
        <w:t>"</w:t>
      </w:r>
      <w:r w:rsidRPr="00BB1AF9">
        <w:rPr>
          <w:b/>
          <w:color w:val="0070C0"/>
        </w:rPr>
        <w:t xml:space="preserve"> z=</w:t>
      </w:r>
      <w:r>
        <w:rPr>
          <w:b/>
          <w:color w:val="0070C0"/>
        </w:rPr>
        <w:t>"</w:t>
      </w:r>
      <w:r w:rsidRPr="00BB1AF9">
        <w:rPr>
          <w:b/>
          <w:color w:val="0070C0"/>
        </w:rPr>
        <w:t>-1</w:t>
      </w:r>
      <w:r>
        <w:rPr>
          <w:b/>
          <w:color w:val="0070C0"/>
        </w:rPr>
        <w:t>"</w:t>
      </w:r>
    </w:p>
    <w:p w14:paraId="162F542C" w14:textId="77777777" w:rsidR="00FC68DB" w:rsidRPr="00BB1AF9" w:rsidRDefault="00FC68DB" w:rsidP="00B202D2">
      <w:pPr>
        <w:pStyle w:val="XMLCode"/>
        <w:rPr>
          <w:b/>
          <w:color w:val="0070C0"/>
        </w:rPr>
      </w:pPr>
      <w:r w:rsidRPr="00BB1AF9">
        <w:rPr>
          <w:b/>
          <w:color w:val="0070C0"/>
        </w:rPr>
        <w:t xml:space="preserve">                       thickness=</w:t>
      </w:r>
      <w:r>
        <w:rPr>
          <w:b/>
          <w:color w:val="0070C0"/>
        </w:rPr>
        <w:t>"</w:t>
      </w:r>
      <w:r w:rsidRPr="00BB1AF9">
        <w:rPr>
          <w:b/>
          <w:color w:val="0070C0"/>
        </w:rPr>
        <w:t>4.0</w:t>
      </w:r>
      <w:r>
        <w:rPr>
          <w:b/>
          <w:color w:val="0070C0"/>
        </w:rPr>
        <w:t>"</w:t>
      </w:r>
    </w:p>
    <w:p w14:paraId="30BCD4DB" w14:textId="77777777" w:rsidR="00FC68DB" w:rsidRPr="00BB1AF9" w:rsidRDefault="00FC68DB" w:rsidP="00B202D2">
      <w:pPr>
        <w:pStyle w:val="XMLCode"/>
        <w:rPr>
          <w:b/>
          <w:color w:val="0070C0"/>
        </w:rPr>
      </w:pPr>
      <w:r w:rsidRPr="00BB1AF9">
        <w:rPr>
          <w:b/>
          <w:color w:val="0070C0"/>
        </w:rPr>
        <w:t xml:space="preserve">                       penetration=</w:t>
      </w:r>
      <w:r>
        <w:rPr>
          <w:b/>
          <w:color w:val="0070C0"/>
        </w:rPr>
        <w:t>"</w:t>
      </w:r>
      <w:r w:rsidRPr="00BB1AF9">
        <w:rPr>
          <w:b/>
          <w:color w:val="0070C0"/>
        </w:rPr>
        <w:t>0.4</w:t>
      </w:r>
      <w:r>
        <w:rPr>
          <w:b/>
          <w:color w:val="0070C0"/>
        </w:rPr>
        <w:t>"</w:t>
      </w:r>
    </w:p>
    <w:p w14:paraId="573EAA3A" w14:textId="77777777" w:rsidR="00FC68DB" w:rsidRPr="00BB1AF9" w:rsidRDefault="00FC68DB" w:rsidP="00B202D2">
      <w:pPr>
        <w:pStyle w:val="XMLCode"/>
        <w:rPr>
          <w:b/>
          <w:color w:val="0070C0"/>
        </w:rPr>
      </w:pPr>
      <w:r w:rsidRPr="00BB1AF9">
        <w:rPr>
          <w:b/>
          <w:color w:val="0070C0"/>
        </w:rPr>
        <w:t xml:space="preserve">                       section=</w:t>
      </w:r>
      <w:r>
        <w:rPr>
          <w:b/>
          <w:color w:val="0070C0"/>
        </w:rPr>
        <w:t>"</w:t>
      </w:r>
      <w:r w:rsidRPr="00BB1AF9">
        <w:rPr>
          <w:b/>
          <w:color w:val="0070C0"/>
        </w:rPr>
        <w:t>HY</w:t>
      </w:r>
      <w:r>
        <w:rPr>
          <w:b/>
          <w:color w:val="0070C0"/>
        </w:rPr>
        <w:t>"</w:t>
      </w:r>
    </w:p>
    <w:p w14:paraId="1A1556A7" w14:textId="77777777" w:rsidR="00FC68DB" w:rsidRPr="00BB1AF9" w:rsidRDefault="00FC68DB" w:rsidP="00B202D2">
      <w:pPr>
        <w:pStyle w:val="XMLCode"/>
        <w:rPr>
          <w:b/>
          <w:color w:val="0070C0"/>
        </w:rPr>
      </w:pPr>
      <w:r w:rsidRPr="00BB1AF9">
        <w:rPr>
          <w:b/>
          <w:color w:val="0070C0"/>
        </w:rPr>
        <w:t xml:space="preserve">                       angle=</w:t>
      </w:r>
      <w:r>
        <w:rPr>
          <w:b/>
          <w:color w:val="0070C0"/>
        </w:rPr>
        <w:t>"</w:t>
      </w:r>
      <w:r w:rsidRPr="00BB1AF9">
        <w:rPr>
          <w:b/>
          <w:color w:val="0070C0"/>
        </w:rPr>
        <w:t>45</w:t>
      </w:r>
      <w:r>
        <w:rPr>
          <w:b/>
          <w:color w:val="0070C0"/>
        </w:rPr>
        <w:t>"</w:t>
      </w:r>
    </w:p>
    <w:p w14:paraId="3FAA0781" w14:textId="77777777" w:rsidR="00FC68DB" w:rsidRPr="00BB1AF9" w:rsidRDefault="00FC68DB" w:rsidP="00B202D2">
      <w:pPr>
        <w:pStyle w:val="XMLCode"/>
        <w:rPr>
          <w:b/>
          <w:color w:val="0070C0"/>
        </w:rPr>
      </w:pPr>
      <w:r w:rsidRPr="00BB1AF9">
        <w:rPr>
          <w:b/>
          <w:color w:val="0070C0"/>
        </w:rPr>
        <w:t xml:space="preserve">                       reference=</w:t>
      </w:r>
      <w:r>
        <w:rPr>
          <w:b/>
          <w:color w:val="0070C0"/>
        </w:rPr>
        <w:t>"true"</w:t>
      </w:r>
    </w:p>
    <w:p w14:paraId="78EEBA99" w14:textId="77777777" w:rsidR="00FC68DB" w:rsidRDefault="00FC68DB" w:rsidP="00B202D2">
      <w:pPr>
        <w:pStyle w:val="XMLCode"/>
        <w:rPr>
          <w:b/>
          <w:color w:val="0070C0"/>
        </w:rPr>
      </w:pPr>
      <w:r w:rsidRPr="00BB1AF9">
        <w:rPr>
          <w:b/>
          <w:color w:val="0070C0"/>
        </w:rPr>
        <w:t xml:space="preserve">                       filler=</w:t>
      </w:r>
      <w:r>
        <w:rPr>
          <w:b/>
          <w:color w:val="0070C0"/>
        </w:rPr>
        <w:t>"</w:t>
      </w:r>
      <w:r w:rsidRPr="00BB1AF9">
        <w:rPr>
          <w:b/>
          <w:color w:val="0070C0"/>
        </w:rPr>
        <w:t>yes</w:t>
      </w:r>
      <w:r>
        <w:rPr>
          <w:b/>
          <w:color w:val="0070C0"/>
        </w:rPr>
        <w:t>"</w:t>
      </w:r>
    </w:p>
    <w:p w14:paraId="79797E82" w14:textId="77777777" w:rsidR="00FC68DB" w:rsidRPr="00BB1AF9"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44F7360A" w14:textId="77777777" w:rsidR="00FC68DB" w:rsidRPr="00BB1AF9" w:rsidRDefault="00FC68DB" w:rsidP="00B202D2">
      <w:pPr>
        <w:pStyle w:val="XMLCode"/>
        <w:rPr>
          <w:b/>
          <w:color w:val="0070C0"/>
        </w:rPr>
      </w:pPr>
      <w:r w:rsidRPr="00BB1AF9">
        <w:rPr>
          <w:b/>
          <w:color w:val="0070C0"/>
        </w:rPr>
        <w:t xml:space="preserve">                       shape=</w:t>
      </w:r>
      <w:r>
        <w:rPr>
          <w:b/>
          <w:color w:val="0070C0"/>
        </w:rPr>
        <w:t>"</w:t>
      </w:r>
      <w:r w:rsidRPr="00BB1AF9">
        <w:rPr>
          <w:b/>
          <w:color w:val="0070C0"/>
        </w:rPr>
        <w:t>straight</w:t>
      </w:r>
      <w:r>
        <w:rPr>
          <w:b/>
          <w:color w:val="0070C0"/>
        </w:rPr>
        <w:t>"</w:t>
      </w:r>
      <w:r w:rsidRPr="00BB1AF9">
        <w:rPr>
          <w:b/>
          <w:color w:val="0070C0"/>
        </w:rPr>
        <w:t xml:space="preserve"> /&gt;</w:t>
      </w:r>
    </w:p>
    <w:p w14:paraId="5AE0FE5D" w14:textId="77777777" w:rsidR="00FC68DB" w:rsidRPr="00BB1AF9" w:rsidRDefault="00FC68DB" w:rsidP="00B202D2">
      <w:pPr>
        <w:pStyle w:val="XMLCode"/>
        <w:rPr>
          <w:b/>
          <w:color w:val="0070C0"/>
        </w:rPr>
      </w:pPr>
      <w:r w:rsidRPr="00BB1AF9">
        <w:rPr>
          <w:b/>
          <w:color w:val="0070C0"/>
        </w:rPr>
        <w:t xml:space="preserve">        &lt;</w:t>
      </w:r>
      <w:proofErr w:type="spellStart"/>
      <w:r w:rsidRPr="00BB1AF9">
        <w:rPr>
          <w:b/>
          <w:color w:val="0070C0"/>
        </w:rPr>
        <w:t>weld_position</w:t>
      </w:r>
      <w:proofErr w:type="spellEnd"/>
      <w:r w:rsidRPr="00BB1AF9">
        <w:rPr>
          <w:b/>
          <w:color w:val="0070C0"/>
        </w:rPr>
        <w:t xml:space="preserve"> u=</w:t>
      </w:r>
      <w:r>
        <w:rPr>
          <w:b/>
          <w:color w:val="0070C0"/>
        </w:rPr>
        <w:t>"</w:t>
      </w:r>
      <w:r w:rsidRPr="00BB1AF9">
        <w:rPr>
          <w:b/>
          <w:color w:val="0070C0"/>
        </w:rPr>
        <w:t>0.6</w:t>
      </w:r>
      <w:r>
        <w:rPr>
          <w:b/>
          <w:color w:val="0070C0"/>
        </w:rPr>
        <w:t>"</w:t>
      </w:r>
      <w:r w:rsidRPr="00BB1AF9">
        <w:rPr>
          <w:b/>
          <w:color w:val="0070C0"/>
        </w:rPr>
        <w:t xml:space="preserve"> x=</w:t>
      </w:r>
      <w:r>
        <w:rPr>
          <w:b/>
          <w:color w:val="0070C0"/>
        </w:rPr>
        <w:t>"</w:t>
      </w:r>
      <w:r w:rsidRPr="00BB1AF9">
        <w:rPr>
          <w:b/>
          <w:color w:val="0070C0"/>
        </w:rPr>
        <w:t>-1</w:t>
      </w:r>
      <w:r>
        <w:rPr>
          <w:b/>
          <w:color w:val="0070C0"/>
        </w:rPr>
        <w:t>"</w:t>
      </w:r>
      <w:r w:rsidRPr="00BB1AF9">
        <w:rPr>
          <w:b/>
          <w:color w:val="0070C0"/>
        </w:rPr>
        <w:t xml:space="preserve"> y=</w:t>
      </w:r>
      <w:r>
        <w:rPr>
          <w:b/>
          <w:color w:val="0070C0"/>
        </w:rPr>
        <w:t>"</w:t>
      </w:r>
      <w:r w:rsidRPr="00BB1AF9">
        <w:rPr>
          <w:b/>
          <w:color w:val="0070C0"/>
        </w:rPr>
        <w:t>0</w:t>
      </w:r>
      <w:r>
        <w:rPr>
          <w:b/>
          <w:color w:val="0070C0"/>
        </w:rPr>
        <w:t>"</w:t>
      </w:r>
      <w:r w:rsidRPr="00BB1AF9">
        <w:rPr>
          <w:b/>
          <w:color w:val="0070C0"/>
        </w:rPr>
        <w:t xml:space="preserve"> z=</w:t>
      </w:r>
      <w:r>
        <w:rPr>
          <w:b/>
          <w:color w:val="0070C0"/>
        </w:rPr>
        <w:t>"</w:t>
      </w:r>
      <w:r w:rsidRPr="00BB1AF9">
        <w:rPr>
          <w:b/>
          <w:color w:val="0070C0"/>
        </w:rPr>
        <w:t>1</w:t>
      </w:r>
      <w:r>
        <w:rPr>
          <w:b/>
          <w:color w:val="0070C0"/>
        </w:rPr>
        <w:t>"</w:t>
      </w:r>
    </w:p>
    <w:p w14:paraId="048B22BC" w14:textId="77777777" w:rsidR="00FC68DB" w:rsidRPr="00BB1AF9" w:rsidRDefault="00FC68DB" w:rsidP="00B202D2">
      <w:pPr>
        <w:pStyle w:val="XMLCode"/>
        <w:rPr>
          <w:b/>
          <w:color w:val="0070C0"/>
        </w:rPr>
      </w:pPr>
      <w:r w:rsidRPr="00BB1AF9">
        <w:rPr>
          <w:b/>
          <w:color w:val="0070C0"/>
        </w:rPr>
        <w:t xml:space="preserve">                       thickness=</w:t>
      </w:r>
      <w:r>
        <w:rPr>
          <w:b/>
          <w:color w:val="0070C0"/>
        </w:rPr>
        <w:t>"</w:t>
      </w:r>
      <w:r w:rsidRPr="00BB1AF9">
        <w:rPr>
          <w:b/>
          <w:color w:val="0070C0"/>
        </w:rPr>
        <w:t>5.0</w:t>
      </w:r>
      <w:r>
        <w:rPr>
          <w:b/>
          <w:color w:val="0070C0"/>
        </w:rPr>
        <w:t>"</w:t>
      </w:r>
    </w:p>
    <w:p w14:paraId="68C03DD1" w14:textId="77777777" w:rsidR="00FC68DB" w:rsidRPr="00BB1AF9" w:rsidRDefault="00FC68DB" w:rsidP="00B202D2">
      <w:pPr>
        <w:pStyle w:val="XMLCode"/>
        <w:rPr>
          <w:b/>
          <w:color w:val="0070C0"/>
        </w:rPr>
      </w:pPr>
      <w:r w:rsidRPr="00BB1AF9">
        <w:rPr>
          <w:b/>
          <w:color w:val="0070C0"/>
        </w:rPr>
        <w:t xml:space="preserve">                       penetration=</w:t>
      </w:r>
      <w:r>
        <w:rPr>
          <w:b/>
          <w:color w:val="0070C0"/>
        </w:rPr>
        <w:t>"</w:t>
      </w:r>
      <w:r w:rsidRPr="00BB1AF9">
        <w:rPr>
          <w:b/>
          <w:color w:val="0070C0"/>
        </w:rPr>
        <w:t>0.8</w:t>
      </w:r>
      <w:r>
        <w:rPr>
          <w:b/>
          <w:color w:val="0070C0"/>
        </w:rPr>
        <w:t>"</w:t>
      </w:r>
    </w:p>
    <w:p w14:paraId="32106B9E" w14:textId="77777777" w:rsidR="00FC68DB" w:rsidRPr="00BB1AF9" w:rsidRDefault="00FC68DB" w:rsidP="00B202D2">
      <w:pPr>
        <w:pStyle w:val="XMLCode"/>
        <w:rPr>
          <w:b/>
          <w:color w:val="0070C0"/>
        </w:rPr>
      </w:pPr>
      <w:r w:rsidRPr="00BB1AF9">
        <w:rPr>
          <w:b/>
          <w:color w:val="0070C0"/>
        </w:rPr>
        <w:t xml:space="preserve">                       section=</w:t>
      </w:r>
      <w:r>
        <w:rPr>
          <w:b/>
          <w:color w:val="0070C0"/>
        </w:rPr>
        <w:t>"</w:t>
      </w:r>
      <w:r w:rsidRPr="00BB1AF9">
        <w:rPr>
          <w:b/>
          <w:color w:val="0070C0"/>
        </w:rPr>
        <w:t>HY</w:t>
      </w:r>
      <w:r>
        <w:rPr>
          <w:b/>
          <w:color w:val="0070C0"/>
        </w:rPr>
        <w:t>"</w:t>
      </w:r>
    </w:p>
    <w:p w14:paraId="3AFD6D6E" w14:textId="77777777" w:rsidR="00FC68DB" w:rsidRPr="00BB1AF9" w:rsidRDefault="00FC68DB" w:rsidP="00B202D2">
      <w:pPr>
        <w:pStyle w:val="XMLCode"/>
        <w:rPr>
          <w:b/>
          <w:color w:val="0070C0"/>
        </w:rPr>
      </w:pPr>
      <w:r w:rsidRPr="00BB1AF9">
        <w:rPr>
          <w:b/>
          <w:color w:val="0070C0"/>
        </w:rPr>
        <w:t xml:space="preserve">                       angle=</w:t>
      </w:r>
      <w:r>
        <w:rPr>
          <w:b/>
          <w:color w:val="0070C0"/>
        </w:rPr>
        <w:t>"</w:t>
      </w:r>
      <w:r w:rsidRPr="00BB1AF9">
        <w:rPr>
          <w:b/>
          <w:color w:val="0070C0"/>
        </w:rPr>
        <w:t>50</w:t>
      </w:r>
      <w:r>
        <w:rPr>
          <w:b/>
          <w:color w:val="0070C0"/>
        </w:rPr>
        <w:t>"</w:t>
      </w:r>
    </w:p>
    <w:p w14:paraId="275BF76B" w14:textId="77777777" w:rsidR="00FC68DB" w:rsidRPr="00BB1AF9" w:rsidRDefault="00FC68DB" w:rsidP="00B202D2">
      <w:pPr>
        <w:pStyle w:val="XMLCode"/>
        <w:rPr>
          <w:b/>
          <w:color w:val="0070C0"/>
        </w:rPr>
      </w:pPr>
      <w:r w:rsidRPr="00BB1AF9">
        <w:rPr>
          <w:b/>
          <w:color w:val="0070C0"/>
        </w:rPr>
        <w:t xml:space="preserve">                       reference=</w:t>
      </w:r>
      <w:r>
        <w:rPr>
          <w:b/>
          <w:color w:val="0070C0"/>
        </w:rPr>
        <w:t>"true"</w:t>
      </w:r>
    </w:p>
    <w:p w14:paraId="0E2F9146" w14:textId="77777777" w:rsidR="00FC68DB" w:rsidRDefault="00FC68DB" w:rsidP="00B202D2">
      <w:pPr>
        <w:pStyle w:val="XMLCode"/>
        <w:rPr>
          <w:b/>
          <w:color w:val="0070C0"/>
        </w:rPr>
      </w:pPr>
      <w:r w:rsidRPr="00BB1AF9">
        <w:rPr>
          <w:b/>
          <w:color w:val="0070C0"/>
        </w:rPr>
        <w:t xml:space="preserve">                       filler=</w:t>
      </w:r>
      <w:r>
        <w:rPr>
          <w:b/>
          <w:color w:val="0070C0"/>
        </w:rPr>
        <w:t>"</w:t>
      </w:r>
      <w:r w:rsidRPr="00BB1AF9">
        <w:rPr>
          <w:b/>
          <w:color w:val="0070C0"/>
        </w:rPr>
        <w:t>yes</w:t>
      </w:r>
      <w:r>
        <w:rPr>
          <w:b/>
          <w:color w:val="0070C0"/>
        </w:rPr>
        <w:t>"</w:t>
      </w:r>
    </w:p>
    <w:p w14:paraId="51E4F642" w14:textId="77777777" w:rsidR="00FC68DB" w:rsidRPr="00BB1AF9"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57C814EC" w14:textId="77777777" w:rsidR="00FC68DB" w:rsidRPr="00BB1AF9" w:rsidRDefault="00FC68DB" w:rsidP="00B202D2">
      <w:pPr>
        <w:pStyle w:val="XMLCode"/>
        <w:rPr>
          <w:b/>
          <w:color w:val="0070C0"/>
        </w:rPr>
      </w:pPr>
      <w:r w:rsidRPr="00BB1AF9">
        <w:rPr>
          <w:b/>
          <w:color w:val="0070C0"/>
        </w:rPr>
        <w:t xml:space="preserve">                       shape=</w:t>
      </w:r>
      <w:r>
        <w:rPr>
          <w:b/>
          <w:color w:val="0070C0"/>
        </w:rPr>
        <w:t>"</w:t>
      </w:r>
      <w:r w:rsidRPr="00BB1AF9">
        <w:rPr>
          <w:b/>
          <w:color w:val="0070C0"/>
        </w:rPr>
        <w:t>straight</w:t>
      </w:r>
      <w:r>
        <w:rPr>
          <w:b/>
          <w:color w:val="0070C0"/>
        </w:rPr>
        <w:t>"</w:t>
      </w:r>
      <w:r w:rsidRPr="00BB1AF9">
        <w:rPr>
          <w:b/>
          <w:color w:val="0070C0"/>
        </w:rPr>
        <w:t xml:space="preserve"> /&gt;</w:t>
      </w:r>
    </w:p>
    <w:p w14:paraId="31D77E7F" w14:textId="77777777" w:rsidR="00FC68DB" w:rsidRPr="00BB1AF9" w:rsidRDefault="00FC68DB" w:rsidP="00B202D2">
      <w:pPr>
        <w:pStyle w:val="XMLCode"/>
        <w:rPr>
          <w:b/>
          <w:color w:val="0070C0"/>
        </w:rPr>
      </w:pPr>
      <w:r w:rsidRPr="00BB1AF9">
        <w:rPr>
          <w:b/>
          <w:color w:val="0070C0"/>
        </w:rPr>
        <w:t xml:space="preserve">        &lt;</w:t>
      </w:r>
      <w:proofErr w:type="spellStart"/>
      <w:r w:rsidRPr="00BB1AF9">
        <w:rPr>
          <w:b/>
          <w:color w:val="0070C0"/>
        </w:rPr>
        <w:t>weld_position</w:t>
      </w:r>
      <w:proofErr w:type="spellEnd"/>
      <w:r w:rsidRPr="00BB1AF9">
        <w:rPr>
          <w:b/>
          <w:color w:val="0070C0"/>
        </w:rPr>
        <w:t xml:space="preserve"> u=</w:t>
      </w:r>
      <w:r>
        <w:rPr>
          <w:b/>
          <w:color w:val="0070C0"/>
        </w:rPr>
        <w:t>"</w:t>
      </w:r>
      <w:r w:rsidRPr="00BB1AF9">
        <w:rPr>
          <w:b/>
          <w:color w:val="0070C0"/>
        </w:rPr>
        <w:t>0.8</w:t>
      </w:r>
      <w:r>
        <w:rPr>
          <w:b/>
          <w:color w:val="0070C0"/>
        </w:rPr>
        <w:t>"</w:t>
      </w:r>
      <w:r w:rsidRPr="00BB1AF9">
        <w:rPr>
          <w:b/>
          <w:color w:val="0070C0"/>
        </w:rPr>
        <w:t xml:space="preserve"> x=</w:t>
      </w:r>
      <w:r>
        <w:rPr>
          <w:b/>
          <w:color w:val="0070C0"/>
        </w:rPr>
        <w:t>"</w:t>
      </w:r>
      <w:r w:rsidRPr="00BB1AF9">
        <w:rPr>
          <w:b/>
          <w:color w:val="0070C0"/>
        </w:rPr>
        <w:t>1</w:t>
      </w:r>
      <w:r>
        <w:rPr>
          <w:b/>
          <w:color w:val="0070C0"/>
        </w:rPr>
        <w:t>"</w:t>
      </w:r>
      <w:r w:rsidRPr="00BB1AF9">
        <w:rPr>
          <w:b/>
          <w:color w:val="0070C0"/>
        </w:rPr>
        <w:t xml:space="preserve"> y=</w:t>
      </w:r>
      <w:r>
        <w:rPr>
          <w:b/>
          <w:color w:val="0070C0"/>
        </w:rPr>
        <w:t>"</w:t>
      </w:r>
      <w:r w:rsidRPr="00BB1AF9">
        <w:rPr>
          <w:b/>
          <w:color w:val="0070C0"/>
        </w:rPr>
        <w:t>0</w:t>
      </w:r>
      <w:r>
        <w:rPr>
          <w:b/>
          <w:color w:val="0070C0"/>
        </w:rPr>
        <w:t>"</w:t>
      </w:r>
      <w:r w:rsidRPr="00BB1AF9">
        <w:rPr>
          <w:b/>
          <w:color w:val="0070C0"/>
        </w:rPr>
        <w:t xml:space="preserve"> z=</w:t>
      </w:r>
      <w:r>
        <w:rPr>
          <w:b/>
          <w:color w:val="0070C0"/>
        </w:rPr>
        <w:t>"</w:t>
      </w:r>
      <w:r w:rsidRPr="00BB1AF9">
        <w:rPr>
          <w:b/>
          <w:color w:val="0070C0"/>
        </w:rPr>
        <w:t>-1</w:t>
      </w:r>
      <w:r>
        <w:rPr>
          <w:b/>
          <w:color w:val="0070C0"/>
        </w:rPr>
        <w:t>"</w:t>
      </w:r>
    </w:p>
    <w:p w14:paraId="331CA308" w14:textId="77777777" w:rsidR="00FC68DB" w:rsidRPr="00BB1AF9" w:rsidRDefault="00FC68DB" w:rsidP="00B202D2">
      <w:pPr>
        <w:pStyle w:val="XMLCode"/>
        <w:rPr>
          <w:b/>
          <w:color w:val="0070C0"/>
        </w:rPr>
      </w:pPr>
      <w:r w:rsidRPr="00BB1AF9">
        <w:rPr>
          <w:b/>
          <w:color w:val="0070C0"/>
        </w:rPr>
        <w:t xml:space="preserve">                       thickness=</w:t>
      </w:r>
      <w:r>
        <w:rPr>
          <w:b/>
          <w:color w:val="0070C0"/>
        </w:rPr>
        <w:t>"</w:t>
      </w:r>
      <w:r w:rsidRPr="00BB1AF9">
        <w:rPr>
          <w:b/>
          <w:color w:val="0070C0"/>
        </w:rPr>
        <w:t>6.0</w:t>
      </w:r>
      <w:r>
        <w:rPr>
          <w:b/>
          <w:color w:val="0070C0"/>
        </w:rPr>
        <w:t>"</w:t>
      </w:r>
    </w:p>
    <w:p w14:paraId="6CA73C06" w14:textId="77777777" w:rsidR="00FC68DB" w:rsidRPr="00BB1AF9" w:rsidRDefault="00FC68DB" w:rsidP="00B202D2">
      <w:pPr>
        <w:pStyle w:val="XMLCode"/>
        <w:rPr>
          <w:b/>
          <w:color w:val="0070C0"/>
        </w:rPr>
      </w:pPr>
      <w:r w:rsidRPr="00BB1AF9">
        <w:rPr>
          <w:b/>
          <w:color w:val="0070C0"/>
        </w:rPr>
        <w:t xml:space="preserve">                       penetration=</w:t>
      </w:r>
      <w:r>
        <w:rPr>
          <w:b/>
          <w:color w:val="0070C0"/>
        </w:rPr>
        <w:t>"</w:t>
      </w:r>
      <w:r w:rsidRPr="00BB1AF9">
        <w:rPr>
          <w:b/>
          <w:color w:val="0070C0"/>
        </w:rPr>
        <w:t>0.4</w:t>
      </w:r>
      <w:r>
        <w:rPr>
          <w:b/>
          <w:color w:val="0070C0"/>
        </w:rPr>
        <w:t>"</w:t>
      </w:r>
    </w:p>
    <w:p w14:paraId="66B6B561" w14:textId="77777777" w:rsidR="00FC68DB" w:rsidRPr="00BB1AF9" w:rsidRDefault="00FC68DB" w:rsidP="00B202D2">
      <w:pPr>
        <w:pStyle w:val="XMLCode"/>
        <w:rPr>
          <w:b/>
          <w:color w:val="0070C0"/>
        </w:rPr>
      </w:pPr>
      <w:r w:rsidRPr="00BB1AF9">
        <w:rPr>
          <w:b/>
          <w:color w:val="0070C0"/>
        </w:rPr>
        <w:t xml:space="preserve">                       section=</w:t>
      </w:r>
      <w:r>
        <w:rPr>
          <w:b/>
          <w:color w:val="0070C0"/>
        </w:rPr>
        <w:t>"</w:t>
      </w:r>
      <w:r w:rsidRPr="00BB1AF9">
        <w:rPr>
          <w:b/>
          <w:color w:val="0070C0"/>
        </w:rPr>
        <w:t>HY</w:t>
      </w:r>
      <w:r>
        <w:rPr>
          <w:b/>
          <w:color w:val="0070C0"/>
        </w:rPr>
        <w:t>"</w:t>
      </w:r>
    </w:p>
    <w:p w14:paraId="0A59262E" w14:textId="77777777" w:rsidR="00FC68DB" w:rsidRPr="00BB1AF9" w:rsidRDefault="00FC68DB" w:rsidP="00B202D2">
      <w:pPr>
        <w:pStyle w:val="XMLCode"/>
        <w:rPr>
          <w:b/>
          <w:color w:val="0070C0"/>
        </w:rPr>
      </w:pPr>
      <w:r w:rsidRPr="00BB1AF9">
        <w:rPr>
          <w:b/>
          <w:color w:val="0070C0"/>
        </w:rPr>
        <w:t xml:space="preserve">                       angle=</w:t>
      </w:r>
      <w:r>
        <w:rPr>
          <w:b/>
          <w:color w:val="0070C0"/>
        </w:rPr>
        <w:t>"</w:t>
      </w:r>
      <w:r w:rsidRPr="00BB1AF9">
        <w:rPr>
          <w:b/>
          <w:color w:val="0070C0"/>
        </w:rPr>
        <w:t>75</w:t>
      </w:r>
      <w:r>
        <w:rPr>
          <w:b/>
          <w:color w:val="0070C0"/>
        </w:rPr>
        <w:t>"</w:t>
      </w:r>
    </w:p>
    <w:p w14:paraId="191A6152" w14:textId="77777777" w:rsidR="00FC68DB" w:rsidRPr="00BB1AF9" w:rsidRDefault="00FC68DB" w:rsidP="00B202D2">
      <w:pPr>
        <w:pStyle w:val="XMLCode"/>
        <w:rPr>
          <w:b/>
          <w:color w:val="0070C0"/>
        </w:rPr>
      </w:pPr>
      <w:r w:rsidRPr="00BB1AF9">
        <w:rPr>
          <w:b/>
          <w:color w:val="0070C0"/>
        </w:rPr>
        <w:t xml:space="preserve">                       reference=</w:t>
      </w:r>
      <w:r>
        <w:rPr>
          <w:b/>
          <w:color w:val="0070C0"/>
        </w:rPr>
        <w:t>"true"</w:t>
      </w:r>
    </w:p>
    <w:p w14:paraId="24143984" w14:textId="77777777" w:rsidR="00FC68DB" w:rsidRDefault="00FC68DB" w:rsidP="00B202D2">
      <w:pPr>
        <w:pStyle w:val="XMLCode"/>
        <w:rPr>
          <w:b/>
          <w:color w:val="0070C0"/>
        </w:rPr>
      </w:pPr>
      <w:r w:rsidRPr="00BB1AF9">
        <w:rPr>
          <w:b/>
          <w:color w:val="0070C0"/>
        </w:rPr>
        <w:t xml:space="preserve">                       filler=</w:t>
      </w:r>
      <w:r>
        <w:rPr>
          <w:b/>
          <w:color w:val="0070C0"/>
        </w:rPr>
        <w:t>"</w:t>
      </w:r>
      <w:r w:rsidRPr="00BB1AF9">
        <w:rPr>
          <w:b/>
          <w:color w:val="0070C0"/>
        </w:rPr>
        <w:t>yes</w:t>
      </w:r>
      <w:r>
        <w:rPr>
          <w:b/>
          <w:color w:val="0070C0"/>
        </w:rPr>
        <w:t>"</w:t>
      </w:r>
    </w:p>
    <w:p w14:paraId="36EF55AB" w14:textId="77777777" w:rsidR="00FC68DB" w:rsidRPr="00BB1AF9"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16B65D5C" w14:textId="77777777" w:rsidR="00FC68DB" w:rsidRPr="00BB1AF9" w:rsidRDefault="00FC68DB" w:rsidP="00B202D2">
      <w:pPr>
        <w:pStyle w:val="XMLCode"/>
        <w:rPr>
          <w:b/>
          <w:color w:val="0070C0"/>
        </w:rPr>
      </w:pPr>
      <w:r w:rsidRPr="00BB1AF9">
        <w:rPr>
          <w:b/>
          <w:color w:val="0070C0"/>
        </w:rPr>
        <w:t xml:space="preserve">                       shape=</w:t>
      </w:r>
      <w:r>
        <w:rPr>
          <w:b/>
          <w:color w:val="0070C0"/>
        </w:rPr>
        <w:t>"</w:t>
      </w:r>
      <w:r w:rsidRPr="00BB1AF9">
        <w:rPr>
          <w:b/>
          <w:color w:val="0070C0"/>
        </w:rPr>
        <w:t>straight</w:t>
      </w:r>
      <w:r>
        <w:rPr>
          <w:b/>
          <w:color w:val="0070C0"/>
        </w:rPr>
        <w:t>"</w:t>
      </w:r>
      <w:r w:rsidRPr="00BB1AF9">
        <w:rPr>
          <w:b/>
          <w:color w:val="0070C0"/>
        </w:rPr>
        <w:t xml:space="preserve"> /&gt;</w:t>
      </w:r>
    </w:p>
    <w:p w14:paraId="6D285CE6" w14:textId="77777777" w:rsidR="00FC68DB" w:rsidRDefault="00FC68DB" w:rsidP="00B202D2">
      <w:pPr>
        <w:pStyle w:val="XMLCode"/>
      </w:pPr>
      <w:r>
        <w:t xml:space="preserve">        &lt;</w:t>
      </w:r>
      <w:proofErr w:type="spellStart"/>
      <w:r>
        <w:t>sheet_parameter</w:t>
      </w:r>
      <w:proofErr w:type="spellEnd"/>
      <w:r>
        <w:t xml:space="preserve"> ... /&gt;</w:t>
      </w:r>
    </w:p>
    <w:p w14:paraId="4080D286" w14:textId="77777777" w:rsidR="00FC68DB" w:rsidRDefault="00FC68DB" w:rsidP="00B202D2">
      <w:pPr>
        <w:pStyle w:val="XMLCode"/>
      </w:pPr>
      <w:r>
        <w:t xml:space="preserve">        &lt;</w:t>
      </w:r>
      <w:proofErr w:type="spellStart"/>
      <w:r>
        <w:t>sheet_parameter</w:t>
      </w:r>
      <w:proofErr w:type="spellEnd"/>
      <w:r>
        <w:t xml:space="preserve"> ... /&gt;</w:t>
      </w:r>
    </w:p>
    <w:p w14:paraId="291938F8" w14:textId="77777777" w:rsidR="00FC68DB" w:rsidRDefault="00FC68DB" w:rsidP="00B202D2">
      <w:pPr>
        <w:pStyle w:val="XMLCode"/>
      </w:pPr>
      <w:r>
        <w:t xml:space="preserve">    &lt;/</w:t>
      </w:r>
      <w:proofErr w:type="spellStart"/>
      <w:r>
        <w:t>cruciform_joint</w:t>
      </w:r>
      <w:proofErr w:type="spellEnd"/>
      <w:r>
        <w:t>&gt;</w:t>
      </w:r>
    </w:p>
    <w:p w14:paraId="47AB5736" w14:textId="77777777" w:rsidR="00FC68DB" w:rsidRDefault="00FC68DB" w:rsidP="00B202D2">
      <w:pPr>
        <w:pStyle w:val="XMLCode"/>
      </w:pPr>
      <w:r w:rsidRPr="007055D9">
        <w:t>&lt;/</w:t>
      </w:r>
      <w:proofErr w:type="spellStart"/>
      <w:r>
        <w:t>seamweld</w:t>
      </w:r>
      <w:proofErr w:type="spellEnd"/>
      <w:r w:rsidRPr="007055D9">
        <w:t>&gt;</w:t>
      </w:r>
    </w:p>
    <w:p w14:paraId="133D99A6" w14:textId="77777777" w:rsidR="00FC68DB" w:rsidRDefault="00FC68DB" w:rsidP="00B202D2">
      <w:pPr>
        <w:pStyle w:val="XMLCode"/>
      </w:pPr>
    </w:p>
    <w:p w14:paraId="3D3C1F6A" w14:textId="77777777" w:rsidR="00FC68DB" w:rsidRPr="007055D9" w:rsidRDefault="00FC68DB" w:rsidP="00B202D2">
      <w:pPr>
        <w:pStyle w:val="berschrift4"/>
      </w:pPr>
      <w:bookmarkStart w:id="2305" w:name="GenericSeamWeldWeld"/>
      <w:bookmarkStart w:id="2306" w:name="_Toc3557060"/>
      <w:bookmarkStart w:id="2307" w:name="_Toc34747310"/>
      <w:bookmarkStart w:id="2308" w:name="_Toc77102129"/>
      <w:bookmarkStart w:id="2309" w:name="_Toc338938919"/>
      <w:bookmarkStart w:id="2310" w:name="_Toc338939255"/>
      <w:bookmarkEnd w:id="2280"/>
      <w:bookmarkEnd w:id="2281"/>
      <w:bookmarkEnd w:id="2282"/>
      <w:bookmarkEnd w:id="2283"/>
      <w:bookmarkEnd w:id="2305"/>
      <w:r w:rsidRPr="007055D9">
        <w:t xml:space="preserve">Element </w:t>
      </w:r>
      <w:r>
        <w:t>"</w:t>
      </w:r>
      <w:proofErr w:type="spellStart"/>
      <w:r>
        <w:t>sheet_parameter</w:t>
      </w:r>
      <w:bookmarkEnd w:id="2306"/>
      <w:proofErr w:type="spellEnd"/>
      <w:r>
        <w:t>"</w:t>
      </w:r>
      <w:bookmarkEnd w:id="2307"/>
      <w:bookmarkEnd w:id="2308"/>
    </w:p>
    <w:p w14:paraId="468E027E" w14:textId="77777777" w:rsidR="00FC68DB" w:rsidRPr="007055D9" w:rsidRDefault="00FC68DB" w:rsidP="00B202D2">
      <w:pPr>
        <w:keepNext/>
        <w:keepLines/>
      </w:pPr>
      <w:r w:rsidRPr="007055D9">
        <w:t xml:space="preserve">For the element </w:t>
      </w:r>
      <w:r>
        <w:rPr>
          <w:rStyle w:val="XMLElement"/>
        </w:rPr>
        <w:t>&lt;</w:t>
      </w:r>
      <w:proofErr w:type="spellStart"/>
      <w:r>
        <w:rPr>
          <w:rStyle w:val="XMLElement"/>
        </w:rPr>
        <w:t>sheet_parameter</w:t>
      </w:r>
      <w:proofErr w:type="spellEnd"/>
      <w:r>
        <w:rPr>
          <w:rStyle w:val="XMLElement"/>
        </w:rPr>
        <w:t>/&gt;</w:t>
      </w:r>
      <w:r w:rsidRPr="007055D9">
        <w:t>, the following attri</w:t>
      </w:r>
      <w:r>
        <w:t>butes can be specified for the Cruciform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7E9BB077"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8592" w14:textId="77777777" w:rsidR="00FC68DB" w:rsidRPr="007055D9" w:rsidRDefault="00FC68DB" w:rsidP="00B202D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B1E29" w14:textId="77777777" w:rsidR="00FC68DB" w:rsidRPr="007055D9" w:rsidRDefault="00FC68DB" w:rsidP="00B202D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50E8DB" w14:textId="77777777" w:rsidR="00FC68DB" w:rsidRPr="007055D9" w:rsidRDefault="00FC68DB" w:rsidP="00B202D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201EADB" w14:textId="77777777" w:rsidR="00FC68DB" w:rsidRPr="007055D9" w:rsidRDefault="00FC68DB" w:rsidP="00B202D2">
            <w:pPr>
              <w:keepNext/>
              <w:keepLines/>
              <w:rPr>
                <w:b/>
                <w:i/>
              </w:rPr>
            </w:pPr>
            <w:r w:rsidRPr="00A20C5C">
              <w:rPr>
                <w:b/>
                <w:i/>
              </w:rPr>
              <w:t>Constraint</w:t>
            </w:r>
            <w:r>
              <w:rPr>
                <w:b/>
                <w:i/>
              </w:rPr>
              <w:t xml:space="preserve"> / Remarks</w:t>
            </w:r>
          </w:p>
        </w:tc>
      </w:tr>
      <w:tr w:rsidR="00FC68DB" w:rsidRPr="007055D9" w14:paraId="43D36BCD" w14:textId="77777777" w:rsidTr="00FC68DB">
        <w:trPr>
          <w:jc w:val="center"/>
        </w:trPr>
        <w:tc>
          <w:tcPr>
            <w:tcW w:w="1574" w:type="dxa"/>
            <w:shd w:val="clear" w:color="auto" w:fill="auto"/>
          </w:tcPr>
          <w:p w14:paraId="35CDCE6D" w14:textId="77777777" w:rsidR="00FC68DB" w:rsidRPr="002D6B99" w:rsidRDefault="00FC68DB" w:rsidP="00B202D2">
            <w:pPr>
              <w:keepNext/>
              <w:keepLines/>
              <w:rPr>
                <w:rStyle w:val="Kommentarzeichen"/>
                <w:sz w:val="20"/>
                <w:szCs w:val="20"/>
                <w:lang w:eastAsia="x-none"/>
              </w:rPr>
            </w:pPr>
            <w:r>
              <w:rPr>
                <w:sz w:val="20"/>
                <w:szCs w:val="20"/>
              </w:rPr>
              <w:t>index</w:t>
            </w:r>
          </w:p>
        </w:tc>
        <w:tc>
          <w:tcPr>
            <w:tcW w:w="1418" w:type="dxa"/>
            <w:shd w:val="clear" w:color="auto" w:fill="auto"/>
          </w:tcPr>
          <w:p w14:paraId="3374F58E" w14:textId="77777777" w:rsidR="00FC68DB" w:rsidRPr="002D6B99" w:rsidRDefault="00FC68DB" w:rsidP="00B202D2">
            <w:pPr>
              <w:keepNext/>
              <w:keepLines/>
              <w:rPr>
                <w:sz w:val="20"/>
                <w:szCs w:val="20"/>
              </w:rPr>
            </w:pPr>
            <w:r>
              <w:rPr>
                <w:sz w:val="20"/>
                <w:szCs w:val="20"/>
              </w:rPr>
              <w:t>Integer</w:t>
            </w:r>
          </w:p>
        </w:tc>
        <w:tc>
          <w:tcPr>
            <w:tcW w:w="1275" w:type="dxa"/>
            <w:shd w:val="clear" w:color="auto" w:fill="auto"/>
          </w:tcPr>
          <w:p w14:paraId="28FD06C7" w14:textId="77777777" w:rsidR="00FC68DB" w:rsidRPr="002D6B99" w:rsidRDefault="00FC68DB" w:rsidP="00B202D2">
            <w:pPr>
              <w:keepNext/>
              <w:keepLines/>
              <w:rPr>
                <w:sz w:val="20"/>
                <w:szCs w:val="20"/>
              </w:rPr>
            </w:pPr>
            <w:r w:rsidRPr="002D6B99">
              <w:rPr>
                <w:sz w:val="20"/>
                <w:szCs w:val="20"/>
              </w:rPr>
              <w:t>Required</w:t>
            </w:r>
          </w:p>
        </w:tc>
        <w:tc>
          <w:tcPr>
            <w:tcW w:w="4264" w:type="dxa"/>
            <w:shd w:val="clear" w:color="auto" w:fill="auto"/>
          </w:tcPr>
          <w:p w14:paraId="0DF9D0FE" w14:textId="77777777" w:rsidR="00FC68DB" w:rsidRPr="002D6B99" w:rsidRDefault="00FC68DB" w:rsidP="00B202D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4E3B62B9" w14:textId="77777777" w:rsidTr="00FC68DB">
        <w:trPr>
          <w:jc w:val="center"/>
        </w:trPr>
        <w:tc>
          <w:tcPr>
            <w:tcW w:w="1574" w:type="dxa"/>
            <w:shd w:val="clear" w:color="auto" w:fill="auto"/>
            <w:vAlign w:val="bottom"/>
          </w:tcPr>
          <w:p w14:paraId="20DB74E9" w14:textId="77777777" w:rsidR="00FC68DB" w:rsidRDefault="00FC68DB" w:rsidP="00B202D2">
            <w:pPr>
              <w:keepNext/>
              <w:keepLines/>
              <w:rPr>
                <w:sz w:val="20"/>
                <w:szCs w:val="20"/>
              </w:rPr>
            </w:pPr>
            <w:r>
              <w:rPr>
                <w:sz w:val="20"/>
                <w:szCs w:val="20"/>
              </w:rPr>
              <w:t>gap</w:t>
            </w:r>
          </w:p>
        </w:tc>
        <w:tc>
          <w:tcPr>
            <w:tcW w:w="1418" w:type="dxa"/>
            <w:shd w:val="clear" w:color="auto" w:fill="auto"/>
            <w:vAlign w:val="bottom"/>
          </w:tcPr>
          <w:p w14:paraId="1E20D587"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6CAC6F70"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2E3BFBE6" w14:textId="77777777" w:rsidR="00FC68DB" w:rsidRPr="002D6B99" w:rsidRDefault="00FC68DB" w:rsidP="00B202D2">
            <w:pPr>
              <w:keepNext/>
              <w:keepLines/>
              <w:rPr>
                <w:sz w:val="20"/>
                <w:szCs w:val="20"/>
              </w:rPr>
            </w:pPr>
            <w:r>
              <w:rPr>
                <w:sz w:val="20"/>
                <w:szCs w:val="20"/>
              </w:rPr>
              <w:t>Default value is 0</w:t>
            </w:r>
          </w:p>
        </w:tc>
      </w:tr>
      <w:tr w:rsidR="00FC68DB" w:rsidRPr="007055D9" w14:paraId="68327F8E" w14:textId="77777777" w:rsidTr="00FC68DB">
        <w:trPr>
          <w:jc w:val="center"/>
        </w:trPr>
        <w:tc>
          <w:tcPr>
            <w:tcW w:w="1574" w:type="dxa"/>
            <w:shd w:val="clear" w:color="auto" w:fill="auto"/>
            <w:vAlign w:val="bottom"/>
          </w:tcPr>
          <w:p w14:paraId="57472793" w14:textId="77777777" w:rsidR="00FC68DB" w:rsidRDefault="00FC68DB" w:rsidP="00B202D2">
            <w:pPr>
              <w:keepNext/>
              <w:keepLines/>
              <w:rPr>
                <w:sz w:val="20"/>
                <w:szCs w:val="20"/>
              </w:rPr>
            </w:pPr>
            <w:proofErr w:type="spellStart"/>
            <w:r>
              <w:rPr>
                <w:sz w:val="20"/>
                <w:szCs w:val="20"/>
              </w:rPr>
              <w:t>sheet_thickness</w:t>
            </w:r>
            <w:proofErr w:type="spellEnd"/>
          </w:p>
        </w:tc>
        <w:tc>
          <w:tcPr>
            <w:tcW w:w="1418" w:type="dxa"/>
            <w:shd w:val="clear" w:color="auto" w:fill="auto"/>
            <w:vAlign w:val="bottom"/>
          </w:tcPr>
          <w:p w14:paraId="5FC62078"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4ED89547"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65E39E08" w14:textId="77777777" w:rsidR="00FC68DB" w:rsidRPr="002D6B99" w:rsidRDefault="00FC68DB" w:rsidP="00B202D2">
            <w:pPr>
              <w:keepNext/>
              <w:keepLines/>
              <w:rPr>
                <w:sz w:val="20"/>
                <w:szCs w:val="20"/>
              </w:rPr>
            </w:pPr>
            <w:r>
              <w:rPr>
                <w:sz w:val="20"/>
                <w:szCs w:val="20"/>
              </w:rPr>
              <w:t>-</w:t>
            </w:r>
          </w:p>
        </w:tc>
      </w:tr>
      <w:tr w:rsidR="00FC68DB" w:rsidRPr="007055D9" w14:paraId="397524D5" w14:textId="77777777" w:rsidTr="00FC68DB">
        <w:trPr>
          <w:jc w:val="center"/>
        </w:trPr>
        <w:tc>
          <w:tcPr>
            <w:tcW w:w="1574" w:type="dxa"/>
            <w:shd w:val="clear" w:color="auto" w:fill="auto"/>
            <w:vAlign w:val="bottom"/>
          </w:tcPr>
          <w:p w14:paraId="745464F1" w14:textId="77777777" w:rsidR="00FC68DB" w:rsidRDefault="00FC68DB" w:rsidP="00B202D2">
            <w:pPr>
              <w:keepNext/>
              <w:keepLines/>
              <w:rPr>
                <w:sz w:val="20"/>
                <w:szCs w:val="20"/>
              </w:rPr>
            </w:pPr>
            <w:proofErr w:type="spellStart"/>
            <w:r>
              <w:rPr>
                <w:sz w:val="20"/>
                <w:szCs w:val="20"/>
              </w:rPr>
              <w:t>sheet_angle</w:t>
            </w:r>
            <w:proofErr w:type="spellEnd"/>
          </w:p>
        </w:tc>
        <w:tc>
          <w:tcPr>
            <w:tcW w:w="1418" w:type="dxa"/>
            <w:shd w:val="clear" w:color="auto" w:fill="auto"/>
            <w:vAlign w:val="bottom"/>
          </w:tcPr>
          <w:p w14:paraId="64B16324"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04354402"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0A7EB1BC" w14:textId="77777777" w:rsidR="00FC68DB" w:rsidRPr="002D6B99" w:rsidRDefault="00FC68DB" w:rsidP="00B202D2">
            <w:pPr>
              <w:keepNext/>
              <w:keepLines/>
              <w:rPr>
                <w:sz w:val="20"/>
                <w:szCs w:val="20"/>
              </w:rPr>
            </w:pPr>
            <w:r>
              <w:rPr>
                <w:sz w:val="20"/>
                <w:szCs w:val="20"/>
              </w:rPr>
              <w:t>-</w:t>
            </w:r>
          </w:p>
        </w:tc>
      </w:tr>
    </w:tbl>
    <w:p w14:paraId="5E12C74F" w14:textId="2C74D774" w:rsidR="00FC68DB" w:rsidRDefault="00FC68DB" w:rsidP="00B202D2">
      <w:pPr>
        <w:pStyle w:val="Beschriftung"/>
        <w:spacing w:before="120"/>
      </w:pPr>
      <w:bookmarkStart w:id="2311" w:name="_Toc3566522"/>
      <w:bookmarkStart w:id="2312" w:name="_Toc34747524"/>
      <w:bookmarkStart w:id="2313" w:name="_Toc77095983"/>
      <w:r>
        <w:t xml:space="preserve">Table </w:t>
      </w:r>
      <w:r>
        <w:fldChar w:fldCharType="begin"/>
      </w:r>
      <w:r>
        <w:instrText xml:space="preserve"> SEQ Table \* ARABIC </w:instrText>
      </w:r>
      <w:r>
        <w:fldChar w:fldCharType="separate"/>
      </w:r>
      <w:r w:rsidR="008116BB">
        <w:rPr>
          <w:noProof/>
        </w:rPr>
        <w:t>124</w:t>
      </w:r>
      <w:r>
        <w:fldChar w:fldCharType="end"/>
      </w:r>
      <w:r>
        <w:t xml:space="preserve">: </w:t>
      </w:r>
      <w:r w:rsidRPr="0008681E">
        <w:t xml:space="preserve">Attributes of element </w:t>
      </w:r>
      <w:r w:rsidRPr="00AA1695">
        <w:rPr>
          <w:rStyle w:val="elementdeftypeChar"/>
          <w:rFonts w:eastAsia="Calibri"/>
          <w:b w:val="0"/>
        </w:rPr>
        <w:t>&lt;</w:t>
      </w:r>
      <w:proofErr w:type="spellStart"/>
      <w:r>
        <w:rPr>
          <w:rFonts w:ascii="Courier New" w:hAnsi="Courier New" w:cs="Courier New"/>
          <w:kern w:val="22"/>
        </w:rPr>
        <w:t>sheet_parameter</w:t>
      </w:r>
      <w:proofErr w:type="spellEnd"/>
      <w:r w:rsidRPr="00E67798">
        <w:rPr>
          <w:rFonts w:ascii="Courier New" w:hAnsi="Courier New" w:cs="Courier New"/>
          <w:kern w:val="22"/>
        </w:rPr>
        <w:t>/&gt;</w:t>
      </w:r>
      <w:r w:rsidRPr="0008681E">
        <w:t xml:space="preserve"> for </w:t>
      </w:r>
      <w:r>
        <w:t>Cruciform Joint</w:t>
      </w:r>
      <w:bookmarkEnd w:id="2311"/>
      <w:bookmarkEnd w:id="2312"/>
      <w:bookmarkEnd w:id="2313"/>
    </w:p>
    <w:p w14:paraId="117509ED" w14:textId="77777777" w:rsidR="00FC68DB" w:rsidRDefault="00FC68DB" w:rsidP="00B202D2">
      <w:pPr>
        <w:pStyle w:val="Example"/>
        <w:keepNext/>
      </w:pPr>
      <w:r w:rsidRPr="007055D9">
        <w:lastRenderedPageBreak/>
        <w:t>Example</w:t>
      </w:r>
      <w:r>
        <w:t xml:space="preserve"> A (</w:t>
      </w:r>
      <w:r w:rsidRPr="00581520">
        <w:rPr>
          <w:sz w:val="22"/>
        </w:rPr>
        <w:t xml:space="preserve">within only required </w:t>
      </w:r>
      <w:r w:rsidRPr="00581520">
        <w:rPr>
          <w:rFonts w:ascii="Courier New" w:hAnsi="Courier New" w:cs="Courier New"/>
          <w:i/>
          <w:sz w:val="18"/>
        </w:rPr>
        <w:t>attributes</w:t>
      </w:r>
      <w:r>
        <w:t>)</w:t>
      </w:r>
      <w:r w:rsidRPr="007055D9">
        <w:t>:</w:t>
      </w:r>
    </w:p>
    <w:p w14:paraId="520A95F9" w14:textId="77777777" w:rsidR="00FC68DB" w:rsidRDefault="00FC68DB" w:rsidP="00B202D2">
      <w:pPr>
        <w:pStyle w:val="XMLCode"/>
        <w:keepNext/>
      </w:pPr>
    </w:p>
    <w:p w14:paraId="7B28593B" w14:textId="77777777" w:rsidR="00FC68DB" w:rsidRDefault="00FC68DB" w:rsidP="00B202D2">
      <w:pPr>
        <w:pStyle w:val="XMLCode"/>
        <w:keepNext/>
      </w:pPr>
      <w:r w:rsidRPr="007055D9">
        <w:t>&lt;</w:t>
      </w:r>
      <w:proofErr w:type="spellStart"/>
      <w:r>
        <w:t>seamweld</w:t>
      </w:r>
      <w:proofErr w:type="spellEnd"/>
      <w:r>
        <w:t>&gt;</w:t>
      </w:r>
    </w:p>
    <w:p w14:paraId="55F41C3A" w14:textId="77777777" w:rsidR="00FC68DB" w:rsidRPr="007055D9" w:rsidRDefault="00FC68DB" w:rsidP="00B202D2">
      <w:pPr>
        <w:pStyle w:val="XMLCode"/>
        <w:keepNext/>
      </w:pPr>
      <w:r>
        <w:t xml:space="preserve">    &lt;</w:t>
      </w:r>
      <w:proofErr w:type="spellStart"/>
      <w:r>
        <w:t>cruciform_joint</w:t>
      </w:r>
      <w:proofErr w:type="spellEnd"/>
      <w:r>
        <w:t xml:space="preserve"> base="1" technology="arc"</w:t>
      </w:r>
      <w:r w:rsidRPr="007055D9">
        <w:t>&gt;</w:t>
      </w:r>
    </w:p>
    <w:p w14:paraId="10EBB736" w14:textId="77777777" w:rsidR="00FC68DB" w:rsidRPr="00966BAF" w:rsidRDefault="00FC68DB" w:rsidP="00B202D2">
      <w:pPr>
        <w:pStyle w:val="XMLCode"/>
        <w:keepNext/>
        <w:rPr>
          <w:i/>
          <w:lang w:val="es-ES"/>
        </w:rPr>
      </w:pPr>
      <w:r w:rsidRPr="006A238A">
        <w:t xml:space="preserve">        </w:t>
      </w:r>
      <w:r w:rsidRPr="00966BAF">
        <w:rPr>
          <w:i/>
          <w:lang w:val="es-ES"/>
        </w:rPr>
        <w:t>&lt;weld_position u="0.2" x="1" y="0" z="1" .../&gt;</w:t>
      </w:r>
    </w:p>
    <w:p w14:paraId="3DE059CD" w14:textId="77777777" w:rsidR="00FC68DB" w:rsidRPr="00966BAF" w:rsidRDefault="00FC68DB" w:rsidP="00B202D2">
      <w:pPr>
        <w:pStyle w:val="XMLCode"/>
        <w:keepNext/>
        <w:rPr>
          <w:i/>
          <w:lang w:val="es-ES"/>
        </w:rPr>
      </w:pPr>
      <w:r w:rsidRPr="00966BAF">
        <w:rPr>
          <w:i/>
          <w:lang w:val="es-ES"/>
        </w:rPr>
        <w:t xml:space="preserve">        &lt;weld_position u="0.4" x="-1" y="0" z="-1".../&gt;</w:t>
      </w:r>
    </w:p>
    <w:p w14:paraId="62E1D660" w14:textId="77777777" w:rsidR="00FC68DB" w:rsidRPr="00966BAF" w:rsidRDefault="00FC68DB" w:rsidP="00B202D2">
      <w:pPr>
        <w:pStyle w:val="XMLCode"/>
        <w:keepNext/>
        <w:rPr>
          <w:i/>
          <w:lang w:val="es-ES"/>
        </w:rPr>
      </w:pPr>
      <w:r w:rsidRPr="00966BAF">
        <w:rPr>
          <w:i/>
          <w:lang w:val="es-ES"/>
        </w:rPr>
        <w:t xml:space="preserve">        &lt;weld_position u="0.6" x="-1" y="0" z="1" .../&gt;</w:t>
      </w:r>
    </w:p>
    <w:p w14:paraId="0CEA16F7" w14:textId="77777777" w:rsidR="00FC68DB" w:rsidRPr="00966BAF" w:rsidRDefault="00FC68DB" w:rsidP="00B202D2">
      <w:pPr>
        <w:pStyle w:val="XMLCode"/>
        <w:keepNext/>
        <w:rPr>
          <w:lang w:val="es-ES"/>
        </w:rPr>
      </w:pPr>
      <w:r w:rsidRPr="00966BAF">
        <w:rPr>
          <w:i/>
          <w:lang w:val="es-ES"/>
        </w:rPr>
        <w:t xml:space="preserve">        &lt;weld_position u="0.8" x="1" y="0" z="-1" .../&gt;</w:t>
      </w:r>
    </w:p>
    <w:p w14:paraId="0B7FBF66" w14:textId="77777777" w:rsidR="00FC68DB" w:rsidRDefault="00FC68DB" w:rsidP="00B202D2">
      <w:pPr>
        <w:pStyle w:val="XMLCode"/>
        <w:keepNext/>
        <w:rPr>
          <w:b/>
          <w:color w:val="0070C0"/>
        </w:rPr>
      </w:pPr>
      <w:r w:rsidRPr="00966BAF">
        <w:rPr>
          <w:lang w:val="es-ES"/>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ex="2" gap="1.5"</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="90"</w:t>
      </w:r>
      <w:r w:rsidRPr="009F3818">
        <w:rPr>
          <w:b/>
          <w:color w:val="0070C0"/>
        </w:rPr>
        <w:t>/&gt;</w:t>
      </w:r>
    </w:p>
    <w:p w14:paraId="3EDE7256" w14:textId="77777777" w:rsidR="00FC68DB" w:rsidRPr="009F3818" w:rsidRDefault="00FC68DB" w:rsidP="00B202D2">
      <w:pPr>
        <w:pStyle w:val="XMLCode"/>
        <w:keepNext/>
        <w:rPr>
          <w:b/>
          <w:color w:val="0070C0"/>
        </w:rPr>
      </w:pPr>
      <w:r>
        <w:rPr>
          <w:b/>
          <w:color w:val="0070C0"/>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ex="3" gap="1.0"</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="90"</w:t>
      </w:r>
      <w:r w:rsidRPr="009F3818">
        <w:rPr>
          <w:b/>
          <w:color w:val="0070C0"/>
        </w:rPr>
        <w:t>/&gt;</w:t>
      </w:r>
    </w:p>
    <w:p w14:paraId="76D5359D" w14:textId="77777777" w:rsidR="00FC68DB" w:rsidRPr="007055D9" w:rsidRDefault="00FC68DB" w:rsidP="00B202D2">
      <w:pPr>
        <w:pStyle w:val="XMLCode"/>
        <w:keepNext/>
      </w:pPr>
      <w:r>
        <w:t xml:space="preserve">    &lt;/</w:t>
      </w:r>
      <w:proofErr w:type="spellStart"/>
      <w:r>
        <w:t>cruciform_joint</w:t>
      </w:r>
      <w:proofErr w:type="spellEnd"/>
      <w:r>
        <w:t>&gt;</w:t>
      </w:r>
    </w:p>
    <w:p w14:paraId="6C76C936" w14:textId="77777777" w:rsidR="00FC68DB" w:rsidRDefault="00FC68DB" w:rsidP="00B202D2">
      <w:pPr>
        <w:pStyle w:val="XMLCode"/>
        <w:keepNext/>
      </w:pPr>
      <w:r w:rsidRPr="007055D9">
        <w:t>&lt;/</w:t>
      </w:r>
      <w:proofErr w:type="spellStart"/>
      <w:r>
        <w:t>seamweld</w:t>
      </w:r>
      <w:proofErr w:type="spellEnd"/>
      <w:r w:rsidRPr="007055D9">
        <w:t>&gt;</w:t>
      </w:r>
    </w:p>
    <w:p w14:paraId="2411FC27" w14:textId="77777777" w:rsidR="00FC68DB" w:rsidRPr="007055D9" w:rsidRDefault="00FC68DB" w:rsidP="00B202D2">
      <w:pPr>
        <w:pStyle w:val="XMLCode"/>
      </w:pPr>
    </w:p>
    <w:p w14:paraId="61032E6C" w14:textId="77777777" w:rsidR="00FC68DB" w:rsidRPr="00226A3F" w:rsidRDefault="00FC68DB" w:rsidP="00B202D2">
      <w:pPr>
        <w:pStyle w:val="berschrift3"/>
      </w:pPr>
      <w:bookmarkStart w:id="2314" w:name="_Toc413861928"/>
      <w:bookmarkStart w:id="2315" w:name="_Toc3557061"/>
      <w:bookmarkStart w:id="2316" w:name="_Toc34747311"/>
      <w:bookmarkStart w:id="2317" w:name="_Toc77102130"/>
      <w:bookmarkStart w:id="2318" w:name="_Toc413359615"/>
      <w:bookmarkStart w:id="2319" w:name="_Toc338938920"/>
      <w:bookmarkStart w:id="2320" w:name="_Toc338939256"/>
      <w:bookmarkStart w:id="2321" w:name="_Toc391571769"/>
      <w:bookmarkStart w:id="2322" w:name="_Toc86863862"/>
      <w:bookmarkEnd w:id="2309"/>
      <w:bookmarkEnd w:id="2310"/>
      <w:r>
        <w:rPr>
          <w:noProof/>
          <w:lang w:val="en-US" w:eastAsia="en-US"/>
        </w:rPr>
        <mc:AlternateContent>
          <mc:Choice Requires="wpg">
            <w:drawing>
              <wp:anchor distT="0" distB="0" distL="114300" distR="114300" simplePos="0" relativeHeight="251685888" behindDoc="0" locked="0" layoutInCell="1" allowOverlap="1" wp14:anchorId="66464011" wp14:editId="3014B97F">
                <wp:simplePos x="0" y="0"/>
                <wp:positionH relativeFrom="column">
                  <wp:posOffset>3004820</wp:posOffset>
                </wp:positionH>
                <wp:positionV relativeFrom="paragraph">
                  <wp:posOffset>303530</wp:posOffset>
                </wp:positionV>
                <wp:extent cx="2835910" cy="1480185"/>
                <wp:effectExtent l="0" t="0" r="2540" b="5715"/>
                <wp:wrapNone/>
                <wp:docPr id="141" name="Gruppieren 141"/>
                <wp:cNvGraphicFramePr/>
                <a:graphic xmlns:a="http://schemas.openxmlformats.org/drawingml/2006/main">
                  <a:graphicData uri="http://schemas.microsoft.com/office/word/2010/wordprocessingGroup">
                    <wpg:wgp>
                      <wpg:cNvGrpSpPr/>
                      <wpg:grpSpPr>
                        <a:xfrm>
                          <a:off x="0" y="0"/>
                          <a:ext cx="2835910" cy="1480185"/>
                          <a:chOff x="0" y="0"/>
                          <a:chExt cx="2835910" cy="1480185"/>
                        </a:xfrm>
                      </wpg:grpSpPr>
                      <pic:pic xmlns:pic="http://schemas.openxmlformats.org/drawingml/2006/picture">
                        <pic:nvPicPr>
                          <pic:cNvPr id="25" name="Picture 25"/>
                          <pic:cNvPicPr>
                            <a:picLocks noChangeAspect="1"/>
                          </pic:cNvPicPr>
                        </pic:nvPicPr>
                        <pic:blipFill>
                          <a:blip r:embed="rId219">
                            <a:extLst>
                              <a:ext uri="{28A0092B-C50C-407E-A947-70E740481C1C}">
                                <a14:useLocalDpi xmlns:a14="http://schemas.microsoft.com/office/drawing/2010/main" val="0"/>
                              </a:ext>
                            </a:extLst>
                          </a:blip>
                          <a:stretch>
                            <a:fillRect/>
                          </a:stretch>
                        </pic:blipFill>
                        <pic:spPr>
                          <a:xfrm>
                            <a:off x="0" y="0"/>
                            <a:ext cx="2835910" cy="1158240"/>
                          </a:xfrm>
                          <a:prstGeom prst="rect">
                            <a:avLst/>
                          </a:prstGeom>
                        </pic:spPr>
                      </pic:pic>
                      <wps:wsp>
                        <wps:cNvPr id="1042" name="Text Box 1042"/>
                        <wps:cNvSpPr txBox="1"/>
                        <wps:spPr>
                          <a:xfrm>
                            <a:off x="0" y="1219200"/>
                            <a:ext cx="2835910" cy="260985"/>
                          </a:xfrm>
                          <a:prstGeom prst="rect">
                            <a:avLst/>
                          </a:prstGeom>
                          <a:solidFill>
                            <a:prstClr val="white"/>
                          </a:solidFill>
                          <a:ln>
                            <a:noFill/>
                          </a:ln>
                          <a:effectLst/>
                        </wps:spPr>
                        <wps:txbx>
                          <w:txbxContent>
                            <w:p w14:paraId="6949FB28" w14:textId="77777777" w:rsidR="00F7079F" w:rsidRPr="000E4598" w:rsidRDefault="00F7079F" w:rsidP="00FC68DB">
                              <w:pPr>
                                <w:pStyle w:val="Beschriftung"/>
                                <w:rPr>
                                  <w:noProof/>
                                  <w:sz w:val="30"/>
                                  <w:szCs w:val="26"/>
                                </w:rPr>
                              </w:pPr>
                              <w:bookmarkStart w:id="2323" w:name="_Toc3557147"/>
                              <w:bookmarkStart w:id="2324" w:name="_Toc34747400"/>
                              <w:bookmarkStart w:id="2325" w:name="_Toc76030598"/>
                              <w:bookmarkStart w:id="2326" w:name="_Toc86863554"/>
                              <w:bookmarkStart w:id="2327" w:name="_Toc86863643"/>
                              <w:r>
                                <w:t xml:space="preserve">Figure </w:t>
                              </w:r>
                              <w:r>
                                <w:fldChar w:fldCharType="begin"/>
                              </w:r>
                              <w:r>
                                <w:instrText xml:space="preserve"> SEQ Figure \* ARABIC </w:instrText>
                              </w:r>
                              <w:r>
                                <w:fldChar w:fldCharType="separate"/>
                              </w:r>
                              <w:r>
                                <w:rPr>
                                  <w:noProof/>
                                </w:rPr>
                                <w:t>77</w:t>
                              </w:r>
                              <w:r>
                                <w:fldChar w:fldCharType="end"/>
                              </w:r>
                              <w:r>
                                <w:t>: Flared Joint Sheet Layout</w:t>
                              </w:r>
                              <w:bookmarkEnd w:id="2323"/>
                              <w:bookmarkEnd w:id="2324"/>
                              <w:bookmarkEnd w:id="2325"/>
                              <w:bookmarkEnd w:id="2326"/>
                              <w:bookmarkEnd w:id="23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6464011" id="Gruppieren 141" o:spid="_x0000_s1051" style="position:absolute;left:0;text-align:left;margin-left:236.6pt;margin-top:23.9pt;width:223.3pt;height:116.55pt;z-index:251685888" coordsize="28359,148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">
                <v:shape id="Picture 25" o:spid="_x0000_s1052" type="#_x0000_t75" style="position:absolute;width:28359;height:115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">
                  <v:imagedata r:id="rId220" o:title=""/>
                </v:shape>
                <v:shape id="Text Box 1042" o:spid="_x0000_s1053" type="#_x0000_t202" style="position:absolute;top:12192;width:28359;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" stroked="f">
                  <v:textbox style="mso-fit-shape-to-text:t" inset="0,0,0,0">
                    <w:txbxContent>
                      <w:p w14:paraId="6949FB28" w14:textId="77777777" w:rsidR="00F7079F" w:rsidRPr="000E4598" w:rsidRDefault="00F7079F" w:rsidP="00FC68DB">
                        <w:pPr>
                          <w:pStyle w:val="Beschriftung"/>
                          <w:rPr>
                            <w:noProof/>
                            <w:sz w:val="30"/>
                            <w:szCs w:val="26"/>
                          </w:rPr>
                        </w:pPr>
                        <w:bookmarkStart w:id="2328" w:name="_Toc3557147"/>
                        <w:bookmarkStart w:id="2329" w:name="_Toc34747400"/>
                        <w:bookmarkStart w:id="2330" w:name="_Toc76030598"/>
                        <w:bookmarkStart w:id="2331" w:name="_Toc86863554"/>
                        <w:bookmarkStart w:id="2332" w:name="_Toc86863643"/>
                        <w:r>
                          <w:t xml:space="preserve">Figure </w:t>
                        </w:r>
                        <w:r>
                          <w:fldChar w:fldCharType="begin"/>
                        </w:r>
                        <w:r>
                          <w:instrText xml:space="preserve"> SEQ Figure \* ARABIC </w:instrText>
                        </w:r>
                        <w:r>
                          <w:fldChar w:fldCharType="separate"/>
                        </w:r>
                        <w:r>
                          <w:rPr>
                            <w:noProof/>
                          </w:rPr>
                          <w:t>77</w:t>
                        </w:r>
                        <w:r>
                          <w:fldChar w:fldCharType="end"/>
                        </w:r>
                        <w:r>
                          <w:t>: Flared Joint Sheet Layout</w:t>
                        </w:r>
                        <w:bookmarkEnd w:id="2328"/>
                        <w:bookmarkEnd w:id="2329"/>
                        <w:bookmarkEnd w:id="2330"/>
                        <w:bookmarkEnd w:id="2331"/>
                        <w:bookmarkEnd w:id="2332"/>
                      </w:p>
                    </w:txbxContent>
                  </v:textbox>
                </v:shape>
              </v:group>
            </w:pict>
          </mc:Fallback>
        </mc:AlternateContent>
      </w:r>
      <w:r w:rsidRPr="00226A3F">
        <w:t>Flared Joint</w:t>
      </w:r>
      <w:bookmarkEnd w:id="2314"/>
      <w:bookmarkEnd w:id="2315"/>
      <w:bookmarkEnd w:id="2316"/>
      <w:bookmarkEnd w:id="2317"/>
      <w:bookmarkEnd w:id="2322"/>
    </w:p>
    <w:p w14:paraId="5218BF4C" w14:textId="77777777" w:rsidR="00FC68DB" w:rsidRDefault="00FC68DB" w:rsidP="00B202D2">
      <w:pPr>
        <w:pStyle w:val="berschrift5"/>
      </w:pPr>
      <w:r>
        <w:t>Sheet Parameters</w:t>
      </w:r>
    </w:p>
    <w:p w14:paraId="1A6FAD30" w14:textId="77777777" w:rsidR="00FC68DB" w:rsidRDefault="00FC68DB" w:rsidP="00B202D2">
      <w:pPr>
        <w:keepNext/>
      </w:pPr>
      <w:r>
        <w:t>The parameters to describe the connection are:</w:t>
      </w:r>
      <w:r w:rsidRPr="00221648">
        <w:rPr>
          <w:noProof/>
          <w:lang w:eastAsia="en-GB"/>
        </w:rPr>
        <w:t xml:space="preserve"> </w:t>
      </w:r>
    </w:p>
    <w:p w14:paraId="4953D777" w14:textId="77777777" w:rsidR="00FC68DB" w:rsidRDefault="00FC68DB" w:rsidP="00BA04B6">
      <w:pPr>
        <w:pStyle w:val="Aufzhlungszeichen"/>
        <w:numPr>
          <w:ilvl w:val="0"/>
          <w:numId w:val="11"/>
        </w:numPr>
        <w:rPr>
          <w:sz w:val="20"/>
        </w:rPr>
      </w:pPr>
      <w:proofErr w:type="spellStart"/>
      <w:r>
        <w:rPr>
          <w:sz w:val="24"/>
          <w:szCs w:val="28"/>
        </w:rPr>
        <w:t>t</w:t>
      </w:r>
      <w:r>
        <w:rPr>
          <w:sz w:val="24"/>
          <w:szCs w:val="28"/>
          <w:vertAlign w:val="subscript"/>
        </w:rPr>
        <w:t>B</w:t>
      </w:r>
      <w:proofErr w:type="spellEnd"/>
      <w:r>
        <w:rPr>
          <w:sz w:val="24"/>
          <w:szCs w:val="28"/>
          <w:vertAlign w:val="subscript"/>
        </w:rPr>
        <w:tab/>
      </w:r>
      <w:r>
        <w:rPr>
          <w:sz w:val="24"/>
          <w:szCs w:val="28"/>
          <w:vertAlign w:val="subscript"/>
        </w:rPr>
        <w:tab/>
      </w:r>
      <w:r>
        <w:rPr>
          <w:sz w:val="20"/>
        </w:rPr>
        <w:t>Thickness of base sheet</w:t>
      </w:r>
    </w:p>
    <w:p w14:paraId="307DBF95" w14:textId="77777777" w:rsidR="00FC68DB" w:rsidRDefault="00FC68DB" w:rsidP="00BA04B6">
      <w:pPr>
        <w:pStyle w:val="Aufzhlungszeichen"/>
        <w:numPr>
          <w:ilvl w:val="0"/>
          <w:numId w:val="11"/>
        </w:numPr>
        <w:rPr>
          <w:sz w:val="20"/>
        </w:rPr>
      </w:pPr>
      <w:r>
        <w:rPr>
          <w:sz w:val="24"/>
          <w:szCs w:val="28"/>
        </w:rPr>
        <w:t>t</w:t>
      </w:r>
      <w:r>
        <w:rPr>
          <w:sz w:val="24"/>
          <w:szCs w:val="28"/>
          <w:vertAlign w:val="subscript"/>
        </w:rPr>
        <w:t>1</w:t>
      </w:r>
      <w:r>
        <w:rPr>
          <w:sz w:val="20"/>
        </w:rPr>
        <w:tab/>
      </w:r>
      <w:r>
        <w:rPr>
          <w:sz w:val="20"/>
        </w:rPr>
        <w:tab/>
        <w:t>Thickness of welded sheet</w:t>
      </w:r>
    </w:p>
    <w:p w14:paraId="632B7851" w14:textId="77777777" w:rsidR="00FC68DB" w:rsidRDefault="00FC68DB" w:rsidP="00BA04B6">
      <w:pPr>
        <w:pStyle w:val="Aufzhlungszeichen"/>
        <w:numPr>
          <w:ilvl w:val="0"/>
          <w:numId w:val="11"/>
        </w:numPr>
        <w:rPr>
          <w:sz w:val="20"/>
        </w:rPr>
      </w:pPr>
      <w:r>
        <w:rPr>
          <w:sz w:val="24"/>
          <w:szCs w:val="28"/>
        </w:rPr>
        <w:t>c</w:t>
      </w:r>
      <w:r>
        <w:rPr>
          <w:sz w:val="20"/>
        </w:rPr>
        <w:tab/>
      </w:r>
      <w:r>
        <w:rPr>
          <w:sz w:val="20"/>
        </w:rPr>
        <w:tab/>
        <w:t>Gap between base and welded sheet</w:t>
      </w:r>
    </w:p>
    <w:p w14:paraId="15B39651" w14:textId="77777777" w:rsidR="00FC68DB" w:rsidRDefault="00FC68DB" w:rsidP="00B202D2">
      <w:pPr>
        <w:pStyle w:val="Aufzhlungszeichen"/>
        <w:tabs>
          <w:tab w:val="clear" w:pos="454"/>
        </w:tabs>
        <w:rPr>
          <w:sz w:val="20"/>
        </w:rPr>
      </w:pPr>
    </w:p>
    <w:p w14:paraId="259A6191" w14:textId="77777777" w:rsidR="00FC68DB" w:rsidRDefault="00FC68DB" w:rsidP="00B202D2">
      <w:pPr>
        <w:pStyle w:val="Aufzhlungszeichen"/>
        <w:tabs>
          <w:tab w:val="clear" w:pos="454"/>
        </w:tabs>
        <w:rPr>
          <w:sz w:val="20"/>
        </w:rPr>
      </w:pPr>
    </w:p>
    <w:p w14:paraId="2E9DBDBC" w14:textId="77777777" w:rsidR="00FC68DB" w:rsidRDefault="00FC68DB" w:rsidP="00B202D2">
      <w:pPr>
        <w:pStyle w:val="Aufzhlungszeichen"/>
        <w:tabs>
          <w:tab w:val="clear" w:pos="454"/>
        </w:tabs>
        <w:rPr>
          <w:sz w:val="20"/>
        </w:rPr>
      </w:pPr>
    </w:p>
    <w:p w14:paraId="7484A8C4" w14:textId="77777777" w:rsidR="00FC68DB" w:rsidRDefault="00FC68DB" w:rsidP="00B202D2">
      <w:pPr>
        <w:pStyle w:val="berschrift5"/>
      </w:pPr>
      <w:r>
        <w:rPr>
          <w:noProof/>
          <w:lang w:val="en-US" w:eastAsia="en-US"/>
        </w:rPr>
        <mc:AlternateContent>
          <mc:Choice Requires="wpg">
            <w:drawing>
              <wp:anchor distT="0" distB="0" distL="114300" distR="114300" simplePos="0" relativeHeight="251693056" behindDoc="0" locked="0" layoutInCell="1" allowOverlap="1" wp14:anchorId="261D1781" wp14:editId="451B6596">
                <wp:simplePos x="0" y="0"/>
                <wp:positionH relativeFrom="column">
                  <wp:posOffset>3138170</wp:posOffset>
                </wp:positionH>
                <wp:positionV relativeFrom="paragraph">
                  <wp:posOffset>-59690</wp:posOffset>
                </wp:positionV>
                <wp:extent cx="2595880" cy="1451610"/>
                <wp:effectExtent l="0" t="0" r="0" b="0"/>
                <wp:wrapNone/>
                <wp:docPr id="142" name="Gruppieren 142"/>
                <wp:cNvGraphicFramePr/>
                <a:graphic xmlns:a="http://schemas.openxmlformats.org/drawingml/2006/main">
                  <a:graphicData uri="http://schemas.microsoft.com/office/word/2010/wordprocessingGroup">
                    <wpg:wgp>
                      <wpg:cNvGrpSpPr/>
                      <wpg:grpSpPr>
                        <a:xfrm>
                          <a:off x="0" y="0"/>
                          <a:ext cx="2595880" cy="1451610"/>
                          <a:chOff x="0" y="0"/>
                          <a:chExt cx="2595880" cy="1451610"/>
                        </a:xfrm>
                      </wpg:grpSpPr>
                      <pic:pic xmlns:pic="http://schemas.openxmlformats.org/drawingml/2006/picture">
                        <pic:nvPicPr>
                          <pic:cNvPr id="26" name="Picture 26"/>
                          <pic:cNvPicPr>
                            <a:picLocks noChangeAspect="1"/>
                          </pic:cNvPicPr>
                        </pic:nvPicPr>
                        <pic:blipFill>
                          <a:blip r:embed="rId221">
                            <a:extLst>
                              <a:ext uri="{28A0092B-C50C-407E-A947-70E740481C1C}">
                                <a14:useLocalDpi xmlns:a14="http://schemas.microsoft.com/office/drawing/2010/main" val="0"/>
                              </a:ext>
                            </a:extLst>
                          </a:blip>
                          <a:stretch>
                            <a:fillRect/>
                          </a:stretch>
                        </pic:blipFill>
                        <pic:spPr>
                          <a:xfrm>
                            <a:off x="0" y="0"/>
                            <a:ext cx="2595880" cy="1132205"/>
                          </a:xfrm>
                          <a:prstGeom prst="rect">
                            <a:avLst/>
                          </a:prstGeom>
                        </pic:spPr>
                      </pic:pic>
                      <wps:wsp>
                        <wps:cNvPr id="1043" name="Text Box 1043"/>
                        <wps:cNvSpPr txBox="1"/>
                        <wps:spPr>
                          <a:xfrm>
                            <a:off x="0" y="1190625"/>
                            <a:ext cx="2595880" cy="260985"/>
                          </a:xfrm>
                          <a:prstGeom prst="rect">
                            <a:avLst/>
                          </a:prstGeom>
                          <a:solidFill>
                            <a:prstClr val="white"/>
                          </a:solidFill>
                          <a:ln>
                            <a:noFill/>
                          </a:ln>
                          <a:effectLst/>
                        </wps:spPr>
                        <wps:txbx>
                          <w:txbxContent>
                            <w:p w14:paraId="4DF7FBB2" w14:textId="77777777" w:rsidR="00F7079F" w:rsidRPr="000C12FE" w:rsidRDefault="00F7079F" w:rsidP="00FC68DB">
                              <w:pPr>
                                <w:pStyle w:val="Beschriftung"/>
                                <w:rPr>
                                  <w:i w:val="0"/>
                                  <w:iCs w:val="0"/>
                                  <w:noProof/>
                                  <w:sz w:val="24"/>
                                  <w:szCs w:val="26"/>
                                  <w:lang w:val="x-none"/>
                                </w:rPr>
                              </w:pPr>
                              <w:bookmarkStart w:id="2333" w:name="_Toc3557148"/>
                              <w:bookmarkStart w:id="2334" w:name="_Toc34747401"/>
                              <w:bookmarkStart w:id="2335" w:name="_Toc76030599"/>
                              <w:bookmarkStart w:id="2336" w:name="_Toc86863555"/>
                              <w:bookmarkStart w:id="2337" w:name="_Toc86863644"/>
                              <w:r>
                                <w:t xml:space="preserve">Figure </w:t>
                              </w:r>
                              <w:r>
                                <w:fldChar w:fldCharType="begin"/>
                              </w:r>
                              <w:r>
                                <w:instrText xml:space="preserve"> SEQ Figure \* ARABIC </w:instrText>
                              </w:r>
                              <w:r>
                                <w:fldChar w:fldCharType="separate"/>
                              </w:r>
                              <w:r>
                                <w:rPr>
                                  <w:noProof/>
                                </w:rPr>
                                <w:t>78</w:t>
                              </w:r>
                              <w:r>
                                <w:fldChar w:fldCharType="end"/>
                              </w:r>
                              <w:r>
                                <w:t>: Parameters of Flared Joint Weld</w:t>
                              </w:r>
                              <w:bookmarkEnd w:id="2333"/>
                              <w:bookmarkEnd w:id="2334"/>
                              <w:bookmarkEnd w:id="2335"/>
                              <w:bookmarkEnd w:id="2336"/>
                              <w:bookmarkEnd w:id="23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61D1781" id="Gruppieren 142" o:spid="_x0000_s1054" style="position:absolute;left:0;text-align:left;margin-left:247.1pt;margin-top:-4.7pt;width:204.4pt;height:114.3pt;z-index:251693056" coordsize="25958,14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">
                <v:shape id="Picture 26" o:spid="_x0000_s1055" type="#_x0000_t75" style="position:absolute;width:25958;height:11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">
                  <v:imagedata r:id="rId222" o:title=""/>
                </v:shape>
                <v:shape id="Text Box 1043" o:spid="_x0000_s1056" type="#_x0000_t202" style="position:absolute;top:11906;width:25958;height:2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" stroked="f">
                  <v:textbox style="mso-fit-shape-to-text:t" inset="0,0,0,0">
                    <w:txbxContent>
                      <w:p w14:paraId="4DF7FBB2" w14:textId="77777777" w:rsidR="00F7079F" w:rsidRPr="000C12FE" w:rsidRDefault="00F7079F" w:rsidP="00FC68DB">
                        <w:pPr>
                          <w:pStyle w:val="Beschriftung"/>
                          <w:rPr>
                            <w:i w:val="0"/>
                            <w:iCs w:val="0"/>
                            <w:noProof/>
                            <w:sz w:val="24"/>
                            <w:szCs w:val="26"/>
                            <w:lang w:val="x-none"/>
                          </w:rPr>
                        </w:pPr>
                        <w:bookmarkStart w:id="2338" w:name="_Toc3557148"/>
                        <w:bookmarkStart w:id="2339" w:name="_Toc34747401"/>
                        <w:bookmarkStart w:id="2340" w:name="_Toc76030599"/>
                        <w:bookmarkStart w:id="2341" w:name="_Toc86863555"/>
                        <w:bookmarkStart w:id="2342" w:name="_Toc86863644"/>
                        <w:r>
                          <w:t xml:space="preserve">Figure </w:t>
                        </w:r>
                        <w:r>
                          <w:fldChar w:fldCharType="begin"/>
                        </w:r>
                        <w:r>
                          <w:instrText xml:space="preserve"> SEQ Figure \* ARABIC </w:instrText>
                        </w:r>
                        <w:r>
                          <w:fldChar w:fldCharType="separate"/>
                        </w:r>
                        <w:r>
                          <w:rPr>
                            <w:noProof/>
                          </w:rPr>
                          <w:t>78</w:t>
                        </w:r>
                        <w:r>
                          <w:fldChar w:fldCharType="end"/>
                        </w:r>
                        <w:r>
                          <w:t>: Parameters of Flared Joint Weld</w:t>
                        </w:r>
                        <w:bookmarkEnd w:id="2338"/>
                        <w:bookmarkEnd w:id="2339"/>
                        <w:bookmarkEnd w:id="2340"/>
                        <w:bookmarkEnd w:id="2341"/>
                        <w:bookmarkEnd w:id="2342"/>
                      </w:p>
                    </w:txbxContent>
                  </v:textbox>
                </v:shape>
              </v:group>
            </w:pict>
          </mc:Fallback>
        </mc:AlternateContent>
      </w:r>
      <w:r>
        <w:t>Weld Parameters</w:t>
      </w:r>
    </w:p>
    <w:p w14:paraId="204B4E62" w14:textId="77777777" w:rsidR="00FC68DB" w:rsidRDefault="00FC68DB" w:rsidP="00B202D2">
      <w:pPr>
        <w:keepNext/>
      </w:pPr>
      <w:r>
        <w:t>The parameters of the welds are described below:</w:t>
      </w:r>
      <w:r w:rsidRPr="00FD56C7">
        <w:rPr>
          <w:noProof/>
          <w:lang w:eastAsia="en-GB"/>
        </w:rPr>
        <w:t xml:space="preserve"> </w:t>
      </w:r>
    </w:p>
    <w:p w14:paraId="040ABDBA" w14:textId="77777777" w:rsidR="00FC68DB" w:rsidRDefault="00FC68DB" w:rsidP="00BA04B6">
      <w:pPr>
        <w:pStyle w:val="Aufzhlungszeichen"/>
        <w:keepNext/>
        <w:numPr>
          <w:ilvl w:val="0"/>
          <w:numId w:val="11"/>
        </w:numPr>
        <w:rPr>
          <w:sz w:val="20"/>
        </w:rPr>
      </w:pPr>
      <w:r>
        <w:rPr>
          <w:sz w:val="24"/>
          <w:szCs w:val="28"/>
        </w:rPr>
        <w:t>b</w:t>
      </w:r>
      <w:r>
        <w:rPr>
          <w:sz w:val="20"/>
        </w:rPr>
        <w:tab/>
      </w:r>
      <w:r>
        <w:rPr>
          <w:sz w:val="20"/>
        </w:rPr>
        <w:tab/>
        <w:t>width of the weld</w:t>
      </w:r>
    </w:p>
    <w:p w14:paraId="2B1D3DEC" w14:textId="77777777" w:rsidR="00FC68DB" w:rsidRDefault="00FC68DB" w:rsidP="00B202D2"/>
    <w:p w14:paraId="1BDD46CD" w14:textId="77777777" w:rsidR="00FC68DB" w:rsidRDefault="00FC68DB" w:rsidP="00B202D2"/>
    <w:p w14:paraId="12F1E591" w14:textId="77777777" w:rsidR="00FC68DB" w:rsidRDefault="00FC68DB" w:rsidP="00B202D2">
      <w:r w:rsidRPr="00221648">
        <w:t>The following parameter can be specified for the</w:t>
      </w:r>
      <w:r>
        <w:t xml:space="preserve"> Flared Joint: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408"/>
        <w:gridCol w:w="1362"/>
        <w:gridCol w:w="1420"/>
        <w:gridCol w:w="1506"/>
        <w:gridCol w:w="1545"/>
      </w:tblGrid>
      <w:tr w:rsidR="00FC68DB" w14:paraId="6106BE6B" w14:textId="77777777" w:rsidTr="00FC68DB">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65009CE7" w14:textId="77777777" w:rsidR="00FC68DB" w:rsidRDefault="00FC68DB" w:rsidP="00B202D2">
            <w:pPr>
              <w:keepNext/>
              <w:rPr>
                <w:b/>
                <w:i/>
              </w:rPr>
            </w:pPr>
            <w:r>
              <w:rPr>
                <w:b/>
                <w:i/>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639030B8" w14:textId="77777777" w:rsidR="00FC68DB" w:rsidRDefault="00FC68DB" w:rsidP="00B202D2">
            <w:pPr>
              <w:keepNext/>
              <w:rPr>
                <w:b/>
                <w:i/>
              </w:rPr>
            </w:pPr>
            <w:r>
              <w:rPr>
                <w:b/>
                <w:i/>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2DA9E4C7" w14:textId="77777777" w:rsidR="00FC68DB" w:rsidRDefault="00FC68DB" w:rsidP="00B202D2">
            <w:pPr>
              <w:keepNext/>
              <w:rPr>
                <w:b/>
                <w:i/>
              </w:rPr>
            </w:pPr>
            <w:r>
              <w:rPr>
                <w:b/>
                <w:i/>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69BA6947" w14:textId="77777777" w:rsidR="00FC68DB" w:rsidRDefault="00FC68DB" w:rsidP="00B202D2">
            <w:pPr>
              <w:keepNext/>
              <w:rPr>
                <w:b/>
                <w:i/>
              </w:rPr>
            </w:pPr>
            <w:r>
              <w:rPr>
                <w:b/>
                <w:i/>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2F65B178" w14:textId="77777777" w:rsidR="00FC68DB" w:rsidRDefault="00FC68DB" w:rsidP="00B202D2">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6B5618EA" w14:textId="77777777" w:rsidR="00FC68DB" w:rsidRDefault="00FC68DB" w:rsidP="00B202D2">
            <w:pPr>
              <w:keepNext/>
              <w:rPr>
                <w:b/>
                <w:i/>
              </w:rPr>
            </w:pPr>
            <w:r>
              <w:rPr>
                <w:b/>
                <w:i/>
              </w:rPr>
              <w:t>Default Value</w:t>
            </w:r>
          </w:p>
        </w:tc>
      </w:tr>
      <w:tr w:rsidR="00FC68DB" w14:paraId="6AD9D436" w14:textId="77777777" w:rsidTr="00FC68DB">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5AC400FC" w14:textId="77777777" w:rsidR="00FC68DB" w:rsidRDefault="00FC68DB" w:rsidP="00B202D2">
            <w:pPr>
              <w:keepNext/>
              <w:rPr>
                <w:sz w:val="20"/>
                <w:szCs w:val="20"/>
              </w:rPr>
            </w:pPr>
            <w:r>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2C66B5E4" w14:textId="77777777" w:rsidR="00FC68DB" w:rsidRDefault="00FC68DB" w:rsidP="00B202D2">
            <w:pPr>
              <w:keepNext/>
              <w:rPr>
                <w:sz w:val="20"/>
                <w:szCs w:val="20"/>
              </w:rPr>
            </w:pPr>
            <w:r>
              <w:t>w</w:t>
            </w:r>
            <w:r>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7B5CA658" w14:textId="77777777" w:rsidR="00FC68DB" w:rsidRDefault="00FC68DB" w:rsidP="00B202D2">
            <w:pPr>
              <w:keepNext/>
              <w:rPr>
                <w:sz w:val="20"/>
                <w:szCs w:val="20"/>
              </w:rPr>
            </w:pPr>
            <w:r>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2C6678DA" w14:textId="77777777" w:rsidR="00FC68DB" w:rsidRDefault="00FC68DB" w:rsidP="00B202D2">
            <w:pPr>
              <w:keepNext/>
              <w:rPr>
                <w:sz w:val="20"/>
                <w:szCs w:val="20"/>
              </w:rPr>
            </w:pPr>
            <w:r>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723718D6" w14:textId="77777777" w:rsidR="00FC68DB" w:rsidRDefault="00FC68DB" w:rsidP="00B202D2">
            <w:pPr>
              <w:keepNext/>
              <w:rPr>
                <w:sz w:val="20"/>
                <w:szCs w:val="20"/>
              </w:rPr>
            </w:pPr>
            <w:r>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46C0BB2F" w14:textId="77777777" w:rsidR="00FC68DB" w:rsidRDefault="00FC68DB" w:rsidP="00B202D2">
            <w:pPr>
              <w:keepNext/>
              <w:rPr>
                <w:sz w:val="20"/>
                <w:szCs w:val="20"/>
              </w:rPr>
            </w:pPr>
            <w:r>
              <w:rPr>
                <w:sz w:val="20"/>
                <w:szCs w:val="20"/>
              </w:rPr>
              <w:t>-</w:t>
            </w:r>
          </w:p>
        </w:tc>
      </w:tr>
    </w:tbl>
    <w:p w14:paraId="41AF092A" w14:textId="0E9E49BB" w:rsidR="00FC68DB" w:rsidRDefault="00FC68DB" w:rsidP="00B202D2">
      <w:pPr>
        <w:pStyle w:val="Beschriftung"/>
        <w:spacing w:before="120"/>
      </w:pPr>
      <w:bookmarkStart w:id="2343" w:name="_Toc3566523"/>
      <w:bookmarkStart w:id="2344" w:name="_Toc34747525"/>
      <w:bookmarkStart w:id="2345" w:name="_Toc77095984"/>
      <w:r>
        <w:t xml:space="preserve">Table </w:t>
      </w:r>
      <w:r>
        <w:fldChar w:fldCharType="begin"/>
      </w:r>
      <w:r>
        <w:instrText xml:space="preserve"> SEQ Table \* ARABIC </w:instrText>
      </w:r>
      <w:r>
        <w:fldChar w:fldCharType="separate"/>
      </w:r>
      <w:r w:rsidR="008116BB">
        <w:rPr>
          <w:noProof/>
        </w:rPr>
        <w:t>125</w:t>
      </w:r>
      <w:r>
        <w:fldChar w:fldCharType="end"/>
      </w:r>
      <w:r>
        <w:t>: Parameters of Flared joint</w:t>
      </w:r>
      <w:bookmarkEnd w:id="2343"/>
      <w:bookmarkEnd w:id="2344"/>
      <w:bookmarkEnd w:id="2345"/>
    </w:p>
    <w:p w14:paraId="72FF594F" w14:textId="77777777" w:rsidR="00FC68DB" w:rsidRDefault="00FC68DB" w:rsidP="00B202D2">
      <w:pPr>
        <w:spacing w:before="120"/>
      </w:pPr>
      <w:r>
        <w:t>All other parameters are provided by the model itself and are partially used to specify parameters of the weld.</w:t>
      </w:r>
    </w:p>
    <w:p w14:paraId="49122FB9" w14:textId="77777777" w:rsidR="00FC68DB" w:rsidRDefault="00FC68DB" w:rsidP="00B202D2">
      <w:pPr>
        <w:pStyle w:val="berschrift4"/>
      </w:pPr>
      <w:bookmarkStart w:id="2346" w:name="_Toc3557062"/>
      <w:bookmarkStart w:id="2347" w:name="_Toc34747312"/>
      <w:bookmarkStart w:id="2348" w:name="_Toc77102131"/>
      <w:r>
        <w:t>Attributes</w:t>
      </w:r>
      <w:bookmarkEnd w:id="2346"/>
      <w:bookmarkEnd w:id="2347"/>
      <w:bookmarkEnd w:id="2348"/>
    </w:p>
    <w:p w14:paraId="59BDA825" w14:textId="77777777" w:rsidR="00FC68DB" w:rsidRDefault="00FC68DB" w:rsidP="00B202D2">
      <w:pPr>
        <w:pStyle w:val="berschrift5"/>
      </w:pPr>
      <w:r>
        <w:t>Attribute "base"</w:t>
      </w:r>
    </w:p>
    <w:p w14:paraId="5BE86869" w14:textId="77777777" w:rsidR="00FC68DB" w:rsidRDefault="00FC68DB" w:rsidP="00B202D2">
      <w:r>
        <w:t>The index for the base sheet is specified using the attribute base.</w:t>
      </w:r>
    </w:p>
    <w:p w14:paraId="7DFA5D3B" w14:textId="77777777" w:rsidR="00FC68DB" w:rsidRDefault="00FC68DB" w:rsidP="00B202D2">
      <w:pPr>
        <w:pStyle w:val="berschrift5"/>
      </w:pPr>
      <w:r>
        <w:t>Attribute "technology"</w:t>
      </w:r>
    </w:p>
    <w:p w14:paraId="08D79F84" w14:textId="77777777" w:rsidR="00FC68DB" w:rsidRDefault="00FC68DB" w:rsidP="00B202D2">
      <w:r>
        <w:t>The value for the attribute technology can be specified using the following values:</w:t>
      </w:r>
    </w:p>
    <w:p w14:paraId="530F40D3" w14:textId="77777777" w:rsidR="00FC68DB" w:rsidRPr="007055D9" w:rsidRDefault="00FC68DB" w:rsidP="00BA04B6">
      <w:pPr>
        <w:pStyle w:val="Aufzhlungszeichen"/>
        <w:numPr>
          <w:ilvl w:val="0"/>
          <w:numId w:val="11"/>
        </w:numPr>
        <w:rPr>
          <w:rStyle w:val="XMLElement"/>
        </w:rPr>
      </w:pPr>
      <w:r>
        <w:rPr>
          <w:rStyle w:val="XMLElement"/>
        </w:rPr>
        <w:t>r</w:t>
      </w:r>
      <w:r w:rsidRPr="007055D9">
        <w:rPr>
          <w:rStyle w:val="XMLElement"/>
        </w:rPr>
        <w:t>esistance</w:t>
      </w:r>
    </w:p>
    <w:p w14:paraId="0B36CF7F" w14:textId="77777777" w:rsidR="00FC68DB" w:rsidRPr="00604BF1" w:rsidRDefault="00FC68DB" w:rsidP="00BA04B6">
      <w:pPr>
        <w:pStyle w:val="Aufzhlungszeichen"/>
        <w:numPr>
          <w:ilvl w:val="0"/>
          <w:numId w:val="11"/>
        </w:numPr>
        <w:rPr>
          <w:rStyle w:val="XMLElement"/>
        </w:rPr>
      </w:pPr>
      <w:r w:rsidRPr="00604BF1">
        <w:rPr>
          <w:rStyle w:val="XMLElement"/>
        </w:rPr>
        <w:t>arc</w:t>
      </w:r>
    </w:p>
    <w:p w14:paraId="50C303BE" w14:textId="77777777" w:rsidR="00FC68DB" w:rsidRPr="00604BF1" w:rsidRDefault="00FC68DB" w:rsidP="00BA04B6">
      <w:pPr>
        <w:pStyle w:val="Aufzhlungszeichen"/>
        <w:numPr>
          <w:ilvl w:val="0"/>
          <w:numId w:val="11"/>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64736A3C" w14:textId="77777777" w:rsidR="00FC68DB" w:rsidRPr="00604BF1" w:rsidRDefault="00FC68DB" w:rsidP="00BA04B6">
      <w:pPr>
        <w:pStyle w:val="Aufzhlungszeichen"/>
        <w:numPr>
          <w:ilvl w:val="0"/>
          <w:numId w:val="11"/>
        </w:numPr>
        <w:rPr>
          <w:rStyle w:val="XMLElement"/>
        </w:rPr>
      </w:pPr>
      <w:r w:rsidRPr="00604BF1">
        <w:rPr>
          <w:rStyle w:val="XMLElement"/>
        </w:rPr>
        <w:lastRenderedPageBreak/>
        <w:t>friction</w:t>
      </w:r>
    </w:p>
    <w:p w14:paraId="3ABF7450" w14:textId="77777777" w:rsidR="00FC68DB" w:rsidRPr="00604BF1" w:rsidRDefault="00FC68DB" w:rsidP="00BA04B6">
      <w:pPr>
        <w:pStyle w:val="Aufzhlungszeichen"/>
        <w:numPr>
          <w:ilvl w:val="0"/>
          <w:numId w:val="11"/>
        </w:numPr>
        <w:rPr>
          <w:rStyle w:val="XMLElement"/>
        </w:rPr>
      </w:pPr>
      <w:r w:rsidRPr="00604BF1">
        <w:rPr>
          <w:rStyle w:val="XMLElement"/>
        </w:rPr>
        <w:t>brazing</w:t>
      </w:r>
    </w:p>
    <w:p w14:paraId="5DDDE5D8" w14:textId="77777777" w:rsidR="00FC68DB" w:rsidRDefault="00FC68DB" w:rsidP="00B202D2">
      <w:pPr>
        <w:pStyle w:val="berschrift4"/>
      </w:pPr>
      <w:bookmarkStart w:id="2349" w:name="_Toc3557063"/>
      <w:bookmarkStart w:id="2350" w:name="_Toc34747313"/>
      <w:bookmarkStart w:id="2351" w:name="_Toc77102132"/>
      <w:r>
        <w:t>Element "</w:t>
      </w:r>
      <w:proofErr w:type="spellStart"/>
      <w:r>
        <w:t>weld_position</w:t>
      </w:r>
      <w:bookmarkEnd w:id="2349"/>
      <w:proofErr w:type="spellEnd"/>
      <w:r>
        <w:t>"</w:t>
      </w:r>
      <w:bookmarkEnd w:id="2350"/>
      <w:bookmarkEnd w:id="2351"/>
    </w:p>
    <w:p w14:paraId="24C785EF" w14:textId="77777777" w:rsidR="00FC68DB" w:rsidRDefault="00FC68DB" w:rsidP="00B202D2">
      <w:r>
        <w:t xml:space="preserve">For the element </w:t>
      </w:r>
      <w:r w:rsidRPr="0033708C">
        <w:rPr>
          <w:rStyle w:val="XMLElement"/>
        </w:rPr>
        <w:t>&lt;</w:t>
      </w:r>
      <w:proofErr w:type="spellStart"/>
      <w:r w:rsidRPr="0033708C">
        <w:rPr>
          <w:rStyle w:val="XMLElement"/>
        </w:rPr>
        <w:t>weld_position</w:t>
      </w:r>
      <w:proofErr w:type="spellEnd"/>
      <w:r w:rsidRPr="0033708C">
        <w:rPr>
          <w:rStyle w:val="XMLElement"/>
        </w:rPr>
        <w:t>/&gt;</w:t>
      </w:r>
      <w:r>
        <w:t xml:space="preserve"> the following attributes can be specified for the Flared-Joint:</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FC68DB" w14:paraId="7FE17026"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1569DBF9" w14:textId="77777777" w:rsidR="00FC68DB" w:rsidRDefault="00FC68DB" w:rsidP="00B202D2">
            <w:pPr>
              <w:keepNext/>
              <w:rPr>
                <w:b/>
                <w:i/>
                <w:sz w:val="20"/>
              </w:rPr>
            </w:pPr>
            <w:r>
              <w:rPr>
                <w:b/>
                <w:i/>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19289123" w14:textId="77777777" w:rsidR="00FC68DB" w:rsidRDefault="00FC68DB" w:rsidP="00B202D2">
            <w:pPr>
              <w:keepNext/>
              <w:rPr>
                <w:b/>
                <w:i/>
                <w:sz w:val="20"/>
              </w:rPr>
            </w:pPr>
            <w:r>
              <w:rPr>
                <w:b/>
                <w:i/>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454AF9A" w14:textId="77777777" w:rsidR="00FC68DB" w:rsidRDefault="00FC68DB" w:rsidP="00B202D2">
            <w:pPr>
              <w:keepNext/>
              <w:rPr>
                <w:b/>
                <w:i/>
                <w:sz w:val="20"/>
              </w:rPr>
            </w:pPr>
            <w:r>
              <w:rPr>
                <w:b/>
                <w:i/>
                <w:sz w:val="20"/>
              </w:rPr>
              <w:t>Use</w:t>
            </w:r>
          </w:p>
        </w:tc>
      </w:tr>
      <w:tr w:rsidR="00FC68DB" w14:paraId="58648DE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984D68" w14:textId="77777777" w:rsidR="00FC68DB" w:rsidRDefault="00FC68DB" w:rsidP="00B202D2">
            <w:pPr>
              <w:rPr>
                <w:sz w:val="20"/>
                <w:szCs w:val="20"/>
              </w:rPr>
            </w:pPr>
            <w:r>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1BDE3BF7" w14:textId="77777777" w:rsidR="00FC68DB" w:rsidRDefault="00FC68DB" w:rsidP="00B202D2">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37AF3A83" w14:textId="77777777" w:rsidR="00FC68DB" w:rsidRDefault="00FC68DB" w:rsidP="00B202D2">
            <w:pPr>
              <w:rPr>
                <w:sz w:val="20"/>
                <w:szCs w:val="20"/>
              </w:rPr>
            </w:pPr>
            <w:r>
              <w:rPr>
                <w:sz w:val="20"/>
                <w:szCs w:val="20"/>
              </w:rPr>
              <w:t>Required</w:t>
            </w:r>
          </w:p>
        </w:tc>
      </w:tr>
      <w:tr w:rsidR="00FC68DB" w14:paraId="1BD813B8"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4A3C5DC" w14:textId="77777777" w:rsidR="00FC68DB" w:rsidRDefault="00FC68DB" w:rsidP="00B202D2">
            <w:pPr>
              <w:rPr>
                <w:sz w:val="20"/>
                <w:szCs w:val="20"/>
              </w:rPr>
            </w:pPr>
            <w:r>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EA4996" w14:textId="77777777" w:rsidR="00FC68DB" w:rsidRDefault="00FC68DB" w:rsidP="00B202D2">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C15CFF6" w14:textId="77777777" w:rsidR="00FC68DB" w:rsidRDefault="00FC68DB" w:rsidP="00B202D2">
            <w:pPr>
              <w:rPr>
                <w:sz w:val="20"/>
                <w:szCs w:val="20"/>
              </w:rPr>
            </w:pPr>
            <w:r>
              <w:rPr>
                <w:sz w:val="20"/>
                <w:szCs w:val="20"/>
              </w:rPr>
              <w:t>Required</w:t>
            </w:r>
          </w:p>
        </w:tc>
      </w:tr>
      <w:tr w:rsidR="00FC68DB" w14:paraId="6F543997"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4B793D5B" w14:textId="77777777" w:rsidR="00FC68DB" w:rsidRDefault="00FC68DB" w:rsidP="00B202D2">
            <w:pPr>
              <w:rPr>
                <w:sz w:val="20"/>
                <w:szCs w:val="20"/>
              </w:rPr>
            </w:pPr>
            <w:r>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53398CA" w14:textId="77777777" w:rsidR="00FC68DB" w:rsidRDefault="00FC68DB" w:rsidP="00B202D2">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77930DC" w14:textId="77777777" w:rsidR="00FC68DB" w:rsidRDefault="00FC68DB" w:rsidP="00B202D2">
            <w:pPr>
              <w:rPr>
                <w:sz w:val="20"/>
                <w:szCs w:val="20"/>
              </w:rPr>
            </w:pPr>
            <w:r>
              <w:rPr>
                <w:sz w:val="20"/>
                <w:szCs w:val="20"/>
              </w:rPr>
              <w:t>Required</w:t>
            </w:r>
          </w:p>
        </w:tc>
      </w:tr>
      <w:tr w:rsidR="00FC68DB" w14:paraId="683E2A9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D32559D" w14:textId="77777777" w:rsidR="00FC68DB" w:rsidRDefault="00FC68DB" w:rsidP="00B202D2">
            <w:pPr>
              <w:rPr>
                <w:sz w:val="20"/>
                <w:szCs w:val="20"/>
              </w:rPr>
            </w:pPr>
            <w:r>
              <w:rPr>
                <w:sz w:val="20"/>
                <w:szCs w:val="20"/>
              </w:rPr>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5F0B0FF8" w14:textId="77777777" w:rsidR="00FC68DB" w:rsidRDefault="00FC68DB" w:rsidP="00B202D2">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4670962E" w14:textId="77777777" w:rsidR="00FC68DB" w:rsidRDefault="00FC68DB" w:rsidP="00B202D2">
            <w:pPr>
              <w:rPr>
                <w:sz w:val="20"/>
                <w:szCs w:val="20"/>
              </w:rPr>
            </w:pPr>
            <w:r>
              <w:rPr>
                <w:sz w:val="20"/>
                <w:szCs w:val="20"/>
              </w:rPr>
              <w:t>Required</w:t>
            </w:r>
          </w:p>
        </w:tc>
      </w:tr>
      <w:tr w:rsidR="00FC68DB" w14:paraId="1ED6904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33F3DDEF" w14:textId="77777777" w:rsidR="00FC68DB" w:rsidRDefault="00FC68DB" w:rsidP="00B202D2">
            <w:pPr>
              <w:rPr>
                <w:sz w:val="20"/>
                <w:szCs w:val="20"/>
              </w:rPr>
            </w:pPr>
            <w:r>
              <w:rPr>
                <w:sz w:val="20"/>
                <w:szCs w:val="20"/>
              </w:rPr>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2D95EAD3" w14:textId="77777777" w:rsidR="00FC68DB" w:rsidRDefault="00FC68DB" w:rsidP="00B202D2">
            <w:pPr>
              <w:rPr>
                <w:sz w:val="20"/>
                <w:szCs w:val="20"/>
              </w:rPr>
            </w:pPr>
            <w:r>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B5E61B0" w14:textId="77777777" w:rsidR="00FC68DB" w:rsidRDefault="00FC68DB" w:rsidP="00B202D2">
            <w:pPr>
              <w:rPr>
                <w:sz w:val="20"/>
                <w:szCs w:val="20"/>
              </w:rPr>
            </w:pPr>
            <w:r>
              <w:rPr>
                <w:sz w:val="20"/>
                <w:szCs w:val="20"/>
              </w:rPr>
              <w:t>Optional</w:t>
            </w:r>
          </w:p>
        </w:tc>
      </w:tr>
      <w:tr w:rsidR="00FC68DB" w14:paraId="4C7FB1D3" w14:textId="77777777" w:rsidTr="00FC68DB">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2868D612" w14:textId="77777777" w:rsidR="00FC68DB" w:rsidRDefault="00FC68DB" w:rsidP="00B202D2">
            <w:pPr>
              <w:keepNext/>
              <w:rPr>
                <w:sz w:val="20"/>
                <w:szCs w:val="20"/>
              </w:rPr>
            </w:pPr>
            <w:r>
              <w:rPr>
                <w:sz w:val="20"/>
                <w:szCs w:val="20"/>
              </w:rPr>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8E93CD1" w14:textId="77777777" w:rsidR="00FC68DB" w:rsidRDefault="00FC68DB" w:rsidP="00B202D2">
            <w:pPr>
              <w:keepNext/>
              <w:rPr>
                <w:sz w:val="20"/>
                <w:szCs w:val="20"/>
              </w:rPr>
            </w:pPr>
            <w:r>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06CEF452" w14:textId="77777777" w:rsidR="00FC68DB" w:rsidRDefault="00FC68DB" w:rsidP="00B202D2">
            <w:pPr>
              <w:keepNext/>
              <w:rPr>
                <w:sz w:val="20"/>
                <w:szCs w:val="20"/>
              </w:rPr>
            </w:pPr>
            <w:r>
              <w:rPr>
                <w:sz w:val="20"/>
                <w:szCs w:val="20"/>
              </w:rPr>
              <w:t>Optional</w:t>
            </w:r>
          </w:p>
        </w:tc>
      </w:tr>
    </w:tbl>
    <w:p w14:paraId="59D5C2CB" w14:textId="697536D7" w:rsidR="00FC68DB" w:rsidRDefault="00FC68DB" w:rsidP="00B202D2">
      <w:pPr>
        <w:pStyle w:val="Beschriftung"/>
        <w:spacing w:before="120"/>
      </w:pPr>
      <w:bookmarkStart w:id="2352" w:name="_Toc3566524"/>
      <w:bookmarkStart w:id="2353" w:name="_Toc34747526"/>
      <w:bookmarkStart w:id="2354" w:name="_Toc77095985"/>
      <w:r>
        <w:t xml:space="preserve">Table </w:t>
      </w:r>
      <w:r>
        <w:fldChar w:fldCharType="begin"/>
      </w:r>
      <w:r>
        <w:instrText xml:space="preserve"> SEQ Table \* ARABIC </w:instrText>
      </w:r>
      <w:r>
        <w:fldChar w:fldCharType="separate"/>
      </w:r>
      <w:r w:rsidR="008116BB">
        <w:rPr>
          <w:noProof/>
        </w:rPr>
        <w:t>126</w:t>
      </w:r>
      <w:r>
        <w:fldChar w:fldCharType="end"/>
      </w:r>
      <w:r>
        <w:t xml:space="preserve">: </w:t>
      </w:r>
      <w:r w:rsidRPr="0008681E">
        <w:t xml:space="preserve">Attributes of element </w:t>
      </w:r>
      <w:r w:rsidRPr="00AA1695">
        <w:rPr>
          <w:rStyle w:val="elementdeftypeChar"/>
          <w:rFonts w:eastAsia="Calibri"/>
          <w:b w:val="0"/>
        </w:rPr>
        <w:t>&lt;</w:t>
      </w:r>
      <w:proofErr w:type="spellStart"/>
      <w:r w:rsidRPr="00E67798">
        <w:rPr>
          <w:rFonts w:ascii="Courier New" w:hAnsi="Courier New" w:cs="Courier New"/>
          <w:kern w:val="22"/>
        </w:rPr>
        <w:t>weld_position</w:t>
      </w:r>
      <w:proofErr w:type="spellEnd"/>
      <w:r w:rsidRPr="00E67798">
        <w:rPr>
          <w:rFonts w:ascii="Courier New" w:hAnsi="Courier New" w:cs="Courier New"/>
          <w:kern w:val="22"/>
        </w:rPr>
        <w:t>/&gt;</w:t>
      </w:r>
      <w:r w:rsidRPr="0008681E">
        <w:t xml:space="preserve"> for </w:t>
      </w:r>
      <w:r>
        <w:t>Flared Joint</w:t>
      </w:r>
      <w:bookmarkEnd w:id="2352"/>
      <w:bookmarkEnd w:id="2353"/>
      <w:bookmarkEnd w:id="2354"/>
      <w:r>
        <w:t xml:space="preserve"> </w:t>
      </w:r>
    </w:p>
    <w:p w14:paraId="789EC919" w14:textId="77777777" w:rsidR="00FC68DB" w:rsidRDefault="00FC68DB" w:rsidP="00B202D2">
      <w:pPr>
        <w:pStyle w:val="berschrift5"/>
      </w:pPr>
      <w:r>
        <w:t>Attributes "u, x, y, z, reference"</w:t>
      </w:r>
    </w:p>
    <w:p w14:paraId="7E95BEBC" w14:textId="50C5B317" w:rsidR="00FC68DB" w:rsidRPr="00DA6777" w:rsidRDefault="00FC68DB" w:rsidP="00B202D2">
      <w:pPr>
        <w:pStyle w:val="berschrift5"/>
        <w:rPr>
          <w:b w:val="0"/>
          <w:i/>
        </w:rPr>
      </w:pPr>
      <w:r w:rsidRPr="00DA6777">
        <w:rPr>
          <w:b w:val="0"/>
        </w:rPr>
        <w:t xml:space="preserve">Detailed definition can be found in section </w:t>
      </w:r>
      <w:hyperlink w:anchor="_Welding_Position" w:history="1">
        <w:proofErr w:type="spellStart"/>
        <w:r w:rsidRPr="00DA6777">
          <w:rPr>
            <w:rStyle w:val="Hyperlink"/>
            <w:b w:val="0"/>
          </w:rPr>
          <w:t>Welding</w:t>
        </w:r>
        <w:proofErr w:type="spellEnd"/>
        <w:r w:rsidRPr="00DA6777">
          <w:rPr>
            <w:rStyle w:val="Hyperlink"/>
            <w:b w:val="0"/>
          </w:rPr>
          <w:t xml:space="preserve"> Position</w:t>
        </w:r>
      </w:hyperlink>
      <w:r w:rsidRPr="00DA6777">
        <w:rPr>
          <w:b w:val="0"/>
        </w:rPr>
        <w:t>.</w:t>
      </w:r>
    </w:p>
    <w:p w14:paraId="51C33FD6" w14:textId="77777777" w:rsidR="00FC68DB" w:rsidRDefault="00FC68DB" w:rsidP="00B202D2">
      <w:pPr>
        <w:pStyle w:val="berschrift5"/>
      </w:pPr>
      <w:r>
        <w:t>Attribute "width"</w:t>
      </w:r>
    </w:p>
    <w:p w14:paraId="4A74D33A" w14:textId="77777777" w:rsidR="00FC68DB" w:rsidRDefault="00FC68DB" w:rsidP="00B202D2">
      <w:r>
        <w:t xml:space="preserve">The attribute </w:t>
      </w:r>
      <w:r>
        <w:rPr>
          <w:rStyle w:val="XMLAttribute"/>
        </w:rPr>
        <w:t xml:space="preserve">width </w:t>
      </w:r>
      <w:r>
        <w:t xml:space="preserve">specifies the width of the weld. </w:t>
      </w:r>
    </w:p>
    <w:p w14:paraId="7ED833C7" w14:textId="77777777" w:rsidR="00FC68DB" w:rsidRDefault="00FC68DB" w:rsidP="00B202D2">
      <w:pPr>
        <w:pStyle w:val="Example"/>
        <w:keepNext/>
      </w:pPr>
      <w:r>
        <w:t>Example A (</w:t>
      </w:r>
      <w:r>
        <w:rPr>
          <w:sz w:val="22"/>
        </w:rPr>
        <w:t xml:space="preserve">within each </w:t>
      </w:r>
      <w:r>
        <w:rPr>
          <w:rFonts w:ascii="Courier New" w:hAnsi="Courier New" w:cs="Courier New"/>
          <w:i/>
          <w:sz w:val="18"/>
        </w:rPr>
        <w:t>attribute</w:t>
      </w:r>
      <w:r>
        <w:t>):</w:t>
      </w:r>
    </w:p>
    <w:p w14:paraId="47476615" w14:textId="77777777" w:rsidR="00FC68DB" w:rsidRDefault="00FC68DB" w:rsidP="00B202D2">
      <w:pPr>
        <w:pStyle w:val="XMLCode"/>
        <w:keepNext/>
      </w:pPr>
    </w:p>
    <w:p w14:paraId="19241929" w14:textId="77777777" w:rsidR="00FC68DB" w:rsidRDefault="00FC68DB" w:rsidP="00B202D2">
      <w:pPr>
        <w:pStyle w:val="XMLCode"/>
        <w:keepNext/>
      </w:pPr>
      <w:r>
        <w:t>&lt;</w:t>
      </w:r>
      <w:proofErr w:type="spellStart"/>
      <w:r>
        <w:t>seamweld</w:t>
      </w:r>
      <w:proofErr w:type="spellEnd"/>
      <w:r>
        <w:t>&gt;</w:t>
      </w:r>
    </w:p>
    <w:p w14:paraId="18E5F218" w14:textId="77777777" w:rsidR="00FC68DB" w:rsidRDefault="00FC68DB" w:rsidP="00B202D2">
      <w:pPr>
        <w:pStyle w:val="XMLCode"/>
        <w:keepNext/>
      </w:pPr>
      <w:r>
        <w:t xml:space="preserve">    &lt;</w:t>
      </w:r>
      <w:proofErr w:type="spellStart"/>
      <w:r>
        <w:t>flared_joint</w:t>
      </w:r>
      <w:proofErr w:type="spellEnd"/>
      <w:r>
        <w:t xml:space="preserve"> base="1" technology="arc"&gt;</w:t>
      </w:r>
    </w:p>
    <w:p w14:paraId="48853F09" w14:textId="77777777" w:rsidR="00FC68DB" w:rsidRPr="00966BAF" w:rsidRDefault="00FC68DB" w:rsidP="00B202D2">
      <w:pPr>
        <w:pStyle w:val="XMLCode"/>
        <w:rPr>
          <w:b/>
          <w:color w:val="0070C0"/>
          <w:lang w:val="es-ES"/>
        </w:rPr>
      </w:pPr>
      <w:r>
        <w:t xml:space="preserve">        </w:t>
      </w:r>
      <w:r w:rsidRPr="00966BAF">
        <w:rPr>
          <w:b/>
          <w:color w:val="0070C0"/>
          <w:lang w:val="es-ES"/>
        </w:rPr>
        <w:t>&lt;weld_position u="0" x="1" y="1" z="1"</w:t>
      </w:r>
    </w:p>
    <w:p w14:paraId="3AD01E93" w14:textId="77777777" w:rsidR="00FC68DB" w:rsidRPr="00D977AB" w:rsidRDefault="00FC68DB" w:rsidP="00B202D2">
      <w:pPr>
        <w:pStyle w:val="XMLCode"/>
        <w:rPr>
          <w:b/>
          <w:color w:val="0070C0"/>
        </w:rPr>
      </w:pPr>
      <w:r w:rsidRPr="00966BAF">
        <w:rPr>
          <w:b/>
          <w:color w:val="0070C0"/>
          <w:lang w:val="es-ES"/>
        </w:rPr>
        <w:t xml:space="preserve">                       </w:t>
      </w:r>
      <w:r w:rsidRPr="00D977AB">
        <w:rPr>
          <w:b/>
          <w:color w:val="0070C0"/>
        </w:rPr>
        <w:t>reference="false"</w:t>
      </w:r>
    </w:p>
    <w:p w14:paraId="5D31D33A" w14:textId="77777777" w:rsidR="00FC68DB" w:rsidRDefault="00FC68DB" w:rsidP="00B202D2">
      <w:pPr>
        <w:pStyle w:val="XMLCode"/>
        <w:rPr>
          <w:b/>
          <w:color w:val="0070C0"/>
        </w:rPr>
      </w:pPr>
      <w:r>
        <w:rPr>
          <w:b/>
          <w:color w:val="0070C0"/>
        </w:rPr>
        <w:t xml:space="preserve">                       width="1.0" /&gt;</w:t>
      </w:r>
    </w:p>
    <w:p w14:paraId="5B815280" w14:textId="77777777" w:rsidR="00FC68DB" w:rsidRDefault="00FC68DB" w:rsidP="00B202D2">
      <w:pPr>
        <w:pStyle w:val="XMLCode"/>
      </w:pPr>
      <w:r>
        <w:t xml:space="preserve">        &lt;</w:t>
      </w:r>
      <w:proofErr w:type="spellStart"/>
      <w:r>
        <w:t>sheet_parameter</w:t>
      </w:r>
      <w:proofErr w:type="spellEnd"/>
      <w:r>
        <w:t xml:space="preserve"> ... /&gt;</w:t>
      </w:r>
    </w:p>
    <w:p w14:paraId="0B46F110" w14:textId="77777777" w:rsidR="00FC68DB" w:rsidRDefault="00FC68DB" w:rsidP="00B202D2">
      <w:pPr>
        <w:pStyle w:val="XMLCode"/>
      </w:pPr>
      <w:r>
        <w:t xml:space="preserve">    &lt;/</w:t>
      </w:r>
      <w:proofErr w:type="spellStart"/>
      <w:r>
        <w:rPr>
          <w:lang w:val="en-GB"/>
        </w:rPr>
        <w:t>flared_joint</w:t>
      </w:r>
      <w:proofErr w:type="spellEnd"/>
      <w:r>
        <w:t xml:space="preserve"> &gt;</w:t>
      </w:r>
    </w:p>
    <w:p w14:paraId="3B9AB041" w14:textId="77777777" w:rsidR="00FC68DB" w:rsidRDefault="00FC68DB" w:rsidP="00B202D2">
      <w:pPr>
        <w:pStyle w:val="XMLCode"/>
      </w:pPr>
      <w:r>
        <w:t>&lt;/</w:t>
      </w:r>
      <w:proofErr w:type="spellStart"/>
      <w:r>
        <w:t>seamweld</w:t>
      </w:r>
      <w:proofErr w:type="spellEnd"/>
      <w:r>
        <w:t>&gt;</w:t>
      </w:r>
    </w:p>
    <w:p w14:paraId="3868855B" w14:textId="77777777" w:rsidR="00FC68DB" w:rsidRDefault="00FC68DB" w:rsidP="00B202D2">
      <w:pPr>
        <w:pStyle w:val="XMLCode"/>
      </w:pPr>
    </w:p>
    <w:p w14:paraId="1CD0C270" w14:textId="77777777" w:rsidR="00FC68DB" w:rsidRDefault="00FC68DB" w:rsidP="00B202D2">
      <w:pPr>
        <w:pStyle w:val="berschrift4"/>
      </w:pPr>
      <w:bookmarkStart w:id="2355" w:name="_Toc3557064"/>
      <w:bookmarkStart w:id="2356" w:name="_Toc34747314"/>
      <w:bookmarkStart w:id="2357" w:name="_Toc77102133"/>
      <w:r>
        <w:t>Element "</w:t>
      </w:r>
      <w:proofErr w:type="spellStart"/>
      <w:r>
        <w:t>sheet_parameter</w:t>
      </w:r>
      <w:bookmarkEnd w:id="2355"/>
      <w:proofErr w:type="spellEnd"/>
      <w:r>
        <w:t>"</w:t>
      </w:r>
      <w:bookmarkEnd w:id="2356"/>
      <w:bookmarkEnd w:id="2357"/>
    </w:p>
    <w:p w14:paraId="0FBFF604" w14:textId="77777777" w:rsidR="00FC68DB" w:rsidRDefault="00FC68DB" w:rsidP="00B202D2">
      <w:r>
        <w:t xml:space="preserve">For the element </w:t>
      </w:r>
      <w:r>
        <w:rPr>
          <w:rStyle w:val="XMLElement"/>
        </w:rPr>
        <w:t>&lt;</w:t>
      </w:r>
      <w:proofErr w:type="spellStart"/>
      <w:r>
        <w:rPr>
          <w:rStyle w:val="XMLElement"/>
        </w:rPr>
        <w:t>sheet_parameter</w:t>
      </w:r>
      <w:proofErr w:type="spellEnd"/>
      <w:r>
        <w:rPr>
          <w:rStyle w:val="XMLElement"/>
        </w:rPr>
        <w:t>/&gt;</w:t>
      </w:r>
      <w:r>
        <w:t>, the following attributes can be specified for the Flared Joint:</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275"/>
        <w:gridCol w:w="4264"/>
      </w:tblGrid>
      <w:tr w:rsidR="00FC68DB" w14:paraId="54992C26" w14:textId="77777777" w:rsidTr="00FC68DB">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524DBB30" w14:textId="77777777" w:rsidR="00FC68DB" w:rsidRDefault="00FC68DB" w:rsidP="00B202D2">
            <w:pPr>
              <w:keepNext/>
              <w:rPr>
                <w:b/>
                <w:i/>
              </w:rPr>
            </w:pPr>
            <w:r>
              <w:rPr>
                <w:b/>
                <w:i/>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0B130213" w14:textId="77777777" w:rsidR="00FC68DB" w:rsidRDefault="00FC68DB" w:rsidP="00B202D2">
            <w:pPr>
              <w:keepNext/>
              <w:rPr>
                <w:b/>
                <w:i/>
              </w:rPr>
            </w:pPr>
            <w:r>
              <w:rPr>
                <w:b/>
                <w:i/>
              </w:rPr>
              <w:t>Type</w:t>
            </w:r>
          </w:p>
        </w:tc>
        <w:tc>
          <w:tcPr>
            <w:tcW w:w="1275" w:type="dxa"/>
            <w:tcBorders>
              <w:top w:val="single" w:sz="8" w:space="0" w:color="auto"/>
              <w:left w:val="single" w:sz="4" w:space="0" w:color="auto"/>
              <w:bottom w:val="single" w:sz="8" w:space="0" w:color="auto"/>
              <w:right w:val="single" w:sz="4" w:space="0" w:color="auto"/>
            </w:tcBorders>
            <w:shd w:val="clear" w:color="auto" w:fill="F3F3F3"/>
            <w:hideMark/>
          </w:tcPr>
          <w:p w14:paraId="73433A03" w14:textId="77777777" w:rsidR="00FC68DB" w:rsidRDefault="00FC68DB" w:rsidP="00B202D2">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cBorders>
            <w:shd w:val="clear" w:color="auto" w:fill="F3F3F3"/>
            <w:hideMark/>
          </w:tcPr>
          <w:p w14:paraId="75157E3F" w14:textId="77777777" w:rsidR="00FC68DB" w:rsidRDefault="00FC68DB" w:rsidP="00B202D2">
            <w:pPr>
              <w:keepNext/>
              <w:rPr>
                <w:b/>
                <w:i/>
              </w:rPr>
            </w:pPr>
            <w:r w:rsidRPr="00A20C5C">
              <w:rPr>
                <w:b/>
                <w:i/>
              </w:rPr>
              <w:t>Constraint</w:t>
            </w:r>
            <w:r>
              <w:rPr>
                <w:b/>
                <w:i/>
              </w:rPr>
              <w:t xml:space="preserve"> / Remarks</w:t>
            </w:r>
          </w:p>
        </w:tc>
      </w:tr>
      <w:tr w:rsidR="00FC68DB" w14:paraId="38998854" w14:textId="77777777" w:rsidTr="00FC68DB">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133F91FD" w14:textId="77777777" w:rsidR="00FC68DB" w:rsidRDefault="00FC68DB" w:rsidP="00B202D2">
            <w:pPr>
              <w:rPr>
                <w:rStyle w:val="Kommentarzeichen"/>
                <w:sz w:val="20"/>
                <w:szCs w:val="20"/>
                <w:lang w:eastAsia="x-none"/>
              </w:rPr>
            </w:pPr>
            <w:r>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08D044C5" w14:textId="77777777" w:rsidR="00FC68DB" w:rsidRDefault="00FC68DB" w:rsidP="00B202D2">
            <w:pPr>
              <w:rPr>
                <w:sz w:val="20"/>
                <w:szCs w:val="20"/>
              </w:rPr>
            </w:pPr>
            <w:r>
              <w:rPr>
                <w:sz w:val="20"/>
                <w:szCs w:val="20"/>
              </w:rPr>
              <w:t>Integer</w:t>
            </w:r>
          </w:p>
        </w:tc>
        <w:tc>
          <w:tcPr>
            <w:tcW w:w="1275" w:type="dxa"/>
            <w:tcBorders>
              <w:top w:val="dotted" w:sz="4" w:space="0" w:color="auto"/>
              <w:left w:val="single" w:sz="4" w:space="0" w:color="000000"/>
              <w:bottom w:val="dotted" w:sz="4" w:space="0" w:color="auto"/>
              <w:right w:val="single" w:sz="4" w:space="0" w:color="000000"/>
            </w:tcBorders>
            <w:hideMark/>
          </w:tcPr>
          <w:p w14:paraId="38EAF356" w14:textId="77777777" w:rsidR="00FC68DB" w:rsidRDefault="00FC68DB" w:rsidP="00B202D2">
            <w:pPr>
              <w:rPr>
                <w:sz w:val="20"/>
                <w:szCs w:val="20"/>
              </w:rPr>
            </w:pPr>
            <w:r>
              <w:rPr>
                <w:sz w:val="20"/>
                <w:szCs w:val="20"/>
              </w:rPr>
              <w:t>Required</w:t>
            </w:r>
          </w:p>
        </w:tc>
        <w:tc>
          <w:tcPr>
            <w:tcW w:w="4264" w:type="dxa"/>
            <w:tcBorders>
              <w:top w:val="dotted" w:sz="4" w:space="0" w:color="auto"/>
              <w:left w:val="single" w:sz="4" w:space="0" w:color="000000"/>
              <w:bottom w:val="dotted" w:sz="4" w:space="0" w:color="auto"/>
              <w:right w:val="single" w:sz="8" w:space="0" w:color="000000"/>
            </w:tcBorders>
            <w:hideMark/>
          </w:tcPr>
          <w:p w14:paraId="288605CE" w14:textId="77777777" w:rsidR="00FC68DB" w:rsidRDefault="00FC68DB" w:rsidP="00B202D2">
            <w:pPr>
              <w:rPr>
                <w:sz w:val="20"/>
                <w:szCs w:val="20"/>
              </w:rPr>
            </w:pPr>
            <w:r>
              <w:rPr>
                <w:sz w:val="20"/>
                <w:szCs w:val="20"/>
              </w:rPr>
              <w:t xml:space="preserve">It must be referenced to </w:t>
            </w:r>
            <w:r>
              <w:rPr>
                <w:rFonts w:ascii="Courier New" w:hAnsi="Courier New" w:cs="Courier New"/>
                <w:b/>
                <w:i/>
                <w:sz w:val="18"/>
                <w:szCs w:val="20"/>
              </w:rPr>
              <w:t>&lt;part&gt;</w:t>
            </w:r>
            <w:r>
              <w:rPr>
                <w:sz w:val="20"/>
                <w:szCs w:val="20"/>
              </w:rPr>
              <w:t xml:space="preserve"> index attribute</w:t>
            </w:r>
          </w:p>
        </w:tc>
      </w:tr>
      <w:tr w:rsidR="00FC68DB" w14:paraId="5C4A0B9C" w14:textId="77777777" w:rsidTr="00FC68DB">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750FC5D8" w14:textId="77777777" w:rsidR="00FC68DB" w:rsidRDefault="00FC68DB" w:rsidP="00B202D2">
            <w:pPr>
              <w:rPr>
                <w:sz w:val="20"/>
                <w:szCs w:val="20"/>
              </w:rPr>
            </w:pPr>
            <w:r>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925ECAC" w14:textId="77777777" w:rsidR="00FC68DB" w:rsidRDefault="00FC68DB" w:rsidP="00B202D2">
            <w:pPr>
              <w:rPr>
                <w:sz w:val="20"/>
                <w:szCs w:val="20"/>
              </w:rPr>
            </w:pPr>
            <w:r>
              <w:rPr>
                <w:sz w:val="20"/>
                <w:szCs w:val="20"/>
              </w:rPr>
              <w:t>Floating point</w:t>
            </w:r>
          </w:p>
        </w:tc>
        <w:tc>
          <w:tcPr>
            <w:tcW w:w="1275" w:type="dxa"/>
            <w:tcBorders>
              <w:top w:val="dotted" w:sz="4" w:space="0" w:color="auto"/>
              <w:left w:val="single" w:sz="4" w:space="0" w:color="000000"/>
              <w:bottom w:val="dotted" w:sz="4" w:space="0" w:color="auto"/>
              <w:right w:val="single" w:sz="4" w:space="0" w:color="000000"/>
            </w:tcBorders>
            <w:hideMark/>
          </w:tcPr>
          <w:p w14:paraId="3EF57068" w14:textId="77777777" w:rsidR="00FC68DB" w:rsidRDefault="00FC68DB" w:rsidP="00B202D2">
            <w:pPr>
              <w:keepNext/>
              <w:keepLines/>
              <w:rPr>
                <w:sz w:val="20"/>
                <w:szCs w:val="20"/>
              </w:rPr>
            </w:pPr>
            <w:r>
              <w:rPr>
                <w:sz w:val="20"/>
                <w:szCs w:val="20"/>
              </w:rPr>
              <w:t>Optional</w:t>
            </w:r>
          </w:p>
        </w:tc>
        <w:tc>
          <w:tcPr>
            <w:tcW w:w="4264" w:type="dxa"/>
            <w:tcBorders>
              <w:top w:val="dotted" w:sz="4" w:space="0" w:color="auto"/>
              <w:left w:val="single" w:sz="4" w:space="0" w:color="000000"/>
              <w:bottom w:val="dotted" w:sz="4" w:space="0" w:color="auto"/>
              <w:right w:val="single" w:sz="8" w:space="0" w:color="000000"/>
            </w:tcBorders>
            <w:hideMark/>
          </w:tcPr>
          <w:p w14:paraId="68E60B3D" w14:textId="77777777" w:rsidR="00FC68DB" w:rsidRDefault="00FC68DB" w:rsidP="00B202D2">
            <w:pPr>
              <w:keepNext/>
              <w:keepLines/>
              <w:rPr>
                <w:sz w:val="20"/>
                <w:szCs w:val="20"/>
              </w:rPr>
            </w:pPr>
            <w:r>
              <w:rPr>
                <w:sz w:val="20"/>
                <w:szCs w:val="20"/>
              </w:rPr>
              <w:t>Default value is 0</w:t>
            </w:r>
          </w:p>
        </w:tc>
      </w:tr>
      <w:tr w:rsidR="00FC68DB" w14:paraId="3F8C24E9" w14:textId="77777777" w:rsidTr="00FC68DB">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1FAC4175" w14:textId="77777777" w:rsidR="00FC68DB" w:rsidRDefault="00FC68DB" w:rsidP="00B202D2">
            <w:pPr>
              <w:rPr>
                <w:sz w:val="20"/>
                <w:szCs w:val="20"/>
              </w:rPr>
            </w:pPr>
            <w:proofErr w:type="spellStart"/>
            <w:r>
              <w:rPr>
                <w:sz w:val="20"/>
                <w:szCs w:val="20"/>
              </w:rPr>
              <w:t>sheet_thickness</w:t>
            </w:r>
            <w:proofErr w:type="spellEnd"/>
          </w:p>
        </w:tc>
        <w:tc>
          <w:tcPr>
            <w:tcW w:w="1418" w:type="dxa"/>
            <w:tcBorders>
              <w:top w:val="dotted" w:sz="4" w:space="0" w:color="auto"/>
              <w:left w:val="single" w:sz="4" w:space="0" w:color="000000"/>
              <w:bottom w:val="single" w:sz="4" w:space="0" w:color="000000"/>
              <w:right w:val="single" w:sz="4" w:space="0" w:color="000000"/>
            </w:tcBorders>
            <w:hideMark/>
          </w:tcPr>
          <w:p w14:paraId="2E57DA8E" w14:textId="77777777" w:rsidR="00FC68DB" w:rsidRDefault="00FC68DB" w:rsidP="00B202D2">
            <w:pPr>
              <w:rPr>
                <w:sz w:val="20"/>
                <w:szCs w:val="20"/>
              </w:rPr>
            </w:pPr>
            <w:r>
              <w:rPr>
                <w:sz w:val="20"/>
                <w:szCs w:val="20"/>
              </w:rPr>
              <w:t>Floating point</w:t>
            </w:r>
          </w:p>
        </w:tc>
        <w:tc>
          <w:tcPr>
            <w:tcW w:w="1275" w:type="dxa"/>
            <w:tcBorders>
              <w:top w:val="dotted" w:sz="4" w:space="0" w:color="auto"/>
              <w:left w:val="single" w:sz="4" w:space="0" w:color="000000"/>
              <w:bottom w:val="single" w:sz="4" w:space="0" w:color="000000"/>
              <w:right w:val="single" w:sz="4" w:space="0" w:color="000000"/>
            </w:tcBorders>
            <w:hideMark/>
          </w:tcPr>
          <w:p w14:paraId="7B684423" w14:textId="77777777" w:rsidR="00FC68DB" w:rsidRDefault="00FC68DB" w:rsidP="00B202D2">
            <w:pPr>
              <w:keepNext/>
              <w:keepLines/>
              <w:rPr>
                <w:sz w:val="20"/>
                <w:szCs w:val="20"/>
              </w:rPr>
            </w:pPr>
            <w:r>
              <w:rPr>
                <w:sz w:val="20"/>
                <w:szCs w:val="20"/>
              </w:rPr>
              <w:t>Optional</w:t>
            </w:r>
          </w:p>
        </w:tc>
        <w:tc>
          <w:tcPr>
            <w:tcW w:w="4264" w:type="dxa"/>
            <w:tcBorders>
              <w:top w:val="dotted" w:sz="4" w:space="0" w:color="auto"/>
              <w:left w:val="single" w:sz="4" w:space="0" w:color="000000"/>
              <w:bottom w:val="single" w:sz="4" w:space="0" w:color="000000"/>
              <w:right w:val="single" w:sz="8" w:space="0" w:color="000000"/>
            </w:tcBorders>
            <w:hideMark/>
          </w:tcPr>
          <w:p w14:paraId="6A0AE8A6" w14:textId="77777777" w:rsidR="00FC68DB" w:rsidRDefault="00FC68DB" w:rsidP="00B202D2">
            <w:pPr>
              <w:keepNext/>
              <w:keepLines/>
              <w:rPr>
                <w:sz w:val="20"/>
                <w:szCs w:val="20"/>
              </w:rPr>
            </w:pPr>
            <w:r>
              <w:rPr>
                <w:sz w:val="20"/>
                <w:szCs w:val="20"/>
              </w:rPr>
              <w:t>-</w:t>
            </w:r>
          </w:p>
        </w:tc>
      </w:tr>
    </w:tbl>
    <w:p w14:paraId="7E70DB1A" w14:textId="5926A6C4" w:rsidR="00FC68DB" w:rsidRDefault="00FC68DB" w:rsidP="00B202D2">
      <w:pPr>
        <w:pStyle w:val="Beschriftung"/>
        <w:spacing w:before="120"/>
      </w:pPr>
      <w:bookmarkStart w:id="2358" w:name="_Toc3566525"/>
      <w:bookmarkStart w:id="2359" w:name="_Toc34747527"/>
      <w:bookmarkStart w:id="2360" w:name="_Toc77095986"/>
      <w:r>
        <w:t xml:space="preserve">Table </w:t>
      </w:r>
      <w:r>
        <w:fldChar w:fldCharType="begin"/>
      </w:r>
      <w:r>
        <w:instrText xml:space="preserve"> SEQ Table \* ARABIC </w:instrText>
      </w:r>
      <w:r>
        <w:fldChar w:fldCharType="separate"/>
      </w:r>
      <w:r w:rsidR="008116BB">
        <w:rPr>
          <w:noProof/>
        </w:rPr>
        <w:t>127</w:t>
      </w:r>
      <w:r>
        <w:fldChar w:fldCharType="end"/>
      </w:r>
      <w:r>
        <w:t xml:space="preserve">: </w:t>
      </w:r>
      <w:r w:rsidRPr="0008681E">
        <w:t xml:space="preserve">Attributes of element </w:t>
      </w:r>
      <w:r w:rsidRPr="00AA1695">
        <w:rPr>
          <w:rStyle w:val="elementdeftypeChar"/>
          <w:rFonts w:eastAsia="Calibri"/>
          <w:b w:val="0"/>
        </w:rPr>
        <w:t>&lt;</w:t>
      </w:r>
      <w:proofErr w:type="spellStart"/>
      <w:r>
        <w:rPr>
          <w:rFonts w:ascii="Courier New" w:hAnsi="Courier New" w:cs="Courier New"/>
          <w:kern w:val="22"/>
        </w:rPr>
        <w:t>sheet_parameter</w:t>
      </w:r>
      <w:proofErr w:type="spellEnd"/>
      <w:r w:rsidRPr="00E67798">
        <w:rPr>
          <w:rFonts w:ascii="Courier New" w:hAnsi="Courier New" w:cs="Courier New"/>
          <w:kern w:val="22"/>
        </w:rPr>
        <w:t>/&gt;</w:t>
      </w:r>
      <w:r w:rsidRPr="0008681E">
        <w:t xml:space="preserve"> for </w:t>
      </w:r>
      <w:r>
        <w:t>Flared Joint</w:t>
      </w:r>
      <w:bookmarkEnd w:id="2358"/>
      <w:bookmarkEnd w:id="2359"/>
      <w:bookmarkEnd w:id="2360"/>
      <w:r>
        <w:t xml:space="preserve"> </w:t>
      </w:r>
    </w:p>
    <w:p w14:paraId="4A927A31" w14:textId="77777777" w:rsidR="00FC68DB" w:rsidRDefault="00FC68DB" w:rsidP="00B202D2">
      <w:pPr>
        <w:pStyle w:val="Example"/>
        <w:keepNext/>
      </w:pPr>
      <w:r>
        <w:t>Example A (</w:t>
      </w:r>
      <w:r>
        <w:rPr>
          <w:sz w:val="22"/>
        </w:rPr>
        <w:t xml:space="preserve">within only required </w:t>
      </w:r>
      <w:r>
        <w:rPr>
          <w:rFonts w:ascii="Courier New" w:hAnsi="Courier New" w:cs="Courier New"/>
          <w:i/>
          <w:sz w:val="18"/>
        </w:rPr>
        <w:t>attributes</w:t>
      </w:r>
      <w:r>
        <w:t>):</w:t>
      </w:r>
    </w:p>
    <w:p w14:paraId="70668C7B" w14:textId="77777777" w:rsidR="00FC68DB" w:rsidRDefault="00FC68DB" w:rsidP="00B202D2">
      <w:pPr>
        <w:pStyle w:val="XMLCode"/>
      </w:pPr>
    </w:p>
    <w:p w14:paraId="29282CFE" w14:textId="77777777" w:rsidR="00FC68DB" w:rsidRDefault="00FC68DB" w:rsidP="00B202D2">
      <w:pPr>
        <w:pStyle w:val="XMLCode"/>
      </w:pPr>
      <w:r>
        <w:t>&lt;</w:t>
      </w:r>
      <w:proofErr w:type="spellStart"/>
      <w:r>
        <w:t>seamweld</w:t>
      </w:r>
      <w:proofErr w:type="spellEnd"/>
      <w:r>
        <w:t>&gt;</w:t>
      </w:r>
    </w:p>
    <w:p w14:paraId="0552CBBE" w14:textId="77777777" w:rsidR="00FC68DB" w:rsidRDefault="00FC68DB" w:rsidP="00B202D2">
      <w:pPr>
        <w:pStyle w:val="XMLCode"/>
      </w:pPr>
      <w:r>
        <w:t xml:space="preserve">    &lt;</w:t>
      </w:r>
      <w:proofErr w:type="spellStart"/>
      <w:r>
        <w:t>flared_joint</w:t>
      </w:r>
      <w:proofErr w:type="spellEnd"/>
      <w:r>
        <w:t xml:space="preserve"> base="1" technology="arc"&gt;</w:t>
      </w:r>
    </w:p>
    <w:p w14:paraId="545EE5BB" w14:textId="77777777" w:rsidR="00FC68DB" w:rsidRDefault="00FC68DB" w:rsidP="00B202D2">
      <w:pPr>
        <w:pStyle w:val="XMLCode"/>
      </w:pPr>
      <w:r>
        <w:t xml:space="preserve">        </w:t>
      </w:r>
      <w:r w:rsidRPr="00966BAF">
        <w:rPr>
          <w:i/>
          <w:lang w:val="es-ES"/>
        </w:rPr>
        <w:t>&lt;weld_position u="0" x="1" y="1" z="1"</w:t>
      </w:r>
      <w:r w:rsidRPr="00966BAF">
        <w:rPr>
          <w:lang w:val="es-ES"/>
        </w:rPr>
        <w:t xml:space="preserve"> ... </w:t>
      </w:r>
      <w:r>
        <w:t>"/&gt;</w:t>
      </w:r>
    </w:p>
    <w:p w14:paraId="57A00921" w14:textId="77777777" w:rsidR="00FC68DB" w:rsidRDefault="00FC68DB" w:rsidP="00B202D2">
      <w:pPr>
        <w:pStyle w:val="XMLCode"/>
        <w:rPr>
          <w:b/>
          <w:color w:val="0070C0"/>
        </w:rPr>
      </w:pPr>
      <w:r>
        <w:t xml:space="preserve">        </w:t>
      </w:r>
      <w:r>
        <w:rPr>
          <w:b/>
          <w:color w:val="0070C0"/>
        </w:rPr>
        <w:t>&lt;</w:t>
      </w:r>
      <w:proofErr w:type="spellStart"/>
      <w:r>
        <w:rPr>
          <w:b/>
          <w:color w:val="0070C0"/>
        </w:rPr>
        <w:t>sheet_parameter</w:t>
      </w:r>
      <w:proofErr w:type="spellEnd"/>
      <w:r>
        <w:rPr>
          <w:b/>
          <w:color w:val="0070C0"/>
        </w:rPr>
        <w:t xml:space="preserve"> index="2" gap="0" </w:t>
      </w:r>
      <w:proofErr w:type="spellStart"/>
      <w:r>
        <w:rPr>
          <w:b/>
          <w:color w:val="0070C0"/>
        </w:rPr>
        <w:t>sheet_thickness</w:t>
      </w:r>
      <w:proofErr w:type="spellEnd"/>
      <w:r>
        <w:rPr>
          <w:b/>
          <w:color w:val="0070C0"/>
        </w:rPr>
        <w:t>="1.5"/&gt;</w:t>
      </w:r>
    </w:p>
    <w:p w14:paraId="318B1ACB" w14:textId="77777777" w:rsidR="00FC68DB" w:rsidRDefault="00FC68DB" w:rsidP="00B202D2">
      <w:pPr>
        <w:pStyle w:val="XMLCode"/>
      </w:pPr>
      <w:r>
        <w:t xml:space="preserve">    &lt;/</w:t>
      </w:r>
      <w:proofErr w:type="spellStart"/>
      <w:r>
        <w:t>flared_joint</w:t>
      </w:r>
      <w:proofErr w:type="spellEnd"/>
      <w:r>
        <w:t xml:space="preserve"> &gt;</w:t>
      </w:r>
    </w:p>
    <w:p w14:paraId="408FB57D" w14:textId="77777777" w:rsidR="00FC68DB" w:rsidRDefault="00FC68DB" w:rsidP="00B202D2">
      <w:pPr>
        <w:pStyle w:val="XMLCode"/>
      </w:pPr>
      <w:r>
        <w:lastRenderedPageBreak/>
        <w:t>&lt;/</w:t>
      </w:r>
      <w:proofErr w:type="spellStart"/>
      <w:r>
        <w:t>seamweld</w:t>
      </w:r>
      <w:proofErr w:type="spellEnd"/>
      <w:r>
        <w:t>&gt;</w:t>
      </w:r>
    </w:p>
    <w:p w14:paraId="64324AC9" w14:textId="77777777" w:rsidR="00FC68DB" w:rsidRDefault="00FC68DB" w:rsidP="00B202D2">
      <w:pPr>
        <w:pStyle w:val="XMLCode"/>
      </w:pPr>
    </w:p>
    <w:p w14:paraId="786BDAB5" w14:textId="77777777" w:rsidR="00FC68DB" w:rsidRPr="00226A3F" w:rsidRDefault="00FC68DB" w:rsidP="00B202D2">
      <w:pPr>
        <w:pStyle w:val="berschrift2"/>
      </w:pPr>
      <w:bookmarkStart w:id="2361" w:name="_Ref414345739"/>
      <w:bookmarkStart w:id="2362" w:name="_Ref414345749"/>
      <w:bookmarkStart w:id="2363" w:name="_Ref414345786"/>
      <w:bookmarkStart w:id="2364" w:name="_Ref414345798"/>
      <w:bookmarkStart w:id="2365" w:name="_Toc3557065"/>
      <w:bookmarkStart w:id="2366" w:name="_Toc34747315"/>
      <w:bookmarkStart w:id="2367" w:name="_Toc77102134"/>
      <w:bookmarkStart w:id="2368" w:name="_Toc86863863"/>
      <w:r w:rsidRPr="00226A3F">
        <w:t>Adhesive Lines</w:t>
      </w:r>
      <w:bookmarkEnd w:id="2318"/>
      <w:bookmarkEnd w:id="2361"/>
      <w:bookmarkEnd w:id="2362"/>
      <w:bookmarkEnd w:id="2363"/>
      <w:bookmarkEnd w:id="2364"/>
      <w:bookmarkEnd w:id="2365"/>
      <w:bookmarkEnd w:id="2366"/>
      <w:bookmarkEnd w:id="2367"/>
      <w:bookmarkEnd w:id="2368"/>
    </w:p>
    <w:p w14:paraId="5CB23BDA" w14:textId="77777777" w:rsidR="00FC68DB" w:rsidRPr="00226A3F" w:rsidRDefault="00FC68DB" w:rsidP="00B202D2">
      <w:pPr>
        <w:keepNext/>
      </w:pPr>
      <w:r w:rsidRPr="00226A3F">
        <w:t xml:space="preserve">An </w:t>
      </w:r>
      <w:r>
        <w:t>a</w:t>
      </w:r>
      <w:r w:rsidRPr="00226A3F">
        <w:t xml:space="preserve">dhesive </w:t>
      </w:r>
      <w:r>
        <w:t>l</w:t>
      </w:r>
      <w:r w:rsidRPr="00226A3F">
        <w:t xml:space="preserve">ine is denoted by an element </w:t>
      </w:r>
      <w:r w:rsidRPr="00AA1695">
        <w:rPr>
          <w:rStyle w:val="elementdeftypeChar"/>
          <w:rFonts w:eastAsia="Calibri"/>
        </w:rPr>
        <w:t>&lt;</w:t>
      </w:r>
      <w:proofErr w:type="spellStart"/>
      <w:r w:rsidRPr="00AA1695">
        <w:rPr>
          <w:rStyle w:val="elementdeftypeChar"/>
          <w:rFonts w:eastAsia="Calibri"/>
        </w:rPr>
        <w:t>adhesive_line</w:t>
      </w:r>
      <w:proofErr w:type="spellEnd"/>
      <w:r w:rsidRPr="00AA1695">
        <w:rPr>
          <w:rStyle w:val="elementdeftypeChar"/>
          <w:rFonts w:eastAsia="Calibri"/>
        </w:rPr>
        <w:t>/&gt;</w:t>
      </w:r>
      <w:r w:rsidRPr="00226A3F">
        <w:t xml:space="preserve">. This element is </w:t>
      </w:r>
      <w:r>
        <w:t>described</w:t>
      </w:r>
      <w:r w:rsidRPr="00226A3F">
        <w:t xml:space="preserve"> completely by its attributes and nested elements.</w:t>
      </w:r>
    </w:p>
    <w:p w14:paraId="3CAEFBD4" w14:textId="526BDB54" w:rsidR="00FC68DB" w:rsidRPr="00226A3F" w:rsidDel="00B33791" w:rsidRDefault="00FC68DB" w:rsidP="00B202D2">
      <w:pPr>
        <w:keepNext/>
        <w:rPr>
          <w:del w:id="2369" w:author="nick" w:date="2021-10-27T10:31:00Z"/>
          <w:b/>
          <w:i/>
        </w:rPr>
      </w:pPr>
      <w:del w:id="2370" w:author="nick" w:date="2021-10-27T10:31:00Z">
        <w:r w:rsidRPr="00226A3F" w:rsidDel="00B33791">
          <w:delText xml:space="preserve">XML specification of </w:delText>
        </w:r>
        <w:r w:rsidRPr="00226A3F" w:rsidDel="00B33791">
          <w:rPr>
            <w:rFonts w:ascii="Courier New" w:hAnsi="Courier New" w:cs="Courier New"/>
            <w:b/>
            <w:i/>
            <w:sz w:val="18"/>
            <w:szCs w:val="18"/>
          </w:rPr>
          <w:delText>&lt;connection_1d</w:delText>
        </w:r>
        <w:r w:rsidDel="00B33791">
          <w:rPr>
            <w:rFonts w:ascii="Courier New" w:hAnsi="Courier New" w:cs="Courier New"/>
            <w:b/>
            <w:i/>
            <w:sz w:val="18"/>
            <w:szCs w:val="18"/>
          </w:rPr>
          <w:delText>/</w:delText>
        </w:r>
        <w:r w:rsidRPr="00226A3F" w:rsidDel="00B33791">
          <w:rPr>
            <w:rFonts w:ascii="Courier New" w:hAnsi="Courier New" w:cs="Courier New"/>
            <w:b/>
            <w:i/>
            <w:sz w:val="18"/>
            <w:szCs w:val="18"/>
          </w:rPr>
          <w:delText>&gt;</w:delText>
        </w:r>
        <w:r w:rsidRPr="00226A3F" w:rsidDel="00B33791">
          <w:delText xml:space="preserve"> with</w:delText>
        </w:r>
        <w:r w:rsidRPr="00226A3F" w:rsidDel="00B33791">
          <w:rPr>
            <w:rFonts w:cs="Courier New"/>
          </w:rPr>
          <w:delText xml:space="preserve"> attribute </w:delText>
        </w:r>
        <w:r w:rsidRPr="00226A3F" w:rsidDel="00B33791">
          <w:rPr>
            <w:rFonts w:ascii="Courier New" w:hAnsi="Courier New" w:cs="Courier New"/>
            <w:b/>
            <w:i/>
            <w:sz w:val="18"/>
            <w:szCs w:val="18"/>
          </w:rPr>
          <w:delText>label:</w:delText>
        </w:r>
        <w:r w:rsidRPr="00226A3F" w:rsidDel="00B33791">
          <w:delText xml:space="preserve"> </w:delText>
        </w:r>
      </w:del>
    </w:p>
    <w:tbl>
      <w:tblPr>
        <w:tblW w:w="0" w:type="auto"/>
        <w:jc w:val="center"/>
        <w:tblLayout w:type="fixed"/>
        <w:tblLook w:val="04A0" w:firstRow="1" w:lastRow="0" w:firstColumn="1" w:lastColumn="0" w:noHBand="0" w:noVBand="1"/>
      </w:tblPr>
      <w:tblGrid>
        <w:gridCol w:w="1469"/>
        <w:gridCol w:w="1372"/>
        <w:gridCol w:w="1358"/>
        <w:gridCol w:w="952"/>
        <w:gridCol w:w="3888"/>
      </w:tblGrid>
      <w:tr w:rsidR="00FC68DB" w:rsidRPr="000F7EEA" w:rsidDel="00B33791" w14:paraId="344B3D30" w14:textId="4E68BD1B" w:rsidTr="00FC68DB">
        <w:trPr>
          <w:tblHeader/>
          <w:jc w:val="center"/>
          <w:del w:id="2371" w:author="nick" w:date="2021-10-27T10:31:00Z"/>
        </w:trPr>
        <w:tc>
          <w:tcPr>
            <w:tcW w:w="1469" w:type="dxa"/>
            <w:tcBorders>
              <w:top w:val="single" w:sz="8" w:space="0" w:color="000000"/>
              <w:left w:val="single" w:sz="8" w:space="0" w:color="000000"/>
              <w:bottom w:val="single" w:sz="8" w:space="0" w:color="000000"/>
              <w:right w:val="nil"/>
            </w:tcBorders>
            <w:shd w:val="clear" w:color="auto" w:fill="F3F3F3"/>
            <w:vAlign w:val="bottom"/>
            <w:hideMark/>
          </w:tcPr>
          <w:p w14:paraId="1FFFC17E" w14:textId="7A1BEC46" w:rsidR="00FC68DB" w:rsidRPr="00226A3F" w:rsidDel="00B33791" w:rsidRDefault="00FC68DB" w:rsidP="00B202D2">
            <w:pPr>
              <w:keepNext/>
              <w:suppressAutoHyphens/>
              <w:rPr>
                <w:del w:id="2372" w:author="nick" w:date="2021-10-27T10:31:00Z"/>
                <w:rFonts w:cs="Calibri"/>
                <w:b/>
                <w:i/>
                <w:lang w:eastAsia="zh-CN"/>
              </w:rPr>
            </w:pPr>
            <w:del w:id="2373" w:author="nick" w:date="2021-10-27T10:31:00Z">
              <w:r w:rsidRPr="00226A3F" w:rsidDel="00B33791">
                <w:rPr>
                  <w:b/>
                  <w:i/>
                </w:rPr>
                <w:delText>Attributes</w:delText>
              </w:r>
            </w:del>
          </w:p>
        </w:tc>
        <w:tc>
          <w:tcPr>
            <w:tcW w:w="1372" w:type="dxa"/>
            <w:tcBorders>
              <w:top w:val="single" w:sz="8" w:space="0" w:color="000000"/>
              <w:left w:val="single" w:sz="4" w:space="0" w:color="000000"/>
              <w:bottom w:val="single" w:sz="8" w:space="0" w:color="000000"/>
              <w:right w:val="nil"/>
            </w:tcBorders>
            <w:shd w:val="clear" w:color="auto" w:fill="F3F3F3"/>
            <w:vAlign w:val="bottom"/>
            <w:hideMark/>
          </w:tcPr>
          <w:p w14:paraId="31AED192" w14:textId="7FC89494" w:rsidR="00FC68DB" w:rsidRPr="00226A3F" w:rsidDel="00B33791" w:rsidRDefault="00FC68DB" w:rsidP="00B202D2">
            <w:pPr>
              <w:keepNext/>
              <w:suppressAutoHyphens/>
              <w:rPr>
                <w:del w:id="2374" w:author="nick" w:date="2021-10-27T10:31:00Z"/>
                <w:rFonts w:cs="Calibri"/>
                <w:b/>
                <w:i/>
                <w:lang w:eastAsia="zh-CN"/>
              </w:rPr>
            </w:pPr>
            <w:del w:id="2375" w:author="nick" w:date="2021-10-27T10:31:00Z">
              <w:r w:rsidRPr="00226A3F" w:rsidDel="00B33791">
                <w:rPr>
                  <w:b/>
                  <w:i/>
                </w:rPr>
                <w:delText>Type</w:delText>
              </w:r>
            </w:del>
          </w:p>
        </w:tc>
        <w:tc>
          <w:tcPr>
            <w:tcW w:w="1358" w:type="dxa"/>
            <w:tcBorders>
              <w:top w:val="single" w:sz="8" w:space="0" w:color="000000"/>
              <w:left w:val="single" w:sz="4" w:space="0" w:color="000000"/>
              <w:bottom w:val="single" w:sz="8" w:space="0" w:color="000000"/>
              <w:right w:val="nil"/>
            </w:tcBorders>
            <w:shd w:val="clear" w:color="auto" w:fill="F3F3F3"/>
            <w:vAlign w:val="bottom"/>
            <w:hideMark/>
          </w:tcPr>
          <w:p w14:paraId="1AAA9CDE" w14:textId="053C6AB6" w:rsidR="00FC68DB" w:rsidRPr="00226A3F" w:rsidDel="00B33791" w:rsidRDefault="00FC68DB" w:rsidP="00B202D2">
            <w:pPr>
              <w:keepNext/>
              <w:suppressAutoHyphens/>
              <w:rPr>
                <w:del w:id="2376" w:author="nick" w:date="2021-10-27T10:31:00Z"/>
                <w:rFonts w:cs="Calibri"/>
                <w:b/>
                <w:i/>
                <w:lang w:eastAsia="zh-CN"/>
              </w:rPr>
            </w:pPr>
            <w:del w:id="2377" w:author="nick" w:date="2021-10-27T10:31:00Z">
              <w:r w:rsidRPr="00226A3F" w:rsidDel="00B33791">
                <w:rPr>
                  <w:b/>
                  <w:i/>
                </w:rPr>
                <w:delText>Value Space</w:delText>
              </w:r>
            </w:del>
          </w:p>
        </w:tc>
        <w:tc>
          <w:tcPr>
            <w:tcW w:w="952" w:type="dxa"/>
            <w:tcBorders>
              <w:top w:val="single" w:sz="8" w:space="0" w:color="000000"/>
              <w:left w:val="single" w:sz="4" w:space="0" w:color="000000"/>
              <w:bottom w:val="single" w:sz="8" w:space="0" w:color="000000"/>
              <w:right w:val="nil"/>
            </w:tcBorders>
            <w:shd w:val="clear" w:color="auto" w:fill="F3F3F3"/>
            <w:vAlign w:val="bottom"/>
            <w:hideMark/>
          </w:tcPr>
          <w:p w14:paraId="1E50A76C" w14:textId="32030267" w:rsidR="00FC68DB" w:rsidRPr="00226A3F" w:rsidDel="00B33791" w:rsidRDefault="00FC68DB" w:rsidP="00B202D2">
            <w:pPr>
              <w:keepNext/>
              <w:suppressAutoHyphens/>
              <w:rPr>
                <w:del w:id="2378" w:author="nick" w:date="2021-10-27T10:31:00Z"/>
                <w:rFonts w:cs="Calibri"/>
                <w:b/>
                <w:i/>
                <w:lang w:eastAsia="zh-CN"/>
              </w:rPr>
            </w:pPr>
            <w:del w:id="2379" w:author="nick" w:date="2021-10-27T10:31:00Z">
              <w:r w:rsidDel="00B33791">
                <w:rPr>
                  <w:b/>
                  <w:i/>
                </w:rPr>
                <w:delText>Use</w:delText>
              </w:r>
            </w:del>
          </w:p>
        </w:tc>
        <w:tc>
          <w:tcPr>
            <w:tcW w:w="388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733AB9C" w14:textId="02A3510B" w:rsidR="00FC68DB" w:rsidRPr="00226A3F" w:rsidDel="00B33791" w:rsidRDefault="00FC68DB" w:rsidP="00B202D2">
            <w:pPr>
              <w:keepNext/>
              <w:suppressAutoHyphens/>
              <w:rPr>
                <w:del w:id="2380" w:author="nick" w:date="2021-10-27T10:31:00Z"/>
                <w:rFonts w:cs="Calibri"/>
                <w:lang w:eastAsia="zh-CN"/>
              </w:rPr>
            </w:pPr>
            <w:del w:id="2381" w:author="nick" w:date="2021-10-27T10:31:00Z">
              <w:r w:rsidRPr="00A20C5C" w:rsidDel="00B33791">
                <w:rPr>
                  <w:b/>
                  <w:i/>
                </w:rPr>
                <w:delText>Constraint</w:delText>
              </w:r>
              <w:r w:rsidDel="00B33791">
                <w:rPr>
                  <w:b/>
                  <w:i/>
                </w:rPr>
                <w:delText xml:space="preserve"> / Remarks</w:delText>
              </w:r>
            </w:del>
          </w:p>
        </w:tc>
      </w:tr>
      <w:tr w:rsidR="00FC68DB" w:rsidRPr="000F7EEA" w:rsidDel="00B33791" w14:paraId="28547BA8" w14:textId="6D7B3AA1" w:rsidTr="00FC68DB">
        <w:trPr>
          <w:jc w:val="center"/>
          <w:del w:id="2382" w:author="nick" w:date="2021-10-27T10:31:00Z"/>
        </w:trPr>
        <w:tc>
          <w:tcPr>
            <w:tcW w:w="1469" w:type="dxa"/>
            <w:tcBorders>
              <w:top w:val="dotted" w:sz="4" w:space="0" w:color="000000"/>
              <w:left w:val="single" w:sz="8" w:space="0" w:color="000000"/>
              <w:bottom w:val="single" w:sz="8" w:space="0" w:color="000000"/>
              <w:right w:val="nil"/>
            </w:tcBorders>
            <w:hideMark/>
          </w:tcPr>
          <w:p w14:paraId="45773926" w14:textId="5985198C" w:rsidR="00FC68DB" w:rsidRPr="00226A3F" w:rsidDel="00B33791" w:rsidRDefault="00FC68DB" w:rsidP="00B202D2">
            <w:pPr>
              <w:keepNext/>
              <w:suppressAutoHyphens/>
              <w:rPr>
                <w:del w:id="2383" w:author="nick" w:date="2021-10-27T10:31:00Z"/>
                <w:rFonts w:cs="Calibri"/>
                <w:sz w:val="20"/>
                <w:szCs w:val="20"/>
                <w:lang w:eastAsia="zh-CN"/>
              </w:rPr>
            </w:pPr>
            <w:del w:id="2384" w:author="nick" w:date="2021-10-27T10:31:00Z">
              <w:r w:rsidRPr="00226A3F" w:rsidDel="00B33791">
                <w:rPr>
                  <w:sz w:val="20"/>
                  <w:szCs w:val="20"/>
                </w:rPr>
                <w:delText>label</w:delText>
              </w:r>
            </w:del>
          </w:p>
        </w:tc>
        <w:tc>
          <w:tcPr>
            <w:tcW w:w="1372" w:type="dxa"/>
            <w:tcBorders>
              <w:top w:val="dotted" w:sz="4" w:space="0" w:color="000000"/>
              <w:left w:val="single" w:sz="4" w:space="0" w:color="000000"/>
              <w:bottom w:val="single" w:sz="8" w:space="0" w:color="000000"/>
              <w:right w:val="nil"/>
            </w:tcBorders>
            <w:hideMark/>
          </w:tcPr>
          <w:p w14:paraId="09D83110" w14:textId="3140D9CB" w:rsidR="00FC68DB" w:rsidRPr="00226A3F" w:rsidDel="00B33791" w:rsidRDefault="00FC68DB" w:rsidP="00B202D2">
            <w:pPr>
              <w:keepNext/>
              <w:suppressAutoHyphens/>
              <w:rPr>
                <w:del w:id="2385" w:author="nick" w:date="2021-10-27T10:31:00Z"/>
                <w:rFonts w:cs="Calibri"/>
                <w:sz w:val="20"/>
                <w:szCs w:val="20"/>
                <w:lang w:eastAsia="zh-CN"/>
              </w:rPr>
            </w:pPr>
            <w:del w:id="2386" w:author="nick" w:date="2021-10-27T10:31:00Z">
              <w:r w:rsidRPr="00226A3F" w:rsidDel="00B33791">
                <w:rPr>
                  <w:sz w:val="20"/>
                  <w:szCs w:val="20"/>
                </w:rPr>
                <w:delText>Alphanumeric</w:delText>
              </w:r>
            </w:del>
          </w:p>
        </w:tc>
        <w:tc>
          <w:tcPr>
            <w:tcW w:w="1358" w:type="dxa"/>
            <w:tcBorders>
              <w:top w:val="dotted" w:sz="4" w:space="0" w:color="000000"/>
              <w:left w:val="single" w:sz="4" w:space="0" w:color="000000"/>
              <w:bottom w:val="single" w:sz="8" w:space="0" w:color="000000"/>
              <w:right w:val="nil"/>
            </w:tcBorders>
            <w:hideMark/>
          </w:tcPr>
          <w:p w14:paraId="45DEE683" w14:textId="57EE2D09" w:rsidR="00FC68DB" w:rsidRPr="00226A3F" w:rsidDel="00B33791" w:rsidRDefault="00FC68DB" w:rsidP="00B202D2">
            <w:pPr>
              <w:keepNext/>
              <w:suppressAutoHyphens/>
              <w:rPr>
                <w:del w:id="2387" w:author="nick" w:date="2021-10-27T10:31:00Z"/>
                <w:rFonts w:cs="Calibri"/>
                <w:sz w:val="20"/>
                <w:szCs w:val="20"/>
                <w:lang w:eastAsia="zh-CN"/>
              </w:rPr>
            </w:pPr>
            <w:del w:id="2388" w:author="nick" w:date="2021-10-27T10:31:00Z">
              <w:r w:rsidRPr="00226A3F" w:rsidDel="00B33791">
                <w:rPr>
                  <w:sz w:val="20"/>
                  <w:szCs w:val="20"/>
                </w:rPr>
                <w:delText>Alphanumeric</w:delText>
              </w:r>
            </w:del>
          </w:p>
        </w:tc>
        <w:tc>
          <w:tcPr>
            <w:tcW w:w="952" w:type="dxa"/>
            <w:tcBorders>
              <w:top w:val="dotted" w:sz="4" w:space="0" w:color="000000"/>
              <w:left w:val="single" w:sz="4" w:space="0" w:color="000000"/>
              <w:bottom w:val="single" w:sz="8" w:space="0" w:color="000000"/>
              <w:right w:val="nil"/>
            </w:tcBorders>
            <w:hideMark/>
          </w:tcPr>
          <w:p w14:paraId="133E162B" w14:textId="00FCE937" w:rsidR="00FC68DB" w:rsidRPr="00226A3F" w:rsidDel="00B33791" w:rsidRDefault="00FC68DB" w:rsidP="00B202D2">
            <w:pPr>
              <w:keepNext/>
              <w:suppressAutoHyphens/>
              <w:rPr>
                <w:del w:id="2389" w:author="nick" w:date="2021-10-27T10:31:00Z"/>
                <w:rFonts w:cs="Calibri"/>
                <w:sz w:val="20"/>
                <w:szCs w:val="20"/>
                <w:lang w:eastAsia="zh-CN"/>
              </w:rPr>
            </w:pPr>
            <w:del w:id="2390" w:author="nick" w:date="2021-10-27T10:31:00Z">
              <w:r w:rsidRPr="00226A3F" w:rsidDel="00B33791">
                <w:rPr>
                  <w:sz w:val="20"/>
                  <w:szCs w:val="20"/>
                </w:rPr>
                <w:delText>Optional</w:delText>
              </w:r>
            </w:del>
          </w:p>
        </w:tc>
        <w:tc>
          <w:tcPr>
            <w:tcW w:w="3888" w:type="dxa"/>
            <w:tcBorders>
              <w:top w:val="dotted" w:sz="4" w:space="0" w:color="000000"/>
              <w:left w:val="single" w:sz="4" w:space="0" w:color="000000"/>
              <w:bottom w:val="single" w:sz="8" w:space="0" w:color="000000"/>
              <w:right w:val="single" w:sz="8" w:space="0" w:color="000000"/>
            </w:tcBorders>
            <w:hideMark/>
          </w:tcPr>
          <w:p w14:paraId="4FE53CA6" w14:textId="642EABA1" w:rsidR="00FC68DB" w:rsidRPr="00226A3F" w:rsidDel="00B33791" w:rsidRDefault="00FC68DB" w:rsidP="00B202D2">
            <w:pPr>
              <w:keepNext/>
              <w:suppressAutoHyphens/>
              <w:rPr>
                <w:del w:id="2391" w:author="nick" w:date="2021-10-27T10:31:00Z"/>
                <w:rFonts w:cs="Calibri"/>
                <w:lang w:eastAsia="zh-CN"/>
              </w:rPr>
            </w:pPr>
            <w:del w:id="2392" w:author="nick" w:date="2021-10-27T10:31:00Z">
              <w:r w:rsidRPr="00226A3F" w:rsidDel="00B33791">
                <w:rPr>
                  <w:sz w:val="20"/>
                  <w:szCs w:val="20"/>
                </w:rPr>
                <w:delText>-</w:delText>
              </w:r>
            </w:del>
          </w:p>
        </w:tc>
      </w:tr>
      <w:tr w:rsidR="00FC68DB" w:rsidRPr="00226A3F" w:rsidDel="00B33791" w14:paraId="26F21C3D" w14:textId="5487479D" w:rsidTr="00FC68DB">
        <w:trPr>
          <w:jc w:val="center"/>
          <w:del w:id="2393" w:author="nick" w:date="2021-10-27T10:31:00Z"/>
        </w:trPr>
        <w:tc>
          <w:tcPr>
            <w:tcW w:w="1469" w:type="dxa"/>
            <w:tcBorders>
              <w:top w:val="dotted" w:sz="4" w:space="0" w:color="000000"/>
              <w:left w:val="single" w:sz="8" w:space="0" w:color="000000"/>
              <w:bottom w:val="single" w:sz="8" w:space="0" w:color="000000"/>
              <w:right w:val="nil"/>
            </w:tcBorders>
            <w:shd w:val="clear" w:color="auto" w:fill="auto"/>
            <w:hideMark/>
          </w:tcPr>
          <w:p w14:paraId="4C189D38" w14:textId="360EA9F5" w:rsidR="00FC68DB" w:rsidRPr="00226A3F" w:rsidDel="00B33791" w:rsidRDefault="00FC68DB" w:rsidP="00B202D2">
            <w:pPr>
              <w:keepNext/>
              <w:suppressAutoHyphens/>
              <w:rPr>
                <w:del w:id="2394" w:author="nick" w:date="2021-10-27T10:31:00Z"/>
                <w:sz w:val="20"/>
                <w:szCs w:val="20"/>
              </w:rPr>
            </w:pPr>
            <w:del w:id="2395" w:author="nick" w:date="2021-10-27T10:31:00Z">
              <w:r w:rsidDel="00B33791">
                <w:rPr>
                  <w:sz w:val="20"/>
                  <w:szCs w:val="20"/>
                </w:rPr>
                <w:delText>quality_control</w:delText>
              </w:r>
            </w:del>
          </w:p>
        </w:tc>
        <w:tc>
          <w:tcPr>
            <w:tcW w:w="1372" w:type="dxa"/>
            <w:tcBorders>
              <w:top w:val="dotted" w:sz="4" w:space="0" w:color="000000"/>
              <w:left w:val="single" w:sz="4" w:space="0" w:color="000000"/>
              <w:bottom w:val="single" w:sz="8" w:space="0" w:color="000000"/>
              <w:right w:val="nil"/>
            </w:tcBorders>
            <w:shd w:val="clear" w:color="auto" w:fill="auto"/>
            <w:hideMark/>
          </w:tcPr>
          <w:p w14:paraId="6754483B" w14:textId="2F18FC35" w:rsidR="00FC68DB" w:rsidRPr="00226A3F" w:rsidDel="00B33791" w:rsidRDefault="00FC68DB" w:rsidP="00B202D2">
            <w:pPr>
              <w:keepNext/>
              <w:suppressAutoHyphens/>
              <w:rPr>
                <w:del w:id="2396" w:author="nick" w:date="2021-10-27T10:31:00Z"/>
                <w:sz w:val="20"/>
                <w:szCs w:val="20"/>
              </w:rPr>
            </w:pPr>
            <w:del w:id="2397" w:author="nick" w:date="2021-10-27T10:31:00Z">
              <w:r w:rsidRPr="00A04202" w:rsidDel="00B33791">
                <w:rPr>
                  <w:sz w:val="20"/>
                  <w:szCs w:val="20"/>
                </w:rPr>
                <w:delText>Alphanumeric</w:delText>
              </w:r>
            </w:del>
          </w:p>
        </w:tc>
        <w:tc>
          <w:tcPr>
            <w:tcW w:w="1358" w:type="dxa"/>
            <w:tcBorders>
              <w:top w:val="dotted" w:sz="4" w:space="0" w:color="000000"/>
              <w:left w:val="single" w:sz="4" w:space="0" w:color="000000"/>
              <w:bottom w:val="single" w:sz="8" w:space="0" w:color="000000"/>
              <w:right w:val="nil"/>
            </w:tcBorders>
            <w:hideMark/>
          </w:tcPr>
          <w:p w14:paraId="2763E5F0" w14:textId="770B552A" w:rsidR="00FC68DB" w:rsidRPr="00226A3F" w:rsidDel="00B33791" w:rsidRDefault="00FC68DB" w:rsidP="00B202D2">
            <w:pPr>
              <w:keepNext/>
              <w:suppressAutoHyphens/>
              <w:rPr>
                <w:del w:id="2398" w:author="nick" w:date="2021-10-27T10:31:00Z"/>
                <w:sz w:val="20"/>
                <w:szCs w:val="20"/>
              </w:rPr>
            </w:pPr>
            <w:del w:id="2399" w:author="nick" w:date="2021-10-27T10:31:00Z">
              <w:r w:rsidRPr="00A04202" w:rsidDel="00B33791">
                <w:rPr>
                  <w:sz w:val="20"/>
                  <w:szCs w:val="20"/>
                </w:rPr>
                <w:delText>Alphanumeric</w:delText>
              </w:r>
            </w:del>
          </w:p>
        </w:tc>
        <w:tc>
          <w:tcPr>
            <w:tcW w:w="952" w:type="dxa"/>
            <w:tcBorders>
              <w:top w:val="dotted" w:sz="4" w:space="0" w:color="000000"/>
              <w:left w:val="single" w:sz="4" w:space="0" w:color="000000"/>
              <w:bottom w:val="single" w:sz="8" w:space="0" w:color="000000"/>
              <w:right w:val="nil"/>
            </w:tcBorders>
            <w:shd w:val="clear" w:color="auto" w:fill="auto"/>
            <w:hideMark/>
          </w:tcPr>
          <w:p w14:paraId="3E78EE3F" w14:textId="0F737669" w:rsidR="00FC68DB" w:rsidRPr="00226A3F" w:rsidDel="00B33791" w:rsidRDefault="00FC68DB" w:rsidP="00B202D2">
            <w:pPr>
              <w:keepNext/>
              <w:suppressAutoHyphens/>
              <w:rPr>
                <w:del w:id="2400" w:author="nick" w:date="2021-10-27T10:31:00Z"/>
                <w:sz w:val="20"/>
                <w:szCs w:val="20"/>
              </w:rPr>
            </w:pPr>
            <w:del w:id="2401" w:author="nick" w:date="2021-10-27T10:31:00Z">
              <w:r w:rsidRPr="00A04202" w:rsidDel="00B33791">
                <w:rPr>
                  <w:sz w:val="20"/>
                  <w:szCs w:val="20"/>
                </w:rPr>
                <w:delText>Optional</w:delText>
              </w:r>
            </w:del>
          </w:p>
        </w:tc>
        <w:tc>
          <w:tcPr>
            <w:tcW w:w="3888" w:type="dxa"/>
            <w:tcBorders>
              <w:top w:val="dotted" w:sz="4" w:space="0" w:color="000000"/>
              <w:left w:val="single" w:sz="4" w:space="0" w:color="000000"/>
              <w:bottom w:val="single" w:sz="8" w:space="0" w:color="000000"/>
              <w:right w:val="single" w:sz="8" w:space="0" w:color="000000"/>
            </w:tcBorders>
            <w:shd w:val="clear" w:color="auto" w:fill="auto"/>
            <w:hideMark/>
          </w:tcPr>
          <w:p w14:paraId="4058BA5B" w14:textId="7B9D16F9" w:rsidR="00FC68DB" w:rsidRPr="00226A3F" w:rsidDel="00B33791" w:rsidRDefault="00FC68DB" w:rsidP="00B202D2">
            <w:pPr>
              <w:keepNext/>
              <w:suppressAutoHyphens/>
              <w:rPr>
                <w:del w:id="2402" w:author="nick" w:date="2021-10-27T10:31:00Z"/>
                <w:sz w:val="20"/>
                <w:szCs w:val="20"/>
              </w:rPr>
            </w:pPr>
            <w:del w:id="2403" w:author="nick" w:date="2021-10-27T10:31:00Z">
              <w:r w:rsidDel="00B33791">
                <w:rPr>
                  <w:sz w:val="20"/>
                  <w:szCs w:val="20"/>
                </w:rPr>
                <w:delText xml:space="preserve">See section </w:delText>
              </w:r>
              <w:r w:rsidDel="00B33791">
                <w:rPr>
                  <w:sz w:val="20"/>
                  <w:szCs w:val="20"/>
                </w:rPr>
                <w:fldChar w:fldCharType="begin"/>
              </w:r>
              <w:r w:rsidDel="00B33791">
                <w:rPr>
                  <w:sz w:val="20"/>
                  <w:szCs w:val="20"/>
                </w:rPr>
                <w:delInstrText xml:space="preserve"> REF _Ref440454500 \r \h </w:delInstrText>
              </w:r>
              <w:r w:rsidDel="00B33791">
                <w:rPr>
                  <w:sz w:val="20"/>
                  <w:szCs w:val="20"/>
                </w:rPr>
              </w:r>
              <w:r w:rsidDel="00B33791">
                <w:rPr>
                  <w:sz w:val="20"/>
                  <w:szCs w:val="20"/>
                </w:rPr>
                <w:fldChar w:fldCharType="separate"/>
              </w:r>
              <w:r w:rsidR="004C113B" w:rsidDel="00B33791">
                <w:rPr>
                  <w:sz w:val="20"/>
                  <w:szCs w:val="20"/>
                </w:rPr>
                <w:delText>8.4</w:delText>
              </w:r>
              <w:r w:rsidDel="00B33791">
                <w:rPr>
                  <w:sz w:val="20"/>
                  <w:szCs w:val="20"/>
                </w:rPr>
                <w:fldChar w:fldCharType="end"/>
              </w:r>
              <w:r w:rsidDel="00B33791">
                <w:rPr>
                  <w:sz w:val="20"/>
                  <w:szCs w:val="20"/>
                </w:rPr>
                <w:delText xml:space="preserve"> </w:delText>
              </w:r>
              <w:r w:rsidDel="00B33791">
                <w:rPr>
                  <w:sz w:val="20"/>
                  <w:szCs w:val="20"/>
                </w:rPr>
                <w:fldChar w:fldCharType="begin"/>
              </w:r>
              <w:r w:rsidDel="00B33791">
                <w:rPr>
                  <w:sz w:val="20"/>
                  <w:szCs w:val="20"/>
                </w:rPr>
                <w:delInstrText xml:space="preserve"> REF _Ref440454502 \h  \* MERGEFORMAT </w:delInstrText>
              </w:r>
              <w:r w:rsidDel="00B33791">
                <w:rPr>
                  <w:sz w:val="20"/>
                  <w:szCs w:val="20"/>
                </w:rPr>
              </w:r>
              <w:r w:rsidDel="00B33791">
                <w:rPr>
                  <w:sz w:val="20"/>
                  <w:szCs w:val="20"/>
                </w:rPr>
                <w:fldChar w:fldCharType="separate"/>
              </w:r>
              <w:r w:rsidR="004C113B" w:rsidRPr="00BD20ED" w:rsidDel="00B33791">
                <w:rPr>
                  <w:szCs w:val="34"/>
                </w:rPr>
                <w:delText xml:space="preserve">Attribute </w:delText>
              </w:r>
              <w:r w:rsidR="004C113B" w:rsidRPr="004C113B" w:rsidDel="00B33791">
                <w:rPr>
                  <w:rFonts w:ascii="Courier New" w:hAnsi="Courier New" w:cs="Courier New"/>
                  <w:b/>
                  <w:sz w:val="16"/>
                  <w:szCs w:val="34"/>
                  <w:highlight w:val="white"/>
                </w:rPr>
                <w:delText>quality_control</w:delText>
              </w:r>
              <w:r w:rsidDel="00B33791">
                <w:rPr>
                  <w:sz w:val="20"/>
                  <w:szCs w:val="20"/>
                </w:rPr>
                <w:fldChar w:fldCharType="end"/>
              </w:r>
            </w:del>
          </w:p>
        </w:tc>
      </w:tr>
    </w:tbl>
    <w:p w14:paraId="31320835" w14:textId="6A3620B6" w:rsidR="00FC68DB" w:rsidRPr="00226A3F" w:rsidRDefault="00FC68DB" w:rsidP="00B202D2">
      <w:pPr>
        <w:pStyle w:val="Beschriftung"/>
        <w:spacing w:before="120"/>
        <w:rPr>
          <w:rFonts w:cs="Calibri"/>
          <w:lang w:eastAsia="zh-CN"/>
        </w:rPr>
      </w:pPr>
      <w:bookmarkStart w:id="2404" w:name="_Toc3566526"/>
      <w:bookmarkStart w:id="2405" w:name="_Toc34747528"/>
      <w:bookmarkStart w:id="2406" w:name="_Toc77095987"/>
      <w:del w:id="2407" w:author="nick" w:date="2021-10-27T10:31:00Z">
        <w:r w:rsidDel="00B33791">
          <w:delText xml:space="preserve">Table </w:delText>
        </w:r>
        <w:r w:rsidDel="00B33791">
          <w:fldChar w:fldCharType="begin"/>
        </w:r>
        <w:r w:rsidDel="00B33791">
          <w:delInstrText xml:space="preserve"> SEQ Table \* ARABIC </w:delInstrText>
        </w:r>
        <w:r w:rsidDel="00B33791">
          <w:fldChar w:fldCharType="separate"/>
        </w:r>
        <w:r w:rsidR="004C113B" w:rsidDel="00B33791">
          <w:rPr>
            <w:noProof/>
          </w:rPr>
          <w:delText>129</w:delText>
        </w:r>
        <w:r w:rsidDel="00B33791">
          <w:fldChar w:fldCharType="end"/>
        </w:r>
        <w:r w:rsidDel="00B33791">
          <w:delText xml:space="preserve">: Attributes of </w:delText>
        </w:r>
        <w:r w:rsidRPr="00AA1695" w:rsidDel="00B33791">
          <w:rPr>
            <w:rStyle w:val="elementdeftypeChar"/>
            <w:rFonts w:eastAsia="Calibri"/>
            <w:b w:val="0"/>
          </w:rPr>
          <w:delText>&lt;connection_1d/&gt;</w:delText>
        </w:r>
      </w:del>
      <w:bookmarkEnd w:id="2404"/>
      <w:bookmarkEnd w:id="2405"/>
      <w:bookmarkEnd w:id="2406"/>
    </w:p>
    <w:tbl>
      <w:tblPr>
        <w:tblW w:w="0" w:type="auto"/>
        <w:jc w:val="center"/>
        <w:tblLayout w:type="fixed"/>
        <w:tblLook w:val="04A0" w:firstRow="1" w:lastRow="0" w:firstColumn="1" w:lastColumn="0" w:noHBand="0" w:noVBand="1"/>
      </w:tblPr>
      <w:tblGrid>
        <w:gridCol w:w="2111"/>
        <w:gridCol w:w="1853"/>
        <w:gridCol w:w="1134"/>
        <w:gridCol w:w="3394"/>
      </w:tblGrid>
      <w:tr w:rsidR="00FC68DB" w:rsidRPr="000F7EEA" w14:paraId="3F7CF833"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771ADFF" w14:textId="77777777" w:rsidR="00FC68DB" w:rsidRPr="00226A3F" w:rsidRDefault="00FC68DB" w:rsidP="00B202D2">
            <w:pPr>
              <w:keepNext/>
              <w:suppressAutoHyphens/>
              <w:rPr>
                <w:rFonts w:cs="Calibri"/>
                <w:b/>
                <w:i/>
                <w:lang w:eastAsia="zh-CN"/>
              </w:rPr>
            </w:pPr>
            <w:r w:rsidRPr="00226A3F">
              <w:rPr>
                <w:b/>
                <w:i/>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0F2CFA30" w14:textId="77777777" w:rsidR="00FC68DB" w:rsidRPr="00226A3F" w:rsidRDefault="00FC68DB" w:rsidP="00B202D2">
            <w:pPr>
              <w:keepNext/>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B86C227" w14:textId="77777777" w:rsidR="00FC68DB" w:rsidRPr="00226A3F" w:rsidRDefault="00FC68DB" w:rsidP="00B202D2">
            <w:pPr>
              <w:keepNext/>
              <w:suppressAutoHyphens/>
              <w:rPr>
                <w:rFonts w:cs="Calibri"/>
                <w:b/>
                <w:i/>
                <w:lang w:eastAsia="zh-CN"/>
              </w:rPr>
            </w:pPr>
            <w:r>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BD32D49" w14:textId="77777777" w:rsidR="00FC68DB" w:rsidRPr="00226A3F" w:rsidRDefault="00FC68DB" w:rsidP="00B202D2">
            <w:pPr>
              <w:keepNext/>
              <w:suppressAutoHyphens/>
              <w:rPr>
                <w:rFonts w:cs="Calibri"/>
                <w:lang w:eastAsia="zh-CN"/>
              </w:rPr>
            </w:pPr>
            <w:r w:rsidRPr="00A20C5C">
              <w:rPr>
                <w:b/>
                <w:i/>
              </w:rPr>
              <w:t>Constraint</w:t>
            </w:r>
            <w:r>
              <w:rPr>
                <w:b/>
                <w:i/>
              </w:rPr>
              <w:t xml:space="preserve"> / Remarks</w:t>
            </w:r>
          </w:p>
        </w:tc>
      </w:tr>
      <w:tr w:rsidR="00FC68DB" w:rsidRPr="000F7EEA" w14:paraId="089EB712" w14:textId="77777777" w:rsidTr="00FC68DB">
        <w:trPr>
          <w:jc w:val="center"/>
        </w:trPr>
        <w:tc>
          <w:tcPr>
            <w:tcW w:w="2111" w:type="dxa"/>
            <w:tcBorders>
              <w:top w:val="dotted" w:sz="4" w:space="0" w:color="000000"/>
              <w:left w:val="single" w:sz="8" w:space="0" w:color="000000"/>
              <w:bottom w:val="single" w:sz="8" w:space="0" w:color="000000"/>
              <w:right w:val="nil"/>
            </w:tcBorders>
            <w:vAlign w:val="bottom"/>
            <w:hideMark/>
          </w:tcPr>
          <w:p w14:paraId="384A9C96" w14:textId="77777777" w:rsidR="00FC68DB" w:rsidRPr="00226A3F" w:rsidRDefault="00FC68DB" w:rsidP="00B202D2">
            <w:pPr>
              <w:suppressAutoHyphens/>
              <w:rPr>
                <w:rFonts w:cs="Calibri"/>
                <w:sz w:val="20"/>
                <w:szCs w:val="20"/>
                <w:lang w:eastAsia="zh-CN"/>
              </w:rPr>
            </w:pPr>
            <w:proofErr w:type="spellStart"/>
            <w:r w:rsidRPr="00226A3F">
              <w:rPr>
                <w:sz w:val="20"/>
                <w:szCs w:val="20"/>
              </w:rPr>
              <w:t>adhesive_line</w:t>
            </w:r>
            <w:proofErr w:type="spellEnd"/>
          </w:p>
        </w:tc>
        <w:tc>
          <w:tcPr>
            <w:tcW w:w="1853" w:type="dxa"/>
            <w:tcBorders>
              <w:top w:val="dotted" w:sz="4" w:space="0" w:color="000000"/>
              <w:left w:val="single" w:sz="4" w:space="0" w:color="000000"/>
              <w:bottom w:val="single" w:sz="8" w:space="0" w:color="000000"/>
              <w:right w:val="nil"/>
            </w:tcBorders>
            <w:vAlign w:val="bottom"/>
            <w:hideMark/>
          </w:tcPr>
          <w:p w14:paraId="2165FB17"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605E579A"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8" w:space="0" w:color="000000"/>
              <w:right w:val="single" w:sz="8" w:space="0" w:color="000000"/>
            </w:tcBorders>
            <w:vAlign w:val="bottom"/>
            <w:hideMark/>
          </w:tcPr>
          <w:p w14:paraId="1E539C45"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3E9EDC09" w14:textId="77777777" w:rsidTr="00FC68DB">
        <w:trPr>
          <w:jc w:val="center"/>
        </w:trPr>
        <w:tc>
          <w:tcPr>
            <w:tcW w:w="2111" w:type="dxa"/>
            <w:tcBorders>
              <w:top w:val="nil"/>
              <w:left w:val="single" w:sz="8" w:space="0" w:color="000000"/>
              <w:bottom w:val="single" w:sz="4" w:space="0" w:color="auto"/>
              <w:right w:val="nil"/>
            </w:tcBorders>
            <w:vAlign w:val="bottom"/>
            <w:hideMark/>
          </w:tcPr>
          <w:p w14:paraId="4BE1E343" w14:textId="77777777" w:rsidR="00FC68DB" w:rsidRPr="00226A3F" w:rsidRDefault="00FC68DB" w:rsidP="00B202D2">
            <w:pPr>
              <w:suppressAutoHyphens/>
              <w:rPr>
                <w:rFonts w:cs="Calibri"/>
                <w:sz w:val="20"/>
                <w:szCs w:val="20"/>
                <w:lang w:eastAsia="zh-CN"/>
              </w:rPr>
            </w:pPr>
            <w:proofErr w:type="spellStart"/>
            <w:r w:rsidRPr="00226A3F">
              <w:rPr>
                <w:sz w:val="20"/>
                <w:szCs w:val="20"/>
              </w:rPr>
              <w:t>loc_list</w:t>
            </w:r>
            <w:proofErr w:type="spellEnd"/>
          </w:p>
        </w:tc>
        <w:tc>
          <w:tcPr>
            <w:tcW w:w="1853" w:type="dxa"/>
            <w:tcBorders>
              <w:top w:val="nil"/>
              <w:left w:val="single" w:sz="4" w:space="0" w:color="000000"/>
              <w:bottom w:val="single" w:sz="4" w:space="0" w:color="auto"/>
              <w:right w:val="nil"/>
            </w:tcBorders>
            <w:vAlign w:val="bottom"/>
            <w:hideMark/>
          </w:tcPr>
          <w:p w14:paraId="33D8643F" w14:textId="77777777" w:rsidR="00FC68DB" w:rsidRPr="00226A3F" w:rsidRDefault="00FC68DB" w:rsidP="00B202D2">
            <w:pPr>
              <w:suppressAutoHyphens/>
              <w:rPr>
                <w:rFonts w:cs="Calibri"/>
                <w:sz w:val="20"/>
                <w:szCs w:val="20"/>
                <w:lang w:eastAsia="zh-CN"/>
              </w:rPr>
            </w:pPr>
            <w:r w:rsidRPr="00226A3F">
              <w:rPr>
                <w:sz w:val="20"/>
                <w:szCs w:val="20"/>
              </w:rPr>
              <w:t>1</w:t>
            </w:r>
            <w:r>
              <w:rPr>
                <w:sz w:val="20"/>
                <w:szCs w:val="20"/>
              </w:rPr>
              <w:t>-*</w:t>
            </w:r>
          </w:p>
        </w:tc>
        <w:tc>
          <w:tcPr>
            <w:tcW w:w="1134" w:type="dxa"/>
            <w:tcBorders>
              <w:top w:val="nil"/>
              <w:left w:val="single" w:sz="4" w:space="0" w:color="000000"/>
              <w:bottom w:val="single" w:sz="4" w:space="0" w:color="auto"/>
              <w:right w:val="nil"/>
            </w:tcBorders>
            <w:vAlign w:val="bottom"/>
            <w:hideMark/>
          </w:tcPr>
          <w:p w14:paraId="0F8A95BD" w14:textId="77777777" w:rsidR="00FC68DB" w:rsidRPr="00226A3F" w:rsidRDefault="00FC68DB" w:rsidP="00B202D2">
            <w:pPr>
              <w:suppressAutoHyphens/>
              <w:rPr>
                <w:rFonts w:cs="Calibri"/>
                <w:sz w:val="20"/>
                <w:szCs w:val="20"/>
                <w:lang w:eastAsia="zh-CN"/>
              </w:rPr>
            </w:pPr>
            <w:r w:rsidRPr="00226A3F">
              <w:rPr>
                <w:sz w:val="20"/>
                <w:szCs w:val="20"/>
              </w:rPr>
              <w:t>Required</w:t>
            </w:r>
          </w:p>
        </w:tc>
        <w:tc>
          <w:tcPr>
            <w:tcW w:w="3394" w:type="dxa"/>
            <w:tcBorders>
              <w:top w:val="nil"/>
              <w:left w:val="single" w:sz="4" w:space="0" w:color="000000"/>
              <w:bottom w:val="single" w:sz="4" w:space="0" w:color="auto"/>
              <w:right w:val="single" w:sz="8" w:space="0" w:color="000000"/>
            </w:tcBorders>
            <w:vAlign w:val="bottom"/>
            <w:hideMark/>
          </w:tcPr>
          <w:p w14:paraId="529F26C3" w14:textId="20375D5E" w:rsidR="00FC68DB" w:rsidRPr="00226A3F" w:rsidRDefault="00FC68DB" w:rsidP="00B202D2">
            <w:pPr>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8116BB">
              <w:rPr>
                <w:sz w:val="20"/>
                <w:szCs w:val="20"/>
              </w:rPr>
              <w:t>10.1.2</w:t>
            </w:r>
            <w:r>
              <w:rPr>
                <w:sz w:val="20"/>
                <w:szCs w:val="20"/>
              </w:rPr>
              <w:fldChar w:fldCharType="end"/>
            </w:r>
            <w:r>
              <w:rPr>
                <w:sz w:val="20"/>
                <w:szCs w:val="20"/>
              </w:rPr>
              <w:t xml:space="preserve"> </w:t>
            </w:r>
            <w:proofErr w:type="spellStart"/>
            <w:r>
              <w:rPr>
                <w:sz w:val="20"/>
                <w:szCs w:val="20"/>
              </w:rPr>
              <w:t>loc_list</w:t>
            </w:r>
            <w:proofErr w:type="spellEnd"/>
          </w:p>
        </w:tc>
      </w:tr>
      <w:tr w:rsidR="00FC68DB" w:rsidRPr="000F7EEA" w14:paraId="4D37F3C8" w14:textId="77777777" w:rsidTr="00FC68DB">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6F6C0CE6" w14:textId="77777777" w:rsidR="00FC68DB" w:rsidRPr="00226A3F" w:rsidRDefault="00FC68DB" w:rsidP="00B202D2">
            <w:pPr>
              <w:suppressAutoHyphens/>
              <w:rPr>
                <w:rFonts w:cs="Calibri"/>
                <w:sz w:val="20"/>
                <w:szCs w:val="20"/>
                <w:lang w:eastAsia="zh-CN"/>
              </w:rPr>
            </w:pPr>
            <w:r w:rsidRPr="00226A3F">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1F37C646"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9BE2281"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4E3E75BF" w14:textId="77777777" w:rsidR="00FC68DB" w:rsidRPr="00226A3F" w:rsidRDefault="00FC68DB" w:rsidP="00B202D2">
            <w:pPr>
              <w:keepNext/>
              <w:suppressAutoHyphens/>
              <w:rPr>
                <w:rFonts w:cs="Calibri"/>
                <w:lang w:eastAsia="zh-CN"/>
              </w:rPr>
            </w:pPr>
            <w:r w:rsidRPr="00226A3F">
              <w:rPr>
                <w:sz w:val="20"/>
                <w:szCs w:val="20"/>
              </w:rPr>
              <w:t>-</w:t>
            </w:r>
          </w:p>
        </w:tc>
      </w:tr>
      <w:tr w:rsidR="00FC68DB" w:rsidRPr="000F7EEA" w14:paraId="5F4924C9" w14:textId="77777777" w:rsidTr="00FC68DB">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76901FDC" w14:textId="77777777" w:rsidR="00FC68DB" w:rsidRPr="00226A3F" w:rsidRDefault="00FC68DB" w:rsidP="00B202D2">
            <w:pPr>
              <w:suppressAutoHyphens/>
              <w:rPr>
                <w:sz w:val="20"/>
                <w:szCs w:val="20"/>
              </w:rPr>
            </w:pPr>
            <w:proofErr w:type="spellStart"/>
            <w:r>
              <w:rPr>
                <w:sz w:val="20"/>
                <w:szCs w:val="20"/>
              </w:rPr>
              <w:t>femdata</w:t>
            </w:r>
            <w:proofErr w:type="spellEnd"/>
          </w:p>
        </w:tc>
        <w:tc>
          <w:tcPr>
            <w:tcW w:w="1853" w:type="dxa"/>
            <w:tcBorders>
              <w:top w:val="single" w:sz="4" w:space="0" w:color="auto"/>
              <w:left w:val="single" w:sz="4" w:space="0" w:color="auto"/>
              <w:bottom w:val="single" w:sz="4" w:space="0" w:color="auto"/>
              <w:right w:val="single" w:sz="4" w:space="0" w:color="auto"/>
            </w:tcBorders>
            <w:vAlign w:val="bottom"/>
          </w:tcPr>
          <w:p w14:paraId="122343D2" w14:textId="77777777" w:rsidR="00FC68DB" w:rsidDel="009050D3" w:rsidRDefault="00FC68DB" w:rsidP="00B202D2">
            <w:pPr>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6DED7D5E" w14:textId="77777777" w:rsidR="00FC68DB" w:rsidRPr="00226A3F" w:rsidRDefault="00FC68DB" w:rsidP="00B202D2">
            <w:pPr>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4AEF7430" w14:textId="77777777" w:rsidR="00FC68DB" w:rsidRPr="00226A3F" w:rsidRDefault="00FC68DB" w:rsidP="00B202D2">
            <w:pPr>
              <w:keepNext/>
              <w:suppressAutoHyphens/>
              <w:rPr>
                <w:sz w:val="20"/>
                <w:szCs w:val="20"/>
              </w:rPr>
            </w:pPr>
            <w:r>
              <w:rPr>
                <w:sz w:val="20"/>
                <w:szCs w:val="20"/>
              </w:rPr>
              <w:t>-</w:t>
            </w:r>
          </w:p>
        </w:tc>
      </w:tr>
      <w:tr w:rsidR="00FC68DB" w:rsidRPr="000F7EEA" w14:paraId="642A46D5" w14:textId="77777777" w:rsidTr="00FC68DB">
        <w:trPr>
          <w:jc w:val="center"/>
        </w:trPr>
        <w:tc>
          <w:tcPr>
            <w:tcW w:w="2111" w:type="dxa"/>
            <w:tcBorders>
              <w:top w:val="single" w:sz="4" w:space="0" w:color="auto"/>
              <w:left w:val="single" w:sz="4" w:space="0" w:color="auto"/>
              <w:bottom w:val="single" w:sz="4" w:space="0" w:color="auto"/>
              <w:right w:val="single" w:sz="4" w:space="0" w:color="auto"/>
            </w:tcBorders>
          </w:tcPr>
          <w:p w14:paraId="14151A93" w14:textId="77777777" w:rsidR="00FC68DB" w:rsidRPr="00226A3F" w:rsidRDefault="00FC68DB" w:rsidP="00B202D2">
            <w:pPr>
              <w:suppressAutoHyphens/>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853" w:type="dxa"/>
            <w:tcBorders>
              <w:top w:val="single" w:sz="4" w:space="0" w:color="auto"/>
              <w:left w:val="single" w:sz="4" w:space="0" w:color="auto"/>
              <w:bottom w:val="single" w:sz="4" w:space="0" w:color="auto"/>
              <w:right w:val="single" w:sz="4" w:space="0" w:color="auto"/>
            </w:tcBorders>
          </w:tcPr>
          <w:p w14:paraId="08A92DEE" w14:textId="77777777" w:rsidR="00FC68DB" w:rsidRPr="00226A3F" w:rsidRDefault="00FC68DB" w:rsidP="00B202D2">
            <w:pPr>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5D53C399" w14:textId="77777777" w:rsidR="00FC68DB" w:rsidRPr="00226A3F" w:rsidRDefault="00FC68DB" w:rsidP="00B202D2">
            <w:pPr>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7183B100" w14:textId="4D625828" w:rsidR="00FC68DB" w:rsidRPr="00226A3F" w:rsidRDefault="00FC68DB" w:rsidP="00B202D2">
            <w:pPr>
              <w:keepNext/>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8116BB">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8116BB" w:rsidRPr="008116BB">
              <w:rPr>
                <w:sz w:val="20"/>
                <w:szCs w:val="20"/>
              </w:rPr>
              <w:t xml:space="preserve">Custom Attributes </w:t>
            </w:r>
            <w:r w:rsidR="008116BB" w:rsidRPr="007331A4">
              <w:t>list</w:t>
            </w:r>
            <w:r w:rsidRPr="003D0E42">
              <w:rPr>
                <w:rFonts w:cs="Calibri"/>
                <w:sz w:val="20"/>
                <w:szCs w:val="20"/>
                <w:lang w:eastAsia="en-GB"/>
              </w:rPr>
              <w:fldChar w:fldCharType="end"/>
            </w:r>
          </w:p>
        </w:tc>
      </w:tr>
    </w:tbl>
    <w:p w14:paraId="44EC40B4" w14:textId="34CA0F27" w:rsidR="00FC68DB" w:rsidRDefault="00FC68DB" w:rsidP="00B202D2">
      <w:pPr>
        <w:pStyle w:val="Beschriftung"/>
        <w:spacing w:before="120"/>
      </w:pPr>
      <w:bookmarkStart w:id="2408" w:name="_Toc3566527"/>
      <w:bookmarkStart w:id="2409" w:name="_Toc34747529"/>
      <w:bookmarkStart w:id="2410" w:name="_Toc77095988"/>
      <w:r>
        <w:t xml:space="preserve">Table </w:t>
      </w:r>
      <w:r>
        <w:fldChar w:fldCharType="begin"/>
      </w:r>
      <w:r>
        <w:instrText xml:space="preserve"> SEQ Table \* ARABIC </w:instrText>
      </w:r>
      <w:r>
        <w:fldChar w:fldCharType="separate"/>
      </w:r>
      <w:r w:rsidR="008116BB">
        <w:rPr>
          <w:noProof/>
        </w:rPr>
        <w:t>128</w:t>
      </w:r>
      <w:r>
        <w:fldChar w:fldCharType="end"/>
      </w:r>
      <w:r>
        <w:t xml:space="preserve">: Nested elements of </w:t>
      </w:r>
      <w:r w:rsidRPr="00AA1695">
        <w:rPr>
          <w:rStyle w:val="elementdeftypeChar"/>
          <w:rFonts w:eastAsia="Calibri"/>
          <w:b w:val="0"/>
        </w:rPr>
        <w:t>&lt;connection_1d/&gt;</w:t>
      </w:r>
      <w:bookmarkEnd w:id="2408"/>
      <w:bookmarkEnd w:id="2409"/>
      <w:bookmarkEnd w:id="2410"/>
    </w:p>
    <w:p w14:paraId="367B25BD" w14:textId="77777777" w:rsidR="00FC68DB" w:rsidRPr="00226A3F" w:rsidRDefault="00FC68DB" w:rsidP="00B202D2">
      <w:pPr>
        <w:pStyle w:val="berschrift5"/>
        <w:rPr>
          <w:rFonts w:cs="Calibri"/>
          <w:kern w:val="22"/>
          <w:lang w:eastAsia="zh-CN"/>
        </w:rPr>
      </w:pPr>
      <w:r w:rsidRPr="00226A3F">
        <w:rPr>
          <w:kern w:val="22"/>
        </w:rPr>
        <w:t xml:space="preserve">Element </w:t>
      </w:r>
      <w:r>
        <w:rPr>
          <w:kern w:val="22"/>
        </w:rPr>
        <w:t>"</w:t>
      </w:r>
      <w:proofErr w:type="spellStart"/>
      <w:r w:rsidRPr="00226A3F">
        <w:rPr>
          <w:kern w:val="22"/>
        </w:rPr>
        <w:t>adhesive_line</w:t>
      </w:r>
      <w:proofErr w:type="spellEnd"/>
      <w:r>
        <w:rPr>
          <w:kern w:val="22"/>
        </w:rPr>
        <w:t>"</w:t>
      </w:r>
    </w:p>
    <w:p w14:paraId="2D63902A" w14:textId="77777777" w:rsidR="00FC68DB" w:rsidRPr="00226A3F" w:rsidRDefault="00FC68DB" w:rsidP="00B202D2">
      <w:pPr>
        <w:spacing w:before="120"/>
        <w:rPr>
          <w:b/>
          <w:i/>
        </w:rPr>
      </w:pPr>
      <w:r w:rsidRPr="00226A3F">
        <w:t xml:space="preserve">For the </w:t>
      </w:r>
      <w:r w:rsidRPr="00226A3F">
        <w:rPr>
          <w:rFonts w:ascii="Courier New" w:hAnsi="Courier New" w:cs="Courier New"/>
          <w:b/>
          <w:i/>
          <w:sz w:val="18"/>
          <w:szCs w:val="18"/>
        </w:rPr>
        <w:t>&lt;</w:t>
      </w:r>
      <w:proofErr w:type="spellStart"/>
      <w:r w:rsidRPr="00226A3F">
        <w:rPr>
          <w:rFonts w:ascii="Courier New" w:hAnsi="Courier New" w:cs="Courier New"/>
          <w:b/>
          <w:i/>
          <w:sz w:val="18"/>
          <w:szCs w:val="18"/>
        </w:rPr>
        <w:t>adhesive_line</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rPr>
        <w:t xml:space="preserve"> element, the following attributes can be specified:</w:t>
      </w:r>
    </w:p>
    <w:tbl>
      <w:tblPr>
        <w:tblW w:w="0" w:type="auto"/>
        <w:jc w:val="center"/>
        <w:tblLayout w:type="fixed"/>
        <w:tblLook w:val="04A0" w:firstRow="1" w:lastRow="0" w:firstColumn="1" w:lastColumn="0" w:noHBand="0" w:noVBand="1"/>
      </w:tblPr>
      <w:tblGrid>
        <w:gridCol w:w="1271"/>
        <w:gridCol w:w="1559"/>
        <w:gridCol w:w="1559"/>
        <w:gridCol w:w="1276"/>
        <w:gridCol w:w="2855"/>
      </w:tblGrid>
      <w:tr w:rsidR="00FC68DB" w:rsidRPr="000F7EEA" w14:paraId="4997CE40" w14:textId="77777777" w:rsidTr="00FC68DB">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9E6031" w14:textId="77777777" w:rsidR="00FC68DB" w:rsidRPr="00226A3F" w:rsidRDefault="00FC68DB" w:rsidP="00B202D2">
            <w:pPr>
              <w:keepNext/>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9DD15D6" w14:textId="77777777" w:rsidR="00FC68DB" w:rsidRPr="00226A3F" w:rsidRDefault="00FC68DB" w:rsidP="00B202D2">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19B8B03" w14:textId="77777777" w:rsidR="00FC68DB" w:rsidRPr="00226A3F" w:rsidRDefault="00FC68DB" w:rsidP="00B202D2">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730A485" w14:textId="77777777" w:rsidR="00FC68DB" w:rsidRPr="00226A3F" w:rsidRDefault="00FC68DB" w:rsidP="00B202D2">
            <w:pPr>
              <w:keepNext/>
              <w:suppressAutoHyphens/>
              <w:rPr>
                <w:rFonts w:cs="Calibri"/>
                <w:b/>
                <w:i/>
                <w:lang w:eastAsia="zh-CN"/>
              </w:rPr>
            </w:pPr>
            <w:r>
              <w:rPr>
                <w:b/>
                <w:i/>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0243F29"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58AC8B51" w14:textId="77777777" w:rsidTr="00FC68DB">
        <w:trPr>
          <w:trHeight w:val="284"/>
          <w:jc w:val="center"/>
        </w:trPr>
        <w:tc>
          <w:tcPr>
            <w:tcW w:w="1271" w:type="dxa"/>
            <w:tcBorders>
              <w:top w:val="dotted" w:sz="4" w:space="0" w:color="000000"/>
              <w:left w:val="single" w:sz="8" w:space="0" w:color="000000"/>
              <w:bottom w:val="single" w:sz="8" w:space="0" w:color="000000"/>
              <w:right w:val="nil"/>
            </w:tcBorders>
            <w:hideMark/>
          </w:tcPr>
          <w:p w14:paraId="5FD05C98" w14:textId="77777777" w:rsidR="00FC68DB" w:rsidRPr="00226A3F" w:rsidRDefault="00FC68DB" w:rsidP="00B202D2">
            <w:pPr>
              <w:suppressAutoHyphens/>
              <w:rPr>
                <w:sz w:val="20"/>
                <w:szCs w:val="20"/>
              </w:rPr>
            </w:pPr>
            <w:r>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577D09E9" w14:textId="77777777" w:rsidR="00FC68DB" w:rsidRPr="00226A3F" w:rsidRDefault="00FC68DB" w:rsidP="00B202D2">
            <w:pPr>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2F20F8D" w14:textId="77777777" w:rsidR="00FC68DB" w:rsidRPr="00226A3F" w:rsidRDefault="00FC68DB" w:rsidP="00B202D2">
            <w:pPr>
              <w:suppressAutoHyphens/>
              <w:rPr>
                <w:sz w:val="20"/>
                <w:szCs w:val="20"/>
              </w:rPr>
            </w:pPr>
            <w:r w:rsidRPr="00666FDF">
              <w:rPr>
                <w:sz w:val="20"/>
                <w:szCs w:val="20"/>
              </w:rPr>
              <w:t>&gt;</w:t>
            </w:r>
            <w:r>
              <w:rPr>
                <w:sz w:val="20"/>
                <w:szCs w:val="20"/>
              </w:rPr>
              <w:t xml:space="preserve"> 0</w:t>
            </w:r>
          </w:p>
        </w:tc>
        <w:tc>
          <w:tcPr>
            <w:tcW w:w="1276" w:type="dxa"/>
            <w:tcBorders>
              <w:top w:val="dotted" w:sz="4" w:space="0" w:color="000000"/>
              <w:left w:val="single" w:sz="4" w:space="0" w:color="000000"/>
              <w:bottom w:val="single" w:sz="8" w:space="0" w:color="000000"/>
              <w:right w:val="nil"/>
            </w:tcBorders>
            <w:hideMark/>
          </w:tcPr>
          <w:p w14:paraId="4B4B813E" w14:textId="77777777" w:rsidR="00FC68DB" w:rsidRPr="00226A3F" w:rsidRDefault="00FC68DB" w:rsidP="00B202D2">
            <w:pPr>
              <w:suppressAutoHyphens/>
              <w:rPr>
                <w:sz w:val="20"/>
                <w:szCs w:val="20"/>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2AAA0C74" w14:textId="77777777" w:rsidR="00FC68DB" w:rsidRPr="00226A3F" w:rsidRDefault="00FC68DB" w:rsidP="00B202D2">
            <w:pPr>
              <w:suppressAutoHyphens/>
              <w:rPr>
                <w:sz w:val="20"/>
                <w:szCs w:val="20"/>
              </w:rPr>
            </w:pPr>
            <w:r>
              <w:rPr>
                <w:sz w:val="20"/>
                <w:szCs w:val="20"/>
              </w:rPr>
              <w:t>-</w:t>
            </w:r>
          </w:p>
        </w:tc>
      </w:tr>
      <w:tr w:rsidR="00FC68DB" w:rsidRPr="000F7EEA" w14:paraId="48DDF5A7" w14:textId="77777777" w:rsidTr="00FC68DB">
        <w:trPr>
          <w:jc w:val="center"/>
        </w:trPr>
        <w:tc>
          <w:tcPr>
            <w:tcW w:w="1271" w:type="dxa"/>
            <w:tcBorders>
              <w:top w:val="dotted" w:sz="4" w:space="0" w:color="000000"/>
              <w:left w:val="single" w:sz="8" w:space="0" w:color="000000"/>
              <w:bottom w:val="dotted" w:sz="4" w:space="0" w:color="000000"/>
              <w:right w:val="nil"/>
            </w:tcBorders>
            <w:hideMark/>
          </w:tcPr>
          <w:p w14:paraId="6E697FB6" w14:textId="77777777" w:rsidR="00FC68DB" w:rsidRPr="00226A3F" w:rsidRDefault="00FC68DB" w:rsidP="00B202D2">
            <w:pPr>
              <w:suppressAutoHyphens/>
              <w:rPr>
                <w:rFonts w:cs="Calibri"/>
                <w:sz w:val="20"/>
                <w:szCs w:val="20"/>
                <w:lang w:eastAsia="zh-CN"/>
              </w:rPr>
            </w:pPr>
            <w:r w:rsidRPr="00226A3F">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6055486D" w14:textId="77777777" w:rsidR="00FC68DB" w:rsidRPr="00226A3F" w:rsidRDefault="00FC68DB" w:rsidP="00B202D2">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42C8593C" w14:textId="77777777" w:rsidR="00FC68DB" w:rsidRPr="00226A3F" w:rsidRDefault="00FC68DB" w:rsidP="00B202D2">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1B143242"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70D8D12F"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4E8D1BAA" w14:textId="77777777" w:rsidTr="00FC68DB">
        <w:trPr>
          <w:jc w:val="center"/>
        </w:trPr>
        <w:tc>
          <w:tcPr>
            <w:tcW w:w="1271" w:type="dxa"/>
            <w:tcBorders>
              <w:top w:val="dotted" w:sz="4" w:space="0" w:color="000000"/>
              <w:left w:val="single" w:sz="8" w:space="0" w:color="000000"/>
              <w:bottom w:val="single" w:sz="8" w:space="0" w:color="000000"/>
              <w:right w:val="nil"/>
            </w:tcBorders>
            <w:hideMark/>
          </w:tcPr>
          <w:p w14:paraId="0625F1FF" w14:textId="77777777" w:rsidR="00FC68DB" w:rsidRPr="00226A3F" w:rsidRDefault="00FC68DB" w:rsidP="00B202D2">
            <w:pPr>
              <w:suppressAutoHyphens/>
              <w:rPr>
                <w:rFonts w:cs="Calibri"/>
                <w:sz w:val="20"/>
                <w:szCs w:val="20"/>
                <w:lang w:eastAsia="zh-CN"/>
              </w:rPr>
            </w:pPr>
            <w:r w:rsidRPr="00226A3F">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78C16D72" w14:textId="77777777" w:rsidR="00FC68DB" w:rsidRPr="00226A3F" w:rsidRDefault="00FC68DB" w:rsidP="00B202D2">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2F9095E4" w14:textId="77777777" w:rsidR="00FC68DB" w:rsidRPr="00226A3F" w:rsidRDefault="00FC68DB" w:rsidP="00B202D2">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58D31FD2"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3678ACE2"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53C2B8BC" w14:textId="77777777" w:rsidTr="00FC68DB">
        <w:trPr>
          <w:jc w:val="center"/>
        </w:trPr>
        <w:tc>
          <w:tcPr>
            <w:tcW w:w="1271" w:type="dxa"/>
            <w:tcBorders>
              <w:top w:val="nil"/>
              <w:left w:val="single" w:sz="8" w:space="0" w:color="000000"/>
              <w:bottom w:val="single" w:sz="8" w:space="0" w:color="000000"/>
              <w:right w:val="nil"/>
            </w:tcBorders>
            <w:hideMark/>
          </w:tcPr>
          <w:p w14:paraId="166B2021" w14:textId="77777777" w:rsidR="00FC68DB" w:rsidRPr="00226A3F" w:rsidRDefault="00FC68DB" w:rsidP="00B202D2">
            <w:pPr>
              <w:suppressAutoHyphens/>
              <w:rPr>
                <w:rFonts w:cs="Calibri"/>
                <w:sz w:val="20"/>
                <w:szCs w:val="20"/>
                <w:lang w:eastAsia="zh-CN"/>
              </w:rPr>
            </w:pPr>
            <w:r>
              <w:rPr>
                <w:sz w:val="20"/>
                <w:szCs w:val="20"/>
              </w:rPr>
              <w:t>material</w:t>
            </w:r>
          </w:p>
        </w:tc>
        <w:tc>
          <w:tcPr>
            <w:tcW w:w="1559" w:type="dxa"/>
            <w:tcBorders>
              <w:top w:val="nil"/>
              <w:left w:val="single" w:sz="4" w:space="0" w:color="000000"/>
              <w:bottom w:val="single" w:sz="8" w:space="0" w:color="000000"/>
              <w:right w:val="nil"/>
            </w:tcBorders>
            <w:hideMark/>
          </w:tcPr>
          <w:p w14:paraId="26BC3D86" w14:textId="77777777" w:rsidR="00FC68DB" w:rsidRPr="00226A3F" w:rsidRDefault="00FC68DB" w:rsidP="00B202D2">
            <w:pPr>
              <w:suppressAutoHyphens/>
              <w:rPr>
                <w:rFonts w:cs="Calibri"/>
                <w:sz w:val="20"/>
                <w:szCs w:val="20"/>
                <w:lang w:eastAsia="zh-CN"/>
              </w:rPr>
            </w:pPr>
            <w:r w:rsidRPr="00226A3F">
              <w:rPr>
                <w:sz w:val="20"/>
                <w:szCs w:val="20"/>
              </w:rPr>
              <w:t>Alphanumeric</w:t>
            </w:r>
          </w:p>
        </w:tc>
        <w:tc>
          <w:tcPr>
            <w:tcW w:w="1559" w:type="dxa"/>
            <w:tcBorders>
              <w:top w:val="nil"/>
              <w:left w:val="single" w:sz="4" w:space="0" w:color="000000"/>
              <w:bottom w:val="single" w:sz="8" w:space="0" w:color="000000"/>
              <w:right w:val="nil"/>
            </w:tcBorders>
            <w:hideMark/>
          </w:tcPr>
          <w:p w14:paraId="1E91059D" w14:textId="77777777" w:rsidR="00FC68DB" w:rsidRPr="00226A3F" w:rsidRDefault="00FC68DB" w:rsidP="00B202D2">
            <w:pPr>
              <w:suppressAutoHyphens/>
              <w:rPr>
                <w:rFonts w:cs="Calibri"/>
                <w:sz w:val="20"/>
                <w:szCs w:val="20"/>
                <w:lang w:eastAsia="zh-CN"/>
              </w:rPr>
            </w:pPr>
            <w:r w:rsidRPr="00226A3F">
              <w:rPr>
                <w:sz w:val="20"/>
                <w:szCs w:val="20"/>
              </w:rPr>
              <w:t>Alphanumeric</w:t>
            </w:r>
          </w:p>
        </w:tc>
        <w:tc>
          <w:tcPr>
            <w:tcW w:w="1276" w:type="dxa"/>
            <w:tcBorders>
              <w:top w:val="nil"/>
              <w:left w:val="single" w:sz="4" w:space="0" w:color="000000"/>
              <w:bottom w:val="single" w:sz="8" w:space="0" w:color="000000"/>
              <w:right w:val="nil"/>
            </w:tcBorders>
            <w:hideMark/>
          </w:tcPr>
          <w:p w14:paraId="3C9119E6"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2855" w:type="dxa"/>
            <w:tcBorders>
              <w:top w:val="nil"/>
              <w:left w:val="single" w:sz="4" w:space="0" w:color="000000"/>
              <w:bottom w:val="single" w:sz="8" w:space="0" w:color="000000"/>
              <w:right w:val="single" w:sz="8" w:space="0" w:color="000000"/>
            </w:tcBorders>
          </w:tcPr>
          <w:p w14:paraId="259B596F" w14:textId="77777777" w:rsidR="00FC68DB" w:rsidRPr="00226A3F" w:rsidRDefault="00FC68DB" w:rsidP="00B202D2">
            <w:pPr>
              <w:keepNext/>
              <w:suppressAutoHyphens/>
              <w:rPr>
                <w:rFonts w:cs="Calibri"/>
                <w:sz w:val="20"/>
                <w:szCs w:val="20"/>
                <w:lang w:eastAsia="zh-CN"/>
              </w:rPr>
            </w:pPr>
            <w:r>
              <w:rPr>
                <w:rFonts w:cs="Calibri"/>
                <w:sz w:val="20"/>
                <w:szCs w:val="20"/>
                <w:lang w:eastAsia="zh-CN"/>
              </w:rPr>
              <w:t>-</w:t>
            </w:r>
          </w:p>
        </w:tc>
      </w:tr>
    </w:tbl>
    <w:p w14:paraId="7035F416" w14:textId="461E48A8" w:rsidR="00FC68DB" w:rsidRDefault="00FC68DB" w:rsidP="00B202D2">
      <w:pPr>
        <w:pStyle w:val="Beschriftung"/>
        <w:spacing w:before="120"/>
        <w:rPr>
          <w:rFonts w:ascii="Courier New" w:hAnsi="Courier New"/>
        </w:rPr>
      </w:pPr>
      <w:bookmarkStart w:id="2411" w:name="_Toc3566528"/>
      <w:bookmarkStart w:id="2412" w:name="_Toc34747530"/>
      <w:bookmarkStart w:id="2413" w:name="_Toc77095989"/>
      <w:r>
        <w:t xml:space="preserve">Table </w:t>
      </w:r>
      <w:r>
        <w:fldChar w:fldCharType="begin"/>
      </w:r>
      <w:r>
        <w:instrText xml:space="preserve"> SEQ Table \* ARABIC </w:instrText>
      </w:r>
      <w:r>
        <w:fldChar w:fldCharType="separate"/>
      </w:r>
      <w:r w:rsidR="008116BB">
        <w:rPr>
          <w:noProof/>
        </w:rPr>
        <w:t>129</w:t>
      </w:r>
      <w:r>
        <w:fldChar w:fldCharType="end"/>
      </w:r>
      <w:r>
        <w:t xml:space="preserve">: Attributes of element </w:t>
      </w:r>
      <w:r w:rsidRPr="00D66FF0">
        <w:rPr>
          <w:rFonts w:ascii="Courier New" w:hAnsi="Courier New" w:cs="Courier New"/>
        </w:rPr>
        <w:t>&lt;</w:t>
      </w:r>
      <w:proofErr w:type="spellStart"/>
      <w:r w:rsidRPr="00D66FF0">
        <w:rPr>
          <w:rFonts w:ascii="Courier New" w:hAnsi="Courier New" w:cs="Courier New"/>
        </w:rPr>
        <w:t>adhesive_line</w:t>
      </w:r>
      <w:proofErr w:type="spellEnd"/>
      <w:r w:rsidRPr="00D66FF0">
        <w:rPr>
          <w:rFonts w:ascii="Courier New" w:hAnsi="Courier New" w:cs="Courier New"/>
        </w:rPr>
        <w:t>/&gt;</w:t>
      </w:r>
      <w:bookmarkEnd w:id="2411"/>
      <w:bookmarkEnd w:id="2412"/>
      <w:bookmarkEnd w:id="2413"/>
    </w:p>
    <w:p w14:paraId="60E1F07E" w14:textId="77777777" w:rsidR="00FC68DB" w:rsidRPr="006C220A" w:rsidRDefault="00FC68DB" w:rsidP="00BA04B6">
      <w:pPr>
        <w:pStyle w:val="Listenabsatz"/>
        <w:numPr>
          <w:ilvl w:val="0"/>
          <w:numId w:val="42"/>
        </w:numPr>
        <w:tabs>
          <w:tab w:val="clear" w:pos="403"/>
        </w:tabs>
        <w:spacing w:before="120" w:after="0" w:line="240" w:lineRule="auto"/>
        <w:contextualSpacing w:val="0"/>
        <w:rPr>
          <w:rFonts w:ascii="Courier New" w:hAnsi="Courier New" w:cs="Calibri"/>
          <w:sz w:val="18"/>
          <w:szCs w:val="18"/>
          <w:lang w:val="en-US" w:eastAsia="zh-CN"/>
        </w:rPr>
      </w:pPr>
      <w:r w:rsidRPr="00AA1695">
        <w:rPr>
          <w:rStyle w:val="elementdeftypeChar"/>
          <w:rFonts w:eastAsia="Calibri"/>
        </w:rPr>
        <w:t>base</w:t>
      </w:r>
      <w:r w:rsidRPr="006C220A">
        <w:rPr>
          <w:lang w:val="en-US"/>
        </w:rPr>
        <w:t xml:space="preserve">: the index of the flange partner, which the robot applies the adhesive to, before the flange partners are fitted together. </w:t>
      </w:r>
    </w:p>
    <w:p w14:paraId="56D3FF64" w14:textId="77777777" w:rsidR="00FC68DB" w:rsidRPr="006C220A" w:rsidRDefault="00FC68DB" w:rsidP="00BA04B6">
      <w:pPr>
        <w:pStyle w:val="Listenabsatz"/>
        <w:numPr>
          <w:ilvl w:val="0"/>
          <w:numId w:val="42"/>
        </w:numPr>
        <w:tabs>
          <w:tab w:val="clear" w:pos="403"/>
        </w:tabs>
        <w:spacing w:before="120" w:after="0" w:line="240" w:lineRule="auto"/>
        <w:contextualSpacing w:val="0"/>
        <w:jc w:val="left"/>
        <w:rPr>
          <w:rFonts w:ascii="Courier New" w:hAnsi="Courier New" w:cs="Calibri"/>
          <w:sz w:val="18"/>
          <w:szCs w:val="18"/>
          <w:lang w:val="en-US" w:eastAsia="zh-CN"/>
        </w:rPr>
      </w:pPr>
      <w:r w:rsidRPr="00AA1695">
        <w:rPr>
          <w:rStyle w:val="elementdeftypeChar"/>
          <w:rFonts w:eastAsia="Calibri"/>
        </w:rPr>
        <w:t>width</w:t>
      </w:r>
      <w:r w:rsidRPr="006C220A">
        <w:rPr>
          <w:lang w:val="en-US"/>
        </w:rPr>
        <w:t>: the width of the adhesive</w:t>
      </w:r>
    </w:p>
    <w:p w14:paraId="1DF99591" w14:textId="77777777" w:rsidR="00FC68DB" w:rsidRPr="006C220A" w:rsidRDefault="00FC68DB" w:rsidP="00BA04B6">
      <w:pPr>
        <w:pStyle w:val="Listenabsatz"/>
        <w:numPr>
          <w:ilvl w:val="0"/>
          <w:numId w:val="42"/>
        </w:numPr>
        <w:tabs>
          <w:tab w:val="clear" w:pos="403"/>
        </w:tabs>
        <w:spacing w:before="120" w:after="0" w:line="240" w:lineRule="auto"/>
        <w:contextualSpacing w:val="0"/>
        <w:jc w:val="left"/>
        <w:rPr>
          <w:rFonts w:ascii="Courier New" w:hAnsi="Courier New"/>
          <w:sz w:val="18"/>
          <w:szCs w:val="18"/>
          <w:lang w:val="en-US"/>
        </w:rPr>
      </w:pPr>
      <w:r w:rsidRPr="00AA1695">
        <w:rPr>
          <w:rStyle w:val="elementdeftypeChar"/>
          <w:rFonts w:eastAsia="Calibri"/>
        </w:rPr>
        <w:t>thickness</w:t>
      </w:r>
      <w:r w:rsidRPr="006C220A">
        <w:rPr>
          <w:lang w:val="en-US"/>
        </w:rPr>
        <w:t>: the height of the adhesive</w:t>
      </w:r>
    </w:p>
    <w:p w14:paraId="0AEBA748" w14:textId="77777777" w:rsidR="00FC68DB" w:rsidRPr="00D977AB" w:rsidRDefault="00FC68DB" w:rsidP="00BA04B6">
      <w:pPr>
        <w:pStyle w:val="Listenabsatz"/>
        <w:numPr>
          <w:ilvl w:val="0"/>
          <w:numId w:val="42"/>
        </w:numPr>
        <w:tabs>
          <w:tab w:val="clear" w:pos="403"/>
        </w:tabs>
        <w:spacing w:before="120" w:after="0" w:line="240" w:lineRule="auto"/>
        <w:contextualSpacing w:val="0"/>
        <w:rPr>
          <w:lang w:val="en-US"/>
        </w:rPr>
      </w:pPr>
      <w:r w:rsidRPr="00AA1695">
        <w:rPr>
          <w:rStyle w:val="elementdeftypeChar"/>
          <w:rFonts w:eastAsia="Calibri"/>
        </w:rPr>
        <w:t>material</w:t>
      </w:r>
      <w:r w:rsidRPr="006C220A">
        <w:rPr>
          <w:lang w:val="en-US"/>
        </w:rPr>
        <w:t xml:space="preserve">: the name of the adhesive material according to CAD/PDM. For CAE applications, another label from a reduced data base may be applicable. </w:t>
      </w:r>
      <w:r w:rsidRPr="00D977AB">
        <w:rPr>
          <w:lang w:val="en-US"/>
        </w:rPr>
        <w:t xml:space="preserve">This is to be stored in &lt;appdata/&gt;, then. </w:t>
      </w:r>
    </w:p>
    <w:p w14:paraId="0D7D3333" w14:textId="77777777" w:rsidR="00FC68DB" w:rsidRDefault="00FC68DB" w:rsidP="00B202D2">
      <w:pPr>
        <w:spacing w:before="120"/>
      </w:pPr>
      <w:r>
        <w:t>All attributes of this connection are optional for import to CAD or CAE processors. However, specific FE solvers may declare some of them to be mandatory.</w:t>
      </w:r>
    </w:p>
    <w:p w14:paraId="1721EE4B" w14:textId="77777777" w:rsidR="00FC68DB" w:rsidRPr="00FD3FB5" w:rsidRDefault="00FC68DB" w:rsidP="00B202D2">
      <w:pPr>
        <w:pStyle w:val="berschrift5"/>
        <w:rPr>
          <w:b w:val="0"/>
          <w:bCs/>
          <w:i/>
          <w:iCs/>
          <w:szCs w:val="24"/>
          <w:lang w:val="en-US"/>
        </w:rPr>
      </w:pPr>
      <w:r w:rsidRPr="00FD3FB5">
        <w:rPr>
          <w:b w:val="0"/>
          <w:szCs w:val="24"/>
          <w:lang w:val="en-US"/>
        </w:rPr>
        <w:lastRenderedPageBreak/>
        <w:t xml:space="preserve">General defaults are: 0 for numeric values, </w:t>
      </w:r>
      <w:r>
        <w:rPr>
          <w:b w:val="0"/>
          <w:szCs w:val="24"/>
          <w:lang w:val="en-US"/>
        </w:rPr>
        <w:t>""</w:t>
      </w:r>
      <w:r w:rsidRPr="00FD3FB5">
        <w:rPr>
          <w:b w:val="0"/>
          <w:szCs w:val="24"/>
          <w:lang w:val="en-US"/>
        </w:rPr>
        <w:t xml:space="preserve"> for strings. However, these defaults are not </w:t>
      </w:r>
      <w:r>
        <w:rPr>
          <w:b w:val="0"/>
          <w:szCs w:val="24"/>
          <w:lang w:val="en-US"/>
        </w:rPr>
        <w:t xml:space="preserve">always </w:t>
      </w:r>
      <w:r w:rsidRPr="00FD3FB5">
        <w:rPr>
          <w:b w:val="0"/>
          <w:szCs w:val="24"/>
          <w:lang w:val="en-US"/>
        </w:rPr>
        <w:t>useful for CAE.</w:t>
      </w:r>
    </w:p>
    <w:p w14:paraId="0BBF60A8" w14:textId="77777777" w:rsidR="00FC68DB" w:rsidRPr="00226A3F" w:rsidRDefault="00FC68DB" w:rsidP="00B202D2">
      <w:pPr>
        <w:pStyle w:val="berschrift5"/>
        <w:rPr>
          <w:kern w:val="22"/>
        </w:rPr>
      </w:pPr>
      <w:r w:rsidRPr="00226A3F">
        <w:rPr>
          <w:kern w:val="22"/>
        </w:rPr>
        <w:t xml:space="preserve">Element </w:t>
      </w:r>
      <w:r>
        <w:rPr>
          <w:kern w:val="22"/>
        </w:rPr>
        <w:t>"</w:t>
      </w:r>
      <w:proofErr w:type="spellStart"/>
      <w:r w:rsidRPr="00226A3F">
        <w:rPr>
          <w:kern w:val="22"/>
        </w:rPr>
        <w:t>loc_list</w:t>
      </w:r>
      <w:proofErr w:type="spellEnd"/>
      <w:r>
        <w:rPr>
          <w:kern w:val="22"/>
        </w:rPr>
        <w:t>"</w:t>
      </w:r>
    </w:p>
    <w:p w14:paraId="47EBC35B" w14:textId="20275D0C" w:rsidR="00FC68DB" w:rsidRPr="009C0E9B" w:rsidRDefault="00FC68DB" w:rsidP="00B202D2">
      <w:r w:rsidRPr="009C0E9B">
        <w:t>This follows the syntax as defined in</w:t>
      </w:r>
      <w:r>
        <w:t xml:space="preserve"> section </w:t>
      </w:r>
      <w:r>
        <w:fldChar w:fldCharType="begin"/>
      </w:r>
      <w:r>
        <w:instrText xml:space="preserve"> REF _Ref414571413 \r \h </w:instrText>
      </w:r>
      <w:r>
        <w:fldChar w:fldCharType="separate"/>
      </w:r>
      <w:r w:rsidR="008116BB">
        <w:t>10.1.2</w:t>
      </w:r>
      <w:r>
        <w:fldChar w:fldCharType="end"/>
      </w:r>
      <w:r>
        <w:t> </w:t>
      </w:r>
      <w:r>
        <w:fldChar w:fldCharType="begin"/>
      </w:r>
      <w:r>
        <w:instrText xml:space="preserve"> REF _Ref429050458 \h </w:instrText>
      </w:r>
      <w:r>
        <w:fldChar w:fldCharType="separate"/>
      </w:r>
      <w:r w:rsidR="008116BB" w:rsidRPr="007055D9">
        <w:t>L</w:t>
      </w:r>
      <w:r w:rsidR="008116BB">
        <w:t>ocation</w:t>
      </w:r>
      <w:r>
        <w:fldChar w:fldCharType="end"/>
      </w:r>
      <w:r w:rsidRPr="009C0E9B">
        <w:t>.</w:t>
      </w:r>
    </w:p>
    <w:p w14:paraId="3AB247FC" w14:textId="77777777" w:rsidR="00FC68DB" w:rsidRPr="00226A3F" w:rsidRDefault="00FC68DB" w:rsidP="00B202D2">
      <w:pPr>
        <w:pStyle w:val="Formatvorlageberschrift5BlockUnterschneidungab11pt"/>
        <w:jc w:val="left"/>
        <w:rPr>
          <w:kern w:val="22"/>
        </w:rPr>
      </w:pPr>
      <w:r w:rsidRPr="00226A3F">
        <w:rPr>
          <w:kern w:val="22"/>
        </w:rPr>
        <w:t xml:space="preserve">Element </w:t>
      </w:r>
      <w:r>
        <w:rPr>
          <w:kern w:val="22"/>
        </w:rPr>
        <w:t>"</w:t>
      </w:r>
      <w:r w:rsidRPr="00226A3F">
        <w:rPr>
          <w:kern w:val="22"/>
        </w:rPr>
        <w:t>appdata</w:t>
      </w:r>
      <w:r>
        <w:rPr>
          <w:kern w:val="22"/>
        </w:rPr>
        <w:t>"</w:t>
      </w:r>
    </w:p>
    <w:p w14:paraId="648064CA" w14:textId="0953A185" w:rsidR="00FC68DB" w:rsidRDefault="00FC68DB" w:rsidP="00B202D2">
      <w:r w:rsidRPr="009C0E9B">
        <w:t>This follows the syntax as defined in</w:t>
      </w:r>
      <w:r>
        <w:t xml:space="preserve"> section </w:t>
      </w:r>
      <w:r>
        <w:fldChar w:fldCharType="begin"/>
      </w:r>
      <w:r>
        <w:instrText xml:space="preserve"> REF _Ref414571476 \r \h </w:instrText>
      </w:r>
      <w:r>
        <w:fldChar w:fldCharType="separate"/>
      </w:r>
      <w:r w:rsidR="008116BB">
        <w:t>7.2.1</w:t>
      </w:r>
      <w:r>
        <w:fldChar w:fldCharType="end"/>
      </w:r>
      <w:r>
        <w:t> </w:t>
      </w:r>
      <w:r w:rsidRPr="00130C23">
        <w:rPr>
          <w:rStyle w:val="Hervorhebung"/>
          <w:i w:val="0"/>
        </w:rPr>
        <w:fldChar w:fldCharType="begin"/>
      </w:r>
      <w:r w:rsidRPr="00130C23">
        <w:rPr>
          <w:rStyle w:val="Hervorhebung"/>
        </w:rPr>
        <w:instrText xml:space="preserve"> REF _Ref429050591 \h  \* MERGEFORMAT </w:instrText>
      </w:r>
      <w:r w:rsidRPr="00130C23">
        <w:rPr>
          <w:rStyle w:val="Hervorhebung"/>
          <w:i w:val="0"/>
        </w:rPr>
      </w:r>
      <w:r w:rsidRPr="00130C23">
        <w:rPr>
          <w:rStyle w:val="Hervorhebung"/>
          <w:i w:val="0"/>
        </w:rPr>
        <w:fldChar w:fldCharType="separate"/>
      </w:r>
      <w:r w:rsidR="008116BB" w:rsidRPr="008116BB">
        <w:rPr>
          <w:rStyle w:val="Hervorhebung"/>
        </w:rPr>
        <w:t>User Specific Data &lt;appdata/</w:t>
      </w:r>
      <w:r w:rsidR="008116BB" w:rsidRPr="00F54521">
        <w:rPr>
          <w:rFonts w:ascii="Courier New" w:hAnsi="Courier New" w:cs="Courier New"/>
          <w:i/>
          <w:sz w:val="26"/>
          <w:szCs w:val="28"/>
        </w:rPr>
        <w:t>&gt;</w:t>
      </w:r>
      <w:r w:rsidRPr="00130C23">
        <w:rPr>
          <w:rStyle w:val="Hervorhebung"/>
          <w:i w:val="0"/>
        </w:rPr>
        <w:fldChar w:fldCharType="end"/>
      </w:r>
      <w:r w:rsidRPr="009C0E9B">
        <w:t>.</w:t>
      </w:r>
      <w:r>
        <w:t xml:space="preserve"> </w:t>
      </w:r>
    </w:p>
    <w:p w14:paraId="2CA775D9" w14:textId="77777777" w:rsidR="00FC68DB" w:rsidRPr="00226A3F" w:rsidRDefault="00FC68DB" w:rsidP="00B202D2">
      <w:pPr>
        <w:pStyle w:val="Formatvorlageberschrift5BlockUnterschneidungab11pt"/>
        <w:jc w:val="left"/>
        <w:rPr>
          <w:kern w:val="22"/>
        </w:rPr>
      </w:pPr>
      <w:r>
        <w:rPr>
          <w:kern w:val="22"/>
        </w:rPr>
        <w:t>Element "</w:t>
      </w:r>
      <w:proofErr w:type="spellStart"/>
      <w:r>
        <w:rPr>
          <w:kern w:val="22"/>
          <w:lang w:val="en-US"/>
        </w:rPr>
        <w:t>fem</w:t>
      </w:r>
      <w:proofErr w:type="spellEnd"/>
      <w:r w:rsidRPr="00226A3F">
        <w:rPr>
          <w:kern w:val="22"/>
        </w:rPr>
        <w:t>data</w:t>
      </w:r>
      <w:r>
        <w:rPr>
          <w:kern w:val="22"/>
        </w:rPr>
        <w:t>"</w:t>
      </w:r>
    </w:p>
    <w:p w14:paraId="2F60BEDB" w14:textId="41C1F6A7" w:rsidR="00FC68DB" w:rsidRPr="009C0E9B" w:rsidRDefault="00FC68DB" w:rsidP="00B202D2">
      <w:pPr>
        <w:rPr>
          <w:b/>
        </w:rPr>
      </w:pPr>
      <w:r w:rsidRPr="009C0E9B">
        <w:t>This follows the syntax as defined in</w:t>
      </w:r>
      <w:r>
        <w:t xml:space="preserve"> section </w:t>
      </w:r>
      <w:r>
        <w:fldChar w:fldCharType="begin"/>
      </w:r>
      <w:r>
        <w:instrText xml:space="preserve"> REF _Ref414560131 \r \h </w:instrText>
      </w:r>
      <w:r>
        <w:fldChar w:fldCharType="separate"/>
      </w:r>
      <w:r w:rsidR="008116BB">
        <w:t>7.2.2</w:t>
      </w:r>
      <w:r>
        <w:fldChar w:fldCharType="end"/>
      </w:r>
      <w:r>
        <w:t> </w:t>
      </w:r>
      <w:r>
        <w:fldChar w:fldCharType="begin"/>
      </w:r>
      <w:r>
        <w:instrText xml:space="preserve"> REF _Ref414560131 \h  \* MERGEFORMAT </w:instrText>
      </w:r>
      <w:r>
        <w:fldChar w:fldCharType="separate"/>
      </w:r>
      <w:r w:rsidR="008116BB" w:rsidRPr="007055D9">
        <w:t xml:space="preserve">Finite Element Specific Data </w:t>
      </w:r>
      <w:r w:rsidR="008116BB" w:rsidRPr="008116BB">
        <w:rPr>
          <w:rFonts w:ascii="Courier New" w:hAnsi="Courier New" w:cs="Courier New"/>
          <w:b/>
          <w:i/>
        </w:rPr>
        <w:t>&lt;</w:t>
      </w:r>
      <w:proofErr w:type="spellStart"/>
      <w:r w:rsidR="008116BB" w:rsidRPr="008116BB">
        <w:rPr>
          <w:rFonts w:ascii="Courier New" w:hAnsi="Courier New" w:cs="Courier New"/>
          <w:b/>
          <w:i/>
        </w:rPr>
        <w:t>femdata</w:t>
      </w:r>
      <w:proofErr w:type="spellEnd"/>
      <w:r w:rsidR="008116BB" w:rsidRPr="008116BB">
        <w:rPr>
          <w:rFonts w:ascii="Courier New" w:hAnsi="Courier New" w:cs="Courier New"/>
          <w:b/>
          <w:i/>
        </w:rPr>
        <w:t>/&gt;</w:t>
      </w:r>
      <w:r>
        <w:fldChar w:fldCharType="end"/>
      </w:r>
      <w:r w:rsidRPr="009C0E9B">
        <w:t>.</w:t>
      </w:r>
      <w:r>
        <w:t xml:space="preserve"> </w:t>
      </w:r>
    </w:p>
    <w:p w14:paraId="2D8693CD" w14:textId="77777777" w:rsidR="00FC68DB" w:rsidRPr="00226A3F" w:rsidRDefault="00FC68DB" w:rsidP="00B202D2">
      <w:pPr>
        <w:keepNext/>
        <w:spacing w:before="240"/>
        <w:rPr>
          <w:rFonts w:ascii="Courier New" w:hAnsi="Courier New" w:cs="Courier New"/>
          <w:sz w:val="16"/>
        </w:rPr>
      </w:pPr>
      <w:r w:rsidRPr="00226A3F">
        <w:rPr>
          <w:b/>
          <w:sz w:val="24"/>
        </w:rPr>
        <w:t>Example A (</w:t>
      </w:r>
      <w:r>
        <w:rPr>
          <w:sz w:val="24"/>
        </w:rPr>
        <w:t xml:space="preserve">without </w:t>
      </w:r>
      <w:r w:rsidRPr="00647403">
        <w:rPr>
          <w:rStyle w:val="elementdeftypeChar"/>
          <w:rFonts w:eastAsia="Calibri"/>
          <w:sz w:val="20"/>
        </w:rPr>
        <w:t>base</w:t>
      </w:r>
      <w:r w:rsidRPr="00647403">
        <w:rPr>
          <w:sz w:val="28"/>
        </w:rPr>
        <w:t xml:space="preserve"> </w:t>
      </w:r>
      <w:r>
        <w:rPr>
          <w:sz w:val="24"/>
        </w:rPr>
        <w:t>definition</w:t>
      </w:r>
      <w:r w:rsidRPr="00226A3F">
        <w:rPr>
          <w:b/>
          <w:sz w:val="24"/>
        </w:rPr>
        <w:t xml:space="preserve">): </w:t>
      </w:r>
    </w:p>
    <w:p w14:paraId="1EE0FAD0" w14:textId="77777777" w:rsidR="00FC68DB" w:rsidRPr="00226A3F"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3802C126" w14:textId="77777777" w:rsidR="00FC68DB" w:rsidRPr="00226A3F"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r>
        <w:rPr>
          <w:rFonts w:ascii="Courier New" w:hAnsi="Courier New" w:cs="Courier New"/>
          <w:sz w:val="16"/>
        </w:rPr>
        <w:t>"ADH_</w:t>
      </w:r>
      <w:r w:rsidRPr="00226A3F">
        <w:rPr>
          <w:rFonts w:ascii="Courier New" w:hAnsi="Courier New" w:cs="Courier New"/>
          <w:sz w:val="16"/>
        </w:rPr>
        <w:t>100006</w:t>
      </w:r>
      <w:r>
        <w:rPr>
          <w:rFonts w:ascii="Courier New" w:hAnsi="Courier New" w:cs="Courier New"/>
          <w:sz w:val="16"/>
        </w:rPr>
        <w:t>"</w:t>
      </w:r>
      <w:r w:rsidRPr="00226A3F">
        <w:rPr>
          <w:rFonts w:ascii="Courier New" w:hAnsi="Courier New" w:cs="Courier New"/>
          <w:sz w:val="16"/>
        </w:rPr>
        <w:t>&gt;</w:t>
      </w:r>
    </w:p>
    <w:p w14:paraId="5CB8A280" w14:textId="77777777" w:rsidR="00FC68DB" w:rsidRPr="00226A3F" w:rsidRDefault="00FC68DB" w:rsidP="00F74C24">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26A3F">
        <w:rPr>
          <w:rFonts w:ascii="Courier New" w:hAnsi="Courier New" w:cs="Courier New"/>
          <w:b/>
          <w:color w:val="0070C0"/>
          <w:sz w:val="16"/>
        </w:rPr>
        <w:t>&lt;</w:t>
      </w:r>
      <w:proofErr w:type="spellStart"/>
      <w:r w:rsidRPr="00226A3F">
        <w:rPr>
          <w:rFonts w:ascii="Courier New" w:hAnsi="Courier New" w:cs="Courier New"/>
          <w:b/>
          <w:color w:val="0070C0"/>
          <w:sz w:val="16"/>
        </w:rPr>
        <w:t>adhesive_line</w:t>
      </w:r>
      <w:proofErr w:type="spellEnd"/>
      <w:r w:rsidRPr="00226A3F">
        <w:rPr>
          <w:rFonts w:ascii="Courier New" w:hAnsi="Courier New" w:cs="Courier New"/>
          <w:b/>
          <w:color w:val="0070C0"/>
          <w:sz w:val="16"/>
        </w:rPr>
        <w:t xml:space="preserve"> width=</w:t>
      </w:r>
      <w:r>
        <w:rPr>
          <w:rFonts w:ascii="Courier New" w:hAnsi="Courier New" w:cs="Courier New"/>
          <w:b/>
          <w:color w:val="0070C0"/>
          <w:sz w:val="16"/>
        </w:rPr>
        <w:t>"</w:t>
      </w:r>
      <w:r w:rsidRPr="00226A3F">
        <w:rPr>
          <w:rFonts w:ascii="Courier New" w:hAnsi="Courier New" w:cs="Courier New"/>
          <w:b/>
          <w:color w:val="0070C0"/>
          <w:sz w:val="16"/>
        </w:rPr>
        <w:t>5</w:t>
      </w:r>
      <w:r>
        <w:rPr>
          <w:rFonts w:ascii="Courier New" w:hAnsi="Courier New" w:cs="Courier New"/>
          <w:b/>
          <w:color w:val="0070C0"/>
          <w:sz w:val="16"/>
        </w:rPr>
        <w:t>"</w:t>
      </w:r>
      <w:r w:rsidRPr="00226A3F">
        <w:rPr>
          <w:rFonts w:ascii="Courier New" w:hAnsi="Courier New" w:cs="Courier New"/>
          <w:b/>
          <w:color w:val="0070C0"/>
          <w:sz w:val="16"/>
        </w:rPr>
        <w:t xml:space="preserve"> thickness=</w:t>
      </w:r>
      <w:r>
        <w:rPr>
          <w:rFonts w:ascii="Courier New" w:hAnsi="Courier New" w:cs="Courier New"/>
          <w:b/>
          <w:color w:val="0070C0"/>
          <w:sz w:val="16"/>
        </w:rPr>
        <w:t>"</w:t>
      </w:r>
      <w:r w:rsidRPr="00226A3F">
        <w:rPr>
          <w:rFonts w:ascii="Courier New" w:hAnsi="Courier New" w:cs="Courier New"/>
          <w:b/>
          <w:color w:val="0070C0"/>
          <w:sz w:val="16"/>
        </w:rPr>
        <w:t>2</w:t>
      </w:r>
      <w:r>
        <w:rPr>
          <w:rFonts w:ascii="Courier New" w:hAnsi="Courier New" w:cs="Courier New"/>
          <w:b/>
          <w:color w:val="0070C0"/>
          <w:sz w:val="16"/>
        </w:rPr>
        <w:t>"</w:t>
      </w:r>
      <w:r w:rsidRPr="00226A3F">
        <w:rPr>
          <w:rFonts w:ascii="Courier New" w:hAnsi="Courier New" w:cs="Courier New"/>
          <w:b/>
          <w:color w:val="0070C0"/>
          <w:sz w:val="16"/>
        </w:rPr>
        <w:t xml:space="preserve"> </w:t>
      </w:r>
      <w:r>
        <w:rPr>
          <w:rFonts w:ascii="Courier New" w:hAnsi="Courier New" w:cs="Courier New"/>
          <w:b/>
          <w:color w:val="0070C0"/>
          <w:sz w:val="16"/>
        </w:rPr>
        <w:t>material</w:t>
      </w:r>
      <w:r w:rsidRPr="00226A3F">
        <w:rPr>
          <w:rFonts w:ascii="Courier New" w:hAnsi="Courier New" w:cs="Courier New"/>
          <w:b/>
          <w:color w:val="0070C0"/>
          <w:sz w:val="16"/>
        </w:rPr>
        <w:t>=</w:t>
      </w:r>
      <w:r>
        <w:rPr>
          <w:rFonts w:ascii="Courier New" w:hAnsi="Courier New" w:cs="Courier New"/>
          <w:b/>
          <w:color w:val="0070C0"/>
          <w:sz w:val="16"/>
        </w:rPr>
        <w:t>"</w:t>
      </w:r>
      <w:proofErr w:type="spellStart"/>
      <w:r w:rsidRPr="00226A3F">
        <w:rPr>
          <w:rFonts w:ascii="Courier New" w:hAnsi="Courier New" w:cs="Courier New"/>
          <w:b/>
          <w:color w:val="0070C0"/>
          <w:sz w:val="16"/>
        </w:rPr>
        <w:t>CAD_Material</w:t>
      </w:r>
      <w:proofErr w:type="spellEnd"/>
      <w:r>
        <w:rPr>
          <w:rFonts w:ascii="Courier New" w:hAnsi="Courier New" w:cs="Courier New"/>
          <w:b/>
          <w:color w:val="0070C0"/>
          <w:sz w:val="16"/>
        </w:rPr>
        <w:t>"</w:t>
      </w:r>
      <w:r w:rsidRPr="00226A3F">
        <w:rPr>
          <w:rFonts w:ascii="Courier New" w:hAnsi="Courier New" w:cs="Courier New"/>
          <w:b/>
          <w:color w:val="0070C0"/>
          <w:sz w:val="16"/>
        </w:rPr>
        <w:t>/&gt;</w:t>
      </w:r>
      <w:r w:rsidRPr="00226A3F">
        <w:rPr>
          <w:rFonts w:ascii="Courier New" w:hAnsi="Courier New" w:cs="Courier New"/>
          <w:sz w:val="16"/>
        </w:rPr>
        <w:t xml:space="preserve"> </w:t>
      </w:r>
      <w:r>
        <w:rPr>
          <w:rFonts w:ascii="Courier New" w:hAnsi="Courier New" w:cs="Courier New"/>
          <w:sz w:val="16"/>
        </w:rPr>
        <w:br/>
        <w:t xml:space="preserve">     </w:t>
      </w:r>
      <w:proofErr w:type="gramStart"/>
      <w:r w:rsidRPr="000625C2">
        <w:rPr>
          <w:rFonts w:ascii="Courier New" w:hAnsi="Courier New" w:cs="Courier New"/>
          <w:color w:val="FF0000"/>
          <w:sz w:val="16"/>
        </w:rPr>
        <w:t>&lt;!--</w:t>
      </w:r>
      <w:proofErr w:type="gramEnd"/>
      <w:r w:rsidRPr="000625C2">
        <w:rPr>
          <w:rFonts w:ascii="Courier New" w:hAnsi="Courier New" w:cs="Courier New"/>
          <w:color w:val="FF0000"/>
          <w:sz w:val="16"/>
        </w:rPr>
        <w:t xml:space="preserve"> material is optional --&gt;</w:t>
      </w:r>
    </w:p>
    <w:p w14:paraId="323EDE38"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30DFDC64" w14:textId="77777777" w:rsidR="00FC68DB" w:rsidRPr="00F475E1"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F475E1">
        <w:rPr>
          <w:rFonts w:ascii="Courier New" w:hAnsi="Courier New" w:cs="Courier New"/>
          <w:sz w:val="16"/>
        </w:rPr>
        <w:t>&lt;</w:t>
      </w:r>
      <w:proofErr w:type="spellStart"/>
      <w:r w:rsidRPr="00F475E1">
        <w:rPr>
          <w:rFonts w:ascii="Courier New" w:hAnsi="Courier New" w:cs="Courier New"/>
          <w:sz w:val="16"/>
        </w:rPr>
        <w:t>loc</w:t>
      </w:r>
      <w:proofErr w:type="spellEnd"/>
      <w:r w:rsidRPr="00F475E1">
        <w:rPr>
          <w:rFonts w:ascii="Courier New" w:hAnsi="Courier New" w:cs="Courier New"/>
          <w:sz w:val="16"/>
        </w:rPr>
        <w:t xml:space="preserve"> v="1"&gt; </w:t>
      </w:r>
      <w:proofErr w:type="gramStart"/>
      <w:r w:rsidRPr="00F475E1">
        <w:rPr>
          <w:rFonts w:ascii="Courier New" w:hAnsi="Courier New" w:cs="Courier New"/>
          <w:sz w:val="16"/>
        </w:rPr>
        <w:t>2169.300  -</w:t>
      </w:r>
      <w:proofErr w:type="gramEnd"/>
      <w:r w:rsidRPr="00F475E1">
        <w:rPr>
          <w:rFonts w:ascii="Courier New" w:hAnsi="Courier New" w:cs="Courier New"/>
          <w:sz w:val="16"/>
        </w:rPr>
        <w:t>489.495  1773.936 &lt;/</w:t>
      </w:r>
      <w:proofErr w:type="spellStart"/>
      <w:r w:rsidRPr="00F475E1">
        <w:rPr>
          <w:rFonts w:ascii="Courier New" w:hAnsi="Courier New" w:cs="Courier New"/>
          <w:sz w:val="16"/>
        </w:rPr>
        <w:t>loc</w:t>
      </w:r>
      <w:proofErr w:type="spellEnd"/>
      <w:r w:rsidRPr="00F475E1">
        <w:rPr>
          <w:rFonts w:ascii="Courier New" w:hAnsi="Courier New" w:cs="Courier New"/>
          <w:sz w:val="16"/>
        </w:rPr>
        <w:t>&gt;</w:t>
      </w:r>
    </w:p>
    <w:p w14:paraId="1716BE33" w14:textId="77777777" w:rsidR="00FC68DB" w:rsidRPr="00F475E1"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475E1">
        <w:rPr>
          <w:rFonts w:ascii="Courier New" w:hAnsi="Courier New" w:cs="Courier New"/>
          <w:sz w:val="16"/>
        </w:rPr>
        <w:t xml:space="preserve">        &lt;</w:t>
      </w:r>
      <w:proofErr w:type="spellStart"/>
      <w:r w:rsidRPr="00F475E1">
        <w:rPr>
          <w:rFonts w:ascii="Courier New" w:hAnsi="Courier New" w:cs="Courier New"/>
          <w:sz w:val="16"/>
        </w:rPr>
        <w:t>loc</w:t>
      </w:r>
      <w:proofErr w:type="spellEnd"/>
      <w:r w:rsidRPr="00F475E1">
        <w:rPr>
          <w:rFonts w:ascii="Courier New" w:hAnsi="Courier New" w:cs="Courier New"/>
          <w:sz w:val="16"/>
        </w:rPr>
        <w:t xml:space="preserve"> v="2"&gt; </w:t>
      </w:r>
      <w:proofErr w:type="gramStart"/>
      <w:r w:rsidRPr="00F475E1">
        <w:rPr>
          <w:rFonts w:ascii="Courier New" w:hAnsi="Courier New" w:cs="Courier New"/>
          <w:sz w:val="16"/>
        </w:rPr>
        <w:t>2165.593  -</w:t>
      </w:r>
      <w:proofErr w:type="gramEnd"/>
      <w:r w:rsidRPr="00F475E1">
        <w:rPr>
          <w:rFonts w:ascii="Courier New" w:hAnsi="Courier New" w:cs="Courier New"/>
          <w:sz w:val="16"/>
        </w:rPr>
        <w:t>480.000  1790.221 &lt;/</w:t>
      </w:r>
      <w:proofErr w:type="spellStart"/>
      <w:r w:rsidRPr="00F475E1">
        <w:rPr>
          <w:rFonts w:ascii="Courier New" w:hAnsi="Courier New" w:cs="Courier New"/>
          <w:sz w:val="16"/>
        </w:rPr>
        <w:t>loc</w:t>
      </w:r>
      <w:proofErr w:type="spellEnd"/>
      <w:r w:rsidRPr="00F475E1">
        <w:rPr>
          <w:rFonts w:ascii="Courier New" w:hAnsi="Courier New" w:cs="Courier New"/>
          <w:sz w:val="16"/>
        </w:rPr>
        <w:t>&gt;</w:t>
      </w:r>
    </w:p>
    <w:p w14:paraId="5E8B6425" w14:textId="77777777" w:rsidR="00FC68DB" w:rsidRPr="00F475E1"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475E1">
        <w:rPr>
          <w:rFonts w:ascii="Courier New" w:hAnsi="Courier New" w:cs="Courier New"/>
          <w:sz w:val="16"/>
        </w:rPr>
        <w:t xml:space="preserve">        &lt;</w:t>
      </w:r>
      <w:proofErr w:type="spellStart"/>
      <w:r w:rsidRPr="00F475E1">
        <w:rPr>
          <w:rFonts w:ascii="Courier New" w:hAnsi="Courier New" w:cs="Courier New"/>
          <w:sz w:val="16"/>
        </w:rPr>
        <w:t>loc</w:t>
      </w:r>
      <w:proofErr w:type="spellEnd"/>
      <w:r w:rsidRPr="00F475E1">
        <w:rPr>
          <w:rFonts w:ascii="Courier New" w:hAnsi="Courier New" w:cs="Courier New"/>
          <w:sz w:val="16"/>
        </w:rPr>
        <w:t xml:space="preserve"> v="3"&gt; 2165.593   </w:t>
      </w:r>
      <w:proofErr w:type="gramStart"/>
      <w:r w:rsidRPr="00F475E1">
        <w:rPr>
          <w:rFonts w:ascii="Courier New" w:hAnsi="Courier New" w:cs="Courier New"/>
          <w:sz w:val="16"/>
        </w:rPr>
        <w:t>480.000  1790.221</w:t>
      </w:r>
      <w:proofErr w:type="gramEnd"/>
      <w:r w:rsidRPr="00F475E1">
        <w:rPr>
          <w:rFonts w:ascii="Courier New" w:hAnsi="Courier New" w:cs="Courier New"/>
          <w:sz w:val="16"/>
        </w:rPr>
        <w:t xml:space="preserve"> &lt;/</w:t>
      </w:r>
      <w:proofErr w:type="spellStart"/>
      <w:r w:rsidRPr="00F475E1">
        <w:rPr>
          <w:rFonts w:ascii="Courier New" w:hAnsi="Courier New" w:cs="Courier New"/>
          <w:sz w:val="16"/>
        </w:rPr>
        <w:t>loc</w:t>
      </w:r>
      <w:proofErr w:type="spellEnd"/>
      <w:r w:rsidRPr="00F475E1">
        <w:rPr>
          <w:rFonts w:ascii="Courier New" w:hAnsi="Courier New" w:cs="Courier New"/>
          <w:sz w:val="16"/>
        </w:rPr>
        <w:t>&gt;</w:t>
      </w:r>
    </w:p>
    <w:p w14:paraId="248DD36F"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475E1">
        <w:rPr>
          <w:rFonts w:ascii="Courier New" w:hAnsi="Courier New" w:cs="Courier New"/>
          <w:sz w:val="16"/>
        </w:rPr>
        <w:t xml:space="preserve">        </w:t>
      </w:r>
      <w:r w:rsidRPr="00226A3F">
        <w:rPr>
          <w:rFonts w:ascii="Courier New" w:hAnsi="Courier New" w:cs="Courier New"/>
          <w:sz w:val="16"/>
        </w:rPr>
        <w:t>&lt;</w:t>
      </w:r>
      <w:proofErr w:type="spellStart"/>
      <w:r w:rsidRPr="00226A3F">
        <w:rPr>
          <w:rFonts w:ascii="Courier New" w:hAnsi="Courier New" w:cs="Courier New"/>
          <w:sz w:val="16"/>
        </w:rPr>
        <w:t>loc</w:t>
      </w:r>
      <w:proofErr w:type="spellEnd"/>
      <w:r w:rsidRPr="00226A3F">
        <w:rPr>
          <w:rFonts w:ascii="Courier New" w:hAnsi="Courier New" w:cs="Courier New"/>
          <w:sz w:val="16"/>
        </w:rPr>
        <w:t xml:space="preserve"> v=</w:t>
      </w:r>
      <w:r>
        <w:rPr>
          <w:rFonts w:ascii="Courier New" w:hAnsi="Courier New" w:cs="Courier New"/>
          <w:sz w:val="16"/>
        </w:rPr>
        <w:t>"</w:t>
      </w:r>
      <w:r w:rsidRPr="00226A3F">
        <w:rPr>
          <w:rFonts w:ascii="Courier New" w:hAnsi="Courier New" w:cs="Courier New"/>
          <w:sz w:val="16"/>
        </w:rPr>
        <w:t>4</w:t>
      </w:r>
      <w:r>
        <w:rPr>
          <w:rFonts w:ascii="Courier New" w:hAnsi="Courier New" w:cs="Courier New"/>
          <w:sz w:val="16"/>
        </w:rPr>
        <w:t>"</w:t>
      </w:r>
      <w:r w:rsidRPr="00226A3F">
        <w:rPr>
          <w:rFonts w:ascii="Courier New" w:hAnsi="Courier New" w:cs="Courier New"/>
          <w:sz w:val="16"/>
        </w:rPr>
        <w:t xml:space="preserve">&gt; 2169.302   </w:t>
      </w:r>
      <w:proofErr w:type="gramStart"/>
      <w:r w:rsidRPr="00226A3F">
        <w:rPr>
          <w:rFonts w:ascii="Courier New" w:hAnsi="Courier New" w:cs="Courier New"/>
          <w:sz w:val="16"/>
        </w:rPr>
        <w:t>489.495  1773.937</w:t>
      </w:r>
      <w:proofErr w:type="gramEnd"/>
      <w:r w:rsidRPr="00226A3F">
        <w:rPr>
          <w:rFonts w:ascii="Courier New" w:hAnsi="Courier New" w:cs="Courier New"/>
          <w:sz w:val="16"/>
        </w:rPr>
        <w:t xml:space="preserve"> &lt;/</w:t>
      </w:r>
      <w:proofErr w:type="spellStart"/>
      <w:r w:rsidRPr="00226A3F">
        <w:rPr>
          <w:rFonts w:ascii="Courier New" w:hAnsi="Courier New" w:cs="Courier New"/>
          <w:sz w:val="16"/>
        </w:rPr>
        <w:t>loc</w:t>
      </w:r>
      <w:proofErr w:type="spellEnd"/>
      <w:r w:rsidRPr="00226A3F">
        <w:rPr>
          <w:rFonts w:ascii="Courier New" w:hAnsi="Courier New" w:cs="Courier New"/>
          <w:sz w:val="16"/>
        </w:rPr>
        <w:t>&gt;</w:t>
      </w:r>
    </w:p>
    <w:p w14:paraId="6FF503B1"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259B8A40"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5B1370EC"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13DFE601"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0F8766CB"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587F3696"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235E0537" w14:textId="77777777" w:rsidR="00FC68DB" w:rsidRPr="00226A3F" w:rsidRDefault="00FC68DB" w:rsidP="00B202D2">
      <w:pPr>
        <w:keepNext/>
        <w:spacing w:before="360"/>
        <w:rPr>
          <w:rFonts w:ascii="Courier New" w:hAnsi="Courier New" w:cs="Courier New"/>
          <w:sz w:val="16"/>
        </w:rPr>
      </w:pPr>
      <w:r w:rsidRPr="00226A3F">
        <w:rPr>
          <w:b/>
          <w:sz w:val="24"/>
        </w:rPr>
        <w:t xml:space="preserve">Example </w:t>
      </w:r>
      <w:r>
        <w:rPr>
          <w:b/>
          <w:sz w:val="24"/>
        </w:rPr>
        <w:t xml:space="preserve">B </w:t>
      </w:r>
      <w:r w:rsidRPr="00226A3F">
        <w:rPr>
          <w:b/>
          <w:sz w:val="24"/>
        </w:rPr>
        <w:t>(</w:t>
      </w:r>
      <w:r>
        <w:rPr>
          <w:sz w:val="24"/>
        </w:rPr>
        <w:t xml:space="preserve">with </w:t>
      </w:r>
      <w:r w:rsidRPr="00647403">
        <w:rPr>
          <w:rStyle w:val="elementdeftypeChar"/>
          <w:rFonts w:eastAsia="Calibri"/>
          <w:sz w:val="20"/>
        </w:rPr>
        <w:t>base</w:t>
      </w:r>
      <w:r w:rsidRPr="00647403">
        <w:rPr>
          <w:sz w:val="28"/>
        </w:rPr>
        <w:t xml:space="preserve"> </w:t>
      </w:r>
      <w:r>
        <w:rPr>
          <w:sz w:val="24"/>
        </w:rPr>
        <w:t>definition</w:t>
      </w:r>
      <w:r w:rsidRPr="00226A3F">
        <w:rPr>
          <w:b/>
          <w:sz w:val="24"/>
        </w:rPr>
        <w:t xml:space="preserve">): </w:t>
      </w:r>
    </w:p>
    <w:p w14:paraId="68FAD7F5" w14:textId="77777777" w:rsidR="00FC68DB" w:rsidRPr="00226A3F"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7A3BCF0E"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&lt;connection_1d label=</w:t>
      </w:r>
      <w:r>
        <w:rPr>
          <w:rFonts w:ascii="Courier New" w:hAnsi="Courier New" w:cs="Courier New"/>
          <w:sz w:val="16"/>
        </w:rPr>
        <w:t>"ADH_</w:t>
      </w:r>
      <w:r w:rsidRPr="00F76AFE">
        <w:rPr>
          <w:rFonts w:ascii="Courier New" w:hAnsi="Courier New" w:cs="Courier New"/>
          <w:sz w:val="16"/>
        </w:rPr>
        <w:t>1544256</w:t>
      </w:r>
      <w:r>
        <w:rPr>
          <w:rFonts w:ascii="Courier New" w:hAnsi="Courier New" w:cs="Courier New"/>
          <w:sz w:val="16"/>
        </w:rPr>
        <w:t>"</w:t>
      </w:r>
      <w:r w:rsidRPr="00F76AFE">
        <w:rPr>
          <w:rFonts w:ascii="Courier New" w:hAnsi="Courier New" w:cs="Courier New"/>
          <w:sz w:val="16"/>
        </w:rPr>
        <w:t>&gt;</w:t>
      </w:r>
    </w:p>
    <w:p w14:paraId="6383525B" w14:textId="77777777" w:rsidR="00FC68DB"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sidRPr="000625C2">
        <w:rPr>
          <w:rFonts w:ascii="Courier New" w:hAnsi="Courier New" w:cs="Courier New"/>
          <w:color w:val="0070C0"/>
          <w:sz w:val="16"/>
        </w:rPr>
        <w:t>&lt;</w:t>
      </w:r>
      <w:proofErr w:type="spellStart"/>
      <w:r w:rsidRPr="000625C2">
        <w:rPr>
          <w:rFonts w:ascii="Courier New" w:hAnsi="Courier New" w:cs="Courier New"/>
          <w:color w:val="0070C0"/>
          <w:sz w:val="16"/>
        </w:rPr>
        <w:t>adhesive_line</w:t>
      </w:r>
      <w:proofErr w:type="spellEnd"/>
      <w:r w:rsidRPr="000625C2">
        <w:rPr>
          <w:rFonts w:ascii="Courier New" w:hAnsi="Courier New" w:cs="Courier New"/>
          <w:color w:val="0070C0"/>
          <w:sz w:val="16"/>
        </w:rPr>
        <w:t xml:space="preserve"> base=</w:t>
      </w:r>
      <w:r>
        <w:rPr>
          <w:rFonts w:ascii="Courier New" w:hAnsi="Courier New" w:cs="Courier New"/>
          <w:color w:val="0070C0"/>
          <w:sz w:val="16"/>
        </w:rPr>
        <w:t>"</w:t>
      </w:r>
      <w:r w:rsidRPr="000625C2">
        <w:rPr>
          <w:rFonts w:ascii="Courier New" w:hAnsi="Courier New" w:cs="Courier New"/>
          <w:color w:val="0070C0"/>
          <w:sz w:val="16"/>
        </w:rPr>
        <w:t>2</w:t>
      </w:r>
      <w:r>
        <w:rPr>
          <w:rFonts w:ascii="Courier New" w:hAnsi="Courier New" w:cs="Courier New"/>
          <w:color w:val="0070C0"/>
          <w:sz w:val="16"/>
        </w:rPr>
        <w:t>"</w:t>
      </w:r>
      <w:r w:rsidRPr="000625C2">
        <w:rPr>
          <w:rFonts w:ascii="Courier New" w:hAnsi="Courier New" w:cs="Courier New"/>
          <w:color w:val="0070C0"/>
          <w:sz w:val="16"/>
        </w:rPr>
        <w:t xml:space="preserve"> width=</w:t>
      </w:r>
      <w:r>
        <w:rPr>
          <w:rFonts w:ascii="Courier New" w:hAnsi="Courier New" w:cs="Courier New"/>
          <w:color w:val="0070C0"/>
          <w:sz w:val="16"/>
        </w:rPr>
        <w:t>"</w:t>
      </w:r>
      <w:r w:rsidRPr="000625C2">
        <w:rPr>
          <w:rFonts w:ascii="Courier New" w:hAnsi="Courier New" w:cs="Courier New"/>
          <w:color w:val="0070C0"/>
          <w:sz w:val="16"/>
        </w:rPr>
        <w:t>1</w:t>
      </w:r>
      <w:r>
        <w:rPr>
          <w:rFonts w:ascii="Courier New" w:hAnsi="Courier New" w:cs="Courier New"/>
          <w:color w:val="0070C0"/>
          <w:sz w:val="16"/>
        </w:rPr>
        <w:t>"</w:t>
      </w:r>
      <w:r w:rsidRPr="000625C2">
        <w:rPr>
          <w:rFonts w:ascii="Courier New" w:hAnsi="Courier New" w:cs="Courier New"/>
          <w:color w:val="0070C0"/>
          <w:sz w:val="16"/>
        </w:rPr>
        <w:t xml:space="preserve"> thickness=</w:t>
      </w:r>
      <w:r>
        <w:rPr>
          <w:rFonts w:ascii="Courier New" w:hAnsi="Courier New" w:cs="Courier New"/>
          <w:color w:val="0070C0"/>
          <w:sz w:val="16"/>
        </w:rPr>
        <w:t>"</w:t>
      </w:r>
      <w:r w:rsidRPr="000625C2">
        <w:rPr>
          <w:rFonts w:ascii="Courier New" w:hAnsi="Courier New" w:cs="Courier New"/>
          <w:color w:val="0070C0"/>
          <w:sz w:val="16"/>
        </w:rPr>
        <w:t>1</w:t>
      </w:r>
      <w:r>
        <w:rPr>
          <w:rFonts w:ascii="Courier New" w:hAnsi="Courier New" w:cs="Courier New"/>
          <w:color w:val="0070C0"/>
          <w:sz w:val="16"/>
        </w:rPr>
        <w:t xml:space="preserve">" </w:t>
      </w:r>
      <w:r w:rsidRPr="000625C2">
        <w:rPr>
          <w:rFonts w:ascii="Courier New" w:hAnsi="Courier New" w:cs="Courier New"/>
          <w:color w:val="0070C0"/>
          <w:sz w:val="16"/>
        </w:rPr>
        <w:t>material</w:t>
      </w:r>
      <w:r>
        <w:rPr>
          <w:rFonts w:ascii="Courier New" w:hAnsi="Courier New" w:cs="Courier New"/>
          <w:color w:val="0070C0"/>
          <w:sz w:val="16"/>
        </w:rPr>
        <w:t>="</w:t>
      </w:r>
      <w:proofErr w:type="spellStart"/>
      <w:r>
        <w:rPr>
          <w:rFonts w:ascii="Courier New" w:hAnsi="Courier New" w:cs="Courier New"/>
          <w:color w:val="0070C0"/>
          <w:sz w:val="16"/>
        </w:rPr>
        <w:t>CAD_test_Mat</w:t>
      </w:r>
      <w:proofErr w:type="spellEnd"/>
      <w:r>
        <w:rPr>
          <w:rFonts w:ascii="Courier New" w:hAnsi="Courier New" w:cs="Courier New"/>
          <w:color w:val="0070C0"/>
          <w:sz w:val="16"/>
        </w:rPr>
        <w:t>"</w:t>
      </w:r>
      <w:r w:rsidRPr="000625C2">
        <w:rPr>
          <w:rFonts w:ascii="Courier New" w:hAnsi="Courier New" w:cs="Courier New"/>
          <w:color w:val="0070C0"/>
          <w:sz w:val="16"/>
        </w:rPr>
        <w:t>/&gt;</w:t>
      </w:r>
    </w:p>
    <w:p w14:paraId="3FFB5A14" w14:textId="363054F4"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ab/>
      </w:r>
      <w:r w:rsidRPr="00F76AFE">
        <w:rPr>
          <w:rFonts w:ascii="Courier New" w:hAnsi="Courier New" w:cs="Courier New"/>
          <w:sz w:val="16"/>
        </w:rPr>
        <w:t>&lt;</w:t>
      </w:r>
      <w:proofErr w:type="spellStart"/>
      <w:r w:rsidRPr="00F76AFE">
        <w:rPr>
          <w:rFonts w:ascii="Courier New" w:hAnsi="Courier New" w:cs="Courier New"/>
          <w:sz w:val="16"/>
        </w:rPr>
        <w:t>loc_list</w:t>
      </w:r>
      <w:proofErr w:type="spellEnd"/>
      <w:r w:rsidRPr="00F76AFE">
        <w:rPr>
          <w:rFonts w:ascii="Courier New" w:hAnsi="Courier New" w:cs="Courier New"/>
          <w:sz w:val="16"/>
        </w:rPr>
        <w:t>&gt;</w:t>
      </w:r>
    </w:p>
    <w:p w14:paraId="28BB961F"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w:t>
      </w:r>
      <w:proofErr w:type="spellStart"/>
      <w:r w:rsidRPr="00F76AFE">
        <w:rPr>
          <w:rFonts w:ascii="Courier New" w:hAnsi="Courier New" w:cs="Courier New"/>
          <w:sz w:val="16"/>
        </w:rPr>
        <w:t>loc</w:t>
      </w:r>
      <w:proofErr w:type="spellEnd"/>
      <w:r w:rsidRPr="00F76AFE">
        <w:rPr>
          <w:rFonts w:ascii="Courier New" w:hAnsi="Courier New" w:cs="Courier New"/>
          <w:sz w:val="16"/>
        </w:rPr>
        <w:t xml:space="preserve"> v=</w:t>
      </w:r>
      <w:r>
        <w:rPr>
          <w:rFonts w:ascii="Courier New" w:hAnsi="Courier New" w:cs="Courier New"/>
          <w:sz w:val="16"/>
        </w:rPr>
        <w:t>"</w:t>
      </w:r>
      <w:r w:rsidRPr="00F76AFE">
        <w:rPr>
          <w:rFonts w:ascii="Courier New" w:hAnsi="Courier New" w:cs="Courier New"/>
          <w:sz w:val="16"/>
        </w:rPr>
        <w:t>0</w:t>
      </w:r>
      <w:r>
        <w:rPr>
          <w:rFonts w:ascii="Courier New" w:hAnsi="Courier New" w:cs="Courier New"/>
          <w:sz w:val="16"/>
        </w:rPr>
        <w:t>.0"</w:t>
      </w:r>
      <w:r w:rsidRPr="00F76AFE">
        <w:rPr>
          <w:rFonts w:ascii="Courier New" w:hAnsi="Courier New" w:cs="Courier New"/>
          <w:sz w:val="16"/>
        </w:rPr>
        <w:t>&gt;</w:t>
      </w:r>
      <w:r>
        <w:rPr>
          <w:rFonts w:ascii="Courier New" w:hAnsi="Courier New" w:cs="Courier New"/>
          <w:sz w:val="16"/>
        </w:rPr>
        <w:t xml:space="preserve"> </w:t>
      </w:r>
      <w:r w:rsidRPr="00F76AFE">
        <w:rPr>
          <w:rFonts w:ascii="Courier New" w:hAnsi="Courier New" w:cs="Courier New"/>
          <w:sz w:val="16"/>
        </w:rPr>
        <w:t>501 1.03333 3.33332 &lt;/</w:t>
      </w:r>
      <w:proofErr w:type="spellStart"/>
      <w:r w:rsidRPr="00F76AFE">
        <w:rPr>
          <w:rFonts w:ascii="Courier New" w:hAnsi="Courier New" w:cs="Courier New"/>
          <w:sz w:val="16"/>
        </w:rPr>
        <w:t>loc</w:t>
      </w:r>
      <w:proofErr w:type="spellEnd"/>
      <w:r w:rsidRPr="00F76AFE">
        <w:rPr>
          <w:rFonts w:ascii="Courier New" w:hAnsi="Courier New" w:cs="Courier New"/>
          <w:sz w:val="16"/>
        </w:rPr>
        <w:t>&gt;</w:t>
      </w:r>
    </w:p>
    <w:p w14:paraId="3F7AE978"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w:t>
      </w:r>
      <w:proofErr w:type="spellStart"/>
      <w:r w:rsidRPr="00F76AFE">
        <w:rPr>
          <w:rFonts w:ascii="Courier New" w:hAnsi="Courier New" w:cs="Courier New"/>
          <w:sz w:val="16"/>
        </w:rPr>
        <w:t>loc</w:t>
      </w:r>
      <w:proofErr w:type="spellEnd"/>
      <w:r w:rsidRPr="00F76AFE">
        <w:rPr>
          <w:rFonts w:ascii="Courier New" w:hAnsi="Courier New" w:cs="Courier New"/>
          <w:sz w:val="16"/>
        </w:rPr>
        <w:t xml:space="preserve"> v=</w:t>
      </w:r>
      <w:r>
        <w:rPr>
          <w:rFonts w:ascii="Courier New" w:hAnsi="Courier New" w:cs="Courier New"/>
          <w:sz w:val="16"/>
        </w:rPr>
        <w:t>"</w:t>
      </w:r>
      <w:r w:rsidRPr="00F76AFE">
        <w:rPr>
          <w:rFonts w:ascii="Courier New" w:hAnsi="Courier New" w:cs="Courier New"/>
          <w:sz w:val="16"/>
        </w:rPr>
        <w:t>0.5</w:t>
      </w:r>
      <w:r>
        <w:rPr>
          <w:rFonts w:ascii="Courier New" w:hAnsi="Courier New" w:cs="Courier New"/>
          <w:sz w:val="16"/>
        </w:rPr>
        <w:t>"</w:t>
      </w:r>
      <w:r w:rsidRPr="00F76AFE">
        <w:rPr>
          <w:rFonts w:ascii="Courier New" w:hAnsi="Courier New" w:cs="Courier New"/>
          <w:sz w:val="16"/>
        </w:rPr>
        <w:t>&gt;</w:t>
      </w:r>
      <w:r>
        <w:rPr>
          <w:rFonts w:ascii="Courier New" w:hAnsi="Courier New" w:cs="Courier New"/>
          <w:sz w:val="16"/>
        </w:rPr>
        <w:t xml:space="preserve"> </w:t>
      </w:r>
      <w:r w:rsidRPr="00F76AFE">
        <w:rPr>
          <w:rFonts w:ascii="Courier New" w:hAnsi="Courier New" w:cs="Courier New"/>
          <w:sz w:val="16"/>
        </w:rPr>
        <w:t>502 1.03333 3.33332</w:t>
      </w:r>
      <w:r>
        <w:rPr>
          <w:rFonts w:ascii="Courier New" w:hAnsi="Courier New" w:cs="Courier New"/>
          <w:sz w:val="16"/>
        </w:rPr>
        <w:t xml:space="preserve"> </w:t>
      </w:r>
      <w:r w:rsidRPr="00F76AFE">
        <w:rPr>
          <w:rFonts w:ascii="Courier New" w:hAnsi="Courier New" w:cs="Courier New"/>
          <w:sz w:val="16"/>
        </w:rPr>
        <w:t>&lt;/</w:t>
      </w:r>
      <w:proofErr w:type="spellStart"/>
      <w:r w:rsidRPr="00F76AFE">
        <w:rPr>
          <w:rFonts w:ascii="Courier New" w:hAnsi="Courier New" w:cs="Courier New"/>
          <w:sz w:val="16"/>
        </w:rPr>
        <w:t>loc</w:t>
      </w:r>
      <w:proofErr w:type="spellEnd"/>
      <w:r w:rsidRPr="00F76AFE">
        <w:rPr>
          <w:rFonts w:ascii="Courier New" w:hAnsi="Courier New" w:cs="Courier New"/>
          <w:sz w:val="16"/>
        </w:rPr>
        <w:t>&gt;</w:t>
      </w:r>
    </w:p>
    <w:p w14:paraId="695B8200"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w:t>
      </w:r>
      <w:proofErr w:type="spellStart"/>
      <w:r w:rsidRPr="00F76AFE">
        <w:rPr>
          <w:rFonts w:ascii="Courier New" w:hAnsi="Courier New" w:cs="Courier New"/>
          <w:sz w:val="16"/>
        </w:rPr>
        <w:t>loc</w:t>
      </w:r>
      <w:proofErr w:type="spellEnd"/>
      <w:r w:rsidRPr="00F76AFE">
        <w:rPr>
          <w:rFonts w:ascii="Courier New" w:hAnsi="Courier New" w:cs="Courier New"/>
          <w:sz w:val="16"/>
        </w:rPr>
        <w:t xml:space="preserve"> v=</w:t>
      </w:r>
      <w:r>
        <w:rPr>
          <w:rFonts w:ascii="Courier New" w:hAnsi="Courier New" w:cs="Courier New"/>
          <w:sz w:val="16"/>
        </w:rPr>
        <w:t>"</w:t>
      </w:r>
      <w:r w:rsidRPr="00F76AFE">
        <w:rPr>
          <w:rFonts w:ascii="Courier New" w:hAnsi="Courier New" w:cs="Courier New"/>
          <w:sz w:val="16"/>
        </w:rPr>
        <w:t>1</w:t>
      </w:r>
      <w:r>
        <w:rPr>
          <w:rFonts w:ascii="Courier New" w:hAnsi="Courier New" w:cs="Courier New"/>
          <w:sz w:val="16"/>
        </w:rPr>
        <w:t>.0"</w:t>
      </w:r>
      <w:r w:rsidRPr="00F76AFE">
        <w:rPr>
          <w:rFonts w:ascii="Courier New" w:hAnsi="Courier New" w:cs="Courier New"/>
          <w:sz w:val="16"/>
        </w:rPr>
        <w:t>&gt;</w:t>
      </w:r>
      <w:r>
        <w:rPr>
          <w:rFonts w:ascii="Courier New" w:hAnsi="Courier New" w:cs="Courier New"/>
          <w:sz w:val="16"/>
        </w:rPr>
        <w:t xml:space="preserve"> </w:t>
      </w:r>
      <w:r w:rsidRPr="00F76AFE">
        <w:rPr>
          <w:rFonts w:ascii="Courier New" w:hAnsi="Courier New" w:cs="Courier New"/>
          <w:sz w:val="16"/>
        </w:rPr>
        <w:t>503 1.03333 3.33332 &lt;/</w:t>
      </w:r>
      <w:proofErr w:type="spellStart"/>
      <w:r w:rsidRPr="00F76AFE">
        <w:rPr>
          <w:rFonts w:ascii="Courier New" w:hAnsi="Courier New" w:cs="Courier New"/>
          <w:sz w:val="16"/>
        </w:rPr>
        <w:t>loc</w:t>
      </w:r>
      <w:proofErr w:type="spellEnd"/>
      <w:r w:rsidRPr="00F76AFE">
        <w:rPr>
          <w:rFonts w:ascii="Courier New" w:hAnsi="Courier New" w:cs="Courier New"/>
          <w:sz w:val="16"/>
        </w:rPr>
        <w:t>&gt;</w:t>
      </w:r>
    </w:p>
    <w:p w14:paraId="769718EE"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w:t>
      </w:r>
      <w:proofErr w:type="spellStart"/>
      <w:r w:rsidRPr="00F76AFE">
        <w:rPr>
          <w:rFonts w:ascii="Courier New" w:hAnsi="Courier New" w:cs="Courier New"/>
          <w:sz w:val="16"/>
        </w:rPr>
        <w:t>loc_list</w:t>
      </w:r>
      <w:proofErr w:type="spellEnd"/>
      <w:r w:rsidRPr="00F76AFE">
        <w:rPr>
          <w:rFonts w:ascii="Courier New" w:hAnsi="Courier New" w:cs="Courier New"/>
          <w:sz w:val="16"/>
        </w:rPr>
        <w:t>&gt;</w:t>
      </w:r>
    </w:p>
    <w:p w14:paraId="1DA467FC" w14:textId="77777777" w:rsidR="00FC68DB"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&lt;appdata&gt;</w:t>
      </w:r>
    </w:p>
    <w:p w14:paraId="4735FC66"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Pr>
          <w:rFonts w:ascii="Courier New" w:hAnsi="Courier New" w:cs="Courier New"/>
          <w:sz w:val="16"/>
        </w:rPr>
        <w:t xml:space="preserve">  </w:t>
      </w:r>
      <w:r w:rsidRPr="00F76AFE">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w:t>
      </w:r>
    </w:p>
    <w:p w14:paraId="7D20A453"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&lt;/appdata&gt;</w:t>
      </w:r>
    </w:p>
    <w:p w14:paraId="684D0B19"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F76AFE">
        <w:rPr>
          <w:rFonts w:ascii="Courier New" w:hAnsi="Courier New" w:cs="Courier New"/>
          <w:sz w:val="16"/>
        </w:rPr>
        <w:t>&lt;/connection_1d&gt;</w:t>
      </w:r>
    </w:p>
    <w:p w14:paraId="6EAF9D2A"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622D415A" w14:textId="77777777" w:rsidR="00FC68DB" w:rsidRPr="00226A3F" w:rsidRDefault="00FC68DB" w:rsidP="00B202D2">
      <w:pPr>
        <w:pStyle w:val="berschrift2"/>
      </w:pPr>
      <w:bookmarkStart w:id="2414" w:name="_Toc428279602"/>
      <w:bookmarkStart w:id="2415" w:name="_Toc428456348"/>
      <w:bookmarkStart w:id="2416" w:name="_Toc428537316"/>
      <w:bookmarkStart w:id="2417" w:name="_Toc428969638"/>
      <w:bookmarkStart w:id="2418" w:name="_Toc429053029"/>
      <w:bookmarkStart w:id="2419" w:name="_Toc413861930"/>
      <w:bookmarkStart w:id="2420" w:name="_Toc3557066"/>
      <w:bookmarkStart w:id="2421" w:name="_Toc34747316"/>
      <w:bookmarkStart w:id="2422" w:name="_Toc77102135"/>
      <w:bookmarkStart w:id="2423" w:name="_Toc413359617"/>
      <w:bookmarkStart w:id="2424" w:name="_Toc86863864"/>
      <w:bookmarkEnd w:id="2414"/>
      <w:bookmarkEnd w:id="2415"/>
      <w:bookmarkEnd w:id="2416"/>
      <w:bookmarkEnd w:id="2417"/>
      <w:bookmarkEnd w:id="2418"/>
      <w:r w:rsidRPr="00226A3F">
        <w:lastRenderedPageBreak/>
        <w:t>Hemming Flanges</w:t>
      </w:r>
      <w:bookmarkEnd w:id="2419"/>
      <w:bookmarkEnd w:id="2420"/>
      <w:bookmarkEnd w:id="2421"/>
      <w:bookmarkEnd w:id="2422"/>
      <w:bookmarkEnd w:id="2424"/>
    </w:p>
    <w:p w14:paraId="7D310584" w14:textId="77777777" w:rsidR="00FC68DB" w:rsidRDefault="00FC68DB" w:rsidP="00B202D2">
      <w:pPr>
        <w:pStyle w:val="berschrift3"/>
      </w:pPr>
      <w:bookmarkStart w:id="2425" w:name="_Toc413861931"/>
      <w:bookmarkStart w:id="2426" w:name="_Toc3557067"/>
      <w:bookmarkStart w:id="2427" w:name="_Toc34747317"/>
      <w:bookmarkStart w:id="2428" w:name="_Toc77102136"/>
      <w:bookmarkStart w:id="2429" w:name="_Toc86863865"/>
      <w:r>
        <w:t>Introduction</w:t>
      </w:r>
      <w:bookmarkEnd w:id="2425"/>
      <w:bookmarkEnd w:id="2426"/>
      <w:bookmarkEnd w:id="2427"/>
      <w:bookmarkEnd w:id="2428"/>
      <w:bookmarkEnd w:id="2429"/>
    </w:p>
    <w:p w14:paraId="5CAD8167" w14:textId="77777777" w:rsidR="00FC68DB" w:rsidRDefault="00FC68DB" w:rsidP="00B202D2">
      <w:pPr>
        <w:keepNext/>
      </w:pPr>
      <w:r>
        <w:t>A hemming involves rolling over a metal sheet onto itself, to reinforce an edge and improve appearance. In automotive engineering, the hemming process also involves adhering other metal sheets within the rolled one.</w:t>
      </w:r>
    </w:p>
    <w:p w14:paraId="074A2E5A" w14:textId="77777777" w:rsidR="00FC68DB" w:rsidRDefault="00FC68DB" w:rsidP="00B202D2">
      <w:pPr>
        <w:keepNext/>
      </w:pPr>
      <w:r>
        <w:t xml:space="preserve">A hemming involves a path around which the outer metal sheet is rolled over. This is called the </w:t>
      </w:r>
      <w:r>
        <w:rPr>
          <w:i/>
        </w:rPr>
        <w:t>hemming root.</w:t>
      </w:r>
    </w:p>
    <w:p w14:paraId="43E0F5AE" w14:textId="77777777" w:rsidR="00FC68DB" w:rsidRDefault="00FC68DB" w:rsidP="00B202D2">
      <w:pPr>
        <w:keepNext/>
      </w:pPr>
      <w:r>
        <w:t>The hemming also consists of three regions, where glue is applied, and which are compressed during hem formation.</w:t>
      </w:r>
    </w:p>
    <w:p w14:paraId="283DFCE3" w14:textId="77777777" w:rsidR="00FC68DB" w:rsidRDefault="00FC68DB" w:rsidP="00B202D2">
      <w:pPr>
        <w:keepNext/>
        <w:jc w:val="center"/>
      </w:pPr>
      <w:r>
        <w:rPr>
          <w:noProof/>
          <w:lang w:val="en-US"/>
        </w:rPr>
        <w:drawing>
          <wp:inline distT="0" distB="0" distL="0" distR="0" wp14:anchorId="47150E66" wp14:editId="0DD62FE8">
            <wp:extent cx="3208020" cy="1821180"/>
            <wp:effectExtent l="0" t="0" r="0" b="0"/>
            <wp:docPr id="32"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3"/>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3208020" cy="1821180"/>
                    </a:xfrm>
                    <a:prstGeom prst="rect">
                      <a:avLst/>
                    </a:prstGeom>
                    <a:noFill/>
                    <a:ln>
                      <a:noFill/>
                    </a:ln>
                  </pic:spPr>
                </pic:pic>
              </a:graphicData>
            </a:graphic>
          </wp:inline>
        </w:drawing>
      </w:r>
    </w:p>
    <w:p w14:paraId="6D1B60C9" w14:textId="0950BC2A" w:rsidR="00FC68DB" w:rsidRDefault="00FC68DB" w:rsidP="00B202D2">
      <w:pPr>
        <w:pStyle w:val="Beschriftung"/>
        <w:rPr>
          <w:b/>
          <w:u w:val="single"/>
        </w:rPr>
      </w:pPr>
      <w:bookmarkStart w:id="2430" w:name="_Ref413858805"/>
      <w:bookmarkStart w:id="2431" w:name="_Toc413861952"/>
      <w:bookmarkStart w:id="2432" w:name="_Toc3557149"/>
      <w:bookmarkStart w:id="2433" w:name="_Toc34747402"/>
      <w:bookmarkStart w:id="2434" w:name="_Toc76030600"/>
      <w:bookmarkStart w:id="2435" w:name="_Toc86863556"/>
      <w:bookmarkStart w:id="2436" w:name="_Toc86863645"/>
      <w:r>
        <w:t xml:space="preserve">Figure </w:t>
      </w:r>
      <w:r>
        <w:fldChar w:fldCharType="begin"/>
      </w:r>
      <w:r>
        <w:instrText xml:space="preserve"> SEQ Figure \* ARABIC </w:instrText>
      </w:r>
      <w:r>
        <w:fldChar w:fldCharType="separate"/>
      </w:r>
      <w:r w:rsidR="008116BB">
        <w:rPr>
          <w:noProof/>
        </w:rPr>
        <w:t>79</w:t>
      </w:r>
      <w:r>
        <w:fldChar w:fldCharType="end"/>
      </w:r>
      <w:bookmarkEnd w:id="2430"/>
      <w:r>
        <w:t>: The Three Regions of a Hemming</w:t>
      </w:r>
      <w:bookmarkEnd w:id="2431"/>
      <w:bookmarkEnd w:id="2432"/>
      <w:bookmarkEnd w:id="2433"/>
      <w:bookmarkEnd w:id="2434"/>
      <w:bookmarkEnd w:id="2435"/>
      <w:bookmarkEnd w:id="2436"/>
    </w:p>
    <w:p w14:paraId="4E5CF46E" w14:textId="77777777" w:rsidR="00FC68DB" w:rsidRDefault="00FC68DB" w:rsidP="00B202D2">
      <w:pPr>
        <w:keepNext/>
      </w:pPr>
      <w:r>
        <w:t>The solution described below addresses certain features in hemming design:</w:t>
      </w:r>
    </w:p>
    <w:p w14:paraId="5F1A1213" w14:textId="77777777" w:rsidR="00FC68DB" w:rsidRDefault="00FC68DB" w:rsidP="00BA04B6">
      <w:pPr>
        <w:numPr>
          <w:ilvl w:val="0"/>
          <w:numId w:val="26"/>
        </w:numPr>
        <w:tabs>
          <w:tab w:val="clear" w:pos="403"/>
        </w:tabs>
        <w:spacing w:line="240" w:lineRule="auto"/>
      </w:pPr>
      <w:r>
        <w:t xml:space="preserve">The path of the hemming root does not need to coincide with the paths of the adhesive. </w:t>
      </w:r>
    </w:p>
    <w:p w14:paraId="0634553F" w14:textId="77777777" w:rsidR="00FC68DB" w:rsidRDefault="00FC68DB" w:rsidP="00BA04B6">
      <w:pPr>
        <w:numPr>
          <w:ilvl w:val="0"/>
          <w:numId w:val="26"/>
        </w:numPr>
        <w:tabs>
          <w:tab w:val="clear" w:pos="403"/>
        </w:tabs>
        <w:spacing w:line="240" w:lineRule="auto"/>
      </w:pPr>
      <w:r>
        <w:t>Each region may have a different filling percentage. This is mainly to prevent spillage, but also to maximize contacting overlap.</w:t>
      </w:r>
    </w:p>
    <w:p w14:paraId="20B70C68" w14:textId="77777777" w:rsidR="00FC68DB" w:rsidRDefault="00FC68DB" w:rsidP="00BA04B6">
      <w:pPr>
        <w:numPr>
          <w:ilvl w:val="0"/>
          <w:numId w:val="26"/>
        </w:numPr>
        <w:tabs>
          <w:tab w:val="clear" w:pos="403"/>
        </w:tabs>
        <w:spacing w:line="240" w:lineRule="auto"/>
      </w:pPr>
      <w:r>
        <w:t xml:space="preserve">Reinforcements may exist in the </w:t>
      </w:r>
      <w:r>
        <w:rPr>
          <w:i/>
        </w:rPr>
        <w:t>Inner Panel</w:t>
      </w:r>
      <w:r>
        <w:t>.</w:t>
      </w:r>
    </w:p>
    <w:p w14:paraId="2963C64D" w14:textId="77777777" w:rsidR="00FC68DB" w:rsidRDefault="00FC68DB" w:rsidP="00B202D2">
      <w:pPr>
        <w:keepNext/>
        <w:jc w:val="center"/>
      </w:pPr>
      <w:r>
        <w:rPr>
          <w:noProof/>
          <w:lang w:val="en-US"/>
        </w:rPr>
        <w:drawing>
          <wp:inline distT="0" distB="0" distL="0" distR="0" wp14:anchorId="6CF88A61" wp14:editId="15E1A6CC">
            <wp:extent cx="3780000" cy="2241540"/>
            <wp:effectExtent l="0" t="0" r="0" b="6985"/>
            <wp:docPr id="33"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1"/>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3780000" cy="2241540"/>
                    </a:xfrm>
                    <a:prstGeom prst="rect">
                      <a:avLst/>
                    </a:prstGeom>
                    <a:noFill/>
                    <a:ln>
                      <a:noFill/>
                    </a:ln>
                  </pic:spPr>
                </pic:pic>
              </a:graphicData>
            </a:graphic>
          </wp:inline>
        </w:drawing>
      </w:r>
    </w:p>
    <w:p w14:paraId="73BB4D9D" w14:textId="0C29C8FB" w:rsidR="00FC68DB" w:rsidRPr="00EB3687" w:rsidRDefault="00FC68DB" w:rsidP="00B202D2">
      <w:pPr>
        <w:pStyle w:val="Beschriftung"/>
        <w:rPr>
          <w:noProof/>
          <w:lang w:eastAsia="en-GB"/>
        </w:rPr>
      </w:pPr>
      <w:bookmarkStart w:id="2437" w:name="_Ref413850590"/>
      <w:bookmarkStart w:id="2438" w:name="_Toc413861953"/>
      <w:bookmarkStart w:id="2439" w:name="_Toc3557150"/>
      <w:bookmarkStart w:id="2440" w:name="_Toc34747403"/>
      <w:bookmarkStart w:id="2441" w:name="_Toc76030601"/>
      <w:bookmarkStart w:id="2442" w:name="_Toc86863557"/>
      <w:bookmarkStart w:id="2443" w:name="_Toc86863646"/>
      <w:r>
        <w:t xml:space="preserve">Figure </w:t>
      </w:r>
      <w:r>
        <w:fldChar w:fldCharType="begin"/>
      </w:r>
      <w:r>
        <w:instrText xml:space="preserve"> SEQ Figure \* ARABIC </w:instrText>
      </w:r>
      <w:r>
        <w:fldChar w:fldCharType="separate"/>
      </w:r>
      <w:r w:rsidR="008116BB">
        <w:rPr>
          <w:noProof/>
        </w:rPr>
        <w:t>80</w:t>
      </w:r>
      <w:r>
        <w:fldChar w:fldCharType="end"/>
      </w:r>
      <w:bookmarkEnd w:id="2437"/>
      <w:r>
        <w:t xml:space="preserve">: </w:t>
      </w:r>
      <w:r w:rsidRPr="00F7469A">
        <w:t xml:space="preserve">Path </w:t>
      </w:r>
      <w:r>
        <w:t>C</w:t>
      </w:r>
      <w:r w:rsidRPr="00F7469A">
        <w:t xml:space="preserve">hanges and </w:t>
      </w:r>
      <w:r>
        <w:t>W</w:t>
      </w:r>
      <w:r w:rsidRPr="00F7469A">
        <w:t xml:space="preserve">idth </w:t>
      </w:r>
      <w:r>
        <w:t>C</w:t>
      </w:r>
      <w:r w:rsidRPr="00F7469A">
        <w:t xml:space="preserve">hanges in </w:t>
      </w:r>
      <w:r>
        <w:t>H</w:t>
      </w:r>
      <w:r w:rsidRPr="00F7469A">
        <w:t xml:space="preserve">emming </w:t>
      </w:r>
      <w:r>
        <w:t>F</w:t>
      </w:r>
      <w:r w:rsidRPr="00F7469A">
        <w:t>langes</w:t>
      </w:r>
      <w:bookmarkEnd w:id="2438"/>
      <w:bookmarkEnd w:id="2439"/>
      <w:bookmarkEnd w:id="2440"/>
      <w:bookmarkEnd w:id="2441"/>
      <w:bookmarkEnd w:id="2442"/>
      <w:bookmarkEnd w:id="2443"/>
    </w:p>
    <w:p w14:paraId="739D7179" w14:textId="77777777" w:rsidR="00FC68DB" w:rsidRDefault="00FC68DB" w:rsidP="00B202D2">
      <w:r w:rsidRPr="001F057F">
        <w:rPr>
          <w:noProof/>
          <w:lang w:eastAsia="en-GB"/>
        </w:rPr>
        <w:t>W</w:t>
      </w:r>
      <w:r>
        <w:rPr>
          <w:noProof/>
          <w:lang w:eastAsia="en-GB"/>
        </w:rPr>
        <w:t>idth and</w:t>
      </w:r>
      <w:r>
        <w:t xml:space="preserve"> path sometimes change to avoid obstacles, like holes.</w:t>
      </w:r>
    </w:p>
    <w:p w14:paraId="7A172F75" w14:textId="77777777" w:rsidR="00FC68DB" w:rsidRPr="00EB3687" w:rsidRDefault="00FC68DB" w:rsidP="00B202D2">
      <w:pPr>
        <w:keepNext/>
        <w:jc w:val="center"/>
        <w:rPr>
          <w:noProof/>
          <w:lang w:eastAsia="en-GB"/>
        </w:rPr>
      </w:pPr>
      <w:r>
        <w:rPr>
          <w:noProof/>
          <w:lang w:val="en-US"/>
        </w:rPr>
        <w:lastRenderedPageBreak/>
        <w:drawing>
          <wp:inline distT="0" distB="0" distL="0" distR="0" wp14:anchorId="0CC8A7D2" wp14:editId="08DAD040">
            <wp:extent cx="3780000" cy="2218204"/>
            <wp:effectExtent l="0" t="0" r="0" b="0"/>
            <wp:docPr id="34"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0"/>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3780000" cy="2218204"/>
                    </a:xfrm>
                    <a:prstGeom prst="rect">
                      <a:avLst/>
                    </a:prstGeom>
                    <a:noFill/>
                    <a:ln>
                      <a:noFill/>
                    </a:ln>
                  </pic:spPr>
                </pic:pic>
              </a:graphicData>
            </a:graphic>
          </wp:inline>
        </w:drawing>
      </w:r>
    </w:p>
    <w:p w14:paraId="6684891F" w14:textId="1C7BAB17" w:rsidR="00FC68DB" w:rsidRPr="00803403" w:rsidRDefault="00FC68DB" w:rsidP="00B202D2">
      <w:pPr>
        <w:pStyle w:val="Beschriftung"/>
      </w:pPr>
      <w:bookmarkStart w:id="2444" w:name="_Toc413861954"/>
      <w:bookmarkStart w:id="2445" w:name="_Toc3557151"/>
      <w:bookmarkStart w:id="2446" w:name="_Toc34747404"/>
      <w:bookmarkStart w:id="2447" w:name="_Toc76030602"/>
      <w:bookmarkStart w:id="2448" w:name="_Toc86863558"/>
      <w:bookmarkStart w:id="2449" w:name="_Toc86863647"/>
      <w:r w:rsidRPr="005231A8">
        <w:t xml:space="preserve">Figure </w:t>
      </w:r>
      <w:r>
        <w:fldChar w:fldCharType="begin"/>
      </w:r>
      <w:r>
        <w:instrText xml:space="preserve"> SEQ Figure \* ARABIC </w:instrText>
      </w:r>
      <w:r>
        <w:fldChar w:fldCharType="separate"/>
      </w:r>
      <w:r w:rsidR="008116BB">
        <w:rPr>
          <w:noProof/>
        </w:rPr>
        <w:t>81</w:t>
      </w:r>
      <w:r>
        <w:fldChar w:fldCharType="end"/>
      </w:r>
      <w:r w:rsidRPr="005231A8">
        <w:t>: Adhesive Path Differs from Root Path</w:t>
      </w:r>
      <w:bookmarkEnd w:id="2444"/>
      <w:bookmarkEnd w:id="2445"/>
      <w:bookmarkEnd w:id="2446"/>
      <w:bookmarkEnd w:id="2447"/>
      <w:bookmarkEnd w:id="2448"/>
      <w:bookmarkEnd w:id="2449"/>
    </w:p>
    <w:p w14:paraId="058D6094" w14:textId="77777777" w:rsidR="00FC68DB" w:rsidRPr="00EB3687" w:rsidRDefault="00FC68DB" w:rsidP="00B202D2">
      <w:pPr>
        <w:rPr>
          <w:noProof/>
          <w:lang w:eastAsia="en-GB"/>
        </w:rPr>
      </w:pPr>
      <w:r w:rsidRPr="001F057F">
        <w:rPr>
          <w:noProof/>
          <w:lang w:eastAsia="en-GB"/>
        </w:rPr>
        <w:t>A</w:t>
      </w:r>
      <w:r w:rsidRPr="00EB3687">
        <w:rPr>
          <w:noProof/>
          <w:lang w:eastAsia="en-GB"/>
        </w:rPr>
        <w:t>dhesive generally follows inner routes around corners.</w:t>
      </w:r>
    </w:p>
    <w:p w14:paraId="1BBEB9FA" w14:textId="77777777" w:rsidR="00FC68DB" w:rsidRDefault="00FC68DB" w:rsidP="00B202D2">
      <w:pPr>
        <w:keepNext/>
        <w:jc w:val="center"/>
      </w:pPr>
      <w:r>
        <w:rPr>
          <w:noProof/>
          <w:lang w:val="en-US"/>
        </w:rPr>
        <w:drawing>
          <wp:inline distT="0" distB="0" distL="0" distR="0" wp14:anchorId="4D73DA20" wp14:editId="7083E446">
            <wp:extent cx="3780000" cy="2550731"/>
            <wp:effectExtent l="0" t="0" r="0" b="2540"/>
            <wp:docPr id="35"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9"/>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3780000" cy="2550731"/>
                    </a:xfrm>
                    <a:prstGeom prst="rect">
                      <a:avLst/>
                    </a:prstGeom>
                    <a:noFill/>
                    <a:ln>
                      <a:noFill/>
                    </a:ln>
                  </pic:spPr>
                </pic:pic>
              </a:graphicData>
            </a:graphic>
          </wp:inline>
        </w:drawing>
      </w:r>
    </w:p>
    <w:p w14:paraId="7EF165BD" w14:textId="31FE9E95" w:rsidR="00FC68DB" w:rsidRPr="00EB3687" w:rsidRDefault="00FC68DB" w:rsidP="00B202D2">
      <w:pPr>
        <w:pStyle w:val="Beschriftung"/>
        <w:rPr>
          <w:noProof/>
          <w:lang w:eastAsia="en-GB"/>
        </w:rPr>
      </w:pPr>
      <w:bookmarkStart w:id="2450" w:name="_Toc3557152"/>
      <w:bookmarkStart w:id="2451" w:name="_Toc34747405"/>
      <w:bookmarkStart w:id="2452" w:name="_Toc76030603"/>
      <w:bookmarkStart w:id="2453" w:name="_Toc86863559"/>
      <w:bookmarkStart w:id="2454" w:name="_Toc86863648"/>
      <w:r>
        <w:t xml:space="preserve">Figure </w:t>
      </w:r>
      <w:r>
        <w:fldChar w:fldCharType="begin"/>
      </w:r>
      <w:r>
        <w:instrText xml:space="preserve"> SEQ Figure \* ARABIC </w:instrText>
      </w:r>
      <w:r>
        <w:fldChar w:fldCharType="separate"/>
      </w:r>
      <w:r w:rsidR="008116BB">
        <w:rPr>
          <w:noProof/>
        </w:rPr>
        <w:t>82</w:t>
      </w:r>
      <w:r>
        <w:fldChar w:fldCharType="end"/>
      </w:r>
      <w:r>
        <w:t xml:space="preserve">: </w:t>
      </w:r>
      <w:r w:rsidRPr="0030251E">
        <w:t xml:space="preserve">Reinforcements </w:t>
      </w:r>
      <w:r>
        <w:t>n</w:t>
      </w:r>
      <w:r w:rsidRPr="0030251E">
        <w:t xml:space="preserve">eed to be </w:t>
      </w:r>
      <w:r>
        <w:t>considered</w:t>
      </w:r>
      <w:r w:rsidRPr="0030251E">
        <w:t xml:space="preserve"> as </w:t>
      </w:r>
      <w:r>
        <w:t>P</w:t>
      </w:r>
      <w:r w:rsidRPr="0030251E">
        <w:t>art of the Inner Panel</w:t>
      </w:r>
      <w:bookmarkEnd w:id="2450"/>
      <w:bookmarkEnd w:id="2451"/>
      <w:bookmarkEnd w:id="2452"/>
      <w:bookmarkEnd w:id="2453"/>
      <w:bookmarkEnd w:id="2454"/>
    </w:p>
    <w:p w14:paraId="0DD8ED2A" w14:textId="77777777" w:rsidR="00FC68DB" w:rsidRPr="00EB3687" w:rsidRDefault="00FC68DB" w:rsidP="00B202D2">
      <w:pPr>
        <w:rPr>
          <w:noProof/>
          <w:lang w:eastAsia="en-GB"/>
        </w:rPr>
      </w:pPr>
      <w:r w:rsidRPr="00EB3687">
        <w:rPr>
          <w:noProof/>
          <w:lang w:eastAsia="en-GB"/>
        </w:rPr>
        <w:t>Reinforcements need to be considered as part of the Inner Panel, and glued accordingly.</w:t>
      </w:r>
    </w:p>
    <w:p w14:paraId="560F0E24" w14:textId="77777777" w:rsidR="00FC68DB" w:rsidRDefault="00FC68DB" w:rsidP="00B202D2">
      <w:r>
        <w:t>To address the features above, the hemming is treated as a composite connection. This allows for separate paths between the hemming root and the adhesive of each region.</w:t>
      </w:r>
    </w:p>
    <w:p w14:paraId="1A9E6986" w14:textId="77777777" w:rsidR="00FC68DB" w:rsidRDefault="00FC68DB" w:rsidP="00B202D2">
      <w:pPr>
        <w:pStyle w:val="berschrift3"/>
      </w:pPr>
      <w:bookmarkStart w:id="2455" w:name="_Toc413861932"/>
      <w:bookmarkStart w:id="2456" w:name="_Toc3557068"/>
      <w:bookmarkStart w:id="2457" w:name="_Toc34747318"/>
      <w:bookmarkStart w:id="2458" w:name="_Toc77102137"/>
      <w:bookmarkStart w:id="2459" w:name="_Toc86863866"/>
      <w:r>
        <w:t xml:space="preserve">Definition of element </w:t>
      </w:r>
      <w:r w:rsidRPr="00A913FE">
        <w:rPr>
          <w:rFonts w:ascii="Courier New" w:hAnsi="Courier New" w:cs="Courier New"/>
          <w:b w:val="0"/>
        </w:rPr>
        <w:t>&lt;hemming</w:t>
      </w:r>
      <w:r>
        <w:rPr>
          <w:rFonts w:ascii="Courier New" w:hAnsi="Courier New" w:cs="Courier New"/>
          <w:b w:val="0"/>
        </w:rPr>
        <w:t>/</w:t>
      </w:r>
      <w:r w:rsidRPr="00A913FE">
        <w:rPr>
          <w:rFonts w:ascii="Courier New" w:hAnsi="Courier New" w:cs="Courier New"/>
          <w:b w:val="0"/>
        </w:rPr>
        <w:t>&gt;</w:t>
      </w:r>
      <w:bookmarkEnd w:id="2455"/>
      <w:bookmarkEnd w:id="2456"/>
      <w:bookmarkEnd w:id="2457"/>
      <w:bookmarkEnd w:id="2458"/>
      <w:bookmarkEnd w:id="2459"/>
    </w:p>
    <w:p w14:paraId="38CCD2C4" w14:textId="6D16AA1A" w:rsidR="00B33791" w:rsidRDefault="00B33791" w:rsidP="00B202D2">
      <w:pPr>
        <w:keepNext/>
        <w:rPr>
          <w:ins w:id="2460" w:author="nick" w:date="2021-10-27T10:32:00Z"/>
        </w:rPr>
      </w:pPr>
      <w:proofErr w:type="gramStart"/>
      <w:ins w:id="2461" w:author="nick" w:date="2021-10-27T10:32:00Z">
        <w:r w:rsidRPr="00226A3F">
          <w:t>An</w:t>
        </w:r>
        <w:proofErr w:type="gramEnd"/>
        <w:r w:rsidRPr="00226A3F">
          <w:t xml:space="preserve"> </w:t>
        </w:r>
      </w:ins>
      <w:ins w:id="2462" w:author="nick" w:date="2021-10-27T10:33:00Z">
        <w:r>
          <w:t>hemming</w:t>
        </w:r>
      </w:ins>
      <w:ins w:id="2463" w:author="nick" w:date="2021-10-27T10:32:00Z">
        <w:r w:rsidRPr="00226A3F">
          <w:t xml:space="preserve"> </w:t>
        </w:r>
      </w:ins>
      <w:ins w:id="2464" w:author="nick" w:date="2021-10-27T10:33:00Z">
        <w:r>
          <w:t xml:space="preserve">connection </w:t>
        </w:r>
      </w:ins>
      <w:ins w:id="2465" w:author="nick" w:date="2021-10-27T10:32:00Z">
        <w:r w:rsidRPr="00226A3F">
          <w:t xml:space="preserve">is denoted by an element </w:t>
        </w:r>
        <w:r w:rsidRPr="00AA1695">
          <w:rPr>
            <w:rStyle w:val="elementdeftypeChar"/>
            <w:rFonts w:eastAsia="Calibri"/>
          </w:rPr>
          <w:t>&lt;</w:t>
        </w:r>
      </w:ins>
      <w:ins w:id="2466" w:author="nick" w:date="2021-10-27T10:33:00Z">
        <w:r>
          <w:rPr>
            <w:rStyle w:val="elementdeftypeChar"/>
            <w:rFonts w:eastAsia="Calibri"/>
          </w:rPr>
          <w:t>hemming</w:t>
        </w:r>
      </w:ins>
      <w:ins w:id="2467" w:author="nick" w:date="2021-10-27T10:32:00Z">
        <w:r w:rsidRPr="00AA1695">
          <w:rPr>
            <w:rStyle w:val="elementdeftypeChar"/>
            <w:rFonts w:eastAsia="Calibri"/>
          </w:rPr>
          <w:t>/&gt;</w:t>
        </w:r>
        <w:r w:rsidRPr="00226A3F">
          <w:t xml:space="preserve">. This element is </w:t>
        </w:r>
        <w:r>
          <w:t>described</w:t>
        </w:r>
        <w:r w:rsidRPr="00226A3F">
          <w:t xml:space="preserve"> completely by its attributes and nested elements.</w:t>
        </w:r>
      </w:ins>
    </w:p>
    <w:p w14:paraId="4A43097A" w14:textId="019B7B9F" w:rsidR="00FC68DB" w:rsidRPr="00226A3F" w:rsidDel="00B33791" w:rsidRDefault="00FC68DB" w:rsidP="00B202D2">
      <w:pPr>
        <w:keepNext/>
        <w:rPr>
          <w:del w:id="2468" w:author="nick" w:date="2021-10-27T10:32:00Z"/>
          <w:b/>
          <w:i/>
        </w:rPr>
      </w:pPr>
      <w:del w:id="2469" w:author="nick" w:date="2021-10-27T10:32:00Z">
        <w:r w:rsidRPr="00226A3F" w:rsidDel="00B33791">
          <w:delText xml:space="preserve">XML specification of </w:delText>
        </w:r>
        <w:r w:rsidRPr="00226A3F" w:rsidDel="00B33791">
          <w:rPr>
            <w:rFonts w:ascii="Courier New" w:hAnsi="Courier New" w:cs="Courier New"/>
            <w:b/>
            <w:i/>
            <w:sz w:val="18"/>
            <w:szCs w:val="18"/>
          </w:rPr>
          <w:delText>&lt;connection_1d</w:delText>
        </w:r>
        <w:r w:rsidDel="00B33791">
          <w:rPr>
            <w:rFonts w:ascii="Courier New" w:hAnsi="Courier New" w:cs="Courier New"/>
            <w:b/>
            <w:i/>
            <w:sz w:val="18"/>
            <w:szCs w:val="18"/>
          </w:rPr>
          <w:delText>/</w:delText>
        </w:r>
        <w:r w:rsidRPr="00226A3F" w:rsidDel="00B33791">
          <w:rPr>
            <w:rFonts w:ascii="Courier New" w:hAnsi="Courier New" w:cs="Courier New"/>
            <w:b/>
            <w:i/>
            <w:sz w:val="18"/>
            <w:szCs w:val="18"/>
          </w:rPr>
          <w:delText>&gt;</w:delText>
        </w:r>
        <w:r w:rsidRPr="00226A3F" w:rsidDel="00B33791">
          <w:delText xml:space="preserve"> with</w:delText>
        </w:r>
        <w:r w:rsidRPr="00226A3F" w:rsidDel="00B33791">
          <w:rPr>
            <w:rFonts w:cs="Courier New"/>
          </w:rPr>
          <w:delText xml:space="preserve"> attribute </w:delText>
        </w:r>
        <w:r w:rsidRPr="00226A3F" w:rsidDel="00B33791">
          <w:rPr>
            <w:rFonts w:ascii="Courier New" w:hAnsi="Courier New" w:cs="Courier New"/>
            <w:b/>
            <w:i/>
            <w:sz w:val="18"/>
            <w:szCs w:val="18"/>
          </w:rPr>
          <w:delText>label:</w:delText>
        </w:r>
        <w:r w:rsidRPr="00226A3F" w:rsidDel="00B33791">
          <w:delText xml:space="preserve"> </w:delText>
        </w:r>
      </w:del>
    </w:p>
    <w:tbl>
      <w:tblPr>
        <w:tblW w:w="0" w:type="auto"/>
        <w:tblInd w:w="113" w:type="dxa"/>
        <w:tblLayout w:type="fixed"/>
        <w:tblLook w:val="04A0" w:firstRow="1" w:lastRow="0" w:firstColumn="1" w:lastColumn="0" w:noHBand="0" w:noVBand="1"/>
      </w:tblPr>
      <w:tblGrid>
        <w:gridCol w:w="1526"/>
        <w:gridCol w:w="1417"/>
        <w:gridCol w:w="1378"/>
        <w:gridCol w:w="924"/>
        <w:gridCol w:w="3794"/>
      </w:tblGrid>
      <w:tr w:rsidR="00FC68DB" w:rsidRPr="000F7EEA" w:rsidDel="00B33791" w14:paraId="1F786B8A" w14:textId="283BA430" w:rsidTr="00FC68DB">
        <w:trPr>
          <w:tblHeader/>
          <w:del w:id="2470" w:author="nick" w:date="2021-10-27T10:32:00Z"/>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8CF7852" w14:textId="32EBEEFE" w:rsidR="00FC68DB" w:rsidRPr="00226A3F" w:rsidDel="00B33791" w:rsidRDefault="00FC68DB" w:rsidP="00B202D2">
            <w:pPr>
              <w:keepNext/>
              <w:suppressAutoHyphens/>
              <w:rPr>
                <w:del w:id="2471" w:author="nick" w:date="2021-10-27T10:32:00Z"/>
                <w:rFonts w:cs="Calibri"/>
                <w:b/>
                <w:i/>
                <w:lang w:eastAsia="zh-CN"/>
              </w:rPr>
            </w:pPr>
            <w:del w:id="2472" w:author="nick" w:date="2021-10-27T10:32:00Z">
              <w:r w:rsidRPr="00226A3F" w:rsidDel="00B33791">
                <w:rPr>
                  <w:b/>
                  <w:i/>
                </w:rPr>
                <w:delText>Attributes</w:delText>
              </w:r>
            </w:del>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1A47A3F4" w14:textId="465CF46C" w:rsidR="00FC68DB" w:rsidRPr="00226A3F" w:rsidDel="00B33791" w:rsidRDefault="00FC68DB" w:rsidP="00B202D2">
            <w:pPr>
              <w:keepNext/>
              <w:suppressAutoHyphens/>
              <w:rPr>
                <w:del w:id="2473" w:author="nick" w:date="2021-10-27T10:32:00Z"/>
                <w:rFonts w:cs="Calibri"/>
                <w:b/>
                <w:i/>
                <w:lang w:eastAsia="zh-CN"/>
              </w:rPr>
            </w:pPr>
            <w:del w:id="2474" w:author="nick" w:date="2021-10-27T10:32:00Z">
              <w:r w:rsidRPr="00226A3F" w:rsidDel="00B33791">
                <w:rPr>
                  <w:b/>
                  <w:i/>
                </w:rPr>
                <w:delText>Type</w:delText>
              </w:r>
            </w:del>
          </w:p>
        </w:tc>
        <w:tc>
          <w:tcPr>
            <w:tcW w:w="1378" w:type="dxa"/>
            <w:tcBorders>
              <w:top w:val="single" w:sz="8" w:space="0" w:color="000000"/>
              <w:left w:val="single" w:sz="4" w:space="0" w:color="000000"/>
              <w:bottom w:val="single" w:sz="8" w:space="0" w:color="000000"/>
              <w:right w:val="nil"/>
            </w:tcBorders>
            <w:shd w:val="clear" w:color="auto" w:fill="F3F3F3"/>
            <w:vAlign w:val="bottom"/>
            <w:hideMark/>
          </w:tcPr>
          <w:p w14:paraId="49698A07" w14:textId="31CC0426" w:rsidR="00FC68DB" w:rsidRPr="00226A3F" w:rsidDel="00B33791" w:rsidRDefault="00FC68DB" w:rsidP="00B202D2">
            <w:pPr>
              <w:keepNext/>
              <w:suppressAutoHyphens/>
              <w:rPr>
                <w:del w:id="2475" w:author="nick" w:date="2021-10-27T10:32:00Z"/>
                <w:rFonts w:cs="Calibri"/>
                <w:b/>
                <w:i/>
                <w:lang w:eastAsia="zh-CN"/>
              </w:rPr>
            </w:pPr>
            <w:del w:id="2476" w:author="nick" w:date="2021-10-27T10:32:00Z">
              <w:r w:rsidRPr="00226A3F" w:rsidDel="00B33791">
                <w:rPr>
                  <w:b/>
                  <w:i/>
                </w:rPr>
                <w:delText>Value Space</w:delText>
              </w:r>
            </w:del>
          </w:p>
        </w:tc>
        <w:tc>
          <w:tcPr>
            <w:tcW w:w="924" w:type="dxa"/>
            <w:tcBorders>
              <w:top w:val="single" w:sz="8" w:space="0" w:color="000000"/>
              <w:left w:val="single" w:sz="4" w:space="0" w:color="000000"/>
              <w:bottom w:val="single" w:sz="8" w:space="0" w:color="000000"/>
              <w:right w:val="nil"/>
            </w:tcBorders>
            <w:shd w:val="clear" w:color="auto" w:fill="F3F3F3"/>
            <w:vAlign w:val="bottom"/>
            <w:hideMark/>
          </w:tcPr>
          <w:p w14:paraId="70E105D5" w14:textId="6500761D" w:rsidR="00FC68DB" w:rsidRPr="00226A3F" w:rsidDel="00B33791" w:rsidRDefault="00FC68DB" w:rsidP="00B202D2">
            <w:pPr>
              <w:keepNext/>
              <w:suppressAutoHyphens/>
              <w:rPr>
                <w:del w:id="2477" w:author="nick" w:date="2021-10-27T10:32:00Z"/>
                <w:rFonts w:cs="Calibri"/>
                <w:b/>
                <w:i/>
                <w:lang w:eastAsia="zh-CN"/>
              </w:rPr>
            </w:pPr>
            <w:del w:id="2478" w:author="nick" w:date="2021-10-27T10:32:00Z">
              <w:r w:rsidDel="00B33791">
                <w:rPr>
                  <w:b/>
                  <w:i/>
                </w:rPr>
                <w:delText>Use</w:delText>
              </w:r>
            </w:del>
          </w:p>
        </w:tc>
        <w:tc>
          <w:tcPr>
            <w:tcW w:w="37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3A9ADAD" w14:textId="14269C02" w:rsidR="00FC68DB" w:rsidRPr="00226A3F" w:rsidDel="00B33791" w:rsidRDefault="00FC68DB" w:rsidP="00B202D2">
            <w:pPr>
              <w:keepNext/>
              <w:suppressAutoHyphens/>
              <w:rPr>
                <w:del w:id="2479" w:author="nick" w:date="2021-10-27T10:32:00Z"/>
                <w:rFonts w:cs="Calibri"/>
                <w:lang w:eastAsia="zh-CN"/>
              </w:rPr>
            </w:pPr>
            <w:del w:id="2480" w:author="nick" w:date="2021-10-27T10:32:00Z">
              <w:r w:rsidRPr="00A20C5C" w:rsidDel="00B33791">
                <w:rPr>
                  <w:b/>
                  <w:i/>
                </w:rPr>
                <w:delText>Constraint</w:delText>
              </w:r>
              <w:r w:rsidDel="00B33791">
                <w:rPr>
                  <w:b/>
                  <w:i/>
                </w:rPr>
                <w:delText xml:space="preserve"> / Remarks</w:delText>
              </w:r>
            </w:del>
          </w:p>
        </w:tc>
      </w:tr>
      <w:tr w:rsidR="00FC68DB" w:rsidRPr="000F7EEA" w:rsidDel="00B33791" w14:paraId="565F34EE" w14:textId="306FBE18" w:rsidTr="00FC68DB">
        <w:trPr>
          <w:del w:id="2481" w:author="nick" w:date="2021-10-27T10:32:00Z"/>
        </w:trPr>
        <w:tc>
          <w:tcPr>
            <w:tcW w:w="1526" w:type="dxa"/>
            <w:tcBorders>
              <w:top w:val="dotted" w:sz="4" w:space="0" w:color="000000"/>
              <w:left w:val="single" w:sz="8" w:space="0" w:color="000000"/>
              <w:bottom w:val="single" w:sz="8" w:space="0" w:color="000000"/>
              <w:right w:val="nil"/>
            </w:tcBorders>
            <w:hideMark/>
          </w:tcPr>
          <w:p w14:paraId="69C24E9E" w14:textId="3BD6B2EC" w:rsidR="00FC68DB" w:rsidRPr="00226A3F" w:rsidDel="00B33791" w:rsidRDefault="00FC68DB" w:rsidP="00B202D2">
            <w:pPr>
              <w:suppressAutoHyphens/>
              <w:rPr>
                <w:del w:id="2482" w:author="nick" w:date="2021-10-27T10:32:00Z"/>
                <w:rFonts w:cs="Calibri"/>
                <w:sz w:val="20"/>
                <w:szCs w:val="20"/>
                <w:lang w:eastAsia="zh-CN"/>
              </w:rPr>
            </w:pPr>
            <w:del w:id="2483" w:author="nick" w:date="2021-10-27T10:32:00Z">
              <w:r w:rsidDel="00B33791">
                <w:rPr>
                  <w:sz w:val="20"/>
                  <w:szCs w:val="20"/>
                </w:rPr>
                <w:delText>l</w:delText>
              </w:r>
              <w:r w:rsidRPr="00226A3F" w:rsidDel="00B33791">
                <w:rPr>
                  <w:sz w:val="20"/>
                  <w:szCs w:val="20"/>
                </w:rPr>
                <w:delText>abel</w:delText>
              </w:r>
            </w:del>
          </w:p>
        </w:tc>
        <w:tc>
          <w:tcPr>
            <w:tcW w:w="1417" w:type="dxa"/>
            <w:tcBorders>
              <w:top w:val="dotted" w:sz="4" w:space="0" w:color="000000"/>
              <w:left w:val="single" w:sz="4" w:space="0" w:color="000000"/>
              <w:bottom w:val="single" w:sz="8" w:space="0" w:color="000000"/>
              <w:right w:val="nil"/>
            </w:tcBorders>
            <w:hideMark/>
          </w:tcPr>
          <w:p w14:paraId="5E4EFA29" w14:textId="6BAA9A27" w:rsidR="00FC68DB" w:rsidRPr="00226A3F" w:rsidDel="00B33791" w:rsidRDefault="00FC68DB" w:rsidP="00B202D2">
            <w:pPr>
              <w:suppressAutoHyphens/>
              <w:rPr>
                <w:del w:id="2484" w:author="nick" w:date="2021-10-27T10:32:00Z"/>
                <w:rFonts w:cs="Calibri"/>
                <w:sz w:val="20"/>
                <w:szCs w:val="20"/>
                <w:lang w:eastAsia="zh-CN"/>
              </w:rPr>
            </w:pPr>
            <w:del w:id="2485" w:author="nick" w:date="2021-10-27T10:32:00Z">
              <w:r w:rsidRPr="00226A3F" w:rsidDel="00B33791">
                <w:rPr>
                  <w:sz w:val="20"/>
                  <w:szCs w:val="20"/>
                </w:rPr>
                <w:delText>Alphanumeric</w:delText>
              </w:r>
            </w:del>
          </w:p>
        </w:tc>
        <w:tc>
          <w:tcPr>
            <w:tcW w:w="1378" w:type="dxa"/>
            <w:tcBorders>
              <w:top w:val="dotted" w:sz="4" w:space="0" w:color="000000"/>
              <w:left w:val="single" w:sz="4" w:space="0" w:color="000000"/>
              <w:bottom w:val="single" w:sz="8" w:space="0" w:color="000000"/>
              <w:right w:val="nil"/>
            </w:tcBorders>
            <w:hideMark/>
          </w:tcPr>
          <w:p w14:paraId="16DFCCEA" w14:textId="1F6C130D" w:rsidR="00FC68DB" w:rsidRPr="00226A3F" w:rsidDel="00B33791" w:rsidRDefault="00FC68DB" w:rsidP="00B202D2">
            <w:pPr>
              <w:suppressAutoHyphens/>
              <w:rPr>
                <w:del w:id="2486" w:author="nick" w:date="2021-10-27T10:32:00Z"/>
                <w:rFonts w:cs="Calibri"/>
                <w:sz w:val="20"/>
                <w:szCs w:val="20"/>
                <w:lang w:eastAsia="zh-CN"/>
              </w:rPr>
            </w:pPr>
            <w:del w:id="2487" w:author="nick" w:date="2021-10-27T10:32:00Z">
              <w:r w:rsidRPr="00226A3F" w:rsidDel="00B33791">
                <w:rPr>
                  <w:sz w:val="20"/>
                  <w:szCs w:val="20"/>
                </w:rPr>
                <w:delText>Alphanumeric</w:delText>
              </w:r>
            </w:del>
          </w:p>
        </w:tc>
        <w:tc>
          <w:tcPr>
            <w:tcW w:w="924" w:type="dxa"/>
            <w:tcBorders>
              <w:top w:val="dotted" w:sz="4" w:space="0" w:color="000000"/>
              <w:left w:val="single" w:sz="4" w:space="0" w:color="000000"/>
              <w:bottom w:val="single" w:sz="8" w:space="0" w:color="000000"/>
              <w:right w:val="nil"/>
            </w:tcBorders>
            <w:hideMark/>
          </w:tcPr>
          <w:p w14:paraId="22C4F491" w14:textId="426AA6FB" w:rsidR="00FC68DB" w:rsidRPr="00226A3F" w:rsidDel="00B33791" w:rsidRDefault="00FC68DB" w:rsidP="00B202D2">
            <w:pPr>
              <w:suppressAutoHyphens/>
              <w:rPr>
                <w:del w:id="2488" w:author="nick" w:date="2021-10-27T10:32:00Z"/>
                <w:rFonts w:cs="Calibri"/>
                <w:sz w:val="20"/>
                <w:szCs w:val="20"/>
                <w:lang w:eastAsia="zh-CN"/>
              </w:rPr>
            </w:pPr>
            <w:del w:id="2489" w:author="nick" w:date="2021-10-27T10:32:00Z">
              <w:r w:rsidRPr="00226A3F" w:rsidDel="00B33791">
                <w:rPr>
                  <w:sz w:val="20"/>
                  <w:szCs w:val="20"/>
                </w:rPr>
                <w:delText>Optional</w:delText>
              </w:r>
            </w:del>
          </w:p>
        </w:tc>
        <w:tc>
          <w:tcPr>
            <w:tcW w:w="3794" w:type="dxa"/>
            <w:tcBorders>
              <w:top w:val="dotted" w:sz="4" w:space="0" w:color="000000"/>
              <w:left w:val="single" w:sz="4" w:space="0" w:color="000000"/>
              <w:bottom w:val="single" w:sz="8" w:space="0" w:color="000000"/>
              <w:right w:val="single" w:sz="8" w:space="0" w:color="000000"/>
            </w:tcBorders>
            <w:hideMark/>
          </w:tcPr>
          <w:p w14:paraId="78E7240E" w14:textId="33ED44A8" w:rsidR="00FC68DB" w:rsidRPr="00226A3F" w:rsidDel="00B33791" w:rsidRDefault="00FC68DB" w:rsidP="00B202D2">
            <w:pPr>
              <w:suppressAutoHyphens/>
              <w:rPr>
                <w:del w:id="2490" w:author="nick" w:date="2021-10-27T10:32:00Z"/>
                <w:rFonts w:cs="Calibri"/>
                <w:lang w:eastAsia="zh-CN"/>
              </w:rPr>
            </w:pPr>
            <w:del w:id="2491" w:author="nick" w:date="2021-10-27T10:32:00Z">
              <w:r w:rsidRPr="00226A3F" w:rsidDel="00B33791">
                <w:rPr>
                  <w:sz w:val="20"/>
                  <w:szCs w:val="20"/>
                </w:rPr>
                <w:delText>-</w:delText>
              </w:r>
            </w:del>
          </w:p>
        </w:tc>
      </w:tr>
      <w:tr w:rsidR="00FC68DB" w:rsidRPr="00226A3F" w:rsidDel="00B33791" w14:paraId="420D26E0" w14:textId="0D2E770A" w:rsidTr="00FC68DB">
        <w:trPr>
          <w:del w:id="2492" w:author="nick" w:date="2021-10-27T10:32:00Z"/>
        </w:trPr>
        <w:tc>
          <w:tcPr>
            <w:tcW w:w="1526" w:type="dxa"/>
            <w:tcBorders>
              <w:top w:val="dotted" w:sz="4" w:space="0" w:color="000000"/>
              <w:left w:val="single" w:sz="8" w:space="0" w:color="000000"/>
              <w:bottom w:val="single" w:sz="8" w:space="0" w:color="000000"/>
              <w:right w:val="nil"/>
            </w:tcBorders>
            <w:shd w:val="clear" w:color="auto" w:fill="auto"/>
            <w:hideMark/>
          </w:tcPr>
          <w:p w14:paraId="1D7E7471" w14:textId="797D1E21" w:rsidR="00FC68DB" w:rsidRPr="00226A3F" w:rsidDel="00B33791" w:rsidRDefault="00FC68DB" w:rsidP="00B202D2">
            <w:pPr>
              <w:keepNext/>
              <w:suppressAutoHyphens/>
              <w:rPr>
                <w:del w:id="2493" w:author="nick" w:date="2021-10-27T10:32:00Z"/>
                <w:sz w:val="20"/>
                <w:szCs w:val="20"/>
              </w:rPr>
            </w:pPr>
            <w:del w:id="2494" w:author="nick" w:date="2021-10-27T10:32:00Z">
              <w:r w:rsidDel="00B33791">
                <w:rPr>
                  <w:sz w:val="20"/>
                  <w:szCs w:val="20"/>
                </w:rPr>
                <w:delText>quality_control</w:delText>
              </w:r>
            </w:del>
          </w:p>
        </w:tc>
        <w:tc>
          <w:tcPr>
            <w:tcW w:w="1417" w:type="dxa"/>
            <w:tcBorders>
              <w:top w:val="dotted" w:sz="4" w:space="0" w:color="000000"/>
              <w:left w:val="single" w:sz="4" w:space="0" w:color="000000"/>
              <w:bottom w:val="single" w:sz="8" w:space="0" w:color="000000"/>
              <w:right w:val="nil"/>
            </w:tcBorders>
            <w:shd w:val="clear" w:color="auto" w:fill="auto"/>
            <w:hideMark/>
          </w:tcPr>
          <w:p w14:paraId="1745CEB2" w14:textId="3AF3CF12" w:rsidR="00FC68DB" w:rsidRPr="00226A3F" w:rsidDel="00B33791" w:rsidRDefault="00FC68DB" w:rsidP="00B202D2">
            <w:pPr>
              <w:keepNext/>
              <w:suppressAutoHyphens/>
              <w:rPr>
                <w:del w:id="2495" w:author="nick" w:date="2021-10-27T10:32:00Z"/>
                <w:sz w:val="20"/>
                <w:szCs w:val="20"/>
              </w:rPr>
            </w:pPr>
            <w:del w:id="2496" w:author="nick" w:date="2021-10-27T10:32:00Z">
              <w:r w:rsidRPr="00A04202" w:rsidDel="00B33791">
                <w:rPr>
                  <w:sz w:val="20"/>
                  <w:szCs w:val="20"/>
                </w:rPr>
                <w:delText>Alphanumeric</w:delText>
              </w:r>
            </w:del>
          </w:p>
        </w:tc>
        <w:tc>
          <w:tcPr>
            <w:tcW w:w="1378" w:type="dxa"/>
            <w:tcBorders>
              <w:top w:val="dotted" w:sz="4" w:space="0" w:color="000000"/>
              <w:left w:val="single" w:sz="4" w:space="0" w:color="000000"/>
              <w:bottom w:val="single" w:sz="8" w:space="0" w:color="000000"/>
              <w:right w:val="nil"/>
            </w:tcBorders>
            <w:hideMark/>
          </w:tcPr>
          <w:p w14:paraId="6C174C9E" w14:textId="78AFDF12" w:rsidR="00FC68DB" w:rsidRPr="00226A3F" w:rsidDel="00B33791" w:rsidRDefault="00FC68DB" w:rsidP="00B202D2">
            <w:pPr>
              <w:keepNext/>
              <w:suppressAutoHyphens/>
              <w:rPr>
                <w:del w:id="2497" w:author="nick" w:date="2021-10-27T10:32:00Z"/>
                <w:sz w:val="20"/>
                <w:szCs w:val="20"/>
              </w:rPr>
            </w:pPr>
            <w:del w:id="2498" w:author="nick" w:date="2021-10-27T10:32:00Z">
              <w:r w:rsidRPr="00A04202" w:rsidDel="00B33791">
                <w:rPr>
                  <w:sz w:val="20"/>
                  <w:szCs w:val="20"/>
                </w:rPr>
                <w:delText>Alphanumeric</w:delText>
              </w:r>
            </w:del>
          </w:p>
        </w:tc>
        <w:tc>
          <w:tcPr>
            <w:tcW w:w="924" w:type="dxa"/>
            <w:tcBorders>
              <w:top w:val="dotted" w:sz="4" w:space="0" w:color="000000"/>
              <w:left w:val="single" w:sz="4" w:space="0" w:color="000000"/>
              <w:bottom w:val="single" w:sz="8" w:space="0" w:color="000000"/>
              <w:right w:val="nil"/>
            </w:tcBorders>
            <w:shd w:val="clear" w:color="auto" w:fill="auto"/>
            <w:hideMark/>
          </w:tcPr>
          <w:p w14:paraId="54E32DF4" w14:textId="3EBFEEAC" w:rsidR="00FC68DB" w:rsidRPr="00226A3F" w:rsidDel="00B33791" w:rsidRDefault="00FC68DB" w:rsidP="00B202D2">
            <w:pPr>
              <w:keepNext/>
              <w:suppressAutoHyphens/>
              <w:rPr>
                <w:del w:id="2499" w:author="nick" w:date="2021-10-27T10:32:00Z"/>
                <w:sz w:val="20"/>
                <w:szCs w:val="20"/>
              </w:rPr>
            </w:pPr>
            <w:del w:id="2500" w:author="nick" w:date="2021-10-27T10:32:00Z">
              <w:r w:rsidRPr="00A04202" w:rsidDel="00B33791">
                <w:rPr>
                  <w:sz w:val="20"/>
                  <w:szCs w:val="20"/>
                </w:rPr>
                <w:delText>Optional</w:delText>
              </w:r>
            </w:del>
          </w:p>
        </w:tc>
        <w:tc>
          <w:tcPr>
            <w:tcW w:w="3794" w:type="dxa"/>
            <w:tcBorders>
              <w:top w:val="dotted" w:sz="4" w:space="0" w:color="000000"/>
              <w:left w:val="single" w:sz="4" w:space="0" w:color="000000"/>
              <w:bottom w:val="single" w:sz="8" w:space="0" w:color="000000"/>
              <w:right w:val="single" w:sz="8" w:space="0" w:color="000000"/>
            </w:tcBorders>
            <w:shd w:val="clear" w:color="auto" w:fill="auto"/>
            <w:hideMark/>
          </w:tcPr>
          <w:p w14:paraId="2A66BA7D" w14:textId="265104B6" w:rsidR="00FC68DB" w:rsidRPr="00226A3F" w:rsidDel="00B33791" w:rsidRDefault="00FC68DB" w:rsidP="00B202D2">
            <w:pPr>
              <w:keepNext/>
              <w:suppressAutoHyphens/>
              <w:rPr>
                <w:del w:id="2501" w:author="nick" w:date="2021-10-27T10:32:00Z"/>
                <w:sz w:val="20"/>
                <w:szCs w:val="20"/>
              </w:rPr>
            </w:pPr>
            <w:del w:id="2502" w:author="nick" w:date="2021-10-27T10:32:00Z">
              <w:r w:rsidDel="00B33791">
                <w:rPr>
                  <w:sz w:val="20"/>
                  <w:szCs w:val="20"/>
                </w:rPr>
                <w:delText xml:space="preserve">See section </w:delText>
              </w:r>
              <w:r w:rsidDel="00B33791">
                <w:rPr>
                  <w:sz w:val="20"/>
                  <w:szCs w:val="20"/>
                </w:rPr>
                <w:fldChar w:fldCharType="begin"/>
              </w:r>
              <w:r w:rsidDel="00B33791">
                <w:rPr>
                  <w:sz w:val="20"/>
                  <w:szCs w:val="20"/>
                </w:rPr>
                <w:delInstrText xml:space="preserve"> REF _Ref440454500 \r \h </w:delInstrText>
              </w:r>
              <w:r w:rsidDel="00B33791">
                <w:rPr>
                  <w:sz w:val="20"/>
                  <w:szCs w:val="20"/>
                </w:rPr>
              </w:r>
              <w:r w:rsidDel="00B33791">
                <w:rPr>
                  <w:sz w:val="20"/>
                  <w:szCs w:val="20"/>
                </w:rPr>
                <w:fldChar w:fldCharType="separate"/>
              </w:r>
              <w:r w:rsidR="004C113B" w:rsidDel="00B33791">
                <w:rPr>
                  <w:sz w:val="20"/>
                  <w:szCs w:val="20"/>
                </w:rPr>
                <w:delText>8.4</w:delText>
              </w:r>
              <w:r w:rsidDel="00B33791">
                <w:rPr>
                  <w:sz w:val="20"/>
                  <w:szCs w:val="20"/>
                </w:rPr>
                <w:fldChar w:fldCharType="end"/>
              </w:r>
              <w:r w:rsidDel="00B33791">
                <w:rPr>
                  <w:sz w:val="20"/>
                  <w:szCs w:val="20"/>
                </w:rPr>
                <w:delText xml:space="preserve"> </w:delText>
              </w:r>
              <w:r w:rsidDel="00B33791">
                <w:rPr>
                  <w:sz w:val="20"/>
                  <w:szCs w:val="20"/>
                </w:rPr>
                <w:fldChar w:fldCharType="begin"/>
              </w:r>
              <w:r w:rsidDel="00B33791">
                <w:rPr>
                  <w:sz w:val="20"/>
                  <w:szCs w:val="20"/>
                </w:rPr>
                <w:delInstrText xml:space="preserve"> REF _Ref440454502 \h  \* MERGEFORMAT </w:delInstrText>
              </w:r>
              <w:r w:rsidDel="00B33791">
                <w:rPr>
                  <w:sz w:val="20"/>
                  <w:szCs w:val="20"/>
                </w:rPr>
              </w:r>
              <w:r w:rsidDel="00B33791">
                <w:rPr>
                  <w:sz w:val="20"/>
                  <w:szCs w:val="20"/>
                </w:rPr>
                <w:fldChar w:fldCharType="separate"/>
              </w:r>
              <w:r w:rsidR="004C113B" w:rsidRPr="00BD20ED" w:rsidDel="00B33791">
                <w:rPr>
                  <w:szCs w:val="34"/>
                </w:rPr>
                <w:delText xml:space="preserve">Attribute </w:delText>
              </w:r>
              <w:r w:rsidR="004C113B" w:rsidRPr="004C113B" w:rsidDel="00B33791">
                <w:rPr>
                  <w:rFonts w:ascii="Courier New" w:hAnsi="Courier New" w:cs="Courier New"/>
                  <w:b/>
                  <w:sz w:val="16"/>
                  <w:szCs w:val="34"/>
                  <w:highlight w:val="white"/>
                </w:rPr>
                <w:delText>quality_control</w:delText>
              </w:r>
              <w:r w:rsidDel="00B33791">
                <w:rPr>
                  <w:sz w:val="20"/>
                  <w:szCs w:val="20"/>
                </w:rPr>
                <w:fldChar w:fldCharType="end"/>
              </w:r>
            </w:del>
          </w:p>
        </w:tc>
      </w:tr>
    </w:tbl>
    <w:p w14:paraId="0D993492" w14:textId="7C6DF22A" w:rsidR="00FC68DB" w:rsidRPr="00226A3F" w:rsidRDefault="00FC68DB" w:rsidP="00B202D2">
      <w:pPr>
        <w:pStyle w:val="Beschriftung"/>
        <w:spacing w:before="120"/>
        <w:rPr>
          <w:rFonts w:cs="Calibri"/>
          <w:lang w:eastAsia="zh-CN"/>
        </w:rPr>
      </w:pPr>
      <w:bookmarkStart w:id="2503" w:name="_Toc3566529"/>
      <w:bookmarkStart w:id="2504" w:name="_Toc34747531"/>
      <w:bookmarkStart w:id="2505" w:name="_Toc77095990"/>
      <w:del w:id="2506" w:author="nick" w:date="2021-10-27T10:32:00Z">
        <w:r w:rsidDel="00B33791">
          <w:delText xml:space="preserve">Table </w:delText>
        </w:r>
        <w:r w:rsidDel="00B33791">
          <w:fldChar w:fldCharType="begin"/>
        </w:r>
        <w:r w:rsidDel="00B33791">
          <w:delInstrText xml:space="preserve"> SEQ Table \* ARABIC </w:delInstrText>
        </w:r>
        <w:r w:rsidDel="00B33791">
          <w:fldChar w:fldCharType="separate"/>
        </w:r>
        <w:r w:rsidR="004C113B" w:rsidDel="00B33791">
          <w:rPr>
            <w:noProof/>
          </w:rPr>
          <w:delText>132</w:delText>
        </w:r>
        <w:r w:rsidDel="00B33791">
          <w:fldChar w:fldCharType="end"/>
        </w:r>
        <w:r w:rsidDel="00B33791">
          <w:delText xml:space="preserve">: Attributes of </w:delText>
        </w:r>
        <w:r w:rsidRPr="0061019D" w:rsidDel="00B33791">
          <w:rPr>
            <w:rStyle w:val="elementdeftypeChar"/>
            <w:rFonts w:eastAsia="Calibri"/>
            <w:b w:val="0"/>
          </w:rPr>
          <w:delText>&lt;connection_1d/&gt;</w:delText>
        </w:r>
        <w:r w:rsidDel="00B33791">
          <w:rPr>
            <w:rFonts w:ascii="Courier New" w:hAnsi="Courier New" w:cs="Courier New"/>
          </w:rPr>
          <w:delText xml:space="preserve"> </w:delText>
        </w:r>
        <w:r w:rsidDel="00B33791">
          <w:delText xml:space="preserve">for </w:delText>
        </w:r>
        <w:r w:rsidRPr="0061019D" w:rsidDel="00B33791">
          <w:rPr>
            <w:rStyle w:val="elementdeftypeChar"/>
            <w:rFonts w:eastAsia="Calibri"/>
            <w:b w:val="0"/>
          </w:rPr>
          <w:delText>&lt;hemming/&gt;</w:delText>
        </w:r>
      </w:del>
      <w:bookmarkEnd w:id="2503"/>
      <w:bookmarkEnd w:id="2504"/>
      <w:bookmarkEnd w:id="2505"/>
    </w:p>
    <w:tbl>
      <w:tblPr>
        <w:tblW w:w="0" w:type="auto"/>
        <w:tblInd w:w="113" w:type="dxa"/>
        <w:tblLayout w:type="fixed"/>
        <w:tblLook w:val="04A0" w:firstRow="1" w:lastRow="0" w:firstColumn="1" w:lastColumn="0" w:noHBand="0" w:noVBand="1"/>
      </w:tblPr>
      <w:tblGrid>
        <w:gridCol w:w="2111"/>
        <w:gridCol w:w="2268"/>
        <w:gridCol w:w="1276"/>
        <w:gridCol w:w="3412"/>
      </w:tblGrid>
      <w:tr w:rsidR="00FC68DB" w:rsidRPr="000F7EEA" w14:paraId="4BD81CB9"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9828CAC" w14:textId="77777777" w:rsidR="00FC68DB" w:rsidRPr="00226A3F" w:rsidRDefault="00FC68DB" w:rsidP="00B202D2">
            <w:pPr>
              <w:keepNext/>
              <w:suppressAutoHyphens/>
              <w:rPr>
                <w:rFonts w:cs="Calibri"/>
                <w:b/>
                <w:i/>
                <w:lang w:eastAsia="zh-CN"/>
              </w:rPr>
            </w:pPr>
            <w:r w:rsidRPr="00226A3F">
              <w:rPr>
                <w:b/>
                <w:i/>
              </w:rPr>
              <w:lastRenderedPageBreak/>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05B6ED6"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EB7E51A" w14:textId="77777777" w:rsidR="00FC68DB" w:rsidRPr="00226A3F" w:rsidRDefault="00FC68DB" w:rsidP="00B202D2">
            <w:pPr>
              <w:keepNext/>
              <w:suppressAutoHyphens/>
              <w:rPr>
                <w:rFonts w:cs="Calibri"/>
                <w:b/>
                <w:i/>
                <w:lang w:eastAsia="zh-CN"/>
              </w:rPr>
            </w:pPr>
            <w:r>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FDCFCB9" w14:textId="77777777" w:rsidR="00FC68DB" w:rsidRPr="00226A3F" w:rsidRDefault="00FC68DB" w:rsidP="00B202D2">
            <w:pPr>
              <w:keepNext/>
              <w:suppressAutoHyphens/>
              <w:rPr>
                <w:rFonts w:cs="Calibri"/>
                <w:lang w:eastAsia="zh-CN"/>
              </w:rPr>
            </w:pPr>
            <w:r w:rsidRPr="00A20C5C">
              <w:rPr>
                <w:b/>
                <w:i/>
              </w:rPr>
              <w:t>Constraint</w:t>
            </w:r>
            <w:r>
              <w:rPr>
                <w:b/>
                <w:i/>
              </w:rPr>
              <w:t xml:space="preserve"> / Remarks</w:t>
            </w:r>
          </w:p>
        </w:tc>
      </w:tr>
      <w:tr w:rsidR="00FC68DB" w:rsidRPr="000F7EEA" w14:paraId="2D0648E3" w14:textId="77777777" w:rsidTr="00FC68DB">
        <w:tc>
          <w:tcPr>
            <w:tcW w:w="2111" w:type="dxa"/>
            <w:tcBorders>
              <w:top w:val="dotted" w:sz="4" w:space="0" w:color="000000"/>
              <w:left w:val="single" w:sz="8" w:space="0" w:color="000000"/>
              <w:bottom w:val="single" w:sz="8" w:space="0" w:color="000000"/>
              <w:right w:val="nil"/>
            </w:tcBorders>
            <w:vAlign w:val="bottom"/>
            <w:hideMark/>
          </w:tcPr>
          <w:p w14:paraId="3CD2C50A" w14:textId="77777777" w:rsidR="00FC68DB" w:rsidRPr="00226A3F" w:rsidRDefault="00FC68DB" w:rsidP="00B202D2">
            <w:pPr>
              <w:suppressAutoHyphens/>
              <w:rPr>
                <w:rFonts w:cs="Calibri"/>
                <w:sz w:val="20"/>
                <w:szCs w:val="20"/>
                <w:lang w:eastAsia="zh-CN"/>
              </w:rPr>
            </w:pPr>
            <w:r>
              <w:rPr>
                <w:sz w:val="20"/>
                <w:szCs w:val="20"/>
              </w:rPr>
              <w:t>h</w:t>
            </w:r>
            <w:r w:rsidRPr="00226A3F">
              <w:rPr>
                <w:sz w:val="20"/>
                <w:szCs w:val="20"/>
              </w:rPr>
              <w:t>emming</w:t>
            </w:r>
          </w:p>
        </w:tc>
        <w:tc>
          <w:tcPr>
            <w:tcW w:w="2268" w:type="dxa"/>
            <w:tcBorders>
              <w:top w:val="dotted" w:sz="4" w:space="0" w:color="000000"/>
              <w:left w:val="single" w:sz="4" w:space="0" w:color="000000"/>
              <w:bottom w:val="single" w:sz="8" w:space="0" w:color="000000"/>
              <w:right w:val="nil"/>
            </w:tcBorders>
            <w:vAlign w:val="bottom"/>
            <w:hideMark/>
          </w:tcPr>
          <w:p w14:paraId="7CDDF6AF"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6A4D808C"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3A496722"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5CBD63B9" w14:textId="77777777" w:rsidTr="00FC68DB">
        <w:tc>
          <w:tcPr>
            <w:tcW w:w="2111" w:type="dxa"/>
            <w:tcBorders>
              <w:top w:val="nil"/>
              <w:left w:val="single" w:sz="8" w:space="0" w:color="000000"/>
              <w:bottom w:val="single" w:sz="8" w:space="0" w:color="000000"/>
              <w:right w:val="nil"/>
            </w:tcBorders>
            <w:vAlign w:val="bottom"/>
            <w:hideMark/>
          </w:tcPr>
          <w:p w14:paraId="6526F585" w14:textId="77777777" w:rsidR="00FC68DB" w:rsidRPr="00226A3F" w:rsidRDefault="00FC68DB" w:rsidP="00B202D2">
            <w:pPr>
              <w:suppressAutoHyphens/>
              <w:rPr>
                <w:rFonts w:cs="Calibri"/>
                <w:sz w:val="20"/>
                <w:szCs w:val="20"/>
                <w:lang w:eastAsia="zh-CN"/>
              </w:rPr>
            </w:pPr>
            <w:proofErr w:type="spellStart"/>
            <w:r w:rsidRPr="00226A3F">
              <w:rPr>
                <w:sz w:val="20"/>
                <w:szCs w:val="20"/>
              </w:rPr>
              <w:t>loc_list</w:t>
            </w:r>
            <w:proofErr w:type="spellEnd"/>
          </w:p>
        </w:tc>
        <w:tc>
          <w:tcPr>
            <w:tcW w:w="2268" w:type="dxa"/>
            <w:tcBorders>
              <w:top w:val="nil"/>
              <w:left w:val="single" w:sz="4" w:space="0" w:color="000000"/>
              <w:bottom w:val="single" w:sz="8" w:space="0" w:color="000000"/>
              <w:right w:val="nil"/>
            </w:tcBorders>
            <w:vAlign w:val="bottom"/>
            <w:hideMark/>
          </w:tcPr>
          <w:p w14:paraId="22A5CCFB" w14:textId="77777777" w:rsidR="00FC68DB" w:rsidRPr="00226A3F" w:rsidRDefault="00FC68DB" w:rsidP="00B202D2">
            <w:pPr>
              <w:suppressAutoHyphens/>
              <w:rPr>
                <w:rFonts w:cs="Calibri"/>
                <w:sz w:val="20"/>
                <w:szCs w:val="20"/>
                <w:lang w:eastAsia="zh-CN"/>
              </w:rPr>
            </w:pPr>
            <w:r w:rsidRPr="00226A3F">
              <w:rPr>
                <w:sz w:val="20"/>
                <w:szCs w:val="20"/>
              </w:rPr>
              <w:t>1</w:t>
            </w:r>
            <w:r>
              <w:rPr>
                <w:sz w:val="20"/>
                <w:szCs w:val="20"/>
              </w:rPr>
              <w:t>-*</w:t>
            </w:r>
          </w:p>
        </w:tc>
        <w:tc>
          <w:tcPr>
            <w:tcW w:w="1276" w:type="dxa"/>
            <w:tcBorders>
              <w:top w:val="nil"/>
              <w:left w:val="single" w:sz="4" w:space="0" w:color="000000"/>
              <w:bottom w:val="single" w:sz="8" w:space="0" w:color="000000"/>
              <w:right w:val="nil"/>
            </w:tcBorders>
            <w:vAlign w:val="bottom"/>
            <w:hideMark/>
          </w:tcPr>
          <w:p w14:paraId="4DB56E9B" w14:textId="77777777" w:rsidR="00FC68DB" w:rsidRPr="00226A3F" w:rsidRDefault="00FC68DB" w:rsidP="00B202D2">
            <w:pPr>
              <w:suppressAutoHyphens/>
              <w:rPr>
                <w:rFonts w:cs="Calibri"/>
                <w:sz w:val="20"/>
                <w:szCs w:val="20"/>
                <w:lang w:eastAsia="zh-CN"/>
              </w:rPr>
            </w:pPr>
            <w:r w:rsidRPr="00226A3F">
              <w:rPr>
                <w:sz w:val="20"/>
                <w:szCs w:val="20"/>
              </w:rPr>
              <w:t>Required</w:t>
            </w:r>
          </w:p>
        </w:tc>
        <w:tc>
          <w:tcPr>
            <w:tcW w:w="3412" w:type="dxa"/>
            <w:tcBorders>
              <w:top w:val="nil"/>
              <w:left w:val="single" w:sz="4" w:space="0" w:color="000000"/>
              <w:bottom w:val="single" w:sz="8" w:space="0" w:color="000000"/>
              <w:right w:val="single" w:sz="8" w:space="0" w:color="000000"/>
            </w:tcBorders>
            <w:vAlign w:val="bottom"/>
            <w:hideMark/>
          </w:tcPr>
          <w:p w14:paraId="44611DB4" w14:textId="4AEA28C7" w:rsidR="00FC68DB" w:rsidRPr="00226A3F" w:rsidRDefault="00FC68DB" w:rsidP="00B202D2">
            <w:pPr>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8116BB">
              <w:rPr>
                <w:sz w:val="20"/>
                <w:szCs w:val="20"/>
              </w:rPr>
              <w:t>10.1.2</w:t>
            </w:r>
            <w:r>
              <w:rPr>
                <w:sz w:val="20"/>
                <w:szCs w:val="20"/>
              </w:rPr>
              <w:fldChar w:fldCharType="end"/>
            </w:r>
            <w:r>
              <w:rPr>
                <w:sz w:val="20"/>
                <w:szCs w:val="20"/>
              </w:rPr>
              <w:t xml:space="preserve"> </w:t>
            </w:r>
            <w:proofErr w:type="spellStart"/>
            <w:r>
              <w:rPr>
                <w:sz w:val="20"/>
                <w:szCs w:val="20"/>
              </w:rPr>
              <w:t>loc_list</w:t>
            </w:r>
            <w:proofErr w:type="spellEnd"/>
          </w:p>
        </w:tc>
      </w:tr>
      <w:tr w:rsidR="00FC68DB" w:rsidRPr="000F7EEA" w14:paraId="3B71CE45" w14:textId="77777777" w:rsidTr="00FC68DB">
        <w:tc>
          <w:tcPr>
            <w:tcW w:w="2111" w:type="dxa"/>
            <w:tcBorders>
              <w:top w:val="nil"/>
              <w:left w:val="single" w:sz="8" w:space="0" w:color="000000"/>
              <w:bottom w:val="single" w:sz="8" w:space="0" w:color="000000"/>
              <w:right w:val="nil"/>
            </w:tcBorders>
            <w:vAlign w:val="bottom"/>
          </w:tcPr>
          <w:p w14:paraId="68A7882C" w14:textId="77777777" w:rsidR="00FC68DB" w:rsidRPr="00226A3F" w:rsidRDefault="00FC68DB" w:rsidP="00B202D2">
            <w:pPr>
              <w:suppressAutoHyphens/>
              <w:rPr>
                <w:sz w:val="20"/>
                <w:szCs w:val="20"/>
              </w:rPr>
            </w:pPr>
            <w:r>
              <w:rPr>
                <w:sz w:val="20"/>
                <w:szCs w:val="20"/>
              </w:rPr>
              <w:t>a</w:t>
            </w:r>
            <w:r w:rsidRPr="00226A3F">
              <w:rPr>
                <w:sz w:val="20"/>
                <w:szCs w:val="20"/>
              </w:rPr>
              <w:t>ppdata</w:t>
            </w:r>
          </w:p>
        </w:tc>
        <w:tc>
          <w:tcPr>
            <w:tcW w:w="2268" w:type="dxa"/>
            <w:tcBorders>
              <w:top w:val="nil"/>
              <w:left w:val="single" w:sz="4" w:space="0" w:color="000000"/>
              <w:bottom w:val="single" w:sz="8" w:space="0" w:color="000000"/>
              <w:right w:val="nil"/>
            </w:tcBorders>
            <w:vAlign w:val="bottom"/>
          </w:tcPr>
          <w:p w14:paraId="7E1FE343" w14:textId="77777777" w:rsidR="00FC68DB" w:rsidRPr="00226A3F" w:rsidRDefault="00FC68DB" w:rsidP="00B202D2">
            <w:pPr>
              <w:suppressAutoHyphens/>
              <w:rPr>
                <w:sz w:val="20"/>
                <w:szCs w:val="20"/>
              </w:rPr>
            </w:pPr>
            <w:r w:rsidRPr="00226A3F">
              <w:rPr>
                <w:sz w:val="20"/>
                <w:szCs w:val="20"/>
              </w:rPr>
              <w:t>1</w:t>
            </w:r>
          </w:p>
        </w:tc>
        <w:tc>
          <w:tcPr>
            <w:tcW w:w="1276" w:type="dxa"/>
            <w:tcBorders>
              <w:top w:val="nil"/>
              <w:left w:val="single" w:sz="4" w:space="0" w:color="000000"/>
              <w:bottom w:val="single" w:sz="8" w:space="0" w:color="000000"/>
              <w:right w:val="nil"/>
            </w:tcBorders>
            <w:vAlign w:val="bottom"/>
          </w:tcPr>
          <w:p w14:paraId="285E7508" w14:textId="77777777" w:rsidR="00FC68DB" w:rsidRPr="00226A3F" w:rsidRDefault="00FC68DB" w:rsidP="00B202D2">
            <w:pPr>
              <w:suppressAutoHyphens/>
              <w:rPr>
                <w:sz w:val="20"/>
                <w:szCs w:val="20"/>
              </w:rPr>
            </w:pPr>
            <w:r w:rsidRPr="00226A3F">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4ABC78C4" w14:textId="77777777" w:rsidR="00FC68DB" w:rsidRPr="00226A3F" w:rsidRDefault="00FC68DB" w:rsidP="00B202D2">
            <w:pPr>
              <w:suppressAutoHyphens/>
              <w:rPr>
                <w:sz w:val="20"/>
                <w:szCs w:val="20"/>
              </w:rPr>
            </w:pPr>
            <w:r w:rsidRPr="00226A3F">
              <w:rPr>
                <w:sz w:val="20"/>
                <w:szCs w:val="20"/>
              </w:rPr>
              <w:t>-</w:t>
            </w:r>
          </w:p>
        </w:tc>
      </w:tr>
      <w:tr w:rsidR="00FC68DB" w:rsidRPr="000F7EEA" w14:paraId="64F0E4A6" w14:textId="77777777" w:rsidTr="00FC68DB">
        <w:tc>
          <w:tcPr>
            <w:tcW w:w="2111" w:type="dxa"/>
            <w:tcBorders>
              <w:top w:val="nil"/>
              <w:left w:val="single" w:sz="8" w:space="0" w:color="000000"/>
              <w:bottom w:val="single" w:sz="8" w:space="0" w:color="000000"/>
              <w:right w:val="nil"/>
            </w:tcBorders>
            <w:vAlign w:val="bottom"/>
          </w:tcPr>
          <w:p w14:paraId="18030975" w14:textId="77777777" w:rsidR="00FC68DB" w:rsidRPr="00226A3F" w:rsidRDefault="00FC68DB" w:rsidP="00B202D2">
            <w:pPr>
              <w:suppressAutoHyphens/>
              <w:rPr>
                <w:sz w:val="20"/>
                <w:szCs w:val="20"/>
              </w:rPr>
            </w:pPr>
            <w:proofErr w:type="spellStart"/>
            <w:r>
              <w:rPr>
                <w:sz w:val="20"/>
                <w:szCs w:val="20"/>
              </w:rPr>
              <w:t>femdata</w:t>
            </w:r>
            <w:proofErr w:type="spellEnd"/>
          </w:p>
        </w:tc>
        <w:tc>
          <w:tcPr>
            <w:tcW w:w="2268" w:type="dxa"/>
            <w:tcBorders>
              <w:top w:val="nil"/>
              <w:left w:val="single" w:sz="4" w:space="0" w:color="000000"/>
              <w:bottom w:val="single" w:sz="8" w:space="0" w:color="000000"/>
              <w:right w:val="nil"/>
            </w:tcBorders>
            <w:vAlign w:val="bottom"/>
          </w:tcPr>
          <w:p w14:paraId="478E7F8E" w14:textId="77777777" w:rsidR="00FC68DB" w:rsidDel="009050D3" w:rsidRDefault="00FC68DB" w:rsidP="00B202D2">
            <w:pPr>
              <w:suppressAutoHyphens/>
              <w:rPr>
                <w:sz w:val="20"/>
                <w:szCs w:val="20"/>
              </w:rPr>
            </w:pPr>
            <w:r>
              <w:rPr>
                <w:sz w:val="20"/>
                <w:szCs w:val="20"/>
              </w:rPr>
              <w:t>1</w:t>
            </w:r>
          </w:p>
        </w:tc>
        <w:tc>
          <w:tcPr>
            <w:tcW w:w="1276" w:type="dxa"/>
            <w:tcBorders>
              <w:top w:val="nil"/>
              <w:left w:val="single" w:sz="4" w:space="0" w:color="000000"/>
              <w:bottom w:val="single" w:sz="8" w:space="0" w:color="000000"/>
              <w:right w:val="nil"/>
            </w:tcBorders>
            <w:vAlign w:val="bottom"/>
          </w:tcPr>
          <w:p w14:paraId="40C05150" w14:textId="77777777" w:rsidR="00FC68DB" w:rsidRPr="00226A3F" w:rsidRDefault="00FC68DB" w:rsidP="00B202D2">
            <w:pPr>
              <w:suppressAutoHyphens/>
              <w:rPr>
                <w:sz w:val="20"/>
                <w:szCs w:val="20"/>
              </w:rPr>
            </w:pPr>
            <w:r>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2CFC4507" w14:textId="77777777" w:rsidR="00FC68DB" w:rsidRPr="00226A3F" w:rsidRDefault="00FC68DB" w:rsidP="00B202D2">
            <w:pPr>
              <w:suppressAutoHyphens/>
              <w:rPr>
                <w:sz w:val="20"/>
                <w:szCs w:val="20"/>
              </w:rPr>
            </w:pPr>
            <w:r>
              <w:rPr>
                <w:sz w:val="20"/>
                <w:szCs w:val="20"/>
              </w:rPr>
              <w:t>-</w:t>
            </w:r>
          </w:p>
        </w:tc>
      </w:tr>
      <w:tr w:rsidR="00FC68DB" w:rsidRPr="000F7EEA" w14:paraId="18DB9C20" w14:textId="77777777" w:rsidTr="00FC68DB">
        <w:tc>
          <w:tcPr>
            <w:tcW w:w="2111" w:type="dxa"/>
            <w:tcBorders>
              <w:top w:val="nil"/>
              <w:left w:val="single" w:sz="8" w:space="0" w:color="000000"/>
              <w:bottom w:val="single" w:sz="8" w:space="0" w:color="000000"/>
              <w:right w:val="nil"/>
            </w:tcBorders>
            <w:vAlign w:val="bottom"/>
          </w:tcPr>
          <w:p w14:paraId="08809C9C" w14:textId="77777777" w:rsidR="00FC68DB" w:rsidRPr="00226A3F" w:rsidRDefault="00FC68DB" w:rsidP="00B202D2">
            <w:pPr>
              <w:suppressAutoHyphens/>
              <w:rPr>
                <w:sz w:val="20"/>
                <w:szCs w:val="20"/>
              </w:rPr>
            </w:pPr>
            <w:proofErr w:type="spellStart"/>
            <w:r>
              <w:rPr>
                <w:sz w:val="20"/>
                <w:szCs w:val="20"/>
              </w:rPr>
              <w:t>custom_attributes_list</w:t>
            </w:r>
            <w:proofErr w:type="spellEnd"/>
          </w:p>
        </w:tc>
        <w:tc>
          <w:tcPr>
            <w:tcW w:w="2268" w:type="dxa"/>
            <w:tcBorders>
              <w:top w:val="nil"/>
              <w:left w:val="single" w:sz="4" w:space="0" w:color="000000"/>
              <w:bottom w:val="single" w:sz="8" w:space="0" w:color="000000"/>
              <w:right w:val="nil"/>
            </w:tcBorders>
            <w:vAlign w:val="bottom"/>
          </w:tcPr>
          <w:p w14:paraId="4904BA27" w14:textId="77777777" w:rsidR="00FC68DB" w:rsidRPr="00226A3F" w:rsidRDefault="00FC68DB" w:rsidP="00B202D2">
            <w:pPr>
              <w:suppressAutoHyphens/>
              <w:rPr>
                <w:sz w:val="20"/>
                <w:szCs w:val="20"/>
              </w:rPr>
            </w:pPr>
            <w:r>
              <w:rPr>
                <w:sz w:val="20"/>
                <w:szCs w:val="20"/>
              </w:rPr>
              <w:t>1</w:t>
            </w:r>
          </w:p>
        </w:tc>
        <w:tc>
          <w:tcPr>
            <w:tcW w:w="1276" w:type="dxa"/>
            <w:tcBorders>
              <w:top w:val="nil"/>
              <w:left w:val="single" w:sz="4" w:space="0" w:color="000000"/>
              <w:bottom w:val="single" w:sz="8" w:space="0" w:color="000000"/>
              <w:right w:val="nil"/>
            </w:tcBorders>
            <w:vAlign w:val="bottom"/>
          </w:tcPr>
          <w:p w14:paraId="55664DD2" w14:textId="77777777" w:rsidR="00FC68DB" w:rsidRPr="00226A3F" w:rsidRDefault="00FC68DB" w:rsidP="00B202D2">
            <w:pPr>
              <w:suppressAutoHyphens/>
              <w:rPr>
                <w:sz w:val="20"/>
                <w:szCs w:val="20"/>
              </w:rPr>
            </w:pPr>
            <w:r>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50C46175" w14:textId="058CEB49" w:rsidR="00FC68DB" w:rsidRPr="00226A3F" w:rsidRDefault="00FC68DB" w:rsidP="00B202D2">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8116BB">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8116BB" w:rsidRPr="008116BB">
              <w:rPr>
                <w:sz w:val="20"/>
                <w:szCs w:val="20"/>
              </w:rPr>
              <w:t xml:space="preserve">Custom Attributes </w:t>
            </w:r>
            <w:r w:rsidR="008116BB" w:rsidRPr="007331A4">
              <w:t>list</w:t>
            </w:r>
            <w:r w:rsidRPr="003D0E42">
              <w:rPr>
                <w:rFonts w:cs="Calibri"/>
                <w:sz w:val="20"/>
                <w:szCs w:val="20"/>
                <w:lang w:eastAsia="en-GB"/>
              </w:rPr>
              <w:fldChar w:fldCharType="end"/>
            </w:r>
          </w:p>
        </w:tc>
      </w:tr>
    </w:tbl>
    <w:p w14:paraId="3C012A34" w14:textId="7164B182" w:rsidR="00FC68DB" w:rsidRDefault="00FC68DB" w:rsidP="00B202D2">
      <w:pPr>
        <w:pStyle w:val="Beschriftung"/>
        <w:spacing w:before="120"/>
      </w:pPr>
      <w:bookmarkStart w:id="2507" w:name="_Toc3566530"/>
      <w:bookmarkStart w:id="2508" w:name="_Toc34747532"/>
      <w:bookmarkStart w:id="2509" w:name="_Toc77095991"/>
      <w:r>
        <w:t xml:space="preserve">Table </w:t>
      </w:r>
      <w:r>
        <w:fldChar w:fldCharType="begin"/>
      </w:r>
      <w:r>
        <w:instrText xml:space="preserve"> SEQ Table \* ARABIC </w:instrText>
      </w:r>
      <w:r>
        <w:fldChar w:fldCharType="separate"/>
      </w:r>
      <w:r w:rsidR="008116BB">
        <w:rPr>
          <w:noProof/>
        </w:rPr>
        <w:t>130</w:t>
      </w:r>
      <w:r>
        <w:fldChar w:fldCharType="end"/>
      </w:r>
      <w:r>
        <w:t xml:space="preserve">: Nested elements of </w:t>
      </w:r>
      <w:r w:rsidRPr="0061019D">
        <w:rPr>
          <w:rStyle w:val="elementdeftypeChar"/>
          <w:rFonts w:eastAsia="Calibri"/>
          <w:b w:val="0"/>
        </w:rPr>
        <w:t>&lt;connection_1d/&gt;</w:t>
      </w:r>
      <w:r>
        <w:rPr>
          <w:rFonts w:ascii="Courier New" w:hAnsi="Courier New" w:cs="Courier New"/>
        </w:rPr>
        <w:t xml:space="preserve"> </w:t>
      </w:r>
      <w:r>
        <w:t xml:space="preserve">for </w:t>
      </w:r>
      <w:r w:rsidRPr="0061019D">
        <w:rPr>
          <w:rStyle w:val="elementdeftypeChar"/>
          <w:rFonts w:eastAsia="Calibri"/>
          <w:b w:val="0"/>
        </w:rPr>
        <w:t>&lt;hemming/&gt;</w:t>
      </w:r>
      <w:bookmarkEnd w:id="2507"/>
      <w:bookmarkEnd w:id="2508"/>
      <w:bookmarkEnd w:id="2509"/>
    </w:p>
    <w:p w14:paraId="13BCD7AC" w14:textId="77777777" w:rsidR="00FC68DB" w:rsidRPr="00226A3F" w:rsidRDefault="00FC68DB" w:rsidP="00B202D2">
      <w:pPr>
        <w:pStyle w:val="berschrift5"/>
        <w:rPr>
          <w:kern w:val="22"/>
        </w:rPr>
      </w:pPr>
      <w:r w:rsidRPr="00226A3F">
        <w:rPr>
          <w:kern w:val="22"/>
        </w:rPr>
        <w:t xml:space="preserve">Element </w:t>
      </w:r>
      <w:r>
        <w:rPr>
          <w:kern w:val="22"/>
        </w:rPr>
        <w:t>"</w:t>
      </w:r>
      <w:proofErr w:type="spellStart"/>
      <w:r w:rsidRPr="00226A3F">
        <w:rPr>
          <w:kern w:val="22"/>
        </w:rPr>
        <w:t>loc_list</w:t>
      </w:r>
      <w:proofErr w:type="spellEnd"/>
      <w:r>
        <w:rPr>
          <w:kern w:val="22"/>
        </w:rPr>
        <w:t>"</w:t>
      </w:r>
    </w:p>
    <w:p w14:paraId="4EAA9F99" w14:textId="76F4BF81" w:rsidR="00FC68DB" w:rsidRPr="00226A3F" w:rsidRDefault="00FC68DB" w:rsidP="00B202D2">
      <w:r w:rsidRPr="009C0E9B">
        <w:t xml:space="preserve">This is the path of the </w:t>
      </w:r>
      <w:r w:rsidRPr="009C0E9B">
        <w:rPr>
          <w:i/>
        </w:rPr>
        <w:t>hemming root</w:t>
      </w:r>
      <w:r w:rsidRPr="009C0E9B">
        <w:t xml:space="preserve">. It follows the syntax as defined in </w:t>
      </w:r>
      <w:r>
        <w:t xml:space="preserve">section </w:t>
      </w:r>
      <w:r>
        <w:fldChar w:fldCharType="begin"/>
      </w:r>
      <w:r>
        <w:instrText xml:space="preserve"> REF _Ref414571413 \r \h  \* MERGEFORMAT </w:instrText>
      </w:r>
      <w:r>
        <w:fldChar w:fldCharType="separate"/>
      </w:r>
      <w:r w:rsidR="008116BB">
        <w:t>10.1.2</w:t>
      </w:r>
      <w:r>
        <w:fldChar w:fldCharType="end"/>
      </w:r>
      <w:r>
        <w:t> </w:t>
      </w:r>
      <w:r>
        <w:fldChar w:fldCharType="begin"/>
      </w:r>
      <w:r>
        <w:instrText xml:space="preserve"> REF _Ref429050458 \h </w:instrText>
      </w:r>
      <w:r>
        <w:fldChar w:fldCharType="separate"/>
      </w:r>
      <w:r w:rsidR="008116BB" w:rsidRPr="007055D9">
        <w:t>L</w:t>
      </w:r>
      <w:r w:rsidR="008116BB">
        <w:t>ocation</w:t>
      </w:r>
      <w:r>
        <w:fldChar w:fldCharType="end"/>
      </w:r>
      <w:r w:rsidRPr="009C0E9B">
        <w:t>.</w:t>
      </w:r>
    </w:p>
    <w:p w14:paraId="02B9A0AE" w14:textId="77777777" w:rsidR="00FC68DB" w:rsidRPr="00226A3F" w:rsidRDefault="00FC68DB" w:rsidP="00B202D2">
      <w:pPr>
        <w:pStyle w:val="Formatvorlageberschrift5BlockUnterschneidungab11pt"/>
        <w:spacing w:before="120"/>
        <w:jc w:val="left"/>
        <w:rPr>
          <w:kern w:val="22"/>
        </w:rPr>
      </w:pPr>
      <w:r w:rsidRPr="00226A3F">
        <w:rPr>
          <w:kern w:val="22"/>
        </w:rPr>
        <w:t xml:space="preserve">Element </w:t>
      </w:r>
      <w:r>
        <w:rPr>
          <w:kern w:val="22"/>
        </w:rPr>
        <w:t>"</w:t>
      </w:r>
      <w:r w:rsidRPr="00226A3F">
        <w:rPr>
          <w:kern w:val="22"/>
        </w:rPr>
        <w:t>appdata</w:t>
      </w:r>
      <w:r>
        <w:rPr>
          <w:kern w:val="22"/>
        </w:rPr>
        <w:t>"</w:t>
      </w:r>
    </w:p>
    <w:p w14:paraId="2655DC80" w14:textId="16403E97" w:rsidR="00FC68DB" w:rsidRDefault="00FC68DB" w:rsidP="00B202D2">
      <w:r w:rsidRPr="009C0E9B">
        <w:t xml:space="preserve">This follows the syntax as defined in </w:t>
      </w:r>
      <w:r>
        <w:t xml:space="preserve">section </w:t>
      </w:r>
      <w:r>
        <w:fldChar w:fldCharType="begin"/>
      </w:r>
      <w:r>
        <w:instrText xml:space="preserve"> REF _Ref414571476 \r \h </w:instrText>
      </w:r>
      <w:r>
        <w:fldChar w:fldCharType="separate"/>
      </w:r>
      <w:r w:rsidR="008116BB">
        <w:t>7.2.1</w:t>
      </w:r>
      <w:r>
        <w:fldChar w:fldCharType="end"/>
      </w:r>
      <w:r>
        <w:t> </w:t>
      </w:r>
      <w:r>
        <w:fldChar w:fldCharType="begin"/>
      </w:r>
      <w:r>
        <w:instrText xml:space="preserve"> REF _Ref429053268 \h  \* MERGEFORMAT </w:instrText>
      </w:r>
      <w:r>
        <w:fldChar w:fldCharType="separate"/>
      </w:r>
      <w:r w:rsidR="008116BB" w:rsidRPr="007055D9">
        <w:t xml:space="preserve">User Specific Data </w:t>
      </w:r>
      <w:r w:rsidR="008116BB" w:rsidRPr="008116BB">
        <w:rPr>
          <w:rStyle w:val="Hervorhebung"/>
        </w:rPr>
        <w:t>&lt;appdata/</w:t>
      </w:r>
      <w:r w:rsidR="008116BB" w:rsidRPr="00F54521">
        <w:rPr>
          <w:rFonts w:ascii="Courier New" w:hAnsi="Courier New" w:cs="Courier New"/>
          <w:i/>
          <w:sz w:val="26"/>
          <w:szCs w:val="28"/>
        </w:rPr>
        <w:t>&gt;</w:t>
      </w:r>
      <w:r>
        <w:fldChar w:fldCharType="end"/>
      </w:r>
      <w:r>
        <w:t>.</w:t>
      </w:r>
    </w:p>
    <w:p w14:paraId="46F8D133" w14:textId="77777777" w:rsidR="00FC68DB" w:rsidRPr="00670B99" w:rsidRDefault="00FC68DB" w:rsidP="00B202D2">
      <w:pPr>
        <w:pStyle w:val="Formatvorlageberschrift5BlockUnterschneidungab11pt"/>
        <w:spacing w:before="120"/>
        <w:jc w:val="left"/>
        <w:rPr>
          <w:kern w:val="22"/>
          <w:lang w:val="en-US"/>
        </w:rPr>
      </w:pPr>
      <w:r>
        <w:rPr>
          <w:kern w:val="22"/>
        </w:rPr>
        <w:t>Element "</w:t>
      </w:r>
      <w:proofErr w:type="spellStart"/>
      <w:r>
        <w:rPr>
          <w:kern w:val="22"/>
          <w:lang w:val="en-US"/>
        </w:rPr>
        <w:t>fem</w:t>
      </w:r>
      <w:proofErr w:type="spellEnd"/>
      <w:r w:rsidRPr="00226A3F">
        <w:rPr>
          <w:kern w:val="22"/>
        </w:rPr>
        <w:t>data</w:t>
      </w:r>
      <w:r>
        <w:rPr>
          <w:kern w:val="22"/>
        </w:rPr>
        <w:t>"</w:t>
      </w:r>
    </w:p>
    <w:p w14:paraId="527E72EF" w14:textId="71FFB30B" w:rsidR="00FC68DB" w:rsidRPr="009C0E9B" w:rsidRDefault="00FC68DB" w:rsidP="00B202D2">
      <w:pPr>
        <w:rPr>
          <w:b/>
        </w:rPr>
      </w:pPr>
      <w:r w:rsidRPr="009C0E9B">
        <w:t xml:space="preserve">This follows the syntax as defined in </w:t>
      </w:r>
      <w:r>
        <w:t xml:space="preserve">section </w:t>
      </w:r>
      <w:r>
        <w:fldChar w:fldCharType="begin"/>
      </w:r>
      <w:r>
        <w:instrText xml:space="preserve"> REF _Ref414560131 \r \h </w:instrText>
      </w:r>
      <w:r>
        <w:fldChar w:fldCharType="separate"/>
      </w:r>
      <w:r w:rsidR="008116BB">
        <w:t>7.2.2</w:t>
      </w:r>
      <w:r>
        <w:fldChar w:fldCharType="end"/>
      </w:r>
      <w:r>
        <w:t> </w:t>
      </w:r>
      <w:r>
        <w:fldChar w:fldCharType="begin"/>
      </w:r>
      <w:r>
        <w:instrText xml:space="preserve"> REF _Ref414560131 \h  \* MERGEFORMAT </w:instrText>
      </w:r>
      <w:r>
        <w:fldChar w:fldCharType="separate"/>
      </w:r>
      <w:r w:rsidR="008116BB" w:rsidRPr="007055D9">
        <w:t xml:space="preserve">Finite Element Specific Data </w:t>
      </w:r>
      <w:r w:rsidR="008116BB" w:rsidRPr="008116BB">
        <w:rPr>
          <w:rFonts w:ascii="Courier New" w:hAnsi="Courier New" w:cs="Courier New"/>
          <w:b/>
          <w:i/>
        </w:rPr>
        <w:t>&lt;</w:t>
      </w:r>
      <w:proofErr w:type="spellStart"/>
      <w:r w:rsidR="008116BB" w:rsidRPr="008116BB">
        <w:rPr>
          <w:rFonts w:ascii="Courier New" w:hAnsi="Courier New" w:cs="Courier New"/>
          <w:b/>
          <w:i/>
        </w:rPr>
        <w:t>femdata</w:t>
      </w:r>
      <w:proofErr w:type="spellEnd"/>
      <w:r w:rsidR="008116BB" w:rsidRPr="008116BB">
        <w:rPr>
          <w:rFonts w:ascii="Courier New" w:hAnsi="Courier New" w:cs="Courier New"/>
          <w:b/>
          <w:i/>
        </w:rPr>
        <w:t>/&gt;</w:t>
      </w:r>
      <w:r>
        <w:fldChar w:fldCharType="end"/>
      </w:r>
      <w:r>
        <w:t>.</w:t>
      </w:r>
    </w:p>
    <w:p w14:paraId="580C19C2" w14:textId="77777777" w:rsidR="00FC68DB" w:rsidRPr="00226A3F" w:rsidRDefault="00FC68DB" w:rsidP="00B202D2">
      <w:pPr>
        <w:pStyle w:val="berschrift5"/>
        <w:rPr>
          <w:rFonts w:cs="Calibri"/>
          <w:kern w:val="22"/>
          <w:lang w:eastAsia="zh-CN"/>
        </w:rPr>
      </w:pPr>
      <w:r w:rsidRPr="00226A3F">
        <w:rPr>
          <w:kern w:val="22"/>
        </w:rPr>
        <w:t xml:space="preserve">Element </w:t>
      </w:r>
      <w:r>
        <w:rPr>
          <w:kern w:val="22"/>
        </w:rPr>
        <w:t>"</w:t>
      </w:r>
      <w:r w:rsidRPr="00226A3F">
        <w:rPr>
          <w:kern w:val="22"/>
        </w:rPr>
        <w:t>hemming</w:t>
      </w:r>
      <w:r>
        <w:rPr>
          <w:kern w:val="22"/>
        </w:rPr>
        <w:t>"</w:t>
      </w:r>
    </w:p>
    <w:p w14:paraId="634506A2" w14:textId="77777777" w:rsidR="00FC68DB" w:rsidRPr="00226A3F" w:rsidRDefault="00FC68DB" w:rsidP="00B202D2">
      <w:pPr>
        <w:keepNext/>
        <w:spacing w:before="120"/>
        <w:rPr>
          <w:b/>
          <w:i/>
        </w:rPr>
      </w:pPr>
      <w:r w:rsidRPr="00226A3F">
        <w:t xml:space="preserve">For the </w:t>
      </w:r>
      <w:r w:rsidRPr="00226A3F">
        <w:rPr>
          <w:rFonts w:ascii="Courier New" w:hAnsi="Courier New" w:cs="Courier New"/>
          <w:b/>
          <w:i/>
          <w:sz w:val="18"/>
          <w:szCs w:val="18"/>
        </w:rPr>
        <w:t>&lt;hemming</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rPr>
        <w:t xml:space="preserve"> element, the following attributes can be specified:</w:t>
      </w:r>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FC68DB" w:rsidRPr="000F7EEA" w14:paraId="4C7E03DD" w14:textId="77777777" w:rsidTr="00FC68DB">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6A1C68EA" w14:textId="77777777" w:rsidR="00FC68DB" w:rsidRPr="00226A3F" w:rsidRDefault="00FC68DB" w:rsidP="00B202D2">
            <w:pPr>
              <w:keepNext/>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EF1C0B5" w14:textId="77777777" w:rsidR="00FC68DB" w:rsidRPr="00226A3F" w:rsidRDefault="00FC68DB" w:rsidP="00B202D2">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B7AC893" w14:textId="77777777" w:rsidR="00FC68DB" w:rsidRPr="00226A3F" w:rsidRDefault="00FC68DB" w:rsidP="00B202D2">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06DB407" w14:textId="77777777" w:rsidR="00FC68DB" w:rsidRPr="00226A3F" w:rsidRDefault="00FC68DB" w:rsidP="00B202D2">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A0377F"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0568D2A4" w14:textId="77777777" w:rsidTr="00FC68DB">
        <w:tc>
          <w:tcPr>
            <w:tcW w:w="1404" w:type="dxa"/>
            <w:tcBorders>
              <w:top w:val="dotted" w:sz="4" w:space="0" w:color="000000"/>
              <w:left w:val="single" w:sz="8" w:space="0" w:color="000000"/>
              <w:bottom w:val="dotted" w:sz="4" w:space="0" w:color="000000"/>
              <w:right w:val="nil"/>
            </w:tcBorders>
            <w:hideMark/>
          </w:tcPr>
          <w:p w14:paraId="19671186" w14:textId="77777777" w:rsidR="00FC68DB" w:rsidRPr="00226A3F" w:rsidRDefault="00FC68DB" w:rsidP="00B202D2">
            <w:pPr>
              <w:suppressAutoHyphens/>
              <w:rPr>
                <w:rFonts w:cs="Calibri"/>
                <w:sz w:val="20"/>
                <w:szCs w:val="20"/>
                <w:lang w:eastAsia="zh-CN"/>
              </w:rPr>
            </w:pPr>
            <w:proofErr w:type="spellStart"/>
            <w:r>
              <w:rPr>
                <w:sz w:val="20"/>
                <w:szCs w:val="20"/>
              </w:rPr>
              <w:t>folded_</w:t>
            </w:r>
            <w:r w:rsidRPr="00226A3F">
              <w:rPr>
                <w:sz w:val="20"/>
                <w:szCs w:val="20"/>
              </w:rPr>
              <w:t>width</w:t>
            </w:r>
            <w:proofErr w:type="spellEnd"/>
          </w:p>
        </w:tc>
        <w:tc>
          <w:tcPr>
            <w:tcW w:w="1559" w:type="dxa"/>
            <w:tcBorders>
              <w:top w:val="dotted" w:sz="4" w:space="0" w:color="000000"/>
              <w:left w:val="single" w:sz="4" w:space="0" w:color="000000"/>
              <w:bottom w:val="dotted" w:sz="4" w:space="0" w:color="000000"/>
              <w:right w:val="nil"/>
            </w:tcBorders>
            <w:hideMark/>
          </w:tcPr>
          <w:p w14:paraId="22180C29" w14:textId="77777777" w:rsidR="00FC68DB" w:rsidRPr="00226A3F" w:rsidRDefault="00FC68DB" w:rsidP="00B202D2">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0F974981" w14:textId="77777777" w:rsidR="00FC68DB" w:rsidRPr="00226A3F" w:rsidRDefault="00FC68DB" w:rsidP="00B202D2">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39EB8DB7"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1CA873A2"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407F8D21" w14:textId="77777777" w:rsidTr="00FC68DB">
        <w:tc>
          <w:tcPr>
            <w:tcW w:w="1404" w:type="dxa"/>
            <w:tcBorders>
              <w:top w:val="dotted" w:sz="4" w:space="0" w:color="000000"/>
              <w:left w:val="single" w:sz="8" w:space="0" w:color="000000"/>
              <w:bottom w:val="single" w:sz="8" w:space="0" w:color="000000"/>
              <w:right w:val="nil"/>
            </w:tcBorders>
            <w:hideMark/>
          </w:tcPr>
          <w:p w14:paraId="21658751" w14:textId="77777777" w:rsidR="00FC68DB" w:rsidRPr="00226A3F" w:rsidRDefault="00FC68DB" w:rsidP="00B202D2">
            <w:pPr>
              <w:keepNext/>
              <w:suppressAutoHyphens/>
              <w:rPr>
                <w:rFonts w:cs="Calibri"/>
                <w:sz w:val="20"/>
                <w:szCs w:val="20"/>
                <w:lang w:eastAsia="zh-CN"/>
              </w:rPr>
            </w:pPr>
            <w:proofErr w:type="spellStart"/>
            <w:r w:rsidRPr="00226A3F">
              <w:rPr>
                <w:sz w:val="20"/>
                <w:szCs w:val="20"/>
              </w:rPr>
              <w:t>folded_part</w:t>
            </w:r>
            <w:proofErr w:type="spellEnd"/>
          </w:p>
        </w:tc>
        <w:tc>
          <w:tcPr>
            <w:tcW w:w="1559" w:type="dxa"/>
            <w:tcBorders>
              <w:top w:val="dotted" w:sz="4" w:space="0" w:color="000000"/>
              <w:left w:val="single" w:sz="4" w:space="0" w:color="000000"/>
              <w:bottom w:val="single" w:sz="8" w:space="0" w:color="000000"/>
              <w:right w:val="nil"/>
            </w:tcBorders>
            <w:hideMark/>
          </w:tcPr>
          <w:p w14:paraId="4F04E892" w14:textId="77777777" w:rsidR="00FC68DB" w:rsidRPr="00226A3F" w:rsidRDefault="00FC68DB" w:rsidP="00B202D2">
            <w:pPr>
              <w:keepNext/>
              <w:suppressAutoHyphens/>
              <w:rPr>
                <w:rFonts w:cs="Calibri"/>
                <w:sz w:val="20"/>
                <w:szCs w:val="20"/>
                <w:lang w:eastAsia="zh-CN"/>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0A5B0115" w14:textId="77777777" w:rsidR="00FC68DB" w:rsidRPr="00226A3F" w:rsidRDefault="00FC68DB" w:rsidP="00B202D2">
            <w:pPr>
              <w:keepNext/>
              <w:suppressAutoHyphens/>
              <w:rPr>
                <w:rFonts w:cs="Calibri"/>
                <w:sz w:val="20"/>
                <w:szCs w:val="20"/>
                <w:lang w:eastAsia="zh-CN"/>
              </w:rPr>
            </w:pPr>
            <w:r w:rsidRPr="00226A3F">
              <w:rPr>
                <w:sz w:val="20"/>
                <w:szCs w:val="20"/>
              </w:rPr>
              <w:t>-</w:t>
            </w:r>
          </w:p>
        </w:tc>
        <w:tc>
          <w:tcPr>
            <w:tcW w:w="1276" w:type="dxa"/>
            <w:tcBorders>
              <w:top w:val="dotted" w:sz="4" w:space="0" w:color="000000"/>
              <w:left w:val="single" w:sz="4" w:space="0" w:color="000000"/>
              <w:bottom w:val="single" w:sz="8" w:space="0" w:color="000000"/>
              <w:right w:val="nil"/>
            </w:tcBorders>
            <w:hideMark/>
          </w:tcPr>
          <w:p w14:paraId="60454683" w14:textId="77777777" w:rsidR="00FC68DB" w:rsidRPr="00226A3F" w:rsidRDefault="00FC68DB" w:rsidP="00B202D2">
            <w:pPr>
              <w:keepNext/>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CAEFF28" w14:textId="77777777" w:rsidR="00FC68DB" w:rsidRPr="00226A3F" w:rsidRDefault="00FC68DB" w:rsidP="00B202D2">
            <w:pPr>
              <w:keepNext/>
              <w:suppressAutoHyphens/>
              <w:rPr>
                <w:rFonts w:cs="Calibri"/>
                <w:lang w:eastAsia="zh-CN"/>
              </w:rPr>
            </w:pPr>
            <w:r w:rsidRPr="00226A3F">
              <w:rPr>
                <w:sz w:val="20"/>
                <w:szCs w:val="20"/>
              </w:rPr>
              <w:t>Index of the folded sheet</w:t>
            </w:r>
          </w:p>
        </w:tc>
      </w:tr>
    </w:tbl>
    <w:p w14:paraId="7855FE88" w14:textId="168A6EAB" w:rsidR="00FC68DB" w:rsidRDefault="00FC68DB" w:rsidP="00B202D2">
      <w:pPr>
        <w:pStyle w:val="Beschriftung"/>
        <w:spacing w:before="120"/>
      </w:pPr>
      <w:bookmarkStart w:id="2510" w:name="_Toc413861979"/>
      <w:bookmarkStart w:id="2511" w:name="_Toc3566531"/>
      <w:bookmarkStart w:id="2512" w:name="_Toc34747533"/>
      <w:bookmarkStart w:id="2513" w:name="_Toc77095992"/>
      <w:r>
        <w:t xml:space="preserve">Table </w:t>
      </w:r>
      <w:r>
        <w:fldChar w:fldCharType="begin"/>
      </w:r>
      <w:r>
        <w:instrText xml:space="preserve"> SEQ Table \* ARABIC </w:instrText>
      </w:r>
      <w:r>
        <w:fldChar w:fldCharType="separate"/>
      </w:r>
      <w:r w:rsidR="008116BB">
        <w:rPr>
          <w:noProof/>
        </w:rPr>
        <w:t>131</w:t>
      </w:r>
      <w:r>
        <w:fldChar w:fldCharType="end"/>
      </w:r>
      <w:r>
        <w:t xml:space="preserve">: Attributes of element </w:t>
      </w:r>
      <w:r w:rsidRPr="00F51947">
        <w:rPr>
          <w:rStyle w:val="elementdeftypeChar"/>
          <w:rFonts w:eastAsia="Calibri"/>
          <w:b w:val="0"/>
        </w:rPr>
        <w:t>&lt;hemming/&gt;</w:t>
      </w:r>
      <w:bookmarkEnd w:id="2510"/>
      <w:bookmarkEnd w:id="2511"/>
      <w:bookmarkEnd w:id="2512"/>
      <w:bookmarkEnd w:id="2513"/>
    </w:p>
    <w:p w14:paraId="1612958E" w14:textId="77777777" w:rsidR="00FC68DB" w:rsidRPr="0079141E" w:rsidRDefault="00FC68DB" w:rsidP="00BA04B6">
      <w:pPr>
        <w:pStyle w:val="Listenabsatz"/>
        <w:numPr>
          <w:ilvl w:val="0"/>
          <w:numId w:val="43"/>
        </w:numPr>
        <w:tabs>
          <w:tab w:val="clear" w:pos="403"/>
        </w:tabs>
        <w:spacing w:after="0" w:line="240" w:lineRule="auto"/>
        <w:ind w:left="1066" w:hanging="357"/>
        <w:contextualSpacing w:val="0"/>
        <w:rPr>
          <w:rFonts w:ascii="Courier New" w:hAnsi="Courier New" w:cs="Calibri"/>
          <w:strike/>
          <w:sz w:val="18"/>
          <w:szCs w:val="18"/>
          <w:lang w:val="en-US" w:eastAsia="zh-CN"/>
        </w:rPr>
      </w:pPr>
      <w:proofErr w:type="spellStart"/>
      <w:r w:rsidRPr="0079141E">
        <w:rPr>
          <w:rStyle w:val="elementdeftypeChar"/>
          <w:rFonts w:eastAsia="Calibri"/>
        </w:rPr>
        <w:t>folded_width</w:t>
      </w:r>
      <w:proofErr w:type="spellEnd"/>
      <w:r w:rsidRPr="0079141E">
        <w:rPr>
          <w:lang w:val="en-US"/>
        </w:rPr>
        <w:t>: This is the measure of the width of the folded metal sheet. It is different from the width of the adhesive which may optionally exist.</w:t>
      </w:r>
    </w:p>
    <w:p w14:paraId="62001CA9" w14:textId="10F58D0D" w:rsidR="00FC68DB" w:rsidRPr="0079141E" w:rsidRDefault="00FC68DB" w:rsidP="00BA04B6">
      <w:pPr>
        <w:pStyle w:val="Listenabsatz"/>
        <w:numPr>
          <w:ilvl w:val="0"/>
          <w:numId w:val="43"/>
        </w:numPr>
        <w:tabs>
          <w:tab w:val="clear" w:pos="403"/>
        </w:tabs>
        <w:spacing w:after="0" w:line="240" w:lineRule="auto"/>
        <w:contextualSpacing w:val="0"/>
        <w:rPr>
          <w:rFonts w:ascii="Courier New" w:hAnsi="Courier New" w:cs="Calibri"/>
          <w:strike/>
          <w:sz w:val="18"/>
          <w:szCs w:val="18"/>
          <w:lang w:val="en-US" w:eastAsia="zh-CN"/>
        </w:rPr>
      </w:pPr>
      <w:proofErr w:type="spellStart"/>
      <w:r w:rsidRPr="0079141E">
        <w:rPr>
          <w:rStyle w:val="elementdeftypeChar"/>
          <w:rFonts w:eastAsia="Calibri"/>
        </w:rPr>
        <w:t>folded_part</w:t>
      </w:r>
      <w:proofErr w:type="spellEnd"/>
      <w:r w:rsidRPr="0079141E">
        <w:rPr>
          <w:lang w:val="en-US"/>
        </w:rPr>
        <w:t xml:space="preserve">: refers to the index of the part that is folded for this kind of connection, as defined in </w:t>
      </w:r>
      <w:r>
        <w:rPr>
          <w:lang w:val="en-US"/>
        </w:rPr>
        <w:fldChar w:fldCharType="begin"/>
      </w:r>
      <w:r>
        <w:rPr>
          <w:lang w:val="en-US"/>
        </w:rPr>
        <w:instrText xml:space="preserve"> REF _Ref428791371 \r \h  \* MERGEFORMAT </w:instrText>
      </w:r>
      <w:r>
        <w:rPr>
          <w:lang w:val="en-US"/>
        </w:rPr>
      </w:r>
      <w:r>
        <w:rPr>
          <w:lang w:val="en-US"/>
        </w:rPr>
        <w:fldChar w:fldCharType="separate"/>
      </w:r>
      <w:r w:rsidR="008116BB">
        <w:rPr>
          <w:lang w:val="en-US"/>
        </w:rPr>
        <w:t>7.3.1.1</w:t>
      </w:r>
      <w:r>
        <w:rPr>
          <w:lang w:val="en-US"/>
        </w:rPr>
        <w:fldChar w:fldCharType="end"/>
      </w:r>
      <w:r>
        <w:rPr>
          <w:lang w:val="en-US"/>
        </w:rPr>
        <w:t xml:space="preserve"> </w:t>
      </w:r>
      <w:r>
        <w:rPr>
          <w:lang w:val="en-US"/>
        </w:rPr>
        <w:fldChar w:fldCharType="begin"/>
      </w:r>
      <w:r>
        <w:rPr>
          <w:lang w:val="en-US"/>
        </w:rPr>
        <w:instrText xml:space="preserve"> REF _Ref428791371 \h  \* MERGEFORMAT </w:instrText>
      </w:r>
      <w:r>
        <w:rPr>
          <w:lang w:val="en-US"/>
        </w:rPr>
      </w:r>
      <w:r>
        <w:rPr>
          <w:lang w:val="en-US"/>
        </w:rPr>
        <w:fldChar w:fldCharType="separate"/>
      </w:r>
      <w:r w:rsidR="008116BB" w:rsidRPr="008116BB">
        <w:rPr>
          <w:lang w:val="en-US"/>
        </w:rPr>
        <w:t>Element</w:t>
      </w:r>
      <w:r w:rsidR="008116BB" w:rsidRPr="008116BB">
        <w:rPr>
          <w:rStyle w:val="Hervorhebung"/>
          <w:lang w:val="en-US"/>
        </w:rPr>
        <w:t xml:space="preserve"> &lt;part/&gt;</w:t>
      </w:r>
      <w:r>
        <w:rPr>
          <w:lang w:val="en-US"/>
        </w:rPr>
        <w:fldChar w:fldCharType="end"/>
      </w:r>
      <w:r>
        <w:rPr>
          <w:lang w:val="en-US"/>
        </w:rPr>
        <w:t>.</w:t>
      </w:r>
    </w:p>
    <w:p w14:paraId="39586273" w14:textId="7DFA69B5" w:rsidR="00FC68DB" w:rsidRDefault="00FC68DB" w:rsidP="00B202D2">
      <w:pPr>
        <w:spacing w:before="120"/>
      </w:pPr>
      <w:r w:rsidRPr="00226A3F">
        <w:t xml:space="preserve">Its definition is </w:t>
      </w:r>
      <w:proofErr w:type="gramStart"/>
      <w:r w:rsidRPr="00226A3F">
        <w:t>similar to</w:t>
      </w:r>
      <w:proofErr w:type="gramEnd"/>
      <w:r w:rsidRPr="00226A3F">
        <w:t xml:space="preserve"> </w:t>
      </w:r>
      <w:r>
        <w:t>"</w:t>
      </w:r>
      <w:r w:rsidRPr="00226A3F">
        <w:t>base</w:t>
      </w:r>
      <w:r>
        <w:t>"</w:t>
      </w:r>
      <w:r w:rsidRPr="00226A3F">
        <w:t xml:space="preserve"> attribute of </w:t>
      </w:r>
      <w:r>
        <w:rPr>
          <w:rStyle w:val="elementdeftypeChar"/>
          <w:rFonts w:eastAsia="Calibri"/>
        </w:rPr>
        <w:t>&lt;</w:t>
      </w:r>
      <w:proofErr w:type="spellStart"/>
      <w:r>
        <w:rPr>
          <w:rStyle w:val="elementdeftypeChar"/>
          <w:rFonts w:eastAsia="Calibri"/>
        </w:rPr>
        <w:t>s</w:t>
      </w:r>
      <w:r w:rsidRPr="0079141E">
        <w:rPr>
          <w:rStyle w:val="elementdeftypeChar"/>
          <w:rFonts w:eastAsia="Calibri"/>
        </w:rPr>
        <w:t>eamwelds</w:t>
      </w:r>
      <w:proofErr w:type="spellEnd"/>
      <w:r>
        <w:rPr>
          <w:rStyle w:val="elementdeftypeChar"/>
          <w:rFonts w:eastAsia="Calibri"/>
        </w:rPr>
        <w:t>/&gt;</w:t>
      </w:r>
      <w:r w:rsidRPr="00226A3F">
        <w:t xml:space="preserve"> in</w:t>
      </w:r>
      <w:r>
        <w:t xml:space="preserve"> section </w:t>
      </w:r>
      <w:r>
        <w:fldChar w:fldCharType="begin"/>
      </w:r>
      <w:r>
        <w:instrText xml:space="preserve"> REF _Ref414571756 \r \h  \* MERGEFORMAT </w:instrText>
      </w:r>
      <w:r>
        <w:fldChar w:fldCharType="separate"/>
      </w:r>
      <w:r w:rsidR="008116BB">
        <w:t>10.2.4.1</w:t>
      </w:r>
      <w:r>
        <w:fldChar w:fldCharType="end"/>
      </w:r>
      <w:r>
        <w:t xml:space="preserve"> </w:t>
      </w:r>
      <w:r>
        <w:fldChar w:fldCharType="begin"/>
      </w:r>
      <w:r>
        <w:instrText xml:space="preserve"> REF _Ref414571756 \h  \* MERGEFORMAT </w:instrText>
      </w:r>
      <w:r>
        <w:fldChar w:fldCharType="separate"/>
      </w:r>
      <w:r w:rsidR="008116BB" w:rsidRPr="007055D9">
        <w:t>Type Specification</w:t>
      </w:r>
      <w:r>
        <w:fldChar w:fldCharType="end"/>
      </w:r>
      <w:r w:rsidRPr="00ED1615">
        <w:t>.</w:t>
      </w:r>
      <w:r>
        <w:t xml:space="preserve"> The usage of adhesive can be specified by the optional nested elements, &lt;region&gt;, below.</w:t>
      </w:r>
    </w:p>
    <w:p w14:paraId="0EC5B491" w14:textId="77777777" w:rsidR="00FC68DB" w:rsidRDefault="00FC68DB" w:rsidP="00B202D2">
      <w:pPr>
        <w:spacing w:before="120"/>
      </w:pPr>
      <w:r>
        <w:t>The three regions of the hemming can be described in the following nested elements:</w:t>
      </w:r>
    </w:p>
    <w:tbl>
      <w:tblPr>
        <w:tblW w:w="0" w:type="auto"/>
        <w:tblInd w:w="113" w:type="dxa"/>
        <w:tblLayout w:type="fixed"/>
        <w:tblLook w:val="04A0" w:firstRow="1" w:lastRow="0" w:firstColumn="1" w:lastColumn="0" w:noHBand="0" w:noVBand="1"/>
      </w:tblPr>
      <w:tblGrid>
        <w:gridCol w:w="2111"/>
        <w:gridCol w:w="2268"/>
        <w:gridCol w:w="1276"/>
        <w:gridCol w:w="3412"/>
      </w:tblGrid>
      <w:tr w:rsidR="00FC68DB" w:rsidRPr="000F7EEA" w14:paraId="5D1E91D8"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1ACC989"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CBC62B6"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223C712" w14:textId="77777777" w:rsidR="00FC68DB" w:rsidRPr="00226A3F" w:rsidRDefault="00FC68DB" w:rsidP="00B202D2">
            <w:pPr>
              <w:keepNext/>
              <w:suppressAutoHyphens/>
              <w:rPr>
                <w:rFonts w:cs="Calibri"/>
                <w:b/>
                <w:i/>
                <w:lang w:eastAsia="zh-CN"/>
              </w:rPr>
            </w:pPr>
            <w:r>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198C733"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41841845" w14:textId="77777777" w:rsidTr="00FC68DB">
        <w:tc>
          <w:tcPr>
            <w:tcW w:w="2111" w:type="dxa"/>
            <w:tcBorders>
              <w:top w:val="dotted" w:sz="4" w:space="0" w:color="000000"/>
              <w:left w:val="single" w:sz="8" w:space="0" w:color="000000"/>
              <w:bottom w:val="single" w:sz="8" w:space="0" w:color="000000"/>
              <w:right w:val="nil"/>
            </w:tcBorders>
            <w:vAlign w:val="bottom"/>
            <w:hideMark/>
          </w:tcPr>
          <w:p w14:paraId="78CDECA6" w14:textId="77777777" w:rsidR="00FC68DB" w:rsidRPr="00226A3F" w:rsidRDefault="00FC68DB" w:rsidP="00B202D2">
            <w:pPr>
              <w:keepNext/>
              <w:suppressAutoHyphens/>
              <w:rPr>
                <w:rFonts w:cs="Calibri"/>
                <w:sz w:val="20"/>
                <w:szCs w:val="20"/>
                <w:lang w:eastAsia="zh-CN"/>
              </w:rPr>
            </w:pPr>
            <w:r>
              <w:rPr>
                <w:sz w:val="20"/>
                <w:szCs w:val="20"/>
              </w:rPr>
              <w:t>region</w:t>
            </w:r>
          </w:p>
        </w:tc>
        <w:tc>
          <w:tcPr>
            <w:tcW w:w="2268" w:type="dxa"/>
            <w:tcBorders>
              <w:top w:val="dotted" w:sz="4" w:space="0" w:color="000000"/>
              <w:left w:val="single" w:sz="4" w:space="0" w:color="000000"/>
              <w:bottom w:val="single" w:sz="8" w:space="0" w:color="000000"/>
              <w:right w:val="nil"/>
            </w:tcBorders>
            <w:vAlign w:val="bottom"/>
            <w:hideMark/>
          </w:tcPr>
          <w:p w14:paraId="0EFC982A" w14:textId="77777777" w:rsidR="00FC68DB" w:rsidRPr="00226A3F" w:rsidRDefault="00FC68DB" w:rsidP="00B202D2">
            <w:pPr>
              <w:keepNext/>
              <w:suppressAutoHyphens/>
              <w:rPr>
                <w:rFonts w:cs="Calibri"/>
                <w:sz w:val="20"/>
                <w:szCs w:val="20"/>
                <w:lang w:eastAsia="zh-CN"/>
              </w:rPr>
            </w:pPr>
            <w:r>
              <w:rPr>
                <w:sz w:val="20"/>
                <w:szCs w:val="20"/>
              </w:rPr>
              <w:t>1-3</w:t>
            </w:r>
          </w:p>
        </w:tc>
        <w:tc>
          <w:tcPr>
            <w:tcW w:w="1276" w:type="dxa"/>
            <w:tcBorders>
              <w:top w:val="dotted" w:sz="4" w:space="0" w:color="000000"/>
              <w:left w:val="single" w:sz="4" w:space="0" w:color="000000"/>
              <w:bottom w:val="single" w:sz="8" w:space="0" w:color="000000"/>
              <w:right w:val="nil"/>
            </w:tcBorders>
            <w:vAlign w:val="bottom"/>
            <w:hideMark/>
          </w:tcPr>
          <w:p w14:paraId="0B66407A" w14:textId="77777777" w:rsidR="00FC68DB" w:rsidRPr="00226A3F" w:rsidRDefault="00FC68DB" w:rsidP="00B202D2">
            <w:pPr>
              <w:keepNext/>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6CC44B27" w14:textId="77777777" w:rsidR="00FC68DB" w:rsidRPr="00226A3F" w:rsidRDefault="00FC68DB" w:rsidP="00B202D2">
            <w:pPr>
              <w:keepNext/>
              <w:suppressAutoHyphens/>
              <w:rPr>
                <w:rFonts w:cs="Calibri"/>
                <w:lang w:eastAsia="zh-CN"/>
              </w:rPr>
            </w:pPr>
            <w:r w:rsidRPr="00226A3F">
              <w:rPr>
                <w:sz w:val="20"/>
                <w:szCs w:val="20"/>
              </w:rPr>
              <w:t>-</w:t>
            </w:r>
          </w:p>
        </w:tc>
      </w:tr>
    </w:tbl>
    <w:p w14:paraId="03A3E7B6" w14:textId="5AD0D130" w:rsidR="00FC68DB" w:rsidRDefault="00FC68DB" w:rsidP="00B202D2">
      <w:pPr>
        <w:pStyle w:val="Beschriftung"/>
        <w:spacing w:before="120"/>
      </w:pPr>
      <w:bookmarkStart w:id="2514" w:name="_Toc413861980"/>
      <w:bookmarkStart w:id="2515" w:name="_Toc3566532"/>
      <w:bookmarkStart w:id="2516" w:name="_Toc34747534"/>
      <w:bookmarkStart w:id="2517" w:name="_Toc77095993"/>
      <w:r>
        <w:t xml:space="preserve">Table </w:t>
      </w:r>
      <w:r>
        <w:fldChar w:fldCharType="begin"/>
      </w:r>
      <w:r>
        <w:instrText xml:space="preserve"> SEQ Table \* ARABIC </w:instrText>
      </w:r>
      <w:r>
        <w:fldChar w:fldCharType="separate"/>
      </w:r>
      <w:r w:rsidR="008116BB">
        <w:rPr>
          <w:noProof/>
        </w:rPr>
        <w:t>132</w:t>
      </w:r>
      <w:r>
        <w:fldChar w:fldCharType="end"/>
      </w:r>
      <w:r>
        <w:t>: Nested elements of</w:t>
      </w:r>
      <w:r w:rsidRPr="00687F3F">
        <w:t xml:space="preserve"> </w:t>
      </w:r>
      <w:r>
        <w:t xml:space="preserve">element </w:t>
      </w:r>
      <w:r w:rsidRPr="0079141E">
        <w:rPr>
          <w:rStyle w:val="elementdeftypeChar"/>
          <w:rFonts w:eastAsia="Calibri"/>
          <w:b w:val="0"/>
        </w:rPr>
        <w:t>&lt;hemming/&gt;</w:t>
      </w:r>
      <w:bookmarkEnd w:id="2514"/>
      <w:bookmarkEnd w:id="2515"/>
      <w:bookmarkEnd w:id="2516"/>
      <w:bookmarkEnd w:id="2517"/>
    </w:p>
    <w:p w14:paraId="41FCE006" w14:textId="77777777" w:rsidR="00FC68DB" w:rsidRPr="00EB3687" w:rsidRDefault="00FC68DB" w:rsidP="00B202D2">
      <w:pPr>
        <w:pStyle w:val="berschrift5"/>
        <w:rPr>
          <w:rFonts w:cs="Calibri"/>
          <w:kern w:val="22"/>
          <w:lang w:eastAsia="zh-CN"/>
        </w:rPr>
      </w:pPr>
      <w:r w:rsidRPr="00226A3F">
        <w:rPr>
          <w:kern w:val="22"/>
        </w:rPr>
        <w:t xml:space="preserve">Element </w:t>
      </w:r>
      <w:r>
        <w:rPr>
          <w:kern w:val="22"/>
        </w:rPr>
        <w:t>"</w:t>
      </w:r>
      <w:r w:rsidRPr="00EB3687">
        <w:rPr>
          <w:kern w:val="22"/>
        </w:rPr>
        <w:t>region</w:t>
      </w:r>
      <w:r>
        <w:rPr>
          <w:kern w:val="22"/>
        </w:rPr>
        <w:t>"</w:t>
      </w:r>
    </w:p>
    <w:p w14:paraId="1D2B14C8" w14:textId="77777777" w:rsidR="00FC68DB" w:rsidRPr="00226A3F" w:rsidRDefault="00FC68DB" w:rsidP="00B202D2">
      <w:pPr>
        <w:keepNext/>
        <w:spacing w:before="120"/>
        <w:rPr>
          <w:b/>
          <w:i/>
        </w:rPr>
      </w:pPr>
      <w:r>
        <w:t>F</w:t>
      </w:r>
      <w:r w:rsidRPr="00226A3F">
        <w:t xml:space="preserve">or </w:t>
      </w:r>
      <w:r w:rsidRPr="00226A3F">
        <w:rPr>
          <w:rFonts w:ascii="Courier New" w:hAnsi="Courier New" w:cs="Courier New"/>
          <w:b/>
          <w:i/>
          <w:sz w:val="18"/>
          <w:szCs w:val="18"/>
        </w:rPr>
        <w:t>&lt;</w:t>
      </w:r>
      <w:r>
        <w:rPr>
          <w:rFonts w:ascii="Courier New" w:hAnsi="Courier New" w:cs="Courier New"/>
          <w:b/>
          <w:i/>
          <w:sz w:val="18"/>
          <w:szCs w:val="18"/>
        </w:rPr>
        <w:t>region/</w:t>
      </w:r>
      <w:r w:rsidRPr="00226A3F">
        <w:rPr>
          <w:rFonts w:ascii="Courier New" w:hAnsi="Courier New" w:cs="Courier New"/>
          <w:b/>
          <w:i/>
          <w:sz w:val="18"/>
          <w:szCs w:val="18"/>
        </w:rPr>
        <w:t>&gt;</w:t>
      </w:r>
      <w:r w:rsidRPr="00226A3F">
        <w:rPr>
          <w:rFonts w:cs="Courier New"/>
        </w:rPr>
        <w:t xml:space="preserve"> element, the following attributes can be specified:</w:t>
      </w:r>
    </w:p>
    <w:tbl>
      <w:tblPr>
        <w:tblW w:w="0" w:type="auto"/>
        <w:tblInd w:w="113" w:type="dxa"/>
        <w:tblLayout w:type="fixed"/>
        <w:tblLook w:val="04A0" w:firstRow="1" w:lastRow="0" w:firstColumn="1" w:lastColumn="0" w:noHBand="0" w:noVBand="1"/>
      </w:tblPr>
      <w:tblGrid>
        <w:gridCol w:w="1555"/>
        <w:gridCol w:w="1408"/>
        <w:gridCol w:w="1559"/>
        <w:gridCol w:w="1276"/>
        <w:gridCol w:w="3269"/>
      </w:tblGrid>
      <w:tr w:rsidR="00FC68DB" w:rsidRPr="000F7EEA" w14:paraId="6C0A7558" w14:textId="77777777" w:rsidTr="00FC68DB">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18C904E4" w14:textId="77777777" w:rsidR="00FC68DB" w:rsidRPr="00226A3F" w:rsidRDefault="00FC68DB" w:rsidP="00B202D2">
            <w:pPr>
              <w:keepNext/>
              <w:suppressAutoHyphens/>
              <w:rPr>
                <w:rFonts w:cs="Calibri"/>
                <w:b/>
                <w:i/>
                <w:lang w:eastAsia="zh-CN"/>
              </w:rPr>
            </w:pPr>
            <w:r w:rsidRPr="00226A3F">
              <w:rPr>
                <w:b/>
                <w:i/>
              </w:rPr>
              <w:t>Attributes</w:t>
            </w:r>
          </w:p>
        </w:tc>
        <w:tc>
          <w:tcPr>
            <w:tcW w:w="1408" w:type="dxa"/>
            <w:tcBorders>
              <w:top w:val="single" w:sz="8" w:space="0" w:color="000000"/>
              <w:left w:val="single" w:sz="4" w:space="0" w:color="000000"/>
              <w:bottom w:val="single" w:sz="8" w:space="0" w:color="000000"/>
              <w:right w:val="nil"/>
            </w:tcBorders>
            <w:shd w:val="clear" w:color="auto" w:fill="F3F3F3"/>
            <w:vAlign w:val="bottom"/>
            <w:hideMark/>
          </w:tcPr>
          <w:p w14:paraId="72CD5633" w14:textId="77777777" w:rsidR="00FC68DB" w:rsidRPr="00226A3F" w:rsidRDefault="00FC68DB" w:rsidP="00B202D2">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70C548" w14:textId="77777777" w:rsidR="00FC68DB" w:rsidRPr="00226A3F" w:rsidRDefault="00FC68DB" w:rsidP="00B202D2">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634D4494" w14:textId="77777777" w:rsidR="00FC68DB" w:rsidRPr="00226A3F" w:rsidRDefault="00FC68DB" w:rsidP="00B202D2">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64CD169"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1F71F6BF" w14:textId="77777777" w:rsidTr="00FC68DB">
        <w:tc>
          <w:tcPr>
            <w:tcW w:w="1555" w:type="dxa"/>
            <w:tcBorders>
              <w:top w:val="dotted" w:sz="4" w:space="0" w:color="000000"/>
              <w:left w:val="single" w:sz="8" w:space="0" w:color="000000"/>
              <w:bottom w:val="dotted" w:sz="4" w:space="0" w:color="000000"/>
              <w:right w:val="nil"/>
            </w:tcBorders>
            <w:hideMark/>
          </w:tcPr>
          <w:p w14:paraId="6844A6C1" w14:textId="77777777" w:rsidR="00FC68DB" w:rsidRPr="00226A3F" w:rsidRDefault="00FC68DB" w:rsidP="00B202D2">
            <w:pPr>
              <w:suppressAutoHyphens/>
              <w:rPr>
                <w:rFonts w:cs="Calibri"/>
                <w:sz w:val="20"/>
                <w:szCs w:val="20"/>
                <w:lang w:eastAsia="zh-CN"/>
              </w:rPr>
            </w:pPr>
            <w:r>
              <w:rPr>
                <w:sz w:val="20"/>
                <w:szCs w:val="20"/>
              </w:rPr>
              <w:t>label</w:t>
            </w:r>
          </w:p>
        </w:tc>
        <w:tc>
          <w:tcPr>
            <w:tcW w:w="1408" w:type="dxa"/>
            <w:tcBorders>
              <w:top w:val="dotted" w:sz="4" w:space="0" w:color="000000"/>
              <w:left w:val="single" w:sz="4" w:space="0" w:color="000000"/>
              <w:bottom w:val="dotted" w:sz="4" w:space="0" w:color="000000"/>
              <w:right w:val="nil"/>
            </w:tcBorders>
            <w:hideMark/>
          </w:tcPr>
          <w:p w14:paraId="2CBE28A2" w14:textId="77777777" w:rsidR="00FC68DB" w:rsidRPr="00226A3F" w:rsidRDefault="00FC68DB" w:rsidP="00B202D2">
            <w:pPr>
              <w:suppressAutoHyphens/>
              <w:rPr>
                <w:rFonts w:cs="Calibri"/>
                <w:sz w:val="20"/>
                <w:szCs w:val="20"/>
                <w:lang w:eastAsia="zh-CN"/>
              </w:rPr>
            </w:pPr>
            <w:r>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1629A59F" w14:textId="77777777" w:rsidR="00FC68DB" w:rsidRPr="00226A3F" w:rsidRDefault="00FC68DB" w:rsidP="00B202D2">
            <w:pPr>
              <w:suppressAutoHyphens/>
              <w:rPr>
                <w:rFonts w:cs="Calibri"/>
                <w:sz w:val="20"/>
                <w:szCs w:val="20"/>
                <w:lang w:eastAsia="zh-CN"/>
              </w:rPr>
            </w:pPr>
            <w:r>
              <w:rPr>
                <w:rFonts w:cs="Calibri"/>
                <w:sz w:val="20"/>
                <w:szCs w:val="20"/>
                <w:lang w:eastAsia="zh-CN"/>
              </w:rPr>
              <w:t>"A", "B", or "C"</w:t>
            </w:r>
          </w:p>
        </w:tc>
        <w:tc>
          <w:tcPr>
            <w:tcW w:w="1276" w:type="dxa"/>
            <w:tcBorders>
              <w:top w:val="dotted" w:sz="4" w:space="0" w:color="000000"/>
              <w:left w:val="single" w:sz="4" w:space="0" w:color="000000"/>
              <w:bottom w:val="dotted" w:sz="4" w:space="0" w:color="000000"/>
              <w:right w:val="nil"/>
            </w:tcBorders>
            <w:hideMark/>
          </w:tcPr>
          <w:p w14:paraId="56C38546" w14:textId="77777777" w:rsidR="00FC68DB" w:rsidRPr="00226A3F" w:rsidRDefault="00FC68DB" w:rsidP="00B202D2">
            <w:pPr>
              <w:suppressAutoHyphens/>
              <w:rPr>
                <w:rFonts w:cs="Calibri"/>
                <w:sz w:val="20"/>
                <w:szCs w:val="20"/>
                <w:lang w:eastAsia="zh-CN"/>
              </w:rPr>
            </w:pPr>
            <w:r>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25DCB755" w14:textId="77777777" w:rsidR="00FC68DB" w:rsidRPr="00226A3F" w:rsidRDefault="00FC68DB" w:rsidP="00B202D2">
            <w:pPr>
              <w:suppressAutoHyphens/>
              <w:rPr>
                <w:rFonts w:cs="Calibri"/>
                <w:lang w:eastAsia="zh-CN"/>
              </w:rPr>
            </w:pPr>
            <w:r>
              <w:rPr>
                <w:rFonts w:cs="Calibri"/>
                <w:lang w:eastAsia="zh-CN"/>
              </w:rPr>
              <w:t>-</w:t>
            </w:r>
          </w:p>
        </w:tc>
      </w:tr>
      <w:tr w:rsidR="00FC68DB" w:rsidRPr="000F7EEA" w14:paraId="1D58C5B5" w14:textId="77777777" w:rsidTr="00FC68DB">
        <w:tc>
          <w:tcPr>
            <w:tcW w:w="1555" w:type="dxa"/>
            <w:tcBorders>
              <w:top w:val="dotted" w:sz="4" w:space="0" w:color="000000"/>
              <w:left w:val="single" w:sz="8" w:space="0" w:color="000000"/>
              <w:bottom w:val="dotted" w:sz="4" w:space="0" w:color="000000"/>
              <w:right w:val="nil"/>
            </w:tcBorders>
          </w:tcPr>
          <w:p w14:paraId="7213C012" w14:textId="77777777" w:rsidR="00FC68DB" w:rsidRDefault="00FC68DB" w:rsidP="00B202D2">
            <w:pPr>
              <w:keepNext/>
              <w:suppressAutoHyphens/>
              <w:rPr>
                <w:sz w:val="20"/>
                <w:szCs w:val="20"/>
              </w:rPr>
            </w:pPr>
            <w:proofErr w:type="spellStart"/>
            <w:r w:rsidRPr="00D83A1D">
              <w:rPr>
                <w:sz w:val="20"/>
                <w:szCs w:val="20"/>
              </w:rPr>
              <w:lastRenderedPageBreak/>
              <w:t>fill_percentage</w:t>
            </w:r>
            <w:proofErr w:type="spellEnd"/>
          </w:p>
        </w:tc>
        <w:tc>
          <w:tcPr>
            <w:tcW w:w="1408" w:type="dxa"/>
            <w:tcBorders>
              <w:top w:val="dotted" w:sz="4" w:space="0" w:color="000000"/>
              <w:left w:val="single" w:sz="4" w:space="0" w:color="000000"/>
              <w:bottom w:val="dotted" w:sz="4" w:space="0" w:color="000000"/>
              <w:right w:val="nil"/>
            </w:tcBorders>
          </w:tcPr>
          <w:p w14:paraId="7ABC65B3" w14:textId="77777777" w:rsidR="00FC68DB" w:rsidRPr="00226A3F" w:rsidRDefault="00FC68DB" w:rsidP="00B202D2">
            <w:pPr>
              <w:keepNext/>
              <w:suppressAutoHyphens/>
              <w:rPr>
                <w:sz w:val="20"/>
                <w:szCs w:val="20"/>
              </w:rPr>
            </w:pPr>
            <w:r>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28968B46" w14:textId="77777777" w:rsidR="00FC68DB" w:rsidRPr="00226A3F" w:rsidRDefault="00FC68DB" w:rsidP="00B202D2">
            <w:pPr>
              <w:keepNext/>
              <w:suppressAutoHyphens/>
              <w:rPr>
                <w:sz w:val="20"/>
                <w:szCs w:val="20"/>
              </w:rPr>
            </w:pPr>
            <w:r>
              <w:rPr>
                <w:sz w:val="20"/>
                <w:szCs w:val="20"/>
              </w:rPr>
              <w:t>[0.0, 100.0]</w:t>
            </w:r>
          </w:p>
        </w:tc>
        <w:tc>
          <w:tcPr>
            <w:tcW w:w="1276" w:type="dxa"/>
            <w:tcBorders>
              <w:top w:val="dotted" w:sz="4" w:space="0" w:color="000000"/>
              <w:left w:val="single" w:sz="4" w:space="0" w:color="000000"/>
              <w:bottom w:val="dotted" w:sz="4" w:space="0" w:color="000000"/>
              <w:right w:val="nil"/>
            </w:tcBorders>
          </w:tcPr>
          <w:p w14:paraId="3269D106" w14:textId="77777777" w:rsidR="00FC68DB" w:rsidRPr="00226A3F" w:rsidRDefault="00FC68DB" w:rsidP="00B202D2">
            <w:pPr>
              <w:keepNext/>
              <w:suppressAutoHyphens/>
              <w:rPr>
                <w:sz w:val="20"/>
                <w:szCs w:val="20"/>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2084AFCB" w14:textId="77777777" w:rsidR="00FC68DB" w:rsidRPr="00D24E0C" w:rsidRDefault="00FC68DB" w:rsidP="00B202D2">
            <w:pPr>
              <w:keepNext/>
              <w:suppressAutoHyphens/>
              <w:rPr>
                <w:sz w:val="20"/>
                <w:szCs w:val="20"/>
              </w:rPr>
            </w:pPr>
            <w:r>
              <w:rPr>
                <w:sz w:val="20"/>
                <w:szCs w:val="20"/>
              </w:rPr>
              <w:t>-</w:t>
            </w:r>
          </w:p>
        </w:tc>
      </w:tr>
      <w:tr w:rsidR="00FC68DB" w:rsidRPr="000F7EEA" w14:paraId="108DA211" w14:textId="77777777" w:rsidTr="00FC68DB">
        <w:tc>
          <w:tcPr>
            <w:tcW w:w="1555" w:type="dxa"/>
            <w:tcBorders>
              <w:top w:val="dotted" w:sz="4" w:space="0" w:color="000000"/>
              <w:left w:val="single" w:sz="8" w:space="0" w:color="000000"/>
              <w:bottom w:val="dotted" w:sz="4" w:space="0" w:color="000000"/>
              <w:right w:val="nil"/>
            </w:tcBorders>
          </w:tcPr>
          <w:p w14:paraId="71A564C0" w14:textId="77777777" w:rsidR="00FC68DB" w:rsidRPr="00D83A1D" w:rsidRDefault="00FC68DB" w:rsidP="00B202D2">
            <w:pPr>
              <w:keepNext/>
              <w:suppressAutoHyphens/>
              <w:rPr>
                <w:sz w:val="20"/>
                <w:szCs w:val="20"/>
              </w:rPr>
            </w:pPr>
            <w:proofErr w:type="spellStart"/>
            <w:r>
              <w:rPr>
                <w:sz w:val="20"/>
                <w:szCs w:val="20"/>
              </w:rPr>
              <w:t>top_index</w:t>
            </w:r>
            <w:proofErr w:type="spellEnd"/>
          </w:p>
        </w:tc>
        <w:tc>
          <w:tcPr>
            <w:tcW w:w="1408" w:type="dxa"/>
            <w:tcBorders>
              <w:top w:val="dotted" w:sz="4" w:space="0" w:color="000000"/>
              <w:left w:val="single" w:sz="4" w:space="0" w:color="000000"/>
              <w:bottom w:val="dotted" w:sz="4" w:space="0" w:color="000000"/>
              <w:right w:val="nil"/>
            </w:tcBorders>
          </w:tcPr>
          <w:p w14:paraId="71171C33" w14:textId="77777777" w:rsidR="00FC68DB" w:rsidRDefault="00FC68DB" w:rsidP="00B202D2">
            <w:pPr>
              <w:keepNext/>
              <w:suppressAutoHyphens/>
              <w:rPr>
                <w:sz w:val="20"/>
                <w:szCs w:val="20"/>
              </w:rPr>
            </w:pPr>
            <w:r>
              <w:rPr>
                <w:sz w:val="20"/>
                <w:szCs w:val="20"/>
              </w:rPr>
              <w:t>Integer</w:t>
            </w:r>
          </w:p>
        </w:tc>
        <w:tc>
          <w:tcPr>
            <w:tcW w:w="1559" w:type="dxa"/>
            <w:tcBorders>
              <w:top w:val="dotted" w:sz="4" w:space="0" w:color="000000"/>
              <w:left w:val="single" w:sz="4" w:space="0" w:color="000000"/>
              <w:bottom w:val="dotted" w:sz="4" w:space="0" w:color="000000"/>
              <w:right w:val="nil"/>
            </w:tcBorders>
          </w:tcPr>
          <w:p w14:paraId="1EA1B383" w14:textId="77777777" w:rsidR="00FC68DB" w:rsidRDefault="00FC68DB" w:rsidP="00B202D2">
            <w:pPr>
              <w:keepNext/>
              <w:suppressAutoHyphens/>
              <w:rPr>
                <w:sz w:val="20"/>
                <w:szCs w:val="20"/>
              </w:rPr>
            </w:pPr>
            <w:r>
              <w:rPr>
                <w:sz w:val="20"/>
                <w:szCs w:val="20"/>
              </w:rPr>
              <w:t>&gt; 0</w:t>
            </w:r>
          </w:p>
        </w:tc>
        <w:tc>
          <w:tcPr>
            <w:tcW w:w="1276" w:type="dxa"/>
            <w:tcBorders>
              <w:top w:val="dotted" w:sz="4" w:space="0" w:color="000000"/>
              <w:left w:val="single" w:sz="4" w:space="0" w:color="000000"/>
              <w:bottom w:val="dotted" w:sz="4" w:space="0" w:color="000000"/>
              <w:right w:val="nil"/>
            </w:tcBorders>
          </w:tcPr>
          <w:p w14:paraId="3C705A1E" w14:textId="77777777" w:rsidR="00FC68DB" w:rsidRPr="00226A3F" w:rsidRDefault="00FC68DB" w:rsidP="00B202D2">
            <w:pPr>
              <w:keepNext/>
              <w:suppressAutoHyphens/>
              <w:rPr>
                <w:sz w:val="20"/>
                <w:szCs w:val="20"/>
              </w:rPr>
            </w:pPr>
            <w:r>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3D3E0D36" w14:textId="77777777" w:rsidR="00FC68DB" w:rsidRDefault="00FC68DB" w:rsidP="00B202D2">
            <w:pPr>
              <w:keepNext/>
              <w:suppressAutoHyphens/>
              <w:rPr>
                <w:sz w:val="20"/>
                <w:szCs w:val="20"/>
              </w:rPr>
            </w:pPr>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p>
        </w:tc>
      </w:tr>
      <w:tr w:rsidR="00FC68DB" w:rsidRPr="000F7EEA" w14:paraId="55DCAC5F" w14:textId="77777777" w:rsidTr="00FC68DB">
        <w:tc>
          <w:tcPr>
            <w:tcW w:w="1555" w:type="dxa"/>
            <w:tcBorders>
              <w:top w:val="dotted" w:sz="4" w:space="0" w:color="000000"/>
              <w:left w:val="single" w:sz="8" w:space="0" w:color="000000"/>
              <w:bottom w:val="single" w:sz="8" w:space="0" w:color="000000"/>
              <w:right w:val="nil"/>
            </w:tcBorders>
          </w:tcPr>
          <w:p w14:paraId="248F2AAA" w14:textId="77777777" w:rsidR="00FC68DB" w:rsidRPr="00D83A1D" w:rsidRDefault="00FC68DB" w:rsidP="00B202D2">
            <w:pPr>
              <w:keepNext/>
              <w:suppressAutoHyphens/>
              <w:rPr>
                <w:sz w:val="20"/>
                <w:szCs w:val="20"/>
              </w:rPr>
            </w:pPr>
            <w:proofErr w:type="spellStart"/>
            <w:r>
              <w:rPr>
                <w:sz w:val="20"/>
                <w:szCs w:val="20"/>
              </w:rPr>
              <w:t>bottom_index</w:t>
            </w:r>
            <w:proofErr w:type="spellEnd"/>
          </w:p>
        </w:tc>
        <w:tc>
          <w:tcPr>
            <w:tcW w:w="1408" w:type="dxa"/>
            <w:tcBorders>
              <w:top w:val="dotted" w:sz="4" w:space="0" w:color="000000"/>
              <w:left w:val="single" w:sz="4" w:space="0" w:color="000000"/>
              <w:bottom w:val="single" w:sz="8" w:space="0" w:color="000000"/>
              <w:right w:val="nil"/>
            </w:tcBorders>
          </w:tcPr>
          <w:p w14:paraId="23646FFC" w14:textId="77777777" w:rsidR="00FC68DB" w:rsidRDefault="00FC68DB" w:rsidP="00B202D2">
            <w:pPr>
              <w:keepNext/>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tcPr>
          <w:p w14:paraId="5F28E12D" w14:textId="77777777" w:rsidR="00FC68DB" w:rsidRDefault="00FC68DB" w:rsidP="00B202D2">
            <w:pPr>
              <w:keepNext/>
              <w:suppressAutoHyphens/>
              <w:rPr>
                <w:sz w:val="20"/>
                <w:szCs w:val="20"/>
              </w:rPr>
            </w:pPr>
            <w:r>
              <w:rPr>
                <w:sz w:val="20"/>
                <w:szCs w:val="20"/>
              </w:rPr>
              <w:t>&gt; 0</w:t>
            </w:r>
          </w:p>
        </w:tc>
        <w:tc>
          <w:tcPr>
            <w:tcW w:w="1276" w:type="dxa"/>
            <w:tcBorders>
              <w:top w:val="dotted" w:sz="4" w:space="0" w:color="000000"/>
              <w:left w:val="single" w:sz="4" w:space="0" w:color="000000"/>
              <w:bottom w:val="single" w:sz="8" w:space="0" w:color="000000"/>
              <w:right w:val="nil"/>
            </w:tcBorders>
          </w:tcPr>
          <w:p w14:paraId="3E5351E4" w14:textId="77777777" w:rsidR="00FC68DB" w:rsidRPr="00226A3F" w:rsidRDefault="00FC68DB" w:rsidP="00B202D2">
            <w:pPr>
              <w:keepNext/>
              <w:suppressAutoHyphens/>
              <w:rPr>
                <w:sz w:val="20"/>
                <w:szCs w:val="20"/>
              </w:rPr>
            </w:pPr>
            <w:r>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7969CD" w14:textId="77777777" w:rsidR="00FC68DB" w:rsidRDefault="00FC68DB" w:rsidP="00B202D2">
            <w:pPr>
              <w:keepNext/>
              <w:suppressAutoHyphens/>
              <w:rPr>
                <w:sz w:val="20"/>
                <w:szCs w:val="20"/>
              </w:rPr>
            </w:pPr>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p>
        </w:tc>
      </w:tr>
    </w:tbl>
    <w:p w14:paraId="0DCD9C9F" w14:textId="2E61F0A8" w:rsidR="00FC68DB" w:rsidRDefault="00FC68DB" w:rsidP="00B202D2">
      <w:pPr>
        <w:pStyle w:val="Beschriftung"/>
        <w:spacing w:before="120"/>
      </w:pPr>
      <w:bookmarkStart w:id="2518" w:name="_Toc413861981"/>
      <w:bookmarkStart w:id="2519" w:name="_Toc3566533"/>
      <w:bookmarkStart w:id="2520" w:name="_Toc34747535"/>
      <w:bookmarkStart w:id="2521" w:name="_Toc77095994"/>
      <w:r>
        <w:t xml:space="preserve">Table </w:t>
      </w:r>
      <w:r>
        <w:fldChar w:fldCharType="begin"/>
      </w:r>
      <w:r>
        <w:instrText xml:space="preserve"> SEQ Table \* ARABIC </w:instrText>
      </w:r>
      <w:r>
        <w:fldChar w:fldCharType="separate"/>
      </w:r>
      <w:r w:rsidR="008116BB">
        <w:rPr>
          <w:noProof/>
        </w:rPr>
        <w:t>133</w:t>
      </w:r>
      <w:r>
        <w:fldChar w:fldCharType="end"/>
      </w:r>
      <w:r>
        <w:t>: Attributes of element</w:t>
      </w:r>
      <w:r w:rsidRPr="00226A3F">
        <w:t xml:space="preserve"> </w:t>
      </w:r>
      <w:r w:rsidRPr="0079141E">
        <w:rPr>
          <w:rStyle w:val="elementdeftypeChar"/>
          <w:rFonts w:eastAsia="Calibri"/>
          <w:b w:val="0"/>
        </w:rPr>
        <w:t>&lt;region/&gt;</w:t>
      </w:r>
      <w:bookmarkEnd w:id="2518"/>
      <w:bookmarkEnd w:id="2519"/>
      <w:bookmarkEnd w:id="2520"/>
      <w:bookmarkEnd w:id="2521"/>
      <w:r>
        <w:rPr>
          <w:rFonts w:ascii="Courier New" w:hAnsi="Courier New" w:cs="Courier New"/>
        </w:rPr>
        <w:t xml:space="preserve"> </w:t>
      </w:r>
    </w:p>
    <w:p w14:paraId="23FE26A7" w14:textId="77777777" w:rsidR="00FC68DB" w:rsidRDefault="00FC68DB" w:rsidP="00B202D2">
      <w:pPr>
        <w:keepNext/>
        <w:spacing w:before="120"/>
        <w:rPr>
          <w:rFonts w:ascii="Courier New" w:hAnsi="Courier New" w:cs="Courier New"/>
          <w:sz w:val="20"/>
          <w:szCs w:val="20"/>
        </w:rPr>
      </w:pPr>
      <w:r>
        <w:rPr>
          <w:rFonts w:cs="Courier New"/>
        </w:rPr>
        <w:t>This element defines adhesion properties of region A, B, or C.</w:t>
      </w:r>
    </w:p>
    <w:p w14:paraId="681D928E" w14:textId="358481AA" w:rsidR="00FC68DB" w:rsidRDefault="00FC68DB" w:rsidP="00BA04B6">
      <w:pPr>
        <w:numPr>
          <w:ilvl w:val="0"/>
          <w:numId w:val="27"/>
        </w:numPr>
        <w:tabs>
          <w:tab w:val="clear" w:pos="403"/>
        </w:tabs>
        <w:spacing w:line="240" w:lineRule="auto"/>
        <w:ind w:left="714" w:hanging="357"/>
        <w:contextualSpacing/>
      </w:pPr>
      <w:proofErr w:type="gramStart"/>
      <w:r w:rsidRPr="0079141E">
        <w:rPr>
          <w:rStyle w:val="elementdeftypeChar"/>
          <w:rFonts w:eastAsia="Calibri"/>
        </w:rPr>
        <w:t>label</w:t>
      </w:r>
      <w:r>
        <w:t xml:space="preserve"> :</w:t>
      </w:r>
      <w:proofErr w:type="gramEnd"/>
      <w:r>
        <w:t xml:space="preserve"> this is an identifier of the hemming region, according to </w:t>
      </w:r>
      <w:r>
        <w:fldChar w:fldCharType="begin"/>
      </w:r>
      <w:r>
        <w:instrText xml:space="preserve"> REF _Ref413858805 \h  \* MERGEFORMAT </w:instrText>
      </w:r>
      <w:r>
        <w:fldChar w:fldCharType="separate"/>
      </w:r>
      <w:r w:rsidR="008116BB">
        <w:t xml:space="preserve">Figure </w:t>
      </w:r>
      <w:r w:rsidR="008116BB">
        <w:rPr>
          <w:noProof/>
        </w:rPr>
        <w:t>79</w:t>
      </w:r>
      <w:r>
        <w:fldChar w:fldCharType="end"/>
      </w:r>
      <w:r>
        <w:t xml:space="preserve"> "</w:t>
      </w:r>
      <w:r w:rsidRPr="0013193C">
        <w:t>The Three Regions of a Hemming</w:t>
      </w:r>
      <w:r>
        <w:t>". Only values "A", "B" and "C" are meaningful.</w:t>
      </w:r>
    </w:p>
    <w:p w14:paraId="518C5323" w14:textId="77777777" w:rsidR="00FC68DB" w:rsidRDefault="00FC68DB" w:rsidP="00BA04B6">
      <w:pPr>
        <w:numPr>
          <w:ilvl w:val="0"/>
          <w:numId w:val="27"/>
        </w:numPr>
        <w:tabs>
          <w:tab w:val="clear" w:pos="403"/>
        </w:tabs>
        <w:spacing w:line="240" w:lineRule="auto"/>
        <w:ind w:left="714" w:hanging="357"/>
        <w:jc w:val="left"/>
      </w:pPr>
      <w:proofErr w:type="spellStart"/>
      <w:r w:rsidRPr="0079141E">
        <w:rPr>
          <w:rStyle w:val="elementdeftypeChar"/>
          <w:rFonts w:eastAsia="Calibri"/>
        </w:rPr>
        <w:t>fill_percentage</w:t>
      </w:r>
      <w:proofErr w:type="spellEnd"/>
      <w:r>
        <w:rPr>
          <w:rFonts w:ascii="Courier New" w:hAnsi="Courier New" w:cs="Calibri"/>
          <w:sz w:val="18"/>
          <w:szCs w:val="18"/>
          <w:lang w:eastAsia="zh-CN"/>
        </w:rPr>
        <w:t xml:space="preserve">: </w:t>
      </w:r>
      <w:r>
        <w:t xml:space="preserve">target hem </w:t>
      </w:r>
      <w:proofErr w:type="gramStart"/>
      <w:r>
        <w:t>fill</w:t>
      </w:r>
      <w:proofErr w:type="gramEnd"/>
      <w:r>
        <w:t xml:space="preserve"> for this region.</w:t>
      </w:r>
    </w:p>
    <w:p w14:paraId="0F5E41BB" w14:textId="3BA8DD4B" w:rsidR="00FC68DB" w:rsidRPr="0033379A" w:rsidRDefault="00FC68DB" w:rsidP="00BA04B6">
      <w:pPr>
        <w:pStyle w:val="Listenabsatz"/>
        <w:numPr>
          <w:ilvl w:val="0"/>
          <w:numId w:val="27"/>
        </w:numPr>
        <w:tabs>
          <w:tab w:val="clear" w:pos="403"/>
        </w:tabs>
        <w:spacing w:after="0" w:line="240" w:lineRule="auto"/>
        <w:contextualSpacing w:val="0"/>
        <w:jc w:val="left"/>
        <w:rPr>
          <w:lang w:val="en-US"/>
        </w:rPr>
      </w:pPr>
      <w:proofErr w:type="spellStart"/>
      <w:r w:rsidRPr="00C45A3A">
        <w:rPr>
          <w:rStyle w:val="elementdeftypeChar"/>
          <w:rFonts w:eastAsia="Calibri"/>
        </w:rPr>
        <w:t>top_index</w:t>
      </w:r>
      <w:proofErr w:type="spellEnd"/>
      <w:r w:rsidRPr="0033379A">
        <w:rPr>
          <w:lang w:val="en-US"/>
        </w:rPr>
        <w:t xml:space="preserve">: the index (see section </w:t>
      </w:r>
      <w:r w:rsidRPr="00C45A3A">
        <w:fldChar w:fldCharType="begin"/>
      </w:r>
      <w:r w:rsidRPr="0033379A">
        <w:rPr>
          <w:lang w:val="en-US"/>
        </w:rPr>
        <w:instrText xml:space="preserve"> REF _Ref428791371 \r \h </w:instrText>
      </w:r>
      <w:r w:rsidRPr="00C45A3A">
        <w:fldChar w:fldCharType="separate"/>
      </w:r>
      <w:r w:rsidR="008116BB">
        <w:rPr>
          <w:lang w:val="en-US"/>
        </w:rPr>
        <w:t>7.3.1.1</w:t>
      </w:r>
      <w:r w:rsidRPr="00C45A3A">
        <w:fldChar w:fldCharType="end"/>
      </w:r>
      <w:r w:rsidRPr="0033379A">
        <w:rPr>
          <w:lang w:val="en-US"/>
        </w:rPr>
        <w:t>) where the region’s adhesive connects to.</w:t>
      </w:r>
    </w:p>
    <w:p w14:paraId="2E0C5882" w14:textId="6D4C2E67" w:rsidR="00FC68DB" w:rsidRPr="00C45A3A" w:rsidRDefault="00FC68DB" w:rsidP="00BA04B6">
      <w:pPr>
        <w:numPr>
          <w:ilvl w:val="0"/>
          <w:numId w:val="27"/>
        </w:numPr>
        <w:tabs>
          <w:tab w:val="clear" w:pos="403"/>
        </w:tabs>
        <w:spacing w:before="120" w:line="240" w:lineRule="auto"/>
        <w:ind w:left="714" w:hanging="357"/>
      </w:pPr>
      <w:proofErr w:type="spellStart"/>
      <w:r w:rsidRPr="00C45A3A">
        <w:rPr>
          <w:rStyle w:val="elementdeftypeChar"/>
          <w:rFonts w:eastAsia="Calibri"/>
        </w:rPr>
        <w:t>bottom_index</w:t>
      </w:r>
      <w:proofErr w:type="spellEnd"/>
      <w:r>
        <w:t xml:space="preserve">: </w:t>
      </w:r>
      <w:r w:rsidRPr="00C45A3A">
        <w:t xml:space="preserve">the index (see section </w:t>
      </w:r>
      <w:r w:rsidRPr="00C45A3A">
        <w:fldChar w:fldCharType="begin"/>
      </w:r>
      <w:r w:rsidRPr="00C45A3A">
        <w:instrText xml:space="preserve"> REF _Ref428791371 \r \h </w:instrText>
      </w:r>
      <w:r w:rsidRPr="00C45A3A">
        <w:fldChar w:fldCharType="separate"/>
      </w:r>
      <w:r w:rsidR="008116BB">
        <w:t>7.3.1.1</w:t>
      </w:r>
      <w:r w:rsidRPr="00C45A3A">
        <w:fldChar w:fldCharType="end"/>
      </w:r>
      <w:r w:rsidRPr="00C45A3A">
        <w:t>) where the region’s adhesive connects to.</w:t>
      </w:r>
    </w:p>
    <w:p w14:paraId="2AAC4832" w14:textId="77777777" w:rsidR="00FC68DB" w:rsidRPr="00D24BDC" w:rsidRDefault="00FC68DB" w:rsidP="00B202D2">
      <w:pPr>
        <w:rPr>
          <w:rFonts w:ascii="Courier New" w:hAnsi="Courier New" w:cs="Calibri"/>
          <w:sz w:val="18"/>
          <w:szCs w:val="18"/>
          <w:lang w:eastAsia="zh-CN"/>
        </w:rPr>
      </w:pPr>
      <w:r w:rsidRPr="00D24BDC">
        <w:t xml:space="preserve">Existence of </w:t>
      </w:r>
      <w:proofErr w:type="spellStart"/>
      <w:r w:rsidRPr="00D24BDC">
        <w:rPr>
          <w:rStyle w:val="elementdeftypeChar"/>
          <w:rFonts w:eastAsia="Calibri"/>
        </w:rPr>
        <w:t>top_index</w:t>
      </w:r>
      <w:proofErr w:type="spellEnd"/>
      <w:r w:rsidRPr="00D24BDC">
        <w:t xml:space="preserve"> and </w:t>
      </w:r>
      <w:proofErr w:type="spellStart"/>
      <w:r w:rsidRPr="00D24BDC">
        <w:rPr>
          <w:rStyle w:val="elementdeftypeChar"/>
          <w:rFonts w:eastAsia="Calibri"/>
        </w:rPr>
        <w:t>bottom_index</w:t>
      </w:r>
      <w:proofErr w:type="spellEnd"/>
      <w:r w:rsidRPr="00D24BDC">
        <w:t xml:space="preserve"> </w:t>
      </w:r>
      <w:r>
        <w:t>is meaningful only if adhesive element is specified, especially when the hemming involves more than 2 flange partners.</w:t>
      </w:r>
    </w:p>
    <w:p w14:paraId="2E5A7F41" w14:textId="77777777" w:rsidR="00FC68DB" w:rsidRDefault="00FC68DB" w:rsidP="00B202D2">
      <w:r w:rsidRPr="00D24BDC">
        <w:t xml:space="preserve">The order of </w:t>
      </w:r>
      <w:proofErr w:type="spellStart"/>
      <w:r w:rsidRPr="00D24BDC">
        <w:rPr>
          <w:rStyle w:val="elementdeftypeChar"/>
          <w:rFonts w:eastAsia="Calibri"/>
        </w:rPr>
        <w:t>top_index</w:t>
      </w:r>
      <w:proofErr w:type="spellEnd"/>
      <w:r w:rsidRPr="00D24BDC">
        <w:t xml:space="preserve"> and </w:t>
      </w:r>
      <w:proofErr w:type="spellStart"/>
      <w:r w:rsidRPr="00D24BDC">
        <w:rPr>
          <w:rStyle w:val="elementdeftypeChar"/>
          <w:rFonts w:eastAsia="Calibri"/>
        </w:rPr>
        <w:t>bottom_index</w:t>
      </w:r>
      <w:proofErr w:type="spellEnd"/>
      <w:r w:rsidRPr="00D24BDC">
        <w:t xml:space="preserve"> is not important. However, if they are not specified, the corresponding adhesive is free to select any of the hemming’s flange partners. The adhesive will guess which are the relevant partners, using its position. </w:t>
      </w:r>
    </w:p>
    <w:p w14:paraId="60D0B954" w14:textId="77777777" w:rsidR="00FC68DB" w:rsidRDefault="00FC68DB" w:rsidP="00B202D2">
      <w:pPr>
        <w:keepNext/>
        <w:spacing w:before="100" w:beforeAutospacing="1"/>
      </w:pPr>
      <w:r>
        <w:t>The adhesive of hemming regions "A" and "C" can be described in the following nested elements:</w:t>
      </w:r>
    </w:p>
    <w:tbl>
      <w:tblPr>
        <w:tblW w:w="0" w:type="auto"/>
        <w:tblInd w:w="113" w:type="dxa"/>
        <w:tblLayout w:type="fixed"/>
        <w:tblLook w:val="04A0" w:firstRow="1" w:lastRow="0" w:firstColumn="1" w:lastColumn="0" w:noHBand="0" w:noVBand="1"/>
      </w:tblPr>
      <w:tblGrid>
        <w:gridCol w:w="2111"/>
        <w:gridCol w:w="1570"/>
        <w:gridCol w:w="1134"/>
        <w:gridCol w:w="3677"/>
      </w:tblGrid>
      <w:tr w:rsidR="00FC68DB" w:rsidRPr="000F7EEA" w14:paraId="385FD6CD"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262A7C1" w14:textId="77777777" w:rsidR="00FC68DB" w:rsidRPr="00226A3F" w:rsidRDefault="00FC68DB" w:rsidP="00B202D2">
            <w:pPr>
              <w:keepNext/>
              <w:suppressAutoHyphens/>
              <w:rPr>
                <w:rFonts w:cs="Calibri"/>
                <w:b/>
                <w:i/>
                <w:lang w:eastAsia="zh-CN"/>
              </w:rPr>
            </w:pPr>
            <w:r w:rsidRPr="00226A3F">
              <w:rPr>
                <w:b/>
                <w:i/>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5DCA6197" w14:textId="77777777" w:rsidR="00FC68DB" w:rsidRPr="00226A3F" w:rsidRDefault="00FC68DB" w:rsidP="00B202D2">
            <w:pPr>
              <w:keepNext/>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80ECCD3" w14:textId="77777777" w:rsidR="00FC68DB" w:rsidRPr="00226A3F" w:rsidRDefault="00FC68DB" w:rsidP="00B202D2">
            <w:pPr>
              <w:keepNext/>
              <w:suppressAutoHyphens/>
              <w:rPr>
                <w:rFonts w:cs="Calibri"/>
                <w:b/>
                <w:i/>
                <w:lang w:eastAsia="zh-CN"/>
              </w:rPr>
            </w:pPr>
            <w:r>
              <w:rPr>
                <w:b/>
                <w:i/>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D494DE" w14:textId="77777777" w:rsidR="00FC68DB" w:rsidRPr="00226A3F" w:rsidRDefault="00FC68DB" w:rsidP="00B202D2">
            <w:pPr>
              <w:keepNext/>
              <w:suppressAutoHyphens/>
              <w:rPr>
                <w:rFonts w:cs="Calibri"/>
                <w:lang w:eastAsia="zh-CN"/>
              </w:rPr>
            </w:pPr>
            <w:r w:rsidRPr="00A20C5C">
              <w:rPr>
                <w:b/>
                <w:i/>
              </w:rPr>
              <w:t>Constraint</w:t>
            </w:r>
            <w:r>
              <w:rPr>
                <w:b/>
                <w:i/>
              </w:rPr>
              <w:t xml:space="preserve"> / Remarks</w:t>
            </w:r>
          </w:p>
        </w:tc>
      </w:tr>
      <w:tr w:rsidR="00FC68DB" w:rsidRPr="000F7EEA" w14:paraId="5B819E81" w14:textId="77777777" w:rsidTr="00FC68DB">
        <w:trPr>
          <w:cantSplit/>
        </w:trPr>
        <w:tc>
          <w:tcPr>
            <w:tcW w:w="2111" w:type="dxa"/>
            <w:tcBorders>
              <w:top w:val="dotted" w:sz="4" w:space="0" w:color="000000"/>
              <w:left w:val="single" w:sz="8" w:space="0" w:color="000000"/>
              <w:bottom w:val="single" w:sz="8" w:space="0" w:color="000000"/>
              <w:right w:val="nil"/>
            </w:tcBorders>
            <w:hideMark/>
          </w:tcPr>
          <w:p w14:paraId="4FC03B42" w14:textId="77777777" w:rsidR="00FC68DB" w:rsidRDefault="00FC68DB" w:rsidP="00B202D2">
            <w:pPr>
              <w:suppressAutoHyphens/>
              <w:rPr>
                <w:rFonts w:cs="Calibri"/>
                <w:sz w:val="20"/>
                <w:szCs w:val="20"/>
                <w:lang w:eastAsia="zh-CN"/>
              </w:rPr>
            </w:pPr>
            <w:r>
              <w:rPr>
                <w:rFonts w:cs="Calibri"/>
                <w:sz w:val="20"/>
                <w:szCs w:val="20"/>
                <w:lang w:eastAsia="zh-CN"/>
              </w:rPr>
              <w:t>connection_1d</w:t>
            </w:r>
          </w:p>
          <w:p w14:paraId="1CAE2314" w14:textId="77777777" w:rsidR="00FC68DB" w:rsidRPr="00226A3F" w:rsidRDefault="00FC68DB" w:rsidP="00B202D2">
            <w:pPr>
              <w:suppressAutoHyphens/>
              <w:rPr>
                <w:rFonts w:cs="Calibri"/>
                <w:sz w:val="20"/>
                <w:szCs w:val="20"/>
                <w:lang w:eastAsia="zh-CN"/>
              </w:rPr>
            </w:pPr>
            <w:r>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5F847069"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hideMark/>
          </w:tcPr>
          <w:p w14:paraId="76D9442F"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0819A954" w14:textId="77777777" w:rsidR="00FC68DB" w:rsidRPr="00226A3F" w:rsidRDefault="00FC68DB" w:rsidP="00B202D2">
            <w:pPr>
              <w:keepNext/>
              <w:suppressAutoHyphens/>
              <w:rPr>
                <w:rFonts w:cs="Calibri"/>
                <w:lang w:eastAsia="zh-CN"/>
              </w:rPr>
            </w:pPr>
            <w:r>
              <w:rPr>
                <w:sz w:val="20"/>
                <w:szCs w:val="20"/>
              </w:rPr>
              <w:t xml:space="preserve">Exactly one of these elements. It must either contain an </w:t>
            </w:r>
            <w:r w:rsidRPr="0061019D">
              <w:rPr>
                <w:rStyle w:val="elementdeftypeChar"/>
                <w:rFonts w:eastAsia="Calibri"/>
              </w:rPr>
              <w:t>&lt;</w:t>
            </w:r>
            <w:proofErr w:type="spellStart"/>
            <w:r w:rsidRPr="0061019D">
              <w:rPr>
                <w:rStyle w:val="elementdeftypeChar"/>
                <w:rFonts w:eastAsia="Calibri"/>
              </w:rPr>
              <w:t>adhesive_line</w:t>
            </w:r>
            <w:proofErr w:type="spellEnd"/>
            <w:r w:rsidRPr="0061019D">
              <w:rPr>
                <w:rStyle w:val="elementdeftypeChar"/>
                <w:rFonts w:eastAsia="Calibri"/>
              </w:rPr>
              <w:t>/&gt;</w:t>
            </w:r>
            <w:r>
              <w:rPr>
                <w:sz w:val="20"/>
                <w:szCs w:val="20"/>
              </w:rPr>
              <w:t xml:space="preserve"> or an </w:t>
            </w:r>
            <w:r w:rsidRPr="0061019D">
              <w:rPr>
                <w:rStyle w:val="elementdeftypeChar"/>
                <w:rFonts w:eastAsia="Calibri"/>
              </w:rPr>
              <w:t>&lt;</w:t>
            </w:r>
            <w:proofErr w:type="spellStart"/>
            <w:r w:rsidRPr="0061019D">
              <w:rPr>
                <w:rStyle w:val="elementdeftypeChar"/>
                <w:rFonts w:eastAsia="Calibri"/>
              </w:rPr>
              <w:t>adhesive_face</w:t>
            </w:r>
            <w:proofErr w:type="spellEnd"/>
            <w:r w:rsidRPr="0061019D">
              <w:rPr>
                <w:rStyle w:val="elementdeftypeChar"/>
                <w:rFonts w:eastAsia="Calibri"/>
              </w:rPr>
              <w:t>/&gt;</w:t>
            </w:r>
            <w:r>
              <w:rPr>
                <w:rStyle w:val="elementdeftypeChar"/>
                <w:rFonts w:eastAsia="Calibri"/>
              </w:rPr>
              <w:t>.</w:t>
            </w:r>
          </w:p>
        </w:tc>
      </w:tr>
    </w:tbl>
    <w:p w14:paraId="16AAB466" w14:textId="1008523A" w:rsidR="00FC68DB" w:rsidRDefault="00FC68DB" w:rsidP="00B202D2">
      <w:pPr>
        <w:pStyle w:val="Beschriftung"/>
        <w:spacing w:before="120"/>
        <w:rPr>
          <w:rFonts w:cs="Courier New"/>
          <w:szCs w:val="22"/>
        </w:rPr>
      </w:pPr>
      <w:bookmarkStart w:id="2522" w:name="_Toc3566534"/>
      <w:bookmarkStart w:id="2523" w:name="_Toc34747536"/>
      <w:bookmarkStart w:id="2524" w:name="_Toc77095995"/>
      <w:r>
        <w:t xml:space="preserve">Table </w:t>
      </w:r>
      <w:r>
        <w:fldChar w:fldCharType="begin"/>
      </w:r>
      <w:r>
        <w:instrText xml:space="preserve"> SEQ Table \* ARABIC </w:instrText>
      </w:r>
      <w:r>
        <w:fldChar w:fldCharType="separate"/>
      </w:r>
      <w:r w:rsidR="008116BB">
        <w:rPr>
          <w:noProof/>
        </w:rPr>
        <w:t>134</w:t>
      </w:r>
      <w:r>
        <w:fldChar w:fldCharType="end"/>
      </w:r>
      <w:r>
        <w:t>: Nested elements of element</w:t>
      </w:r>
      <w:r w:rsidRPr="00226A3F">
        <w:t xml:space="preserve"> </w:t>
      </w:r>
      <w:r w:rsidRPr="0079141E">
        <w:rPr>
          <w:rStyle w:val="elementdeftypeChar"/>
          <w:rFonts w:eastAsia="Calibri"/>
          <w:b w:val="0"/>
        </w:rPr>
        <w:t>&lt;region/&gt;</w:t>
      </w:r>
      <w:bookmarkEnd w:id="2522"/>
      <w:bookmarkEnd w:id="2523"/>
      <w:bookmarkEnd w:id="2524"/>
      <w:r w:rsidRPr="0079141E">
        <w:rPr>
          <w:rStyle w:val="elementdeftypeChar"/>
          <w:rFonts w:eastAsia="Calibri"/>
          <w:b w:val="0"/>
        </w:rPr>
        <w:t xml:space="preserve"> </w:t>
      </w:r>
    </w:p>
    <w:p w14:paraId="2DD7785C" w14:textId="1B9DB49C" w:rsidR="00FC68DB" w:rsidRDefault="00FC68DB" w:rsidP="00B202D2">
      <w:pPr>
        <w:spacing w:after="0"/>
      </w:pPr>
      <w:r>
        <w:rPr>
          <w:rFonts w:cs="Courier New"/>
        </w:rPr>
        <w:t>T</w:t>
      </w:r>
      <w:r w:rsidRPr="00226A3F">
        <w:rPr>
          <w:rFonts w:cs="Courier New"/>
        </w:rPr>
        <w:t>he usage of adhesive</w:t>
      </w:r>
      <w:r>
        <w:rPr>
          <w:rFonts w:cs="Courier New"/>
        </w:rPr>
        <w:t>s</w:t>
      </w:r>
      <w:r w:rsidRPr="00226A3F">
        <w:rPr>
          <w:rFonts w:cs="Courier New"/>
        </w:rPr>
        <w:t xml:space="preserve"> </w:t>
      </w:r>
      <w:r>
        <w:rPr>
          <w:rFonts w:cs="Courier New"/>
        </w:rPr>
        <w:t xml:space="preserve">in the </w:t>
      </w:r>
      <w:r w:rsidRPr="0079141E">
        <w:rPr>
          <w:rStyle w:val="elementdeftypeChar"/>
          <w:rFonts w:eastAsia="Calibri"/>
        </w:rPr>
        <w:t>&lt;region/&gt;</w:t>
      </w:r>
      <w:r>
        <w:rPr>
          <w:rFonts w:cs="Courier New"/>
        </w:rPr>
        <w:t xml:space="preserve"> </w:t>
      </w:r>
      <w:r w:rsidRPr="00226A3F">
        <w:rPr>
          <w:rFonts w:cs="Courier New"/>
        </w:rPr>
        <w:t xml:space="preserve">is described in </w:t>
      </w:r>
      <w:r>
        <w:rPr>
          <w:rFonts w:cs="Courier New"/>
        </w:rPr>
        <w:t>sections</w:t>
      </w:r>
      <w:r w:rsidRPr="009C0E9B">
        <w:rPr>
          <w:rFonts w:cs="Courier New"/>
        </w:rPr>
        <w:t> </w:t>
      </w:r>
      <w:r>
        <w:rPr>
          <w:rFonts w:cs="Courier New"/>
        </w:rPr>
        <w:fldChar w:fldCharType="begin"/>
      </w:r>
      <w:r>
        <w:rPr>
          <w:rFonts w:cs="Courier New"/>
        </w:rPr>
        <w:instrText xml:space="preserve"> REF _Ref414345739 \r \h  \* MERGEFORMAT </w:instrText>
      </w:r>
      <w:r>
        <w:rPr>
          <w:rFonts w:cs="Courier New"/>
        </w:rPr>
      </w:r>
      <w:r>
        <w:rPr>
          <w:rFonts w:cs="Courier New"/>
        </w:rPr>
        <w:fldChar w:fldCharType="separate"/>
      </w:r>
      <w:r w:rsidR="008116BB">
        <w:rPr>
          <w:rFonts w:cs="Courier New"/>
        </w:rPr>
        <w:t>10.3</w:t>
      </w:r>
      <w:r>
        <w:rPr>
          <w:rFonts w:cs="Courier New"/>
        </w:rPr>
        <w:fldChar w:fldCharType="end"/>
      </w:r>
      <w:r>
        <w:rPr>
          <w:rFonts w:cs="Courier New"/>
        </w:rPr>
        <w:t xml:space="preserve"> </w:t>
      </w:r>
      <w:r>
        <w:rPr>
          <w:rFonts w:cs="Courier New"/>
        </w:rPr>
        <w:fldChar w:fldCharType="begin"/>
      </w:r>
      <w:r>
        <w:rPr>
          <w:rFonts w:cs="Courier New"/>
        </w:rPr>
        <w:instrText xml:space="preserve"> REF _Ref414345798 \h  \* MERGEFORMAT </w:instrText>
      </w:r>
      <w:r>
        <w:rPr>
          <w:rFonts w:cs="Courier New"/>
        </w:rPr>
      </w:r>
      <w:r>
        <w:rPr>
          <w:rFonts w:cs="Courier New"/>
        </w:rPr>
        <w:fldChar w:fldCharType="separate"/>
      </w:r>
      <w:r w:rsidR="008116BB" w:rsidRPr="00226A3F">
        <w:t>Adhesive Lines</w:t>
      </w:r>
      <w:r>
        <w:rPr>
          <w:rFonts w:cs="Courier New"/>
        </w:rPr>
        <w:fldChar w:fldCharType="end"/>
      </w:r>
      <w:r>
        <w:rPr>
          <w:rFonts w:cs="Courier New"/>
        </w:rPr>
        <w:t xml:space="preserve"> </w:t>
      </w:r>
      <w:r w:rsidRPr="009C0E9B">
        <w:t>and</w:t>
      </w:r>
      <w:r>
        <w:t xml:space="preserve"> </w:t>
      </w:r>
      <w:r>
        <w:fldChar w:fldCharType="begin"/>
      </w:r>
      <w:r>
        <w:instrText xml:space="preserve"> REF _Ref414350043 \r \h  \* MERGEFORMAT </w:instrText>
      </w:r>
      <w:r>
        <w:fldChar w:fldCharType="separate"/>
      </w:r>
      <w:r w:rsidR="008116BB">
        <w:t>11.2</w:t>
      </w:r>
      <w:r>
        <w:fldChar w:fldCharType="end"/>
      </w:r>
      <w:r>
        <w:t xml:space="preserve"> </w:t>
      </w:r>
      <w:r>
        <w:fldChar w:fldCharType="begin"/>
      </w:r>
      <w:r>
        <w:instrText xml:space="preserve"> REF _Ref429051261 \h  \* MERGEFORMAT </w:instrText>
      </w:r>
      <w:r>
        <w:fldChar w:fldCharType="separate"/>
      </w:r>
      <w:r w:rsidR="008116BB" w:rsidRPr="00226A3F">
        <w:t xml:space="preserve">Adhesive </w:t>
      </w:r>
      <w:r w:rsidR="008116BB">
        <w:t>F</w:t>
      </w:r>
      <w:r w:rsidR="008116BB" w:rsidRPr="00226A3F">
        <w:t>aces</w:t>
      </w:r>
      <w:r>
        <w:fldChar w:fldCharType="end"/>
      </w:r>
      <w:r>
        <w:t>.</w:t>
      </w:r>
    </w:p>
    <w:p w14:paraId="3E3129F4" w14:textId="77777777" w:rsidR="00FC68DB" w:rsidRPr="00226A3F" w:rsidRDefault="00FC68DB" w:rsidP="00B202D2">
      <w:pPr>
        <w:spacing w:after="0"/>
      </w:pPr>
      <w:r w:rsidRPr="00F3716C">
        <w:rPr>
          <w:b/>
          <w:i/>
        </w:rPr>
        <w:t>Note</w:t>
      </w:r>
      <w:r>
        <w:t>: Region "B" is not expected to contain an adhesive line or face. The definition is left open for future extensions.</w:t>
      </w:r>
    </w:p>
    <w:p w14:paraId="7F2348E2" w14:textId="77777777" w:rsidR="00FC68DB" w:rsidRPr="00226A3F" w:rsidRDefault="00FC68DB" w:rsidP="00B202D2">
      <w:pPr>
        <w:keepNext/>
        <w:spacing w:before="120"/>
        <w:rPr>
          <w:rFonts w:ascii="Courier New" w:hAnsi="Courier New" w:cs="Courier New"/>
          <w:sz w:val="16"/>
        </w:rPr>
      </w:pPr>
      <w:r w:rsidRPr="00226A3F">
        <w:rPr>
          <w:b/>
          <w:sz w:val="24"/>
        </w:rPr>
        <w:t>Example A (</w:t>
      </w:r>
      <w:r w:rsidRPr="00226A3F">
        <w:rPr>
          <w:sz w:val="24"/>
        </w:rPr>
        <w:t xml:space="preserve">main type as </w:t>
      </w:r>
      <w:r>
        <w:rPr>
          <w:rFonts w:ascii="Courier New" w:hAnsi="Courier New" w:cs="Courier New"/>
          <w:b/>
          <w:i/>
          <w:sz w:val="18"/>
        </w:rPr>
        <w:t>&lt;h</w:t>
      </w:r>
      <w:r w:rsidRPr="00226A3F">
        <w:rPr>
          <w:rFonts w:ascii="Courier New" w:hAnsi="Courier New" w:cs="Courier New"/>
          <w:b/>
          <w:i/>
          <w:sz w:val="18"/>
        </w:rPr>
        <w:t>emming</w:t>
      </w:r>
      <w:r>
        <w:rPr>
          <w:rFonts w:ascii="Courier New" w:hAnsi="Courier New" w:cs="Courier New"/>
          <w:b/>
          <w:i/>
          <w:sz w:val="18"/>
        </w:rPr>
        <w:t>/&gt;</w:t>
      </w:r>
      <w:r w:rsidRPr="00226A3F">
        <w:rPr>
          <w:b/>
          <w:sz w:val="24"/>
        </w:rPr>
        <w:t xml:space="preserve">): </w:t>
      </w:r>
    </w:p>
    <w:p w14:paraId="07AFFEBD" w14:textId="77777777" w:rsidR="00FC68DB"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05CC5D39" w14:textId="77777777" w:rsidR="00FC68DB" w:rsidRPr="00157606"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0C210EE7" w14:textId="77777777" w:rsidR="00FC68DB" w:rsidRPr="00157606"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index=</w:t>
      </w:r>
      <w:r>
        <w:rPr>
          <w:rFonts w:ascii="Courier New" w:hAnsi="Courier New" w:cs="Courier New"/>
          <w:sz w:val="16"/>
        </w:rPr>
        <w:t>"</w:t>
      </w:r>
      <w:r w:rsidRPr="00157606">
        <w:rPr>
          <w:rFonts w:ascii="Courier New" w:hAnsi="Courier New" w:cs="Courier New"/>
          <w:sz w:val="16"/>
        </w:rPr>
        <w:t>1</w:t>
      </w:r>
      <w:r>
        <w:rPr>
          <w:rFonts w:ascii="Courier New" w:hAnsi="Courier New" w:cs="Courier New"/>
          <w:sz w:val="16"/>
        </w:rPr>
        <w:t>"</w:t>
      </w:r>
      <w:r w:rsidRPr="00157606">
        <w:rPr>
          <w:rFonts w:ascii="Courier New" w:hAnsi="Courier New" w:cs="Courier New"/>
          <w:sz w:val="16"/>
        </w:rPr>
        <w:t xml:space="preserve"> label=</w:t>
      </w:r>
      <w:r>
        <w:rPr>
          <w:rFonts w:ascii="Courier New" w:hAnsi="Courier New" w:cs="Courier New"/>
          <w:sz w:val="16"/>
        </w:rPr>
        <w:t>"PART_7000400"</w:t>
      </w:r>
      <w:r w:rsidRPr="00157606">
        <w:rPr>
          <w:rFonts w:ascii="Courier New" w:hAnsi="Courier New" w:cs="Courier New"/>
          <w:sz w:val="16"/>
        </w:rPr>
        <w:t>/&gt;</w:t>
      </w:r>
      <w:r>
        <w:rPr>
          <w:rFonts w:ascii="Courier New" w:hAnsi="Courier New" w:cs="Courier New"/>
          <w:sz w:val="16"/>
        </w:rPr>
        <w:t xml:space="preserve"> </w:t>
      </w:r>
      <w:proofErr w:type="gramStart"/>
      <w:r w:rsidRPr="00CC7960">
        <w:rPr>
          <w:rFonts w:ascii="Courier New" w:hAnsi="Courier New" w:cs="Courier New"/>
          <w:color w:val="FF0000"/>
          <w:sz w:val="16"/>
        </w:rPr>
        <w:t>&lt;!--</w:t>
      </w:r>
      <w:proofErr w:type="gramEnd"/>
      <w:r w:rsidRPr="00CC7960">
        <w:rPr>
          <w:rFonts w:ascii="Courier New" w:hAnsi="Courier New" w:cs="Courier New"/>
          <w:color w:val="FF0000"/>
          <w:sz w:val="16"/>
        </w:rPr>
        <w:t xml:space="preserve"> outer hood panel --&gt;</w:t>
      </w:r>
    </w:p>
    <w:p w14:paraId="6B457A6C" w14:textId="77777777" w:rsidR="00FC68DB" w:rsidRPr="00157606"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proofErr w:type="spellStart"/>
      <w:r>
        <w:rPr>
          <w:rFonts w:ascii="Courier New" w:hAnsi="Courier New" w:cs="Courier New"/>
          <w:sz w:val="16"/>
        </w:rPr>
        <w:t>assy</w:t>
      </w:r>
      <w:proofErr w:type="spellEnd"/>
      <w:r w:rsidRPr="00157606">
        <w:rPr>
          <w:rFonts w:ascii="Courier New" w:hAnsi="Courier New" w:cs="Courier New"/>
          <w:sz w:val="16"/>
        </w:rPr>
        <w:t xml:space="preserve"> index=</w:t>
      </w:r>
      <w:r>
        <w:rPr>
          <w:rFonts w:ascii="Courier New" w:hAnsi="Courier New" w:cs="Courier New"/>
          <w:sz w:val="16"/>
        </w:rPr>
        <w:t>"</w:t>
      </w:r>
      <w:r w:rsidRPr="00157606">
        <w:rPr>
          <w:rFonts w:ascii="Courier New" w:hAnsi="Courier New" w:cs="Courier New"/>
          <w:sz w:val="16"/>
        </w:rPr>
        <w:t>23</w:t>
      </w:r>
      <w:r>
        <w:rPr>
          <w:rFonts w:ascii="Courier New" w:hAnsi="Courier New" w:cs="Courier New"/>
          <w:sz w:val="16"/>
        </w:rPr>
        <w:t>"</w:t>
      </w:r>
      <w:r w:rsidRPr="00157606">
        <w:rPr>
          <w:rFonts w:ascii="Courier New" w:hAnsi="Courier New" w:cs="Courier New"/>
          <w:sz w:val="16"/>
        </w:rPr>
        <w:t>&gt;</w:t>
      </w:r>
    </w:p>
    <w:p w14:paraId="63767E83" w14:textId="77777777" w:rsidR="00FC68DB" w:rsidRPr="00157606"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label=</w:t>
      </w:r>
      <w:r>
        <w:rPr>
          <w:rFonts w:ascii="Courier New" w:hAnsi="Courier New" w:cs="Courier New"/>
          <w:sz w:val="16"/>
        </w:rPr>
        <w:t>"</w:t>
      </w:r>
      <w:r w:rsidRPr="00CC7960">
        <w:rPr>
          <w:rFonts w:ascii="Courier New" w:hAnsi="Courier New" w:cs="Courier New"/>
          <w:sz w:val="16"/>
        </w:rPr>
        <w:t>PART_5000300</w:t>
      </w:r>
      <w:r>
        <w:rPr>
          <w:rFonts w:ascii="Courier New" w:hAnsi="Courier New" w:cs="Courier New"/>
          <w:sz w:val="16"/>
        </w:rPr>
        <w:t>"</w:t>
      </w:r>
      <w:r w:rsidRPr="00157606">
        <w:rPr>
          <w:rFonts w:ascii="Courier New" w:hAnsi="Courier New" w:cs="Courier New"/>
          <w:sz w:val="16"/>
        </w:rPr>
        <w:t>/&gt;</w:t>
      </w:r>
      <w:r>
        <w:rPr>
          <w:rFonts w:ascii="Courier New" w:hAnsi="Courier New" w:cs="Courier New"/>
          <w:sz w:val="16"/>
        </w:rPr>
        <w:t xml:space="preserve">       </w:t>
      </w:r>
      <w:proofErr w:type="gramStart"/>
      <w:r w:rsidRPr="00CC7960">
        <w:rPr>
          <w:rFonts w:ascii="Courier New" w:hAnsi="Courier New" w:cs="Courier New"/>
          <w:color w:val="FF0000"/>
          <w:sz w:val="16"/>
        </w:rPr>
        <w:t>&lt;!--</w:t>
      </w:r>
      <w:proofErr w:type="gramEnd"/>
      <w:r w:rsidRPr="00CC7960">
        <w:rPr>
          <w:rFonts w:ascii="Courier New" w:hAnsi="Courier New" w:cs="Courier New"/>
          <w:color w:val="FF0000"/>
          <w:sz w:val="16"/>
        </w:rPr>
        <w:t xml:space="preserve"> inner hood panel --&gt;</w:t>
      </w:r>
    </w:p>
    <w:p w14:paraId="53E05C67" w14:textId="77777777" w:rsidR="00FC68DB" w:rsidRPr="00CC7960"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FF0000"/>
          <w:sz w:val="16"/>
        </w:rPr>
      </w:pPr>
      <w:r w:rsidRPr="00157606">
        <w:rPr>
          <w:rFonts w:ascii="Courier New" w:hAnsi="Courier New" w:cs="Courier New"/>
          <w:sz w:val="16"/>
        </w:rPr>
        <w:t xml:space="preserve">          &lt;part label=</w:t>
      </w:r>
      <w:r>
        <w:rPr>
          <w:rFonts w:ascii="Courier New" w:hAnsi="Courier New" w:cs="Courier New"/>
          <w:sz w:val="16"/>
        </w:rPr>
        <w:t>"</w:t>
      </w:r>
      <w:r w:rsidRPr="00CC7960">
        <w:rPr>
          <w:rFonts w:ascii="Courier New" w:hAnsi="Courier New" w:cs="Courier New"/>
          <w:sz w:val="16"/>
        </w:rPr>
        <w:t>PART_5000800</w:t>
      </w:r>
      <w:r>
        <w:rPr>
          <w:rFonts w:ascii="Courier New" w:hAnsi="Courier New" w:cs="Courier New"/>
          <w:sz w:val="16"/>
        </w:rPr>
        <w:t>"</w:t>
      </w:r>
      <w:r w:rsidRPr="00157606">
        <w:rPr>
          <w:rFonts w:ascii="Courier New" w:hAnsi="Courier New" w:cs="Courier New"/>
          <w:sz w:val="16"/>
        </w:rPr>
        <w:t>/&gt;</w:t>
      </w:r>
      <w:r>
        <w:rPr>
          <w:rFonts w:ascii="Courier New" w:hAnsi="Courier New" w:cs="Courier New"/>
          <w:sz w:val="16"/>
        </w:rPr>
        <w:t xml:space="preserve">       </w:t>
      </w:r>
      <w:proofErr w:type="gramStart"/>
      <w:r w:rsidRPr="00CC7960">
        <w:rPr>
          <w:rFonts w:ascii="Courier New" w:hAnsi="Courier New" w:cs="Courier New"/>
          <w:color w:val="FF0000"/>
          <w:sz w:val="16"/>
        </w:rPr>
        <w:t>&lt;!--</w:t>
      </w:r>
      <w:proofErr w:type="gramEnd"/>
      <w:r w:rsidRPr="00CC7960">
        <w:rPr>
          <w:rFonts w:ascii="Courier New" w:hAnsi="Courier New" w:cs="Courier New"/>
          <w:color w:val="FF0000"/>
          <w:sz w:val="16"/>
        </w:rPr>
        <w:t xml:space="preserve"> reinforcement --&gt;</w:t>
      </w:r>
    </w:p>
    <w:p w14:paraId="6145BC13" w14:textId="77777777" w:rsidR="00FC68DB" w:rsidRPr="00157606"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proofErr w:type="spellStart"/>
      <w:r>
        <w:rPr>
          <w:rFonts w:ascii="Courier New" w:hAnsi="Courier New" w:cs="Courier New"/>
          <w:sz w:val="16"/>
        </w:rPr>
        <w:t>assy</w:t>
      </w:r>
      <w:proofErr w:type="spellEnd"/>
      <w:r w:rsidRPr="00157606">
        <w:rPr>
          <w:rFonts w:ascii="Courier New" w:hAnsi="Courier New" w:cs="Courier New"/>
          <w:sz w:val="16"/>
        </w:rPr>
        <w:t>&gt;</w:t>
      </w:r>
    </w:p>
    <w:p w14:paraId="4B4D0AE1" w14:textId="77777777" w:rsidR="00FC68DB" w:rsidRPr="00226A3F"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65A73BBE"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r>
        <w:rPr>
          <w:rFonts w:ascii="Courier New" w:hAnsi="Courier New" w:cs="Courier New"/>
          <w:sz w:val="16"/>
        </w:rPr>
        <w:t>"HMG_</w:t>
      </w:r>
      <w:r w:rsidRPr="00226A3F">
        <w:rPr>
          <w:rFonts w:ascii="Courier New" w:hAnsi="Courier New" w:cs="Courier New"/>
          <w:sz w:val="16"/>
        </w:rPr>
        <w:t>100574</w:t>
      </w:r>
      <w:r>
        <w:rPr>
          <w:rFonts w:ascii="Courier New" w:hAnsi="Courier New" w:cs="Courier New"/>
          <w:sz w:val="16"/>
        </w:rPr>
        <w:t>"</w:t>
      </w:r>
      <w:r w:rsidRPr="00226A3F">
        <w:rPr>
          <w:rFonts w:ascii="Courier New" w:hAnsi="Courier New" w:cs="Courier New"/>
          <w:sz w:val="16"/>
        </w:rPr>
        <w:t>&gt;</w:t>
      </w:r>
    </w:p>
    <w:p w14:paraId="5BABD857"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proofErr w:type="gramStart"/>
      <w:r w:rsidRPr="00226A3F">
        <w:rPr>
          <w:rFonts w:ascii="Courier New" w:hAnsi="Courier New" w:cs="Courier New"/>
          <w:sz w:val="16"/>
        </w:rPr>
        <w:t>&gt;</w:t>
      </w:r>
      <w:r>
        <w:rPr>
          <w:rFonts w:ascii="Courier New" w:hAnsi="Courier New" w:cs="Courier New"/>
          <w:sz w:val="16"/>
        </w:rPr>
        <w:t xml:space="preserve">  </w:t>
      </w:r>
      <w:r w:rsidRPr="007F03AE">
        <w:rPr>
          <w:rFonts w:ascii="Courier New" w:hAnsi="Courier New" w:cs="Courier New"/>
          <w:color w:val="FF0000"/>
          <w:sz w:val="16"/>
        </w:rPr>
        <w:t>&lt;</w:t>
      </w:r>
      <w:proofErr w:type="gramEnd"/>
      <w:r w:rsidRPr="007F03AE">
        <w:rPr>
          <w:rFonts w:ascii="Courier New" w:hAnsi="Courier New" w:cs="Courier New"/>
          <w:color w:val="FF0000"/>
          <w:sz w:val="16"/>
        </w:rPr>
        <w:t>!-- hemming root's path --&gt;</w:t>
      </w:r>
    </w:p>
    <w:p w14:paraId="6A976628" w14:textId="77777777" w:rsidR="00FC68DB" w:rsidRPr="0033379A"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226A3F">
        <w:rPr>
          <w:rFonts w:ascii="Courier New" w:hAnsi="Courier New" w:cs="Courier New"/>
          <w:sz w:val="16"/>
        </w:rPr>
        <w:t xml:space="preserve">      </w:t>
      </w:r>
      <w:r w:rsidRPr="0033379A">
        <w:rPr>
          <w:rFonts w:ascii="Courier New" w:hAnsi="Courier New" w:cs="Courier New"/>
          <w:sz w:val="16"/>
          <w:lang w:val="fr-FR"/>
        </w:rPr>
        <w:t>&lt;</w:t>
      </w:r>
      <w:proofErr w:type="spellStart"/>
      <w:proofErr w:type="gramStart"/>
      <w:r w:rsidRPr="0033379A">
        <w:rPr>
          <w:rFonts w:ascii="Courier New" w:hAnsi="Courier New" w:cs="Courier New"/>
          <w:sz w:val="16"/>
          <w:lang w:val="fr-FR"/>
        </w:rPr>
        <w:t>loc</w:t>
      </w:r>
      <w:proofErr w:type="spellEnd"/>
      <w:proofErr w:type="gramEnd"/>
      <w:r w:rsidRPr="0033379A">
        <w:rPr>
          <w:rFonts w:ascii="Courier New" w:hAnsi="Courier New" w:cs="Courier New"/>
          <w:sz w:val="16"/>
          <w:lang w:val="fr-FR"/>
        </w:rPr>
        <w:t xml:space="preserve"> v="1"&gt; 2169.300  -489.495  1773.936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4D370398" w14:textId="77777777" w:rsidR="00FC68DB" w:rsidRPr="0033379A"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&lt;</w:t>
      </w:r>
      <w:proofErr w:type="spellStart"/>
      <w:proofErr w:type="gramStart"/>
      <w:r w:rsidRPr="0033379A">
        <w:rPr>
          <w:rFonts w:ascii="Courier New" w:hAnsi="Courier New" w:cs="Courier New"/>
          <w:sz w:val="16"/>
          <w:lang w:val="fr-FR"/>
        </w:rPr>
        <w:t>loc</w:t>
      </w:r>
      <w:proofErr w:type="spellEnd"/>
      <w:proofErr w:type="gramEnd"/>
      <w:r w:rsidRPr="0033379A">
        <w:rPr>
          <w:rFonts w:ascii="Courier New" w:hAnsi="Courier New" w:cs="Courier New"/>
          <w:sz w:val="16"/>
          <w:lang w:val="fr-FR"/>
        </w:rPr>
        <w:t xml:space="preserve"> v="2"&gt; 2165.593  -480.000  1790.221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5291A9BF" w14:textId="77777777" w:rsidR="00FC68DB" w:rsidRPr="0033379A"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&lt;</w:t>
      </w:r>
      <w:proofErr w:type="spellStart"/>
      <w:proofErr w:type="gramStart"/>
      <w:r w:rsidRPr="0033379A">
        <w:rPr>
          <w:rFonts w:ascii="Courier New" w:hAnsi="Courier New" w:cs="Courier New"/>
          <w:sz w:val="16"/>
          <w:lang w:val="fr-FR"/>
        </w:rPr>
        <w:t>loc</w:t>
      </w:r>
      <w:proofErr w:type="spellEnd"/>
      <w:proofErr w:type="gramEnd"/>
      <w:r w:rsidRPr="0033379A">
        <w:rPr>
          <w:rFonts w:ascii="Courier New" w:hAnsi="Courier New" w:cs="Courier New"/>
          <w:sz w:val="16"/>
          <w:lang w:val="fr-FR"/>
        </w:rPr>
        <w:t xml:space="preserve"> v="3"&gt; 2165.593   480.000  1790.221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3929E1D3"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33379A">
        <w:rPr>
          <w:rFonts w:ascii="Courier New" w:hAnsi="Courier New" w:cs="Courier New"/>
          <w:sz w:val="16"/>
          <w:lang w:val="fr-FR"/>
        </w:rPr>
        <w:t xml:space="preserve">      </w:t>
      </w:r>
      <w:r w:rsidRPr="00226A3F">
        <w:rPr>
          <w:rFonts w:ascii="Courier New" w:hAnsi="Courier New" w:cs="Courier New"/>
          <w:sz w:val="16"/>
        </w:rPr>
        <w:t>&lt;</w:t>
      </w:r>
      <w:proofErr w:type="spellStart"/>
      <w:r w:rsidRPr="00226A3F">
        <w:rPr>
          <w:rFonts w:ascii="Courier New" w:hAnsi="Courier New" w:cs="Courier New"/>
          <w:sz w:val="16"/>
        </w:rPr>
        <w:t>loc</w:t>
      </w:r>
      <w:proofErr w:type="spellEnd"/>
      <w:r w:rsidRPr="00226A3F">
        <w:rPr>
          <w:rFonts w:ascii="Courier New" w:hAnsi="Courier New" w:cs="Courier New"/>
          <w:sz w:val="16"/>
        </w:rPr>
        <w:t xml:space="preserve"> v=</w:t>
      </w:r>
      <w:r>
        <w:rPr>
          <w:rFonts w:ascii="Courier New" w:hAnsi="Courier New" w:cs="Courier New"/>
          <w:sz w:val="16"/>
        </w:rPr>
        <w:t>"</w:t>
      </w:r>
      <w:r w:rsidRPr="00226A3F">
        <w:rPr>
          <w:rFonts w:ascii="Courier New" w:hAnsi="Courier New" w:cs="Courier New"/>
          <w:sz w:val="16"/>
        </w:rPr>
        <w:t>4</w:t>
      </w:r>
      <w:r>
        <w:rPr>
          <w:rFonts w:ascii="Courier New" w:hAnsi="Courier New" w:cs="Courier New"/>
          <w:sz w:val="16"/>
        </w:rPr>
        <w:t>"</w:t>
      </w:r>
      <w:r w:rsidRPr="00226A3F">
        <w:rPr>
          <w:rFonts w:ascii="Courier New" w:hAnsi="Courier New" w:cs="Courier New"/>
          <w:sz w:val="16"/>
        </w:rPr>
        <w:t xml:space="preserve">&gt; 2169.302   </w:t>
      </w:r>
      <w:proofErr w:type="gramStart"/>
      <w:r w:rsidRPr="00226A3F">
        <w:rPr>
          <w:rFonts w:ascii="Courier New" w:hAnsi="Courier New" w:cs="Courier New"/>
          <w:sz w:val="16"/>
        </w:rPr>
        <w:t>489.495  1773.937</w:t>
      </w:r>
      <w:proofErr w:type="gramEnd"/>
      <w:r w:rsidRPr="00226A3F">
        <w:rPr>
          <w:rFonts w:ascii="Courier New" w:hAnsi="Courier New" w:cs="Courier New"/>
          <w:sz w:val="16"/>
        </w:rPr>
        <w:t xml:space="preserve"> &lt;/</w:t>
      </w:r>
      <w:proofErr w:type="spellStart"/>
      <w:r w:rsidRPr="00226A3F">
        <w:rPr>
          <w:rFonts w:ascii="Courier New" w:hAnsi="Courier New" w:cs="Courier New"/>
          <w:sz w:val="16"/>
        </w:rPr>
        <w:t>loc</w:t>
      </w:r>
      <w:proofErr w:type="spellEnd"/>
      <w:r w:rsidRPr="00226A3F">
        <w:rPr>
          <w:rFonts w:ascii="Courier New" w:hAnsi="Courier New" w:cs="Courier New"/>
          <w:sz w:val="16"/>
        </w:rPr>
        <w:t>&gt;</w:t>
      </w:r>
    </w:p>
    <w:p w14:paraId="16C9228A"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3D3EB52A"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29B8EC78"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365473C3"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lastRenderedPageBreak/>
        <w:t xml:space="preserve">    &lt;/appdata&gt;</w:t>
      </w:r>
    </w:p>
    <w:p w14:paraId="60E9D435"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BA136D">
        <w:rPr>
          <w:rFonts w:ascii="Courier New" w:hAnsi="Courier New" w:cs="Courier New"/>
          <w:b/>
          <w:sz w:val="16"/>
        </w:rPr>
        <w:t xml:space="preserve">    </w:t>
      </w:r>
      <w:r w:rsidRPr="0079141E">
        <w:rPr>
          <w:rFonts w:ascii="Courier New" w:hAnsi="Courier New" w:cs="Courier New"/>
          <w:b/>
          <w:color w:val="0070C0"/>
          <w:sz w:val="16"/>
        </w:rPr>
        <w:t xml:space="preserve">&lt;hemming </w:t>
      </w:r>
      <w:proofErr w:type="spellStart"/>
      <w:r w:rsidRPr="0079141E">
        <w:rPr>
          <w:rFonts w:ascii="Courier New" w:hAnsi="Courier New" w:cs="Courier New"/>
          <w:b/>
          <w:color w:val="0070C0"/>
          <w:sz w:val="16"/>
        </w:rPr>
        <w:t>folded_width</w:t>
      </w:r>
      <w:proofErr w:type="spellEnd"/>
      <w:r w:rsidRPr="0079141E">
        <w:rPr>
          <w:rFonts w:ascii="Courier New" w:hAnsi="Courier New" w:cs="Courier New"/>
          <w:b/>
          <w:color w:val="0070C0"/>
          <w:sz w:val="16"/>
        </w:rPr>
        <w:t>=</w:t>
      </w:r>
      <w:r>
        <w:rPr>
          <w:rFonts w:ascii="Courier New" w:hAnsi="Courier New" w:cs="Courier New"/>
          <w:b/>
          <w:color w:val="0070C0"/>
          <w:sz w:val="16"/>
        </w:rPr>
        <w:t>"</w:t>
      </w:r>
      <w:r w:rsidRPr="0079141E">
        <w:rPr>
          <w:rFonts w:ascii="Courier New" w:hAnsi="Courier New" w:cs="Courier New"/>
          <w:b/>
          <w:color w:val="0070C0"/>
          <w:sz w:val="16"/>
        </w:rPr>
        <w:t>5</w:t>
      </w:r>
      <w:r>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folded_part</w:t>
      </w:r>
      <w:proofErr w:type="spellEnd"/>
      <w:r w:rsidRPr="0079141E">
        <w:rPr>
          <w:rFonts w:ascii="Courier New" w:hAnsi="Courier New" w:cs="Courier New"/>
          <w:b/>
          <w:color w:val="0070C0"/>
          <w:sz w:val="16"/>
        </w:rPr>
        <w:t>=</w:t>
      </w:r>
      <w:r>
        <w:rPr>
          <w:rFonts w:ascii="Courier New" w:hAnsi="Courier New" w:cs="Courier New"/>
          <w:b/>
          <w:color w:val="0070C0"/>
          <w:sz w:val="16"/>
        </w:rPr>
        <w:t>"</w:t>
      </w:r>
      <w:r w:rsidRPr="0079141E">
        <w:rPr>
          <w:rFonts w:ascii="Courier New" w:hAnsi="Courier New" w:cs="Courier New"/>
          <w:b/>
          <w:color w:val="0070C0"/>
          <w:sz w:val="16"/>
        </w:rPr>
        <w:t>1</w:t>
      </w:r>
      <w:r>
        <w:rPr>
          <w:rFonts w:ascii="Courier New" w:hAnsi="Courier New" w:cs="Courier New"/>
          <w:b/>
          <w:color w:val="0070C0"/>
          <w:sz w:val="16"/>
        </w:rPr>
        <w:t>"</w:t>
      </w:r>
      <w:r w:rsidRPr="0079141E">
        <w:rPr>
          <w:rFonts w:ascii="Courier New" w:hAnsi="Courier New" w:cs="Courier New"/>
          <w:b/>
          <w:color w:val="0070C0"/>
          <w:sz w:val="16"/>
        </w:rPr>
        <w:t>&gt;</w:t>
      </w:r>
    </w:p>
    <w:p w14:paraId="057EE354"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Pr>
          <w:rFonts w:ascii="Courier New" w:hAnsi="Courier New" w:cs="Courier New"/>
          <w:b/>
          <w:color w:val="0070C0"/>
          <w:sz w:val="16"/>
        </w:rPr>
        <w:t xml:space="preserve"> label="A"</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fill_percentage</w:t>
      </w:r>
      <w:proofErr w:type="spellEnd"/>
      <w:r w:rsidRPr="0079141E">
        <w:rPr>
          <w:rFonts w:ascii="Courier New" w:hAnsi="Courier New" w:cs="Courier New"/>
          <w:b/>
          <w:color w:val="0070C0"/>
          <w:sz w:val="16"/>
        </w:rPr>
        <w:t>=</w:t>
      </w:r>
      <w:r>
        <w:rPr>
          <w:rFonts w:ascii="Courier New" w:hAnsi="Courier New" w:cs="Courier New"/>
          <w:b/>
          <w:color w:val="0070C0"/>
          <w:sz w:val="16"/>
        </w:rPr>
        <w:t>"</w:t>
      </w:r>
      <w:r w:rsidRPr="0079141E">
        <w:rPr>
          <w:rFonts w:ascii="Courier New" w:hAnsi="Courier New" w:cs="Courier New"/>
          <w:b/>
          <w:color w:val="0070C0"/>
          <w:sz w:val="16"/>
        </w:rPr>
        <w:t>50</w:t>
      </w:r>
      <w:r>
        <w:rPr>
          <w:rFonts w:ascii="Courier New" w:hAnsi="Courier New" w:cs="Courier New"/>
          <w:b/>
          <w:color w:val="0070C0"/>
          <w:sz w:val="16"/>
        </w:rPr>
        <w:t>"</w:t>
      </w:r>
      <w:r w:rsidRPr="0079141E">
        <w:rPr>
          <w:rFonts w:ascii="Courier New" w:hAnsi="Courier New" w:cs="Courier New"/>
          <w:b/>
          <w:color w:val="0070C0"/>
          <w:sz w:val="16"/>
        </w:rPr>
        <w:t>&gt;</w:t>
      </w:r>
    </w:p>
    <w:p w14:paraId="6FE3BA78"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&lt;connection_1d label=</w:t>
      </w:r>
      <w:r>
        <w:rPr>
          <w:rFonts w:ascii="Courier New" w:hAnsi="Courier New" w:cs="Courier New"/>
          <w:color w:val="0070C0"/>
          <w:sz w:val="16"/>
        </w:rPr>
        <w:t>"</w:t>
      </w:r>
      <w:r w:rsidRPr="0079141E">
        <w:rPr>
          <w:rFonts w:ascii="Courier New" w:hAnsi="Courier New" w:cs="Courier New"/>
          <w:color w:val="0070C0"/>
          <w:sz w:val="16"/>
        </w:rPr>
        <w:t xml:space="preserve">100574 region </w:t>
      </w:r>
      <w:proofErr w:type="spellStart"/>
      <w:r w:rsidRPr="0079141E">
        <w:rPr>
          <w:rFonts w:ascii="Courier New" w:hAnsi="Courier New" w:cs="Courier New"/>
          <w:color w:val="0070C0"/>
          <w:sz w:val="16"/>
        </w:rPr>
        <w:t>A</w:t>
      </w:r>
      <w:proofErr w:type="spellEnd"/>
      <w:r w:rsidRPr="0079141E">
        <w:rPr>
          <w:rFonts w:ascii="Courier New" w:hAnsi="Courier New" w:cs="Courier New"/>
          <w:color w:val="0070C0"/>
          <w:sz w:val="16"/>
        </w:rPr>
        <w:t xml:space="preserve"> adhesive</w:t>
      </w:r>
      <w:r>
        <w:rPr>
          <w:rFonts w:ascii="Courier New" w:hAnsi="Courier New" w:cs="Courier New"/>
          <w:color w:val="0070C0"/>
          <w:sz w:val="16"/>
        </w:rPr>
        <w:t>"</w:t>
      </w:r>
      <w:r w:rsidRPr="0079141E">
        <w:rPr>
          <w:rFonts w:ascii="Courier New" w:hAnsi="Courier New" w:cs="Courier New"/>
          <w:color w:val="0070C0"/>
          <w:sz w:val="16"/>
        </w:rPr>
        <w:t>&gt;</w:t>
      </w:r>
    </w:p>
    <w:p w14:paraId="0E758D33"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w:t>
      </w:r>
      <w:proofErr w:type="spellStart"/>
      <w:r w:rsidRPr="0079141E">
        <w:rPr>
          <w:rFonts w:ascii="Courier New" w:hAnsi="Courier New" w:cs="Courier New"/>
          <w:b/>
          <w:color w:val="0070C0"/>
          <w:sz w:val="16"/>
        </w:rPr>
        <w:t>adhesive_line</w:t>
      </w:r>
      <w:proofErr w:type="spellEnd"/>
      <w:r w:rsidRPr="0079141E">
        <w:rPr>
          <w:rFonts w:ascii="Courier New" w:hAnsi="Courier New" w:cs="Courier New"/>
          <w:color w:val="0070C0"/>
          <w:sz w:val="16"/>
        </w:rPr>
        <w:t xml:space="preserve"> base=</w:t>
      </w:r>
      <w:r>
        <w:rPr>
          <w:rFonts w:ascii="Courier New" w:hAnsi="Courier New" w:cs="Courier New"/>
          <w:color w:val="0070C0"/>
          <w:sz w:val="16"/>
        </w:rPr>
        <w:t>"</w:t>
      </w:r>
      <w:r w:rsidRPr="0079141E">
        <w:rPr>
          <w:rFonts w:ascii="Courier New" w:hAnsi="Courier New" w:cs="Courier New"/>
          <w:color w:val="0070C0"/>
          <w:sz w:val="16"/>
        </w:rPr>
        <w:t>1</w:t>
      </w:r>
      <w:r>
        <w:rPr>
          <w:rFonts w:ascii="Courier New" w:hAnsi="Courier New" w:cs="Courier New"/>
          <w:color w:val="0070C0"/>
          <w:sz w:val="16"/>
        </w:rPr>
        <w:t>"</w:t>
      </w:r>
      <w:r w:rsidRPr="0079141E">
        <w:rPr>
          <w:rFonts w:ascii="Courier New" w:hAnsi="Courier New" w:cs="Courier New"/>
          <w:color w:val="0070C0"/>
          <w:sz w:val="16"/>
        </w:rPr>
        <w:t xml:space="preserve"> width=</w:t>
      </w:r>
      <w:r>
        <w:rPr>
          <w:rFonts w:ascii="Courier New" w:hAnsi="Courier New" w:cs="Courier New"/>
          <w:color w:val="0070C0"/>
          <w:sz w:val="16"/>
        </w:rPr>
        <w:t>"</w:t>
      </w:r>
      <w:r w:rsidRPr="0079141E">
        <w:rPr>
          <w:rFonts w:ascii="Courier New" w:hAnsi="Courier New" w:cs="Courier New"/>
          <w:color w:val="0070C0"/>
          <w:sz w:val="16"/>
        </w:rPr>
        <w:t>4</w:t>
      </w:r>
      <w:r>
        <w:rPr>
          <w:rFonts w:ascii="Courier New" w:hAnsi="Courier New" w:cs="Courier New"/>
          <w:color w:val="0070C0"/>
          <w:sz w:val="16"/>
        </w:rPr>
        <w:t>"</w:t>
      </w:r>
      <w:r w:rsidRPr="0079141E">
        <w:rPr>
          <w:rFonts w:ascii="Courier New" w:hAnsi="Courier New" w:cs="Courier New"/>
          <w:color w:val="0070C0"/>
          <w:sz w:val="16"/>
        </w:rPr>
        <w:t xml:space="preserve"> thickness=</w:t>
      </w:r>
      <w:r>
        <w:rPr>
          <w:rFonts w:ascii="Courier New" w:hAnsi="Courier New" w:cs="Courier New"/>
          <w:color w:val="0070C0"/>
          <w:sz w:val="16"/>
        </w:rPr>
        <w:t>"</w:t>
      </w:r>
      <w:r w:rsidRPr="0079141E">
        <w:rPr>
          <w:rFonts w:ascii="Courier New" w:hAnsi="Courier New" w:cs="Courier New"/>
          <w:color w:val="0070C0"/>
          <w:sz w:val="16"/>
        </w:rPr>
        <w:t>1</w:t>
      </w:r>
      <w:r>
        <w:rPr>
          <w:rFonts w:ascii="Courier New" w:hAnsi="Courier New" w:cs="Courier New"/>
          <w:color w:val="0070C0"/>
          <w:sz w:val="16"/>
        </w:rPr>
        <w:t>"</w:t>
      </w:r>
      <w:r w:rsidRPr="0079141E">
        <w:rPr>
          <w:rFonts w:ascii="Courier New" w:hAnsi="Courier New" w:cs="Courier New"/>
          <w:color w:val="0070C0"/>
          <w:sz w:val="16"/>
        </w:rPr>
        <w:t xml:space="preserve"> material=</w:t>
      </w:r>
      <w:r>
        <w:rPr>
          <w:rFonts w:ascii="Courier New" w:hAnsi="Courier New" w:cs="Courier New"/>
          <w:color w:val="0070C0"/>
          <w:sz w:val="16"/>
        </w:rPr>
        <w:t>"</w:t>
      </w:r>
      <w:proofErr w:type="spellStart"/>
      <w:r w:rsidRPr="0079141E">
        <w:rPr>
          <w:rFonts w:ascii="Courier New" w:hAnsi="Courier New" w:cs="Courier New"/>
          <w:color w:val="0070C0"/>
          <w:sz w:val="16"/>
        </w:rPr>
        <w:t>CAD_test_Mat</w:t>
      </w:r>
      <w:proofErr w:type="spellEnd"/>
      <w:r>
        <w:rPr>
          <w:rFonts w:ascii="Courier New" w:hAnsi="Courier New" w:cs="Courier New"/>
          <w:color w:val="0070C0"/>
          <w:sz w:val="16"/>
        </w:rPr>
        <w:t>"</w:t>
      </w:r>
      <w:r w:rsidRPr="0079141E">
        <w:rPr>
          <w:rFonts w:ascii="Courier New" w:hAnsi="Courier New" w:cs="Courier New"/>
          <w:color w:val="0070C0"/>
          <w:sz w:val="16"/>
        </w:rPr>
        <w:t>/&gt;</w:t>
      </w:r>
    </w:p>
    <w:p w14:paraId="4EB69DE4"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79141E">
        <w:rPr>
          <w:rFonts w:ascii="Courier New" w:hAnsi="Courier New" w:cs="Courier New"/>
          <w:sz w:val="16"/>
        </w:rPr>
        <w:t xml:space="preserve">              &lt;</w:t>
      </w:r>
      <w:proofErr w:type="spellStart"/>
      <w:r w:rsidRPr="0079141E">
        <w:rPr>
          <w:rFonts w:ascii="Courier New" w:hAnsi="Courier New" w:cs="Courier New"/>
          <w:sz w:val="16"/>
        </w:rPr>
        <w:t>loc_list</w:t>
      </w:r>
      <w:proofErr w:type="spellEnd"/>
      <w:proofErr w:type="gramStart"/>
      <w:r w:rsidRPr="0079141E">
        <w:rPr>
          <w:rFonts w:ascii="Courier New" w:hAnsi="Courier New" w:cs="Courier New"/>
          <w:sz w:val="16"/>
        </w:rPr>
        <w:t xml:space="preserve">&gt;  </w:t>
      </w:r>
      <w:r w:rsidRPr="007F03AE">
        <w:rPr>
          <w:rFonts w:ascii="Courier New" w:hAnsi="Courier New" w:cs="Courier New"/>
          <w:color w:val="FF0000"/>
          <w:sz w:val="16"/>
        </w:rPr>
        <w:t>&lt;</w:t>
      </w:r>
      <w:proofErr w:type="gramEnd"/>
      <w:r w:rsidRPr="007F03AE">
        <w:rPr>
          <w:rFonts w:ascii="Courier New" w:hAnsi="Courier New" w:cs="Courier New"/>
          <w:color w:val="FF0000"/>
          <w:sz w:val="16"/>
        </w:rPr>
        <w:t>!-- adhesive’s path --&gt;</w:t>
      </w:r>
    </w:p>
    <w:p w14:paraId="4ED40ECA"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p>
    <w:p w14:paraId="384848DB"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481FBB7F"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r>
        <w:rPr>
          <w:rFonts w:ascii="Courier New" w:hAnsi="Courier New" w:cs="Courier New"/>
          <w:sz w:val="16"/>
        </w:rPr>
        <w:t xml:space="preserve">   </w:t>
      </w:r>
      <w:proofErr w:type="gramStart"/>
      <w:r w:rsidRPr="007F03AE">
        <w:rPr>
          <w:rFonts w:ascii="Courier New" w:hAnsi="Courier New" w:cs="Courier New"/>
          <w:color w:val="FF0000"/>
          <w:sz w:val="16"/>
        </w:rPr>
        <w:t>&lt;!--</w:t>
      </w:r>
      <w:proofErr w:type="gramEnd"/>
      <w:r w:rsidRPr="007F03AE">
        <w:rPr>
          <w:rFonts w:ascii="Courier New" w:hAnsi="Courier New" w:cs="Courier New"/>
          <w:color w:val="FF0000"/>
          <w:sz w:val="16"/>
        </w:rPr>
        <w:t xml:space="preserve"> adhesive's appdata --&gt;</w:t>
      </w:r>
    </w:p>
    <w:p w14:paraId="0468CAFC"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433FE2D7"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04EE1BEA"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&lt;/connection_1d&gt;</w:t>
      </w:r>
    </w:p>
    <w:p w14:paraId="3DB19043"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C70F09">
        <w:rPr>
          <w:rFonts w:ascii="Courier New" w:hAnsi="Courier New" w:cs="Courier New"/>
          <w:sz w:val="16"/>
        </w:rPr>
        <w:t xml:space="preserve">       </w:t>
      </w:r>
      <w:r w:rsidRPr="0079141E">
        <w:rPr>
          <w:rFonts w:ascii="Courier New" w:hAnsi="Courier New" w:cs="Courier New"/>
          <w:color w:val="0070C0"/>
          <w:sz w:val="16"/>
        </w:rPr>
        <w:t>&lt;/region&gt;</w:t>
      </w:r>
    </w:p>
    <w:p w14:paraId="5FF83347"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Pr>
          <w:rFonts w:ascii="Courier New" w:hAnsi="Courier New" w:cs="Courier New"/>
          <w:b/>
          <w:color w:val="0070C0"/>
          <w:sz w:val="16"/>
        </w:rPr>
        <w:t xml:space="preserve"> label="B"</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fill_percentage</w:t>
      </w:r>
      <w:proofErr w:type="spellEnd"/>
      <w:r w:rsidRPr="0079141E">
        <w:rPr>
          <w:rFonts w:ascii="Courier New" w:hAnsi="Courier New" w:cs="Courier New"/>
          <w:b/>
          <w:color w:val="0070C0"/>
          <w:sz w:val="16"/>
        </w:rPr>
        <w:t>=</w:t>
      </w:r>
      <w:r>
        <w:rPr>
          <w:rFonts w:ascii="Courier New" w:hAnsi="Courier New" w:cs="Courier New"/>
          <w:b/>
          <w:color w:val="0070C0"/>
          <w:sz w:val="16"/>
        </w:rPr>
        <w:t>"</w:t>
      </w:r>
      <w:r w:rsidRPr="0079141E">
        <w:rPr>
          <w:rFonts w:ascii="Courier New" w:hAnsi="Courier New" w:cs="Courier New"/>
          <w:b/>
          <w:color w:val="0070C0"/>
          <w:sz w:val="16"/>
        </w:rPr>
        <w:t>100</w:t>
      </w:r>
      <w:r>
        <w:rPr>
          <w:rFonts w:ascii="Courier New" w:hAnsi="Courier New" w:cs="Courier New"/>
          <w:b/>
          <w:color w:val="0070C0"/>
          <w:sz w:val="16"/>
        </w:rPr>
        <w:t>"</w:t>
      </w:r>
      <w:r w:rsidRPr="0079141E">
        <w:rPr>
          <w:rFonts w:ascii="Courier New" w:hAnsi="Courier New" w:cs="Courier New"/>
          <w:b/>
          <w:color w:val="0070C0"/>
          <w:sz w:val="16"/>
        </w:rPr>
        <w:t>/&gt;</w:t>
      </w:r>
    </w:p>
    <w:p w14:paraId="4FD41BEF"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Pr>
          <w:rFonts w:ascii="Courier New" w:hAnsi="Courier New" w:cs="Courier New"/>
          <w:b/>
          <w:color w:val="0070C0"/>
          <w:sz w:val="16"/>
        </w:rPr>
        <w:t xml:space="preserve"> label="C"</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top_index</w:t>
      </w:r>
      <w:proofErr w:type="spellEnd"/>
      <w:r w:rsidRPr="0079141E">
        <w:rPr>
          <w:rFonts w:ascii="Courier New" w:hAnsi="Courier New" w:cs="Courier New"/>
          <w:b/>
          <w:color w:val="0070C0"/>
          <w:sz w:val="16"/>
        </w:rPr>
        <w:t>=</w:t>
      </w:r>
      <w:r>
        <w:rPr>
          <w:rFonts w:ascii="Courier New" w:hAnsi="Courier New" w:cs="Courier New"/>
          <w:b/>
          <w:color w:val="0070C0"/>
          <w:sz w:val="16"/>
        </w:rPr>
        <w:t>"</w:t>
      </w:r>
      <w:r w:rsidRPr="0079141E">
        <w:rPr>
          <w:rFonts w:ascii="Courier New" w:hAnsi="Courier New" w:cs="Courier New"/>
          <w:b/>
          <w:color w:val="0070C0"/>
          <w:sz w:val="16"/>
        </w:rPr>
        <w:t>23</w:t>
      </w:r>
      <w:r>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bottom_index</w:t>
      </w:r>
      <w:proofErr w:type="spellEnd"/>
      <w:r w:rsidRPr="0079141E">
        <w:rPr>
          <w:rFonts w:ascii="Courier New" w:hAnsi="Courier New" w:cs="Courier New"/>
          <w:b/>
          <w:color w:val="0070C0"/>
          <w:sz w:val="16"/>
        </w:rPr>
        <w:t>=</w:t>
      </w:r>
      <w:r>
        <w:rPr>
          <w:rFonts w:ascii="Courier New" w:hAnsi="Courier New" w:cs="Courier New"/>
          <w:b/>
          <w:color w:val="0070C0"/>
          <w:sz w:val="16"/>
        </w:rPr>
        <w:t>"</w:t>
      </w:r>
      <w:r w:rsidRPr="0079141E">
        <w:rPr>
          <w:rFonts w:ascii="Courier New" w:hAnsi="Courier New" w:cs="Courier New"/>
          <w:b/>
          <w:color w:val="0070C0"/>
          <w:sz w:val="16"/>
        </w:rPr>
        <w:t>1</w:t>
      </w:r>
      <w:r>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fill_percentage</w:t>
      </w:r>
      <w:proofErr w:type="spellEnd"/>
      <w:r w:rsidRPr="0079141E">
        <w:rPr>
          <w:rFonts w:ascii="Courier New" w:hAnsi="Courier New" w:cs="Courier New"/>
          <w:b/>
          <w:color w:val="0070C0"/>
          <w:sz w:val="16"/>
        </w:rPr>
        <w:t>=</w:t>
      </w:r>
      <w:r>
        <w:rPr>
          <w:rFonts w:ascii="Courier New" w:hAnsi="Courier New" w:cs="Courier New"/>
          <w:b/>
          <w:color w:val="0070C0"/>
          <w:sz w:val="16"/>
        </w:rPr>
        <w:t>"</w:t>
      </w:r>
      <w:r w:rsidRPr="0079141E">
        <w:rPr>
          <w:rFonts w:ascii="Courier New" w:hAnsi="Courier New" w:cs="Courier New"/>
          <w:b/>
          <w:color w:val="0070C0"/>
          <w:sz w:val="16"/>
        </w:rPr>
        <w:t>100</w:t>
      </w:r>
      <w:r>
        <w:rPr>
          <w:rFonts w:ascii="Courier New" w:hAnsi="Courier New" w:cs="Courier New"/>
          <w:b/>
          <w:color w:val="0070C0"/>
          <w:sz w:val="16"/>
        </w:rPr>
        <w:t>"</w:t>
      </w:r>
      <w:r w:rsidRPr="0079141E">
        <w:rPr>
          <w:rFonts w:ascii="Courier New" w:hAnsi="Courier New" w:cs="Courier New"/>
          <w:b/>
          <w:color w:val="0070C0"/>
          <w:sz w:val="16"/>
        </w:rPr>
        <w:t>&gt;</w:t>
      </w:r>
    </w:p>
    <w:p w14:paraId="1740844E"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&lt;connection_2d label=</w:t>
      </w:r>
      <w:r>
        <w:rPr>
          <w:rFonts w:ascii="Courier New" w:hAnsi="Courier New" w:cs="Courier New"/>
          <w:color w:val="0070C0"/>
          <w:sz w:val="16"/>
        </w:rPr>
        <w:t>"</w:t>
      </w:r>
      <w:r w:rsidRPr="0079141E">
        <w:rPr>
          <w:rFonts w:ascii="Courier New" w:hAnsi="Courier New" w:cs="Courier New"/>
          <w:color w:val="0070C0"/>
          <w:sz w:val="16"/>
        </w:rPr>
        <w:t>100574 region C adhesive</w:t>
      </w:r>
      <w:r>
        <w:rPr>
          <w:rFonts w:ascii="Courier New" w:hAnsi="Courier New" w:cs="Courier New"/>
          <w:color w:val="0070C0"/>
          <w:sz w:val="16"/>
        </w:rPr>
        <w:t>"</w:t>
      </w:r>
      <w:r w:rsidRPr="0079141E">
        <w:rPr>
          <w:rFonts w:ascii="Courier New" w:hAnsi="Courier New" w:cs="Courier New"/>
          <w:color w:val="0070C0"/>
          <w:sz w:val="16"/>
        </w:rPr>
        <w:t>&gt;</w:t>
      </w:r>
    </w:p>
    <w:p w14:paraId="21206E11"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Pr>
          <w:rFonts w:ascii="Courier New" w:hAnsi="Courier New" w:cs="Courier New"/>
          <w:sz w:val="16"/>
        </w:rPr>
        <w:t xml:space="preserve">        </w:t>
      </w:r>
      <w:r w:rsidRPr="00226A3F">
        <w:rPr>
          <w:rFonts w:ascii="Courier New" w:hAnsi="Courier New" w:cs="Courier New"/>
          <w:sz w:val="16"/>
        </w:rPr>
        <w:t xml:space="preserve">      </w:t>
      </w:r>
      <w:r w:rsidRPr="0079141E">
        <w:rPr>
          <w:rFonts w:ascii="Courier New" w:hAnsi="Courier New" w:cs="Courier New"/>
          <w:color w:val="0070C0"/>
          <w:sz w:val="16"/>
        </w:rPr>
        <w:t>&lt;</w:t>
      </w:r>
      <w:proofErr w:type="spellStart"/>
      <w:r w:rsidRPr="0079141E">
        <w:rPr>
          <w:rFonts w:ascii="Courier New" w:hAnsi="Courier New" w:cs="Courier New"/>
          <w:b/>
          <w:color w:val="0070C0"/>
          <w:sz w:val="16"/>
        </w:rPr>
        <w:t>adhesive_face</w:t>
      </w:r>
      <w:proofErr w:type="spellEnd"/>
      <w:r w:rsidRPr="0079141E">
        <w:rPr>
          <w:rFonts w:ascii="Courier New" w:hAnsi="Courier New" w:cs="Courier New"/>
          <w:color w:val="0070C0"/>
          <w:sz w:val="16"/>
        </w:rPr>
        <w:t xml:space="preserve"> thickness=</w:t>
      </w:r>
      <w:r>
        <w:rPr>
          <w:rFonts w:ascii="Courier New" w:hAnsi="Courier New" w:cs="Courier New"/>
          <w:color w:val="0070C0"/>
          <w:sz w:val="16"/>
        </w:rPr>
        <w:t>"</w:t>
      </w:r>
      <w:r w:rsidRPr="0079141E">
        <w:rPr>
          <w:rFonts w:ascii="Courier New" w:hAnsi="Courier New" w:cs="Courier New"/>
          <w:color w:val="0070C0"/>
          <w:sz w:val="16"/>
        </w:rPr>
        <w:t>1</w:t>
      </w:r>
      <w:r>
        <w:rPr>
          <w:rFonts w:ascii="Courier New" w:hAnsi="Courier New" w:cs="Courier New"/>
          <w:color w:val="0070C0"/>
          <w:sz w:val="16"/>
        </w:rPr>
        <w:t>"</w:t>
      </w:r>
      <w:r w:rsidRPr="0079141E">
        <w:rPr>
          <w:rFonts w:ascii="Courier New" w:hAnsi="Courier New" w:cs="Courier New"/>
          <w:color w:val="0070C0"/>
          <w:sz w:val="16"/>
        </w:rPr>
        <w:t xml:space="preserve"> material=</w:t>
      </w:r>
      <w:r>
        <w:rPr>
          <w:rFonts w:ascii="Courier New" w:hAnsi="Courier New" w:cs="Courier New"/>
          <w:color w:val="0070C0"/>
          <w:sz w:val="16"/>
        </w:rPr>
        <w:t>"</w:t>
      </w:r>
      <w:proofErr w:type="spellStart"/>
      <w:r w:rsidRPr="0079141E">
        <w:rPr>
          <w:rFonts w:ascii="Courier New" w:hAnsi="Courier New" w:cs="Courier New"/>
          <w:color w:val="0070C0"/>
          <w:sz w:val="16"/>
        </w:rPr>
        <w:t>CAD_test_Mat</w:t>
      </w:r>
      <w:proofErr w:type="spellEnd"/>
      <w:r>
        <w:rPr>
          <w:rFonts w:ascii="Courier New" w:hAnsi="Courier New" w:cs="Courier New"/>
          <w:color w:val="0070C0"/>
          <w:sz w:val="16"/>
        </w:rPr>
        <w:t>"</w:t>
      </w:r>
      <w:r w:rsidRPr="0079141E">
        <w:rPr>
          <w:rFonts w:ascii="Courier New" w:hAnsi="Courier New" w:cs="Courier New"/>
          <w:color w:val="0070C0"/>
          <w:sz w:val="16"/>
        </w:rPr>
        <w:t>/&gt;</w:t>
      </w:r>
    </w:p>
    <w:p w14:paraId="742B51D2"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r>
        <w:rPr>
          <w:rFonts w:ascii="Courier New" w:hAnsi="Courier New" w:cs="Courier New"/>
          <w:sz w:val="16"/>
        </w:rPr>
        <w:t xml:space="preserve">   </w:t>
      </w:r>
      <w:proofErr w:type="gramStart"/>
      <w:r w:rsidRPr="007F03AE">
        <w:rPr>
          <w:rFonts w:ascii="Courier New" w:hAnsi="Courier New" w:cs="Courier New"/>
          <w:color w:val="FF0000"/>
          <w:sz w:val="16"/>
        </w:rPr>
        <w:t>&lt;!--</w:t>
      </w:r>
      <w:proofErr w:type="gramEnd"/>
      <w:r w:rsidRPr="007F03AE">
        <w:rPr>
          <w:rFonts w:ascii="Courier New" w:hAnsi="Courier New" w:cs="Courier New"/>
          <w:color w:val="FF0000"/>
          <w:sz w:val="16"/>
        </w:rPr>
        <w:t xml:space="preserve"> adhesive face's nodes --&gt;</w:t>
      </w:r>
    </w:p>
    <w:p w14:paraId="3CEEE8B7"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34627F09"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41B04BD8"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&lt;</w:t>
      </w:r>
      <w:proofErr w:type="spellStart"/>
      <w:r>
        <w:rPr>
          <w:rFonts w:ascii="Courier New" w:hAnsi="Courier New" w:cs="Courier New"/>
          <w:sz w:val="16"/>
        </w:rPr>
        <w:t>face</w:t>
      </w:r>
      <w:r w:rsidRPr="00226A3F">
        <w:rPr>
          <w:rFonts w:ascii="Courier New" w:hAnsi="Courier New" w:cs="Courier New"/>
          <w:sz w:val="16"/>
        </w:rPr>
        <w:t>_list</w:t>
      </w:r>
      <w:proofErr w:type="spellEnd"/>
      <w:proofErr w:type="gramStart"/>
      <w:r w:rsidRPr="00226A3F">
        <w:rPr>
          <w:rFonts w:ascii="Courier New" w:hAnsi="Courier New" w:cs="Courier New"/>
          <w:sz w:val="16"/>
        </w:rPr>
        <w:t>&gt;</w:t>
      </w:r>
      <w:r>
        <w:rPr>
          <w:rFonts w:ascii="Courier New" w:hAnsi="Courier New" w:cs="Courier New"/>
          <w:sz w:val="16"/>
        </w:rPr>
        <w:t xml:space="preserve">  </w:t>
      </w:r>
      <w:r w:rsidRPr="007F03AE">
        <w:rPr>
          <w:rFonts w:ascii="Courier New" w:hAnsi="Courier New" w:cs="Courier New"/>
          <w:color w:val="FF0000"/>
          <w:sz w:val="16"/>
        </w:rPr>
        <w:t>&lt;</w:t>
      </w:r>
      <w:proofErr w:type="gramEnd"/>
      <w:r w:rsidRPr="007F03AE">
        <w:rPr>
          <w:rFonts w:ascii="Courier New" w:hAnsi="Courier New" w:cs="Courier New"/>
          <w:color w:val="FF0000"/>
          <w:sz w:val="16"/>
        </w:rPr>
        <w:t>!-- adhesive's facets --&gt;</w:t>
      </w:r>
    </w:p>
    <w:p w14:paraId="235A7390"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601029D6"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w:t>
      </w:r>
      <w:proofErr w:type="spellStart"/>
      <w:r>
        <w:rPr>
          <w:rFonts w:ascii="Courier New" w:hAnsi="Courier New" w:cs="Courier New"/>
          <w:sz w:val="16"/>
        </w:rPr>
        <w:t>face</w:t>
      </w:r>
      <w:r w:rsidRPr="00226A3F">
        <w:rPr>
          <w:rFonts w:ascii="Courier New" w:hAnsi="Courier New" w:cs="Courier New"/>
          <w:sz w:val="16"/>
        </w:rPr>
        <w:t>_list</w:t>
      </w:r>
      <w:proofErr w:type="spellEnd"/>
      <w:r w:rsidRPr="00226A3F">
        <w:rPr>
          <w:rFonts w:ascii="Courier New" w:hAnsi="Courier New" w:cs="Courier New"/>
          <w:sz w:val="16"/>
        </w:rPr>
        <w:t>&gt;</w:t>
      </w:r>
    </w:p>
    <w:p w14:paraId="6721DE5E"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r>
        <w:rPr>
          <w:rFonts w:ascii="Courier New" w:hAnsi="Courier New" w:cs="Courier New"/>
          <w:sz w:val="16"/>
        </w:rPr>
        <w:t xml:space="preserve">    </w:t>
      </w:r>
      <w:proofErr w:type="gramStart"/>
      <w:r w:rsidRPr="007F03AE">
        <w:rPr>
          <w:rFonts w:ascii="Courier New" w:hAnsi="Courier New" w:cs="Courier New"/>
          <w:color w:val="FF0000"/>
          <w:sz w:val="16"/>
        </w:rPr>
        <w:t>&lt;!--</w:t>
      </w:r>
      <w:proofErr w:type="gramEnd"/>
      <w:r w:rsidRPr="007F03AE">
        <w:rPr>
          <w:rFonts w:ascii="Courier New" w:hAnsi="Courier New" w:cs="Courier New"/>
          <w:color w:val="FF0000"/>
          <w:sz w:val="16"/>
        </w:rPr>
        <w:t xml:space="preserve"> adhesive's appdata --&gt;</w:t>
      </w:r>
    </w:p>
    <w:p w14:paraId="195C9E02"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11266EBF"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0A735BD3"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&lt;/connection_2d&gt;</w:t>
      </w:r>
    </w:p>
    <w:p w14:paraId="0696573E"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&lt;/region&gt;</w:t>
      </w:r>
    </w:p>
    <w:p w14:paraId="509D91BB"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&lt;/hemming&gt;</w:t>
      </w:r>
    </w:p>
    <w:p w14:paraId="47EC9337"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59D88E7A"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b/>
          <w:bCs/>
        </w:rPr>
      </w:pPr>
      <w:r w:rsidRPr="00226A3F">
        <w:rPr>
          <w:rFonts w:ascii="Courier New" w:eastAsia="Courier New" w:hAnsi="Courier New" w:cs="Courier New"/>
          <w:sz w:val="16"/>
        </w:rPr>
        <w:t xml:space="preserve">   </w:t>
      </w:r>
    </w:p>
    <w:p w14:paraId="63DED4EE" w14:textId="77777777" w:rsidR="00FC68DB" w:rsidRPr="00226A3F" w:rsidRDefault="00FC68DB" w:rsidP="00B202D2">
      <w:pPr>
        <w:pStyle w:val="berschrift2"/>
      </w:pPr>
      <w:bookmarkStart w:id="2525" w:name="_Toc428537321"/>
      <w:bookmarkStart w:id="2526" w:name="_Toc428969643"/>
      <w:bookmarkStart w:id="2527" w:name="_Toc429053034"/>
      <w:bookmarkStart w:id="2528" w:name="_Toc428537324"/>
      <w:bookmarkStart w:id="2529" w:name="_Toc428969646"/>
      <w:bookmarkStart w:id="2530" w:name="_Toc429053037"/>
      <w:bookmarkStart w:id="2531" w:name="_Toc428537325"/>
      <w:bookmarkStart w:id="2532" w:name="_Toc428969647"/>
      <w:bookmarkStart w:id="2533" w:name="_Toc429053038"/>
      <w:bookmarkStart w:id="2534" w:name="_Toc428537328"/>
      <w:bookmarkStart w:id="2535" w:name="_Toc428969650"/>
      <w:bookmarkStart w:id="2536" w:name="_Toc429053041"/>
      <w:bookmarkStart w:id="2537" w:name="_Toc428537330"/>
      <w:bookmarkStart w:id="2538" w:name="_Toc428969652"/>
      <w:bookmarkStart w:id="2539" w:name="_Toc429053043"/>
      <w:bookmarkStart w:id="2540" w:name="_Toc3557069"/>
      <w:bookmarkStart w:id="2541" w:name="_Toc34747319"/>
      <w:bookmarkStart w:id="2542" w:name="_Toc77102138"/>
      <w:bookmarkStart w:id="2543" w:name="_Toc86863867"/>
      <w:bookmarkEnd w:id="2525"/>
      <w:bookmarkEnd w:id="2526"/>
      <w:bookmarkEnd w:id="2527"/>
      <w:bookmarkEnd w:id="2528"/>
      <w:bookmarkEnd w:id="2529"/>
      <w:bookmarkEnd w:id="2530"/>
      <w:bookmarkEnd w:id="2531"/>
      <w:bookmarkEnd w:id="2532"/>
      <w:bookmarkEnd w:id="2533"/>
      <w:bookmarkEnd w:id="2534"/>
      <w:bookmarkEnd w:id="2535"/>
      <w:bookmarkEnd w:id="2536"/>
      <w:bookmarkEnd w:id="2537"/>
      <w:bookmarkEnd w:id="2538"/>
      <w:bookmarkEnd w:id="2539"/>
      <w:r w:rsidRPr="00226A3F">
        <w:t>Sequence Connections</w:t>
      </w:r>
      <w:bookmarkEnd w:id="2423"/>
      <w:bookmarkEnd w:id="2540"/>
      <w:bookmarkEnd w:id="2541"/>
      <w:bookmarkEnd w:id="2542"/>
      <w:bookmarkEnd w:id="2543"/>
    </w:p>
    <w:p w14:paraId="769B9CE7" w14:textId="77777777" w:rsidR="00FC68DB" w:rsidRPr="00226A3F" w:rsidRDefault="00FC68DB" w:rsidP="00B202D2">
      <w:r w:rsidRPr="00226A3F">
        <w:t>A sequence connection represents a set of 0d connections collectively described</w:t>
      </w:r>
      <w:r>
        <w:t>,</w:t>
      </w:r>
      <w:r w:rsidRPr="00226A3F">
        <w:t xml:space="preserve"> using the definition of a connection line. The connections are uniformly distributed along the line, at a given density. This type of </w:t>
      </w:r>
      <w:proofErr w:type="spellStart"/>
      <w:r w:rsidRPr="00226A3F">
        <w:t>modeling</w:t>
      </w:r>
      <w:proofErr w:type="spellEnd"/>
      <w:r w:rsidRPr="00226A3F">
        <w:t xml:space="preserve"> allows for easy optimization of the number of connections along a line.</w:t>
      </w:r>
    </w:p>
    <w:p w14:paraId="4ADF4014" w14:textId="77777777" w:rsidR="00FC68DB" w:rsidRPr="00226A3F" w:rsidRDefault="00FC68DB" w:rsidP="00B202D2">
      <w:pPr>
        <w:keepNext/>
      </w:pPr>
      <w:r w:rsidRPr="00226A3F">
        <w:t xml:space="preserve">The distribution of connections is described by </w:t>
      </w:r>
      <w:r w:rsidRPr="0079141E">
        <w:rPr>
          <w:rStyle w:val="elementdeftypeChar"/>
          <w:rFonts w:eastAsia="Calibri"/>
        </w:rPr>
        <w:t>spacing</w:t>
      </w:r>
      <w:r w:rsidRPr="00226A3F">
        <w:t xml:space="preserve"> and </w:t>
      </w:r>
      <w:r w:rsidRPr="0079141E">
        <w:rPr>
          <w:rStyle w:val="elementdeftypeChar"/>
          <w:rFonts w:eastAsia="Calibri"/>
        </w:rPr>
        <w:t>margin</w:t>
      </w:r>
      <w:r w:rsidRPr="00226A3F">
        <w:t>. Spacing is a mandatory dimension.</w:t>
      </w:r>
    </w:p>
    <w:p w14:paraId="71AA2A56" w14:textId="77777777" w:rsidR="00FC68DB" w:rsidRDefault="00FC68DB" w:rsidP="00B202D2">
      <w:pPr>
        <w:keepNext/>
        <w:jc w:val="center"/>
      </w:pPr>
      <w:r>
        <w:rPr>
          <w:noProof/>
          <w:lang w:val="en-US"/>
        </w:rPr>
        <w:drawing>
          <wp:inline distT="0" distB="0" distL="0" distR="0" wp14:anchorId="0ED94BCA" wp14:editId="413D4FB0">
            <wp:extent cx="4785360" cy="769620"/>
            <wp:effectExtent l="0" t="0" r="0"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4785360" cy="769620"/>
                    </a:xfrm>
                    <a:prstGeom prst="rect">
                      <a:avLst/>
                    </a:prstGeom>
                    <a:noFill/>
                    <a:ln>
                      <a:noFill/>
                    </a:ln>
                  </pic:spPr>
                </pic:pic>
              </a:graphicData>
            </a:graphic>
          </wp:inline>
        </w:drawing>
      </w:r>
    </w:p>
    <w:p w14:paraId="282714BD" w14:textId="65981BD3" w:rsidR="00FC68DB" w:rsidRPr="00226A3F" w:rsidRDefault="00FC68DB" w:rsidP="00B202D2">
      <w:pPr>
        <w:pStyle w:val="Beschriftung"/>
      </w:pPr>
      <w:bookmarkStart w:id="2544" w:name="_Toc413359638"/>
      <w:bookmarkStart w:id="2545" w:name="_Toc3557153"/>
      <w:bookmarkStart w:id="2546" w:name="_Toc34747406"/>
      <w:bookmarkStart w:id="2547" w:name="_Toc76030604"/>
      <w:bookmarkStart w:id="2548" w:name="_Toc86863560"/>
      <w:bookmarkStart w:id="2549" w:name="_Toc86863649"/>
      <w:r>
        <w:t xml:space="preserve">Figure </w:t>
      </w:r>
      <w:r>
        <w:fldChar w:fldCharType="begin"/>
      </w:r>
      <w:r>
        <w:instrText xml:space="preserve"> SEQ Figure \* ARABIC </w:instrText>
      </w:r>
      <w:r>
        <w:fldChar w:fldCharType="separate"/>
      </w:r>
      <w:r w:rsidR="008116BB">
        <w:rPr>
          <w:noProof/>
        </w:rPr>
        <w:t>83</w:t>
      </w:r>
      <w:r>
        <w:fldChar w:fldCharType="end"/>
      </w:r>
      <w:r>
        <w:t>: Sequence without margin</w:t>
      </w:r>
      <w:bookmarkEnd w:id="2544"/>
      <w:bookmarkEnd w:id="2545"/>
      <w:bookmarkEnd w:id="2546"/>
      <w:bookmarkEnd w:id="2547"/>
      <w:bookmarkEnd w:id="2548"/>
      <w:bookmarkEnd w:id="2549"/>
    </w:p>
    <w:p w14:paraId="7E5354EC" w14:textId="77777777" w:rsidR="00FC68DB" w:rsidRPr="00226A3F" w:rsidRDefault="00FC68DB" w:rsidP="00B202D2">
      <w:pPr>
        <w:keepNext/>
      </w:pPr>
      <w:r w:rsidRPr="00226A3F">
        <w:t xml:space="preserve">An optional </w:t>
      </w:r>
      <w:r w:rsidRPr="0079141E">
        <w:rPr>
          <w:rStyle w:val="elementdeftypeChar"/>
          <w:rFonts w:eastAsia="Calibri"/>
        </w:rPr>
        <w:t>margin</w:t>
      </w:r>
      <w:r w:rsidRPr="00226A3F">
        <w:t xml:space="preserve"> value allows space to be left from each side.</w:t>
      </w:r>
    </w:p>
    <w:p w14:paraId="5DEDDFC3" w14:textId="77777777" w:rsidR="00FC68DB" w:rsidRDefault="00FC68DB" w:rsidP="00B202D2">
      <w:pPr>
        <w:keepNext/>
        <w:jc w:val="center"/>
      </w:pPr>
      <w:r>
        <w:rPr>
          <w:noProof/>
          <w:lang w:val="en-US"/>
        </w:rPr>
        <w:drawing>
          <wp:inline distT="0" distB="0" distL="0" distR="0" wp14:anchorId="6826DB77" wp14:editId="35BE5DD7">
            <wp:extent cx="4724400" cy="769620"/>
            <wp:effectExtent l="0" t="0" r="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4724400" cy="769620"/>
                    </a:xfrm>
                    <a:prstGeom prst="rect">
                      <a:avLst/>
                    </a:prstGeom>
                    <a:noFill/>
                    <a:ln>
                      <a:noFill/>
                    </a:ln>
                  </pic:spPr>
                </pic:pic>
              </a:graphicData>
            </a:graphic>
          </wp:inline>
        </w:drawing>
      </w:r>
    </w:p>
    <w:p w14:paraId="09AE29C3" w14:textId="109963C2" w:rsidR="00FC68DB" w:rsidRPr="000F7EEA" w:rsidRDefault="00FC68DB" w:rsidP="00B202D2">
      <w:pPr>
        <w:pStyle w:val="Beschriftung"/>
        <w:rPr>
          <w:noProof/>
          <w:lang w:eastAsia="en-GB"/>
        </w:rPr>
      </w:pPr>
      <w:bookmarkStart w:id="2550" w:name="_Toc413359639"/>
      <w:bookmarkStart w:id="2551" w:name="_Toc3557154"/>
      <w:bookmarkStart w:id="2552" w:name="_Toc34747407"/>
      <w:bookmarkStart w:id="2553" w:name="_Toc76030605"/>
      <w:bookmarkStart w:id="2554" w:name="_Toc86863561"/>
      <w:bookmarkStart w:id="2555" w:name="_Toc86863650"/>
      <w:r>
        <w:t xml:space="preserve">Figure </w:t>
      </w:r>
      <w:r>
        <w:fldChar w:fldCharType="begin"/>
      </w:r>
      <w:r>
        <w:instrText xml:space="preserve"> SEQ Figure \* ARABIC </w:instrText>
      </w:r>
      <w:r>
        <w:fldChar w:fldCharType="separate"/>
      </w:r>
      <w:r w:rsidR="008116BB">
        <w:rPr>
          <w:noProof/>
        </w:rPr>
        <w:t>84</w:t>
      </w:r>
      <w:r>
        <w:fldChar w:fldCharType="end"/>
      </w:r>
      <w:r>
        <w:t>: Sequence with</w:t>
      </w:r>
      <w:r w:rsidRPr="003F0822">
        <w:t xml:space="preserve"> margin</w:t>
      </w:r>
      <w:bookmarkEnd w:id="2550"/>
      <w:r>
        <w:t xml:space="preserve"> and spacing</w:t>
      </w:r>
      <w:bookmarkEnd w:id="2551"/>
      <w:bookmarkEnd w:id="2552"/>
      <w:bookmarkEnd w:id="2553"/>
      <w:bookmarkEnd w:id="2554"/>
      <w:bookmarkEnd w:id="2555"/>
    </w:p>
    <w:p w14:paraId="7984E338" w14:textId="77777777" w:rsidR="00FC68DB" w:rsidRPr="000F7EEA" w:rsidRDefault="00FC68DB" w:rsidP="00B202D2">
      <w:pPr>
        <w:rPr>
          <w:noProof/>
          <w:lang w:eastAsia="en-GB"/>
        </w:rPr>
      </w:pPr>
      <w:r>
        <w:t xml:space="preserve">The default value for </w:t>
      </w:r>
      <w:r w:rsidRPr="0079141E">
        <w:rPr>
          <w:rStyle w:val="elementdeftypeChar"/>
          <w:rFonts w:eastAsia="Calibri"/>
        </w:rPr>
        <w:t>margin</w:t>
      </w:r>
      <w:r>
        <w:t xml:space="preserve"> is</w:t>
      </w:r>
      <w:r w:rsidRPr="00C84C79">
        <w:t xml:space="preserve"> 0.</w:t>
      </w:r>
      <w:r>
        <w:rPr>
          <w:noProof/>
          <w:lang w:eastAsia="en-GB"/>
        </w:rPr>
        <w:t xml:space="preserve"> </w:t>
      </w:r>
    </w:p>
    <w:p w14:paraId="7A0DE32F" w14:textId="77777777" w:rsidR="00FC68DB" w:rsidRPr="000F7EEA" w:rsidRDefault="00FC68DB" w:rsidP="00B202D2">
      <w:pPr>
        <w:keepNext/>
        <w:rPr>
          <w:noProof/>
          <w:lang w:eastAsia="en-GB"/>
        </w:rPr>
      </w:pPr>
      <w:r w:rsidRPr="000F7EEA">
        <w:rPr>
          <w:noProof/>
          <w:lang w:eastAsia="en-GB"/>
        </w:rPr>
        <w:lastRenderedPageBreak/>
        <w:t xml:space="preserve">However, there are cases where the </w:t>
      </w:r>
      <w:r w:rsidRPr="0079141E">
        <w:rPr>
          <w:rStyle w:val="elementdeftypeChar"/>
          <w:rFonts w:eastAsia="Calibri"/>
        </w:rPr>
        <w:t>spacing</w:t>
      </w:r>
      <w:r w:rsidRPr="000F7EEA">
        <w:rPr>
          <w:noProof/>
          <w:lang w:eastAsia="en-GB"/>
        </w:rPr>
        <w:t xml:space="preserve"> and </w:t>
      </w:r>
      <w:r w:rsidRPr="0079141E">
        <w:rPr>
          <w:rStyle w:val="elementdeftypeChar"/>
          <w:rFonts w:eastAsia="Calibri"/>
        </w:rPr>
        <w:t>margin</w:t>
      </w:r>
      <w:r w:rsidRPr="000F7EEA">
        <w:rPr>
          <w:noProof/>
          <w:lang w:eastAsia="en-GB"/>
        </w:rPr>
        <w:t xml:space="preserve"> do not add up to exactly the length of the line. In this case, either the </w:t>
      </w:r>
      <w:r w:rsidRPr="0079141E">
        <w:rPr>
          <w:rStyle w:val="elementdeftypeChar"/>
          <w:rFonts w:eastAsia="Calibri"/>
        </w:rPr>
        <w:t>margin</w:t>
      </w:r>
      <w:r w:rsidRPr="000F7EEA">
        <w:rPr>
          <w:noProof/>
          <w:lang w:eastAsia="en-GB"/>
        </w:rPr>
        <w:t xml:space="preserve"> or the </w:t>
      </w:r>
      <w:r w:rsidRPr="0079141E">
        <w:rPr>
          <w:rStyle w:val="elementdeftypeChar"/>
          <w:rFonts w:eastAsia="Calibri"/>
        </w:rPr>
        <w:t>spacing</w:t>
      </w:r>
      <w:r w:rsidRPr="000F7EEA">
        <w:rPr>
          <w:noProof/>
          <w:lang w:eastAsia="en-GB"/>
        </w:rPr>
        <w:t xml:space="preserve"> may be relaxed:</w:t>
      </w:r>
    </w:p>
    <w:p w14:paraId="01D18E6B" w14:textId="77777777" w:rsidR="00FC68DB" w:rsidRDefault="00FC68DB" w:rsidP="00B202D2">
      <w:pPr>
        <w:keepNext/>
        <w:jc w:val="center"/>
      </w:pPr>
      <w:r>
        <w:rPr>
          <w:noProof/>
          <w:lang w:val="en-US"/>
        </w:rPr>
        <w:drawing>
          <wp:inline distT="0" distB="0" distL="0" distR="0" wp14:anchorId="6322D360" wp14:editId="4A13F4A6">
            <wp:extent cx="4671060" cy="853440"/>
            <wp:effectExtent l="0" t="0" r="0"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4671060" cy="853440"/>
                    </a:xfrm>
                    <a:prstGeom prst="rect">
                      <a:avLst/>
                    </a:prstGeom>
                    <a:noFill/>
                    <a:ln>
                      <a:noFill/>
                    </a:ln>
                  </pic:spPr>
                </pic:pic>
              </a:graphicData>
            </a:graphic>
          </wp:inline>
        </w:drawing>
      </w:r>
    </w:p>
    <w:p w14:paraId="5F515A96" w14:textId="2684CB85" w:rsidR="00FC68DB" w:rsidRPr="000F7EEA" w:rsidRDefault="00FC68DB" w:rsidP="00B202D2">
      <w:pPr>
        <w:pStyle w:val="Beschriftung"/>
        <w:rPr>
          <w:noProof/>
          <w:lang w:eastAsia="en-GB"/>
        </w:rPr>
      </w:pPr>
      <w:bookmarkStart w:id="2556" w:name="_Toc3557155"/>
      <w:bookmarkStart w:id="2557" w:name="_Toc34747408"/>
      <w:bookmarkStart w:id="2558" w:name="_Toc76030606"/>
      <w:bookmarkStart w:id="2559" w:name="_Toc86863562"/>
      <w:bookmarkStart w:id="2560" w:name="_Toc86863651"/>
      <w:r>
        <w:t xml:space="preserve">Figure </w:t>
      </w:r>
      <w:r>
        <w:fldChar w:fldCharType="begin"/>
      </w:r>
      <w:r>
        <w:instrText xml:space="preserve"> SEQ Figure \* ARABIC </w:instrText>
      </w:r>
      <w:r>
        <w:fldChar w:fldCharType="separate"/>
      </w:r>
      <w:r w:rsidR="008116BB">
        <w:rPr>
          <w:noProof/>
        </w:rPr>
        <w:t>85</w:t>
      </w:r>
      <w:r>
        <w:fldChar w:fldCharType="end"/>
      </w:r>
      <w:r>
        <w:t>: Margin relaxation</w:t>
      </w:r>
      <w:bookmarkEnd w:id="2556"/>
      <w:bookmarkEnd w:id="2557"/>
      <w:bookmarkEnd w:id="2558"/>
      <w:bookmarkEnd w:id="2559"/>
      <w:bookmarkEnd w:id="2560"/>
    </w:p>
    <w:p w14:paraId="4F0D23C8" w14:textId="77777777" w:rsidR="00FC68DB" w:rsidRDefault="00FC68DB" w:rsidP="00B202D2">
      <w:pPr>
        <w:keepNext/>
        <w:jc w:val="center"/>
      </w:pPr>
      <w:r>
        <w:rPr>
          <w:noProof/>
          <w:lang w:val="en-US"/>
        </w:rPr>
        <w:drawing>
          <wp:inline distT="0" distB="0" distL="0" distR="0" wp14:anchorId="7A9D57EC" wp14:editId="0142EDDA">
            <wp:extent cx="4823460" cy="853440"/>
            <wp:effectExtent l="0" t="0" r="0"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4823460" cy="853440"/>
                    </a:xfrm>
                    <a:prstGeom prst="rect">
                      <a:avLst/>
                    </a:prstGeom>
                    <a:noFill/>
                    <a:ln>
                      <a:noFill/>
                    </a:ln>
                  </pic:spPr>
                </pic:pic>
              </a:graphicData>
            </a:graphic>
          </wp:inline>
        </w:drawing>
      </w:r>
    </w:p>
    <w:p w14:paraId="462280BB" w14:textId="54202C49" w:rsidR="00FC68DB" w:rsidRPr="000F7EEA" w:rsidRDefault="00FC68DB" w:rsidP="00B202D2">
      <w:pPr>
        <w:pStyle w:val="Beschriftung"/>
        <w:rPr>
          <w:noProof/>
          <w:lang w:eastAsia="en-GB"/>
        </w:rPr>
      </w:pPr>
      <w:bookmarkStart w:id="2561" w:name="_Toc3557156"/>
      <w:bookmarkStart w:id="2562" w:name="_Toc34747409"/>
      <w:bookmarkStart w:id="2563" w:name="_Toc76030607"/>
      <w:bookmarkStart w:id="2564" w:name="_Toc86863563"/>
      <w:bookmarkStart w:id="2565" w:name="_Toc86863652"/>
      <w:r>
        <w:t xml:space="preserve">Figure </w:t>
      </w:r>
      <w:r>
        <w:fldChar w:fldCharType="begin"/>
      </w:r>
      <w:r>
        <w:instrText xml:space="preserve"> SEQ Figure \* ARABIC </w:instrText>
      </w:r>
      <w:r>
        <w:fldChar w:fldCharType="separate"/>
      </w:r>
      <w:r w:rsidR="008116BB">
        <w:rPr>
          <w:noProof/>
        </w:rPr>
        <w:t>86</w:t>
      </w:r>
      <w:r>
        <w:fldChar w:fldCharType="end"/>
      </w:r>
      <w:r>
        <w:t>: Spacing relaxation</w:t>
      </w:r>
      <w:bookmarkEnd w:id="2561"/>
      <w:bookmarkEnd w:id="2562"/>
      <w:bookmarkEnd w:id="2563"/>
      <w:bookmarkEnd w:id="2564"/>
      <w:bookmarkEnd w:id="2565"/>
    </w:p>
    <w:p w14:paraId="34B14DF1" w14:textId="77777777" w:rsidR="00FC68DB" w:rsidRPr="00226A3F" w:rsidRDefault="00FC68DB" w:rsidP="00B202D2">
      <w:pPr>
        <w:keepNext/>
        <w:keepLines/>
      </w:pPr>
      <w:r w:rsidRPr="00226A3F">
        <w:t xml:space="preserve">To decide which case is required, one </w:t>
      </w:r>
      <w:proofErr w:type="gramStart"/>
      <w:r w:rsidRPr="00226A3F">
        <w:t>has to</w:t>
      </w:r>
      <w:proofErr w:type="gramEnd"/>
      <w:r w:rsidRPr="00226A3F">
        <w:t xml:space="preserve"> give </w:t>
      </w:r>
      <w:r w:rsidRPr="00226A3F">
        <w:rPr>
          <w:b/>
        </w:rPr>
        <w:t>priority</w:t>
      </w:r>
      <w:r w:rsidRPr="00226A3F">
        <w:t xml:space="preserve"> either to </w:t>
      </w:r>
      <w:r w:rsidRPr="007E7B86">
        <w:rPr>
          <w:rStyle w:val="elementdeftypeChar"/>
          <w:rFonts w:eastAsia="Calibri"/>
        </w:rPr>
        <w:t>spacing</w:t>
      </w:r>
      <w:r w:rsidRPr="00226A3F">
        <w:t xml:space="preserve"> or to </w:t>
      </w:r>
      <w:r w:rsidRPr="007E7B86">
        <w:rPr>
          <w:rStyle w:val="elementdeftypeChar"/>
          <w:rFonts w:eastAsia="Calibri"/>
        </w:rPr>
        <w:t>margin</w:t>
      </w:r>
      <w:r w:rsidRPr="00226A3F">
        <w:t>.</w:t>
      </w:r>
    </w:p>
    <w:p w14:paraId="1107DF62" w14:textId="77777777" w:rsidR="00FC68DB" w:rsidRPr="00226A3F" w:rsidRDefault="00FC68DB" w:rsidP="00BA04B6">
      <w:pPr>
        <w:keepNext/>
        <w:keepLines/>
        <w:numPr>
          <w:ilvl w:val="0"/>
          <w:numId w:val="21"/>
        </w:numPr>
        <w:tabs>
          <w:tab w:val="clear" w:pos="403"/>
        </w:tabs>
        <w:spacing w:line="240" w:lineRule="auto"/>
        <w:ind w:hanging="357"/>
        <w:contextualSpacing/>
      </w:pPr>
      <w:r w:rsidRPr="00226A3F">
        <w:t xml:space="preserve">When priority is given to </w:t>
      </w:r>
      <w:r w:rsidRPr="00307532">
        <w:rPr>
          <w:rStyle w:val="elementdeftypeChar"/>
          <w:rFonts w:eastAsia="Calibri"/>
        </w:rPr>
        <w:t>spacing</w:t>
      </w:r>
      <w:r w:rsidRPr="00226A3F">
        <w:t xml:space="preserve">, the </w:t>
      </w:r>
      <w:r w:rsidRPr="00307532">
        <w:rPr>
          <w:rStyle w:val="elementdeftypeChar"/>
          <w:rFonts w:eastAsia="Calibri"/>
        </w:rPr>
        <w:t>margin</w:t>
      </w:r>
      <w:r w:rsidRPr="00226A3F">
        <w:t xml:space="preserve"> can be slightly stretched to a greater value, so that the maximum number of connections can fit using the given spacing. </w:t>
      </w:r>
    </w:p>
    <w:p w14:paraId="76117B5B" w14:textId="77777777" w:rsidR="00FC68DB" w:rsidRPr="009D085A" w:rsidRDefault="00FC68DB" w:rsidP="00BA04B6">
      <w:pPr>
        <w:keepNext/>
        <w:keepLines/>
        <w:numPr>
          <w:ilvl w:val="1"/>
          <w:numId w:val="21"/>
        </w:numPr>
        <w:tabs>
          <w:tab w:val="clear" w:pos="403"/>
        </w:tabs>
        <w:spacing w:line="240" w:lineRule="auto"/>
        <w:ind w:hanging="357"/>
        <w:contextualSpacing/>
        <w:rPr>
          <w:sz w:val="20"/>
        </w:rPr>
      </w:pPr>
      <w:r w:rsidRPr="009D085A">
        <w:rPr>
          <w:sz w:val="20"/>
        </w:rPr>
        <w:t xml:space="preserve">If 2 x </w:t>
      </w:r>
      <w:r w:rsidRPr="009D085A">
        <w:rPr>
          <w:rStyle w:val="elementdeftypeChar"/>
          <w:rFonts w:eastAsia="Calibri"/>
        </w:rPr>
        <w:t>margin</w:t>
      </w:r>
      <w:r w:rsidRPr="009D085A">
        <w:rPr>
          <w:sz w:val="20"/>
        </w:rPr>
        <w:t xml:space="preserve"> is greater than the line length, one connection is placed at the middle of the line.</w:t>
      </w:r>
    </w:p>
    <w:p w14:paraId="17B63A36" w14:textId="77777777" w:rsidR="00FC68DB" w:rsidRPr="00226A3F" w:rsidRDefault="00FC68DB" w:rsidP="00BA04B6">
      <w:pPr>
        <w:keepNext/>
        <w:keepLines/>
        <w:numPr>
          <w:ilvl w:val="0"/>
          <w:numId w:val="21"/>
        </w:numPr>
        <w:tabs>
          <w:tab w:val="clear" w:pos="403"/>
        </w:tabs>
        <w:spacing w:line="240" w:lineRule="auto"/>
        <w:ind w:hanging="357"/>
        <w:contextualSpacing/>
      </w:pPr>
      <w:r w:rsidRPr="009D085A">
        <w:t>When priority</w:t>
      </w:r>
      <w:r w:rsidRPr="00226A3F">
        <w:t xml:space="preserve"> is given to </w:t>
      </w:r>
      <w:r w:rsidRPr="00307532">
        <w:rPr>
          <w:rStyle w:val="elementdeftypeChar"/>
          <w:rFonts w:eastAsia="Calibri"/>
        </w:rPr>
        <w:t>margin</w:t>
      </w:r>
      <w:r w:rsidRPr="00226A3F">
        <w:t xml:space="preserve">, </w:t>
      </w:r>
      <w:r w:rsidRPr="00307532">
        <w:rPr>
          <w:rStyle w:val="elementdeftypeChar"/>
          <w:rFonts w:eastAsia="Calibri"/>
        </w:rPr>
        <w:t>spacing</w:t>
      </w:r>
      <w:r w:rsidRPr="00226A3F">
        <w:t xml:space="preserve"> can be slightly squeezed or stretched (</w:t>
      </w:r>
      <w:r w:rsidRPr="000F7EEA">
        <w:t xml:space="preserve">such that </w:t>
      </w:r>
      <w:proofErr w:type="spellStart"/>
      <w:r w:rsidRPr="00226A3F">
        <w:t>Δ</w:t>
      </w:r>
      <w:r w:rsidRPr="00226A3F">
        <w:rPr>
          <w:vertAlign w:val="subscript"/>
        </w:rPr>
        <w:t>spacing</w:t>
      </w:r>
      <w:proofErr w:type="spellEnd"/>
      <w:r w:rsidRPr="00226A3F">
        <w:t xml:space="preserve"> is minimal).</w:t>
      </w:r>
    </w:p>
    <w:p w14:paraId="44E3EFAD" w14:textId="77777777" w:rsidR="00FC68DB" w:rsidRPr="00226A3F" w:rsidRDefault="00FC68DB" w:rsidP="00B202D2">
      <w:r w:rsidRPr="00226A3F">
        <w:t xml:space="preserve">A </w:t>
      </w:r>
      <w:r w:rsidRPr="004D6BC6">
        <w:rPr>
          <w:rStyle w:val="elementdeftypeChar"/>
          <w:rFonts w:eastAsia="Calibri"/>
        </w:rPr>
        <w:t>&lt;</w:t>
      </w:r>
      <w:proofErr w:type="spellStart"/>
      <w:r w:rsidRPr="004D6BC6">
        <w:rPr>
          <w:rStyle w:val="elementdeftypeChar"/>
          <w:rFonts w:eastAsia="Calibri"/>
        </w:rPr>
        <w:t>loc_list</w:t>
      </w:r>
      <w:proofErr w:type="spellEnd"/>
      <w:r w:rsidRPr="004D6BC6">
        <w:rPr>
          <w:rStyle w:val="elementdeftypeChar"/>
          <w:rFonts w:eastAsia="Calibri"/>
        </w:rPr>
        <w:t>&gt;</w:t>
      </w:r>
      <w:r w:rsidRPr="00226A3F">
        <w:t xml:space="preserve"> is necessary for this type of connection.</w:t>
      </w:r>
    </w:p>
    <w:p w14:paraId="776E9351" w14:textId="77777777" w:rsidR="00FC68DB" w:rsidRPr="00226A3F" w:rsidRDefault="00FC68DB" w:rsidP="00B202D2">
      <w:pPr>
        <w:pStyle w:val="Example"/>
        <w:keepNext/>
        <w:spacing w:before="120"/>
      </w:pPr>
      <w:r w:rsidRPr="00226A3F">
        <w:t xml:space="preserve">Example A </w:t>
      </w:r>
      <w:r w:rsidRPr="00226A3F">
        <w:rPr>
          <w:sz w:val="22"/>
          <w:szCs w:val="22"/>
        </w:rPr>
        <w:t xml:space="preserve">(with minimum definition for </w:t>
      </w:r>
      <w:r>
        <w:rPr>
          <w:rFonts w:ascii="Courier New" w:hAnsi="Courier New" w:cs="Courier New"/>
          <w:i/>
          <w:sz w:val="18"/>
          <w:szCs w:val="22"/>
        </w:rPr>
        <w:t>&lt;s</w:t>
      </w:r>
      <w:r w:rsidRPr="00226A3F">
        <w:rPr>
          <w:rFonts w:ascii="Courier New" w:hAnsi="Courier New" w:cs="Courier New"/>
          <w:i/>
          <w:sz w:val="18"/>
          <w:szCs w:val="22"/>
        </w:rPr>
        <w:t>equence_connection_0d</w:t>
      </w:r>
      <w:r>
        <w:rPr>
          <w:rFonts w:ascii="Courier New" w:hAnsi="Courier New" w:cs="Courier New"/>
          <w:i/>
          <w:sz w:val="18"/>
          <w:szCs w:val="22"/>
        </w:rPr>
        <w:t>/&gt;</w:t>
      </w:r>
      <w:r w:rsidRPr="00226A3F">
        <w:rPr>
          <w:sz w:val="22"/>
          <w:szCs w:val="22"/>
        </w:rPr>
        <w:t>)</w:t>
      </w:r>
      <w:r w:rsidRPr="00226A3F">
        <w:t>:</w:t>
      </w:r>
    </w:p>
    <w:p w14:paraId="6816719A" w14:textId="77777777" w:rsidR="00FC68DB" w:rsidRPr="00226A3F" w:rsidRDefault="00FC68DB" w:rsidP="00B202D2">
      <w:pPr>
        <w:pStyle w:val="XMLCode"/>
        <w:keepNext/>
      </w:pPr>
    </w:p>
    <w:p w14:paraId="4010FF6E" w14:textId="77777777" w:rsidR="00FC68DB" w:rsidRPr="000F7EEA" w:rsidRDefault="00FC68DB" w:rsidP="00B202D2">
      <w:pPr>
        <w:pStyle w:val="XMLCode"/>
        <w:keepNext/>
      </w:pPr>
      <w:r w:rsidRPr="000F7EEA">
        <w:t>&lt;connection_1d label=</w:t>
      </w:r>
      <w:r>
        <w:t>"SPOT_LINE_</w:t>
      </w:r>
      <w:r w:rsidRPr="000F7EEA">
        <w:t>11000</w:t>
      </w:r>
      <w:r>
        <w:t>"</w:t>
      </w:r>
      <w:r w:rsidRPr="000F7EEA">
        <w:t>&gt;</w:t>
      </w:r>
    </w:p>
    <w:p w14:paraId="6723FAAC" w14:textId="77777777" w:rsidR="00FC68DB" w:rsidRPr="000F7EEA" w:rsidRDefault="00FC68DB" w:rsidP="00B202D2">
      <w:pPr>
        <w:pStyle w:val="XMLCode"/>
        <w:keepNext/>
        <w:rPr>
          <w:b/>
          <w:color w:val="0070C0"/>
        </w:rPr>
      </w:pPr>
      <w:r w:rsidRPr="000F7EEA">
        <w:rPr>
          <w:b/>
          <w:color w:val="0070C0"/>
        </w:rPr>
        <w:t xml:space="preserve">     &lt;sequence_connection_0d spacing=</w:t>
      </w:r>
      <w:r>
        <w:rPr>
          <w:b/>
          <w:color w:val="0070C0"/>
        </w:rPr>
        <w:t>"</w:t>
      </w:r>
      <w:r w:rsidRPr="000F7EEA">
        <w:rPr>
          <w:b/>
          <w:color w:val="0070C0"/>
        </w:rPr>
        <w:t>30.0</w:t>
      </w:r>
      <w:r>
        <w:rPr>
          <w:b/>
          <w:color w:val="0070C0"/>
        </w:rPr>
        <w:t>"</w:t>
      </w:r>
      <w:r w:rsidRPr="000F7EEA">
        <w:rPr>
          <w:b/>
          <w:color w:val="0070C0"/>
        </w:rPr>
        <w:t>&gt;</w:t>
      </w:r>
    </w:p>
    <w:p w14:paraId="6A547EE9" w14:textId="77777777" w:rsidR="00FC68DB" w:rsidRPr="000F7EEA" w:rsidRDefault="00FC68DB" w:rsidP="00B202D2">
      <w:pPr>
        <w:pStyle w:val="XMLCode"/>
        <w:keepNext/>
        <w:rPr>
          <w:b/>
          <w:color w:val="0070C0"/>
        </w:rPr>
      </w:pPr>
      <w:r w:rsidRPr="000F7EEA">
        <w:rPr>
          <w:b/>
          <w:color w:val="0070C0"/>
        </w:rPr>
        <w:t xml:space="preserve">          </w:t>
      </w:r>
      <w:r w:rsidRPr="002514C4">
        <w:rPr>
          <w:b/>
          <w:color w:val="0070C0"/>
        </w:rPr>
        <w:t>&lt;spotweld/&gt;</w:t>
      </w:r>
    </w:p>
    <w:p w14:paraId="46959619" w14:textId="77777777" w:rsidR="00FC68DB" w:rsidRPr="000F7EEA" w:rsidRDefault="00FC68DB" w:rsidP="00B202D2">
      <w:pPr>
        <w:pStyle w:val="XMLCode"/>
        <w:keepNext/>
        <w:rPr>
          <w:b/>
          <w:color w:val="0070C0"/>
        </w:rPr>
      </w:pPr>
      <w:r w:rsidRPr="000F7EEA">
        <w:rPr>
          <w:b/>
          <w:color w:val="0070C0"/>
        </w:rPr>
        <w:t xml:space="preserve">     &lt;/sequence_connection_0d&gt; </w:t>
      </w:r>
    </w:p>
    <w:p w14:paraId="73AC14AC" w14:textId="77777777" w:rsidR="00FC68DB" w:rsidRPr="000F7EEA" w:rsidRDefault="00FC68DB" w:rsidP="00B202D2">
      <w:pPr>
        <w:pStyle w:val="XMLCode"/>
        <w:keepNext/>
      </w:pPr>
      <w:r w:rsidRPr="000F7EEA">
        <w:t xml:space="preserve">     &lt;</w:t>
      </w:r>
      <w:proofErr w:type="spellStart"/>
      <w:r w:rsidRPr="000F7EEA">
        <w:t>loc_list</w:t>
      </w:r>
      <w:proofErr w:type="spellEnd"/>
      <w:r w:rsidRPr="000F7EEA">
        <w:t>&gt;</w:t>
      </w:r>
    </w:p>
    <w:p w14:paraId="2BA1F14A" w14:textId="77777777" w:rsidR="00FC68DB" w:rsidRPr="000F7EEA" w:rsidRDefault="00FC68DB" w:rsidP="00B202D2">
      <w:pPr>
        <w:pStyle w:val="XMLCode"/>
        <w:keepNext/>
      </w:pPr>
      <w:r w:rsidRPr="000F7EEA">
        <w:t xml:space="preserve">          ...</w:t>
      </w:r>
    </w:p>
    <w:p w14:paraId="7EB25F73" w14:textId="77777777" w:rsidR="00FC68DB" w:rsidRDefault="00FC68DB" w:rsidP="00B202D2">
      <w:pPr>
        <w:pStyle w:val="XMLCode"/>
        <w:keepNext/>
      </w:pPr>
      <w:r w:rsidRPr="000F7EEA">
        <w:t xml:space="preserve">     &lt;/</w:t>
      </w:r>
      <w:proofErr w:type="spellStart"/>
      <w:r w:rsidRPr="000F7EEA">
        <w:t>loc_list</w:t>
      </w:r>
      <w:proofErr w:type="spellEnd"/>
      <w:r w:rsidRPr="000F7EEA">
        <w:t>&gt;</w:t>
      </w:r>
    </w:p>
    <w:p w14:paraId="1C04A821" w14:textId="77777777" w:rsidR="00FC68DB" w:rsidRPr="000F7EEA" w:rsidRDefault="00FC68DB" w:rsidP="00B202D2">
      <w:pPr>
        <w:pStyle w:val="XMLCode"/>
        <w:keepNext/>
      </w:pPr>
      <w:r>
        <w:tab/>
      </w:r>
      <w:r w:rsidRPr="000F7EEA">
        <w:t>&lt;appdata&gt;</w:t>
      </w:r>
    </w:p>
    <w:p w14:paraId="79B2BC72" w14:textId="77777777" w:rsidR="00FC68DB" w:rsidRPr="000F7EEA" w:rsidRDefault="00FC68DB" w:rsidP="00B202D2">
      <w:pPr>
        <w:pStyle w:val="XMLCode"/>
        <w:keepNext/>
      </w:pPr>
      <w:r w:rsidRPr="000F7EEA">
        <w:t xml:space="preserve">           ...</w:t>
      </w:r>
    </w:p>
    <w:p w14:paraId="58F46609" w14:textId="77777777" w:rsidR="00FC68DB" w:rsidRPr="000F7EEA" w:rsidRDefault="00FC68DB" w:rsidP="00B202D2">
      <w:pPr>
        <w:pStyle w:val="XMLCode"/>
        <w:keepNext/>
      </w:pPr>
      <w:r w:rsidRPr="000F7EEA">
        <w:t xml:space="preserve">     &lt;/appdata&gt;</w:t>
      </w:r>
    </w:p>
    <w:p w14:paraId="32FB5497" w14:textId="77777777" w:rsidR="00FC68DB" w:rsidRPr="000F7EEA" w:rsidRDefault="00FC68DB" w:rsidP="00B202D2">
      <w:pPr>
        <w:pStyle w:val="XMLCode"/>
        <w:keepNext/>
      </w:pPr>
    </w:p>
    <w:p w14:paraId="6EE8FF37" w14:textId="77777777" w:rsidR="00FC68DB" w:rsidRPr="000F7EEA" w:rsidRDefault="00FC68DB" w:rsidP="00B202D2">
      <w:pPr>
        <w:pStyle w:val="XMLCode"/>
        <w:keepNext/>
      </w:pPr>
      <w:r w:rsidRPr="000F7EEA">
        <w:t>&lt;/connection_1d&gt;</w:t>
      </w:r>
    </w:p>
    <w:p w14:paraId="7B93E36D" w14:textId="77777777" w:rsidR="00FC68DB" w:rsidRPr="000F7EEA" w:rsidRDefault="00FC68DB" w:rsidP="00B202D2">
      <w:pPr>
        <w:pStyle w:val="XMLCode"/>
      </w:pPr>
    </w:p>
    <w:p w14:paraId="7388D5F0" w14:textId="77777777" w:rsidR="00FC68DB" w:rsidRPr="00226A3F" w:rsidRDefault="00FC68DB" w:rsidP="00B202D2">
      <w:pPr>
        <w:pStyle w:val="Example"/>
        <w:keepNext/>
        <w:spacing w:before="120"/>
      </w:pPr>
      <w:r w:rsidRPr="00226A3F">
        <w:t xml:space="preserve">Example B </w:t>
      </w:r>
      <w:r w:rsidRPr="00226A3F">
        <w:rPr>
          <w:sz w:val="22"/>
          <w:szCs w:val="22"/>
        </w:rPr>
        <w:t xml:space="preserve">(full definition for </w:t>
      </w:r>
      <w:r>
        <w:rPr>
          <w:rFonts w:ascii="Courier New" w:hAnsi="Courier New" w:cs="Courier New"/>
          <w:i/>
          <w:sz w:val="18"/>
          <w:szCs w:val="22"/>
        </w:rPr>
        <w:t>&lt;s</w:t>
      </w:r>
      <w:r w:rsidRPr="00226A3F">
        <w:rPr>
          <w:rFonts w:ascii="Courier New" w:hAnsi="Courier New" w:cs="Courier New"/>
          <w:i/>
          <w:sz w:val="18"/>
          <w:szCs w:val="22"/>
        </w:rPr>
        <w:t>equence_connection_0d</w:t>
      </w:r>
      <w:r>
        <w:rPr>
          <w:rFonts w:ascii="Courier New" w:hAnsi="Courier New" w:cs="Courier New"/>
          <w:i/>
          <w:sz w:val="18"/>
          <w:szCs w:val="22"/>
        </w:rPr>
        <w:t>/&gt;</w:t>
      </w:r>
      <w:r w:rsidRPr="00226A3F">
        <w:rPr>
          <w:sz w:val="22"/>
          <w:szCs w:val="22"/>
        </w:rPr>
        <w:t>)</w:t>
      </w:r>
      <w:r w:rsidRPr="00226A3F">
        <w:t>:</w:t>
      </w:r>
    </w:p>
    <w:p w14:paraId="63845671" w14:textId="77777777" w:rsidR="00FC68DB" w:rsidRPr="00226A3F" w:rsidRDefault="00FC68DB" w:rsidP="00B202D2">
      <w:pPr>
        <w:pStyle w:val="XMLCode"/>
      </w:pPr>
    </w:p>
    <w:p w14:paraId="66F5096F" w14:textId="77777777" w:rsidR="00FC68DB" w:rsidRPr="000F7EEA" w:rsidRDefault="00FC68DB" w:rsidP="00B202D2">
      <w:pPr>
        <w:pStyle w:val="XMLCode"/>
      </w:pPr>
      <w:r w:rsidRPr="000F7EEA">
        <w:t>&lt;connection_1d label=</w:t>
      </w:r>
      <w:r>
        <w:t>"DROP_LINE_33</w:t>
      </w:r>
      <w:r w:rsidRPr="000F7EEA">
        <w:t>000</w:t>
      </w:r>
      <w:r>
        <w:t>"</w:t>
      </w:r>
      <w:r w:rsidRPr="000F7EEA">
        <w:t>&gt;</w:t>
      </w:r>
    </w:p>
    <w:p w14:paraId="6177E61A" w14:textId="77777777" w:rsidR="00FC68DB" w:rsidRPr="000F7EEA" w:rsidRDefault="00FC68DB" w:rsidP="00B202D2">
      <w:pPr>
        <w:pStyle w:val="XMLCode"/>
        <w:rPr>
          <w:b/>
          <w:color w:val="0070C0"/>
        </w:rPr>
      </w:pPr>
      <w:r w:rsidRPr="000F7EEA">
        <w:rPr>
          <w:b/>
          <w:color w:val="0070C0"/>
        </w:rPr>
        <w:t xml:space="preserve">     &lt;sequence_connection_0d spacing=</w:t>
      </w:r>
      <w:r>
        <w:rPr>
          <w:b/>
          <w:color w:val="0070C0"/>
        </w:rPr>
        <w:t>"</w:t>
      </w:r>
      <w:r w:rsidRPr="000F7EEA">
        <w:rPr>
          <w:b/>
          <w:color w:val="0070C0"/>
        </w:rPr>
        <w:t>30.0</w:t>
      </w:r>
      <w:r>
        <w:rPr>
          <w:b/>
          <w:color w:val="0070C0"/>
        </w:rPr>
        <w:t>"</w:t>
      </w:r>
      <w:r w:rsidRPr="000F7EEA">
        <w:rPr>
          <w:b/>
          <w:color w:val="0070C0"/>
        </w:rPr>
        <w:t xml:space="preserve"> margin=</w:t>
      </w:r>
      <w:r>
        <w:rPr>
          <w:b/>
          <w:color w:val="0070C0"/>
        </w:rPr>
        <w:t>"</w:t>
      </w:r>
      <w:r w:rsidRPr="000F7EEA">
        <w:rPr>
          <w:b/>
          <w:color w:val="0070C0"/>
        </w:rPr>
        <w:t>1.0</w:t>
      </w:r>
      <w:r>
        <w:rPr>
          <w:b/>
          <w:color w:val="0070C0"/>
        </w:rPr>
        <w:t>"</w:t>
      </w:r>
      <w:r w:rsidRPr="000F7EEA">
        <w:rPr>
          <w:b/>
          <w:color w:val="0070C0"/>
        </w:rPr>
        <w:t xml:space="preserve"> priority=</w:t>
      </w:r>
      <w:r>
        <w:rPr>
          <w:b/>
          <w:color w:val="0070C0"/>
        </w:rPr>
        <w:t>"</w:t>
      </w:r>
      <w:r w:rsidRPr="000F7EEA">
        <w:rPr>
          <w:b/>
          <w:color w:val="0070C0"/>
        </w:rPr>
        <w:t>spacing</w:t>
      </w:r>
      <w:r>
        <w:rPr>
          <w:b/>
          <w:color w:val="0070C0"/>
        </w:rPr>
        <w:t>"</w:t>
      </w:r>
      <w:r w:rsidRPr="000F7EEA">
        <w:rPr>
          <w:b/>
          <w:color w:val="0070C0"/>
        </w:rPr>
        <w:t>&gt;</w:t>
      </w:r>
    </w:p>
    <w:p w14:paraId="4FC35A2C" w14:textId="77777777" w:rsidR="00FC68DB" w:rsidRPr="000F7EEA" w:rsidRDefault="00FC68DB" w:rsidP="00B202D2">
      <w:pPr>
        <w:pStyle w:val="XMLCode"/>
        <w:rPr>
          <w:b/>
          <w:color w:val="0070C0"/>
        </w:rPr>
      </w:pPr>
      <w:r w:rsidRPr="000F7EEA">
        <w:rPr>
          <w:b/>
          <w:color w:val="0070C0"/>
        </w:rPr>
        <w:t xml:space="preserve">          </w:t>
      </w:r>
      <w:r w:rsidRPr="00C84C79">
        <w:rPr>
          <w:b/>
          <w:color w:val="0070C0"/>
        </w:rPr>
        <w:t>&lt;gumdrop diameter=</w:t>
      </w:r>
      <w:r>
        <w:rPr>
          <w:b/>
          <w:color w:val="0070C0"/>
        </w:rPr>
        <w:t>"</w:t>
      </w:r>
      <w:r w:rsidRPr="00C84C79">
        <w:rPr>
          <w:b/>
          <w:color w:val="0070C0"/>
        </w:rPr>
        <w:t>4.0</w:t>
      </w:r>
      <w:r>
        <w:rPr>
          <w:b/>
          <w:color w:val="0070C0"/>
        </w:rPr>
        <w:t>"</w:t>
      </w:r>
      <w:r w:rsidRPr="00C84C79">
        <w:rPr>
          <w:b/>
          <w:color w:val="0070C0"/>
        </w:rPr>
        <w:t xml:space="preserve"> mass=</w:t>
      </w:r>
      <w:r>
        <w:rPr>
          <w:b/>
          <w:color w:val="0070C0"/>
        </w:rPr>
        <w:t>"</w:t>
      </w:r>
      <w:r w:rsidRPr="00C84C79">
        <w:rPr>
          <w:b/>
          <w:color w:val="0070C0"/>
        </w:rPr>
        <w:t>10.</w:t>
      </w:r>
      <w:r>
        <w:rPr>
          <w:b/>
          <w:color w:val="0070C0"/>
        </w:rPr>
        <w:t>"</w:t>
      </w:r>
      <w:r w:rsidRPr="00C84C79">
        <w:rPr>
          <w:b/>
          <w:color w:val="0070C0"/>
        </w:rPr>
        <w:t xml:space="preserve"> </w:t>
      </w:r>
      <w:r>
        <w:rPr>
          <w:b/>
          <w:color w:val="0070C0"/>
        </w:rPr>
        <w:t>material</w:t>
      </w:r>
      <w:r w:rsidRPr="00C84C79">
        <w:rPr>
          <w:b/>
          <w:color w:val="0070C0"/>
        </w:rPr>
        <w:t>=</w:t>
      </w:r>
      <w:r>
        <w:rPr>
          <w:b/>
          <w:color w:val="0070C0"/>
        </w:rPr>
        <w:t>"</w:t>
      </w:r>
      <w:proofErr w:type="spellStart"/>
      <w:r w:rsidRPr="00C84C79">
        <w:rPr>
          <w:b/>
          <w:color w:val="0070C0"/>
        </w:rPr>
        <w:t>CAD_Material</w:t>
      </w:r>
      <w:proofErr w:type="spellEnd"/>
      <w:r>
        <w:rPr>
          <w:b/>
          <w:color w:val="0070C0"/>
        </w:rPr>
        <w:t>"</w:t>
      </w:r>
      <w:r w:rsidRPr="00C84C79">
        <w:rPr>
          <w:b/>
          <w:color w:val="0070C0"/>
        </w:rPr>
        <w:t>/&gt;</w:t>
      </w:r>
    </w:p>
    <w:p w14:paraId="146724F3" w14:textId="77777777" w:rsidR="00FC68DB" w:rsidRPr="000F7EEA" w:rsidRDefault="00FC68DB" w:rsidP="00B202D2">
      <w:pPr>
        <w:pStyle w:val="XMLCode"/>
        <w:rPr>
          <w:b/>
          <w:color w:val="0070C0"/>
        </w:rPr>
      </w:pPr>
      <w:r w:rsidRPr="000F7EEA">
        <w:rPr>
          <w:b/>
          <w:color w:val="0070C0"/>
        </w:rPr>
        <w:t xml:space="preserve">     &lt;/sequence_connection_0d&gt; </w:t>
      </w:r>
    </w:p>
    <w:p w14:paraId="54014562" w14:textId="77777777" w:rsidR="00FC68DB" w:rsidRPr="000F7EEA" w:rsidRDefault="00FC68DB" w:rsidP="00B202D2">
      <w:pPr>
        <w:pStyle w:val="XMLCode"/>
      </w:pPr>
      <w:r w:rsidRPr="000F7EEA">
        <w:t xml:space="preserve">     &lt;</w:t>
      </w:r>
      <w:proofErr w:type="spellStart"/>
      <w:r w:rsidRPr="000F7EEA">
        <w:t>loc_list</w:t>
      </w:r>
      <w:proofErr w:type="spellEnd"/>
      <w:r w:rsidRPr="000F7EEA">
        <w:t>&gt;</w:t>
      </w:r>
    </w:p>
    <w:p w14:paraId="4FCFA8E7" w14:textId="77777777" w:rsidR="00FC68DB" w:rsidRPr="000F7EEA" w:rsidRDefault="00FC68DB" w:rsidP="00B202D2">
      <w:pPr>
        <w:pStyle w:val="XMLCode"/>
      </w:pPr>
      <w:r w:rsidRPr="000F7EEA">
        <w:t xml:space="preserve">          ...</w:t>
      </w:r>
    </w:p>
    <w:p w14:paraId="6C8F79C3" w14:textId="77777777" w:rsidR="00FC68DB" w:rsidRPr="000F7EEA" w:rsidRDefault="00FC68DB" w:rsidP="00B202D2">
      <w:pPr>
        <w:pStyle w:val="XMLCode"/>
      </w:pPr>
      <w:r w:rsidRPr="000F7EEA">
        <w:t xml:space="preserve">     &lt;/</w:t>
      </w:r>
      <w:proofErr w:type="spellStart"/>
      <w:r w:rsidRPr="000F7EEA">
        <w:t>loc_list</w:t>
      </w:r>
      <w:proofErr w:type="spellEnd"/>
      <w:r w:rsidRPr="000F7EEA">
        <w:t>&gt;</w:t>
      </w:r>
    </w:p>
    <w:p w14:paraId="573F117E" w14:textId="77777777" w:rsidR="00FC68DB" w:rsidRPr="000F7EEA" w:rsidRDefault="00FC68DB" w:rsidP="00B202D2">
      <w:pPr>
        <w:pStyle w:val="XMLCode"/>
      </w:pPr>
      <w:r w:rsidRPr="000F7EEA">
        <w:t xml:space="preserve">     &lt;appdata&gt;</w:t>
      </w:r>
    </w:p>
    <w:p w14:paraId="298EFF18" w14:textId="77777777" w:rsidR="00FC68DB" w:rsidRPr="000F7EEA" w:rsidRDefault="00FC68DB" w:rsidP="00B202D2">
      <w:pPr>
        <w:pStyle w:val="XMLCode"/>
      </w:pPr>
      <w:r w:rsidRPr="000F7EEA">
        <w:t xml:space="preserve">           ...</w:t>
      </w:r>
    </w:p>
    <w:p w14:paraId="6DDCF9E8" w14:textId="77777777" w:rsidR="00FC68DB" w:rsidRPr="000F7EEA" w:rsidRDefault="00FC68DB" w:rsidP="00B202D2">
      <w:pPr>
        <w:pStyle w:val="XMLCode"/>
      </w:pPr>
      <w:r w:rsidRPr="000F7EEA">
        <w:t xml:space="preserve">     &lt;/appdata&gt;</w:t>
      </w:r>
    </w:p>
    <w:p w14:paraId="516C3057" w14:textId="77777777" w:rsidR="00FC68DB" w:rsidRPr="000F7EEA" w:rsidRDefault="00FC68DB" w:rsidP="00B202D2">
      <w:pPr>
        <w:pStyle w:val="XMLCode"/>
      </w:pPr>
      <w:r w:rsidRPr="000F7EEA">
        <w:t>&lt;/connection_1d&gt;</w:t>
      </w:r>
    </w:p>
    <w:p w14:paraId="3E876B92" w14:textId="77777777" w:rsidR="00FC68DB" w:rsidRPr="000F7EEA" w:rsidRDefault="00FC68DB" w:rsidP="00B202D2">
      <w:pPr>
        <w:pStyle w:val="XMLCode"/>
      </w:pPr>
    </w:p>
    <w:p w14:paraId="6C36A471" w14:textId="77777777" w:rsidR="00FC68DB" w:rsidRPr="00226A3F" w:rsidRDefault="00FC68DB" w:rsidP="00B202D2">
      <w:r w:rsidRPr="000F7EEA">
        <w:t xml:space="preserve">To define the type of 0d-connection elements that this connection line describes, any of the connection_0d types can be nested in the </w:t>
      </w:r>
      <w:r w:rsidRPr="000F7EEA">
        <w:rPr>
          <w:rFonts w:ascii="Courier New" w:hAnsi="Courier New" w:cs="Courier New"/>
          <w:b/>
          <w:sz w:val="18"/>
          <w:szCs w:val="18"/>
        </w:rPr>
        <w:t>&lt;sequence_connection_0d&gt;</w:t>
      </w:r>
      <w:r w:rsidRPr="000F7EEA">
        <w:rPr>
          <w:b/>
        </w:rPr>
        <w:t xml:space="preserve"> </w:t>
      </w:r>
      <w:r w:rsidRPr="000F7EEA">
        <w:t>element.</w:t>
      </w:r>
    </w:p>
    <w:p w14:paraId="074F6C2E" w14:textId="77777777" w:rsidR="00FC68DB" w:rsidRPr="00226A3F" w:rsidRDefault="00FC68DB" w:rsidP="00B202D2">
      <w:pPr>
        <w:pStyle w:val="Example"/>
        <w:keepNext/>
        <w:spacing w:before="120"/>
      </w:pPr>
      <w:r w:rsidRPr="00226A3F">
        <w:lastRenderedPageBreak/>
        <w:t xml:space="preserve">Example C </w:t>
      </w:r>
      <w:r w:rsidRPr="00226A3F">
        <w:rPr>
          <w:sz w:val="22"/>
          <w:szCs w:val="22"/>
        </w:rPr>
        <w:t xml:space="preserve">(definition of a </w:t>
      </w:r>
      <w:r>
        <w:rPr>
          <w:rFonts w:ascii="Courier New" w:hAnsi="Courier New" w:cs="Courier New"/>
          <w:i/>
          <w:sz w:val="18"/>
          <w:szCs w:val="22"/>
        </w:rPr>
        <w:t>&lt;s</w:t>
      </w:r>
      <w:r w:rsidRPr="00226A3F">
        <w:rPr>
          <w:rFonts w:ascii="Courier New" w:hAnsi="Courier New" w:cs="Courier New"/>
          <w:i/>
          <w:sz w:val="18"/>
          <w:szCs w:val="22"/>
        </w:rPr>
        <w:t>equence_connection_0d</w:t>
      </w:r>
      <w:r>
        <w:rPr>
          <w:rFonts w:ascii="Courier New" w:hAnsi="Courier New" w:cs="Courier New"/>
          <w:i/>
          <w:sz w:val="18"/>
          <w:szCs w:val="22"/>
        </w:rPr>
        <w:t>/&gt;</w:t>
      </w:r>
      <w:r w:rsidRPr="00226A3F">
        <w:rPr>
          <w:rFonts w:ascii="Courier New" w:hAnsi="Courier New" w:cs="Courier New"/>
          <w:i/>
          <w:sz w:val="18"/>
          <w:szCs w:val="22"/>
        </w:rPr>
        <w:t xml:space="preserve"> </w:t>
      </w:r>
      <w:r w:rsidRPr="00226A3F">
        <w:rPr>
          <w:sz w:val="22"/>
          <w:szCs w:val="22"/>
        </w:rPr>
        <w:t xml:space="preserve">of </w:t>
      </w:r>
      <w:r>
        <w:rPr>
          <w:rStyle w:val="elementdeftypeChar"/>
          <w:rFonts w:eastAsia="Calibri"/>
        </w:rPr>
        <w:t>&lt;spotweld/&gt;</w:t>
      </w:r>
      <w:r w:rsidRPr="00226A3F">
        <w:rPr>
          <w:sz w:val="22"/>
          <w:szCs w:val="22"/>
        </w:rPr>
        <w:t>)</w:t>
      </w:r>
      <w:r w:rsidRPr="00226A3F">
        <w:t>:</w:t>
      </w:r>
    </w:p>
    <w:p w14:paraId="0CF5CE32" w14:textId="77777777" w:rsidR="00FC68DB" w:rsidRPr="00226A3F" w:rsidRDefault="00FC68DB" w:rsidP="00B202D2">
      <w:pPr>
        <w:pStyle w:val="XMLCode"/>
      </w:pPr>
    </w:p>
    <w:p w14:paraId="4CF41174" w14:textId="77777777" w:rsidR="00FC68DB" w:rsidRPr="000F7EEA" w:rsidRDefault="00FC68DB" w:rsidP="00B202D2">
      <w:pPr>
        <w:pStyle w:val="XMLCode"/>
      </w:pPr>
      <w:r w:rsidRPr="000F7EEA">
        <w:t>&lt;connection_1d label=</w:t>
      </w:r>
      <w:r>
        <w:t>"SPOT_LINE_</w:t>
      </w:r>
      <w:r w:rsidRPr="000F7EEA">
        <w:t>11000</w:t>
      </w:r>
      <w:r>
        <w:t>"</w:t>
      </w:r>
      <w:r w:rsidRPr="000F7EEA">
        <w:t>&gt;</w:t>
      </w:r>
    </w:p>
    <w:p w14:paraId="4A4E7F4F" w14:textId="77777777" w:rsidR="00FC68DB" w:rsidRPr="000F7EEA" w:rsidRDefault="00FC68DB" w:rsidP="00B202D2">
      <w:pPr>
        <w:pStyle w:val="XMLCode"/>
        <w:rPr>
          <w:b/>
          <w:color w:val="0070C0"/>
        </w:rPr>
      </w:pPr>
      <w:r w:rsidRPr="000F7EEA">
        <w:rPr>
          <w:b/>
          <w:color w:val="0070C0"/>
        </w:rPr>
        <w:t xml:space="preserve">     &lt;sequence_connection_0d spacing=</w:t>
      </w:r>
      <w:r>
        <w:rPr>
          <w:b/>
          <w:color w:val="0070C0"/>
        </w:rPr>
        <w:t>"</w:t>
      </w:r>
      <w:r w:rsidRPr="000F7EEA">
        <w:rPr>
          <w:b/>
          <w:color w:val="0070C0"/>
        </w:rPr>
        <w:t>30.0</w:t>
      </w:r>
      <w:r>
        <w:rPr>
          <w:b/>
          <w:color w:val="0070C0"/>
        </w:rPr>
        <w:t>"</w:t>
      </w:r>
      <w:r w:rsidRPr="000F7EEA">
        <w:rPr>
          <w:b/>
          <w:color w:val="0070C0"/>
        </w:rPr>
        <w:t xml:space="preserve"> margin=</w:t>
      </w:r>
      <w:r>
        <w:rPr>
          <w:b/>
          <w:color w:val="0070C0"/>
        </w:rPr>
        <w:t>"</w:t>
      </w:r>
      <w:r w:rsidRPr="000F7EEA">
        <w:rPr>
          <w:b/>
          <w:color w:val="0070C0"/>
        </w:rPr>
        <w:t>1.0</w:t>
      </w:r>
      <w:r>
        <w:rPr>
          <w:b/>
          <w:color w:val="0070C0"/>
        </w:rPr>
        <w:t>"</w:t>
      </w:r>
      <w:r w:rsidRPr="000F7EEA">
        <w:rPr>
          <w:b/>
          <w:color w:val="0070C0"/>
        </w:rPr>
        <w:t xml:space="preserve"> priority=</w:t>
      </w:r>
      <w:r>
        <w:rPr>
          <w:b/>
          <w:color w:val="0070C0"/>
        </w:rPr>
        <w:t>"</w:t>
      </w:r>
      <w:r w:rsidRPr="000F7EEA">
        <w:rPr>
          <w:b/>
          <w:color w:val="0070C0"/>
        </w:rPr>
        <w:t>spacing</w:t>
      </w:r>
      <w:r>
        <w:rPr>
          <w:b/>
          <w:color w:val="0070C0"/>
        </w:rPr>
        <w:t>"</w:t>
      </w:r>
      <w:r w:rsidRPr="000F7EEA">
        <w:rPr>
          <w:b/>
          <w:color w:val="0070C0"/>
        </w:rPr>
        <w:t>&gt;</w:t>
      </w:r>
    </w:p>
    <w:p w14:paraId="4076D051" w14:textId="77777777" w:rsidR="00FC68DB" w:rsidRPr="000F7EEA" w:rsidRDefault="00FC68DB" w:rsidP="00B202D2">
      <w:pPr>
        <w:pStyle w:val="XMLCode"/>
        <w:rPr>
          <w:b/>
          <w:color w:val="0070C0"/>
        </w:rPr>
      </w:pPr>
      <w:r w:rsidRPr="000F7EEA">
        <w:rPr>
          <w:b/>
          <w:color w:val="0070C0"/>
        </w:rPr>
        <w:t xml:space="preserve">          &lt;spotweld diameter=</w:t>
      </w:r>
      <w:r>
        <w:rPr>
          <w:b/>
          <w:color w:val="0070C0"/>
        </w:rPr>
        <w:t>"</w:t>
      </w:r>
      <w:r w:rsidRPr="000F7EEA">
        <w:rPr>
          <w:b/>
          <w:color w:val="0070C0"/>
        </w:rPr>
        <w:t>6</w:t>
      </w:r>
      <w:r>
        <w:rPr>
          <w:b/>
          <w:color w:val="0070C0"/>
        </w:rPr>
        <w:t>"</w:t>
      </w:r>
      <w:r w:rsidRPr="000F7EEA">
        <w:rPr>
          <w:b/>
          <w:color w:val="0070C0"/>
        </w:rPr>
        <w:t>/&gt;</w:t>
      </w:r>
    </w:p>
    <w:p w14:paraId="29228C5E" w14:textId="77777777" w:rsidR="00FC68DB" w:rsidRPr="000F7EEA" w:rsidRDefault="00FC68DB" w:rsidP="00B202D2">
      <w:pPr>
        <w:pStyle w:val="XMLCode"/>
        <w:rPr>
          <w:b/>
          <w:color w:val="0070C0"/>
        </w:rPr>
      </w:pPr>
      <w:r w:rsidRPr="000F7EEA">
        <w:rPr>
          <w:b/>
          <w:color w:val="0070C0"/>
        </w:rPr>
        <w:t xml:space="preserve">     &lt;/sequence_connection_0d&gt; </w:t>
      </w:r>
    </w:p>
    <w:p w14:paraId="2D6FBCEE" w14:textId="77777777" w:rsidR="00FC68DB" w:rsidRPr="000F7EEA" w:rsidRDefault="00FC68DB" w:rsidP="00B202D2">
      <w:pPr>
        <w:pStyle w:val="XMLCode"/>
      </w:pPr>
      <w:r w:rsidRPr="000F7EEA">
        <w:t xml:space="preserve">     &lt;</w:t>
      </w:r>
      <w:proofErr w:type="spellStart"/>
      <w:r w:rsidRPr="000F7EEA">
        <w:t>loc_list</w:t>
      </w:r>
      <w:proofErr w:type="spellEnd"/>
      <w:r w:rsidRPr="000F7EEA">
        <w:t>&gt;</w:t>
      </w:r>
    </w:p>
    <w:p w14:paraId="32AFB494" w14:textId="77777777" w:rsidR="00FC68DB" w:rsidRPr="000F7EEA" w:rsidRDefault="00FC68DB" w:rsidP="00B202D2">
      <w:pPr>
        <w:pStyle w:val="XMLCode"/>
      </w:pPr>
      <w:r w:rsidRPr="000F7EEA">
        <w:t xml:space="preserve">          ...</w:t>
      </w:r>
    </w:p>
    <w:p w14:paraId="19AF5B7F" w14:textId="77777777" w:rsidR="00FC68DB" w:rsidRDefault="00FC68DB" w:rsidP="00B202D2">
      <w:pPr>
        <w:pStyle w:val="XMLCode"/>
      </w:pPr>
      <w:r w:rsidRPr="000F7EEA">
        <w:t xml:space="preserve">     &lt;/</w:t>
      </w:r>
      <w:proofErr w:type="spellStart"/>
      <w:r w:rsidRPr="000F7EEA">
        <w:t>loc_list</w:t>
      </w:r>
      <w:proofErr w:type="spellEnd"/>
      <w:r w:rsidRPr="000F7EEA">
        <w:t>&gt;</w:t>
      </w:r>
    </w:p>
    <w:p w14:paraId="7755E6C8" w14:textId="77777777" w:rsidR="00FC68DB" w:rsidRPr="000F7EEA" w:rsidRDefault="00FC68DB" w:rsidP="00B202D2">
      <w:pPr>
        <w:pStyle w:val="XMLCode"/>
      </w:pPr>
      <w:r>
        <w:tab/>
      </w:r>
      <w:r w:rsidRPr="000F7EEA">
        <w:t>&lt;appdata&gt;</w:t>
      </w:r>
    </w:p>
    <w:p w14:paraId="35838A15" w14:textId="77777777" w:rsidR="00FC68DB" w:rsidRPr="000F7EEA" w:rsidRDefault="00FC68DB" w:rsidP="00B202D2">
      <w:pPr>
        <w:pStyle w:val="XMLCode"/>
      </w:pPr>
      <w:r w:rsidRPr="000F7EEA">
        <w:t xml:space="preserve">           ...</w:t>
      </w:r>
    </w:p>
    <w:p w14:paraId="12551230" w14:textId="77777777" w:rsidR="00FC68DB" w:rsidRPr="000F7EEA" w:rsidRDefault="00FC68DB" w:rsidP="00B202D2">
      <w:pPr>
        <w:pStyle w:val="XMLCode"/>
      </w:pPr>
      <w:r w:rsidRPr="000F7EEA">
        <w:t xml:space="preserve">     &lt;/appdata&gt;</w:t>
      </w:r>
    </w:p>
    <w:p w14:paraId="64A764A5" w14:textId="77777777" w:rsidR="00FC68DB" w:rsidRPr="000F7EEA" w:rsidRDefault="00FC68DB" w:rsidP="00B202D2">
      <w:pPr>
        <w:pStyle w:val="XMLCode"/>
      </w:pPr>
      <w:r w:rsidRPr="000F7EEA">
        <w:t>&lt;/connection_1d&gt;</w:t>
      </w:r>
    </w:p>
    <w:p w14:paraId="04CD0A67" w14:textId="77777777" w:rsidR="00FC68DB" w:rsidRPr="000F7EEA" w:rsidRDefault="00FC68DB" w:rsidP="00B202D2">
      <w:pPr>
        <w:pStyle w:val="XMLCode"/>
      </w:pPr>
    </w:p>
    <w:p w14:paraId="4914B994" w14:textId="77777777" w:rsidR="00FC68DB" w:rsidRPr="00226A3F" w:rsidRDefault="00FC68DB" w:rsidP="00B202D2">
      <w:pPr>
        <w:keepNext/>
        <w:keepLines/>
        <w:rPr>
          <w:b/>
          <w:i/>
        </w:rPr>
      </w:pPr>
      <w:r w:rsidRPr="00226A3F">
        <w:t xml:space="preserve">XML specification of </w:t>
      </w:r>
      <w:r w:rsidRPr="00226A3F">
        <w:rPr>
          <w:rFonts w:ascii="Courier New" w:hAnsi="Courier New" w:cs="Courier New"/>
          <w:b/>
          <w:i/>
          <w:sz w:val="18"/>
          <w:szCs w:val="18"/>
        </w:rPr>
        <w:t>&lt;connection_1d</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t xml:space="preserve">in case of </w:t>
      </w:r>
      <w:r w:rsidRPr="00683218">
        <w:rPr>
          <w:rStyle w:val="elementdeftypeChar"/>
          <w:rFonts w:eastAsia="Calibri"/>
        </w:rPr>
        <w:t>&lt;sequence_connection_0d/&gt;</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410"/>
        <w:gridCol w:w="1554"/>
        <w:gridCol w:w="1134"/>
        <w:gridCol w:w="3394"/>
      </w:tblGrid>
      <w:tr w:rsidR="00FC68DB" w:rsidRPr="000F7EEA" w14:paraId="0A82F224" w14:textId="77777777" w:rsidTr="00FC68DB">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3B204A64" w14:textId="77777777" w:rsidR="00FC68DB" w:rsidRPr="00226A3F" w:rsidRDefault="00FC68DB" w:rsidP="00B202D2">
            <w:pPr>
              <w:keepNext/>
              <w:keepLines/>
              <w:suppressAutoHyphens/>
              <w:rPr>
                <w:rFonts w:cs="Calibri"/>
                <w:b/>
                <w:i/>
                <w:lang w:eastAsia="zh-CN"/>
              </w:rPr>
            </w:pPr>
            <w:r w:rsidRPr="00226A3F">
              <w:rPr>
                <w:b/>
                <w:i/>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60D2C02F" w14:textId="77777777" w:rsidR="00FC68DB" w:rsidRPr="00226A3F" w:rsidRDefault="00FC68DB" w:rsidP="00B202D2">
            <w:pPr>
              <w:keepNext/>
              <w:keepLines/>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1023AD75" w14:textId="77777777" w:rsidR="00FC68DB" w:rsidRPr="00226A3F" w:rsidRDefault="00FC68DB" w:rsidP="00B202D2">
            <w:pPr>
              <w:keepNext/>
              <w:keepLines/>
              <w:suppressAutoHyphens/>
              <w:rPr>
                <w:rFonts w:cs="Calibri"/>
                <w:b/>
                <w:i/>
                <w:lang w:eastAsia="zh-CN"/>
              </w:rPr>
            </w:pPr>
            <w:r>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3C227F0" w14:textId="77777777" w:rsidR="00FC68DB" w:rsidRPr="00226A3F" w:rsidRDefault="00FC68DB" w:rsidP="00B202D2">
            <w:pPr>
              <w:keepNext/>
              <w:keepLines/>
              <w:suppressAutoHyphens/>
              <w:rPr>
                <w:rFonts w:cs="Calibri"/>
                <w:lang w:eastAsia="zh-CN"/>
              </w:rPr>
            </w:pPr>
            <w:r w:rsidRPr="00A20C5C">
              <w:rPr>
                <w:b/>
                <w:i/>
              </w:rPr>
              <w:t>Constraint</w:t>
            </w:r>
            <w:r>
              <w:rPr>
                <w:b/>
                <w:i/>
              </w:rPr>
              <w:t xml:space="preserve"> / Remarks</w:t>
            </w:r>
          </w:p>
        </w:tc>
      </w:tr>
      <w:tr w:rsidR="00FC68DB" w:rsidRPr="000F7EEA" w14:paraId="08BBEBD7" w14:textId="77777777" w:rsidTr="00FC68DB">
        <w:trPr>
          <w:jc w:val="center"/>
        </w:trPr>
        <w:tc>
          <w:tcPr>
            <w:tcW w:w="2410" w:type="dxa"/>
            <w:tcBorders>
              <w:top w:val="dotted" w:sz="4" w:space="0" w:color="000000"/>
              <w:left w:val="single" w:sz="8" w:space="0" w:color="000000"/>
              <w:bottom w:val="single" w:sz="4" w:space="0" w:color="auto"/>
              <w:right w:val="nil"/>
            </w:tcBorders>
            <w:vAlign w:val="bottom"/>
            <w:hideMark/>
          </w:tcPr>
          <w:p w14:paraId="5C8FFB49" w14:textId="77777777" w:rsidR="00FC68DB" w:rsidRPr="00226A3F" w:rsidRDefault="00FC68DB" w:rsidP="00B202D2">
            <w:pPr>
              <w:keepNext/>
              <w:keepLines/>
              <w:suppressAutoHyphens/>
              <w:rPr>
                <w:rFonts w:cs="Calibri"/>
                <w:sz w:val="20"/>
                <w:szCs w:val="20"/>
                <w:lang w:eastAsia="zh-CN"/>
              </w:rPr>
            </w:pPr>
            <w:r w:rsidRPr="00226A3F">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1AA7FFCE" w14:textId="77777777" w:rsidR="00FC68DB" w:rsidRPr="00226A3F" w:rsidRDefault="00FC68DB" w:rsidP="00B202D2">
            <w:pPr>
              <w:keepNext/>
              <w:keepLines/>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3A0D44F9" w14:textId="77777777" w:rsidR="00FC68DB" w:rsidRPr="00226A3F" w:rsidRDefault="00FC68DB" w:rsidP="00B202D2">
            <w:pPr>
              <w:keepNext/>
              <w:keepLines/>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2A1BD4B5" w14:textId="77777777" w:rsidR="00FC68DB" w:rsidRPr="00226A3F" w:rsidRDefault="00FC68DB" w:rsidP="00B202D2">
            <w:pPr>
              <w:keepNext/>
              <w:keepLines/>
              <w:suppressAutoHyphens/>
              <w:rPr>
                <w:rFonts w:cs="Calibri"/>
                <w:lang w:eastAsia="zh-CN"/>
              </w:rPr>
            </w:pPr>
            <w:r w:rsidRPr="00226A3F">
              <w:rPr>
                <w:sz w:val="20"/>
                <w:szCs w:val="20"/>
              </w:rPr>
              <w:t>-</w:t>
            </w:r>
          </w:p>
        </w:tc>
      </w:tr>
      <w:tr w:rsidR="00FC68DB" w:rsidRPr="000F7EEA" w14:paraId="70456A0B"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C53408B" w14:textId="77777777" w:rsidR="00FC68DB" w:rsidRPr="00226A3F" w:rsidRDefault="00FC68DB" w:rsidP="00B202D2">
            <w:pPr>
              <w:keepLines/>
              <w:suppressAutoHyphens/>
              <w:rPr>
                <w:rFonts w:cs="Calibri"/>
                <w:sz w:val="20"/>
                <w:szCs w:val="20"/>
                <w:lang w:eastAsia="zh-CN"/>
              </w:rPr>
            </w:pPr>
            <w:proofErr w:type="spellStart"/>
            <w:r w:rsidRPr="00226A3F">
              <w:rPr>
                <w:sz w:val="20"/>
                <w:szCs w:val="20"/>
              </w:rPr>
              <w:t>loc_list</w:t>
            </w:r>
            <w:proofErr w:type="spellEnd"/>
          </w:p>
        </w:tc>
        <w:tc>
          <w:tcPr>
            <w:tcW w:w="1554" w:type="dxa"/>
            <w:tcBorders>
              <w:top w:val="single" w:sz="4" w:space="0" w:color="auto"/>
              <w:left w:val="single" w:sz="4" w:space="0" w:color="auto"/>
              <w:bottom w:val="single" w:sz="4" w:space="0" w:color="auto"/>
              <w:right w:val="single" w:sz="4" w:space="0" w:color="auto"/>
            </w:tcBorders>
            <w:vAlign w:val="bottom"/>
            <w:hideMark/>
          </w:tcPr>
          <w:p w14:paraId="10DFD922" w14:textId="77777777" w:rsidR="00FC68DB" w:rsidRPr="00226A3F" w:rsidRDefault="00FC68DB" w:rsidP="00B202D2">
            <w:pPr>
              <w:keepLines/>
              <w:suppressAutoHyphens/>
              <w:rPr>
                <w:rFonts w:cs="Calibri"/>
                <w:sz w:val="20"/>
                <w:szCs w:val="20"/>
                <w:lang w:eastAsia="zh-CN"/>
              </w:rPr>
            </w:pPr>
            <w:r w:rsidRPr="00226A3F">
              <w:rPr>
                <w:sz w:val="20"/>
                <w:szCs w:val="20"/>
              </w:rPr>
              <w:t>1</w:t>
            </w:r>
            <w:r>
              <w:rPr>
                <w:sz w:val="20"/>
                <w:szCs w:val="20"/>
              </w:rPr>
              <w:t>-*</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699AF83" w14:textId="77777777" w:rsidR="00FC68DB" w:rsidRPr="00226A3F" w:rsidRDefault="00FC68DB" w:rsidP="00B202D2">
            <w:pPr>
              <w:keepLines/>
              <w:suppressAutoHyphens/>
              <w:rPr>
                <w:rFonts w:cs="Calibri"/>
                <w:sz w:val="20"/>
                <w:szCs w:val="20"/>
                <w:lang w:eastAsia="zh-CN"/>
              </w:rPr>
            </w:pPr>
            <w:r w:rsidRPr="00226A3F">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00EF1D58" w14:textId="1B20989E" w:rsidR="00FC68DB" w:rsidRPr="00226A3F" w:rsidRDefault="00FC68DB" w:rsidP="00B202D2">
            <w:pPr>
              <w:keepLines/>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8116BB">
              <w:rPr>
                <w:sz w:val="20"/>
                <w:szCs w:val="20"/>
              </w:rPr>
              <w:t>10.1.2</w:t>
            </w:r>
            <w:r>
              <w:rPr>
                <w:sz w:val="20"/>
                <w:szCs w:val="20"/>
              </w:rPr>
              <w:fldChar w:fldCharType="end"/>
            </w:r>
            <w:r>
              <w:rPr>
                <w:sz w:val="20"/>
                <w:szCs w:val="20"/>
              </w:rPr>
              <w:t xml:space="preserve"> </w:t>
            </w:r>
            <w:proofErr w:type="spellStart"/>
            <w:r>
              <w:rPr>
                <w:sz w:val="20"/>
                <w:szCs w:val="20"/>
              </w:rPr>
              <w:t>loc_list</w:t>
            </w:r>
            <w:proofErr w:type="spellEnd"/>
          </w:p>
        </w:tc>
      </w:tr>
      <w:tr w:rsidR="00FC68DB" w:rsidRPr="000F7EEA" w14:paraId="5FE0F4C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3202273A" w14:textId="77777777" w:rsidR="00FC68DB" w:rsidRPr="00226A3F" w:rsidRDefault="00FC68DB" w:rsidP="00B202D2">
            <w:pPr>
              <w:keepLines/>
              <w:suppressAutoHyphens/>
              <w:rPr>
                <w:rFonts w:cs="Calibri"/>
                <w:sz w:val="20"/>
                <w:szCs w:val="20"/>
                <w:lang w:eastAsia="zh-CN"/>
              </w:rPr>
            </w:pPr>
            <w:r>
              <w:rPr>
                <w:sz w:val="20"/>
                <w:szCs w:val="20"/>
              </w:rPr>
              <w:t>a</w:t>
            </w:r>
            <w:r w:rsidRPr="00226A3F">
              <w:rPr>
                <w:sz w:val="20"/>
                <w:szCs w:val="20"/>
              </w:rPr>
              <w:t>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7A7AB6C" w14:textId="77777777" w:rsidR="00FC68DB" w:rsidRPr="00226A3F" w:rsidRDefault="00FC68DB" w:rsidP="00B202D2">
            <w:pPr>
              <w:keepLines/>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16680F6D" w14:textId="77777777" w:rsidR="00FC68DB" w:rsidRPr="00226A3F" w:rsidRDefault="00FC68DB" w:rsidP="00B202D2">
            <w:pPr>
              <w:keepLines/>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31247D20" w14:textId="77777777" w:rsidR="00FC68DB" w:rsidRPr="00226A3F" w:rsidRDefault="00FC68DB" w:rsidP="00B202D2">
            <w:pPr>
              <w:keepLines/>
              <w:suppressAutoHyphens/>
              <w:rPr>
                <w:rFonts w:cs="Calibri"/>
                <w:lang w:eastAsia="zh-CN"/>
              </w:rPr>
            </w:pPr>
            <w:r w:rsidRPr="00226A3F">
              <w:rPr>
                <w:sz w:val="20"/>
                <w:szCs w:val="20"/>
              </w:rPr>
              <w:t>-</w:t>
            </w:r>
          </w:p>
        </w:tc>
      </w:tr>
      <w:tr w:rsidR="00FC68DB" w:rsidRPr="000F7EEA" w14:paraId="7234184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541AC943" w14:textId="77777777" w:rsidR="00FC68DB" w:rsidRPr="00226A3F" w:rsidRDefault="00FC68DB" w:rsidP="00B202D2">
            <w:pPr>
              <w:keepLines/>
              <w:suppressAutoHyphens/>
              <w:rPr>
                <w:sz w:val="20"/>
                <w:szCs w:val="20"/>
              </w:rPr>
            </w:pPr>
            <w:proofErr w:type="spellStart"/>
            <w:r>
              <w:rPr>
                <w:sz w:val="20"/>
                <w:szCs w:val="20"/>
              </w:rPr>
              <w:t>femdata</w:t>
            </w:r>
            <w:proofErr w:type="spellEnd"/>
          </w:p>
        </w:tc>
        <w:tc>
          <w:tcPr>
            <w:tcW w:w="1554" w:type="dxa"/>
            <w:tcBorders>
              <w:top w:val="single" w:sz="4" w:space="0" w:color="auto"/>
              <w:left w:val="single" w:sz="4" w:space="0" w:color="auto"/>
              <w:bottom w:val="single" w:sz="4" w:space="0" w:color="auto"/>
              <w:right w:val="single" w:sz="4" w:space="0" w:color="auto"/>
            </w:tcBorders>
            <w:vAlign w:val="bottom"/>
          </w:tcPr>
          <w:p w14:paraId="22A7E2D0" w14:textId="77777777" w:rsidR="00FC68DB" w:rsidDel="009050D3" w:rsidRDefault="00FC68DB" w:rsidP="00B202D2">
            <w:pPr>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DB50661" w14:textId="77777777" w:rsidR="00FC68DB" w:rsidRPr="00226A3F" w:rsidRDefault="00FC68DB" w:rsidP="00B202D2">
            <w:pPr>
              <w:keepLines/>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44C26F49" w14:textId="77777777" w:rsidR="00FC68DB" w:rsidRPr="00226A3F" w:rsidRDefault="00FC68DB" w:rsidP="00B202D2">
            <w:pPr>
              <w:keepLines/>
              <w:suppressAutoHyphens/>
              <w:rPr>
                <w:sz w:val="20"/>
                <w:szCs w:val="20"/>
              </w:rPr>
            </w:pPr>
            <w:r>
              <w:rPr>
                <w:sz w:val="20"/>
                <w:szCs w:val="20"/>
              </w:rPr>
              <w:t>-</w:t>
            </w:r>
          </w:p>
        </w:tc>
      </w:tr>
      <w:tr w:rsidR="00FC68DB" w:rsidRPr="000F7EEA" w14:paraId="79218DF1"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tcPr>
          <w:p w14:paraId="5393ACE3" w14:textId="77777777" w:rsidR="00FC68DB" w:rsidRPr="00226A3F" w:rsidRDefault="00FC68DB" w:rsidP="00B202D2">
            <w:pPr>
              <w:keepNext/>
              <w:keepLines/>
              <w:suppressAutoHyphens/>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4" w:type="dxa"/>
            <w:tcBorders>
              <w:top w:val="single" w:sz="4" w:space="0" w:color="auto"/>
              <w:left w:val="single" w:sz="4" w:space="0" w:color="auto"/>
              <w:bottom w:val="single" w:sz="4" w:space="0" w:color="auto"/>
              <w:right w:val="single" w:sz="4" w:space="0" w:color="auto"/>
            </w:tcBorders>
          </w:tcPr>
          <w:p w14:paraId="635C65B1" w14:textId="77777777" w:rsidR="00FC68DB" w:rsidRPr="00226A3F" w:rsidRDefault="00FC68DB" w:rsidP="00B202D2">
            <w:pPr>
              <w:keepNext/>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6AB62059" w14:textId="77777777" w:rsidR="00FC68DB" w:rsidRPr="00226A3F" w:rsidRDefault="00FC68DB" w:rsidP="00B202D2">
            <w:pPr>
              <w:keepNext/>
              <w:keepLines/>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803E97F" w14:textId="0F254DFF" w:rsidR="00FC68DB" w:rsidRPr="00226A3F" w:rsidRDefault="00FC68DB" w:rsidP="00B202D2">
            <w:pPr>
              <w:keepNext/>
              <w:keepLines/>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8116BB">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8116BB" w:rsidRPr="008116BB">
              <w:rPr>
                <w:sz w:val="20"/>
                <w:szCs w:val="20"/>
              </w:rPr>
              <w:t xml:space="preserve">Custom Attributes </w:t>
            </w:r>
            <w:r w:rsidR="008116BB" w:rsidRPr="007331A4">
              <w:t>list</w:t>
            </w:r>
            <w:r w:rsidRPr="003D0E42">
              <w:rPr>
                <w:rFonts w:cs="Calibri"/>
                <w:sz w:val="20"/>
                <w:szCs w:val="20"/>
                <w:lang w:eastAsia="en-GB"/>
              </w:rPr>
              <w:fldChar w:fldCharType="end"/>
            </w:r>
          </w:p>
        </w:tc>
      </w:tr>
    </w:tbl>
    <w:p w14:paraId="174F4A78" w14:textId="23290D9A" w:rsidR="00FC68DB" w:rsidRPr="00226A3F" w:rsidRDefault="00FC68DB" w:rsidP="00B202D2">
      <w:pPr>
        <w:pStyle w:val="Beschriftung"/>
        <w:spacing w:before="120"/>
      </w:pPr>
      <w:bookmarkStart w:id="2566" w:name="_Toc3566535"/>
      <w:bookmarkStart w:id="2567" w:name="_Toc34747537"/>
      <w:bookmarkStart w:id="2568" w:name="_Toc77095996"/>
      <w:r>
        <w:t xml:space="preserve">Table </w:t>
      </w:r>
      <w:r>
        <w:fldChar w:fldCharType="begin"/>
      </w:r>
      <w:r>
        <w:instrText xml:space="preserve"> SEQ Table \* ARABIC </w:instrText>
      </w:r>
      <w:r>
        <w:fldChar w:fldCharType="separate"/>
      </w:r>
      <w:r w:rsidR="008116BB">
        <w:rPr>
          <w:noProof/>
        </w:rPr>
        <w:t>135</w:t>
      </w:r>
      <w:r>
        <w:fldChar w:fldCharType="end"/>
      </w:r>
      <w:r>
        <w:t xml:space="preserve">: Nested elements of </w:t>
      </w:r>
      <w:r w:rsidRPr="004B1D32">
        <w:rPr>
          <w:rStyle w:val="elementdeftypeChar"/>
          <w:rFonts w:eastAsia="Calibri"/>
          <w:b w:val="0"/>
        </w:rPr>
        <w:t>&lt;connection_1d/&gt;</w:t>
      </w:r>
      <w:r>
        <w:t xml:space="preserve"> for </w:t>
      </w:r>
      <w:r w:rsidRPr="006A26DB">
        <w:rPr>
          <w:rStyle w:val="elementdeftypeChar"/>
          <w:rFonts w:eastAsia="Calibri"/>
          <w:b w:val="0"/>
        </w:rPr>
        <w:t>&lt;sequence_conne</w:t>
      </w:r>
      <w:r>
        <w:rPr>
          <w:rStyle w:val="elementdeftypeChar"/>
          <w:rFonts w:eastAsia="Calibri"/>
          <w:b w:val="0"/>
        </w:rPr>
        <w:t>c</w:t>
      </w:r>
      <w:r w:rsidRPr="006A26DB">
        <w:rPr>
          <w:rStyle w:val="elementdeftypeChar"/>
          <w:rFonts w:eastAsia="Calibri"/>
          <w:b w:val="0"/>
        </w:rPr>
        <w:t>tion_0d/&gt;</w:t>
      </w:r>
      <w:bookmarkEnd w:id="2566"/>
      <w:bookmarkEnd w:id="2567"/>
      <w:bookmarkEnd w:id="2568"/>
    </w:p>
    <w:p w14:paraId="57E89111" w14:textId="77777777" w:rsidR="00FC68DB" w:rsidRPr="00226A3F" w:rsidRDefault="00FC68DB" w:rsidP="00B202D2">
      <w:pPr>
        <w:keepNext/>
      </w:pPr>
      <w:r w:rsidRPr="00226A3F">
        <w:t xml:space="preserve">The XML definition of a </w:t>
      </w:r>
      <w:r>
        <w:rPr>
          <w:rFonts w:ascii="Courier New" w:hAnsi="Courier New" w:cs="Courier New"/>
          <w:i/>
          <w:sz w:val="18"/>
        </w:rPr>
        <w:t>&lt;s</w:t>
      </w:r>
      <w:r w:rsidRPr="00226A3F">
        <w:rPr>
          <w:rFonts w:ascii="Courier New" w:hAnsi="Courier New" w:cs="Courier New"/>
          <w:i/>
          <w:sz w:val="18"/>
        </w:rPr>
        <w:t>equence_connection_0d</w:t>
      </w:r>
      <w:r>
        <w:rPr>
          <w:rFonts w:ascii="Courier New" w:hAnsi="Courier New" w:cs="Courier New"/>
          <w:i/>
          <w:sz w:val="18"/>
        </w:rPr>
        <w:t>/&gt;</w:t>
      </w:r>
      <w:r w:rsidRPr="00226A3F">
        <w:rPr>
          <w:rFonts w:ascii="Courier New" w:hAnsi="Courier New" w:cs="Courier New"/>
          <w:i/>
          <w:sz w:val="18"/>
        </w:rPr>
        <w:t xml:space="preserve"> </w:t>
      </w:r>
      <w:r w:rsidRPr="00226A3F">
        <w:t>may contain any of the following 0d connection types: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FC68DB" w:rsidRPr="00226A3F" w14:paraId="366F7AAB" w14:textId="77777777" w:rsidTr="00FC68DB">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123137" w14:textId="77777777" w:rsidR="00FC68DB" w:rsidRPr="00226A3F" w:rsidRDefault="00FC68DB" w:rsidP="00B202D2">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F6BE02" w14:textId="77777777" w:rsidR="00FC68DB" w:rsidRPr="00226A3F" w:rsidRDefault="00FC68DB" w:rsidP="00B202D2">
            <w:pPr>
              <w:keepNext/>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20F4" w14:textId="77777777" w:rsidR="00FC68DB" w:rsidRPr="00226A3F" w:rsidRDefault="00FC68DB" w:rsidP="00B202D2">
            <w:pPr>
              <w:keepNext/>
              <w:rPr>
                <w:b/>
                <w:i/>
              </w:rPr>
            </w:pPr>
            <w:r>
              <w:rPr>
                <w:b/>
                <w:i/>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D0FC64" w14:textId="77777777" w:rsidR="00FC68DB" w:rsidRPr="00226A3F" w:rsidRDefault="00FC68DB" w:rsidP="00B202D2">
            <w:pPr>
              <w:keepNext/>
              <w:rPr>
                <w:b/>
                <w:i/>
              </w:rPr>
            </w:pPr>
            <w:r w:rsidRPr="00226A3F">
              <w:rPr>
                <w:b/>
                <w:i/>
              </w:rPr>
              <w:t>Constraint</w:t>
            </w:r>
          </w:p>
        </w:tc>
      </w:tr>
      <w:tr w:rsidR="00FC68DB" w:rsidRPr="00226A3F" w14:paraId="2D6AE139" w14:textId="77777777" w:rsidTr="00FC68DB">
        <w:trPr>
          <w:jc w:val="center"/>
        </w:trPr>
        <w:tc>
          <w:tcPr>
            <w:tcW w:w="2395" w:type="dxa"/>
            <w:shd w:val="clear" w:color="auto" w:fill="auto"/>
            <w:vAlign w:val="bottom"/>
          </w:tcPr>
          <w:p w14:paraId="6DC1D300" w14:textId="77777777" w:rsidR="00FC68DB" w:rsidRPr="00226A3F" w:rsidRDefault="00FC68DB" w:rsidP="00B202D2">
            <w:pPr>
              <w:rPr>
                <w:sz w:val="20"/>
                <w:szCs w:val="20"/>
              </w:rPr>
            </w:pPr>
            <w:r>
              <w:rPr>
                <w:sz w:val="20"/>
                <w:szCs w:val="20"/>
              </w:rPr>
              <w:t>s</w:t>
            </w:r>
            <w:r w:rsidRPr="00226A3F">
              <w:rPr>
                <w:sz w:val="20"/>
                <w:szCs w:val="20"/>
              </w:rPr>
              <w:t>potweld</w:t>
            </w:r>
          </w:p>
        </w:tc>
        <w:tc>
          <w:tcPr>
            <w:tcW w:w="1701" w:type="dxa"/>
            <w:shd w:val="clear" w:color="auto" w:fill="auto"/>
            <w:vAlign w:val="bottom"/>
          </w:tcPr>
          <w:p w14:paraId="3FC8A1E2" w14:textId="77777777" w:rsidR="00FC68DB" w:rsidRPr="00226A3F" w:rsidRDefault="00FC68DB" w:rsidP="00B202D2">
            <w:pPr>
              <w:rPr>
                <w:sz w:val="20"/>
                <w:szCs w:val="20"/>
              </w:rPr>
            </w:pPr>
            <w:r w:rsidRPr="00226A3F">
              <w:rPr>
                <w:sz w:val="20"/>
                <w:szCs w:val="20"/>
              </w:rPr>
              <w:t>1</w:t>
            </w:r>
          </w:p>
        </w:tc>
        <w:tc>
          <w:tcPr>
            <w:tcW w:w="1275" w:type="dxa"/>
            <w:shd w:val="clear" w:color="auto" w:fill="auto"/>
            <w:vAlign w:val="bottom"/>
          </w:tcPr>
          <w:p w14:paraId="0EF730BF" w14:textId="77777777" w:rsidR="00FC68DB" w:rsidRPr="00226A3F" w:rsidRDefault="00FC68DB" w:rsidP="00B202D2">
            <w:pPr>
              <w:rPr>
                <w:sz w:val="20"/>
                <w:szCs w:val="20"/>
              </w:rPr>
            </w:pPr>
            <w:r w:rsidRPr="00226A3F">
              <w:rPr>
                <w:sz w:val="20"/>
                <w:szCs w:val="20"/>
              </w:rPr>
              <w:t>Optional</w:t>
            </w:r>
          </w:p>
        </w:tc>
        <w:tc>
          <w:tcPr>
            <w:tcW w:w="3101" w:type="dxa"/>
            <w:shd w:val="clear" w:color="auto" w:fill="auto"/>
            <w:vAlign w:val="bottom"/>
          </w:tcPr>
          <w:p w14:paraId="3C15DA77" w14:textId="77777777" w:rsidR="00FC68DB" w:rsidRPr="00226A3F" w:rsidRDefault="00FC68DB" w:rsidP="00B202D2">
            <w:pPr>
              <w:rPr>
                <w:sz w:val="20"/>
                <w:szCs w:val="20"/>
              </w:rPr>
            </w:pPr>
            <w:r w:rsidRPr="00226A3F">
              <w:rPr>
                <w:sz w:val="20"/>
                <w:szCs w:val="20"/>
              </w:rPr>
              <w:t>-</w:t>
            </w:r>
          </w:p>
        </w:tc>
      </w:tr>
      <w:tr w:rsidR="00FC68DB" w:rsidRPr="00226A3F" w14:paraId="71E67A5F" w14:textId="77777777" w:rsidTr="00FC68DB">
        <w:trPr>
          <w:jc w:val="center"/>
        </w:trPr>
        <w:tc>
          <w:tcPr>
            <w:tcW w:w="2395" w:type="dxa"/>
            <w:shd w:val="clear" w:color="auto" w:fill="auto"/>
            <w:vAlign w:val="bottom"/>
          </w:tcPr>
          <w:p w14:paraId="784F00F3" w14:textId="77777777" w:rsidR="00FC68DB" w:rsidRPr="00226A3F" w:rsidRDefault="00FC68DB" w:rsidP="00B202D2">
            <w:pPr>
              <w:rPr>
                <w:sz w:val="20"/>
                <w:szCs w:val="20"/>
              </w:rPr>
            </w:pPr>
            <w:r>
              <w:rPr>
                <w:sz w:val="20"/>
                <w:szCs w:val="20"/>
              </w:rPr>
              <w:t>g</w:t>
            </w:r>
            <w:r w:rsidRPr="00226A3F">
              <w:rPr>
                <w:sz w:val="20"/>
                <w:szCs w:val="20"/>
              </w:rPr>
              <w:t>umdrop</w:t>
            </w:r>
          </w:p>
        </w:tc>
        <w:tc>
          <w:tcPr>
            <w:tcW w:w="1701" w:type="dxa"/>
            <w:shd w:val="clear" w:color="auto" w:fill="auto"/>
            <w:vAlign w:val="bottom"/>
          </w:tcPr>
          <w:p w14:paraId="09E461CB" w14:textId="77777777" w:rsidR="00FC68DB" w:rsidRPr="00226A3F" w:rsidRDefault="00FC68DB" w:rsidP="00B202D2">
            <w:pPr>
              <w:rPr>
                <w:sz w:val="20"/>
                <w:szCs w:val="20"/>
              </w:rPr>
            </w:pPr>
            <w:r w:rsidRPr="00226A3F">
              <w:rPr>
                <w:sz w:val="20"/>
                <w:szCs w:val="20"/>
              </w:rPr>
              <w:t>1</w:t>
            </w:r>
          </w:p>
        </w:tc>
        <w:tc>
          <w:tcPr>
            <w:tcW w:w="1275" w:type="dxa"/>
            <w:shd w:val="clear" w:color="auto" w:fill="auto"/>
            <w:vAlign w:val="bottom"/>
          </w:tcPr>
          <w:p w14:paraId="1988516F" w14:textId="77777777" w:rsidR="00FC68DB" w:rsidRPr="00226A3F" w:rsidRDefault="00FC68DB" w:rsidP="00B202D2">
            <w:pPr>
              <w:rPr>
                <w:sz w:val="20"/>
                <w:szCs w:val="20"/>
              </w:rPr>
            </w:pPr>
            <w:r w:rsidRPr="00226A3F">
              <w:rPr>
                <w:sz w:val="20"/>
                <w:szCs w:val="20"/>
              </w:rPr>
              <w:t>Optional</w:t>
            </w:r>
          </w:p>
        </w:tc>
        <w:tc>
          <w:tcPr>
            <w:tcW w:w="3101" w:type="dxa"/>
            <w:shd w:val="clear" w:color="auto" w:fill="auto"/>
            <w:vAlign w:val="bottom"/>
          </w:tcPr>
          <w:p w14:paraId="1DA8DB01" w14:textId="77777777" w:rsidR="00FC68DB" w:rsidRPr="00226A3F" w:rsidRDefault="00FC68DB" w:rsidP="00B202D2">
            <w:pPr>
              <w:keepNext/>
              <w:rPr>
                <w:sz w:val="20"/>
                <w:szCs w:val="20"/>
              </w:rPr>
            </w:pPr>
            <w:r w:rsidRPr="00226A3F">
              <w:rPr>
                <w:sz w:val="20"/>
                <w:szCs w:val="20"/>
              </w:rPr>
              <w:t>-</w:t>
            </w:r>
          </w:p>
        </w:tc>
      </w:tr>
    </w:tbl>
    <w:p w14:paraId="31F17384" w14:textId="6B327919" w:rsidR="00FC68DB" w:rsidRDefault="00FC68DB" w:rsidP="00B202D2">
      <w:pPr>
        <w:pStyle w:val="Beschriftung"/>
        <w:spacing w:before="120"/>
      </w:pPr>
      <w:bookmarkStart w:id="2569" w:name="_Toc3566536"/>
      <w:bookmarkStart w:id="2570" w:name="_Toc34747538"/>
      <w:bookmarkStart w:id="2571" w:name="_Toc77095997"/>
      <w:r>
        <w:t xml:space="preserve">Table </w:t>
      </w:r>
      <w:r>
        <w:fldChar w:fldCharType="begin"/>
      </w:r>
      <w:r>
        <w:instrText xml:space="preserve"> SEQ Table \* ARABIC </w:instrText>
      </w:r>
      <w:r>
        <w:fldChar w:fldCharType="separate"/>
      </w:r>
      <w:r w:rsidR="008116BB">
        <w:rPr>
          <w:noProof/>
        </w:rPr>
        <w:t>136</w:t>
      </w:r>
      <w:r>
        <w:fldChar w:fldCharType="end"/>
      </w:r>
      <w:r>
        <w:t xml:space="preserve">: Nested elements of </w:t>
      </w:r>
      <w:r>
        <w:rPr>
          <w:rStyle w:val="elementdeftypeChar"/>
          <w:rFonts w:eastAsia="Calibri"/>
          <w:b w:val="0"/>
        </w:rPr>
        <w:t>&lt;sequence_connection_0d</w:t>
      </w:r>
      <w:r w:rsidRPr="00683218">
        <w:rPr>
          <w:rStyle w:val="elementdeftypeChar"/>
          <w:rFonts w:eastAsia="Calibri"/>
          <w:b w:val="0"/>
        </w:rPr>
        <w:t>/&gt;</w:t>
      </w:r>
      <w:bookmarkEnd w:id="2569"/>
      <w:bookmarkEnd w:id="2570"/>
      <w:bookmarkEnd w:id="2571"/>
    </w:p>
    <w:p w14:paraId="16E9631A" w14:textId="77777777" w:rsidR="00FC68DB" w:rsidRPr="00226A3F" w:rsidRDefault="00FC68DB" w:rsidP="00B202D2">
      <w:pPr>
        <w:spacing w:before="120"/>
      </w:pPr>
      <w:r w:rsidRPr="00CC7A7B">
        <w:rPr>
          <w:b/>
          <w:i/>
        </w:rPr>
        <w:t>Remark</w:t>
      </w:r>
      <w:r>
        <w:t>:</w:t>
      </w:r>
      <w:r w:rsidRPr="00226A3F">
        <w:t xml:space="preserve"> nesting 0d elements with directions (such as rivet, screws, </w:t>
      </w:r>
      <w:proofErr w:type="spellStart"/>
      <w:r w:rsidRPr="00226A3F">
        <w:t>robscans</w:t>
      </w:r>
      <w:proofErr w:type="spellEnd"/>
      <w:r w:rsidRPr="00226A3F">
        <w:t>) would be impossible with this definition.</w:t>
      </w:r>
      <w:r>
        <w:t xml:space="preserve"> Note: Only </w:t>
      </w:r>
      <w:r w:rsidRPr="00B44359">
        <w:rPr>
          <w:i/>
        </w:rPr>
        <w:t>one</w:t>
      </w:r>
      <w:r>
        <w:t xml:space="preserve"> of the nested elements (spotweld, or gumdrop) must exist. If all are missing, then this will default to spotweld.</w:t>
      </w:r>
    </w:p>
    <w:p w14:paraId="128B8F40"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&lt;sequence_connection_0d</w:t>
      </w:r>
      <w:r>
        <w:rPr>
          <w:rFonts w:ascii="Courier New" w:hAnsi="Courier New" w:cs="Courier New"/>
          <w:b/>
          <w:i/>
          <w:sz w:val="18"/>
          <w:szCs w:val="18"/>
        </w:rPr>
        <w:t>/</w:t>
      </w:r>
      <w:proofErr w:type="gramStart"/>
      <w:r w:rsidRPr="00226A3F">
        <w:rPr>
          <w:rFonts w:ascii="Courier New" w:hAnsi="Courier New" w:cs="Courier New"/>
          <w:b/>
          <w:i/>
          <w:sz w:val="18"/>
          <w:szCs w:val="18"/>
        </w:rPr>
        <w:t>&gt;</w:t>
      </w:r>
      <w:r w:rsidRPr="00226A3F">
        <w:t xml:space="preserve"> :</w:t>
      </w:r>
      <w:proofErr w:type="gramEnd"/>
    </w:p>
    <w:tbl>
      <w:tblPr>
        <w:tblW w:w="818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47"/>
        <w:gridCol w:w="1441"/>
        <w:gridCol w:w="2051"/>
        <w:gridCol w:w="1055"/>
        <w:gridCol w:w="2386"/>
      </w:tblGrid>
      <w:tr w:rsidR="00FC68DB" w:rsidRPr="00226A3F" w14:paraId="624514E7" w14:textId="77777777" w:rsidTr="00FC68DB">
        <w:trPr>
          <w:tblHeader/>
          <w:jc w:val="center"/>
        </w:trPr>
        <w:tc>
          <w:tcPr>
            <w:tcW w:w="124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034393" w14:textId="77777777" w:rsidR="00FC68DB" w:rsidRPr="00226A3F" w:rsidRDefault="00FC68DB" w:rsidP="00B202D2">
            <w:pPr>
              <w:keepNext/>
              <w:rPr>
                <w:b/>
                <w:i/>
              </w:rPr>
            </w:pPr>
            <w:r w:rsidRPr="00226A3F">
              <w:rPr>
                <w:b/>
                <w:i/>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441029" w14:textId="77777777" w:rsidR="00FC68DB" w:rsidRPr="00226A3F" w:rsidRDefault="00FC68DB" w:rsidP="00B202D2">
            <w:pPr>
              <w:keepNext/>
              <w:rPr>
                <w:b/>
                <w:i/>
              </w:rPr>
            </w:pPr>
            <w:r w:rsidRPr="00226A3F">
              <w:rPr>
                <w:b/>
                <w:i/>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C9962" w14:textId="77777777" w:rsidR="00FC68DB" w:rsidRPr="00226A3F" w:rsidRDefault="00FC68DB" w:rsidP="00B202D2">
            <w:pPr>
              <w:keepNext/>
              <w:rPr>
                <w:b/>
                <w:i/>
              </w:rPr>
            </w:pPr>
            <w:r w:rsidRPr="00226A3F">
              <w:rPr>
                <w:b/>
                <w:i/>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05300D" w14:textId="77777777" w:rsidR="00FC68DB" w:rsidRPr="00226A3F" w:rsidRDefault="00FC68DB" w:rsidP="00B202D2">
            <w:pPr>
              <w:keepNext/>
              <w:rPr>
                <w:b/>
                <w:i/>
              </w:rPr>
            </w:pPr>
            <w:r>
              <w:rPr>
                <w:b/>
                <w:i/>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9112855" w14:textId="77777777" w:rsidR="00FC68DB" w:rsidRPr="00226A3F" w:rsidRDefault="00FC68DB" w:rsidP="00B202D2">
            <w:pPr>
              <w:keepNext/>
              <w:rPr>
                <w:b/>
                <w:i/>
              </w:rPr>
            </w:pPr>
            <w:r w:rsidRPr="00226A3F">
              <w:rPr>
                <w:b/>
                <w:i/>
              </w:rPr>
              <w:t>Constraint</w:t>
            </w:r>
          </w:p>
        </w:tc>
      </w:tr>
      <w:tr w:rsidR="00FC68DB" w:rsidRPr="00226A3F" w14:paraId="07824AFD" w14:textId="77777777" w:rsidTr="00FC68DB">
        <w:trPr>
          <w:jc w:val="center"/>
        </w:trPr>
        <w:tc>
          <w:tcPr>
            <w:tcW w:w="1247" w:type="dxa"/>
            <w:shd w:val="clear" w:color="auto" w:fill="auto"/>
          </w:tcPr>
          <w:p w14:paraId="0F3FBB76" w14:textId="77777777" w:rsidR="00FC68DB" w:rsidRPr="00226A3F" w:rsidRDefault="00FC68DB" w:rsidP="00B202D2">
            <w:pPr>
              <w:rPr>
                <w:sz w:val="20"/>
                <w:szCs w:val="20"/>
              </w:rPr>
            </w:pPr>
            <w:r w:rsidRPr="00226A3F">
              <w:rPr>
                <w:sz w:val="20"/>
                <w:szCs w:val="20"/>
              </w:rPr>
              <w:t>spacing</w:t>
            </w:r>
          </w:p>
        </w:tc>
        <w:tc>
          <w:tcPr>
            <w:tcW w:w="1441" w:type="dxa"/>
            <w:shd w:val="clear" w:color="auto" w:fill="auto"/>
          </w:tcPr>
          <w:p w14:paraId="1B0753AB" w14:textId="77777777" w:rsidR="00FC68DB" w:rsidRPr="00226A3F" w:rsidRDefault="00FC68DB" w:rsidP="00B202D2">
            <w:pPr>
              <w:rPr>
                <w:sz w:val="20"/>
                <w:szCs w:val="20"/>
              </w:rPr>
            </w:pPr>
            <w:r w:rsidRPr="00226A3F">
              <w:rPr>
                <w:sz w:val="20"/>
                <w:szCs w:val="20"/>
              </w:rPr>
              <w:t>Floating point</w:t>
            </w:r>
          </w:p>
        </w:tc>
        <w:tc>
          <w:tcPr>
            <w:tcW w:w="2051" w:type="dxa"/>
          </w:tcPr>
          <w:p w14:paraId="03218AA3" w14:textId="77777777" w:rsidR="00FC68DB" w:rsidRPr="00226A3F" w:rsidRDefault="00FC68DB" w:rsidP="00B202D2">
            <w:pPr>
              <w:rPr>
                <w:sz w:val="20"/>
                <w:szCs w:val="20"/>
              </w:rPr>
            </w:pPr>
            <w:r w:rsidRPr="00226A3F">
              <w:rPr>
                <w:sz w:val="20"/>
                <w:szCs w:val="20"/>
              </w:rPr>
              <w:t>≥ 0.0</w:t>
            </w:r>
          </w:p>
        </w:tc>
        <w:tc>
          <w:tcPr>
            <w:tcW w:w="1055" w:type="dxa"/>
            <w:shd w:val="clear" w:color="auto" w:fill="auto"/>
          </w:tcPr>
          <w:p w14:paraId="38D03594" w14:textId="77777777" w:rsidR="00FC68DB" w:rsidRPr="00226A3F" w:rsidRDefault="00FC68DB" w:rsidP="00B202D2">
            <w:pPr>
              <w:rPr>
                <w:sz w:val="20"/>
                <w:szCs w:val="20"/>
              </w:rPr>
            </w:pPr>
            <w:r>
              <w:rPr>
                <w:sz w:val="20"/>
                <w:szCs w:val="20"/>
              </w:rPr>
              <w:t>Optional</w:t>
            </w:r>
          </w:p>
        </w:tc>
        <w:tc>
          <w:tcPr>
            <w:tcW w:w="2386" w:type="dxa"/>
            <w:shd w:val="clear" w:color="auto" w:fill="auto"/>
          </w:tcPr>
          <w:p w14:paraId="26A4489C" w14:textId="77777777" w:rsidR="00FC68DB" w:rsidRPr="00226A3F" w:rsidRDefault="00FC68DB" w:rsidP="00B202D2">
            <w:pPr>
              <w:rPr>
                <w:sz w:val="20"/>
                <w:szCs w:val="20"/>
              </w:rPr>
            </w:pPr>
            <w:r w:rsidRPr="00226A3F">
              <w:rPr>
                <w:sz w:val="20"/>
                <w:szCs w:val="20"/>
              </w:rPr>
              <w:t>-</w:t>
            </w:r>
          </w:p>
        </w:tc>
      </w:tr>
      <w:tr w:rsidR="00FC68DB" w:rsidRPr="00226A3F" w14:paraId="72346689" w14:textId="77777777" w:rsidTr="00FC68DB">
        <w:trPr>
          <w:jc w:val="center"/>
        </w:trPr>
        <w:tc>
          <w:tcPr>
            <w:tcW w:w="1247" w:type="dxa"/>
            <w:shd w:val="clear" w:color="auto" w:fill="auto"/>
          </w:tcPr>
          <w:p w14:paraId="2C8375DF" w14:textId="77777777" w:rsidR="00FC68DB" w:rsidRPr="00226A3F" w:rsidRDefault="00FC68DB" w:rsidP="00B202D2">
            <w:pPr>
              <w:rPr>
                <w:sz w:val="20"/>
                <w:szCs w:val="20"/>
              </w:rPr>
            </w:pPr>
            <w:r w:rsidRPr="00226A3F">
              <w:rPr>
                <w:sz w:val="20"/>
                <w:szCs w:val="20"/>
              </w:rPr>
              <w:t>margin</w:t>
            </w:r>
          </w:p>
        </w:tc>
        <w:tc>
          <w:tcPr>
            <w:tcW w:w="1441" w:type="dxa"/>
            <w:shd w:val="clear" w:color="auto" w:fill="auto"/>
          </w:tcPr>
          <w:p w14:paraId="4A4DBB10" w14:textId="77777777" w:rsidR="00FC68DB" w:rsidRPr="00226A3F" w:rsidRDefault="00FC68DB" w:rsidP="00B202D2">
            <w:pPr>
              <w:rPr>
                <w:sz w:val="20"/>
                <w:szCs w:val="20"/>
              </w:rPr>
            </w:pPr>
            <w:r w:rsidRPr="00226A3F">
              <w:rPr>
                <w:sz w:val="20"/>
                <w:szCs w:val="20"/>
              </w:rPr>
              <w:t>Floating point</w:t>
            </w:r>
          </w:p>
        </w:tc>
        <w:tc>
          <w:tcPr>
            <w:tcW w:w="2051" w:type="dxa"/>
          </w:tcPr>
          <w:p w14:paraId="230E207E" w14:textId="77777777" w:rsidR="00FC68DB" w:rsidRPr="00226A3F" w:rsidRDefault="00FC68DB" w:rsidP="00B202D2">
            <w:pPr>
              <w:rPr>
                <w:sz w:val="20"/>
                <w:szCs w:val="20"/>
              </w:rPr>
            </w:pPr>
            <w:r w:rsidRPr="00226A3F">
              <w:rPr>
                <w:sz w:val="20"/>
                <w:szCs w:val="20"/>
              </w:rPr>
              <w:t>≥ 0.0</w:t>
            </w:r>
          </w:p>
        </w:tc>
        <w:tc>
          <w:tcPr>
            <w:tcW w:w="1055" w:type="dxa"/>
            <w:shd w:val="clear" w:color="auto" w:fill="auto"/>
          </w:tcPr>
          <w:p w14:paraId="700146C8" w14:textId="77777777" w:rsidR="00FC68DB" w:rsidRPr="00226A3F" w:rsidRDefault="00FC68DB" w:rsidP="00B202D2">
            <w:pPr>
              <w:rPr>
                <w:sz w:val="20"/>
                <w:szCs w:val="20"/>
              </w:rPr>
            </w:pPr>
            <w:r w:rsidRPr="00226A3F">
              <w:rPr>
                <w:sz w:val="20"/>
                <w:szCs w:val="20"/>
              </w:rPr>
              <w:t>Optional</w:t>
            </w:r>
          </w:p>
        </w:tc>
        <w:tc>
          <w:tcPr>
            <w:tcW w:w="2386" w:type="dxa"/>
            <w:shd w:val="clear" w:color="auto" w:fill="auto"/>
          </w:tcPr>
          <w:p w14:paraId="7C054BA8" w14:textId="77777777" w:rsidR="00FC68DB" w:rsidRPr="00226A3F" w:rsidRDefault="00FC68DB" w:rsidP="00B202D2">
            <w:pPr>
              <w:rPr>
                <w:sz w:val="20"/>
                <w:szCs w:val="20"/>
              </w:rPr>
            </w:pPr>
            <w:r w:rsidRPr="00226A3F">
              <w:rPr>
                <w:sz w:val="20"/>
                <w:szCs w:val="20"/>
              </w:rPr>
              <w:t>Default value is 0.0</w:t>
            </w:r>
          </w:p>
        </w:tc>
      </w:tr>
      <w:tr w:rsidR="00FC68DB" w:rsidRPr="00226A3F" w14:paraId="3AEF4883" w14:textId="77777777" w:rsidTr="00FC68DB">
        <w:trPr>
          <w:jc w:val="center"/>
        </w:trPr>
        <w:tc>
          <w:tcPr>
            <w:tcW w:w="1247" w:type="dxa"/>
            <w:shd w:val="clear" w:color="auto" w:fill="auto"/>
          </w:tcPr>
          <w:p w14:paraId="5F4E955F" w14:textId="77777777" w:rsidR="00FC68DB" w:rsidRPr="00226A3F" w:rsidRDefault="00FC68DB" w:rsidP="00B202D2">
            <w:pPr>
              <w:rPr>
                <w:sz w:val="20"/>
                <w:szCs w:val="20"/>
              </w:rPr>
            </w:pPr>
            <w:r w:rsidRPr="00226A3F">
              <w:rPr>
                <w:sz w:val="20"/>
                <w:szCs w:val="20"/>
              </w:rPr>
              <w:t>priority</w:t>
            </w:r>
          </w:p>
        </w:tc>
        <w:tc>
          <w:tcPr>
            <w:tcW w:w="1441" w:type="dxa"/>
            <w:shd w:val="clear" w:color="auto" w:fill="auto"/>
          </w:tcPr>
          <w:p w14:paraId="64C5443D" w14:textId="77777777" w:rsidR="00FC68DB" w:rsidRPr="00226A3F" w:rsidRDefault="00FC68DB" w:rsidP="00B202D2">
            <w:pPr>
              <w:rPr>
                <w:sz w:val="20"/>
                <w:szCs w:val="20"/>
              </w:rPr>
            </w:pPr>
            <w:r w:rsidRPr="00226A3F">
              <w:rPr>
                <w:sz w:val="20"/>
                <w:szCs w:val="20"/>
              </w:rPr>
              <w:t>Selection</w:t>
            </w:r>
          </w:p>
        </w:tc>
        <w:tc>
          <w:tcPr>
            <w:tcW w:w="2051" w:type="dxa"/>
          </w:tcPr>
          <w:p w14:paraId="7ED7B31F" w14:textId="77777777" w:rsidR="00FC68DB" w:rsidRPr="00226A3F" w:rsidRDefault="00FC68DB" w:rsidP="00B202D2">
            <w:pPr>
              <w:rPr>
                <w:sz w:val="20"/>
                <w:szCs w:val="20"/>
              </w:rPr>
            </w:pPr>
            <w:r w:rsidRPr="00226A3F">
              <w:rPr>
                <w:sz w:val="20"/>
                <w:szCs w:val="20"/>
              </w:rPr>
              <w:t>{</w:t>
            </w:r>
            <w:r>
              <w:rPr>
                <w:sz w:val="20"/>
                <w:szCs w:val="20"/>
              </w:rPr>
              <w:t>"</w:t>
            </w:r>
            <w:r w:rsidRPr="00226A3F">
              <w:rPr>
                <w:sz w:val="20"/>
                <w:szCs w:val="20"/>
              </w:rPr>
              <w:t>spacing</w:t>
            </w:r>
            <w:r>
              <w:rPr>
                <w:sz w:val="20"/>
                <w:szCs w:val="20"/>
              </w:rPr>
              <w:t>"</w:t>
            </w:r>
            <w:r w:rsidRPr="00226A3F">
              <w:rPr>
                <w:sz w:val="20"/>
                <w:szCs w:val="20"/>
              </w:rPr>
              <w:t xml:space="preserve">, </w:t>
            </w:r>
            <w:r>
              <w:rPr>
                <w:sz w:val="20"/>
                <w:szCs w:val="20"/>
              </w:rPr>
              <w:t>"</w:t>
            </w:r>
            <w:r w:rsidRPr="00226A3F">
              <w:rPr>
                <w:sz w:val="20"/>
                <w:szCs w:val="20"/>
              </w:rPr>
              <w:t>margin</w:t>
            </w:r>
            <w:r>
              <w:rPr>
                <w:sz w:val="20"/>
                <w:szCs w:val="20"/>
              </w:rPr>
              <w:t>"</w:t>
            </w:r>
            <w:r w:rsidRPr="00226A3F">
              <w:rPr>
                <w:sz w:val="20"/>
                <w:szCs w:val="20"/>
              </w:rPr>
              <w:t>}</w:t>
            </w:r>
          </w:p>
        </w:tc>
        <w:tc>
          <w:tcPr>
            <w:tcW w:w="1055" w:type="dxa"/>
            <w:shd w:val="clear" w:color="auto" w:fill="auto"/>
          </w:tcPr>
          <w:p w14:paraId="33FF99BC" w14:textId="77777777" w:rsidR="00FC68DB" w:rsidRPr="00226A3F" w:rsidRDefault="00FC68DB" w:rsidP="00B202D2">
            <w:pPr>
              <w:rPr>
                <w:sz w:val="20"/>
                <w:szCs w:val="20"/>
              </w:rPr>
            </w:pPr>
            <w:r w:rsidRPr="00226A3F">
              <w:rPr>
                <w:sz w:val="20"/>
                <w:szCs w:val="20"/>
              </w:rPr>
              <w:t>Optional</w:t>
            </w:r>
          </w:p>
        </w:tc>
        <w:tc>
          <w:tcPr>
            <w:tcW w:w="2386" w:type="dxa"/>
            <w:shd w:val="clear" w:color="auto" w:fill="auto"/>
          </w:tcPr>
          <w:p w14:paraId="6FB9834E" w14:textId="77777777" w:rsidR="00FC68DB" w:rsidRPr="00226A3F" w:rsidRDefault="00FC68DB" w:rsidP="00B202D2">
            <w:pPr>
              <w:keepNext/>
              <w:rPr>
                <w:sz w:val="20"/>
                <w:szCs w:val="20"/>
              </w:rPr>
            </w:pPr>
            <w:r w:rsidRPr="00226A3F">
              <w:rPr>
                <w:sz w:val="20"/>
                <w:szCs w:val="20"/>
              </w:rPr>
              <w:t xml:space="preserve">Default value is </w:t>
            </w:r>
            <w:r>
              <w:rPr>
                <w:sz w:val="20"/>
                <w:szCs w:val="20"/>
              </w:rPr>
              <w:t>"</w:t>
            </w:r>
            <w:r w:rsidRPr="00226A3F">
              <w:rPr>
                <w:sz w:val="20"/>
                <w:szCs w:val="20"/>
              </w:rPr>
              <w:t>spacing</w:t>
            </w:r>
            <w:r>
              <w:rPr>
                <w:sz w:val="20"/>
                <w:szCs w:val="20"/>
              </w:rPr>
              <w:t>"</w:t>
            </w:r>
          </w:p>
        </w:tc>
      </w:tr>
    </w:tbl>
    <w:p w14:paraId="08BDA921" w14:textId="6BF34B36" w:rsidR="00FC68DB" w:rsidRPr="00226A3F" w:rsidRDefault="00FC68DB" w:rsidP="00B202D2">
      <w:pPr>
        <w:pStyle w:val="Beschriftung"/>
        <w:spacing w:before="120"/>
      </w:pPr>
      <w:bookmarkStart w:id="2572" w:name="_Toc3566537"/>
      <w:bookmarkStart w:id="2573" w:name="_Toc34747539"/>
      <w:bookmarkStart w:id="2574" w:name="_Toc77095998"/>
      <w:r>
        <w:t xml:space="preserve">Table </w:t>
      </w:r>
      <w:r>
        <w:fldChar w:fldCharType="begin"/>
      </w:r>
      <w:r>
        <w:instrText xml:space="preserve"> SEQ Table \* ARABIC </w:instrText>
      </w:r>
      <w:r>
        <w:fldChar w:fldCharType="separate"/>
      </w:r>
      <w:r w:rsidR="008116BB">
        <w:rPr>
          <w:noProof/>
        </w:rPr>
        <w:t>137</w:t>
      </w:r>
      <w:r>
        <w:fldChar w:fldCharType="end"/>
      </w:r>
      <w:r>
        <w:t xml:space="preserve">: </w:t>
      </w:r>
      <w:r w:rsidRPr="00836378">
        <w:t>Attributes of element</w:t>
      </w:r>
      <w:r>
        <w:t xml:space="preserve"> </w:t>
      </w:r>
      <w:r w:rsidRPr="00683218">
        <w:rPr>
          <w:rFonts w:ascii="Courier New" w:hAnsi="Courier New" w:cs="Courier New"/>
        </w:rPr>
        <w:t>&lt;sequence_connection_0d/&gt;</w:t>
      </w:r>
      <w:bookmarkEnd w:id="2572"/>
      <w:bookmarkEnd w:id="2573"/>
      <w:bookmarkEnd w:id="2574"/>
    </w:p>
    <w:p w14:paraId="6F0DFACD" w14:textId="77777777" w:rsidR="00FC68DB" w:rsidRDefault="00FC68DB" w:rsidP="00B202D2"/>
    <w:p w14:paraId="065B83EF" w14:textId="77777777" w:rsidR="00FC68DB" w:rsidRPr="00226A3F" w:rsidRDefault="00FC68DB" w:rsidP="00B202D2">
      <w:pPr>
        <w:pStyle w:val="berschrift1"/>
      </w:pPr>
      <w:bookmarkStart w:id="2575" w:name="_Toc413359618"/>
      <w:bookmarkStart w:id="2576" w:name="_Toc3557070"/>
      <w:bookmarkStart w:id="2577" w:name="_Toc34747320"/>
      <w:bookmarkStart w:id="2578" w:name="_Toc77102139"/>
      <w:bookmarkStart w:id="2579" w:name="_Toc86863868"/>
      <w:bookmarkEnd w:id="2319"/>
      <w:bookmarkEnd w:id="2320"/>
      <w:bookmarkEnd w:id="2321"/>
      <w:r w:rsidRPr="00226A3F">
        <w:lastRenderedPageBreak/>
        <w:t>2D connections</w:t>
      </w:r>
      <w:bookmarkEnd w:id="2575"/>
      <w:bookmarkEnd w:id="2576"/>
      <w:bookmarkEnd w:id="2577"/>
      <w:bookmarkEnd w:id="2578"/>
      <w:bookmarkEnd w:id="2579"/>
    </w:p>
    <w:p w14:paraId="7FE12C3B" w14:textId="77777777" w:rsidR="00FC68DB" w:rsidRPr="00226A3F" w:rsidRDefault="00FC68DB" w:rsidP="00B202D2">
      <w:pPr>
        <w:pStyle w:val="berschrift2"/>
      </w:pPr>
      <w:bookmarkStart w:id="2580" w:name="_Toc413359619"/>
      <w:bookmarkStart w:id="2581" w:name="_Toc3557071"/>
      <w:bookmarkStart w:id="2582" w:name="_Toc34747321"/>
      <w:bookmarkStart w:id="2583" w:name="_Toc77102140"/>
      <w:bookmarkStart w:id="2584" w:name="_Toc86863869"/>
      <w:r w:rsidRPr="00226A3F">
        <w:t>Generic Definitions</w:t>
      </w:r>
      <w:bookmarkEnd w:id="2580"/>
      <w:bookmarkEnd w:id="2581"/>
      <w:bookmarkEnd w:id="2582"/>
      <w:bookmarkEnd w:id="2583"/>
      <w:bookmarkEnd w:id="2584"/>
    </w:p>
    <w:p w14:paraId="7C6ACD6A" w14:textId="77777777" w:rsidR="00FC68DB" w:rsidRPr="00226A3F" w:rsidRDefault="00FC68DB" w:rsidP="00B202D2">
      <w:pPr>
        <w:pStyle w:val="berschrift3"/>
      </w:pPr>
      <w:bookmarkStart w:id="2585" w:name="_Toc413359620"/>
      <w:bookmarkStart w:id="2586" w:name="_Toc3557072"/>
      <w:bookmarkStart w:id="2587" w:name="_Toc34747322"/>
      <w:bookmarkStart w:id="2588" w:name="_Toc77102141"/>
      <w:bookmarkStart w:id="2589" w:name="_Toc86863870"/>
      <w:r w:rsidRPr="00226A3F">
        <w:t>Identification</w:t>
      </w:r>
      <w:bookmarkEnd w:id="2585"/>
      <w:bookmarkEnd w:id="2586"/>
      <w:bookmarkEnd w:id="2587"/>
      <w:bookmarkEnd w:id="2588"/>
      <w:bookmarkEnd w:id="2589"/>
    </w:p>
    <w:p w14:paraId="6B80BAF0" w14:textId="63A84174" w:rsidR="00B865B6" w:rsidRDefault="00B865B6" w:rsidP="00B865B6">
      <w:pPr>
        <w:autoSpaceDE w:val="0"/>
        <w:autoSpaceDN w:val="0"/>
        <w:adjustRightInd w:val="0"/>
        <w:spacing w:after="0"/>
        <w:rPr>
          <w:ins w:id="2590" w:author="nick" w:date="2021-10-27T10:34:00Z"/>
          <w:lang w:eastAsia="x-none"/>
        </w:rPr>
      </w:pPr>
      <w:ins w:id="2591" w:author="nick" w:date="2021-10-27T10:34:00Z">
        <w:r>
          <w:rPr>
            <w:rFonts w:cs="Calibri"/>
            <w:lang w:eastAsia="en-GB"/>
          </w:rPr>
          <w:t xml:space="preserve">For identifying 2D connections, the same rules apply as for 0D connections, see section </w:t>
        </w:r>
        <w:r>
          <w:rPr>
            <w:rFonts w:cs="Calibri"/>
            <w:lang w:eastAsia="en-GB"/>
          </w:rPr>
          <w:fldChar w:fldCharType="begin"/>
        </w:r>
        <w:r>
          <w:rPr>
            <w:rFonts w:cs="Calibri"/>
            <w:lang w:eastAsia="en-GB"/>
          </w:rPr>
          <w:instrText xml:space="preserve"> REF _Ref428958711 \r \h </w:instrText>
        </w:r>
      </w:ins>
      <w:r>
        <w:rPr>
          <w:rFonts w:cs="Calibri"/>
          <w:lang w:eastAsia="en-GB"/>
        </w:rPr>
      </w:r>
      <w:ins w:id="2592" w:author="nick" w:date="2021-10-27T10:34:00Z">
        <w:r>
          <w:rPr>
            <w:rFonts w:cs="Calibri"/>
            <w:lang w:eastAsia="en-GB"/>
          </w:rPr>
          <w:fldChar w:fldCharType="separate"/>
        </w:r>
      </w:ins>
      <w:r w:rsidR="008116BB">
        <w:rPr>
          <w:rFonts w:cs="Calibri"/>
          <w:lang w:eastAsia="en-GB"/>
        </w:rPr>
        <w:t>9.1.1</w:t>
      </w:r>
      <w:ins w:id="2593" w:author="nick" w:date="2021-10-27T10:34:00Z">
        <w:r>
          <w:rPr>
            <w:rFonts w:cs="Calibri"/>
            <w:lang w:eastAsia="en-GB"/>
          </w:rPr>
          <w:fldChar w:fldCharType="end"/>
        </w:r>
        <w:r>
          <w:rPr>
            <w:rFonts w:cs="Calibri"/>
            <w:lang w:eastAsia="en-GB"/>
          </w:rPr>
          <w:t xml:space="preserve"> identification.</w:t>
        </w:r>
      </w:ins>
    </w:p>
    <w:p w14:paraId="2857509F" w14:textId="06359F06" w:rsidR="00FC68DB" w:rsidRPr="00226A3F" w:rsidDel="00B865B6" w:rsidRDefault="00FC68DB" w:rsidP="00B202D2">
      <w:pPr>
        <w:keepNext/>
        <w:rPr>
          <w:del w:id="2594" w:author="nick" w:date="2021-10-27T10:34:00Z"/>
        </w:rPr>
      </w:pPr>
      <w:del w:id="2595" w:author="nick" w:date="2021-10-27T10:34:00Z">
        <w:r w:rsidRPr="00226A3F" w:rsidDel="00B865B6">
          <w:delText xml:space="preserve">Each face connection is optionally identified by its </w:delText>
        </w:r>
        <w:r w:rsidRPr="00226A3F" w:rsidDel="00B865B6">
          <w:rPr>
            <w:rFonts w:ascii="Courier New" w:hAnsi="Courier New" w:cs="Courier New"/>
            <w:i/>
            <w:sz w:val="18"/>
          </w:rPr>
          <w:delText>label</w:delText>
        </w:r>
      </w:del>
      <w:del w:id="2596" w:author="nick" w:date="2021-10-27T08:59:00Z">
        <w:r w:rsidRPr="00226A3F" w:rsidDel="00BD4F32">
          <w:delText>.</w:delText>
        </w:r>
      </w:del>
      <w:del w:id="2597" w:author="nick" w:date="2021-10-27T10:34:00Z">
        <w:r w:rsidRPr="00226A3F" w:rsidDel="00B865B6">
          <w:delText xml:space="preserve"> The XML definition at </w:delText>
        </w:r>
        <w:r w:rsidDel="00B865B6">
          <w:rPr>
            <w:rFonts w:ascii="Courier New" w:hAnsi="Courier New" w:cs="Courier New"/>
            <w:b/>
            <w:i/>
            <w:sz w:val="18"/>
            <w:szCs w:val="18"/>
          </w:rPr>
          <w:delText>&lt;c</w:delText>
        </w:r>
        <w:r w:rsidRPr="00226A3F" w:rsidDel="00B865B6">
          <w:rPr>
            <w:rFonts w:ascii="Courier New" w:hAnsi="Courier New" w:cs="Courier New"/>
            <w:b/>
            <w:i/>
            <w:sz w:val="18"/>
            <w:szCs w:val="18"/>
          </w:rPr>
          <w:delText>onnection_2d</w:delText>
        </w:r>
        <w:r w:rsidDel="00B865B6">
          <w:rPr>
            <w:rFonts w:ascii="Courier New" w:hAnsi="Courier New" w:cs="Courier New"/>
            <w:b/>
            <w:i/>
            <w:sz w:val="18"/>
            <w:szCs w:val="18"/>
          </w:rPr>
          <w:delText>/&gt;</w:delText>
        </w:r>
        <w:r w:rsidRPr="00226A3F" w:rsidDel="00B865B6">
          <w:delText xml:space="preserve"> level contains the following attributes:</w:delText>
        </w:r>
      </w:del>
    </w:p>
    <w:tbl>
      <w:tblPr>
        <w:tblW w:w="88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92"/>
        <w:gridCol w:w="1701"/>
        <w:gridCol w:w="1134"/>
        <w:gridCol w:w="4424"/>
      </w:tblGrid>
      <w:tr w:rsidR="00FC68DB" w:rsidRPr="00226A3F" w:rsidDel="00B865B6" w14:paraId="14CBADB7" w14:textId="3C0E1977" w:rsidTr="00FC68DB">
        <w:trPr>
          <w:tblHeader/>
          <w:jc w:val="center"/>
          <w:del w:id="2598" w:author="nick" w:date="2021-10-27T10:34:00Z"/>
        </w:trPr>
        <w:tc>
          <w:tcPr>
            <w:tcW w:w="15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8BCBA01" w14:textId="0C0A020B" w:rsidR="00FC68DB" w:rsidRPr="00226A3F" w:rsidDel="00B865B6" w:rsidRDefault="00FC68DB" w:rsidP="00B202D2">
            <w:pPr>
              <w:keepNext/>
              <w:rPr>
                <w:del w:id="2599" w:author="nick" w:date="2021-10-27T10:34:00Z"/>
                <w:b/>
                <w:i/>
              </w:rPr>
            </w:pPr>
            <w:del w:id="2600" w:author="nick" w:date="2021-10-27T10:34:00Z">
              <w:r w:rsidRPr="00226A3F" w:rsidDel="00B865B6">
                <w:rPr>
                  <w:b/>
                  <w:i/>
                </w:rPr>
                <w:delText>Attributes</w:delText>
              </w:r>
            </w:del>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3894D3" w14:textId="64AD4877" w:rsidR="00FC68DB" w:rsidRPr="00226A3F" w:rsidDel="00B865B6" w:rsidRDefault="00FC68DB" w:rsidP="00B202D2">
            <w:pPr>
              <w:keepNext/>
              <w:rPr>
                <w:del w:id="2601" w:author="nick" w:date="2021-10-27T10:34:00Z"/>
                <w:b/>
                <w:i/>
              </w:rPr>
            </w:pPr>
            <w:del w:id="2602" w:author="nick" w:date="2021-10-27T10:34:00Z">
              <w:r w:rsidRPr="00226A3F" w:rsidDel="00B865B6">
                <w:rPr>
                  <w:b/>
                  <w:i/>
                </w:rPr>
                <w:delText>Type</w:delText>
              </w:r>
            </w:del>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B2420A" w14:textId="382D7F24" w:rsidR="00FC68DB" w:rsidRPr="00226A3F" w:rsidDel="00B865B6" w:rsidRDefault="00FC68DB" w:rsidP="00B202D2">
            <w:pPr>
              <w:keepNext/>
              <w:rPr>
                <w:del w:id="2603" w:author="nick" w:date="2021-10-27T10:34:00Z"/>
                <w:b/>
                <w:i/>
              </w:rPr>
            </w:pPr>
            <w:del w:id="2604" w:author="nick" w:date="2021-10-27T10:34:00Z">
              <w:r w:rsidDel="00B865B6">
                <w:rPr>
                  <w:b/>
                  <w:i/>
                </w:rPr>
                <w:delText>Use</w:delText>
              </w:r>
            </w:del>
          </w:p>
        </w:tc>
        <w:tc>
          <w:tcPr>
            <w:tcW w:w="442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59C35E0" w14:textId="092DC5E8" w:rsidR="00FC68DB" w:rsidRPr="00226A3F" w:rsidDel="00B865B6" w:rsidRDefault="00FC68DB" w:rsidP="00B202D2">
            <w:pPr>
              <w:keepNext/>
              <w:rPr>
                <w:del w:id="2605" w:author="nick" w:date="2021-10-27T10:34:00Z"/>
                <w:b/>
                <w:i/>
              </w:rPr>
            </w:pPr>
            <w:del w:id="2606" w:author="nick" w:date="2021-10-27T10:34:00Z">
              <w:r w:rsidRPr="00A20C5C" w:rsidDel="00B865B6">
                <w:rPr>
                  <w:b/>
                  <w:i/>
                </w:rPr>
                <w:delText>Constraint</w:delText>
              </w:r>
              <w:r w:rsidDel="00B865B6">
                <w:rPr>
                  <w:b/>
                  <w:i/>
                </w:rPr>
                <w:delText xml:space="preserve"> / Remarks</w:delText>
              </w:r>
            </w:del>
          </w:p>
        </w:tc>
      </w:tr>
      <w:tr w:rsidR="00FC68DB" w:rsidRPr="00226A3F" w:rsidDel="00B865B6" w14:paraId="5CC2020D" w14:textId="3678E992" w:rsidTr="00FC68DB">
        <w:trPr>
          <w:jc w:val="center"/>
          <w:del w:id="2607" w:author="nick" w:date="2021-10-27T10:34:00Z"/>
        </w:trPr>
        <w:tc>
          <w:tcPr>
            <w:tcW w:w="1592" w:type="dxa"/>
            <w:shd w:val="clear" w:color="auto" w:fill="auto"/>
            <w:vAlign w:val="bottom"/>
          </w:tcPr>
          <w:p w14:paraId="64D40910" w14:textId="3B64E4D0" w:rsidR="00FC68DB" w:rsidRPr="00226A3F" w:rsidDel="00B865B6" w:rsidRDefault="00FC68DB" w:rsidP="00B202D2">
            <w:pPr>
              <w:rPr>
                <w:del w:id="2608" w:author="nick" w:date="2021-10-27T10:34:00Z"/>
              </w:rPr>
            </w:pPr>
            <w:del w:id="2609" w:author="nick" w:date="2021-10-27T10:34:00Z">
              <w:r w:rsidRPr="00226A3F" w:rsidDel="00B865B6">
                <w:delText>label</w:delText>
              </w:r>
            </w:del>
          </w:p>
        </w:tc>
        <w:tc>
          <w:tcPr>
            <w:tcW w:w="1701" w:type="dxa"/>
            <w:shd w:val="clear" w:color="auto" w:fill="auto"/>
            <w:vAlign w:val="bottom"/>
          </w:tcPr>
          <w:p w14:paraId="356CA4DF" w14:textId="3CAB1E5E" w:rsidR="00FC68DB" w:rsidRPr="00226A3F" w:rsidDel="00B865B6" w:rsidRDefault="00FC68DB" w:rsidP="00B202D2">
            <w:pPr>
              <w:rPr>
                <w:del w:id="2610" w:author="nick" w:date="2021-10-27T10:34:00Z"/>
              </w:rPr>
            </w:pPr>
            <w:del w:id="2611" w:author="nick" w:date="2021-10-27T10:34:00Z">
              <w:r w:rsidRPr="00226A3F" w:rsidDel="00B865B6">
                <w:delText>Alphanumeric</w:delText>
              </w:r>
            </w:del>
          </w:p>
        </w:tc>
        <w:tc>
          <w:tcPr>
            <w:tcW w:w="1134" w:type="dxa"/>
            <w:shd w:val="clear" w:color="auto" w:fill="auto"/>
            <w:vAlign w:val="bottom"/>
          </w:tcPr>
          <w:p w14:paraId="23FDD4BB" w14:textId="4C2CE5A2" w:rsidR="00FC68DB" w:rsidRPr="00226A3F" w:rsidDel="00B865B6" w:rsidRDefault="00FC68DB" w:rsidP="00B202D2">
            <w:pPr>
              <w:rPr>
                <w:del w:id="2612" w:author="nick" w:date="2021-10-27T10:34:00Z"/>
              </w:rPr>
            </w:pPr>
            <w:del w:id="2613" w:author="nick" w:date="2021-10-27T10:34:00Z">
              <w:r w:rsidRPr="00226A3F" w:rsidDel="00B865B6">
                <w:delText>Optional</w:delText>
              </w:r>
            </w:del>
          </w:p>
        </w:tc>
        <w:tc>
          <w:tcPr>
            <w:tcW w:w="4424" w:type="dxa"/>
            <w:shd w:val="clear" w:color="auto" w:fill="auto"/>
            <w:vAlign w:val="bottom"/>
          </w:tcPr>
          <w:p w14:paraId="5BD6DBFB" w14:textId="4CA02359" w:rsidR="00FC68DB" w:rsidRPr="00226A3F" w:rsidDel="00B865B6" w:rsidRDefault="00FC68DB" w:rsidP="00B202D2">
            <w:pPr>
              <w:rPr>
                <w:del w:id="2614" w:author="nick" w:date="2021-10-27T10:34:00Z"/>
              </w:rPr>
            </w:pPr>
            <w:del w:id="2615" w:author="nick" w:date="2021-10-27T10:34:00Z">
              <w:r w:rsidRPr="00226A3F" w:rsidDel="00B865B6">
                <w:delText>-</w:delText>
              </w:r>
            </w:del>
          </w:p>
        </w:tc>
      </w:tr>
      <w:tr w:rsidR="00FC68DB" w:rsidRPr="007055D9" w:rsidDel="00B865B6" w14:paraId="5A501684" w14:textId="022EAD62" w:rsidTr="00FC68DB">
        <w:trPr>
          <w:jc w:val="center"/>
          <w:del w:id="2616" w:author="nick" w:date="2021-10-27T10:34:00Z"/>
        </w:trPr>
        <w:tc>
          <w:tcPr>
            <w:tcW w:w="1592" w:type="dxa"/>
            <w:tcBorders>
              <w:top w:val="dotted" w:sz="4" w:space="0" w:color="auto"/>
              <w:left w:val="single" w:sz="8" w:space="0" w:color="000000"/>
              <w:bottom w:val="single" w:sz="8" w:space="0" w:color="000000"/>
              <w:right w:val="dotted" w:sz="4" w:space="0" w:color="auto"/>
            </w:tcBorders>
            <w:shd w:val="clear" w:color="auto" w:fill="auto"/>
          </w:tcPr>
          <w:p w14:paraId="19D58CB5" w14:textId="1780505C" w:rsidR="00FC68DB" w:rsidRPr="007253C4" w:rsidDel="00B865B6" w:rsidRDefault="00FC68DB" w:rsidP="00B202D2">
            <w:pPr>
              <w:rPr>
                <w:del w:id="2617" w:author="nick" w:date="2021-10-27T10:34:00Z"/>
              </w:rPr>
            </w:pPr>
            <w:del w:id="2618" w:author="nick" w:date="2021-10-27T10:34:00Z">
              <w:r w:rsidRPr="007253C4" w:rsidDel="00B865B6">
                <w:delText>quality_control</w:delText>
              </w:r>
            </w:del>
          </w:p>
        </w:tc>
        <w:tc>
          <w:tcPr>
            <w:tcW w:w="1701" w:type="dxa"/>
            <w:tcBorders>
              <w:top w:val="dotted" w:sz="4" w:space="0" w:color="auto"/>
              <w:left w:val="single" w:sz="4" w:space="0" w:color="000000"/>
              <w:bottom w:val="single" w:sz="8" w:space="0" w:color="000000"/>
              <w:right w:val="dotted" w:sz="4" w:space="0" w:color="auto"/>
            </w:tcBorders>
            <w:shd w:val="clear" w:color="auto" w:fill="auto"/>
          </w:tcPr>
          <w:p w14:paraId="3083C962" w14:textId="4432A0A1" w:rsidR="00FC68DB" w:rsidRPr="007253C4" w:rsidDel="00B865B6" w:rsidRDefault="00FC68DB" w:rsidP="00B202D2">
            <w:pPr>
              <w:rPr>
                <w:del w:id="2619" w:author="nick" w:date="2021-10-27T10:34:00Z"/>
              </w:rPr>
            </w:pPr>
            <w:del w:id="2620" w:author="nick" w:date="2021-10-27T10:34:00Z">
              <w:r w:rsidRPr="007253C4" w:rsidDel="00B865B6">
                <w:delText>Alphanumeric</w:delText>
              </w:r>
            </w:del>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4AD16EF8" w14:textId="3E25557A" w:rsidR="00FC68DB" w:rsidRPr="007253C4" w:rsidDel="00B865B6" w:rsidRDefault="00FC68DB" w:rsidP="00B202D2">
            <w:pPr>
              <w:rPr>
                <w:del w:id="2621" w:author="nick" w:date="2021-10-27T10:34:00Z"/>
              </w:rPr>
            </w:pPr>
            <w:del w:id="2622" w:author="nick" w:date="2021-10-27T10:34:00Z">
              <w:r w:rsidRPr="007253C4" w:rsidDel="00B865B6">
                <w:delText>Optional</w:delText>
              </w:r>
            </w:del>
          </w:p>
        </w:tc>
        <w:tc>
          <w:tcPr>
            <w:tcW w:w="4424" w:type="dxa"/>
            <w:tcBorders>
              <w:top w:val="dotted" w:sz="4" w:space="0" w:color="auto"/>
              <w:left w:val="single" w:sz="4" w:space="0" w:color="000000"/>
              <w:bottom w:val="single" w:sz="8" w:space="0" w:color="000000"/>
              <w:right w:val="single" w:sz="8" w:space="0" w:color="000000"/>
            </w:tcBorders>
            <w:shd w:val="clear" w:color="auto" w:fill="auto"/>
          </w:tcPr>
          <w:p w14:paraId="5F9B0D0A" w14:textId="0D1F3B32" w:rsidR="00FC68DB" w:rsidRPr="007253C4" w:rsidDel="00B865B6" w:rsidRDefault="00FC68DB" w:rsidP="00B202D2">
            <w:pPr>
              <w:keepNext/>
              <w:rPr>
                <w:del w:id="2623" w:author="nick" w:date="2021-10-27T10:34:00Z"/>
              </w:rPr>
            </w:pPr>
            <w:del w:id="2624" w:author="nick" w:date="2021-10-27T10:34:00Z">
              <w:r w:rsidDel="00B865B6">
                <w:rPr>
                  <w:sz w:val="20"/>
                  <w:szCs w:val="20"/>
                </w:rPr>
                <w:delText xml:space="preserve">See section </w:delText>
              </w:r>
              <w:r w:rsidDel="00B865B6">
                <w:rPr>
                  <w:sz w:val="20"/>
                  <w:szCs w:val="20"/>
                </w:rPr>
                <w:fldChar w:fldCharType="begin"/>
              </w:r>
              <w:r w:rsidDel="00B865B6">
                <w:rPr>
                  <w:sz w:val="20"/>
                  <w:szCs w:val="20"/>
                </w:rPr>
                <w:delInstrText xml:space="preserve"> REF _Ref440454500 \r \h </w:delInstrText>
              </w:r>
              <w:r w:rsidDel="00B865B6">
                <w:rPr>
                  <w:sz w:val="20"/>
                  <w:szCs w:val="20"/>
                </w:rPr>
              </w:r>
              <w:r w:rsidDel="00B865B6">
                <w:rPr>
                  <w:sz w:val="20"/>
                  <w:szCs w:val="20"/>
                </w:rPr>
                <w:fldChar w:fldCharType="separate"/>
              </w:r>
              <w:r w:rsidR="004C113B" w:rsidDel="00B865B6">
                <w:rPr>
                  <w:sz w:val="20"/>
                  <w:szCs w:val="20"/>
                </w:rPr>
                <w:delText>8.4</w:delText>
              </w:r>
              <w:r w:rsidDel="00B865B6">
                <w:rPr>
                  <w:sz w:val="20"/>
                  <w:szCs w:val="20"/>
                </w:rPr>
                <w:fldChar w:fldCharType="end"/>
              </w:r>
              <w:r w:rsidDel="00B865B6">
                <w:rPr>
                  <w:sz w:val="20"/>
                  <w:szCs w:val="20"/>
                </w:rPr>
                <w:delText xml:space="preserve"> </w:delText>
              </w:r>
              <w:r w:rsidDel="00B865B6">
                <w:rPr>
                  <w:sz w:val="20"/>
                  <w:szCs w:val="20"/>
                </w:rPr>
                <w:fldChar w:fldCharType="begin"/>
              </w:r>
              <w:r w:rsidDel="00B865B6">
                <w:rPr>
                  <w:sz w:val="20"/>
                  <w:szCs w:val="20"/>
                </w:rPr>
                <w:delInstrText xml:space="preserve"> REF _Ref440454502 \h  \* MERGEFORMAT </w:delInstrText>
              </w:r>
              <w:r w:rsidDel="00B865B6">
                <w:rPr>
                  <w:sz w:val="20"/>
                  <w:szCs w:val="20"/>
                </w:rPr>
              </w:r>
              <w:r w:rsidDel="00B865B6">
                <w:rPr>
                  <w:sz w:val="20"/>
                  <w:szCs w:val="20"/>
                </w:rPr>
                <w:fldChar w:fldCharType="separate"/>
              </w:r>
              <w:r w:rsidR="004C113B" w:rsidRPr="00BD20ED" w:rsidDel="00B865B6">
                <w:rPr>
                  <w:szCs w:val="34"/>
                </w:rPr>
                <w:delText xml:space="preserve">Attribute </w:delText>
              </w:r>
              <w:r w:rsidR="004C113B" w:rsidRPr="004C113B" w:rsidDel="00B865B6">
                <w:rPr>
                  <w:rFonts w:ascii="Courier New" w:hAnsi="Courier New" w:cs="Courier New"/>
                  <w:b/>
                  <w:sz w:val="16"/>
                  <w:szCs w:val="34"/>
                  <w:highlight w:val="white"/>
                </w:rPr>
                <w:delText>quality_control</w:delText>
              </w:r>
              <w:r w:rsidDel="00B865B6">
                <w:rPr>
                  <w:sz w:val="20"/>
                  <w:szCs w:val="20"/>
                </w:rPr>
                <w:fldChar w:fldCharType="end"/>
              </w:r>
            </w:del>
          </w:p>
        </w:tc>
      </w:tr>
    </w:tbl>
    <w:p w14:paraId="4D7CB6A5" w14:textId="3E285CFE" w:rsidR="00FC68DB" w:rsidDel="00B865B6" w:rsidRDefault="00FC68DB" w:rsidP="00B202D2">
      <w:pPr>
        <w:pStyle w:val="Beschriftung"/>
        <w:spacing w:before="120"/>
        <w:rPr>
          <w:del w:id="2625" w:author="nick" w:date="2021-10-27T10:34:00Z"/>
        </w:rPr>
      </w:pPr>
      <w:bookmarkStart w:id="2626" w:name="_Toc3566538"/>
      <w:bookmarkStart w:id="2627" w:name="_Toc34747540"/>
      <w:bookmarkStart w:id="2628" w:name="_Toc77095999"/>
      <w:del w:id="2629" w:author="nick" w:date="2021-10-27T10:34:00Z">
        <w:r w:rsidDel="00B865B6">
          <w:delText xml:space="preserve">Table </w:delText>
        </w:r>
        <w:r w:rsidDel="00B865B6">
          <w:rPr>
            <w:i w:val="0"/>
            <w:iCs w:val="0"/>
          </w:rPr>
          <w:fldChar w:fldCharType="begin"/>
        </w:r>
        <w:r w:rsidDel="00B865B6">
          <w:delInstrText xml:space="preserve"> SEQ Table \* ARABIC </w:delInstrText>
        </w:r>
        <w:r w:rsidDel="00B865B6">
          <w:rPr>
            <w:i w:val="0"/>
            <w:iCs w:val="0"/>
          </w:rPr>
          <w:fldChar w:fldCharType="separate"/>
        </w:r>
        <w:r w:rsidR="004C113B" w:rsidDel="00B865B6">
          <w:rPr>
            <w:noProof/>
          </w:rPr>
          <w:delText>141</w:delText>
        </w:r>
        <w:r w:rsidDel="00B865B6">
          <w:rPr>
            <w:i w:val="0"/>
            <w:iCs w:val="0"/>
          </w:rPr>
          <w:fldChar w:fldCharType="end"/>
        </w:r>
        <w:r w:rsidDel="00B865B6">
          <w:delText xml:space="preserve">: Attributes of </w:delText>
        </w:r>
        <w:r w:rsidRPr="00F94FF6" w:rsidDel="00B865B6">
          <w:rPr>
            <w:rStyle w:val="elementdeftypeChar"/>
            <w:rFonts w:eastAsia="Calibri"/>
            <w:b w:val="0"/>
          </w:rPr>
          <w:delText>&lt;connection_2d/&gt;</w:delText>
        </w:r>
        <w:bookmarkEnd w:id="2626"/>
        <w:bookmarkEnd w:id="2627"/>
        <w:bookmarkEnd w:id="2628"/>
      </w:del>
    </w:p>
    <w:p w14:paraId="4477B8F9" w14:textId="06F29CA1" w:rsidR="00FC68DB" w:rsidRPr="00226A3F" w:rsidDel="00B865B6" w:rsidRDefault="00FC68DB" w:rsidP="00B202D2">
      <w:pPr>
        <w:keepNext/>
        <w:spacing w:before="240" w:after="60"/>
        <w:outlineLvl w:val="4"/>
        <w:rPr>
          <w:del w:id="2630" w:author="nick" w:date="2021-10-27T10:34:00Z"/>
          <w:b/>
          <w:bCs/>
          <w:i/>
          <w:iCs/>
          <w:sz w:val="24"/>
          <w:szCs w:val="26"/>
        </w:rPr>
      </w:pPr>
      <w:del w:id="2631" w:author="nick" w:date="2021-10-27T10:34:00Z">
        <w:r w:rsidRPr="00226A3F" w:rsidDel="00B865B6">
          <w:rPr>
            <w:b/>
            <w:bCs/>
            <w:i/>
            <w:iCs/>
            <w:sz w:val="24"/>
            <w:szCs w:val="26"/>
          </w:rPr>
          <w:delText xml:space="preserve">Attribute </w:delText>
        </w:r>
        <w:r w:rsidDel="00B865B6">
          <w:rPr>
            <w:b/>
            <w:bCs/>
            <w:i/>
            <w:iCs/>
            <w:sz w:val="24"/>
            <w:szCs w:val="26"/>
          </w:rPr>
          <w:delText>"</w:delText>
        </w:r>
        <w:r w:rsidRPr="00226A3F" w:rsidDel="00B865B6">
          <w:rPr>
            <w:b/>
            <w:bCs/>
            <w:i/>
            <w:iCs/>
            <w:sz w:val="24"/>
            <w:szCs w:val="26"/>
          </w:rPr>
          <w:delText>label</w:delText>
        </w:r>
        <w:r w:rsidDel="00B865B6">
          <w:rPr>
            <w:b/>
            <w:bCs/>
            <w:i/>
            <w:iCs/>
            <w:sz w:val="24"/>
            <w:szCs w:val="26"/>
          </w:rPr>
          <w:delText>"</w:delText>
        </w:r>
      </w:del>
    </w:p>
    <w:p w14:paraId="40000AEA" w14:textId="64143DD5" w:rsidR="00FC68DB" w:rsidRPr="00226A3F" w:rsidDel="00B865B6" w:rsidRDefault="00FC68DB" w:rsidP="00B202D2">
      <w:pPr>
        <w:rPr>
          <w:del w:id="2632" w:author="nick" w:date="2021-10-27T10:34:00Z"/>
        </w:rPr>
      </w:pPr>
      <w:del w:id="2633" w:author="nick" w:date="2021-10-27T10:34:00Z">
        <w:r w:rsidRPr="00226A3F" w:rsidDel="00B865B6">
          <w:delText xml:space="preserve">The label defines the human readable identification of the connection. </w:delText>
        </w:r>
      </w:del>
    </w:p>
    <w:p w14:paraId="5CAF8068" w14:textId="4D2784A9" w:rsidR="00FC68DB" w:rsidRPr="003E0428" w:rsidDel="00B865B6" w:rsidRDefault="00FC68DB" w:rsidP="00B202D2">
      <w:pPr>
        <w:keepNext/>
        <w:spacing w:before="240"/>
        <w:rPr>
          <w:del w:id="2634" w:author="nick" w:date="2021-10-27T10:34:00Z"/>
          <w:b/>
          <w:sz w:val="24"/>
        </w:rPr>
      </w:pPr>
      <w:del w:id="2635" w:author="nick" w:date="2021-10-27T10:34:00Z">
        <w:r w:rsidDel="00B865B6">
          <w:rPr>
            <w:b/>
            <w:sz w:val="24"/>
          </w:rPr>
          <w:delText>Example</w:delText>
        </w:r>
        <w:r w:rsidRPr="003E0428" w:rsidDel="00B865B6">
          <w:rPr>
            <w:b/>
            <w:sz w:val="24"/>
          </w:rPr>
          <w:delText xml:space="preserve"> (</w:delText>
        </w:r>
        <w:r w:rsidRPr="003E0428" w:rsidDel="00B865B6">
          <w:rPr>
            <w:sz w:val="24"/>
          </w:rPr>
          <w:delText>typical definition</w:delText>
        </w:r>
        <w:r w:rsidRPr="003E0428" w:rsidDel="00B865B6">
          <w:rPr>
            <w:b/>
            <w:sz w:val="24"/>
          </w:rPr>
          <w:delText>):</w:delText>
        </w:r>
      </w:del>
    </w:p>
    <w:p w14:paraId="53DE07F9" w14:textId="0019274F" w:rsidR="00FC68DB" w:rsidRPr="00D977AB" w:rsidDel="00B865B6"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del w:id="2636" w:author="nick" w:date="2021-10-27T10:34:00Z"/>
          <w:rFonts w:ascii="Courier New" w:hAnsi="Courier New"/>
          <w:sz w:val="16"/>
        </w:rPr>
      </w:pPr>
    </w:p>
    <w:p w14:paraId="07E4AE68" w14:textId="53247221" w:rsidR="00FC68DB" w:rsidRPr="00D977AB" w:rsidDel="00B865B6"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del w:id="2637" w:author="nick" w:date="2021-10-27T10:34:00Z"/>
          <w:rFonts w:ascii="Courier New" w:hAnsi="Courier New"/>
          <w:sz w:val="16"/>
        </w:rPr>
      </w:pPr>
      <w:del w:id="2638" w:author="nick" w:date="2021-10-27T10:34:00Z">
        <w:r w:rsidRPr="00D977AB" w:rsidDel="00B865B6">
          <w:rPr>
            <w:rFonts w:ascii="Courier New" w:hAnsi="Courier New"/>
            <w:sz w:val="16"/>
          </w:rPr>
          <w:delText>&lt;connection_list&gt;</w:delText>
        </w:r>
      </w:del>
    </w:p>
    <w:p w14:paraId="6B03822D" w14:textId="0A3A3D14" w:rsidR="00FC68DB" w:rsidRPr="00D977AB" w:rsidDel="00B865B6"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del w:id="2639" w:author="nick" w:date="2021-10-27T10:34:00Z"/>
          <w:rFonts w:ascii="Courier New" w:hAnsi="Courier New"/>
          <w:b/>
          <w:color w:val="0070C0"/>
          <w:sz w:val="16"/>
        </w:rPr>
      </w:pPr>
      <w:del w:id="2640" w:author="nick" w:date="2021-10-27T10:34:00Z">
        <w:r w:rsidRPr="00D977AB" w:rsidDel="00B865B6">
          <w:rPr>
            <w:rFonts w:ascii="Courier New" w:hAnsi="Courier New"/>
            <w:sz w:val="16"/>
          </w:rPr>
          <w:delText xml:space="preserve">    </w:delText>
        </w:r>
        <w:r w:rsidRPr="00D977AB" w:rsidDel="00B865B6">
          <w:rPr>
            <w:rFonts w:ascii="Courier New" w:hAnsi="Courier New"/>
            <w:b/>
            <w:color w:val="0070C0"/>
            <w:sz w:val="16"/>
          </w:rPr>
          <w:delText>&lt;connection_2d label="ADH_PATCH"&gt;</w:delText>
        </w:r>
      </w:del>
    </w:p>
    <w:p w14:paraId="00A5F39C" w14:textId="4D903F41" w:rsidR="00FC68DB" w:rsidRPr="00D977AB" w:rsidDel="00B865B6"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del w:id="2641" w:author="nick" w:date="2021-10-27T10:34:00Z"/>
          <w:rFonts w:ascii="Courier New" w:hAnsi="Courier New"/>
          <w:sz w:val="16"/>
        </w:rPr>
      </w:pPr>
      <w:del w:id="2642" w:author="nick" w:date="2021-10-27T10:34:00Z">
        <w:r w:rsidRPr="00D977AB" w:rsidDel="00B865B6">
          <w:rPr>
            <w:rFonts w:ascii="Courier New" w:hAnsi="Courier New"/>
            <w:sz w:val="16"/>
          </w:rPr>
          <w:delText xml:space="preserve">        &lt;loc_list&gt;</w:delText>
        </w:r>
      </w:del>
    </w:p>
    <w:p w14:paraId="797F5380" w14:textId="36025D77" w:rsidR="00FC68DB" w:rsidRPr="00D977AB" w:rsidDel="00B865B6"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del w:id="2643" w:author="nick" w:date="2021-10-27T10:34:00Z"/>
          <w:rFonts w:ascii="Courier New" w:hAnsi="Courier New"/>
          <w:sz w:val="16"/>
        </w:rPr>
      </w:pPr>
      <w:del w:id="2644" w:author="nick" w:date="2021-10-27T10:34:00Z">
        <w:r w:rsidRPr="00D977AB" w:rsidDel="00B865B6">
          <w:rPr>
            <w:rFonts w:ascii="Courier New" w:hAnsi="Courier New"/>
            <w:sz w:val="16"/>
          </w:rPr>
          <w:delText xml:space="preserve">            ...</w:delText>
        </w:r>
      </w:del>
    </w:p>
    <w:p w14:paraId="24B35FAC" w14:textId="09AAFF22" w:rsidR="00FC68DB" w:rsidRPr="00D977AB" w:rsidDel="00B865B6"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del w:id="2645" w:author="nick" w:date="2021-10-27T10:34:00Z"/>
          <w:rFonts w:ascii="Courier New" w:hAnsi="Courier New"/>
          <w:sz w:val="16"/>
        </w:rPr>
      </w:pPr>
      <w:del w:id="2646" w:author="nick" w:date="2021-10-27T10:34:00Z">
        <w:r w:rsidRPr="00D977AB" w:rsidDel="00B865B6">
          <w:rPr>
            <w:rFonts w:ascii="Courier New" w:hAnsi="Courier New"/>
            <w:sz w:val="16"/>
          </w:rPr>
          <w:delText xml:space="preserve">        &lt;/loc_list&gt;</w:delText>
        </w:r>
      </w:del>
    </w:p>
    <w:p w14:paraId="106A0668" w14:textId="2B3F0D35" w:rsidR="00FC68DB" w:rsidRPr="00D977AB" w:rsidDel="00B865B6"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del w:id="2647" w:author="nick" w:date="2021-10-27T10:34:00Z"/>
          <w:rFonts w:ascii="Courier New" w:hAnsi="Courier New"/>
          <w:sz w:val="16"/>
        </w:rPr>
      </w:pPr>
      <w:del w:id="2648" w:author="nick" w:date="2021-10-27T10:34:00Z">
        <w:r w:rsidRPr="00D977AB" w:rsidDel="00B865B6">
          <w:rPr>
            <w:rFonts w:ascii="Courier New" w:hAnsi="Courier New"/>
            <w:sz w:val="16"/>
          </w:rPr>
          <w:delText xml:space="preserve">        &lt;face_list&gt;</w:delText>
        </w:r>
      </w:del>
    </w:p>
    <w:p w14:paraId="4E846ABE" w14:textId="3881D291" w:rsidR="00FC68DB" w:rsidRPr="00D977AB" w:rsidDel="00B865B6"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del w:id="2649" w:author="nick" w:date="2021-10-27T10:34:00Z"/>
          <w:rFonts w:ascii="Courier New" w:hAnsi="Courier New"/>
          <w:sz w:val="16"/>
        </w:rPr>
      </w:pPr>
      <w:del w:id="2650" w:author="nick" w:date="2021-10-27T10:34:00Z">
        <w:r w:rsidRPr="00D977AB" w:rsidDel="00B865B6">
          <w:rPr>
            <w:rFonts w:ascii="Courier New" w:hAnsi="Courier New"/>
            <w:sz w:val="16"/>
          </w:rPr>
          <w:delText xml:space="preserve">            ...</w:delText>
        </w:r>
      </w:del>
    </w:p>
    <w:p w14:paraId="48FFE63F" w14:textId="7CF67BBE" w:rsidR="00FC68DB" w:rsidRPr="00D977AB" w:rsidDel="00B865B6"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del w:id="2651" w:author="nick" w:date="2021-10-27T10:34:00Z"/>
          <w:rFonts w:ascii="Courier New" w:hAnsi="Courier New"/>
          <w:sz w:val="16"/>
        </w:rPr>
      </w:pPr>
      <w:del w:id="2652" w:author="nick" w:date="2021-10-27T10:34:00Z">
        <w:r w:rsidRPr="00D977AB" w:rsidDel="00B865B6">
          <w:rPr>
            <w:rFonts w:ascii="Courier New" w:hAnsi="Courier New"/>
            <w:sz w:val="16"/>
          </w:rPr>
          <w:delText xml:space="preserve">        &lt;/face_list&gt;</w:delText>
        </w:r>
      </w:del>
    </w:p>
    <w:p w14:paraId="1C30D5F5" w14:textId="7B191A55" w:rsidR="00FC68DB" w:rsidRPr="00D977AB" w:rsidDel="00B865B6"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del w:id="2653" w:author="nick" w:date="2021-10-27T10:34:00Z"/>
          <w:rFonts w:ascii="Courier New" w:hAnsi="Courier New"/>
          <w:sz w:val="16"/>
        </w:rPr>
      </w:pPr>
      <w:del w:id="2654" w:author="nick" w:date="2021-10-27T10:34:00Z">
        <w:r w:rsidRPr="00D977AB" w:rsidDel="00B865B6">
          <w:rPr>
            <w:rFonts w:ascii="Courier New" w:hAnsi="Courier New"/>
            <w:sz w:val="16"/>
          </w:rPr>
          <w:delText xml:space="preserve">        &lt;adhesive_face&gt;</w:delText>
        </w:r>
      </w:del>
    </w:p>
    <w:p w14:paraId="188CCE08" w14:textId="5AB82671" w:rsidR="00FC68DB" w:rsidRPr="00D977AB" w:rsidDel="00B865B6"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del w:id="2655" w:author="nick" w:date="2021-10-27T10:34:00Z"/>
          <w:rFonts w:ascii="Courier New" w:hAnsi="Courier New"/>
          <w:sz w:val="16"/>
        </w:rPr>
      </w:pPr>
      <w:del w:id="2656" w:author="nick" w:date="2021-10-27T10:34:00Z">
        <w:r w:rsidRPr="00D977AB" w:rsidDel="00B865B6">
          <w:rPr>
            <w:rFonts w:ascii="Courier New" w:hAnsi="Courier New"/>
            <w:sz w:val="16"/>
          </w:rPr>
          <w:delText xml:space="preserve">            ...</w:delText>
        </w:r>
      </w:del>
    </w:p>
    <w:p w14:paraId="6CC8BAF5" w14:textId="69741913" w:rsidR="00FC68DB" w:rsidRPr="00D977AB" w:rsidDel="00B865B6"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del w:id="2657" w:author="nick" w:date="2021-10-27T10:34:00Z"/>
          <w:rFonts w:ascii="Courier New" w:hAnsi="Courier New"/>
          <w:sz w:val="16"/>
        </w:rPr>
      </w:pPr>
      <w:del w:id="2658" w:author="nick" w:date="2021-10-27T10:34:00Z">
        <w:r w:rsidRPr="00D977AB" w:rsidDel="00B865B6">
          <w:rPr>
            <w:rFonts w:ascii="Courier New" w:hAnsi="Courier New"/>
            <w:sz w:val="16"/>
          </w:rPr>
          <w:delText xml:space="preserve">        &lt;/adhesive_face&gt;</w:delText>
        </w:r>
      </w:del>
    </w:p>
    <w:p w14:paraId="6BB92FBA" w14:textId="03457BE7" w:rsidR="00FC68DB" w:rsidRPr="00D977AB" w:rsidDel="00B865B6"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del w:id="2659" w:author="nick" w:date="2021-10-27T10:34:00Z"/>
          <w:rFonts w:ascii="Courier New" w:hAnsi="Courier New"/>
          <w:b/>
          <w:color w:val="0070C0"/>
          <w:sz w:val="16"/>
        </w:rPr>
      </w:pPr>
      <w:del w:id="2660" w:author="nick" w:date="2021-10-27T10:34:00Z">
        <w:r w:rsidRPr="00D977AB" w:rsidDel="00B865B6">
          <w:rPr>
            <w:rFonts w:ascii="Courier New" w:hAnsi="Courier New"/>
            <w:sz w:val="16"/>
          </w:rPr>
          <w:delText xml:space="preserve">    </w:delText>
        </w:r>
        <w:r w:rsidRPr="00D977AB" w:rsidDel="00B865B6">
          <w:rPr>
            <w:rFonts w:ascii="Courier New" w:hAnsi="Courier New"/>
            <w:b/>
            <w:color w:val="0070C0"/>
            <w:sz w:val="16"/>
          </w:rPr>
          <w:delText>&lt;/connection_2d&gt;</w:delText>
        </w:r>
      </w:del>
    </w:p>
    <w:p w14:paraId="3A68F3F9" w14:textId="7479430B" w:rsidR="00FC68DB" w:rsidRPr="00D977AB" w:rsidDel="00B865B6"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del w:id="2661" w:author="nick" w:date="2021-10-27T10:34:00Z"/>
          <w:rFonts w:ascii="Courier New" w:hAnsi="Courier New"/>
          <w:sz w:val="16"/>
        </w:rPr>
      </w:pPr>
      <w:del w:id="2662" w:author="nick" w:date="2021-10-27T10:34:00Z">
        <w:r w:rsidRPr="00D977AB" w:rsidDel="00B865B6">
          <w:rPr>
            <w:rFonts w:ascii="Courier New" w:hAnsi="Courier New"/>
            <w:sz w:val="16"/>
          </w:rPr>
          <w:delText>&lt;/connection_list&gt;</w:delText>
        </w:r>
      </w:del>
    </w:p>
    <w:p w14:paraId="6764659B" w14:textId="4DD29F57" w:rsidR="00FC68DB" w:rsidRPr="00226A3F" w:rsidDel="00B865B6" w:rsidRDefault="00FC68DB" w:rsidP="00BD4F3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del w:id="2663" w:author="nick" w:date="2021-10-27T10:34:00Z"/>
          <w:rFonts w:ascii="Courier New" w:hAnsi="Courier New"/>
          <w:sz w:val="16"/>
        </w:rPr>
      </w:pPr>
    </w:p>
    <w:p w14:paraId="119AD676" w14:textId="77777777" w:rsidR="00FC68DB" w:rsidRPr="00226A3F" w:rsidRDefault="00FC68DB" w:rsidP="00B202D2">
      <w:pPr>
        <w:pStyle w:val="berschrift3"/>
      </w:pPr>
      <w:bookmarkStart w:id="2664" w:name="_Toc413359621"/>
      <w:bookmarkStart w:id="2665" w:name="_Toc3557073"/>
      <w:bookmarkStart w:id="2666" w:name="_Toc34747323"/>
      <w:bookmarkStart w:id="2667" w:name="_Toc77102142"/>
      <w:bookmarkStart w:id="2668" w:name="_Toc86863871"/>
      <w:r w:rsidRPr="00226A3F">
        <w:t>Connection Face</w:t>
      </w:r>
      <w:bookmarkEnd w:id="2664"/>
      <w:bookmarkEnd w:id="2665"/>
      <w:bookmarkEnd w:id="2666"/>
      <w:bookmarkEnd w:id="2667"/>
      <w:bookmarkEnd w:id="2668"/>
    </w:p>
    <w:p w14:paraId="7C221699" w14:textId="77777777" w:rsidR="00FC68DB" w:rsidRPr="00226A3F" w:rsidRDefault="00FC68DB" w:rsidP="00B202D2">
      <w:r w:rsidRPr="00226A3F">
        <w:t xml:space="preserve">The definition of the connection face is described </w:t>
      </w:r>
      <w:r w:rsidRPr="000F7EEA">
        <w:t>using tessellations. Each tessellation is</w:t>
      </w:r>
      <w:r w:rsidRPr="00226A3F">
        <w:t xml:space="preserve"> a set of facets. The facets refer to 3 or 4 points, also described in the same level. Faces of any curvature can be represented by adding </w:t>
      </w:r>
      <w:r w:rsidRPr="000F7EEA">
        <w:t>more points to the tessellations</w:t>
      </w:r>
      <w:r w:rsidRPr="00226A3F">
        <w:t xml:space="preserve"> </w:t>
      </w:r>
      <w:r w:rsidRPr="000F7EEA">
        <w:t xml:space="preserve">to obtain </w:t>
      </w:r>
      <w:r w:rsidRPr="00226A3F">
        <w:t>the needed accuracy.</w:t>
      </w:r>
    </w:p>
    <w:p w14:paraId="42C9F274" w14:textId="77777777" w:rsidR="00FC68DB" w:rsidRPr="00226A3F" w:rsidRDefault="00FC68DB" w:rsidP="00B202D2">
      <w:r w:rsidRPr="00226A3F">
        <w:t>The facets do not have any sense of order. The facets refer to the points via an index to the corresponding points, to avoid data duplication.</w:t>
      </w:r>
      <w:r>
        <w:t xml:space="preserve"> The index is valid only within one certain </w:t>
      </w:r>
      <w:r w:rsidRPr="00F65F76">
        <w:rPr>
          <w:rStyle w:val="elementdeftypeChar"/>
          <w:rFonts w:eastAsia="Calibri"/>
        </w:rPr>
        <w:t>&lt;connecton_2d/&gt;</w:t>
      </w:r>
      <w:r>
        <w:t xml:space="preserve">. Hence, it can start with e. g. 1 every time again. </w:t>
      </w:r>
    </w:p>
    <w:p w14:paraId="5867242E" w14:textId="77777777" w:rsidR="00FC68DB" w:rsidRPr="00226A3F" w:rsidRDefault="00FC68DB" w:rsidP="00B202D2">
      <w:pPr>
        <w:keepNext/>
        <w:spacing w:before="240" w:after="60"/>
        <w:outlineLvl w:val="4"/>
        <w:rPr>
          <w:b/>
          <w:bCs/>
          <w:i/>
          <w:iCs/>
          <w:sz w:val="24"/>
          <w:szCs w:val="26"/>
        </w:rPr>
      </w:pPr>
      <w:r w:rsidRPr="00226A3F">
        <w:rPr>
          <w:b/>
          <w:bCs/>
          <w:i/>
          <w:iCs/>
          <w:sz w:val="24"/>
          <w:szCs w:val="26"/>
        </w:rPr>
        <w:t xml:space="preserve">Element </w:t>
      </w:r>
      <w:r>
        <w:rPr>
          <w:b/>
          <w:bCs/>
          <w:i/>
          <w:iCs/>
          <w:sz w:val="24"/>
          <w:szCs w:val="26"/>
        </w:rPr>
        <w:t>"</w:t>
      </w:r>
      <w:proofErr w:type="spellStart"/>
      <w:r w:rsidRPr="00226A3F">
        <w:rPr>
          <w:b/>
          <w:bCs/>
          <w:i/>
          <w:iCs/>
          <w:sz w:val="24"/>
          <w:szCs w:val="26"/>
        </w:rPr>
        <w:t>loc_list</w:t>
      </w:r>
      <w:proofErr w:type="spellEnd"/>
      <w:r>
        <w:rPr>
          <w:b/>
          <w:bCs/>
          <w:i/>
          <w:iCs/>
          <w:sz w:val="24"/>
          <w:szCs w:val="26"/>
        </w:rPr>
        <w:t>"</w:t>
      </w:r>
    </w:p>
    <w:p w14:paraId="07E3E2F7" w14:textId="77777777" w:rsidR="00FC68DB" w:rsidRPr="00226A3F" w:rsidRDefault="00FC68DB" w:rsidP="00B202D2">
      <w:r w:rsidRPr="00226A3F">
        <w:t xml:space="preserve">The list of locations for the definition of the connection face is stored in the element </w:t>
      </w:r>
      <w:r>
        <w:rPr>
          <w:rFonts w:ascii="Courier New" w:hAnsi="Courier New"/>
          <w:b/>
          <w:i/>
          <w:sz w:val="18"/>
        </w:rPr>
        <w:t>&lt;</w:t>
      </w:r>
      <w:proofErr w:type="spellStart"/>
      <w:r>
        <w:rPr>
          <w:rFonts w:ascii="Courier New" w:hAnsi="Courier New"/>
          <w:b/>
          <w:i/>
          <w:sz w:val="18"/>
        </w:rPr>
        <w:t>l</w:t>
      </w:r>
      <w:r w:rsidRPr="00226A3F">
        <w:rPr>
          <w:rFonts w:ascii="Courier New" w:hAnsi="Courier New"/>
          <w:b/>
          <w:i/>
          <w:sz w:val="18"/>
        </w:rPr>
        <w:t>oc_list</w:t>
      </w:r>
      <w:proofErr w:type="spellEnd"/>
      <w:r>
        <w:rPr>
          <w:rFonts w:ascii="Courier New" w:hAnsi="Courier New"/>
          <w:b/>
          <w:i/>
          <w:sz w:val="18"/>
        </w:rPr>
        <w:t>&gt;</w:t>
      </w:r>
      <w:r w:rsidRPr="00226A3F">
        <w:t xml:space="preserve">. This element contains nested elements </w:t>
      </w:r>
      <w:r>
        <w:rPr>
          <w:rFonts w:ascii="Courier New" w:hAnsi="Courier New"/>
          <w:b/>
          <w:i/>
          <w:sz w:val="18"/>
        </w:rPr>
        <w:t>&lt;</w:t>
      </w:r>
      <w:proofErr w:type="spellStart"/>
      <w:r>
        <w:rPr>
          <w:rFonts w:ascii="Courier New" w:hAnsi="Courier New"/>
          <w:b/>
          <w:i/>
          <w:sz w:val="18"/>
        </w:rPr>
        <w:t>l</w:t>
      </w:r>
      <w:r w:rsidRPr="00226A3F">
        <w:rPr>
          <w:rFonts w:ascii="Courier New" w:hAnsi="Courier New"/>
          <w:b/>
          <w:i/>
          <w:sz w:val="18"/>
        </w:rPr>
        <w:t>oc</w:t>
      </w:r>
      <w:proofErr w:type="spellEnd"/>
      <w:r>
        <w:rPr>
          <w:rFonts w:ascii="Courier New" w:hAnsi="Courier New"/>
          <w:b/>
          <w:i/>
          <w:sz w:val="18"/>
        </w:rPr>
        <w:t>/&gt;</w:t>
      </w:r>
      <w:r w:rsidRPr="00226A3F">
        <w:t xml:space="preserve"> defining the location of a point of the connection line in space. These locations </w:t>
      </w:r>
      <w:proofErr w:type="gramStart"/>
      <w:r w:rsidRPr="00226A3F">
        <w:t>have to</w:t>
      </w:r>
      <w:proofErr w:type="gramEnd"/>
      <w:r w:rsidRPr="00226A3F">
        <w:t xml:space="preserve"> be uniquely identifiable so that the facets can refer to them.</w:t>
      </w:r>
    </w:p>
    <w:p w14:paraId="4C86C092" w14:textId="77777777" w:rsidR="00FC68DB" w:rsidRPr="00226A3F" w:rsidRDefault="00FC68DB" w:rsidP="00B202D2">
      <w:r w:rsidRPr="00226A3F">
        <w:t xml:space="preserve">No additional attributes are associated to the element </w:t>
      </w:r>
      <w:r>
        <w:rPr>
          <w:rFonts w:ascii="Courier New" w:hAnsi="Courier New"/>
          <w:b/>
          <w:i/>
          <w:sz w:val="18"/>
        </w:rPr>
        <w:t>&lt;</w:t>
      </w:r>
      <w:proofErr w:type="spellStart"/>
      <w:r>
        <w:rPr>
          <w:rFonts w:ascii="Courier New" w:hAnsi="Courier New"/>
          <w:b/>
          <w:i/>
          <w:sz w:val="18"/>
        </w:rPr>
        <w:t>l</w:t>
      </w:r>
      <w:r w:rsidRPr="00226A3F">
        <w:rPr>
          <w:rFonts w:ascii="Courier New" w:hAnsi="Courier New"/>
          <w:b/>
          <w:i/>
          <w:sz w:val="18"/>
        </w:rPr>
        <w:t>oc_list</w:t>
      </w:r>
      <w:proofErr w:type="spellEnd"/>
      <w:r>
        <w:rPr>
          <w:rFonts w:ascii="Courier New" w:hAnsi="Courier New"/>
          <w:b/>
          <w:i/>
          <w:sz w:val="18"/>
        </w:rPr>
        <w:t>&gt;</w:t>
      </w:r>
      <w:r w:rsidRPr="00226A3F">
        <w:t>.</w:t>
      </w:r>
    </w:p>
    <w:p w14:paraId="68968CA2" w14:textId="77777777" w:rsidR="00FC68DB" w:rsidRPr="00226A3F" w:rsidRDefault="00FC68DB" w:rsidP="00B202D2">
      <w:pPr>
        <w:keepNext/>
      </w:pPr>
      <w:r w:rsidRPr="00226A3F">
        <w:lastRenderedPageBreak/>
        <w:t xml:space="preserve">The </w:t>
      </w:r>
      <w:r w:rsidRPr="004D270F">
        <w:rPr>
          <w:rStyle w:val="elementdeftypeChar"/>
          <w:rFonts w:eastAsia="Calibri"/>
        </w:rPr>
        <w:t>&lt;</w:t>
      </w:r>
      <w:proofErr w:type="spellStart"/>
      <w:r w:rsidRPr="004D270F">
        <w:rPr>
          <w:rStyle w:val="elementdeftypeChar"/>
          <w:rFonts w:eastAsia="Calibri"/>
        </w:rPr>
        <w:t>loc_list</w:t>
      </w:r>
      <w:proofErr w:type="spellEnd"/>
      <w:r>
        <w:rPr>
          <w:rStyle w:val="elementdeftypeChar"/>
          <w:rFonts w:eastAsia="Calibri"/>
        </w:rPr>
        <w:t>&gt;</w:t>
      </w:r>
      <w:r w:rsidRPr="00226A3F">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26A3F" w14:paraId="3C0FB7EA"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9E1CC2" w14:textId="77777777" w:rsidR="00FC68DB" w:rsidRPr="00226A3F" w:rsidRDefault="00FC68DB" w:rsidP="00B202D2">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C22C9F" w14:textId="77777777" w:rsidR="00FC68DB" w:rsidRPr="00226A3F" w:rsidRDefault="00FC68DB" w:rsidP="00B202D2">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36AA33" w14:textId="77777777" w:rsidR="00FC68DB" w:rsidRPr="00226A3F" w:rsidRDefault="00FC68DB" w:rsidP="00B202D2">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62C4996" w14:textId="77777777" w:rsidR="00FC68DB" w:rsidRPr="00226A3F" w:rsidRDefault="00FC68DB" w:rsidP="00B202D2">
            <w:pPr>
              <w:keepNext/>
              <w:rPr>
                <w:b/>
                <w:i/>
              </w:rPr>
            </w:pPr>
            <w:r w:rsidRPr="00226A3F">
              <w:rPr>
                <w:b/>
                <w:i/>
              </w:rPr>
              <w:t>Constraint</w:t>
            </w:r>
          </w:p>
        </w:tc>
      </w:tr>
      <w:tr w:rsidR="00FC68DB" w:rsidRPr="00226A3F" w14:paraId="4640046C" w14:textId="77777777" w:rsidTr="00FC68DB">
        <w:trPr>
          <w:jc w:val="center"/>
        </w:trPr>
        <w:tc>
          <w:tcPr>
            <w:tcW w:w="2221" w:type="dxa"/>
            <w:shd w:val="clear" w:color="auto" w:fill="auto"/>
            <w:vAlign w:val="bottom"/>
          </w:tcPr>
          <w:p w14:paraId="420F5D3B" w14:textId="77777777" w:rsidR="00FC68DB" w:rsidRPr="00226A3F" w:rsidRDefault="00FC68DB" w:rsidP="00B202D2">
            <w:pPr>
              <w:keepNext/>
              <w:rPr>
                <w:sz w:val="20"/>
                <w:szCs w:val="20"/>
              </w:rPr>
            </w:pPr>
            <w:proofErr w:type="spellStart"/>
            <w:r>
              <w:rPr>
                <w:sz w:val="20"/>
                <w:szCs w:val="20"/>
              </w:rPr>
              <w:t>l</w:t>
            </w:r>
            <w:r w:rsidRPr="00226A3F">
              <w:rPr>
                <w:sz w:val="20"/>
                <w:szCs w:val="20"/>
              </w:rPr>
              <w:t>oc</w:t>
            </w:r>
            <w:proofErr w:type="spellEnd"/>
          </w:p>
        </w:tc>
        <w:tc>
          <w:tcPr>
            <w:tcW w:w="1842" w:type="dxa"/>
            <w:shd w:val="clear" w:color="auto" w:fill="auto"/>
            <w:vAlign w:val="bottom"/>
          </w:tcPr>
          <w:p w14:paraId="62787660" w14:textId="77777777" w:rsidR="00FC68DB" w:rsidRPr="00226A3F" w:rsidRDefault="00FC68DB" w:rsidP="00B202D2">
            <w:pPr>
              <w:keepNext/>
              <w:rPr>
                <w:sz w:val="20"/>
                <w:szCs w:val="20"/>
              </w:rPr>
            </w:pPr>
            <w:r w:rsidRPr="00226A3F">
              <w:rPr>
                <w:sz w:val="20"/>
                <w:szCs w:val="20"/>
              </w:rPr>
              <w:t>3-*</w:t>
            </w:r>
          </w:p>
        </w:tc>
        <w:tc>
          <w:tcPr>
            <w:tcW w:w="1701" w:type="dxa"/>
            <w:shd w:val="clear" w:color="auto" w:fill="auto"/>
            <w:vAlign w:val="bottom"/>
          </w:tcPr>
          <w:p w14:paraId="426227D4" w14:textId="77777777" w:rsidR="00FC68DB" w:rsidRPr="00226A3F" w:rsidRDefault="00FC68DB" w:rsidP="00B202D2">
            <w:pPr>
              <w:keepNext/>
              <w:rPr>
                <w:sz w:val="20"/>
                <w:szCs w:val="20"/>
              </w:rPr>
            </w:pPr>
            <w:r w:rsidRPr="00226A3F">
              <w:rPr>
                <w:sz w:val="20"/>
                <w:szCs w:val="20"/>
              </w:rPr>
              <w:t>Required</w:t>
            </w:r>
          </w:p>
        </w:tc>
        <w:tc>
          <w:tcPr>
            <w:tcW w:w="2708" w:type="dxa"/>
            <w:shd w:val="clear" w:color="auto" w:fill="auto"/>
            <w:vAlign w:val="bottom"/>
          </w:tcPr>
          <w:p w14:paraId="4A9EB985" w14:textId="77777777" w:rsidR="00FC68DB" w:rsidRPr="00226A3F" w:rsidRDefault="00FC68DB" w:rsidP="00B202D2">
            <w:pPr>
              <w:keepNext/>
              <w:rPr>
                <w:sz w:val="20"/>
                <w:szCs w:val="20"/>
              </w:rPr>
            </w:pPr>
            <w:r w:rsidRPr="00226A3F">
              <w:rPr>
                <w:sz w:val="20"/>
                <w:szCs w:val="20"/>
              </w:rPr>
              <w:t>-</w:t>
            </w:r>
          </w:p>
        </w:tc>
      </w:tr>
    </w:tbl>
    <w:p w14:paraId="20F68CA9" w14:textId="1760AA9C" w:rsidR="00FC68DB" w:rsidRDefault="00FC68DB" w:rsidP="00B202D2">
      <w:pPr>
        <w:pStyle w:val="Beschriftung"/>
        <w:spacing w:before="120"/>
      </w:pPr>
      <w:bookmarkStart w:id="2669" w:name="_Toc3566539"/>
      <w:bookmarkStart w:id="2670" w:name="_Toc34747541"/>
      <w:bookmarkStart w:id="2671" w:name="_Toc77096000"/>
      <w:r>
        <w:t xml:space="preserve">Table </w:t>
      </w:r>
      <w:r>
        <w:fldChar w:fldCharType="begin"/>
      </w:r>
      <w:r>
        <w:instrText xml:space="preserve"> SEQ Table \* ARABIC </w:instrText>
      </w:r>
      <w:r>
        <w:fldChar w:fldCharType="separate"/>
      </w:r>
      <w:r w:rsidR="008116BB">
        <w:rPr>
          <w:noProof/>
        </w:rPr>
        <w:t>138</w:t>
      </w:r>
      <w:r>
        <w:fldChar w:fldCharType="end"/>
      </w:r>
      <w:r>
        <w:t xml:space="preserve">: Nested elements of </w:t>
      </w:r>
      <w:r w:rsidRPr="004D270F">
        <w:rPr>
          <w:rStyle w:val="elementdeftypeChar"/>
          <w:rFonts w:eastAsia="Calibri"/>
          <w:b w:val="0"/>
        </w:rPr>
        <w:t>&lt;</w:t>
      </w:r>
      <w:proofErr w:type="spellStart"/>
      <w:r w:rsidRPr="004D270F">
        <w:rPr>
          <w:rStyle w:val="elementdeftypeChar"/>
          <w:rFonts w:eastAsia="Calibri"/>
          <w:b w:val="0"/>
        </w:rPr>
        <w:t>loc_list</w:t>
      </w:r>
      <w:proofErr w:type="spellEnd"/>
      <w:r w:rsidRPr="004D270F">
        <w:rPr>
          <w:rStyle w:val="elementdeftypeChar"/>
          <w:rFonts w:eastAsia="Calibri"/>
          <w:b w:val="0"/>
        </w:rPr>
        <w:t>&gt;</w:t>
      </w:r>
      <w:bookmarkEnd w:id="2669"/>
      <w:bookmarkEnd w:id="2670"/>
      <w:bookmarkEnd w:id="2671"/>
    </w:p>
    <w:p w14:paraId="2D7EF8AD" w14:textId="77777777" w:rsidR="00FC68DB" w:rsidRPr="00226A3F" w:rsidRDefault="00FC68DB" w:rsidP="00B202D2">
      <w:pPr>
        <w:keepNext/>
        <w:spacing w:before="240" w:after="60"/>
        <w:outlineLvl w:val="4"/>
        <w:rPr>
          <w:b/>
          <w:bCs/>
          <w:i/>
          <w:iCs/>
          <w:sz w:val="24"/>
          <w:szCs w:val="26"/>
        </w:rPr>
      </w:pPr>
      <w:r w:rsidRPr="00226A3F">
        <w:rPr>
          <w:b/>
          <w:bCs/>
          <w:i/>
          <w:iCs/>
          <w:sz w:val="24"/>
          <w:szCs w:val="26"/>
        </w:rPr>
        <w:t xml:space="preserve">Element </w:t>
      </w:r>
      <w:r>
        <w:rPr>
          <w:b/>
          <w:bCs/>
          <w:i/>
          <w:iCs/>
          <w:sz w:val="24"/>
          <w:szCs w:val="26"/>
        </w:rPr>
        <w:t>"</w:t>
      </w:r>
      <w:proofErr w:type="spellStart"/>
      <w:r w:rsidRPr="00226A3F">
        <w:rPr>
          <w:b/>
          <w:bCs/>
          <w:i/>
          <w:iCs/>
          <w:sz w:val="24"/>
          <w:szCs w:val="26"/>
        </w:rPr>
        <w:t>loc</w:t>
      </w:r>
      <w:proofErr w:type="spellEnd"/>
      <w:r>
        <w:rPr>
          <w:b/>
          <w:bCs/>
          <w:i/>
          <w:iCs/>
          <w:sz w:val="24"/>
          <w:szCs w:val="26"/>
        </w:rPr>
        <w:t>"</w:t>
      </w:r>
    </w:p>
    <w:p w14:paraId="7B16D10C" w14:textId="77777777" w:rsidR="00FC68DB" w:rsidRPr="00226A3F" w:rsidRDefault="00FC68DB" w:rsidP="00B202D2">
      <w:r w:rsidRPr="00226A3F">
        <w:t xml:space="preserve">Each location specified by the element </w:t>
      </w:r>
      <w:r>
        <w:rPr>
          <w:rFonts w:ascii="Courier New" w:hAnsi="Courier New"/>
          <w:b/>
          <w:i/>
          <w:sz w:val="18"/>
        </w:rPr>
        <w:t>&lt;</w:t>
      </w:r>
      <w:proofErr w:type="spellStart"/>
      <w:r>
        <w:rPr>
          <w:rFonts w:ascii="Courier New" w:hAnsi="Courier New"/>
          <w:b/>
          <w:i/>
          <w:sz w:val="18"/>
        </w:rPr>
        <w:t>l</w:t>
      </w:r>
      <w:r w:rsidRPr="00226A3F">
        <w:rPr>
          <w:rFonts w:ascii="Courier New" w:hAnsi="Courier New"/>
          <w:b/>
          <w:i/>
          <w:sz w:val="18"/>
        </w:rPr>
        <w:t>oc</w:t>
      </w:r>
      <w:proofErr w:type="spellEnd"/>
      <w:r>
        <w:rPr>
          <w:rFonts w:ascii="Courier New" w:hAnsi="Courier New"/>
          <w:b/>
          <w:i/>
          <w:sz w:val="18"/>
        </w:rPr>
        <w:t>/&gt;</w:t>
      </w:r>
      <w:r w:rsidRPr="00226A3F">
        <w:t xml:space="preserve"> contains three values specifying the x, </w:t>
      </w:r>
      <w:proofErr w:type="gramStart"/>
      <w:r w:rsidRPr="00226A3F">
        <w:t>y</w:t>
      </w:r>
      <w:proofErr w:type="gramEnd"/>
      <w:r w:rsidRPr="00226A3F">
        <w:t xml:space="preserve"> and z coordinates of the location.</w:t>
      </w:r>
    </w:p>
    <w:p w14:paraId="355EAF26" w14:textId="77777777" w:rsidR="00FC68DB" w:rsidRPr="00226A3F" w:rsidRDefault="00FC68DB" w:rsidP="00B202D2">
      <w:pPr>
        <w:keepNext/>
      </w:pPr>
      <w:r w:rsidRPr="00226A3F">
        <w:t xml:space="preserve">The attributes associated to the element </w:t>
      </w:r>
      <w:r w:rsidRPr="004D270F">
        <w:rPr>
          <w:rStyle w:val="elementdeftypeChar"/>
          <w:rFonts w:eastAsia="Calibri"/>
        </w:rPr>
        <w:t>&lt;</w:t>
      </w:r>
      <w:proofErr w:type="spellStart"/>
      <w:r w:rsidRPr="004D270F">
        <w:rPr>
          <w:rStyle w:val="elementdeftypeChar"/>
          <w:rFonts w:eastAsia="Calibri"/>
        </w:rPr>
        <w:t>loc</w:t>
      </w:r>
      <w:proofErr w:type="spellEnd"/>
      <w:r>
        <w:rPr>
          <w:rStyle w:val="elementdeftypeChar"/>
          <w:rFonts w:eastAsia="Calibri"/>
        </w:rPr>
        <w:t>/</w:t>
      </w:r>
      <w:r w:rsidRPr="004D270F">
        <w:rPr>
          <w:rStyle w:val="elementdeftypeChar"/>
          <w:rFonts w:eastAsia="Calibri"/>
        </w:rPr>
        <w:t>&gt;</w:t>
      </w:r>
      <w:r w:rsidRPr="00226A3F">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226A3F" w14:paraId="36AD2B53"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C720CF7" w14:textId="77777777" w:rsidR="00FC68DB" w:rsidRPr="00226A3F" w:rsidRDefault="00FC68DB" w:rsidP="00B202D2">
            <w:pPr>
              <w:keepNext/>
              <w:rPr>
                <w:b/>
                <w:i/>
              </w:rPr>
            </w:pPr>
            <w:r w:rsidRPr="00226A3F">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681023" w14:textId="77777777" w:rsidR="00FC68DB" w:rsidRPr="00226A3F" w:rsidRDefault="00FC68DB" w:rsidP="00B202D2">
            <w:pPr>
              <w:keepNext/>
              <w:rPr>
                <w:b/>
                <w:i/>
              </w:rPr>
            </w:pPr>
            <w:r w:rsidRPr="00226A3F">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3FCF3A" w14:textId="77777777" w:rsidR="00FC68DB" w:rsidRPr="00226A3F" w:rsidRDefault="00FC68DB" w:rsidP="00B202D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DCCF9"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7F3FC30B" w14:textId="77777777" w:rsidTr="00FC68DB">
        <w:trPr>
          <w:jc w:val="center"/>
        </w:trPr>
        <w:tc>
          <w:tcPr>
            <w:tcW w:w="1871" w:type="dxa"/>
            <w:shd w:val="clear" w:color="auto" w:fill="auto"/>
          </w:tcPr>
          <w:p w14:paraId="2C63D1D7" w14:textId="77777777" w:rsidR="00FC68DB" w:rsidRPr="00226A3F" w:rsidRDefault="00FC68DB" w:rsidP="00B202D2">
            <w:pPr>
              <w:rPr>
                <w:sz w:val="20"/>
                <w:szCs w:val="20"/>
              </w:rPr>
            </w:pPr>
            <w:r>
              <w:rPr>
                <w:sz w:val="20"/>
                <w:szCs w:val="20"/>
              </w:rPr>
              <w:t>v</w:t>
            </w:r>
          </w:p>
        </w:tc>
        <w:tc>
          <w:tcPr>
            <w:tcW w:w="1800" w:type="dxa"/>
            <w:shd w:val="clear" w:color="auto" w:fill="auto"/>
          </w:tcPr>
          <w:p w14:paraId="0C75F1E9" w14:textId="77777777" w:rsidR="00FC68DB" w:rsidRPr="00226A3F" w:rsidRDefault="00FC68DB" w:rsidP="00B202D2">
            <w:pPr>
              <w:rPr>
                <w:sz w:val="20"/>
                <w:szCs w:val="20"/>
              </w:rPr>
            </w:pPr>
            <w:r>
              <w:rPr>
                <w:sz w:val="20"/>
                <w:szCs w:val="20"/>
              </w:rPr>
              <w:t>Integer</w:t>
            </w:r>
          </w:p>
        </w:tc>
        <w:tc>
          <w:tcPr>
            <w:tcW w:w="1620" w:type="dxa"/>
            <w:shd w:val="clear" w:color="auto" w:fill="auto"/>
          </w:tcPr>
          <w:p w14:paraId="23CE3217" w14:textId="77777777" w:rsidR="00FC68DB" w:rsidRPr="00226A3F" w:rsidRDefault="00FC68DB" w:rsidP="00B202D2">
            <w:pPr>
              <w:rPr>
                <w:sz w:val="20"/>
                <w:szCs w:val="20"/>
              </w:rPr>
            </w:pPr>
            <w:r w:rsidRPr="00226A3F">
              <w:rPr>
                <w:sz w:val="20"/>
                <w:szCs w:val="20"/>
              </w:rPr>
              <w:t>Required</w:t>
            </w:r>
          </w:p>
        </w:tc>
        <w:tc>
          <w:tcPr>
            <w:tcW w:w="3240" w:type="dxa"/>
            <w:shd w:val="clear" w:color="auto" w:fill="auto"/>
          </w:tcPr>
          <w:p w14:paraId="386469E8" w14:textId="77777777" w:rsidR="00FC68DB" w:rsidRPr="00226A3F" w:rsidRDefault="00FC68DB" w:rsidP="00B202D2">
            <w:pPr>
              <w:keepNext/>
              <w:autoSpaceDE w:val="0"/>
              <w:autoSpaceDN w:val="0"/>
              <w:adjustRightInd w:val="0"/>
              <w:rPr>
                <w:sz w:val="20"/>
                <w:szCs w:val="20"/>
              </w:rPr>
            </w:pPr>
            <w:r w:rsidRPr="00226A3F">
              <w:rPr>
                <w:sz w:val="20"/>
                <w:szCs w:val="20"/>
              </w:rPr>
              <w:t xml:space="preserve">Unique within the parent element </w:t>
            </w:r>
            <w:r w:rsidRPr="00F94FF6">
              <w:rPr>
                <w:rStyle w:val="elementdeftypeChar"/>
                <w:rFonts w:eastAsia="Calibri"/>
              </w:rPr>
              <w:t>&lt;connection_2d/&gt;</w:t>
            </w:r>
          </w:p>
        </w:tc>
      </w:tr>
    </w:tbl>
    <w:p w14:paraId="4C2A6E10" w14:textId="0AEA1019" w:rsidR="00FC68DB" w:rsidRDefault="00FC68DB" w:rsidP="00B202D2">
      <w:pPr>
        <w:pStyle w:val="Beschriftung"/>
        <w:spacing w:before="120"/>
      </w:pPr>
      <w:bookmarkStart w:id="2672" w:name="_Toc3566540"/>
      <w:bookmarkStart w:id="2673" w:name="_Toc34747542"/>
      <w:bookmarkStart w:id="2674" w:name="_Toc77096001"/>
      <w:r>
        <w:t xml:space="preserve">Table </w:t>
      </w:r>
      <w:r>
        <w:fldChar w:fldCharType="begin"/>
      </w:r>
      <w:r>
        <w:instrText xml:space="preserve"> SEQ Table \* ARABIC </w:instrText>
      </w:r>
      <w:r>
        <w:fldChar w:fldCharType="separate"/>
      </w:r>
      <w:r w:rsidR="008116BB">
        <w:rPr>
          <w:noProof/>
        </w:rPr>
        <w:t>139</w:t>
      </w:r>
      <w:r>
        <w:fldChar w:fldCharType="end"/>
      </w:r>
      <w:r>
        <w:t xml:space="preserve">: Attributes of element </w:t>
      </w:r>
      <w:r w:rsidRPr="004D270F">
        <w:rPr>
          <w:rStyle w:val="elementdeftypeChar"/>
          <w:rFonts w:eastAsia="Calibri"/>
          <w:b w:val="0"/>
        </w:rPr>
        <w:t>&lt;</w:t>
      </w:r>
      <w:proofErr w:type="spellStart"/>
      <w:r w:rsidRPr="004D270F">
        <w:rPr>
          <w:rStyle w:val="elementdeftypeChar"/>
          <w:rFonts w:eastAsia="Calibri"/>
          <w:b w:val="0"/>
        </w:rPr>
        <w:t>loc</w:t>
      </w:r>
      <w:proofErr w:type="spellEnd"/>
      <w:r w:rsidRPr="004D270F">
        <w:rPr>
          <w:rStyle w:val="elementdeftypeChar"/>
          <w:rFonts w:eastAsia="Calibri"/>
          <w:b w:val="0"/>
        </w:rPr>
        <w:t>/&gt;</w:t>
      </w:r>
      <w:bookmarkEnd w:id="2672"/>
      <w:bookmarkEnd w:id="2673"/>
      <w:bookmarkEnd w:id="2674"/>
    </w:p>
    <w:p w14:paraId="12CD3967" w14:textId="77777777" w:rsidR="00FC68DB" w:rsidRPr="00226A3F" w:rsidRDefault="00FC68DB" w:rsidP="00B202D2">
      <w:pPr>
        <w:spacing w:before="120"/>
      </w:pPr>
      <w:r w:rsidRPr="00226A3F">
        <w:t xml:space="preserve">The attribute </w:t>
      </w:r>
      <w:r>
        <w:rPr>
          <w:rFonts w:ascii="Courier New" w:hAnsi="Courier New"/>
          <w:b/>
          <w:i/>
          <w:sz w:val="18"/>
        </w:rPr>
        <w:t>v</w:t>
      </w:r>
      <w:r w:rsidRPr="00226A3F">
        <w:t xml:space="preserve"> is used to ensure unique identification. The index values must be unique within the </w:t>
      </w:r>
      <w:r w:rsidRPr="004D270F">
        <w:rPr>
          <w:rStyle w:val="elementdeftypeChar"/>
          <w:rFonts w:eastAsia="Calibri"/>
        </w:rPr>
        <w:t>&lt;connection_2d/&gt;</w:t>
      </w:r>
      <w:r w:rsidRPr="00226A3F">
        <w:t xml:space="preserve"> element. </w:t>
      </w:r>
    </w:p>
    <w:p w14:paraId="661FD2DF" w14:textId="77777777" w:rsidR="00FC68DB" w:rsidRPr="00D977AB" w:rsidRDefault="00FC68DB" w:rsidP="00B202D2">
      <w:pPr>
        <w:keepNext/>
        <w:spacing w:before="240"/>
        <w:rPr>
          <w:b/>
          <w:sz w:val="24"/>
        </w:rPr>
      </w:pPr>
      <w:r w:rsidRPr="00D977AB">
        <w:rPr>
          <w:b/>
          <w:sz w:val="24"/>
        </w:rPr>
        <w:t>Example:</w:t>
      </w:r>
    </w:p>
    <w:p w14:paraId="6DE9A687"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37A66A00"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&lt;</w:t>
      </w:r>
      <w:proofErr w:type="spellStart"/>
      <w:r w:rsidRPr="00D977AB">
        <w:rPr>
          <w:rFonts w:ascii="Courier New" w:hAnsi="Courier New"/>
          <w:sz w:val="16"/>
        </w:rPr>
        <w:t>loc_list</w:t>
      </w:r>
      <w:proofErr w:type="spellEnd"/>
      <w:r w:rsidRPr="00D977AB">
        <w:rPr>
          <w:rFonts w:ascii="Courier New" w:hAnsi="Courier New"/>
          <w:sz w:val="16"/>
        </w:rPr>
        <w:t>&gt;</w:t>
      </w:r>
    </w:p>
    <w:p w14:paraId="063D5DA4"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sz w:val="16"/>
        </w:rPr>
        <w:tab/>
      </w:r>
      <w:r w:rsidRPr="00D977AB">
        <w:rPr>
          <w:rFonts w:ascii="Courier New" w:hAnsi="Courier New"/>
          <w:b/>
          <w:color w:val="0070C0"/>
          <w:sz w:val="16"/>
        </w:rPr>
        <w:t>&lt;</w:t>
      </w:r>
      <w:proofErr w:type="spellStart"/>
      <w:r w:rsidRPr="00D977AB">
        <w:rPr>
          <w:rFonts w:ascii="Courier New" w:hAnsi="Courier New"/>
          <w:b/>
          <w:color w:val="0070C0"/>
          <w:sz w:val="16"/>
        </w:rPr>
        <w:t>loc</w:t>
      </w:r>
      <w:proofErr w:type="spellEnd"/>
      <w:r w:rsidRPr="00D977AB">
        <w:rPr>
          <w:rFonts w:ascii="Courier New" w:hAnsi="Courier New"/>
          <w:b/>
          <w:color w:val="0070C0"/>
          <w:sz w:val="16"/>
        </w:rPr>
        <w:t xml:space="preserve"> v="1"&gt;   2581.21 -708.408 31.6532   &lt;/</w:t>
      </w:r>
      <w:proofErr w:type="spellStart"/>
      <w:r w:rsidRPr="00D977AB">
        <w:rPr>
          <w:rFonts w:ascii="Courier New" w:hAnsi="Courier New"/>
          <w:b/>
          <w:color w:val="0070C0"/>
          <w:sz w:val="16"/>
        </w:rPr>
        <w:t>loc</w:t>
      </w:r>
      <w:proofErr w:type="spellEnd"/>
      <w:r w:rsidRPr="00D977AB">
        <w:rPr>
          <w:rFonts w:ascii="Courier New" w:hAnsi="Courier New"/>
          <w:b/>
          <w:color w:val="0070C0"/>
          <w:sz w:val="16"/>
        </w:rPr>
        <w:t>&gt;</w:t>
      </w:r>
    </w:p>
    <w:p w14:paraId="7B3E15AC"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b/>
          <w:color w:val="0070C0"/>
          <w:sz w:val="16"/>
        </w:rPr>
        <w:tab/>
        <w:t>&lt;</w:t>
      </w:r>
      <w:proofErr w:type="spellStart"/>
      <w:r w:rsidRPr="00D977AB">
        <w:rPr>
          <w:rFonts w:ascii="Courier New" w:hAnsi="Courier New"/>
          <w:b/>
          <w:color w:val="0070C0"/>
          <w:sz w:val="16"/>
        </w:rPr>
        <w:t>loc</w:t>
      </w:r>
      <w:proofErr w:type="spellEnd"/>
      <w:r w:rsidRPr="00D977AB">
        <w:rPr>
          <w:rFonts w:ascii="Courier New" w:hAnsi="Courier New"/>
          <w:b/>
          <w:color w:val="0070C0"/>
          <w:sz w:val="16"/>
        </w:rPr>
        <w:t xml:space="preserve"> v="2"&gt;   2581.42 -708.357 35.2816   &lt;/</w:t>
      </w:r>
      <w:proofErr w:type="spellStart"/>
      <w:r w:rsidRPr="00D977AB">
        <w:rPr>
          <w:rFonts w:ascii="Courier New" w:hAnsi="Courier New"/>
          <w:b/>
          <w:color w:val="0070C0"/>
          <w:sz w:val="16"/>
        </w:rPr>
        <w:t>loc</w:t>
      </w:r>
      <w:proofErr w:type="spellEnd"/>
      <w:r w:rsidRPr="00D977AB">
        <w:rPr>
          <w:rFonts w:ascii="Courier New" w:hAnsi="Courier New"/>
          <w:b/>
          <w:color w:val="0070C0"/>
          <w:sz w:val="16"/>
        </w:rPr>
        <w:t>&gt;</w:t>
      </w:r>
    </w:p>
    <w:p w14:paraId="17D25110" w14:textId="77777777" w:rsidR="00FC68DB" w:rsidRPr="00226A3F"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b/>
          <w:color w:val="0070C0"/>
          <w:sz w:val="16"/>
        </w:rPr>
        <w:tab/>
        <w:t>&lt;</w:t>
      </w:r>
      <w:proofErr w:type="spellStart"/>
      <w:r w:rsidRPr="00D977AB">
        <w:rPr>
          <w:rFonts w:ascii="Courier New" w:hAnsi="Courier New"/>
          <w:b/>
          <w:color w:val="0070C0"/>
          <w:sz w:val="16"/>
        </w:rPr>
        <w:t>loc</w:t>
      </w:r>
      <w:proofErr w:type="spellEnd"/>
      <w:r w:rsidRPr="00D977AB">
        <w:rPr>
          <w:rFonts w:ascii="Courier New" w:hAnsi="Courier New"/>
          <w:b/>
          <w:color w:val="0070C0"/>
          <w:sz w:val="16"/>
        </w:rPr>
        <w:t xml:space="preserve"> v="3"&gt;   </w:t>
      </w:r>
      <w:r w:rsidRPr="00226A3F">
        <w:rPr>
          <w:rFonts w:ascii="Courier New" w:hAnsi="Courier New"/>
          <w:b/>
          <w:color w:val="0070C0"/>
          <w:sz w:val="16"/>
        </w:rPr>
        <w:t>2581.05 -708.302 39.0643   &lt;/</w:t>
      </w:r>
      <w:proofErr w:type="spellStart"/>
      <w:r w:rsidRPr="00226A3F">
        <w:rPr>
          <w:rFonts w:ascii="Courier New" w:hAnsi="Courier New"/>
          <w:b/>
          <w:color w:val="0070C0"/>
          <w:sz w:val="16"/>
        </w:rPr>
        <w:t>loc</w:t>
      </w:r>
      <w:proofErr w:type="spellEnd"/>
      <w:r w:rsidRPr="00226A3F">
        <w:rPr>
          <w:rFonts w:ascii="Courier New" w:hAnsi="Courier New"/>
          <w:b/>
          <w:color w:val="0070C0"/>
          <w:sz w:val="16"/>
        </w:rPr>
        <w:t>&gt;</w:t>
      </w:r>
    </w:p>
    <w:p w14:paraId="7A7C83BD" w14:textId="77777777" w:rsidR="00FC68D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226A3F">
        <w:rPr>
          <w:rFonts w:ascii="Courier New" w:hAnsi="Courier New"/>
          <w:sz w:val="16"/>
        </w:rPr>
        <w:t>&lt;/</w:t>
      </w:r>
      <w:proofErr w:type="spellStart"/>
      <w:r w:rsidRPr="00226A3F">
        <w:rPr>
          <w:rFonts w:ascii="Courier New" w:hAnsi="Courier New"/>
          <w:sz w:val="16"/>
        </w:rPr>
        <w:t>loc_list</w:t>
      </w:r>
      <w:proofErr w:type="spellEnd"/>
      <w:r w:rsidRPr="00226A3F">
        <w:rPr>
          <w:rFonts w:ascii="Courier New" w:hAnsi="Courier New"/>
          <w:sz w:val="16"/>
        </w:rPr>
        <w:t>&gt;</w:t>
      </w:r>
    </w:p>
    <w:p w14:paraId="15D6DAF4" w14:textId="77777777" w:rsidR="00FC68D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rPr>
          <w:rFonts w:ascii="Courier New" w:hAnsi="Courier New"/>
          <w:sz w:val="16"/>
        </w:rPr>
      </w:pPr>
    </w:p>
    <w:p w14:paraId="6E9A8EB1" w14:textId="77777777" w:rsidR="00FC68DB" w:rsidRPr="00226A3F" w:rsidRDefault="00FC68DB" w:rsidP="00B202D2">
      <w:pPr>
        <w:spacing w:before="240" w:after="60"/>
        <w:rPr>
          <w:b/>
          <w:bCs/>
          <w:i/>
          <w:iCs/>
          <w:sz w:val="24"/>
          <w:szCs w:val="26"/>
        </w:rPr>
      </w:pPr>
      <w:r w:rsidRPr="00226A3F">
        <w:rPr>
          <w:b/>
          <w:bCs/>
          <w:i/>
          <w:iCs/>
          <w:sz w:val="24"/>
          <w:szCs w:val="26"/>
        </w:rPr>
        <w:t xml:space="preserve">Element </w:t>
      </w:r>
      <w:r>
        <w:rPr>
          <w:b/>
          <w:bCs/>
          <w:i/>
          <w:iCs/>
          <w:sz w:val="24"/>
          <w:szCs w:val="26"/>
        </w:rPr>
        <w:t>"</w:t>
      </w:r>
      <w:proofErr w:type="spellStart"/>
      <w:r w:rsidRPr="00226A3F">
        <w:rPr>
          <w:b/>
          <w:bCs/>
          <w:i/>
          <w:iCs/>
          <w:sz w:val="24"/>
          <w:szCs w:val="26"/>
        </w:rPr>
        <w:t>face_list</w:t>
      </w:r>
      <w:proofErr w:type="spellEnd"/>
      <w:r>
        <w:rPr>
          <w:b/>
          <w:bCs/>
          <w:i/>
          <w:iCs/>
          <w:sz w:val="24"/>
          <w:szCs w:val="26"/>
        </w:rPr>
        <w:t>"</w:t>
      </w:r>
    </w:p>
    <w:p w14:paraId="3A610427" w14:textId="77777777" w:rsidR="00FC68DB" w:rsidRPr="00226A3F" w:rsidRDefault="00FC68DB" w:rsidP="00B202D2">
      <w:r w:rsidRPr="00226A3F">
        <w:t xml:space="preserve">The list of facets for the definition of the connection face is stored in the element </w:t>
      </w:r>
      <w:r>
        <w:rPr>
          <w:rFonts w:ascii="Courier New" w:hAnsi="Courier New"/>
          <w:b/>
          <w:i/>
          <w:sz w:val="18"/>
        </w:rPr>
        <w:t>&lt;</w:t>
      </w:r>
      <w:proofErr w:type="spellStart"/>
      <w:r>
        <w:rPr>
          <w:rFonts w:ascii="Courier New" w:hAnsi="Courier New"/>
          <w:b/>
          <w:i/>
          <w:sz w:val="18"/>
        </w:rPr>
        <w:t>f</w:t>
      </w:r>
      <w:r w:rsidRPr="00226A3F">
        <w:rPr>
          <w:rFonts w:ascii="Courier New" w:hAnsi="Courier New"/>
          <w:b/>
          <w:i/>
          <w:sz w:val="18"/>
        </w:rPr>
        <w:t>ace_list</w:t>
      </w:r>
      <w:proofErr w:type="spellEnd"/>
      <w:r>
        <w:rPr>
          <w:rFonts w:ascii="Courier New" w:hAnsi="Courier New"/>
          <w:b/>
          <w:i/>
          <w:sz w:val="18"/>
        </w:rPr>
        <w:t>&gt;</w:t>
      </w:r>
      <w:r w:rsidRPr="00226A3F">
        <w:t xml:space="preserve">. This element contains nested elements </w:t>
      </w:r>
      <w:r w:rsidRPr="00226A3F">
        <w:rPr>
          <w:rFonts w:ascii="Courier New" w:hAnsi="Courier New"/>
          <w:b/>
          <w:i/>
          <w:sz w:val="18"/>
        </w:rPr>
        <w:t>face</w:t>
      </w:r>
      <w:r w:rsidRPr="00226A3F">
        <w:t xml:space="preserve"> defining tessellated facets of the connection face in space. These facets are in no </w:t>
      </w:r>
      <w:proofErr w:type="gramStart"/>
      <w:r w:rsidRPr="00226A3F">
        <w:t>particular order</w:t>
      </w:r>
      <w:proofErr w:type="gramEnd"/>
      <w:r w:rsidRPr="00226A3F">
        <w:t>.</w:t>
      </w:r>
    </w:p>
    <w:p w14:paraId="36E91CB7" w14:textId="77777777" w:rsidR="00FC68DB" w:rsidRPr="00226A3F" w:rsidRDefault="00FC68DB" w:rsidP="00B202D2">
      <w:r w:rsidRPr="00226A3F">
        <w:t xml:space="preserve">No additional attributes are associated to the element </w:t>
      </w:r>
      <w:r>
        <w:rPr>
          <w:rFonts w:ascii="Courier New" w:hAnsi="Courier New"/>
          <w:b/>
          <w:i/>
          <w:sz w:val="18"/>
        </w:rPr>
        <w:t>&lt;</w:t>
      </w:r>
      <w:proofErr w:type="spellStart"/>
      <w:r>
        <w:rPr>
          <w:rFonts w:ascii="Courier New" w:hAnsi="Courier New"/>
          <w:b/>
          <w:i/>
          <w:sz w:val="18"/>
        </w:rPr>
        <w:t>f</w:t>
      </w:r>
      <w:r w:rsidRPr="00226A3F">
        <w:rPr>
          <w:rFonts w:ascii="Courier New" w:hAnsi="Courier New"/>
          <w:b/>
          <w:i/>
          <w:sz w:val="18"/>
        </w:rPr>
        <w:t>ace_list</w:t>
      </w:r>
      <w:proofErr w:type="spellEnd"/>
      <w:r>
        <w:rPr>
          <w:rFonts w:ascii="Courier New" w:hAnsi="Courier New"/>
          <w:b/>
          <w:i/>
          <w:sz w:val="18"/>
        </w:rPr>
        <w:t>&gt;</w:t>
      </w:r>
      <w:r w:rsidRPr="00226A3F">
        <w:t>.</w:t>
      </w:r>
    </w:p>
    <w:p w14:paraId="27FF7C70" w14:textId="77777777" w:rsidR="00FC68DB" w:rsidRPr="00226A3F" w:rsidRDefault="00FC68DB" w:rsidP="00B202D2">
      <w:pPr>
        <w:keepNext/>
      </w:pPr>
      <w:r w:rsidRPr="00226A3F">
        <w:t xml:space="preserve">The </w:t>
      </w:r>
      <w:proofErr w:type="spellStart"/>
      <w:r w:rsidRPr="00226A3F">
        <w:t>face_list</w:t>
      </w:r>
      <w:proofErr w:type="spellEnd"/>
      <w:r w:rsidRPr="00226A3F">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26A3F" w14:paraId="30764B70"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559401" w14:textId="77777777" w:rsidR="00FC68DB" w:rsidRPr="00226A3F" w:rsidRDefault="00FC68DB" w:rsidP="00B202D2">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1BB07F" w14:textId="77777777" w:rsidR="00FC68DB" w:rsidRPr="00226A3F" w:rsidRDefault="00FC68DB" w:rsidP="00B202D2">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4ED292" w14:textId="77777777" w:rsidR="00FC68DB" w:rsidRPr="00226A3F" w:rsidRDefault="00FC68DB" w:rsidP="00B202D2">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F13475" w14:textId="77777777" w:rsidR="00FC68DB" w:rsidRPr="00226A3F" w:rsidRDefault="00FC68DB" w:rsidP="00B202D2">
            <w:pPr>
              <w:keepNext/>
              <w:rPr>
                <w:b/>
                <w:i/>
              </w:rPr>
            </w:pPr>
            <w:r w:rsidRPr="00226A3F">
              <w:rPr>
                <w:b/>
                <w:i/>
              </w:rPr>
              <w:t>Constraint</w:t>
            </w:r>
          </w:p>
        </w:tc>
      </w:tr>
      <w:tr w:rsidR="00FC68DB" w:rsidRPr="00226A3F" w14:paraId="797D7A1C" w14:textId="77777777" w:rsidTr="00FC68DB">
        <w:trPr>
          <w:jc w:val="center"/>
        </w:trPr>
        <w:tc>
          <w:tcPr>
            <w:tcW w:w="2221" w:type="dxa"/>
            <w:shd w:val="clear" w:color="auto" w:fill="auto"/>
            <w:vAlign w:val="bottom"/>
          </w:tcPr>
          <w:p w14:paraId="4538E6D9" w14:textId="77777777" w:rsidR="00FC68DB" w:rsidRPr="00226A3F" w:rsidRDefault="00FC68DB" w:rsidP="00B202D2">
            <w:pPr>
              <w:rPr>
                <w:sz w:val="20"/>
                <w:szCs w:val="20"/>
              </w:rPr>
            </w:pPr>
            <w:r w:rsidRPr="00226A3F">
              <w:rPr>
                <w:sz w:val="20"/>
                <w:szCs w:val="20"/>
              </w:rPr>
              <w:t>face</w:t>
            </w:r>
          </w:p>
        </w:tc>
        <w:tc>
          <w:tcPr>
            <w:tcW w:w="1842" w:type="dxa"/>
            <w:shd w:val="clear" w:color="auto" w:fill="auto"/>
            <w:vAlign w:val="bottom"/>
          </w:tcPr>
          <w:p w14:paraId="32FCE089"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2A3EA91C" w14:textId="77777777" w:rsidR="00FC68DB" w:rsidRPr="00226A3F" w:rsidRDefault="00FC68DB" w:rsidP="00B202D2">
            <w:pPr>
              <w:rPr>
                <w:sz w:val="20"/>
                <w:szCs w:val="20"/>
              </w:rPr>
            </w:pPr>
            <w:r w:rsidRPr="00226A3F">
              <w:rPr>
                <w:sz w:val="20"/>
                <w:szCs w:val="20"/>
              </w:rPr>
              <w:t>Required</w:t>
            </w:r>
          </w:p>
        </w:tc>
        <w:tc>
          <w:tcPr>
            <w:tcW w:w="2708" w:type="dxa"/>
            <w:shd w:val="clear" w:color="auto" w:fill="auto"/>
            <w:vAlign w:val="bottom"/>
          </w:tcPr>
          <w:p w14:paraId="40EA59A2" w14:textId="77777777" w:rsidR="00FC68DB" w:rsidRPr="00226A3F" w:rsidRDefault="00FC68DB" w:rsidP="00B202D2">
            <w:pPr>
              <w:keepNext/>
              <w:rPr>
                <w:sz w:val="20"/>
                <w:szCs w:val="20"/>
              </w:rPr>
            </w:pPr>
            <w:r w:rsidRPr="00226A3F">
              <w:rPr>
                <w:sz w:val="20"/>
                <w:szCs w:val="20"/>
              </w:rPr>
              <w:t>-</w:t>
            </w:r>
          </w:p>
        </w:tc>
      </w:tr>
    </w:tbl>
    <w:p w14:paraId="5DC27157" w14:textId="05855234" w:rsidR="00FC68DB" w:rsidRDefault="00FC68DB" w:rsidP="00B202D2">
      <w:pPr>
        <w:pStyle w:val="Beschriftung"/>
        <w:spacing w:before="120"/>
      </w:pPr>
      <w:bookmarkStart w:id="2675" w:name="_Toc3566541"/>
      <w:bookmarkStart w:id="2676" w:name="_Toc34747543"/>
      <w:bookmarkStart w:id="2677" w:name="_Toc77096002"/>
      <w:r>
        <w:t xml:space="preserve">Table </w:t>
      </w:r>
      <w:r>
        <w:fldChar w:fldCharType="begin"/>
      </w:r>
      <w:r>
        <w:instrText xml:space="preserve"> SEQ Table \* ARABIC </w:instrText>
      </w:r>
      <w:r>
        <w:fldChar w:fldCharType="separate"/>
      </w:r>
      <w:r w:rsidR="008116BB">
        <w:rPr>
          <w:noProof/>
        </w:rPr>
        <w:t>140</w:t>
      </w:r>
      <w:r>
        <w:fldChar w:fldCharType="end"/>
      </w:r>
      <w:r>
        <w:t>: Nested elements of element</w:t>
      </w:r>
      <w:r w:rsidRPr="00226A3F">
        <w:t xml:space="preserve"> </w:t>
      </w:r>
      <w:r w:rsidRPr="00226A3F">
        <w:rPr>
          <w:rFonts w:ascii="Courier New" w:hAnsi="Courier New" w:cs="Courier New"/>
        </w:rPr>
        <w:t>&lt;</w:t>
      </w:r>
      <w:proofErr w:type="spellStart"/>
      <w:r>
        <w:rPr>
          <w:rFonts w:ascii="Courier New" w:hAnsi="Courier New" w:cs="Courier New"/>
        </w:rPr>
        <w:t>face_list</w:t>
      </w:r>
      <w:proofErr w:type="spellEnd"/>
      <w:r w:rsidRPr="00226A3F">
        <w:rPr>
          <w:rFonts w:ascii="Courier New" w:hAnsi="Courier New" w:cs="Courier New"/>
        </w:rPr>
        <w:t>&gt;</w:t>
      </w:r>
      <w:bookmarkEnd w:id="2675"/>
      <w:bookmarkEnd w:id="2676"/>
      <w:bookmarkEnd w:id="2677"/>
      <w:r>
        <w:t xml:space="preserve"> </w:t>
      </w:r>
    </w:p>
    <w:p w14:paraId="07830979" w14:textId="77777777" w:rsidR="00FC68DB" w:rsidRPr="00226A3F" w:rsidRDefault="00FC68DB" w:rsidP="00B202D2">
      <w:pPr>
        <w:keepNext/>
        <w:spacing w:before="240" w:after="60"/>
        <w:outlineLvl w:val="4"/>
        <w:rPr>
          <w:b/>
          <w:bCs/>
          <w:i/>
          <w:iCs/>
          <w:sz w:val="24"/>
          <w:szCs w:val="26"/>
        </w:rPr>
      </w:pPr>
      <w:r w:rsidRPr="00226A3F">
        <w:rPr>
          <w:b/>
          <w:bCs/>
          <w:i/>
          <w:iCs/>
          <w:sz w:val="24"/>
          <w:szCs w:val="26"/>
        </w:rPr>
        <w:t xml:space="preserve">Element </w:t>
      </w:r>
      <w:r>
        <w:rPr>
          <w:b/>
          <w:bCs/>
          <w:i/>
          <w:iCs/>
          <w:sz w:val="24"/>
          <w:szCs w:val="26"/>
        </w:rPr>
        <w:t>"</w:t>
      </w:r>
      <w:r w:rsidRPr="00226A3F">
        <w:rPr>
          <w:b/>
          <w:bCs/>
          <w:i/>
          <w:iCs/>
          <w:sz w:val="24"/>
          <w:szCs w:val="26"/>
        </w:rPr>
        <w:t>face</w:t>
      </w:r>
      <w:r>
        <w:rPr>
          <w:b/>
          <w:bCs/>
          <w:i/>
          <w:iCs/>
          <w:sz w:val="24"/>
          <w:szCs w:val="26"/>
        </w:rPr>
        <w:t>"</w:t>
      </w:r>
    </w:p>
    <w:p w14:paraId="490F2BE4" w14:textId="77777777" w:rsidR="00FC68DB" w:rsidRPr="00226A3F" w:rsidRDefault="00FC68DB" w:rsidP="00B202D2">
      <w:r w:rsidRPr="00226A3F">
        <w:t xml:space="preserve">Each location specified by the element </w:t>
      </w:r>
      <w:r>
        <w:t>&lt;</w:t>
      </w:r>
      <w:r w:rsidRPr="00226A3F">
        <w:rPr>
          <w:rFonts w:ascii="Courier New" w:hAnsi="Courier New"/>
          <w:b/>
          <w:i/>
          <w:sz w:val="18"/>
        </w:rPr>
        <w:t>face</w:t>
      </w:r>
      <w:r>
        <w:rPr>
          <w:rFonts w:ascii="Courier New" w:hAnsi="Courier New"/>
          <w:b/>
          <w:i/>
          <w:sz w:val="18"/>
        </w:rPr>
        <w:t>/&gt;</w:t>
      </w:r>
      <w:r w:rsidRPr="00226A3F">
        <w:t xml:space="preserve"> contains </w:t>
      </w:r>
      <w:r w:rsidRPr="00226A3F">
        <w:rPr>
          <w:i/>
        </w:rPr>
        <w:t>four</w:t>
      </w:r>
      <w:r w:rsidRPr="00226A3F">
        <w:t xml:space="preserve"> values specifying each vertex of the facet, using the </w:t>
      </w:r>
      <w:r w:rsidRPr="00FC228E">
        <w:rPr>
          <w:rStyle w:val="elementdeftypeChar"/>
          <w:rFonts w:eastAsia="Calibri"/>
        </w:rPr>
        <w:t>&lt;</w:t>
      </w:r>
      <w:proofErr w:type="spellStart"/>
      <w:r w:rsidRPr="00FC228E">
        <w:rPr>
          <w:rStyle w:val="elementdeftypeChar"/>
          <w:rFonts w:eastAsia="Calibri"/>
        </w:rPr>
        <w:t>loc</w:t>
      </w:r>
      <w:proofErr w:type="spellEnd"/>
      <w:r w:rsidRPr="00FC228E">
        <w:rPr>
          <w:rStyle w:val="elementdeftypeChar"/>
          <w:rFonts w:eastAsia="Calibri"/>
        </w:rPr>
        <w:t>&gt;</w:t>
      </w:r>
      <w:r w:rsidRPr="00226A3F">
        <w:t xml:space="preserve"> identifier, </w:t>
      </w:r>
      <w:r w:rsidRPr="005F7CF4">
        <w:rPr>
          <w:rFonts w:ascii="Courier New" w:hAnsi="Courier New" w:cs="Courier New"/>
          <w:sz w:val="20"/>
        </w:rPr>
        <w:t>v</w:t>
      </w:r>
      <w:r w:rsidRPr="00226A3F">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134"/>
        <w:gridCol w:w="1130"/>
        <w:gridCol w:w="4394"/>
      </w:tblGrid>
      <w:tr w:rsidR="00FC68DB" w:rsidRPr="00226A3F" w14:paraId="2345D6F8"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13A7DC" w14:textId="77777777" w:rsidR="00FC68DB" w:rsidRPr="00226A3F" w:rsidRDefault="00FC68DB" w:rsidP="00B202D2">
            <w:pPr>
              <w:keepNext/>
              <w:rPr>
                <w:b/>
                <w:i/>
              </w:rPr>
            </w:pPr>
            <w:r>
              <w:rPr>
                <w:b/>
                <w:i/>
              </w:rPr>
              <w:lastRenderedPageBreak/>
              <w:t>Attribute (</w:t>
            </w:r>
            <w:r w:rsidRPr="005F7CF4">
              <w:rPr>
                <w:i/>
              </w:rPr>
              <w:t>Vertex</w:t>
            </w:r>
            <w:r>
              <w:rPr>
                <w:i/>
              </w:rPr>
              <w:t>)</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1BA18E" w14:textId="77777777" w:rsidR="00FC68DB" w:rsidRPr="00226A3F" w:rsidRDefault="00FC68DB" w:rsidP="00B202D2">
            <w:pPr>
              <w:keepNext/>
              <w:rPr>
                <w:b/>
                <w:i/>
              </w:rPr>
            </w:pPr>
            <w:r w:rsidRPr="00226A3F">
              <w:rPr>
                <w:b/>
                <w:i/>
              </w:rPr>
              <w:t>Type</w:t>
            </w:r>
          </w:p>
        </w:tc>
        <w:tc>
          <w:tcPr>
            <w:tcW w:w="113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17704" w14:textId="77777777" w:rsidR="00FC68DB" w:rsidRPr="00226A3F" w:rsidRDefault="00FC68DB" w:rsidP="00B202D2">
            <w:pPr>
              <w:keepNext/>
              <w:rPr>
                <w:b/>
                <w:i/>
              </w:rPr>
            </w:pPr>
            <w:r>
              <w:rPr>
                <w:b/>
                <w:i/>
              </w:rPr>
              <w:t>Use</w:t>
            </w:r>
          </w:p>
        </w:tc>
        <w:tc>
          <w:tcPr>
            <w:tcW w:w="439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F0F914B" w14:textId="77777777" w:rsidR="00FC68DB" w:rsidRPr="00226A3F" w:rsidRDefault="00FC68DB" w:rsidP="00B202D2">
            <w:pPr>
              <w:keepNext/>
              <w:rPr>
                <w:b/>
                <w:i/>
              </w:rPr>
            </w:pPr>
            <w:r w:rsidRPr="00226A3F">
              <w:rPr>
                <w:b/>
                <w:i/>
              </w:rPr>
              <w:t>Constraint</w:t>
            </w:r>
          </w:p>
        </w:tc>
      </w:tr>
      <w:tr w:rsidR="00FC68DB" w:rsidRPr="00226A3F" w14:paraId="629081DE" w14:textId="77777777" w:rsidTr="00FC68DB">
        <w:trPr>
          <w:jc w:val="center"/>
        </w:trPr>
        <w:tc>
          <w:tcPr>
            <w:tcW w:w="1842" w:type="dxa"/>
            <w:shd w:val="clear" w:color="auto" w:fill="auto"/>
          </w:tcPr>
          <w:p w14:paraId="4954B113" w14:textId="77777777" w:rsidR="00FC68DB" w:rsidRPr="00226A3F" w:rsidRDefault="00FC68DB" w:rsidP="00B202D2">
            <w:pPr>
              <w:keepNext/>
              <w:rPr>
                <w:sz w:val="20"/>
                <w:szCs w:val="20"/>
              </w:rPr>
            </w:pPr>
            <w:r w:rsidRPr="005F7CF4">
              <w:rPr>
                <w:rFonts w:ascii="Courier New" w:hAnsi="Courier New" w:cs="Courier New"/>
                <w:b/>
                <w:sz w:val="18"/>
                <w:szCs w:val="18"/>
              </w:rPr>
              <w:t>v</w:t>
            </w:r>
            <w:r w:rsidRPr="00226A3F">
              <w:rPr>
                <w:sz w:val="20"/>
                <w:szCs w:val="20"/>
              </w:rPr>
              <w:t>1</w:t>
            </w:r>
          </w:p>
        </w:tc>
        <w:tc>
          <w:tcPr>
            <w:tcW w:w="1134" w:type="dxa"/>
            <w:shd w:val="clear" w:color="auto" w:fill="auto"/>
          </w:tcPr>
          <w:p w14:paraId="5119FC98" w14:textId="77777777" w:rsidR="00FC68DB" w:rsidRPr="00226A3F" w:rsidRDefault="00FC68DB" w:rsidP="00B202D2">
            <w:pPr>
              <w:keepNext/>
              <w:rPr>
                <w:sz w:val="20"/>
                <w:szCs w:val="20"/>
              </w:rPr>
            </w:pPr>
            <w:r w:rsidRPr="00226A3F">
              <w:rPr>
                <w:sz w:val="20"/>
                <w:szCs w:val="20"/>
              </w:rPr>
              <w:t>Integer</w:t>
            </w:r>
          </w:p>
        </w:tc>
        <w:tc>
          <w:tcPr>
            <w:tcW w:w="1130" w:type="dxa"/>
            <w:shd w:val="clear" w:color="auto" w:fill="auto"/>
          </w:tcPr>
          <w:p w14:paraId="6CFC3320" w14:textId="77777777" w:rsidR="00FC68DB" w:rsidRPr="00226A3F" w:rsidRDefault="00FC68DB" w:rsidP="00B202D2">
            <w:pPr>
              <w:keepNext/>
              <w:rPr>
                <w:sz w:val="20"/>
                <w:szCs w:val="20"/>
              </w:rPr>
            </w:pPr>
            <w:r w:rsidRPr="00226A3F">
              <w:rPr>
                <w:sz w:val="20"/>
                <w:szCs w:val="20"/>
              </w:rPr>
              <w:t>Required</w:t>
            </w:r>
          </w:p>
        </w:tc>
        <w:tc>
          <w:tcPr>
            <w:tcW w:w="4394" w:type="dxa"/>
            <w:shd w:val="clear" w:color="auto" w:fill="auto"/>
          </w:tcPr>
          <w:p w14:paraId="22423FA6" w14:textId="77777777" w:rsidR="00FC68DB" w:rsidRPr="00226A3F" w:rsidRDefault="00FC68DB" w:rsidP="00B202D2">
            <w:pPr>
              <w:keepNext/>
              <w:rPr>
                <w:sz w:val="20"/>
                <w:szCs w:val="20"/>
              </w:rPr>
            </w:pPr>
            <w:r w:rsidRPr="00226A3F">
              <w:rPr>
                <w:sz w:val="20"/>
                <w:szCs w:val="20"/>
              </w:rPr>
              <w:t xml:space="preserve">Must correspond to </w:t>
            </w:r>
            <w:proofErr w:type="gramStart"/>
            <w:r w:rsidRPr="00226A3F">
              <w:rPr>
                <w:sz w:val="20"/>
                <w:szCs w:val="20"/>
              </w:rPr>
              <w:t>an</w:t>
            </w:r>
            <w:proofErr w:type="gramEnd"/>
            <w:r w:rsidRPr="00226A3F">
              <w:rPr>
                <w:sz w:val="20"/>
                <w:szCs w:val="20"/>
              </w:rPr>
              <w:t xml:space="preserve"> </w:t>
            </w:r>
            <w:r w:rsidRPr="005F7CF4">
              <w:rPr>
                <w:rFonts w:ascii="Courier New" w:hAnsi="Courier New" w:cs="Courier New"/>
                <w:b/>
                <w:sz w:val="18"/>
                <w:szCs w:val="18"/>
              </w:rPr>
              <w:t>v</w:t>
            </w:r>
            <w:r w:rsidRPr="00226A3F">
              <w:rPr>
                <w:sz w:val="20"/>
                <w:szCs w:val="20"/>
              </w:rPr>
              <w:t xml:space="preserve"> in a </w:t>
            </w:r>
            <w:proofErr w:type="spellStart"/>
            <w:r w:rsidRPr="00226A3F">
              <w:rPr>
                <w:rFonts w:ascii="Courier New" w:hAnsi="Courier New" w:cs="Courier New"/>
                <w:sz w:val="18"/>
                <w:szCs w:val="18"/>
              </w:rPr>
              <w:t>loc</w:t>
            </w:r>
            <w:proofErr w:type="spellEnd"/>
            <w:r w:rsidRPr="00226A3F">
              <w:rPr>
                <w:sz w:val="20"/>
                <w:szCs w:val="20"/>
              </w:rPr>
              <w:t xml:space="preserve"> from </w:t>
            </w:r>
            <w:proofErr w:type="spellStart"/>
            <w:r w:rsidRPr="00226A3F">
              <w:rPr>
                <w:rFonts w:ascii="Courier New" w:hAnsi="Courier New" w:cs="Courier New"/>
                <w:sz w:val="18"/>
                <w:szCs w:val="18"/>
              </w:rPr>
              <w:t>loc_list</w:t>
            </w:r>
            <w:proofErr w:type="spellEnd"/>
          </w:p>
        </w:tc>
      </w:tr>
      <w:tr w:rsidR="00FC68DB" w:rsidRPr="00226A3F" w14:paraId="13637A51" w14:textId="77777777" w:rsidTr="00FC68DB">
        <w:trPr>
          <w:jc w:val="center"/>
        </w:trPr>
        <w:tc>
          <w:tcPr>
            <w:tcW w:w="1842" w:type="dxa"/>
            <w:shd w:val="clear" w:color="auto" w:fill="auto"/>
          </w:tcPr>
          <w:p w14:paraId="5CD31530" w14:textId="77777777" w:rsidR="00FC68DB" w:rsidRPr="00226A3F" w:rsidRDefault="00FC68DB" w:rsidP="00B202D2">
            <w:pPr>
              <w:keepNext/>
              <w:rPr>
                <w:sz w:val="20"/>
                <w:szCs w:val="20"/>
              </w:rPr>
            </w:pPr>
            <w:r w:rsidRPr="005F7CF4">
              <w:rPr>
                <w:rFonts w:ascii="Courier New" w:hAnsi="Courier New" w:cs="Courier New"/>
                <w:b/>
                <w:sz w:val="18"/>
                <w:szCs w:val="18"/>
              </w:rPr>
              <w:t>v</w:t>
            </w:r>
            <w:r w:rsidRPr="00226A3F">
              <w:rPr>
                <w:sz w:val="20"/>
                <w:szCs w:val="20"/>
              </w:rPr>
              <w:t>2</w:t>
            </w:r>
          </w:p>
        </w:tc>
        <w:tc>
          <w:tcPr>
            <w:tcW w:w="1134" w:type="dxa"/>
            <w:shd w:val="clear" w:color="auto" w:fill="auto"/>
          </w:tcPr>
          <w:p w14:paraId="28E0AFBA" w14:textId="77777777" w:rsidR="00FC68DB" w:rsidRPr="00226A3F" w:rsidRDefault="00FC68DB" w:rsidP="00B202D2">
            <w:pPr>
              <w:keepNext/>
              <w:rPr>
                <w:sz w:val="20"/>
                <w:szCs w:val="20"/>
              </w:rPr>
            </w:pPr>
            <w:r w:rsidRPr="00226A3F">
              <w:rPr>
                <w:sz w:val="20"/>
                <w:szCs w:val="20"/>
              </w:rPr>
              <w:t>Integer</w:t>
            </w:r>
          </w:p>
        </w:tc>
        <w:tc>
          <w:tcPr>
            <w:tcW w:w="1130" w:type="dxa"/>
            <w:shd w:val="clear" w:color="auto" w:fill="auto"/>
          </w:tcPr>
          <w:p w14:paraId="4EC22B84" w14:textId="77777777" w:rsidR="00FC68DB" w:rsidRPr="00226A3F" w:rsidRDefault="00FC68DB" w:rsidP="00B202D2">
            <w:pPr>
              <w:keepNext/>
              <w:rPr>
                <w:sz w:val="20"/>
                <w:szCs w:val="20"/>
              </w:rPr>
            </w:pPr>
            <w:r w:rsidRPr="00226A3F">
              <w:rPr>
                <w:sz w:val="20"/>
                <w:szCs w:val="20"/>
              </w:rPr>
              <w:t>Required</w:t>
            </w:r>
          </w:p>
        </w:tc>
        <w:tc>
          <w:tcPr>
            <w:tcW w:w="4394" w:type="dxa"/>
            <w:shd w:val="clear" w:color="auto" w:fill="auto"/>
          </w:tcPr>
          <w:p w14:paraId="0A0C4298" w14:textId="77777777" w:rsidR="00FC68DB" w:rsidRPr="00226A3F" w:rsidRDefault="00FC68DB" w:rsidP="00B202D2">
            <w:pPr>
              <w:keepNext/>
              <w:rPr>
                <w:sz w:val="20"/>
                <w:szCs w:val="20"/>
              </w:rPr>
            </w:pPr>
            <w:r w:rsidRPr="00226A3F">
              <w:rPr>
                <w:sz w:val="20"/>
                <w:szCs w:val="20"/>
              </w:rPr>
              <w:t xml:space="preserve">Must correspond to </w:t>
            </w:r>
            <w:proofErr w:type="gramStart"/>
            <w:r w:rsidRPr="00226A3F">
              <w:rPr>
                <w:sz w:val="20"/>
                <w:szCs w:val="20"/>
              </w:rPr>
              <w:t>an</w:t>
            </w:r>
            <w:proofErr w:type="gramEnd"/>
            <w:r w:rsidRPr="00226A3F">
              <w:rPr>
                <w:sz w:val="20"/>
                <w:szCs w:val="20"/>
              </w:rPr>
              <w:t xml:space="preserve"> </w:t>
            </w:r>
            <w:r w:rsidRPr="005F7CF4">
              <w:rPr>
                <w:rFonts w:ascii="Courier New" w:hAnsi="Courier New" w:cs="Courier New"/>
                <w:b/>
                <w:sz w:val="18"/>
                <w:szCs w:val="18"/>
              </w:rPr>
              <w:t>v</w:t>
            </w:r>
            <w:r w:rsidRPr="00226A3F">
              <w:rPr>
                <w:sz w:val="20"/>
                <w:szCs w:val="20"/>
              </w:rPr>
              <w:t xml:space="preserve"> in a </w:t>
            </w:r>
            <w:proofErr w:type="spellStart"/>
            <w:r w:rsidRPr="00226A3F">
              <w:rPr>
                <w:rFonts w:ascii="Courier New" w:hAnsi="Courier New" w:cs="Courier New"/>
                <w:sz w:val="18"/>
                <w:szCs w:val="18"/>
              </w:rPr>
              <w:t>loc</w:t>
            </w:r>
            <w:proofErr w:type="spellEnd"/>
            <w:r w:rsidRPr="00226A3F">
              <w:rPr>
                <w:sz w:val="20"/>
                <w:szCs w:val="20"/>
              </w:rPr>
              <w:t xml:space="preserve"> from </w:t>
            </w:r>
            <w:proofErr w:type="spellStart"/>
            <w:r w:rsidRPr="00226A3F">
              <w:rPr>
                <w:rFonts w:ascii="Courier New" w:hAnsi="Courier New" w:cs="Courier New"/>
                <w:sz w:val="18"/>
                <w:szCs w:val="18"/>
              </w:rPr>
              <w:t>loc_list</w:t>
            </w:r>
            <w:proofErr w:type="spellEnd"/>
          </w:p>
        </w:tc>
      </w:tr>
      <w:tr w:rsidR="00FC68DB" w:rsidRPr="00226A3F" w14:paraId="13134FC8" w14:textId="77777777" w:rsidTr="00FC68DB">
        <w:trPr>
          <w:jc w:val="center"/>
        </w:trPr>
        <w:tc>
          <w:tcPr>
            <w:tcW w:w="1842" w:type="dxa"/>
            <w:shd w:val="clear" w:color="auto" w:fill="auto"/>
          </w:tcPr>
          <w:p w14:paraId="6A5838A2" w14:textId="77777777" w:rsidR="00FC68DB" w:rsidRPr="00226A3F" w:rsidRDefault="00FC68DB" w:rsidP="00B202D2">
            <w:pPr>
              <w:keepNext/>
              <w:rPr>
                <w:sz w:val="20"/>
                <w:szCs w:val="20"/>
              </w:rPr>
            </w:pPr>
            <w:r w:rsidRPr="005F7CF4">
              <w:rPr>
                <w:rFonts w:ascii="Courier New" w:hAnsi="Courier New" w:cs="Courier New"/>
                <w:b/>
                <w:sz w:val="18"/>
                <w:szCs w:val="18"/>
              </w:rPr>
              <w:t>v</w:t>
            </w:r>
            <w:r w:rsidRPr="00226A3F">
              <w:rPr>
                <w:sz w:val="20"/>
                <w:szCs w:val="20"/>
              </w:rPr>
              <w:t>3</w:t>
            </w:r>
          </w:p>
        </w:tc>
        <w:tc>
          <w:tcPr>
            <w:tcW w:w="1134" w:type="dxa"/>
            <w:shd w:val="clear" w:color="auto" w:fill="auto"/>
          </w:tcPr>
          <w:p w14:paraId="55819C6E" w14:textId="77777777" w:rsidR="00FC68DB" w:rsidRPr="00226A3F" w:rsidRDefault="00FC68DB" w:rsidP="00B202D2">
            <w:pPr>
              <w:keepNext/>
              <w:rPr>
                <w:sz w:val="20"/>
                <w:szCs w:val="20"/>
              </w:rPr>
            </w:pPr>
            <w:r w:rsidRPr="00226A3F">
              <w:rPr>
                <w:sz w:val="20"/>
                <w:szCs w:val="20"/>
              </w:rPr>
              <w:t>Integer</w:t>
            </w:r>
          </w:p>
        </w:tc>
        <w:tc>
          <w:tcPr>
            <w:tcW w:w="1130" w:type="dxa"/>
            <w:shd w:val="clear" w:color="auto" w:fill="auto"/>
          </w:tcPr>
          <w:p w14:paraId="685B1248" w14:textId="77777777" w:rsidR="00FC68DB" w:rsidRPr="00226A3F" w:rsidRDefault="00FC68DB" w:rsidP="00B202D2">
            <w:pPr>
              <w:keepNext/>
              <w:rPr>
                <w:sz w:val="20"/>
                <w:szCs w:val="20"/>
              </w:rPr>
            </w:pPr>
            <w:r w:rsidRPr="00226A3F">
              <w:rPr>
                <w:sz w:val="20"/>
                <w:szCs w:val="20"/>
              </w:rPr>
              <w:t>Required</w:t>
            </w:r>
          </w:p>
        </w:tc>
        <w:tc>
          <w:tcPr>
            <w:tcW w:w="4394" w:type="dxa"/>
            <w:shd w:val="clear" w:color="auto" w:fill="auto"/>
          </w:tcPr>
          <w:p w14:paraId="08D94AB2" w14:textId="77777777" w:rsidR="00FC68DB" w:rsidRPr="00226A3F" w:rsidRDefault="00FC68DB" w:rsidP="00B202D2">
            <w:pPr>
              <w:keepNext/>
              <w:rPr>
                <w:sz w:val="20"/>
                <w:szCs w:val="20"/>
              </w:rPr>
            </w:pPr>
            <w:r w:rsidRPr="00226A3F">
              <w:rPr>
                <w:sz w:val="20"/>
                <w:szCs w:val="20"/>
              </w:rPr>
              <w:t xml:space="preserve">Must correspond to </w:t>
            </w:r>
            <w:proofErr w:type="gramStart"/>
            <w:r w:rsidRPr="00226A3F">
              <w:rPr>
                <w:sz w:val="20"/>
                <w:szCs w:val="20"/>
              </w:rPr>
              <w:t>an</w:t>
            </w:r>
            <w:proofErr w:type="gramEnd"/>
            <w:r w:rsidRPr="00226A3F">
              <w:rPr>
                <w:sz w:val="20"/>
                <w:szCs w:val="20"/>
              </w:rPr>
              <w:t xml:space="preserve"> </w:t>
            </w:r>
            <w:r w:rsidRPr="005F7CF4">
              <w:rPr>
                <w:rFonts w:ascii="Courier New" w:hAnsi="Courier New" w:cs="Courier New"/>
                <w:b/>
                <w:sz w:val="18"/>
                <w:szCs w:val="18"/>
              </w:rPr>
              <w:t>v</w:t>
            </w:r>
            <w:r w:rsidRPr="00226A3F">
              <w:rPr>
                <w:sz w:val="20"/>
                <w:szCs w:val="20"/>
              </w:rPr>
              <w:t xml:space="preserve"> in a </w:t>
            </w:r>
            <w:proofErr w:type="spellStart"/>
            <w:r w:rsidRPr="00226A3F">
              <w:rPr>
                <w:rFonts w:ascii="Courier New" w:hAnsi="Courier New" w:cs="Courier New"/>
                <w:sz w:val="18"/>
                <w:szCs w:val="18"/>
              </w:rPr>
              <w:t>loc</w:t>
            </w:r>
            <w:proofErr w:type="spellEnd"/>
            <w:r w:rsidRPr="00226A3F">
              <w:rPr>
                <w:sz w:val="20"/>
                <w:szCs w:val="20"/>
              </w:rPr>
              <w:t xml:space="preserve"> from </w:t>
            </w:r>
            <w:proofErr w:type="spellStart"/>
            <w:r w:rsidRPr="00226A3F">
              <w:rPr>
                <w:rFonts w:ascii="Courier New" w:hAnsi="Courier New" w:cs="Courier New"/>
                <w:sz w:val="18"/>
                <w:szCs w:val="18"/>
              </w:rPr>
              <w:t>loc_list</w:t>
            </w:r>
            <w:proofErr w:type="spellEnd"/>
          </w:p>
        </w:tc>
      </w:tr>
      <w:tr w:rsidR="00FC68DB" w:rsidRPr="00226A3F" w14:paraId="3BF3F10C" w14:textId="77777777" w:rsidTr="00FC68DB">
        <w:trPr>
          <w:jc w:val="center"/>
        </w:trPr>
        <w:tc>
          <w:tcPr>
            <w:tcW w:w="1842" w:type="dxa"/>
            <w:shd w:val="clear" w:color="auto" w:fill="auto"/>
          </w:tcPr>
          <w:p w14:paraId="66E85936" w14:textId="77777777" w:rsidR="00FC68DB" w:rsidRPr="00226A3F" w:rsidRDefault="00FC68DB" w:rsidP="00B202D2">
            <w:pPr>
              <w:keepNext/>
              <w:rPr>
                <w:sz w:val="20"/>
                <w:szCs w:val="20"/>
              </w:rPr>
            </w:pPr>
            <w:r w:rsidRPr="005F7CF4">
              <w:rPr>
                <w:rFonts w:ascii="Courier New" w:hAnsi="Courier New" w:cs="Courier New"/>
                <w:b/>
                <w:sz w:val="18"/>
                <w:szCs w:val="18"/>
              </w:rPr>
              <w:t>v</w:t>
            </w:r>
            <w:r w:rsidRPr="00226A3F">
              <w:rPr>
                <w:sz w:val="20"/>
                <w:szCs w:val="20"/>
              </w:rPr>
              <w:t>4</w:t>
            </w:r>
          </w:p>
        </w:tc>
        <w:tc>
          <w:tcPr>
            <w:tcW w:w="1134" w:type="dxa"/>
            <w:shd w:val="clear" w:color="auto" w:fill="auto"/>
          </w:tcPr>
          <w:p w14:paraId="7AB3573D" w14:textId="77777777" w:rsidR="00FC68DB" w:rsidRPr="00226A3F" w:rsidRDefault="00FC68DB" w:rsidP="00B202D2">
            <w:pPr>
              <w:keepNext/>
              <w:rPr>
                <w:sz w:val="20"/>
                <w:szCs w:val="20"/>
              </w:rPr>
            </w:pPr>
            <w:r w:rsidRPr="00226A3F">
              <w:rPr>
                <w:sz w:val="20"/>
                <w:szCs w:val="20"/>
              </w:rPr>
              <w:t>Integer</w:t>
            </w:r>
          </w:p>
        </w:tc>
        <w:tc>
          <w:tcPr>
            <w:tcW w:w="1130" w:type="dxa"/>
            <w:shd w:val="clear" w:color="auto" w:fill="auto"/>
          </w:tcPr>
          <w:p w14:paraId="4D26AB35" w14:textId="77777777" w:rsidR="00FC68DB" w:rsidRPr="000F7EEA" w:rsidRDefault="00FC68DB" w:rsidP="00B202D2">
            <w:pPr>
              <w:keepNext/>
              <w:rPr>
                <w:sz w:val="20"/>
                <w:szCs w:val="20"/>
              </w:rPr>
            </w:pPr>
            <w:r>
              <w:rPr>
                <w:sz w:val="20"/>
                <w:szCs w:val="20"/>
              </w:rPr>
              <w:t>Optional</w:t>
            </w:r>
          </w:p>
        </w:tc>
        <w:tc>
          <w:tcPr>
            <w:tcW w:w="4394" w:type="dxa"/>
            <w:shd w:val="clear" w:color="auto" w:fill="auto"/>
          </w:tcPr>
          <w:p w14:paraId="5F82E765" w14:textId="77777777" w:rsidR="00FC68DB" w:rsidRPr="00226A3F" w:rsidRDefault="00FC68DB" w:rsidP="00B202D2">
            <w:pPr>
              <w:keepNext/>
              <w:rPr>
                <w:sz w:val="20"/>
                <w:szCs w:val="20"/>
              </w:rPr>
            </w:pPr>
            <w:r w:rsidRPr="00226A3F">
              <w:rPr>
                <w:sz w:val="20"/>
                <w:szCs w:val="20"/>
              </w:rPr>
              <w:t xml:space="preserve">Must correspond to </w:t>
            </w:r>
            <w:proofErr w:type="gramStart"/>
            <w:r w:rsidRPr="00226A3F">
              <w:rPr>
                <w:sz w:val="20"/>
                <w:szCs w:val="20"/>
              </w:rPr>
              <w:t>an</w:t>
            </w:r>
            <w:proofErr w:type="gramEnd"/>
            <w:r w:rsidRPr="00226A3F">
              <w:rPr>
                <w:sz w:val="20"/>
                <w:szCs w:val="20"/>
              </w:rPr>
              <w:t xml:space="preserve"> </w:t>
            </w:r>
            <w:r w:rsidRPr="005F7CF4">
              <w:rPr>
                <w:rFonts w:ascii="Courier New" w:hAnsi="Courier New" w:cs="Courier New"/>
                <w:b/>
                <w:sz w:val="18"/>
                <w:szCs w:val="18"/>
              </w:rPr>
              <w:t>v</w:t>
            </w:r>
            <w:r w:rsidRPr="00226A3F">
              <w:rPr>
                <w:sz w:val="20"/>
                <w:szCs w:val="20"/>
              </w:rPr>
              <w:t xml:space="preserve"> in a </w:t>
            </w:r>
            <w:proofErr w:type="spellStart"/>
            <w:r w:rsidRPr="00226A3F">
              <w:rPr>
                <w:rFonts w:ascii="Courier New" w:hAnsi="Courier New" w:cs="Courier New"/>
                <w:sz w:val="18"/>
                <w:szCs w:val="18"/>
              </w:rPr>
              <w:t>loc</w:t>
            </w:r>
            <w:proofErr w:type="spellEnd"/>
            <w:r w:rsidRPr="00226A3F">
              <w:rPr>
                <w:sz w:val="20"/>
                <w:szCs w:val="20"/>
              </w:rPr>
              <w:t xml:space="preserve"> from </w:t>
            </w:r>
            <w:proofErr w:type="spellStart"/>
            <w:r w:rsidRPr="00226A3F">
              <w:rPr>
                <w:rFonts w:ascii="Courier New" w:hAnsi="Courier New" w:cs="Courier New"/>
                <w:sz w:val="18"/>
                <w:szCs w:val="18"/>
              </w:rPr>
              <w:t>loc_list</w:t>
            </w:r>
            <w:proofErr w:type="spellEnd"/>
          </w:p>
        </w:tc>
      </w:tr>
    </w:tbl>
    <w:p w14:paraId="18732DA8" w14:textId="388E7B98" w:rsidR="00FC68DB" w:rsidRPr="00226A3F" w:rsidRDefault="00FC68DB" w:rsidP="00B202D2">
      <w:pPr>
        <w:pStyle w:val="Beschriftung"/>
        <w:spacing w:before="120"/>
      </w:pPr>
      <w:bookmarkStart w:id="2678" w:name="_Toc3566542"/>
      <w:bookmarkStart w:id="2679" w:name="_Toc34747544"/>
      <w:bookmarkStart w:id="2680" w:name="_Toc77096003"/>
      <w:r>
        <w:t xml:space="preserve">Table </w:t>
      </w:r>
      <w:r>
        <w:fldChar w:fldCharType="begin"/>
      </w:r>
      <w:r>
        <w:instrText xml:space="preserve"> SEQ Table \* ARABIC </w:instrText>
      </w:r>
      <w:r>
        <w:fldChar w:fldCharType="separate"/>
      </w:r>
      <w:r w:rsidR="008116BB">
        <w:rPr>
          <w:noProof/>
        </w:rPr>
        <w:t>141</w:t>
      </w:r>
      <w:r>
        <w:fldChar w:fldCharType="end"/>
      </w:r>
      <w:r>
        <w:t>: Attributes of element</w:t>
      </w:r>
      <w:r w:rsidRPr="00226A3F">
        <w:t xml:space="preserve"> </w:t>
      </w:r>
      <w:r w:rsidRPr="00F94FF6">
        <w:rPr>
          <w:rStyle w:val="elementdeftypeChar"/>
          <w:rFonts w:eastAsia="Calibri"/>
          <w:b w:val="0"/>
        </w:rPr>
        <w:t>&lt;face/&gt;</w:t>
      </w:r>
      <w:bookmarkEnd w:id="2678"/>
      <w:bookmarkEnd w:id="2679"/>
      <w:bookmarkEnd w:id="2680"/>
      <w:r>
        <w:t xml:space="preserve">  </w:t>
      </w:r>
    </w:p>
    <w:p w14:paraId="15AB46C6" w14:textId="77777777" w:rsidR="00FC68DB" w:rsidRDefault="00FC68DB" w:rsidP="00BA04B6">
      <w:pPr>
        <w:numPr>
          <w:ilvl w:val="0"/>
          <w:numId w:val="25"/>
        </w:numPr>
        <w:tabs>
          <w:tab w:val="clear" w:pos="403"/>
        </w:tabs>
        <w:spacing w:line="240" w:lineRule="auto"/>
        <w:jc w:val="left"/>
      </w:pPr>
      <w:r w:rsidRPr="00226A3F">
        <w:t xml:space="preserve">To represent a quadrangular facet, four distinct vertex indices must be supplied. </w:t>
      </w:r>
    </w:p>
    <w:p w14:paraId="66C6CB01" w14:textId="77777777" w:rsidR="00FC68DB" w:rsidRPr="00226A3F" w:rsidRDefault="00FC68DB" w:rsidP="00BA04B6">
      <w:pPr>
        <w:numPr>
          <w:ilvl w:val="0"/>
          <w:numId w:val="25"/>
        </w:numPr>
        <w:tabs>
          <w:tab w:val="clear" w:pos="403"/>
        </w:tabs>
        <w:spacing w:line="240" w:lineRule="auto"/>
        <w:jc w:val="left"/>
      </w:pPr>
      <w:r w:rsidRPr="00B725D8">
        <w:t>To represent a triangular facet, three distinct vertex indices must be supplied.</w:t>
      </w:r>
    </w:p>
    <w:p w14:paraId="7366E497" w14:textId="77777777" w:rsidR="00FC68DB" w:rsidRPr="003E0428" w:rsidRDefault="00FC68DB" w:rsidP="00B202D2">
      <w:pPr>
        <w:keepNext/>
        <w:spacing w:before="240"/>
        <w:rPr>
          <w:b/>
          <w:sz w:val="24"/>
        </w:rPr>
      </w:pPr>
      <w:r w:rsidRPr="003E0428">
        <w:t xml:space="preserve"> </w:t>
      </w:r>
      <w:r w:rsidRPr="003E0428">
        <w:rPr>
          <w:b/>
          <w:sz w:val="24"/>
        </w:rPr>
        <w:t>Example A: (</w:t>
      </w:r>
      <w:r w:rsidRPr="003E0428">
        <w:t xml:space="preserve">with minimum definition for </w:t>
      </w:r>
      <w:r>
        <w:rPr>
          <w:rStyle w:val="elementdeftypeChar"/>
          <w:rFonts w:eastAsia="Calibri"/>
        </w:rPr>
        <w:t>&lt;c</w:t>
      </w:r>
      <w:r w:rsidRPr="00F94FF6">
        <w:rPr>
          <w:rStyle w:val="elementdeftypeChar"/>
          <w:rFonts w:eastAsia="Calibri"/>
        </w:rPr>
        <w:t>onnection_2d</w:t>
      </w:r>
      <w:r>
        <w:rPr>
          <w:rStyle w:val="elementdeftypeChar"/>
          <w:rFonts w:eastAsia="Calibri"/>
        </w:rPr>
        <w:t>/&gt;</w:t>
      </w:r>
      <w:r w:rsidRPr="003E0428">
        <w:rPr>
          <w:b/>
          <w:sz w:val="24"/>
        </w:rPr>
        <w:t>)</w:t>
      </w:r>
    </w:p>
    <w:p w14:paraId="4D5C5F07" w14:textId="77777777" w:rsidR="00FC68DB" w:rsidRPr="00D977A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6BB67837" w14:textId="77777777" w:rsidR="00FC68DB" w:rsidRPr="00D977A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&lt;</w:t>
      </w:r>
      <w:proofErr w:type="spellStart"/>
      <w:r w:rsidRPr="00D977AB">
        <w:rPr>
          <w:rFonts w:ascii="Courier New" w:hAnsi="Courier New"/>
          <w:sz w:val="16"/>
        </w:rPr>
        <w:t>loc_list</w:t>
      </w:r>
      <w:proofErr w:type="spellEnd"/>
      <w:r w:rsidRPr="00D977AB">
        <w:rPr>
          <w:rFonts w:ascii="Courier New" w:hAnsi="Courier New"/>
          <w:sz w:val="16"/>
        </w:rPr>
        <w:t>&gt;</w:t>
      </w:r>
    </w:p>
    <w:p w14:paraId="522ECCAB" w14:textId="77777777" w:rsidR="00FC68DB" w:rsidRPr="00F475E1"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w:t>
      </w:r>
      <w:r w:rsidRPr="00F475E1">
        <w:rPr>
          <w:rFonts w:ascii="Courier New" w:hAnsi="Courier New"/>
          <w:sz w:val="16"/>
        </w:rPr>
        <w:t>&lt;</w:t>
      </w:r>
      <w:proofErr w:type="spellStart"/>
      <w:r w:rsidRPr="00F475E1">
        <w:rPr>
          <w:rFonts w:ascii="Courier New" w:hAnsi="Courier New"/>
          <w:sz w:val="16"/>
        </w:rPr>
        <w:t>loc</w:t>
      </w:r>
      <w:proofErr w:type="spellEnd"/>
      <w:r w:rsidRPr="00F475E1">
        <w:rPr>
          <w:rFonts w:ascii="Courier New" w:hAnsi="Courier New"/>
          <w:sz w:val="16"/>
        </w:rPr>
        <w:t xml:space="preserve"> v="</w:t>
      </w:r>
      <w:r w:rsidRPr="00F475E1">
        <w:rPr>
          <w:rFonts w:ascii="Courier New" w:hAnsi="Courier New"/>
          <w:b/>
          <w:color w:val="0070C0"/>
          <w:sz w:val="16"/>
        </w:rPr>
        <w:t>1</w:t>
      </w:r>
      <w:r w:rsidRPr="00F475E1">
        <w:rPr>
          <w:rFonts w:ascii="Courier New" w:hAnsi="Courier New"/>
          <w:sz w:val="16"/>
        </w:rPr>
        <w:t xml:space="preserve">"&gt; </w:t>
      </w:r>
      <w:proofErr w:type="gramStart"/>
      <w:r w:rsidRPr="00F475E1">
        <w:rPr>
          <w:rFonts w:ascii="Courier New" w:hAnsi="Courier New"/>
          <w:sz w:val="16"/>
        </w:rPr>
        <w:t>2001.557  14.435</w:t>
      </w:r>
      <w:proofErr w:type="gramEnd"/>
      <w:r w:rsidRPr="00F475E1">
        <w:rPr>
          <w:rFonts w:ascii="Courier New" w:hAnsi="Courier New"/>
          <w:sz w:val="16"/>
        </w:rPr>
        <w:t xml:space="preserve">  1736.898 &lt;/</w:t>
      </w:r>
      <w:proofErr w:type="spellStart"/>
      <w:r w:rsidRPr="00F475E1">
        <w:rPr>
          <w:rFonts w:ascii="Courier New" w:hAnsi="Courier New"/>
          <w:sz w:val="16"/>
        </w:rPr>
        <w:t>loc</w:t>
      </w:r>
      <w:proofErr w:type="spellEnd"/>
      <w:r w:rsidRPr="00F475E1">
        <w:rPr>
          <w:rFonts w:ascii="Courier New" w:hAnsi="Courier New"/>
          <w:sz w:val="16"/>
        </w:rPr>
        <w:t>&gt;</w:t>
      </w:r>
    </w:p>
    <w:p w14:paraId="686E8B2B" w14:textId="77777777" w:rsidR="00FC68DB" w:rsidRPr="00F475E1"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475E1">
        <w:rPr>
          <w:rFonts w:ascii="Courier New" w:hAnsi="Courier New"/>
          <w:sz w:val="16"/>
        </w:rPr>
        <w:t xml:space="preserve">    &lt;</w:t>
      </w:r>
      <w:proofErr w:type="spellStart"/>
      <w:r w:rsidRPr="00F475E1">
        <w:rPr>
          <w:rFonts w:ascii="Courier New" w:hAnsi="Courier New"/>
          <w:sz w:val="16"/>
        </w:rPr>
        <w:t>loc</w:t>
      </w:r>
      <w:proofErr w:type="spellEnd"/>
      <w:r w:rsidRPr="00F475E1">
        <w:rPr>
          <w:rFonts w:ascii="Courier New" w:hAnsi="Courier New"/>
          <w:sz w:val="16"/>
        </w:rPr>
        <w:t xml:space="preserve"> v="</w:t>
      </w:r>
      <w:r w:rsidRPr="00F475E1">
        <w:rPr>
          <w:rFonts w:ascii="Courier New" w:hAnsi="Courier New"/>
          <w:b/>
          <w:color w:val="0070C0"/>
          <w:sz w:val="16"/>
        </w:rPr>
        <w:t>2</w:t>
      </w:r>
      <w:r w:rsidRPr="00F475E1">
        <w:rPr>
          <w:rFonts w:ascii="Courier New" w:hAnsi="Courier New"/>
          <w:sz w:val="16"/>
        </w:rPr>
        <w:t xml:space="preserve">"&gt; </w:t>
      </w:r>
      <w:proofErr w:type="gramStart"/>
      <w:r w:rsidRPr="00F475E1">
        <w:rPr>
          <w:rFonts w:ascii="Courier New" w:hAnsi="Courier New"/>
          <w:sz w:val="16"/>
        </w:rPr>
        <w:t>1994.802  14.435</w:t>
      </w:r>
      <w:proofErr w:type="gramEnd"/>
      <w:r w:rsidRPr="00F475E1">
        <w:rPr>
          <w:rFonts w:ascii="Courier New" w:hAnsi="Courier New"/>
          <w:sz w:val="16"/>
        </w:rPr>
        <w:t xml:space="preserve">  1734.247 &lt;/</w:t>
      </w:r>
      <w:proofErr w:type="spellStart"/>
      <w:r w:rsidRPr="00F475E1">
        <w:rPr>
          <w:rFonts w:ascii="Courier New" w:hAnsi="Courier New"/>
          <w:sz w:val="16"/>
        </w:rPr>
        <w:t>loc</w:t>
      </w:r>
      <w:proofErr w:type="spellEnd"/>
      <w:r w:rsidRPr="00F475E1">
        <w:rPr>
          <w:rFonts w:ascii="Courier New" w:hAnsi="Courier New"/>
          <w:sz w:val="16"/>
        </w:rPr>
        <w:t>&gt;</w:t>
      </w:r>
    </w:p>
    <w:p w14:paraId="73DDE2A9" w14:textId="77777777" w:rsidR="00FC68DB" w:rsidRPr="00F475E1"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475E1">
        <w:rPr>
          <w:rFonts w:ascii="Courier New" w:hAnsi="Courier New"/>
          <w:sz w:val="16"/>
        </w:rPr>
        <w:t xml:space="preserve">    &lt;</w:t>
      </w:r>
      <w:proofErr w:type="spellStart"/>
      <w:r w:rsidRPr="00F475E1">
        <w:rPr>
          <w:rFonts w:ascii="Courier New" w:hAnsi="Courier New"/>
          <w:sz w:val="16"/>
        </w:rPr>
        <w:t>loc</w:t>
      </w:r>
      <w:proofErr w:type="spellEnd"/>
      <w:r w:rsidRPr="00F475E1">
        <w:rPr>
          <w:rFonts w:ascii="Courier New" w:hAnsi="Courier New"/>
          <w:sz w:val="16"/>
        </w:rPr>
        <w:t xml:space="preserve"> v="</w:t>
      </w:r>
      <w:r w:rsidRPr="00F475E1">
        <w:rPr>
          <w:rFonts w:ascii="Courier New" w:hAnsi="Courier New"/>
          <w:b/>
          <w:color w:val="0070C0"/>
          <w:sz w:val="16"/>
        </w:rPr>
        <w:t>3</w:t>
      </w:r>
      <w:r w:rsidRPr="00F475E1">
        <w:rPr>
          <w:rFonts w:ascii="Courier New" w:hAnsi="Courier New"/>
          <w:sz w:val="16"/>
        </w:rPr>
        <w:t xml:space="preserve">"&gt; </w:t>
      </w:r>
      <w:proofErr w:type="gramStart"/>
      <w:r w:rsidRPr="00F475E1">
        <w:rPr>
          <w:rFonts w:ascii="Courier New" w:hAnsi="Courier New"/>
          <w:sz w:val="16"/>
        </w:rPr>
        <w:t>1994.790  0.0436</w:t>
      </w:r>
      <w:proofErr w:type="gramEnd"/>
      <w:r w:rsidRPr="00F475E1">
        <w:rPr>
          <w:rFonts w:ascii="Courier New" w:hAnsi="Courier New"/>
          <w:sz w:val="16"/>
        </w:rPr>
        <w:t xml:space="preserve">  1734.256 &lt;/</w:t>
      </w:r>
      <w:proofErr w:type="spellStart"/>
      <w:r w:rsidRPr="00F475E1">
        <w:rPr>
          <w:rFonts w:ascii="Courier New" w:hAnsi="Courier New"/>
          <w:sz w:val="16"/>
        </w:rPr>
        <w:t>loc</w:t>
      </w:r>
      <w:proofErr w:type="spellEnd"/>
      <w:r w:rsidRPr="00F475E1">
        <w:rPr>
          <w:rFonts w:ascii="Courier New" w:hAnsi="Courier New"/>
          <w:sz w:val="16"/>
        </w:rPr>
        <w:t>&gt;</w:t>
      </w:r>
    </w:p>
    <w:p w14:paraId="224D58C5" w14:textId="77777777" w:rsidR="00FC68DB" w:rsidRPr="00F475E1"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475E1">
        <w:rPr>
          <w:rFonts w:ascii="Courier New" w:hAnsi="Courier New"/>
          <w:sz w:val="16"/>
        </w:rPr>
        <w:t xml:space="preserve">    &lt;</w:t>
      </w:r>
      <w:proofErr w:type="spellStart"/>
      <w:r w:rsidRPr="00F475E1">
        <w:rPr>
          <w:rFonts w:ascii="Courier New" w:hAnsi="Courier New"/>
          <w:sz w:val="16"/>
        </w:rPr>
        <w:t>loc</w:t>
      </w:r>
      <w:proofErr w:type="spellEnd"/>
      <w:r w:rsidRPr="00F475E1">
        <w:rPr>
          <w:rFonts w:ascii="Courier New" w:hAnsi="Courier New"/>
          <w:sz w:val="16"/>
        </w:rPr>
        <w:t xml:space="preserve"> v="</w:t>
      </w:r>
      <w:r w:rsidRPr="00F475E1">
        <w:rPr>
          <w:rFonts w:ascii="Courier New" w:hAnsi="Courier New"/>
          <w:b/>
          <w:color w:val="0070C0"/>
          <w:sz w:val="16"/>
        </w:rPr>
        <w:t>4</w:t>
      </w:r>
      <w:r w:rsidRPr="00F475E1">
        <w:rPr>
          <w:rFonts w:ascii="Courier New" w:hAnsi="Courier New"/>
          <w:sz w:val="16"/>
        </w:rPr>
        <w:t xml:space="preserve">"&gt; </w:t>
      </w:r>
      <w:proofErr w:type="gramStart"/>
      <w:r w:rsidRPr="00F475E1">
        <w:rPr>
          <w:rFonts w:ascii="Courier New" w:hAnsi="Courier New"/>
          <w:sz w:val="16"/>
        </w:rPr>
        <w:t>2001.547  0.0545</w:t>
      </w:r>
      <w:proofErr w:type="gramEnd"/>
      <w:r w:rsidRPr="00F475E1">
        <w:rPr>
          <w:rFonts w:ascii="Courier New" w:hAnsi="Courier New"/>
          <w:sz w:val="16"/>
        </w:rPr>
        <w:t xml:space="preserve">  1736.911 &lt;/</w:t>
      </w:r>
      <w:proofErr w:type="spellStart"/>
      <w:r w:rsidRPr="00F475E1">
        <w:rPr>
          <w:rFonts w:ascii="Courier New" w:hAnsi="Courier New"/>
          <w:sz w:val="16"/>
        </w:rPr>
        <w:t>loc</w:t>
      </w:r>
      <w:proofErr w:type="spellEnd"/>
      <w:r w:rsidRPr="00F475E1">
        <w:rPr>
          <w:rFonts w:ascii="Courier New" w:hAnsi="Courier New"/>
          <w:sz w:val="16"/>
        </w:rPr>
        <w:t>&gt;</w:t>
      </w:r>
    </w:p>
    <w:p w14:paraId="0C533C49" w14:textId="77777777" w:rsidR="00FC68DB" w:rsidRPr="00F475E1"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475E1">
        <w:rPr>
          <w:rFonts w:ascii="Courier New" w:hAnsi="Courier New"/>
          <w:sz w:val="16"/>
        </w:rPr>
        <w:t xml:space="preserve">    &lt;</w:t>
      </w:r>
      <w:proofErr w:type="spellStart"/>
      <w:r w:rsidRPr="00F475E1">
        <w:rPr>
          <w:rFonts w:ascii="Courier New" w:hAnsi="Courier New"/>
          <w:sz w:val="16"/>
        </w:rPr>
        <w:t>loc</w:t>
      </w:r>
      <w:proofErr w:type="spellEnd"/>
      <w:r w:rsidRPr="00F475E1">
        <w:rPr>
          <w:rFonts w:ascii="Courier New" w:hAnsi="Courier New"/>
          <w:sz w:val="16"/>
        </w:rPr>
        <w:t xml:space="preserve"> v="</w:t>
      </w:r>
      <w:r w:rsidRPr="00F475E1">
        <w:rPr>
          <w:rFonts w:ascii="Courier New" w:hAnsi="Courier New"/>
          <w:b/>
          <w:color w:val="0070C0"/>
          <w:sz w:val="16"/>
        </w:rPr>
        <w:t>5</w:t>
      </w:r>
      <w:r w:rsidRPr="00F475E1">
        <w:rPr>
          <w:rFonts w:ascii="Courier New" w:hAnsi="Courier New"/>
          <w:sz w:val="16"/>
        </w:rPr>
        <w:t xml:space="preserve">"&gt; </w:t>
      </w:r>
      <w:proofErr w:type="gramStart"/>
      <w:r w:rsidRPr="00F475E1">
        <w:rPr>
          <w:rFonts w:ascii="Courier New" w:hAnsi="Courier New"/>
          <w:sz w:val="16"/>
        </w:rPr>
        <w:t>2008.298  14.435</w:t>
      </w:r>
      <w:proofErr w:type="gramEnd"/>
      <w:r w:rsidRPr="00F475E1">
        <w:rPr>
          <w:rFonts w:ascii="Courier New" w:hAnsi="Courier New"/>
          <w:sz w:val="16"/>
        </w:rPr>
        <w:t xml:space="preserve">  1739.550 &lt;/</w:t>
      </w:r>
      <w:proofErr w:type="spellStart"/>
      <w:r w:rsidRPr="00F475E1">
        <w:rPr>
          <w:rFonts w:ascii="Courier New" w:hAnsi="Courier New"/>
          <w:sz w:val="16"/>
        </w:rPr>
        <w:t>loc</w:t>
      </w:r>
      <w:proofErr w:type="spellEnd"/>
      <w:r w:rsidRPr="00F475E1">
        <w:rPr>
          <w:rFonts w:ascii="Courier New" w:hAnsi="Courier New"/>
          <w:sz w:val="16"/>
        </w:rPr>
        <w:t>&gt;</w:t>
      </w:r>
    </w:p>
    <w:p w14:paraId="703C7144" w14:textId="77777777" w:rsidR="00FC68DB" w:rsidRPr="0033379A"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F475E1">
        <w:rPr>
          <w:rFonts w:ascii="Courier New" w:hAnsi="Courier New"/>
          <w:sz w:val="16"/>
        </w:rPr>
        <w:t xml:space="preserve">    </w:t>
      </w:r>
      <w:r w:rsidRPr="0033379A">
        <w:rPr>
          <w:rFonts w:ascii="Courier New" w:hAnsi="Courier New"/>
          <w:sz w:val="16"/>
          <w:lang w:val="fr-FR"/>
        </w:rPr>
        <w:t>&lt;</w:t>
      </w:r>
      <w:proofErr w:type="spellStart"/>
      <w:proofErr w:type="gramStart"/>
      <w:r w:rsidRPr="0033379A">
        <w:rPr>
          <w:rFonts w:ascii="Courier New" w:hAnsi="Courier New"/>
          <w:sz w:val="16"/>
          <w:lang w:val="fr-FR"/>
        </w:rPr>
        <w:t>loc</w:t>
      </w:r>
      <w:proofErr w:type="spellEnd"/>
      <w:proofErr w:type="gramEnd"/>
      <w:r w:rsidRPr="0033379A">
        <w:rPr>
          <w:rFonts w:ascii="Courier New" w:hAnsi="Courier New"/>
          <w:sz w:val="16"/>
          <w:lang w:val="fr-FR"/>
        </w:rPr>
        <w:t xml:space="preserve"> v="</w:t>
      </w:r>
      <w:r w:rsidRPr="0033379A">
        <w:rPr>
          <w:rFonts w:ascii="Courier New" w:hAnsi="Courier New"/>
          <w:b/>
          <w:color w:val="0070C0"/>
          <w:sz w:val="16"/>
          <w:lang w:val="fr-FR"/>
        </w:rPr>
        <w:t>6</w:t>
      </w:r>
      <w:r w:rsidRPr="0033379A">
        <w:rPr>
          <w:rFonts w:ascii="Courier New" w:hAnsi="Courier New"/>
          <w:sz w:val="16"/>
          <w:lang w:val="fr-FR"/>
        </w:rPr>
        <w:t>"&gt; 2008.336  28.784  1739.524 &lt;/</w:t>
      </w:r>
      <w:proofErr w:type="spellStart"/>
      <w:r w:rsidRPr="0033379A">
        <w:rPr>
          <w:rFonts w:ascii="Courier New" w:hAnsi="Courier New"/>
          <w:sz w:val="16"/>
          <w:lang w:val="fr-FR"/>
        </w:rPr>
        <w:t>loc</w:t>
      </w:r>
      <w:proofErr w:type="spellEnd"/>
      <w:r w:rsidRPr="0033379A">
        <w:rPr>
          <w:rFonts w:ascii="Courier New" w:hAnsi="Courier New"/>
          <w:sz w:val="16"/>
          <w:lang w:val="fr-FR"/>
        </w:rPr>
        <w:t>&gt;</w:t>
      </w:r>
    </w:p>
    <w:p w14:paraId="59D2391C"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&lt;/</w:t>
      </w:r>
      <w:proofErr w:type="spellStart"/>
      <w:r w:rsidRPr="00247FBF">
        <w:rPr>
          <w:rFonts w:ascii="Courier New" w:hAnsi="Courier New"/>
          <w:sz w:val="16"/>
          <w:lang w:val="fr-FR"/>
        </w:rPr>
        <w:t>loc_list</w:t>
      </w:r>
      <w:proofErr w:type="spellEnd"/>
      <w:r w:rsidRPr="00247FBF">
        <w:rPr>
          <w:rFonts w:ascii="Courier New" w:hAnsi="Courier New"/>
          <w:sz w:val="16"/>
          <w:lang w:val="fr-FR"/>
        </w:rPr>
        <w:t>&gt;</w:t>
      </w:r>
    </w:p>
    <w:p w14:paraId="70E5C74D"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&lt;</w:t>
      </w:r>
      <w:proofErr w:type="spellStart"/>
      <w:proofErr w:type="gramStart"/>
      <w:r w:rsidRPr="00247FBF">
        <w:rPr>
          <w:rFonts w:ascii="Courier New" w:hAnsi="Courier New"/>
          <w:sz w:val="16"/>
          <w:lang w:val="fr-FR"/>
        </w:rPr>
        <w:t>face</w:t>
      </w:r>
      <w:proofErr w:type="gramEnd"/>
      <w:r w:rsidRPr="00247FBF">
        <w:rPr>
          <w:rFonts w:ascii="Courier New" w:hAnsi="Courier New"/>
          <w:sz w:val="16"/>
          <w:lang w:val="fr-FR"/>
        </w:rPr>
        <w:t>_list</w:t>
      </w:r>
      <w:proofErr w:type="spellEnd"/>
      <w:r w:rsidRPr="00247FBF">
        <w:rPr>
          <w:rFonts w:ascii="Courier New" w:hAnsi="Courier New"/>
          <w:sz w:val="16"/>
          <w:lang w:val="fr-FR"/>
        </w:rPr>
        <w:t>&gt;</w:t>
      </w:r>
    </w:p>
    <w:p w14:paraId="3A1BD6E6"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 xml:space="preserve">     </w:t>
      </w:r>
      <w:r w:rsidRPr="00247FBF">
        <w:rPr>
          <w:rFonts w:ascii="Courier New" w:hAnsi="Courier New"/>
          <w:b/>
          <w:color w:val="0070C0"/>
          <w:sz w:val="16"/>
          <w:lang w:val="fr-FR"/>
        </w:rPr>
        <w:t>&lt;</w:t>
      </w:r>
      <w:proofErr w:type="gramStart"/>
      <w:r w:rsidRPr="00247FBF">
        <w:rPr>
          <w:rFonts w:ascii="Courier New" w:hAnsi="Courier New"/>
          <w:b/>
          <w:color w:val="0070C0"/>
          <w:sz w:val="16"/>
          <w:lang w:val="fr-FR"/>
        </w:rPr>
        <w:t>face</w:t>
      </w:r>
      <w:proofErr w:type="gramEnd"/>
      <w:r w:rsidRPr="00247FBF">
        <w:rPr>
          <w:rFonts w:ascii="Courier New" w:hAnsi="Courier New"/>
          <w:b/>
          <w:color w:val="0070C0"/>
          <w:sz w:val="16"/>
          <w:lang w:val="fr-FR"/>
        </w:rPr>
        <w:t xml:space="preserve"> v1="1" v2="2" v3="3" v4="4"/&gt;   </w:t>
      </w:r>
      <w:r w:rsidRPr="00247FBF">
        <w:rPr>
          <w:rFonts w:ascii="Courier New" w:hAnsi="Courier New"/>
          <w:color w:val="FF0000"/>
          <w:sz w:val="16"/>
          <w:lang w:val="fr-FR"/>
        </w:rPr>
        <w:t xml:space="preserve">&lt;!-- </w:t>
      </w:r>
      <w:proofErr w:type="spellStart"/>
      <w:r w:rsidRPr="00247FBF">
        <w:rPr>
          <w:rFonts w:ascii="Courier New" w:hAnsi="Courier New"/>
          <w:color w:val="FF0000"/>
          <w:sz w:val="16"/>
          <w:lang w:val="fr-FR"/>
        </w:rPr>
        <w:t>quadrangular</w:t>
      </w:r>
      <w:proofErr w:type="spellEnd"/>
      <w:r w:rsidRPr="00247FBF">
        <w:rPr>
          <w:rFonts w:ascii="Courier New" w:hAnsi="Courier New"/>
          <w:color w:val="FF0000"/>
          <w:sz w:val="16"/>
          <w:lang w:val="fr-FR"/>
        </w:rPr>
        <w:t xml:space="preserve"> </w:t>
      </w:r>
      <w:proofErr w:type="spellStart"/>
      <w:r w:rsidRPr="00247FBF">
        <w:rPr>
          <w:rFonts w:ascii="Courier New" w:hAnsi="Courier New"/>
          <w:color w:val="FF0000"/>
          <w:sz w:val="16"/>
          <w:lang w:val="fr-FR"/>
        </w:rPr>
        <w:t>facet</w:t>
      </w:r>
      <w:proofErr w:type="spellEnd"/>
      <w:r w:rsidRPr="00247FBF">
        <w:rPr>
          <w:rFonts w:ascii="Courier New" w:hAnsi="Courier New"/>
          <w:color w:val="FF0000"/>
          <w:sz w:val="16"/>
          <w:lang w:val="fr-FR"/>
        </w:rPr>
        <w:t xml:space="preserve"> --&gt;</w:t>
      </w:r>
    </w:p>
    <w:p w14:paraId="59100E32" w14:textId="77777777" w:rsidR="00FC68DB" w:rsidRPr="000F7EEA"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247FBF">
        <w:rPr>
          <w:rFonts w:ascii="Courier New" w:hAnsi="Courier New"/>
          <w:sz w:val="16"/>
          <w:lang w:val="fr-FR"/>
        </w:rPr>
        <w:t xml:space="preserve">     </w:t>
      </w:r>
      <w:r>
        <w:rPr>
          <w:rFonts w:ascii="Courier New" w:hAnsi="Courier New"/>
          <w:b/>
          <w:color w:val="0070C0"/>
          <w:sz w:val="16"/>
        </w:rPr>
        <w:t>&lt;face</w:t>
      </w:r>
      <w:r w:rsidRPr="00645B05">
        <w:rPr>
          <w:rFonts w:ascii="Courier New" w:hAnsi="Courier New"/>
          <w:b/>
          <w:color w:val="0070C0"/>
          <w:sz w:val="16"/>
        </w:rPr>
        <w:t xml:space="preserve"> </w:t>
      </w:r>
      <w:r>
        <w:rPr>
          <w:rFonts w:ascii="Courier New" w:hAnsi="Courier New"/>
          <w:b/>
          <w:color w:val="0070C0"/>
          <w:sz w:val="16"/>
        </w:rPr>
        <w:t>v</w:t>
      </w:r>
      <w:r w:rsidRPr="00645B05">
        <w:rPr>
          <w:rFonts w:ascii="Courier New" w:hAnsi="Courier New"/>
          <w:b/>
          <w:color w:val="0070C0"/>
          <w:sz w:val="16"/>
        </w:rPr>
        <w:t>1=</w:t>
      </w:r>
      <w:r>
        <w:rPr>
          <w:rFonts w:ascii="Courier New" w:hAnsi="Courier New"/>
          <w:b/>
          <w:color w:val="0070C0"/>
          <w:sz w:val="16"/>
        </w:rPr>
        <w:t>"1"</w:t>
      </w:r>
      <w:r w:rsidRPr="00645B05">
        <w:rPr>
          <w:rFonts w:ascii="Courier New" w:hAnsi="Courier New"/>
          <w:b/>
          <w:color w:val="0070C0"/>
          <w:sz w:val="16"/>
        </w:rPr>
        <w:t xml:space="preserve"> </w:t>
      </w:r>
      <w:r>
        <w:rPr>
          <w:rFonts w:ascii="Courier New" w:hAnsi="Courier New"/>
          <w:b/>
          <w:color w:val="0070C0"/>
          <w:sz w:val="16"/>
        </w:rPr>
        <w:t>v</w:t>
      </w:r>
      <w:r w:rsidRPr="00645B05">
        <w:rPr>
          <w:rFonts w:ascii="Courier New" w:hAnsi="Courier New"/>
          <w:b/>
          <w:color w:val="0070C0"/>
          <w:sz w:val="16"/>
        </w:rPr>
        <w:t>2=</w:t>
      </w:r>
      <w:r>
        <w:rPr>
          <w:rFonts w:ascii="Courier New" w:hAnsi="Courier New"/>
          <w:b/>
          <w:color w:val="0070C0"/>
          <w:sz w:val="16"/>
        </w:rPr>
        <w:t>"5"</w:t>
      </w:r>
      <w:r w:rsidRPr="00645B05">
        <w:rPr>
          <w:rFonts w:ascii="Courier New" w:hAnsi="Courier New"/>
          <w:b/>
          <w:color w:val="0070C0"/>
          <w:sz w:val="16"/>
        </w:rPr>
        <w:t xml:space="preserve"> </w:t>
      </w:r>
      <w:r>
        <w:rPr>
          <w:rFonts w:ascii="Courier New" w:hAnsi="Courier New"/>
          <w:b/>
          <w:color w:val="0070C0"/>
          <w:sz w:val="16"/>
        </w:rPr>
        <w:t>v</w:t>
      </w:r>
      <w:r w:rsidRPr="00645B05">
        <w:rPr>
          <w:rFonts w:ascii="Courier New" w:hAnsi="Courier New"/>
          <w:b/>
          <w:color w:val="0070C0"/>
          <w:sz w:val="16"/>
        </w:rPr>
        <w:t>3=</w:t>
      </w:r>
      <w:r>
        <w:rPr>
          <w:rFonts w:ascii="Courier New" w:hAnsi="Courier New"/>
          <w:b/>
          <w:color w:val="0070C0"/>
          <w:sz w:val="16"/>
        </w:rPr>
        <w:t>"6"</w:t>
      </w:r>
      <w:r w:rsidRPr="00645B05">
        <w:rPr>
          <w:rFonts w:ascii="Courier New" w:hAnsi="Courier New"/>
          <w:b/>
          <w:color w:val="0070C0"/>
          <w:sz w:val="16"/>
        </w:rPr>
        <w:t>/</w:t>
      </w:r>
      <w:r>
        <w:rPr>
          <w:rFonts w:ascii="Courier New" w:hAnsi="Courier New"/>
          <w:b/>
          <w:color w:val="0070C0"/>
          <w:sz w:val="16"/>
        </w:rPr>
        <w:t xml:space="preserve">&gt;        </w:t>
      </w:r>
      <w:r>
        <w:rPr>
          <w:rFonts w:ascii="Courier New" w:hAnsi="Courier New"/>
          <w:sz w:val="16"/>
        </w:rPr>
        <w:t xml:space="preserve"> </w:t>
      </w:r>
      <w:r w:rsidRPr="000F7EEA">
        <w:rPr>
          <w:rFonts w:ascii="Courier New" w:hAnsi="Courier New"/>
          <w:sz w:val="16"/>
        </w:rPr>
        <w:t xml:space="preserve"> </w:t>
      </w:r>
      <w:proofErr w:type="gramStart"/>
      <w:r w:rsidRPr="00A913FE">
        <w:rPr>
          <w:rFonts w:ascii="Courier New" w:hAnsi="Courier New"/>
          <w:color w:val="FF0000"/>
          <w:sz w:val="16"/>
        </w:rPr>
        <w:t>&lt;!--</w:t>
      </w:r>
      <w:proofErr w:type="gramEnd"/>
      <w:r w:rsidRPr="00A913FE">
        <w:rPr>
          <w:rFonts w:ascii="Courier New" w:hAnsi="Courier New"/>
          <w:color w:val="FF0000"/>
          <w:sz w:val="16"/>
        </w:rPr>
        <w:t xml:space="preserve"> triangular facet   --&gt;</w:t>
      </w:r>
    </w:p>
    <w:p w14:paraId="57FD696E" w14:textId="77777777" w:rsidR="00FC68DB" w:rsidRPr="000F7EEA"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&lt;/</w:t>
      </w:r>
      <w:proofErr w:type="spellStart"/>
      <w:r w:rsidRPr="000F7EEA">
        <w:rPr>
          <w:rFonts w:ascii="Courier New" w:hAnsi="Courier New"/>
          <w:sz w:val="16"/>
        </w:rPr>
        <w:t>face_list</w:t>
      </w:r>
      <w:proofErr w:type="spellEnd"/>
      <w:r w:rsidRPr="000F7EEA">
        <w:rPr>
          <w:rFonts w:ascii="Courier New" w:hAnsi="Courier New"/>
          <w:sz w:val="16"/>
        </w:rPr>
        <w:t>&gt;</w:t>
      </w:r>
    </w:p>
    <w:p w14:paraId="2FC295ED" w14:textId="77777777" w:rsidR="00FC68DB" w:rsidRPr="00226A3F"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56FE6D54" w14:textId="77777777" w:rsidR="00FC68DB" w:rsidRPr="00226A3F" w:rsidRDefault="00FC68DB" w:rsidP="00B202D2">
      <w:pPr>
        <w:pStyle w:val="berschrift3"/>
      </w:pPr>
      <w:bookmarkStart w:id="2681" w:name="_Toc413359622"/>
      <w:bookmarkStart w:id="2682" w:name="_Toc3557074"/>
      <w:bookmarkStart w:id="2683" w:name="_Toc34747324"/>
      <w:bookmarkStart w:id="2684" w:name="_Toc77102143"/>
      <w:bookmarkStart w:id="2685" w:name="_Toc86863872"/>
      <w:r w:rsidRPr="00226A3F">
        <w:t>Type Specification</w:t>
      </w:r>
      <w:bookmarkEnd w:id="2681"/>
      <w:bookmarkEnd w:id="2682"/>
      <w:bookmarkEnd w:id="2683"/>
      <w:bookmarkEnd w:id="2684"/>
      <w:bookmarkEnd w:id="2685"/>
      <w:r w:rsidRPr="00226A3F">
        <w:t xml:space="preserve"> </w:t>
      </w:r>
    </w:p>
    <w:p w14:paraId="79B50D3F" w14:textId="77777777" w:rsidR="00FC68DB" w:rsidRPr="00226A3F" w:rsidRDefault="00FC68DB" w:rsidP="00B202D2">
      <w:pPr>
        <w:keepNext/>
      </w:pPr>
      <w:r w:rsidRPr="00226A3F">
        <w:t>Each connection is identified by its type. The XML definition of 2D connections contains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26A3F" w14:paraId="2F0CA9CB"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A3302" w14:textId="77777777" w:rsidR="00FC68DB" w:rsidRPr="00226A3F" w:rsidRDefault="00FC68DB" w:rsidP="00B202D2">
            <w:pPr>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1396CA" w14:textId="77777777" w:rsidR="00FC68DB" w:rsidRPr="00226A3F" w:rsidRDefault="00FC68DB" w:rsidP="00B202D2">
            <w:pPr>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8C8CAA" w14:textId="77777777" w:rsidR="00FC68DB" w:rsidRPr="00226A3F" w:rsidRDefault="00FC68DB" w:rsidP="00B202D2">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FD21F5" w14:textId="77777777" w:rsidR="00FC68DB" w:rsidRPr="00226A3F" w:rsidRDefault="00FC68DB" w:rsidP="00B202D2">
            <w:pPr>
              <w:rPr>
                <w:b/>
                <w:i/>
              </w:rPr>
            </w:pPr>
            <w:r w:rsidRPr="00226A3F">
              <w:rPr>
                <w:b/>
                <w:i/>
              </w:rPr>
              <w:t>Constraint</w:t>
            </w:r>
          </w:p>
        </w:tc>
      </w:tr>
      <w:tr w:rsidR="00FC68DB" w:rsidRPr="00226A3F" w14:paraId="61F56213" w14:textId="77777777" w:rsidTr="00FC68DB">
        <w:trPr>
          <w:jc w:val="center"/>
        </w:trPr>
        <w:tc>
          <w:tcPr>
            <w:tcW w:w="2221" w:type="dxa"/>
            <w:shd w:val="clear" w:color="auto" w:fill="auto"/>
          </w:tcPr>
          <w:p w14:paraId="13DA98E8" w14:textId="77777777" w:rsidR="00FC68DB" w:rsidRPr="00226A3F" w:rsidRDefault="00FC68DB" w:rsidP="00B202D2">
            <w:proofErr w:type="spellStart"/>
            <w:r w:rsidRPr="00226A3F">
              <w:t>adhesive_face</w:t>
            </w:r>
            <w:proofErr w:type="spellEnd"/>
          </w:p>
        </w:tc>
        <w:tc>
          <w:tcPr>
            <w:tcW w:w="1842" w:type="dxa"/>
            <w:shd w:val="clear" w:color="auto" w:fill="auto"/>
            <w:vAlign w:val="bottom"/>
          </w:tcPr>
          <w:p w14:paraId="4428ACAF"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67759C73"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25FFD0AE" w14:textId="77777777" w:rsidR="00FC68DB" w:rsidRPr="00226A3F" w:rsidRDefault="00FC68DB" w:rsidP="00B202D2">
            <w:pPr>
              <w:keepNext/>
              <w:rPr>
                <w:sz w:val="20"/>
                <w:szCs w:val="20"/>
              </w:rPr>
            </w:pPr>
            <w:r w:rsidRPr="00226A3F">
              <w:rPr>
                <w:sz w:val="20"/>
                <w:szCs w:val="20"/>
              </w:rPr>
              <w:t>-</w:t>
            </w:r>
          </w:p>
        </w:tc>
      </w:tr>
      <w:tr w:rsidR="00FC68DB" w:rsidRPr="00226A3F" w14:paraId="517E2FB8" w14:textId="77777777" w:rsidTr="00FC68DB">
        <w:trPr>
          <w:jc w:val="center"/>
        </w:trPr>
        <w:tc>
          <w:tcPr>
            <w:tcW w:w="2221" w:type="dxa"/>
            <w:shd w:val="clear" w:color="auto" w:fill="auto"/>
            <w:vAlign w:val="bottom"/>
          </w:tcPr>
          <w:p w14:paraId="1DC05BF4" w14:textId="77777777" w:rsidR="00FC68DB" w:rsidRPr="00226A3F" w:rsidRDefault="00FC68DB" w:rsidP="00B202D2">
            <w:r>
              <w:rPr>
                <w:sz w:val="20"/>
                <w:szCs w:val="20"/>
              </w:rPr>
              <w:t>stacking</w:t>
            </w:r>
          </w:p>
        </w:tc>
        <w:tc>
          <w:tcPr>
            <w:tcW w:w="1842" w:type="dxa"/>
            <w:shd w:val="clear" w:color="auto" w:fill="auto"/>
            <w:vAlign w:val="bottom"/>
          </w:tcPr>
          <w:p w14:paraId="77946C70"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14110BDC" w14:textId="77777777" w:rsidR="00FC68DB" w:rsidRPr="00226A3F" w:rsidRDefault="00FC68DB" w:rsidP="00B202D2">
            <w:pPr>
              <w:rPr>
                <w:sz w:val="20"/>
                <w:szCs w:val="20"/>
              </w:rPr>
            </w:pPr>
            <w:r>
              <w:rPr>
                <w:sz w:val="20"/>
                <w:szCs w:val="20"/>
              </w:rPr>
              <w:t>Optional</w:t>
            </w:r>
          </w:p>
        </w:tc>
        <w:tc>
          <w:tcPr>
            <w:tcW w:w="2708" w:type="dxa"/>
            <w:shd w:val="clear" w:color="auto" w:fill="auto"/>
            <w:vAlign w:val="bottom"/>
          </w:tcPr>
          <w:p w14:paraId="6D00C478" w14:textId="1EED3D1D" w:rsidR="00FC68DB" w:rsidRPr="00226A3F" w:rsidRDefault="00FC68DB" w:rsidP="00B202D2">
            <w:pPr>
              <w:keepNext/>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8116BB">
              <w:rPr>
                <w:sz w:val="20"/>
                <w:szCs w:val="20"/>
              </w:rPr>
              <w:t>7.3.1.3</w:t>
            </w:r>
            <w:r>
              <w:rPr>
                <w:sz w:val="20"/>
                <w:szCs w:val="20"/>
              </w:rPr>
              <w:fldChar w:fldCharType="end"/>
            </w:r>
          </w:p>
        </w:tc>
      </w:tr>
    </w:tbl>
    <w:p w14:paraId="70F9970F" w14:textId="640D3124" w:rsidR="00FC68DB" w:rsidRDefault="00FC68DB" w:rsidP="00B202D2">
      <w:pPr>
        <w:pStyle w:val="Beschriftung"/>
        <w:spacing w:before="120"/>
      </w:pPr>
      <w:bookmarkStart w:id="2686" w:name="_Toc3566543"/>
      <w:bookmarkStart w:id="2687" w:name="_Toc34747545"/>
      <w:bookmarkStart w:id="2688" w:name="_Toc77096004"/>
      <w:r>
        <w:t xml:space="preserve">Table </w:t>
      </w:r>
      <w:r>
        <w:fldChar w:fldCharType="begin"/>
      </w:r>
      <w:r>
        <w:instrText xml:space="preserve"> SEQ Table \* ARABIC </w:instrText>
      </w:r>
      <w:r>
        <w:fldChar w:fldCharType="separate"/>
      </w:r>
      <w:r w:rsidR="008116BB">
        <w:rPr>
          <w:noProof/>
        </w:rPr>
        <w:t>142</w:t>
      </w:r>
      <w:r>
        <w:fldChar w:fldCharType="end"/>
      </w:r>
      <w:r>
        <w:t xml:space="preserve">: Nested elements of </w:t>
      </w:r>
      <w:r w:rsidRPr="00F94FF6">
        <w:rPr>
          <w:rStyle w:val="elementdeftypeChar"/>
          <w:rFonts w:eastAsia="Calibri"/>
          <w:b w:val="0"/>
        </w:rPr>
        <w:t>&lt;connection_2d/&gt;</w:t>
      </w:r>
      <w:bookmarkEnd w:id="2686"/>
      <w:bookmarkEnd w:id="2687"/>
      <w:bookmarkEnd w:id="2688"/>
    </w:p>
    <w:p w14:paraId="322505E6" w14:textId="77777777" w:rsidR="00FC68DB" w:rsidRPr="00226A3F" w:rsidRDefault="00FC68DB" w:rsidP="00B202D2">
      <w:r w:rsidRPr="00F94FF6">
        <w:rPr>
          <w:b/>
          <w:i/>
        </w:rPr>
        <w:t>Note</w:t>
      </w:r>
      <w:r w:rsidRPr="00B44359">
        <w:t xml:space="preserve">: Only </w:t>
      </w:r>
      <w:r w:rsidRPr="00B44359">
        <w:rPr>
          <w:i/>
        </w:rPr>
        <w:t>one</w:t>
      </w:r>
      <w:r>
        <w:t xml:space="preserve"> of the type elements </w:t>
      </w:r>
      <w:r w:rsidRPr="00A913FE">
        <w:rPr>
          <w:rStyle w:val="elementdeftypeChar"/>
          <w:rFonts w:eastAsia="Calibri"/>
        </w:rPr>
        <w:t>&lt;</w:t>
      </w:r>
      <w:proofErr w:type="spellStart"/>
      <w:r w:rsidRPr="00A913FE">
        <w:rPr>
          <w:rStyle w:val="elementdeftypeChar"/>
          <w:rFonts w:eastAsia="Calibri"/>
        </w:rPr>
        <w:t>adhesive_face</w:t>
      </w:r>
      <w:proofErr w:type="spellEnd"/>
      <w:r w:rsidRPr="00A913FE">
        <w:rPr>
          <w:rStyle w:val="elementdeftypeChar"/>
          <w:rFonts w:eastAsia="Calibri"/>
        </w:rPr>
        <w:t>/&gt;</w:t>
      </w:r>
      <w:r w:rsidRPr="00B44359">
        <w:t xml:space="preserve"> must exist in </w:t>
      </w:r>
      <w:r w:rsidRPr="00A913FE">
        <w:rPr>
          <w:rStyle w:val="elementdeftypeChar"/>
          <w:rFonts w:eastAsia="Calibri"/>
        </w:rPr>
        <w:t>&lt;connection_2d/&gt;</w:t>
      </w:r>
      <w:r w:rsidRPr="00B44359">
        <w:t xml:space="preserve">. If none of the type elements exist, then this will default to </w:t>
      </w:r>
      <w:proofErr w:type="spellStart"/>
      <w:r w:rsidRPr="00A913FE">
        <w:rPr>
          <w:rStyle w:val="elementdeftypeChar"/>
          <w:rFonts w:eastAsia="Calibri"/>
        </w:rPr>
        <w:t>adhesive_face</w:t>
      </w:r>
      <w:proofErr w:type="spellEnd"/>
      <w:r w:rsidRPr="00B44359">
        <w:t>.</w:t>
      </w:r>
    </w:p>
    <w:p w14:paraId="51600E50" w14:textId="77777777" w:rsidR="00FC68DB" w:rsidRPr="00226A3F" w:rsidRDefault="00FC68DB" w:rsidP="00B202D2">
      <w:pPr>
        <w:pStyle w:val="berschrift2"/>
      </w:pPr>
      <w:bookmarkStart w:id="2689" w:name="_Toc413359623"/>
      <w:bookmarkStart w:id="2690" w:name="_Ref414345836"/>
      <w:bookmarkStart w:id="2691" w:name="_Ref414345889"/>
      <w:bookmarkStart w:id="2692" w:name="_Ref414350043"/>
      <w:bookmarkStart w:id="2693" w:name="_Ref429051261"/>
      <w:bookmarkStart w:id="2694" w:name="_Toc3557075"/>
      <w:bookmarkStart w:id="2695" w:name="_Toc34747325"/>
      <w:bookmarkStart w:id="2696" w:name="_Toc77102144"/>
      <w:bookmarkStart w:id="2697" w:name="_Toc86863873"/>
      <w:r w:rsidRPr="00226A3F">
        <w:lastRenderedPageBreak/>
        <w:t xml:space="preserve">Adhesive </w:t>
      </w:r>
      <w:r>
        <w:t>F</w:t>
      </w:r>
      <w:r w:rsidRPr="00226A3F">
        <w:t>aces</w:t>
      </w:r>
      <w:bookmarkEnd w:id="2689"/>
      <w:bookmarkEnd w:id="2690"/>
      <w:bookmarkEnd w:id="2691"/>
      <w:bookmarkEnd w:id="2692"/>
      <w:bookmarkEnd w:id="2693"/>
      <w:bookmarkEnd w:id="2694"/>
      <w:bookmarkEnd w:id="2695"/>
      <w:bookmarkEnd w:id="2696"/>
      <w:bookmarkEnd w:id="2697"/>
    </w:p>
    <w:p w14:paraId="6D11F105" w14:textId="77777777" w:rsidR="00FC68DB" w:rsidRPr="00226A3F" w:rsidRDefault="00FC68DB" w:rsidP="00B202D2">
      <w:pPr>
        <w:keepNext/>
      </w:pPr>
      <w:r w:rsidRPr="00226A3F">
        <w:t xml:space="preserve">A die-cut adhesive is denoted by an element </w:t>
      </w:r>
      <w:r w:rsidRPr="00F85F2E">
        <w:rPr>
          <w:rFonts w:ascii="Courier New" w:hAnsi="Courier New" w:cs="Courier New"/>
          <w:b/>
          <w:i/>
          <w:sz w:val="18"/>
          <w:szCs w:val="18"/>
        </w:rPr>
        <w:t>&lt;</w:t>
      </w:r>
      <w:proofErr w:type="spellStart"/>
      <w:r w:rsidRPr="00F85F2E">
        <w:rPr>
          <w:rFonts w:ascii="Courier New" w:hAnsi="Courier New" w:cs="Courier New"/>
          <w:b/>
          <w:i/>
          <w:sz w:val="18"/>
          <w:szCs w:val="18"/>
        </w:rPr>
        <w:t>adhesive_face</w:t>
      </w:r>
      <w:proofErr w:type="spellEnd"/>
      <w:r w:rsidRPr="00F85F2E">
        <w:rPr>
          <w:rFonts w:ascii="Courier New" w:hAnsi="Courier New" w:cs="Courier New"/>
          <w:b/>
          <w:i/>
          <w:sz w:val="18"/>
          <w:szCs w:val="18"/>
        </w:rPr>
        <w:t>/&gt;.</w:t>
      </w:r>
    </w:p>
    <w:p w14:paraId="6458447A" w14:textId="77777777" w:rsidR="00FC68DB" w:rsidRDefault="00FC68DB" w:rsidP="00B202D2">
      <w:pPr>
        <w:keepNext/>
        <w:jc w:val="center"/>
      </w:pPr>
      <w:r>
        <w:rPr>
          <w:noProof/>
          <w:lang w:val="en-US"/>
        </w:rPr>
        <w:drawing>
          <wp:inline distT="0" distB="0" distL="0" distR="0" wp14:anchorId="7FAB7412" wp14:editId="6F90D95D">
            <wp:extent cx="2506980" cy="1897380"/>
            <wp:effectExtent l="0" t="0" r="0" b="0"/>
            <wp:docPr id="43"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2506980" cy="1897380"/>
                    </a:xfrm>
                    <a:prstGeom prst="rect">
                      <a:avLst/>
                    </a:prstGeom>
                    <a:noFill/>
                    <a:ln>
                      <a:noFill/>
                    </a:ln>
                  </pic:spPr>
                </pic:pic>
              </a:graphicData>
            </a:graphic>
          </wp:inline>
        </w:drawing>
      </w:r>
    </w:p>
    <w:p w14:paraId="2947D94F" w14:textId="021AC57B" w:rsidR="00FC68DB" w:rsidRPr="00226A3F" w:rsidRDefault="00FC68DB" w:rsidP="00B202D2">
      <w:pPr>
        <w:pStyle w:val="Beschriftung"/>
      </w:pPr>
      <w:bookmarkStart w:id="2698" w:name="_Toc413359640"/>
      <w:bookmarkStart w:id="2699" w:name="_Toc3557157"/>
      <w:bookmarkStart w:id="2700" w:name="_Toc34747410"/>
      <w:bookmarkStart w:id="2701" w:name="_Toc76030608"/>
      <w:bookmarkStart w:id="2702" w:name="_Toc86863564"/>
      <w:bookmarkStart w:id="2703" w:name="_Toc86863653"/>
      <w:r>
        <w:t xml:space="preserve">Figure </w:t>
      </w:r>
      <w:r>
        <w:fldChar w:fldCharType="begin"/>
      </w:r>
      <w:r>
        <w:instrText xml:space="preserve"> SEQ Figure \* ARABIC </w:instrText>
      </w:r>
      <w:r>
        <w:fldChar w:fldCharType="separate"/>
      </w:r>
      <w:r w:rsidR="008116BB">
        <w:rPr>
          <w:noProof/>
        </w:rPr>
        <w:t>87</w:t>
      </w:r>
      <w:r>
        <w:fldChar w:fldCharType="end"/>
      </w:r>
      <w:r>
        <w:t>: Picture of an adhesive face</w:t>
      </w:r>
      <w:bookmarkEnd w:id="2698"/>
      <w:bookmarkEnd w:id="2699"/>
      <w:bookmarkEnd w:id="2700"/>
      <w:bookmarkEnd w:id="2701"/>
      <w:bookmarkEnd w:id="2702"/>
      <w:bookmarkEnd w:id="2703"/>
    </w:p>
    <w:p w14:paraId="118441B4" w14:textId="279240A0" w:rsidR="00206112" w:rsidRDefault="00206112" w:rsidP="00206112">
      <w:pPr>
        <w:keepNext/>
        <w:rPr>
          <w:ins w:id="2704" w:author="nick" w:date="2021-10-27T11:22:00Z"/>
        </w:rPr>
      </w:pPr>
      <w:ins w:id="2705" w:author="nick" w:date="2021-10-27T11:22:00Z">
        <w:r w:rsidRPr="00226A3F">
          <w:t xml:space="preserve">An </w:t>
        </w:r>
        <w:r>
          <w:t>adhesive face</w:t>
        </w:r>
        <w:r w:rsidRPr="00226A3F">
          <w:t xml:space="preserve"> </w:t>
        </w:r>
        <w:r>
          <w:t xml:space="preserve">connection </w:t>
        </w:r>
        <w:r w:rsidRPr="00226A3F">
          <w:t xml:space="preserve">is denoted by an element </w:t>
        </w:r>
        <w:r w:rsidRPr="00AA1695">
          <w:rPr>
            <w:rStyle w:val="elementdeftypeChar"/>
            <w:rFonts w:eastAsia="Calibri"/>
          </w:rPr>
          <w:t>&lt;</w:t>
        </w:r>
        <w:proofErr w:type="spellStart"/>
        <w:r>
          <w:rPr>
            <w:rStyle w:val="elementdeftypeChar"/>
            <w:rFonts w:eastAsia="Calibri"/>
          </w:rPr>
          <w:t>adhesive_face</w:t>
        </w:r>
        <w:proofErr w:type="spellEnd"/>
        <w:r w:rsidRPr="00AA1695">
          <w:rPr>
            <w:rStyle w:val="elementdeftypeChar"/>
            <w:rFonts w:eastAsia="Calibri"/>
          </w:rPr>
          <w:t>/&gt;</w:t>
        </w:r>
        <w:r w:rsidRPr="00226A3F">
          <w:t xml:space="preserve">. This element is </w:t>
        </w:r>
        <w:r>
          <w:t>described</w:t>
        </w:r>
        <w:r w:rsidRPr="00226A3F">
          <w:t xml:space="preserve"> completely by its attributes and nested elements.</w:t>
        </w:r>
      </w:ins>
    </w:p>
    <w:p w14:paraId="44686F22" w14:textId="15C1D921" w:rsidR="00FC68DB" w:rsidRPr="00226A3F" w:rsidDel="00206112" w:rsidRDefault="00FC68DB" w:rsidP="00B202D2">
      <w:pPr>
        <w:keepNext/>
        <w:rPr>
          <w:del w:id="2706" w:author="nick" w:date="2021-10-27T11:21:00Z"/>
          <w:b/>
          <w:i/>
        </w:rPr>
      </w:pPr>
      <w:del w:id="2707" w:author="nick" w:date="2021-10-27T11:21:00Z">
        <w:r w:rsidRPr="00226A3F" w:rsidDel="00206112">
          <w:delText xml:space="preserve">XML specification of </w:delText>
        </w:r>
        <w:r w:rsidRPr="00226A3F" w:rsidDel="00206112">
          <w:rPr>
            <w:rFonts w:ascii="Courier New" w:hAnsi="Courier New" w:cs="Courier New"/>
            <w:b/>
            <w:i/>
            <w:sz w:val="18"/>
            <w:szCs w:val="18"/>
          </w:rPr>
          <w:delText>&lt;connection_2d</w:delText>
        </w:r>
        <w:r w:rsidDel="00206112">
          <w:rPr>
            <w:rFonts w:ascii="Courier New" w:hAnsi="Courier New" w:cs="Courier New"/>
            <w:b/>
            <w:i/>
            <w:sz w:val="18"/>
            <w:szCs w:val="18"/>
          </w:rPr>
          <w:delText>/</w:delText>
        </w:r>
        <w:r w:rsidRPr="00226A3F" w:rsidDel="00206112">
          <w:rPr>
            <w:rFonts w:ascii="Courier New" w:hAnsi="Courier New" w:cs="Courier New"/>
            <w:b/>
            <w:i/>
            <w:sz w:val="18"/>
            <w:szCs w:val="18"/>
          </w:rPr>
          <w:delText>&gt;</w:delText>
        </w:r>
        <w:r w:rsidRPr="00226A3F" w:rsidDel="00206112">
          <w:delText xml:space="preserve"> with</w:delText>
        </w:r>
        <w:r w:rsidRPr="00226A3F" w:rsidDel="00206112">
          <w:rPr>
            <w:rFonts w:cs="Courier New"/>
          </w:rPr>
          <w:delText xml:space="preserve"> attribute </w:delText>
        </w:r>
        <w:r w:rsidRPr="00226A3F" w:rsidDel="00206112">
          <w:rPr>
            <w:rFonts w:ascii="Courier New" w:hAnsi="Courier New" w:cs="Courier New"/>
            <w:b/>
            <w:i/>
            <w:sz w:val="18"/>
            <w:szCs w:val="18"/>
          </w:rPr>
          <w:delText>label:</w:delText>
        </w:r>
        <w:r w:rsidRPr="00226A3F" w:rsidDel="00206112">
          <w:delText xml:space="preserve"> </w:delText>
        </w:r>
      </w:del>
    </w:p>
    <w:tbl>
      <w:tblPr>
        <w:tblW w:w="0" w:type="auto"/>
        <w:jc w:val="center"/>
        <w:tblLayout w:type="fixed"/>
        <w:tblLook w:val="04A0" w:firstRow="1" w:lastRow="0" w:firstColumn="1" w:lastColumn="0" w:noHBand="0" w:noVBand="1"/>
      </w:tblPr>
      <w:tblGrid>
        <w:gridCol w:w="1455"/>
        <w:gridCol w:w="1358"/>
        <w:gridCol w:w="1372"/>
        <w:gridCol w:w="924"/>
        <w:gridCol w:w="3930"/>
      </w:tblGrid>
      <w:tr w:rsidR="00FC68DB" w:rsidRPr="000F7EEA" w:rsidDel="00206112" w14:paraId="64967BF2" w14:textId="234B403D" w:rsidTr="00FC68DB">
        <w:trPr>
          <w:cantSplit/>
          <w:tblHeader/>
          <w:jc w:val="center"/>
          <w:del w:id="2708" w:author="nick" w:date="2021-10-27T11:21:00Z"/>
        </w:trPr>
        <w:tc>
          <w:tcPr>
            <w:tcW w:w="1455" w:type="dxa"/>
            <w:tcBorders>
              <w:top w:val="single" w:sz="8" w:space="0" w:color="000000"/>
              <w:left w:val="single" w:sz="8" w:space="0" w:color="000000"/>
              <w:bottom w:val="single" w:sz="8" w:space="0" w:color="000000"/>
              <w:right w:val="nil"/>
            </w:tcBorders>
            <w:shd w:val="clear" w:color="auto" w:fill="F3F3F3"/>
            <w:vAlign w:val="bottom"/>
            <w:hideMark/>
          </w:tcPr>
          <w:p w14:paraId="757C5778" w14:textId="2C114F01" w:rsidR="00FC68DB" w:rsidRPr="00226A3F" w:rsidDel="00206112" w:rsidRDefault="00FC68DB" w:rsidP="00B202D2">
            <w:pPr>
              <w:keepNext/>
              <w:suppressAutoHyphens/>
              <w:rPr>
                <w:del w:id="2709" w:author="nick" w:date="2021-10-27T11:21:00Z"/>
                <w:rFonts w:cs="Calibri"/>
                <w:b/>
                <w:i/>
                <w:lang w:eastAsia="zh-CN"/>
              </w:rPr>
            </w:pPr>
            <w:del w:id="2710" w:author="nick" w:date="2021-10-27T11:21:00Z">
              <w:r w:rsidRPr="00226A3F" w:rsidDel="00206112">
                <w:rPr>
                  <w:b/>
                  <w:i/>
                </w:rPr>
                <w:delText>Attributes</w:delText>
              </w:r>
            </w:del>
          </w:p>
        </w:tc>
        <w:tc>
          <w:tcPr>
            <w:tcW w:w="1358" w:type="dxa"/>
            <w:tcBorders>
              <w:top w:val="single" w:sz="8" w:space="0" w:color="000000"/>
              <w:left w:val="single" w:sz="4" w:space="0" w:color="000000"/>
              <w:bottom w:val="single" w:sz="8" w:space="0" w:color="000000"/>
              <w:right w:val="nil"/>
            </w:tcBorders>
            <w:shd w:val="clear" w:color="auto" w:fill="F3F3F3"/>
            <w:vAlign w:val="bottom"/>
            <w:hideMark/>
          </w:tcPr>
          <w:p w14:paraId="3E349AEB" w14:textId="2A06199F" w:rsidR="00FC68DB" w:rsidRPr="00226A3F" w:rsidDel="00206112" w:rsidRDefault="00FC68DB" w:rsidP="00B202D2">
            <w:pPr>
              <w:keepNext/>
              <w:suppressAutoHyphens/>
              <w:rPr>
                <w:del w:id="2711" w:author="nick" w:date="2021-10-27T11:21:00Z"/>
                <w:rFonts w:cs="Calibri"/>
                <w:b/>
                <w:i/>
                <w:lang w:eastAsia="zh-CN"/>
              </w:rPr>
            </w:pPr>
            <w:del w:id="2712" w:author="nick" w:date="2021-10-27T11:21:00Z">
              <w:r w:rsidRPr="00226A3F" w:rsidDel="00206112">
                <w:rPr>
                  <w:b/>
                  <w:i/>
                </w:rPr>
                <w:delText>Type</w:delText>
              </w:r>
            </w:del>
          </w:p>
        </w:tc>
        <w:tc>
          <w:tcPr>
            <w:tcW w:w="1372" w:type="dxa"/>
            <w:tcBorders>
              <w:top w:val="single" w:sz="8" w:space="0" w:color="000000"/>
              <w:left w:val="single" w:sz="4" w:space="0" w:color="000000"/>
              <w:bottom w:val="single" w:sz="8" w:space="0" w:color="000000"/>
              <w:right w:val="nil"/>
            </w:tcBorders>
            <w:shd w:val="clear" w:color="auto" w:fill="F3F3F3"/>
            <w:vAlign w:val="bottom"/>
            <w:hideMark/>
          </w:tcPr>
          <w:p w14:paraId="0327FAD2" w14:textId="0EC266DD" w:rsidR="00FC68DB" w:rsidRPr="00226A3F" w:rsidDel="00206112" w:rsidRDefault="00FC68DB" w:rsidP="00B202D2">
            <w:pPr>
              <w:keepNext/>
              <w:suppressAutoHyphens/>
              <w:rPr>
                <w:del w:id="2713" w:author="nick" w:date="2021-10-27T11:21:00Z"/>
                <w:rFonts w:cs="Calibri"/>
                <w:b/>
                <w:i/>
                <w:lang w:eastAsia="zh-CN"/>
              </w:rPr>
            </w:pPr>
            <w:del w:id="2714" w:author="nick" w:date="2021-10-27T11:21:00Z">
              <w:r w:rsidRPr="00226A3F" w:rsidDel="00206112">
                <w:rPr>
                  <w:b/>
                  <w:i/>
                </w:rPr>
                <w:delText>Value Space</w:delText>
              </w:r>
            </w:del>
          </w:p>
        </w:tc>
        <w:tc>
          <w:tcPr>
            <w:tcW w:w="924" w:type="dxa"/>
            <w:tcBorders>
              <w:top w:val="single" w:sz="8" w:space="0" w:color="000000"/>
              <w:left w:val="single" w:sz="4" w:space="0" w:color="000000"/>
              <w:bottom w:val="single" w:sz="8" w:space="0" w:color="000000"/>
              <w:right w:val="nil"/>
            </w:tcBorders>
            <w:shd w:val="clear" w:color="auto" w:fill="F3F3F3"/>
            <w:vAlign w:val="bottom"/>
            <w:hideMark/>
          </w:tcPr>
          <w:p w14:paraId="2FCE0EC6" w14:textId="7DCACD40" w:rsidR="00FC68DB" w:rsidRPr="00226A3F" w:rsidDel="00206112" w:rsidRDefault="00FC68DB" w:rsidP="00B202D2">
            <w:pPr>
              <w:keepNext/>
              <w:suppressAutoHyphens/>
              <w:rPr>
                <w:del w:id="2715" w:author="nick" w:date="2021-10-27T11:21:00Z"/>
                <w:rFonts w:cs="Calibri"/>
                <w:b/>
                <w:i/>
                <w:lang w:eastAsia="zh-CN"/>
              </w:rPr>
            </w:pPr>
            <w:del w:id="2716" w:author="nick" w:date="2021-10-27T11:21:00Z">
              <w:r w:rsidDel="00206112">
                <w:rPr>
                  <w:b/>
                  <w:i/>
                </w:rPr>
                <w:delText>Use</w:delText>
              </w:r>
            </w:del>
          </w:p>
        </w:tc>
        <w:tc>
          <w:tcPr>
            <w:tcW w:w="3930"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F199C86" w14:textId="70270081" w:rsidR="00FC68DB" w:rsidRPr="00226A3F" w:rsidDel="00206112" w:rsidRDefault="00FC68DB" w:rsidP="00B202D2">
            <w:pPr>
              <w:keepNext/>
              <w:suppressAutoHyphens/>
              <w:rPr>
                <w:del w:id="2717" w:author="nick" w:date="2021-10-27T11:21:00Z"/>
                <w:rFonts w:cs="Calibri"/>
                <w:lang w:eastAsia="zh-CN"/>
              </w:rPr>
            </w:pPr>
            <w:del w:id="2718" w:author="nick" w:date="2021-10-27T11:21:00Z">
              <w:r w:rsidRPr="00A20C5C" w:rsidDel="00206112">
                <w:rPr>
                  <w:b/>
                  <w:i/>
                </w:rPr>
                <w:delText>Constraint</w:delText>
              </w:r>
              <w:r w:rsidDel="00206112">
                <w:rPr>
                  <w:b/>
                  <w:i/>
                </w:rPr>
                <w:delText xml:space="preserve"> / Remarks</w:delText>
              </w:r>
            </w:del>
          </w:p>
        </w:tc>
      </w:tr>
      <w:tr w:rsidR="00FC68DB" w:rsidRPr="000F7EEA" w:rsidDel="00206112" w14:paraId="7967406A" w14:textId="35C6DC9D" w:rsidTr="00FC68DB">
        <w:trPr>
          <w:jc w:val="center"/>
          <w:del w:id="2719" w:author="nick" w:date="2021-10-27T11:21:00Z"/>
        </w:trPr>
        <w:tc>
          <w:tcPr>
            <w:tcW w:w="1455" w:type="dxa"/>
            <w:tcBorders>
              <w:top w:val="single" w:sz="8" w:space="0" w:color="000000"/>
              <w:left w:val="single" w:sz="8" w:space="0" w:color="000000"/>
              <w:bottom w:val="dotted" w:sz="4" w:space="0" w:color="auto"/>
              <w:right w:val="nil"/>
            </w:tcBorders>
            <w:hideMark/>
          </w:tcPr>
          <w:p w14:paraId="7C1DE6C0" w14:textId="3602C67D" w:rsidR="00FC68DB" w:rsidRPr="00226A3F" w:rsidDel="00206112" w:rsidRDefault="00FC68DB" w:rsidP="00B202D2">
            <w:pPr>
              <w:keepNext/>
              <w:suppressAutoHyphens/>
              <w:rPr>
                <w:del w:id="2720" w:author="nick" w:date="2021-10-27T11:21:00Z"/>
                <w:rFonts w:cs="Calibri"/>
                <w:sz w:val="20"/>
                <w:szCs w:val="20"/>
                <w:lang w:eastAsia="zh-CN"/>
              </w:rPr>
            </w:pPr>
            <w:del w:id="2721" w:author="nick" w:date="2021-10-27T11:21:00Z">
              <w:r w:rsidRPr="00226A3F" w:rsidDel="00206112">
                <w:rPr>
                  <w:sz w:val="20"/>
                  <w:szCs w:val="20"/>
                </w:rPr>
                <w:delText>label</w:delText>
              </w:r>
            </w:del>
          </w:p>
        </w:tc>
        <w:tc>
          <w:tcPr>
            <w:tcW w:w="1358" w:type="dxa"/>
            <w:tcBorders>
              <w:top w:val="single" w:sz="8" w:space="0" w:color="000000"/>
              <w:left w:val="single" w:sz="4" w:space="0" w:color="000000"/>
              <w:bottom w:val="dotted" w:sz="4" w:space="0" w:color="auto"/>
              <w:right w:val="nil"/>
            </w:tcBorders>
            <w:hideMark/>
          </w:tcPr>
          <w:p w14:paraId="222A4CE9" w14:textId="53510833" w:rsidR="00FC68DB" w:rsidRPr="00226A3F" w:rsidDel="00206112" w:rsidRDefault="00FC68DB" w:rsidP="00B202D2">
            <w:pPr>
              <w:keepNext/>
              <w:suppressAutoHyphens/>
              <w:rPr>
                <w:del w:id="2722" w:author="nick" w:date="2021-10-27T11:21:00Z"/>
                <w:rFonts w:cs="Calibri"/>
                <w:sz w:val="20"/>
                <w:szCs w:val="20"/>
                <w:lang w:eastAsia="zh-CN"/>
              </w:rPr>
            </w:pPr>
            <w:del w:id="2723" w:author="nick" w:date="2021-10-27T11:21:00Z">
              <w:r w:rsidRPr="00226A3F" w:rsidDel="00206112">
                <w:rPr>
                  <w:sz w:val="20"/>
                  <w:szCs w:val="20"/>
                </w:rPr>
                <w:delText>Alphanumeric</w:delText>
              </w:r>
            </w:del>
          </w:p>
        </w:tc>
        <w:tc>
          <w:tcPr>
            <w:tcW w:w="1372" w:type="dxa"/>
            <w:tcBorders>
              <w:top w:val="single" w:sz="8" w:space="0" w:color="000000"/>
              <w:left w:val="single" w:sz="4" w:space="0" w:color="000000"/>
              <w:bottom w:val="dotted" w:sz="4" w:space="0" w:color="auto"/>
              <w:right w:val="nil"/>
            </w:tcBorders>
            <w:hideMark/>
          </w:tcPr>
          <w:p w14:paraId="4BD5558B" w14:textId="30FEBEE0" w:rsidR="00FC68DB" w:rsidRPr="00226A3F" w:rsidDel="00206112" w:rsidRDefault="00FC68DB" w:rsidP="00B202D2">
            <w:pPr>
              <w:keepNext/>
              <w:suppressAutoHyphens/>
              <w:rPr>
                <w:del w:id="2724" w:author="nick" w:date="2021-10-27T11:21:00Z"/>
                <w:rFonts w:cs="Calibri"/>
                <w:sz w:val="20"/>
                <w:szCs w:val="20"/>
                <w:lang w:eastAsia="zh-CN"/>
              </w:rPr>
            </w:pPr>
            <w:del w:id="2725" w:author="nick" w:date="2021-10-27T11:21:00Z">
              <w:r w:rsidRPr="00226A3F" w:rsidDel="00206112">
                <w:rPr>
                  <w:sz w:val="20"/>
                  <w:szCs w:val="20"/>
                </w:rPr>
                <w:delText>Alphanumeric</w:delText>
              </w:r>
            </w:del>
          </w:p>
        </w:tc>
        <w:tc>
          <w:tcPr>
            <w:tcW w:w="924" w:type="dxa"/>
            <w:tcBorders>
              <w:top w:val="single" w:sz="8" w:space="0" w:color="000000"/>
              <w:left w:val="single" w:sz="4" w:space="0" w:color="000000"/>
              <w:bottom w:val="dotted" w:sz="4" w:space="0" w:color="auto"/>
              <w:right w:val="nil"/>
            </w:tcBorders>
            <w:hideMark/>
          </w:tcPr>
          <w:p w14:paraId="523F9999" w14:textId="2848BD3F" w:rsidR="00FC68DB" w:rsidRPr="00226A3F" w:rsidDel="00206112" w:rsidRDefault="00FC68DB" w:rsidP="00B202D2">
            <w:pPr>
              <w:keepNext/>
              <w:suppressAutoHyphens/>
              <w:rPr>
                <w:del w:id="2726" w:author="nick" w:date="2021-10-27T11:21:00Z"/>
                <w:rFonts w:cs="Calibri"/>
                <w:sz w:val="20"/>
                <w:szCs w:val="20"/>
                <w:lang w:eastAsia="zh-CN"/>
              </w:rPr>
            </w:pPr>
            <w:del w:id="2727" w:author="nick" w:date="2021-10-27T11:21:00Z">
              <w:r w:rsidRPr="00226A3F" w:rsidDel="00206112">
                <w:rPr>
                  <w:sz w:val="20"/>
                  <w:szCs w:val="20"/>
                </w:rPr>
                <w:delText>Optional</w:delText>
              </w:r>
            </w:del>
          </w:p>
        </w:tc>
        <w:tc>
          <w:tcPr>
            <w:tcW w:w="3930" w:type="dxa"/>
            <w:tcBorders>
              <w:top w:val="single" w:sz="8" w:space="0" w:color="000000"/>
              <w:left w:val="single" w:sz="4" w:space="0" w:color="000000"/>
              <w:bottom w:val="dotted" w:sz="4" w:space="0" w:color="auto"/>
              <w:right w:val="single" w:sz="8" w:space="0" w:color="000000"/>
            </w:tcBorders>
            <w:hideMark/>
          </w:tcPr>
          <w:p w14:paraId="6CF47632" w14:textId="13797695" w:rsidR="00FC68DB" w:rsidRPr="00226A3F" w:rsidDel="00206112" w:rsidRDefault="00FC68DB" w:rsidP="00B202D2">
            <w:pPr>
              <w:keepNext/>
              <w:suppressAutoHyphens/>
              <w:rPr>
                <w:del w:id="2728" w:author="nick" w:date="2021-10-27T11:21:00Z"/>
                <w:rFonts w:cs="Calibri"/>
                <w:lang w:eastAsia="zh-CN"/>
              </w:rPr>
            </w:pPr>
            <w:del w:id="2729" w:author="nick" w:date="2021-10-27T11:21:00Z">
              <w:r w:rsidRPr="00226A3F" w:rsidDel="00206112">
                <w:rPr>
                  <w:sz w:val="20"/>
                  <w:szCs w:val="20"/>
                </w:rPr>
                <w:delText>-</w:delText>
              </w:r>
            </w:del>
          </w:p>
        </w:tc>
      </w:tr>
      <w:tr w:rsidR="00FC68DB" w:rsidRPr="00226A3F" w:rsidDel="00206112" w14:paraId="28FED0FF" w14:textId="5C415B3D" w:rsidTr="00FC68DB">
        <w:trPr>
          <w:jc w:val="center"/>
          <w:del w:id="2730" w:author="nick" w:date="2021-10-27T11:21:00Z"/>
        </w:trPr>
        <w:tc>
          <w:tcPr>
            <w:tcW w:w="1455" w:type="dxa"/>
            <w:tcBorders>
              <w:top w:val="dotted" w:sz="4" w:space="0" w:color="auto"/>
              <w:left w:val="single" w:sz="8" w:space="0" w:color="000000"/>
              <w:bottom w:val="single" w:sz="8" w:space="0" w:color="000000"/>
              <w:right w:val="nil"/>
            </w:tcBorders>
            <w:shd w:val="clear" w:color="auto" w:fill="auto"/>
            <w:hideMark/>
          </w:tcPr>
          <w:p w14:paraId="091F2436" w14:textId="0AA13B7F" w:rsidR="00FC68DB" w:rsidRPr="00226A3F" w:rsidDel="00206112" w:rsidRDefault="00FC68DB" w:rsidP="00B202D2">
            <w:pPr>
              <w:keepNext/>
              <w:suppressAutoHyphens/>
              <w:rPr>
                <w:del w:id="2731" w:author="nick" w:date="2021-10-27T11:21:00Z"/>
                <w:sz w:val="20"/>
                <w:szCs w:val="20"/>
              </w:rPr>
            </w:pPr>
            <w:del w:id="2732" w:author="nick" w:date="2021-10-27T11:21:00Z">
              <w:r w:rsidDel="00206112">
                <w:rPr>
                  <w:sz w:val="20"/>
                  <w:szCs w:val="20"/>
                </w:rPr>
                <w:delText>quality_control</w:delText>
              </w:r>
            </w:del>
          </w:p>
        </w:tc>
        <w:tc>
          <w:tcPr>
            <w:tcW w:w="1358" w:type="dxa"/>
            <w:tcBorders>
              <w:top w:val="dotted" w:sz="4" w:space="0" w:color="auto"/>
              <w:left w:val="single" w:sz="4" w:space="0" w:color="000000"/>
              <w:bottom w:val="single" w:sz="8" w:space="0" w:color="000000"/>
              <w:right w:val="nil"/>
            </w:tcBorders>
            <w:shd w:val="clear" w:color="auto" w:fill="auto"/>
            <w:hideMark/>
          </w:tcPr>
          <w:p w14:paraId="0ABCEF48" w14:textId="13CCC11A" w:rsidR="00FC68DB" w:rsidRPr="00226A3F" w:rsidDel="00206112" w:rsidRDefault="00FC68DB" w:rsidP="00B202D2">
            <w:pPr>
              <w:keepNext/>
              <w:suppressAutoHyphens/>
              <w:rPr>
                <w:del w:id="2733" w:author="nick" w:date="2021-10-27T11:21:00Z"/>
                <w:sz w:val="20"/>
                <w:szCs w:val="20"/>
              </w:rPr>
            </w:pPr>
            <w:del w:id="2734" w:author="nick" w:date="2021-10-27T11:21:00Z">
              <w:r w:rsidRPr="00A04202" w:rsidDel="00206112">
                <w:rPr>
                  <w:sz w:val="20"/>
                  <w:szCs w:val="20"/>
                </w:rPr>
                <w:delText>Alphanumeric</w:delText>
              </w:r>
            </w:del>
          </w:p>
        </w:tc>
        <w:tc>
          <w:tcPr>
            <w:tcW w:w="1372" w:type="dxa"/>
            <w:tcBorders>
              <w:top w:val="dotted" w:sz="4" w:space="0" w:color="auto"/>
              <w:left w:val="single" w:sz="4" w:space="0" w:color="000000"/>
              <w:bottom w:val="single" w:sz="8" w:space="0" w:color="000000"/>
              <w:right w:val="nil"/>
            </w:tcBorders>
            <w:hideMark/>
          </w:tcPr>
          <w:p w14:paraId="0D345176" w14:textId="2029C0D1" w:rsidR="00FC68DB" w:rsidRPr="00226A3F" w:rsidDel="00206112" w:rsidRDefault="00FC68DB" w:rsidP="00B202D2">
            <w:pPr>
              <w:keepNext/>
              <w:suppressAutoHyphens/>
              <w:rPr>
                <w:del w:id="2735" w:author="nick" w:date="2021-10-27T11:21:00Z"/>
                <w:sz w:val="20"/>
                <w:szCs w:val="20"/>
              </w:rPr>
            </w:pPr>
            <w:del w:id="2736" w:author="nick" w:date="2021-10-27T11:21:00Z">
              <w:r w:rsidRPr="00A04202" w:rsidDel="00206112">
                <w:rPr>
                  <w:sz w:val="20"/>
                  <w:szCs w:val="20"/>
                </w:rPr>
                <w:delText>Alphanumeric</w:delText>
              </w:r>
            </w:del>
          </w:p>
        </w:tc>
        <w:tc>
          <w:tcPr>
            <w:tcW w:w="924" w:type="dxa"/>
            <w:tcBorders>
              <w:top w:val="dotted" w:sz="4" w:space="0" w:color="auto"/>
              <w:left w:val="single" w:sz="4" w:space="0" w:color="000000"/>
              <w:bottom w:val="single" w:sz="8" w:space="0" w:color="000000"/>
              <w:right w:val="nil"/>
            </w:tcBorders>
            <w:shd w:val="clear" w:color="auto" w:fill="auto"/>
            <w:hideMark/>
          </w:tcPr>
          <w:p w14:paraId="2B25C71A" w14:textId="590073D4" w:rsidR="00FC68DB" w:rsidRPr="00226A3F" w:rsidDel="00206112" w:rsidRDefault="00FC68DB" w:rsidP="00B202D2">
            <w:pPr>
              <w:keepNext/>
              <w:suppressAutoHyphens/>
              <w:rPr>
                <w:del w:id="2737" w:author="nick" w:date="2021-10-27T11:21:00Z"/>
                <w:sz w:val="20"/>
                <w:szCs w:val="20"/>
              </w:rPr>
            </w:pPr>
            <w:del w:id="2738" w:author="nick" w:date="2021-10-27T11:21:00Z">
              <w:r w:rsidRPr="00A04202" w:rsidDel="00206112">
                <w:rPr>
                  <w:sz w:val="20"/>
                  <w:szCs w:val="20"/>
                </w:rPr>
                <w:delText>Optional</w:delText>
              </w:r>
            </w:del>
          </w:p>
        </w:tc>
        <w:tc>
          <w:tcPr>
            <w:tcW w:w="3930" w:type="dxa"/>
            <w:tcBorders>
              <w:top w:val="dotted" w:sz="4" w:space="0" w:color="auto"/>
              <w:left w:val="single" w:sz="4" w:space="0" w:color="000000"/>
              <w:bottom w:val="single" w:sz="8" w:space="0" w:color="000000"/>
              <w:right w:val="single" w:sz="8" w:space="0" w:color="000000"/>
            </w:tcBorders>
            <w:shd w:val="clear" w:color="auto" w:fill="auto"/>
            <w:hideMark/>
          </w:tcPr>
          <w:p w14:paraId="635402DD" w14:textId="29527AE5" w:rsidR="00FC68DB" w:rsidRPr="00226A3F" w:rsidDel="00206112" w:rsidRDefault="00FC68DB" w:rsidP="00B202D2">
            <w:pPr>
              <w:keepNext/>
              <w:suppressAutoHyphens/>
              <w:rPr>
                <w:del w:id="2739" w:author="nick" w:date="2021-10-27T11:21:00Z"/>
                <w:sz w:val="20"/>
                <w:szCs w:val="20"/>
              </w:rPr>
            </w:pPr>
            <w:del w:id="2740" w:author="nick" w:date="2021-10-27T11:21:00Z">
              <w:r w:rsidDel="00206112">
                <w:rPr>
                  <w:sz w:val="20"/>
                  <w:szCs w:val="20"/>
                </w:rPr>
                <w:delText xml:space="preserve">See section </w:delText>
              </w:r>
              <w:r w:rsidDel="00206112">
                <w:rPr>
                  <w:sz w:val="20"/>
                  <w:szCs w:val="20"/>
                </w:rPr>
                <w:fldChar w:fldCharType="begin"/>
              </w:r>
              <w:r w:rsidDel="00206112">
                <w:rPr>
                  <w:sz w:val="20"/>
                  <w:szCs w:val="20"/>
                </w:rPr>
                <w:delInstrText xml:space="preserve"> REF _Ref440360851 \r \h </w:delInstrText>
              </w:r>
              <w:r w:rsidDel="00206112">
                <w:rPr>
                  <w:sz w:val="20"/>
                  <w:szCs w:val="20"/>
                </w:rPr>
              </w:r>
              <w:r w:rsidDel="00206112">
                <w:rPr>
                  <w:sz w:val="20"/>
                  <w:szCs w:val="20"/>
                </w:rPr>
                <w:fldChar w:fldCharType="separate"/>
              </w:r>
              <w:r w:rsidR="004C113B" w:rsidDel="00206112">
                <w:rPr>
                  <w:sz w:val="20"/>
                  <w:szCs w:val="20"/>
                </w:rPr>
                <w:delText>8.4</w:delText>
              </w:r>
              <w:r w:rsidDel="00206112">
                <w:rPr>
                  <w:sz w:val="20"/>
                  <w:szCs w:val="20"/>
                </w:rPr>
                <w:fldChar w:fldCharType="end"/>
              </w:r>
              <w:r w:rsidDel="00206112">
                <w:rPr>
                  <w:sz w:val="20"/>
                  <w:szCs w:val="20"/>
                </w:rPr>
                <w:delText xml:space="preserve"> </w:delText>
              </w:r>
              <w:r w:rsidDel="00206112">
                <w:rPr>
                  <w:sz w:val="20"/>
                  <w:szCs w:val="20"/>
                </w:rPr>
                <w:fldChar w:fldCharType="begin"/>
              </w:r>
              <w:r w:rsidDel="00206112">
                <w:rPr>
                  <w:sz w:val="20"/>
                  <w:szCs w:val="20"/>
                </w:rPr>
                <w:delInstrText xml:space="preserve"> REF _Ref440360857 \h  \* MERGEFORMAT </w:delInstrText>
              </w:r>
              <w:r w:rsidDel="00206112">
                <w:rPr>
                  <w:sz w:val="20"/>
                  <w:szCs w:val="20"/>
                </w:rPr>
              </w:r>
              <w:r w:rsidDel="00206112">
                <w:rPr>
                  <w:sz w:val="20"/>
                  <w:szCs w:val="20"/>
                </w:rPr>
                <w:fldChar w:fldCharType="separate"/>
              </w:r>
              <w:r w:rsidR="004C113B" w:rsidRPr="00BD20ED" w:rsidDel="00206112">
                <w:rPr>
                  <w:szCs w:val="34"/>
                </w:rPr>
                <w:delText xml:space="preserve">Attribute </w:delText>
              </w:r>
              <w:r w:rsidR="004C113B" w:rsidRPr="004C113B" w:rsidDel="00206112">
                <w:rPr>
                  <w:rFonts w:ascii="Courier New" w:hAnsi="Courier New" w:cs="Courier New"/>
                  <w:b/>
                  <w:sz w:val="18"/>
                  <w:szCs w:val="34"/>
                  <w:highlight w:val="white"/>
                </w:rPr>
                <w:delText>quality_control</w:delText>
              </w:r>
              <w:r w:rsidDel="00206112">
                <w:rPr>
                  <w:sz w:val="20"/>
                  <w:szCs w:val="20"/>
                </w:rPr>
                <w:fldChar w:fldCharType="end"/>
              </w:r>
            </w:del>
          </w:p>
        </w:tc>
      </w:tr>
    </w:tbl>
    <w:p w14:paraId="52A49204" w14:textId="1BE4E39C" w:rsidR="00FC68DB" w:rsidRPr="00226A3F" w:rsidRDefault="00FC68DB" w:rsidP="00B202D2">
      <w:pPr>
        <w:pStyle w:val="Beschriftung"/>
        <w:spacing w:before="120"/>
        <w:rPr>
          <w:rFonts w:cs="Calibri"/>
          <w:lang w:eastAsia="zh-CN"/>
        </w:rPr>
      </w:pPr>
      <w:bookmarkStart w:id="2741" w:name="_Toc3566544"/>
      <w:bookmarkStart w:id="2742" w:name="_Toc34747546"/>
      <w:bookmarkStart w:id="2743" w:name="_Toc77096005"/>
      <w:del w:id="2744" w:author="nick" w:date="2021-10-27T11:21:00Z">
        <w:r w:rsidDel="00206112">
          <w:delText xml:space="preserve">Table </w:delText>
        </w:r>
        <w:r w:rsidDel="00206112">
          <w:fldChar w:fldCharType="begin"/>
        </w:r>
        <w:r w:rsidDel="00206112">
          <w:delInstrText xml:space="preserve"> SEQ Table \* ARABIC </w:delInstrText>
        </w:r>
        <w:r w:rsidDel="00206112">
          <w:fldChar w:fldCharType="separate"/>
        </w:r>
        <w:r w:rsidR="004C113B" w:rsidDel="00206112">
          <w:rPr>
            <w:noProof/>
          </w:rPr>
          <w:delText>147</w:delText>
        </w:r>
        <w:r w:rsidDel="00206112">
          <w:fldChar w:fldCharType="end"/>
        </w:r>
        <w:r w:rsidDel="00206112">
          <w:delText>: Attributes of element</w:delText>
        </w:r>
        <w:r w:rsidRPr="00226A3F" w:rsidDel="00206112">
          <w:delText xml:space="preserve"> </w:delText>
        </w:r>
        <w:r w:rsidRPr="00F94FF6" w:rsidDel="00206112">
          <w:rPr>
            <w:rStyle w:val="elementdeftypeChar"/>
            <w:rFonts w:eastAsia="Calibri"/>
            <w:b w:val="0"/>
          </w:rPr>
          <w:delText>&lt;connection_2d/&gt;</w:delText>
        </w:r>
      </w:del>
      <w:bookmarkEnd w:id="2741"/>
      <w:bookmarkEnd w:id="2742"/>
      <w:bookmarkEnd w:id="2743"/>
    </w:p>
    <w:tbl>
      <w:tblPr>
        <w:tblW w:w="0" w:type="auto"/>
        <w:jc w:val="center"/>
        <w:tblLayout w:type="fixed"/>
        <w:tblLook w:val="04A0" w:firstRow="1" w:lastRow="0" w:firstColumn="1" w:lastColumn="0" w:noHBand="0" w:noVBand="1"/>
      </w:tblPr>
      <w:tblGrid>
        <w:gridCol w:w="2111"/>
        <w:gridCol w:w="1428"/>
        <w:gridCol w:w="1275"/>
        <w:gridCol w:w="3678"/>
      </w:tblGrid>
      <w:tr w:rsidR="00FC68DB" w:rsidRPr="000F7EEA" w14:paraId="3D71AD02" w14:textId="77777777" w:rsidTr="00FC68D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8272F5" w14:textId="77777777" w:rsidR="00FC68DB" w:rsidRPr="00226A3F" w:rsidRDefault="00FC68DB" w:rsidP="00B202D2">
            <w:pPr>
              <w:keepNext/>
              <w:suppressAutoHyphens/>
              <w:rPr>
                <w:rFonts w:cs="Calibri"/>
                <w:b/>
                <w:i/>
                <w:lang w:eastAsia="zh-CN"/>
              </w:rPr>
            </w:pPr>
            <w:r w:rsidRPr="00226A3F">
              <w:rPr>
                <w:b/>
                <w:i/>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3D80C9C4" w14:textId="77777777" w:rsidR="00FC68DB" w:rsidRPr="00226A3F" w:rsidRDefault="00FC68DB" w:rsidP="00B202D2">
            <w:pPr>
              <w:keepNext/>
              <w:suppressAutoHyphens/>
              <w:rPr>
                <w:rFonts w:cs="Calibri"/>
                <w:b/>
                <w:i/>
                <w:lang w:eastAsia="zh-CN"/>
              </w:rPr>
            </w:pPr>
            <w:r w:rsidRPr="00226A3F">
              <w:rPr>
                <w:b/>
                <w:i/>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0C936DA" w14:textId="77777777" w:rsidR="00FC68DB" w:rsidRPr="00226A3F" w:rsidRDefault="00FC68DB" w:rsidP="00B202D2">
            <w:pPr>
              <w:keepNext/>
              <w:suppressAutoHyphens/>
              <w:rPr>
                <w:rFonts w:cs="Calibri"/>
                <w:b/>
                <w:i/>
                <w:lang w:eastAsia="zh-CN"/>
              </w:rPr>
            </w:pPr>
            <w:r>
              <w:rPr>
                <w:b/>
                <w:i/>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24A0A16" w14:textId="77777777" w:rsidR="00FC68DB" w:rsidRPr="00226A3F" w:rsidRDefault="00FC68DB" w:rsidP="00B202D2">
            <w:pPr>
              <w:keepNext/>
              <w:suppressAutoHyphens/>
              <w:rPr>
                <w:rFonts w:cs="Calibri"/>
                <w:lang w:eastAsia="zh-CN"/>
              </w:rPr>
            </w:pPr>
            <w:r w:rsidRPr="00A20C5C">
              <w:rPr>
                <w:b/>
                <w:i/>
              </w:rPr>
              <w:t>Constraint</w:t>
            </w:r>
            <w:r>
              <w:rPr>
                <w:b/>
                <w:i/>
              </w:rPr>
              <w:t xml:space="preserve"> / Remarks</w:t>
            </w:r>
          </w:p>
        </w:tc>
      </w:tr>
      <w:tr w:rsidR="00FC68DB" w:rsidRPr="000F7EEA" w14:paraId="7736D0B0" w14:textId="77777777" w:rsidTr="00FC68DB">
        <w:trPr>
          <w:jc w:val="center"/>
        </w:trPr>
        <w:tc>
          <w:tcPr>
            <w:tcW w:w="2111" w:type="dxa"/>
            <w:tcBorders>
              <w:top w:val="single" w:sz="8" w:space="0" w:color="000000"/>
              <w:left w:val="single" w:sz="8" w:space="0" w:color="000000"/>
              <w:bottom w:val="single" w:sz="4" w:space="0" w:color="000000"/>
              <w:right w:val="nil"/>
            </w:tcBorders>
            <w:vAlign w:val="bottom"/>
            <w:hideMark/>
          </w:tcPr>
          <w:p w14:paraId="4D06F659" w14:textId="77777777" w:rsidR="00FC68DB" w:rsidRPr="00226A3F" w:rsidRDefault="00FC68DB" w:rsidP="00B202D2">
            <w:pPr>
              <w:suppressAutoHyphens/>
              <w:rPr>
                <w:rFonts w:cs="Calibri"/>
                <w:sz w:val="20"/>
                <w:szCs w:val="20"/>
                <w:lang w:eastAsia="zh-CN"/>
              </w:rPr>
            </w:pPr>
            <w:proofErr w:type="spellStart"/>
            <w:r w:rsidRPr="00226A3F">
              <w:rPr>
                <w:sz w:val="20"/>
                <w:szCs w:val="20"/>
              </w:rPr>
              <w:t>adhesive_face</w:t>
            </w:r>
            <w:proofErr w:type="spellEnd"/>
          </w:p>
        </w:tc>
        <w:tc>
          <w:tcPr>
            <w:tcW w:w="1428" w:type="dxa"/>
            <w:tcBorders>
              <w:top w:val="single" w:sz="8" w:space="0" w:color="000000"/>
              <w:left w:val="single" w:sz="4" w:space="0" w:color="000000"/>
              <w:bottom w:val="single" w:sz="4" w:space="0" w:color="000000"/>
              <w:right w:val="nil"/>
            </w:tcBorders>
            <w:vAlign w:val="bottom"/>
            <w:hideMark/>
          </w:tcPr>
          <w:p w14:paraId="1F259F42"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275" w:type="dxa"/>
            <w:tcBorders>
              <w:top w:val="single" w:sz="8" w:space="0" w:color="000000"/>
              <w:left w:val="single" w:sz="4" w:space="0" w:color="000000"/>
              <w:bottom w:val="single" w:sz="4" w:space="0" w:color="000000"/>
              <w:right w:val="nil"/>
            </w:tcBorders>
            <w:vAlign w:val="bottom"/>
            <w:hideMark/>
          </w:tcPr>
          <w:p w14:paraId="015B622D"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678" w:type="dxa"/>
            <w:tcBorders>
              <w:top w:val="single" w:sz="8" w:space="0" w:color="000000"/>
              <w:left w:val="single" w:sz="4" w:space="0" w:color="000000"/>
              <w:bottom w:val="single" w:sz="4" w:space="0" w:color="000000"/>
              <w:right w:val="single" w:sz="8" w:space="0" w:color="000000"/>
            </w:tcBorders>
            <w:vAlign w:val="bottom"/>
            <w:hideMark/>
          </w:tcPr>
          <w:p w14:paraId="29D1F87E"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670A9372"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0CF0F041" w14:textId="77777777" w:rsidR="00FC68DB" w:rsidRPr="00226A3F" w:rsidRDefault="00FC68DB" w:rsidP="00B202D2">
            <w:pPr>
              <w:suppressAutoHyphens/>
              <w:rPr>
                <w:rFonts w:cs="Calibri"/>
                <w:sz w:val="20"/>
                <w:szCs w:val="20"/>
                <w:lang w:eastAsia="zh-CN"/>
              </w:rPr>
            </w:pPr>
            <w:proofErr w:type="spellStart"/>
            <w:r w:rsidRPr="00226A3F">
              <w:rPr>
                <w:sz w:val="20"/>
                <w:szCs w:val="20"/>
              </w:rPr>
              <w:t>loc_list</w:t>
            </w:r>
            <w:proofErr w:type="spellEnd"/>
          </w:p>
        </w:tc>
        <w:tc>
          <w:tcPr>
            <w:tcW w:w="1428" w:type="dxa"/>
            <w:tcBorders>
              <w:top w:val="single" w:sz="4" w:space="0" w:color="000000"/>
              <w:left w:val="single" w:sz="4" w:space="0" w:color="000000"/>
              <w:bottom w:val="single" w:sz="4" w:space="0" w:color="000000"/>
              <w:right w:val="nil"/>
            </w:tcBorders>
            <w:vAlign w:val="bottom"/>
            <w:hideMark/>
          </w:tcPr>
          <w:p w14:paraId="123DB6AC"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64959BC8" w14:textId="77777777" w:rsidR="00FC68DB" w:rsidRPr="00226A3F" w:rsidRDefault="00FC68DB" w:rsidP="00B202D2">
            <w:pPr>
              <w:suppressAutoHyphens/>
              <w:rPr>
                <w:rFonts w:cs="Calibri"/>
                <w:sz w:val="20"/>
                <w:szCs w:val="20"/>
                <w:lang w:eastAsia="zh-CN"/>
              </w:rPr>
            </w:pPr>
            <w:r w:rsidRPr="00226A3F">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5A862371"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193A01AB"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1BC75DC0" w14:textId="77777777" w:rsidR="00FC68DB" w:rsidRPr="00226A3F" w:rsidRDefault="00FC68DB" w:rsidP="00B202D2">
            <w:pPr>
              <w:suppressAutoHyphens/>
              <w:rPr>
                <w:sz w:val="20"/>
                <w:szCs w:val="20"/>
              </w:rPr>
            </w:pPr>
            <w:proofErr w:type="spellStart"/>
            <w:r w:rsidRPr="00226A3F">
              <w:rPr>
                <w:sz w:val="20"/>
                <w:szCs w:val="20"/>
              </w:rPr>
              <w:t>face_list</w:t>
            </w:r>
            <w:proofErr w:type="spellEnd"/>
          </w:p>
        </w:tc>
        <w:tc>
          <w:tcPr>
            <w:tcW w:w="1428" w:type="dxa"/>
            <w:tcBorders>
              <w:top w:val="single" w:sz="4" w:space="0" w:color="000000"/>
              <w:left w:val="single" w:sz="4" w:space="0" w:color="000000"/>
              <w:bottom w:val="single" w:sz="4" w:space="0" w:color="000000"/>
              <w:right w:val="nil"/>
            </w:tcBorders>
            <w:vAlign w:val="bottom"/>
          </w:tcPr>
          <w:p w14:paraId="4A64405A" w14:textId="77777777" w:rsidR="00FC68DB" w:rsidRPr="00226A3F" w:rsidRDefault="00FC68DB" w:rsidP="00B202D2">
            <w:pPr>
              <w:suppressAutoHyphens/>
              <w:rPr>
                <w:sz w:val="20"/>
                <w:szCs w:val="20"/>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3059FFB" w14:textId="77777777" w:rsidR="00FC68DB" w:rsidRPr="00226A3F" w:rsidRDefault="00FC68DB" w:rsidP="00B202D2">
            <w:pPr>
              <w:suppressAutoHyphens/>
              <w:rPr>
                <w:sz w:val="20"/>
                <w:szCs w:val="20"/>
              </w:rPr>
            </w:pPr>
            <w:r w:rsidRPr="00226A3F">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tcPr>
          <w:p w14:paraId="09D70726" w14:textId="77777777" w:rsidR="00FC68DB" w:rsidRPr="00226A3F" w:rsidRDefault="00FC68DB" w:rsidP="00B202D2">
            <w:pPr>
              <w:suppressAutoHyphens/>
              <w:rPr>
                <w:sz w:val="20"/>
                <w:szCs w:val="20"/>
              </w:rPr>
            </w:pPr>
            <w:r>
              <w:rPr>
                <w:sz w:val="20"/>
                <w:szCs w:val="20"/>
              </w:rPr>
              <w:t>-</w:t>
            </w:r>
          </w:p>
        </w:tc>
      </w:tr>
      <w:tr w:rsidR="00FC68DB" w:rsidRPr="000F7EEA" w14:paraId="13ABD44A"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615EC4D1" w14:textId="77777777" w:rsidR="00FC68DB" w:rsidRPr="00226A3F" w:rsidRDefault="00FC68DB" w:rsidP="00B202D2">
            <w:pPr>
              <w:suppressAutoHyphens/>
              <w:rPr>
                <w:rFonts w:cs="Calibri"/>
                <w:sz w:val="20"/>
                <w:szCs w:val="20"/>
                <w:lang w:eastAsia="zh-CN"/>
              </w:rPr>
            </w:pPr>
            <w:r w:rsidRPr="00226A3F">
              <w:rPr>
                <w:sz w:val="20"/>
                <w:szCs w:val="20"/>
              </w:rPr>
              <w:t>appdata</w:t>
            </w:r>
          </w:p>
        </w:tc>
        <w:tc>
          <w:tcPr>
            <w:tcW w:w="1428" w:type="dxa"/>
            <w:tcBorders>
              <w:top w:val="single" w:sz="4" w:space="0" w:color="000000"/>
              <w:left w:val="single" w:sz="4" w:space="0" w:color="000000"/>
              <w:bottom w:val="single" w:sz="4" w:space="0" w:color="000000"/>
              <w:right w:val="nil"/>
            </w:tcBorders>
            <w:vAlign w:val="bottom"/>
            <w:hideMark/>
          </w:tcPr>
          <w:p w14:paraId="0BB1705D"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31306745"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28F6807C" w14:textId="77777777" w:rsidR="00FC68DB" w:rsidRPr="00226A3F" w:rsidRDefault="00FC68DB" w:rsidP="00B202D2">
            <w:pPr>
              <w:keepNext/>
              <w:suppressAutoHyphens/>
              <w:rPr>
                <w:rFonts w:cs="Calibri"/>
                <w:lang w:eastAsia="zh-CN"/>
              </w:rPr>
            </w:pPr>
            <w:r w:rsidRPr="00226A3F">
              <w:rPr>
                <w:sz w:val="20"/>
                <w:szCs w:val="20"/>
              </w:rPr>
              <w:t>-</w:t>
            </w:r>
          </w:p>
        </w:tc>
      </w:tr>
      <w:tr w:rsidR="00FC68DB" w:rsidRPr="000F7EEA" w14:paraId="7274E93D"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41FBDA0C" w14:textId="77777777" w:rsidR="00FC68DB" w:rsidRDefault="00FC68DB" w:rsidP="00B202D2">
            <w:pPr>
              <w:suppressAutoHyphens/>
              <w:rPr>
                <w:sz w:val="20"/>
                <w:szCs w:val="20"/>
              </w:rPr>
            </w:pPr>
            <w:proofErr w:type="spellStart"/>
            <w:r>
              <w:rPr>
                <w:sz w:val="20"/>
                <w:szCs w:val="20"/>
              </w:rPr>
              <w:t>femdata</w:t>
            </w:r>
            <w:proofErr w:type="spellEnd"/>
          </w:p>
        </w:tc>
        <w:tc>
          <w:tcPr>
            <w:tcW w:w="1428" w:type="dxa"/>
            <w:tcBorders>
              <w:top w:val="single" w:sz="4" w:space="0" w:color="000000"/>
              <w:left w:val="single" w:sz="4" w:space="0" w:color="000000"/>
              <w:bottom w:val="single" w:sz="4" w:space="0" w:color="000000"/>
              <w:right w:val="nil"/>
            </w:tcBorders>
            <w:vAlign w:val="bottom"/>
          </w:tcPr>
          <w:p w14:paraId="75E8DCEA" w14:textId="77777777" w:rsidR="00FC68DB" w:rsidDel="009050D3" w:rsidRDefault="00FC68DB" w:rsidP="00B202D2">
            <w:pPr>
              <w:suppressAutoHyphens/>
              <w:rPr>
                <w:sz w:val="20"/>
                <w:szCs w:val="20"/>
              </w:rPr>
            </w:pPr>
            <w:r>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170060E" w14:textId="77777777" w:rsidR="00FC68DB" w:rsidRDefault="00FC68DB" w:rsidP="00B202D2">
            <w:pPr>
              <w:suppressAutoHyphens/>
              <w:rPr>
                <w:sz w:val="20"/>
                <w:szCs w:val="20"/>
              </w:rPr>
            </w:pPr>
            <w:r>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tcPr>
          <w:p w14:paraId="41A5031B" w14:textId="77777777" w:rsidR="00FC68DB" w:rsidRDefault="00FC68DB" w:rsidP="00B202D2">
            <w:pPr>
              <w:keepNext/>
              <w:suppressAutoHyphens/>
              <w:rPr>
                <w:sz w:val="20"/>
                <w:szCs w:val="20"/>
              </w:rPr>
            </w:pPr>
            <w:r>
              <w:rPr>
                <w:sz w:val="20"/>
                <w:szCs w:val="20"/>
              </w:rPr>
              <w:t>-</w:t>
            </w:r>
          </w:p>
        </w:tc>
      </w:tr>
      <w:tr w:rsidR="00FC68DB" w:rsidRPr="000F7EEA" w14:paraId="52B2C95F" w14:textId="77777777" w:rsidTr="00FC68DB">
        <w:trPr>
          <w:jc w:val="center"/>
        </w:trPr>
        <w:tc>
          <w:tcPr>
            <w:tcW w:w="2111" w:type="dxa"/>
            <w:tcBorders>
              <w:top w:val="single" w:sz="4" w:space="0" w:color="000000"/>
              <w:left w:val="single" w:sz="8" w:space="0" w:color="000000"/>
              <w:bottom w:val="single" w:sz="8" w:space="0" w:color="000000"/>
              <w:right w:val="nil"/>
            </w:tcBorders>
            <w:vAlign w:val="bottom"/>
            <w:hideMark/>
          </w:tcPr>
          <w:p w14:paraId="0A24CAF1" w14:textId="77777777" w:rsidR="00FC68DB" w:rsidRPr="00226A3F" w:rsidRDefault="00FC68DB" w:rsidP="00B202D2">
            <w:pPr>
              <w:suppressAutoHyphens/>
              <w:rPr>
                <w:sz w:val="20"/>
                <w:szCs w:val="20"/>
              </w:rPr>
            </w:pPr>
            <w:proofErr w:type="spellStart"/>
            <w:r>
              <w:rPr>
                <w:sz w:val="20"/>
                <w:szCs w:val="20"/>
              </w:rPr>
              <w:t>custom_attributes_list</w:t>
            </w:r>
            <w:proofErr w:type="spellEnd"/>
          </w:p>
        </w:tc>
        <w:tc>
          <w:tcPr>
            <w:tcW w:w="1428" w:type="dxa"/>
            <w:tcBorders>
              <w:top w:val="single" w:sz="4" w:space="0" w:color="000000"/>
              <w:left w:val="single" w:sz="4" w:space="0" w:color="000000"/>
              <w:bottom w:val="single" w:sz="8" w:space="0" w:color="000000"/>
              <w:right w:val="nil"/>
            </w:tcBorders>
            <w:vAlign w:val="bottom"/>
            <w:hideMark/>
          </w:tcPr>
          <w:p w14:paraId="408A23BE" w14:textId="77777777" w:rsidR="00FC68DB" w:rsidRPr="00226A3F" w:rsidRDefault="00FC68DB" w:rsidP="00B202D2">
            <w:pPr>
              <w:suppressAutoHyphens/>
              <w:rPr>
                <w:sz w:val="20"/>
                <w:szCs w:val="20"/>
              </w:rPr>
            </w:pPr>
            <w:r>
              <w:rPr>
                <w:sz w:val="20"/>
                <w:szCs w:val="20"/>
              </w:rPr>
              <w:t>1</w:t>
            </w:r>
          </w:p>
        </w:tc>
        <w:tc>
          <w:tcPr>
            <w:tcW w:w="1275" w:type="dxa"/>
            <w:tcBorders>
              <w:top w:val="single" w:sz="4" w:space="0" w:color="000000"/>
              <w:left w:val="single" w:sz="4" w:space="0" w:color="000000"/>
              <w:bottom w:val="single" w:sz="8" w:space="0" w:color="000000"/>
              <w:right w:val="nil"/>
            </w:tcBorders>
            <w:vAlign w:val="bottom"/>
            <w:hideMark/>
          </w:tcPr>
          <w:p w14:paraId="0E89FF9A" w14:textId="77777777" w:rsidR="00FC68DB" w:rsidRPr="00226A3F" w:rsidRDefault="00FC68DB" w:rsidP="00B202D2">
            <w:pPr>
              <w:suppressAutoHyphens/>
              <w:rPr>
                <w:sz w:val="20"/>
                <w:szCs w:val="20"/>
              </w:rPr>
            </w:pPr>
            <w:r>
              <w:rPr>
                <w:sz w:val="20"/>
                <w:szCs w:val="20"/>
              </w:rPr>
              <w:t>Optional</w:t>
            </w:r>
          </w:p>
        </w:tc>
        <w:tc>
          <w:tcPr>
            <w:tcW w:w="3678" w:type="dxa"/>
            <w:tcBorders>
              <w:top w:val="single" w:sz="4" w:space="0" w:color="000000"/>
              <w:left w:val="single" w:sz="4" w:space="0" w:color="000000"/>
              <w:bottom w:val="single" w:sz="8" w:space="0" w:color="000000"/>
              <w:right w:val="single" w:sz="8" w:space="0" w:color="000000"/>
            </w:tcBorders>
            <w:vAlign w:val="bottom"/>
            <w:hideMark/>
          </w:tcPr>
          <w:p w14:paraId="5F1F66AC" w14:textId="0D749573" w:rsidR="00FC68DB" w:rsidRPr="00226A3F" w:rsidRDefault="00FC68DB" w:rsidP="00B202D2">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8116BB">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8116BB" w:rsidRPr="008116BB">
              <w:rPr>
                <w:sz w:val="20"/>
                <w:szCs w:val="20"/>
              </w:rPr>
              <w:t xml:space="preserve">Custom Attributes </w:t>
            </w:r>
            <w:r w:rsidR="008116BB" w:rsidRPr="007331A4">
              <w:t>list</w:t>
            </w:r>
            <w:r w:rsidRPr="003D0E42">
              <w:rPr>
                <w:rFonts w:cs="Calibri"/>
                <w:sz w:val="20"/>
                <w:szCs w:val="20"/>
                <w:lang w:eastAsia="en-GB"/>
              </w:rPr>
              <w:fldChar w:fldCharType="end"/>
            </w:r>
          </w:p>
        </w:tc>
      </w:tr>
    </w:tbl>
    <w:p w14:paraId="2FE42924" w14:textId="7810BBC7" w:rsidR="00FC68DB" w:rsidRPr="00226A3F" w:rsidRDefault="00FC68DB" w:rsidP="00B202D2">
      <w:pPr>
        <w:pStyle w:val="Beschriftung"/>
        <w:spacing w:before="120"/>
      </w:pPr>
      <w:bookmarkStart w:id="2745" w:name="_Toc3566545"/>
      <w:bookmarkStart w:id="2746" w:name="_Toc34747547"/>
      <w:bookmarkStart w:id="2747" w:name="_Toc77096006"/>
      <w:r>
        <w:t xml:space="preserve">Table </w:t>
      </w:r>
      <w:r>
        <w:fldChar w:fldCharType="begin"/>
      </w:r>
      <w:r>
        <w:instrText xml:space="preserve"> SEQ Table \* ARABIC </w:instrText>
      </w:r>
      <w:r>
        <w:fldChar w:fldCharType="separate"/>
      </w:r>
      <w:r w:rsidR="008116BB">
        <w:rPr>
          <w:noProof/>
        </w:rPr>
        <w:t>143</w:t>
      </w:r>
      <w:r>
        <w:fldChar w:fldCharType="end"/>
      </w:r>
      <w:r>
        <w:t>: Nested elements of element</w:t>
      </w:r>
      <w:r w:rsidRPr="00226A3F">
        <w:t xml:space="preserve"> </w:t>
      </w:r>
      <w:r w:rsidRPr="00F94FF6">
        <w:rPr>
          <w:rStyle w:val="elementdeftypeChar"/>
          <w:rFonts w:eastAsia="Calibri"/>
          <w:b w:val="0"/>
        </w:rPr>
        <w:t>&lt;connection_2d/&gt;</w:t>
      </w:r>
      <w:bookmarkEnd w:id="2745"/>
      <w:bookmarkEnd w:id="2746"/>
      <w:bookmarkEnd w:id="2747"/>
    </w:p>
    <w:p w14:paraId="5F0B0592" w14:textId="77777777" w:rsidR="00FC68DB" w:rsidRPr="00226A3F" w:rsidRDefault="00FC68DB" w:rsidP="00B202D2">
      <w:pPr>
        <w:keepNext/>
      </w:pPr>
      <w:r w:rsidRPr="00226A3F">
        <w:t xml:space="preserve">For the </w:t>
      </w:r>
      <w:r w:rsidRPr="00D66FF0">
        <w:rPr>
          <w:rFonts w:ascii="Courier New" w:hAnsi="Courier New" w:cs="Courier New"/>
          <w:b/>
          <w:i/>
          <w:sz w:val="18"/>
          <w:szCs w:val="18"/>
        </w:rPr>
        <w:t>&lt;</w:t>
      </w:r>
      <w:proofErr w:type="spellStart"/>
      <w:r w:rsidRPr="00D66FF0">
        <w:rPr>
          <w:rFonts w:ascii="Courier New" w:hAnsi="Courier New" w:cs="Courier New"/>
          <w:b/>
          <w:i/>
          <w:sz w:val="18"/>
          <w:szCs w:val="18"/>
        </w:rPr>
        <w:t>adhesive_face</w:t>
      </w:r>
      <w:proofErr w:type="spellEnd"/>
      <w:r w:rsidRPr="00D66FF0">
        <w:rPr>
          <w:rFonts w:ascii="Courier New" w:hAnsi="Courier New" w:cs="Courier New"/>
          <w:b/>
          <w:i/>
          <w:sz w:val="18"/>
          <w:szCs w:val="18"/>
        </w:rPr>
        <w:t>/&gt;</w:t>
      </w:r>
      <w:r w:rsidRPr="00226A3F">
        <w:t xml:space="preserve"> element, the following attributes can be specified:</w:t>
      </w:r>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FC68DB" w:rsidRPr="00226A3F" w14:paraId="365B7BA4" w14:textId="77777777" w:rsidTr="00FC68DB">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4E1946C" w14:textId="77777777" w:rsidR="00FC68DB" w:rsidRPr="00226A3F" w:rsidRDefault="00FC68DB" w:rsidP="00B202D2">
            <w:pPr>
              <w:keepNext/>
              <w:rPr>
                <w:b/>
                <w:i/>
              </w:rPr>
            </w:pPr>
            <w:r w:rsidRPr="00226A3F">
              <w:rPr>
                <w:b/>
                <w:i/>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07B9AB" w14:textId="77777777" w:rsidR="00FC68DB" w:rsidRPr="00226A3F" w:rsidRDefault="00FC68DB" w:rsidP="00B202D2">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6AA512" w14:textId="77777777" w:rsidR="00FC68DB" w:rsidRPr="00226A3F" w:rsidRDefault="00FC68DB" w:rsidP="00B202D2">
            <w:pPr>
              <w:keepNext/>
              <w:rPr>
                <w:b/>
                <w:i/>
              </w:rPr>
            </w:pPr>
            <w:r w:rsidRPr="00226A3F">
              <w:rPr>
                <w:b/>
                <w:i/>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4B761C" w14:textId="77777777" w:rsidR="00FC68DB" w:rsidRPr="00226A3F" w:rsidRDefault="00FC68DB" w:rsidP="00B202D2">
            <w:pPr>
              <w:keepNext/>
              <w:rPr>
                <w:b/>
                <w:i/>
              </w:rPr>
            </w:pPr>
            <w:r>
              <w:rPr>
                <w:b/>
                <w:i/>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FEF075" w14:textId="77777777" w:rsidR="00FC68DB" w:rsidRPr="00226A3F" w:rsidRDefault="00FC68DB" w:rsidP="00B202D2">
            <w:pPr>
              <w:keepNext/>
              <w:rPr>
                <w:b/>
                <w:i/>
              </w:rPr>
            </w:pPr>
            <w:r w:rsidRPr="00226A3F">
              <w:rPr>
                <w:b/>
                <w:i/>
              </w:rPr>
              <w:t>Constraint</w:t>
            </w:r>
          </w:p>
        </w:tc>
      </w:tr>
      <w:tr w:rsidR="00FC68DB" w:rsidRPr="00226A3F" w14:paraId="6424D0A8" w14:textId="77777777" w:rsidTr="00FC68DB">
        <w:trPr>
          <w:jc w:val="center"/>
        </w:trPr>
        <w:tc>
          <w:tcPr>
            <w:tcW w:w="1296" w:type="dxa"/>
            <w:shd w:val="clear" w:color="auto" w:fill="auto"/>
            <w:vAlign w:val="bottom"/>
          </w:tcPr>
          <w:p w14:paraId="6EA312D3" w14:textId="77777777" w:rsidR="00FC68DB" w:rsidRPr="00226A3F" w:rsidRDefault="00FC68DB" w:rsidP="00B202D2">
            <w:pPr>
              <w:keepNext/>
              <w:rPr>
                <w:sz w:val="20"/>
                <w:szCs w:val="20"/>
              </w:rPr>
            </w:pPr>
            <w:r>
              <w:rPr>
                <w:sz w:val="20"/>
                <w:szCs w:val="20"/>
              </w:rPr>
              <w:t>base</w:t>
            </w:r>
          </w:p>
        </w:tc>
        <w:tc>
          <w:tcPr>
            <w:tcW w:w="1800" w:type="dxa"/>
            <w:shd w:val="clear" w:color="auto" w:fill="auto"/>
            <w:vAlign w:val="bottom"/>
          </w:tcPr>
          <w:p w14:paraId="0116171A" w14:textId="77777777" w:rsidR="00FC68DB" w:rsidRPr="00226A3F" w:rsidRDefault="00FC68DB" w:rsidP="00B202D2">
            <w:pPr>
              <w:keepNext/>
              <w:rPr>
                <w:sz w:val="20"/>
                <w:szCs w:val="20"/>
              </w:rPr>
            </w:pPr>
            <w:r>
              <w:rPr>
                <w:sz w:val="20"/>
                <w:szCs w:val="20"/>
              </w:rPr>
              <w:t>Integer</w:t>
            </w:r>
          </w:p>
        </w:tc>
        <w:tc>
          <w:tcPr>
            <w:tcW w:w="1418" w:type="dxa"/>
          </w:tcPr>
          <w:p w14:paraId="4780EA08" w14:textId="77777777" w:rsidR="00FC68DB" w:rsidRPr="00226A3F" w:rsidRDefault="00FC68DB" w:rsidP="00B202D2">
            <w:pPr>
              <w:keepNext/>
              <w:rPr>
                <w:sz w:val="20"/>
                <w:szCs w:val="20"/>
              </w:rPr>
            </w:pPr>
            <w:r>
              <w:rPr>
                <w:sz w:val="20"/>
                <w:szCs w:val="20"/>
              </w:rPr>
              <w:t>&gt; 0</w:t>
            </w:r>
          </w:p>
        </w:tc>
        <w:tc>
          <w:tcPr>
            <w:tcW w:w="1620" w:type="dxa"/>
            <w:shd w:val="clear" w:color="auto" w:fill="auto"/>
            <w:vAlign w:val="bottom"/>
          </w:tcPr>
          <w:p w14:paraId="379F077B" w14:textId="77777777" w:rsidR="00FC68DB" w:rsidRPr="00226A3F" w:rsidRDefault="00FC68DB" w:rsidP="00B202D2">
            <w:pPr>
              <w:keepNext/>
              <w:rPr>
                <w:sz w:val="20"/>
                <w:szCs w:val="20"/>
              </w:rPr>
            </w:pPr>
            <w:r>
              <w:rPr>
                <w:sz w:val="20"/>
                <w:szCs w:val="20"/>
              </w:rPr>
              <w:t>Optional</w:t>
            </w:r>
          </w:p>
        </w:tc>
        <w:tc>
          <w:tcPr>
            <w:tcW w:w="2008" w:type="dxa"/>
            <w:shd w:val="clear" w:color="auto" w:fill="auto"/>
            <w:vAlign w:val="bottom"/>
          </w:tcPr>
          <w:p w14:paraId="6AEEBF11" w14:textId="77777777" w:rsidR="00FC68DB" w:rsidRPr="00226A3F" w:rsidRDefault="00FC68DB" w:rsidP="00B202D2">
            <w:pPr>
              <w:keepNext/>
              <w:rPr>
                <w:sz w:val="20"/>
                <w:szCs w:val="20"/>
              </w:rPr>
            </w:pPr>
            <w:r>
              <w:rPr>
                <w:sz w:val="20"/>
                <w:szCs w:val="20"/>
              </w:rPr>
              <w:t>-</w:t>
            </w:r>
          </w:p>
        </w:tc>
      </w:tr>
      <w:tr w:rsidR="00FC68DB" w:rsidRPr="00226A3F" w14:paraId="487CBC4C" w14:textId="77777777" w:rsidTr="00FC68DB">
        <w:trPr>
          <w:jc w:val="center"/>
        </w:trPr>
        <w:tc>
          <w:tcPr>
            <w:tcW w:w="1296" w:type="dxa"/>
            <w:shd w:val="clear" w:color="auto" w:fill="auto"/>
            <w:vAlign w:val="bottom"/>
          </w:tcPr>
          <w:p w14:paraId="7365A301" w14:textId="77777777" w:rsidR="00FC68DB" w:rsidRPr="00226A3F" w:rsidRDefault="00FC68DB" w:rsidP="00B202D2">
            <w:pPr>
              <w:keepNext/>
              <w:rPr>
                <w:sz w:val="20"/>
                <w:szCs w:val="20"/>
              </w:rPr>
            </w:pPr>
            <w:r w:rsidRPr="00226A3F">
              <w:rPr>
                <w:sz w:val="20"/>
                <w:szCs w:val="20"/>
              </w:rPr>
              <w:t>thickness</w:t>
            </w:r>
          </w:p>
        </w:tc>
        <w:tc>
          <w:tcPr>
            <w:tcW w:w="1800" w:type="dxa"/>
            <w:shd w:val="clear" w:color="auto" w:fill="auto"/>
            <w:vAlign w:val="bottom"/>
          </w:tcPr>
          <w:p w14:paraId="1D2B65BC" w14:textId="77777777" w:rsidR="00FC68DB" w:rsidRPr="00226A3F" w:rsidRDefault="00FC68DB" w:rsidP="00B202D2">
            <w:pPr>
              <w:keepNext/>
              <w:rPr>
                <w:sz w:val="20"/>
                <w:szCs w:val="20"/>
              </w:rPr>
            </w:pPr>
            <w:r w:rsidRPr="00226A3F">
              <w:rPr>
                <w:sz w:val="20"/>
                <w:szCs w:val="20"/>
              </w:rPr>
              <w:t>Floating point</w:t>
            </w:r>
          </w:p>
        </w:tc>
        <w:tc>
          <w:tcPr>
            <w:tcW w:w="1418" w:type="dxa"/>
          </w:tcPr>
          <w:p w14:paraId="24EAA741" w14:textId="77777777" w:rsidR="00FC68DB" w:rsidRPr="00226A3F" w:rsidRDefault="00FC68DB" w:rsidP="00B202D2">
            <w:pPr>
              <w:keepNext/>
              <w:rPr>
                <w:sz w:val="20"/>
                <w:szCs w:val="20"/>
              </w:rPr>
            </w:pPr>
            <w:r w:rsidRPr="00226A3F">
              <w:rPr>
                <w:sz w:val="20"/>
                <w:szCs w:val="20"/>
              </w:rPr>
              <w:t>≥ 0.0</w:t>
            </w:r>
          </w:p>
        </w:tc>
        <w:tc>
          <w:tcPr>
            <w:tcW w:w="1620" w:type="dxa"/>
            <w:shd w:val="clear" w:color="auto" w:fill="auto"/>
            <w:vAlign w:val="bottom"/>
          </w:tcPr>
          <w:p w14:paraId="591F26CD" w14:textId="77777777" w:rsidR="00FC68DB" w:rsidRPr="00226A3F" w:rsidRDefault="00FC68DB" w:rsidP="00B202D2">
            <w:pPr>
              <w:keepNext/>
              <w:rPr>
                <w:sz w:val="20"/>
                <w:szCs w:val="20"/>
              </w:rPr>
            </w:pPr>
            <w:r w:rsidRPr="00226A3F">
              <w:rPr>
                <w:sz w:val="20"/>
                <w:szCs w:val="20"/>
              </w:rPr>
              <w:t>Optional</w:t>
            </w:r>
          </w:p>
        </w:tc>
        <w:tc>
          <w:tcPr>
            <w:tcW w:w="2008" w:type="dxa"/>
            <w:shd w:val="clear" w:color="auto" w:fill="auto"/>
            <w:vAlign w:val="bottom"/>
          </w:tcPr>
          <w:p w14:paraId="1B207D89" w14:textId="77777777" w:rsidR="00FC68DB" w:rsidRPr="00226A3F" w:rsidRDefault="00FC68DB" w:rsidP="00B202D2">
            <w:pPr>
              <w:keepNext/>
              <w:rPr>
                <w:sz w:val="20"/>
                <w:szCs w:val="20"/>
              </w:rPr>
            </w:pPr>
            <w:r w:rsidRPr="00226A3F">
              <w:rPr>
                <w:sz w:val="20"/>
                <w:szCs w:val="20"/>
              </w:rPr>
              <w:t>-</w:t>
            </w:r>
          </w:p>
        </w:tc>
      </w:tr>
      <w:tr w:rsidR="00FC68DB" w:rsidRPr="00226A3F" w14:paraId="69CAD462" w14:textId="77777777" w:rsidTr="00FC68DB">
        <w:trPr>
          <w:jc w:val="center"/>
        </w:trPr>
        <w:tc>
          <w:tcPr>
            <w:tcW w:w="1296" w:type="dxa"/>
            <w:shd w:val="clear" w:color="auto" w:fill="auto"/>
            <w:vAlign w:val="bottom"/>
          </w:tcPr>
          <w:p w14:paraId="74508D0B" w14:textId="77777777" w:rsidR="00FC68DB" w:rsidRPr="00226A3F" w:rsidRDefault="00FC68DB" w:rsidP="00B202D2">
            <w:pPr>
              <w:keepNext/>
              <w:rPr>
                <w:sz w:val="20"/>
                <w:szCs w:val="20"/>
              </w:rPr>
            </w:pPr>
            <w:r>
              <w:rPr>
                <w:sz w:val="20"/>
                <w:szCs w:val="20"/>
              </w:rPr>
              <w:t>material</w:t>
            </w:r>
          </w:p>
        </w:tc>
        <w:tc>
          <w:tcPr>
            <w:tcW w:w="1800" w:type="dxa"/>
            <w:shd w:val="clear" w:color="auto" w:fill="auto"/>
            <w:vAlign w:val="bottom"/>
          </w:tcPr>
          <w:p w14:paraId="513FCC3E" w14:textId="77777777" w:rsidR="00FC68DB" w:rsidRPr="00226A3F" w:rsidRDefault="00FC68DB" w:rsidP="00B202D2">
            <w:pPr>
              <w:keepNext/>
              <w:rPr>
                <w:sz w:val="20"/>
                <w:szCs w:val="20"/>
              </w:rPr>
            </w:pPr>
            <w:r w:rsidRPr="000F7EEA">
              <w:rPr>
                <w:sz w:val="20"/>
                <w:szCs w:val="20"/>
              </w:rPr>
              <w:t>Alphan</w:t>
            </w:r>
            <w:r w:rsidRPr="00226A3F">
              <w:rPr>
                <w:sz w:val="20"/>
                <w:szCs w:val="20"/>
              </w:rPr>
              <w:t>umeric</w:t>
            </w:r>
          </w:p>
        </w:tc>
        <w:tc>
          <w:tcPr>
            <w:tcW w:w="1418" w:type="dxa"/>
          </w:tcPr>
          <w:p w14:paraId="178B3A12" w14:textId="77777777" w:rsidR="00FC68DB" w:rsidRPr="00226A3F" w:rsidRDefault="00FC68DB" w:rsidP="00B202D2">
            <w:pPr>
              <w:keepNext/>
              <w:rPr>
                <w:sz w:val="20"/>
                <w:szCs w:val="20"/>
              </w:rPr>
            </w:pPr>
            <w:r w:rsidRPr="00226A3F">
              <w:rPr>
                <w:sz w:val="20"/>
                <w:szCs w:val="20"/>
              </w:rPr>
              <w:t>-</w:t>
            </w:r>
          </w:p>
        </w:tc>
        <w:tc>
          <w:tcPr>
            <w:tcW w:w="1620" w:type="dxa"/>
            <w:shd w:val="clear" w:color="auto" w:fill="auto"/>
            <w:vAlign w:val="bottom"/>
          </w:tcPr>
          <w:p w14:paraId="533F8C52" w14:textId="77777777" w:rsidR="00FC68DB" w:rsidRPr="00226A3F" w:rsidRDefault="00FC68DB" w:rsidP="00B202D2">
            <w:pPr>
              <w:keepNext/>
              <w:rPr>
                <w:sz w:val="20"/>
                <w:szCs w:val="20"/>
              </w:rPr>
            </w:pPr>
            <w:r w:rsidRPr="00226A3F">
              <w:rPr>
                <w:sz w:val="20"/>
                <w:szCs w:val="20"/>
              </w:rPr>
              <w:t>Optional</w:t>
            </w:r>
          </w:p>
        </w:tc>
        <w:tc>
          <w:tcPr>
            <w:tcW w:w="2008" w:type="dxa"/>
            <w:shd w:val="clear" w:color="auto" w:fill="auto"/>
            <w:vAlign w:val="bottom"/>
          </w:tcPr>
          <w:p w14:paraId="47F70014" w14:textId="77777777" w:rsidR="00FC68DB" w:rsidRPr="00226A3F" w:rsidRDefault="00FC68DB" w:rsidP="00B202D2">
            <w:pPr>
              <w:keepNext/>
              <w:rPr>
                <w:sz w:val="20"/>
                <w:szCs w:val="20"/>
              </w:rPr>
            </w:pPr>
            <w:r w:rsidRPr="00226A3F">
              <w:rPr>
                <w:sz w:val="20"/>
                <w:szCs w:val="20"/>
              </w:rPr>
              <w:t>-</w:t>
            </w:r>
          </w:p>
        </w:tc>
      </w:tr>
    </w:tbl>
    <w:p w14:paraId="25429AA1" w14:textId="1CAEE633" w:rsidR="00FC68DB" w:rsidRPr="00226A3F" w:rsidRDefault="00FC68DB" w:rsidP="00B202D2">
      <w:pPr>
        <w:pStyle w:val="Beschriftung"/>
        <w:spacing w:before="120"/>
      </w:pPr>
      <w:bookmarkStart w:id="2748" w:name="_Toc413359658"/>
      <w:bookmarkStart w:id="2749" w:name="_Toc3566546"/>
      <w:bookmarkStart w:id="2750" w:name="_Toc34747548"/>
      <w:bookmarkStart w:id="2751" w:name="_Toc77096007"/>
      <w:r>
        <w:t xml:space="preserve">Table </w:t>
      </w:r>
      <w:r>
        <w:fldChar w:fldCharType="begin"/>
      </w:r>
      <w:r>
        <w:instrText xml:space="preserve"> SEQ Table \* ARABIC </w:instrText>
      </w:r>
      <w:r>
        <w:fldChar w:fldCharType="separate"/>
      </w:r>
      <w:r w:rsidR="008116BB">
        <w:rPr>
          <w:noProof/>
        </w:rPr>
        <w:t>144</w:t>
      </w:r>
      <w:r>
        <w:fldChar w:fldCharType="end"/>
      </w:r>
      <w:r>
        <w:t xml:space="preserve">: Attributes of element </w:t>
      </w:r>
      <w:r w:rsidRPr="00F94FF6">
        <w:rPr>
          <w:rStyle w:val="elementdeftypeChar"/>
          <w:rFonts w:eastAsia="Calibri"/>
          <w:b w:val="0"/>
        </w:rPr>
        <w:t>&lt;</w:t>
      </w:r>
      <w:proofErr w:type="spellStart"/>
      <w:r w:rsidRPr="00F94FF6">
        <w:rPr>
          <w:rStyle w:val="elementdeftypeChar"/>
          <w:rFonts w:eastAsia="Calibri"/>
          <w:b w:val="0"/>
        </w:rPr>
        <w:t>adhesive_face</w:t>
      </w:r>
      <w:proofErr w:type="spellEnd"/>
      <w:r w:rsidRPr="00F94FF6">
        <w:rPr>
          <w:rStyle w:val="elementdeftypeChar"/>
          <w:rFonts w:eastAsia="Calibri"/>
          <w:b w:val="0"/>
        </w:rPr>
        <w:t>/&gt;</w:t>
      </w:r>
      <w:bookmarkEnd w:id="2748"/>
      <w:bookmarkEnd w:id="2749"/>
      <w:bookmarkEnd w:id="2750"/>
      <w:bookmarkEnd w:id="2751"/>
    </w:p>
    <w:p w14:paraId="0732E2F7" w14:textId="77777777" w:rsidR="00FC68DB" w:rsidRPr="00B14291" w:rsidRDefault="00FC68DB" w:rsidP="00BA04B6">
      <w:pPr>
        <w:pStyle w:val="Listenabsatz"/>
        <w:numPr>
          <w:ilvl w:val="0"/>
          <w:numId w:val="36"/>
        </w:numPr>
        <w:tabs>
          <w:tab w:val="clear" w:pos="403"/>
        </w:tabs>
        <w:spacing w:before="120" w:after="0" w:line="240" w:lineRule="auto"/>
        <w:contextualSpacing w:val="0"/>
        <w:rPr>
          <w:rFonts w:ascii="Courier New" w:hAnsi="Courier New" w:cs="Calibri"/>
          <w:sz w:val="18"/>
          <w:szCs w:val="18"/>
          <w:lang w:val="en-US" w:eastAsia="zh-CN"/>
        </w:rPr>
      </w:pPr>
      <w:r w:rsidRPr="00A913FE">
        <w:rPr>
          <w:rStyle w:val="elementdeftypeChar"/>
          <w:rFonts w:eastAsia="Calibri"/>
        </w:rPr>
        <w:lastRenderedPageBreak/>
        <w:t>base</w:t>
      </w:r>
      <w:r w:rsidRPr="00B14291">
        <w:rPr>
          <w:lang w:val="en-US"/>
        </w:rPr>
        <w:t xml:space="preserve">: the index of the flange partner, on which the adhesive is applied </w:t>
      </w:r>
      <w:proofErr w:type="gramStart"/>
      <w:r w:rsidRPr="00B14291">
        <w:rPr>
          <w:lang w:val="en-US"/>
        </w:rPr>
        <w:t>to, before</w:t>
      </w:r>
      <w:proofErr w:type="gramEnd"/>
      <w:r w:rsidRPr="00B14291">
        <w:rPr>
          <w:lang w:val="en-US"/>
        </w:rPr>
        <w:t xml:space="preserve"> the flange partners are fitted together. </w:t>
      </w:r>
    </w:p>
    <w:p w14:paraId="4639D45A" w14:textId="77777777" w:rsidR="00FC68DB" w:rsidRPr="00A913FE" w:rsidRDefault="00FC68DB" w:rsidP="00BA04B6">
      <w:pPr>
        <w:pStyle w:val="Listenabsatz"/>
        <w:numPr>
          <w:ilvl w:val="0"/>
          <w:numId w:val="36"/>
        </w:numPr>
        <w:tabs>
          <w:tab w:val="clear" w:pos="403"/>
        </w:tabs>
        <w:spacing w:after="0" w:line="240" w:lineRule="auto"/>
        <w:contextualSpacing w:val="0"/>
        <w:rPr>
          <w:lang w:val="en-US"/>
        </w:rPr>
      </w:pPr>
      <w:r w:rsidRPr="00A913FE">
        <w:rPr>
          <w:rStyle w:val="elementdeftypeChar"/>
          <w:rFonts w:eastAsia="Calibri"/>
        </w:rPr>
        <w:t>thickness</w:t>
      </w:r>
      <w:r w:rsidRPr="00A913FE">
        <w:rPr>
          <w:rFonts w:ascii="Courier New" w:hAnsi="Courier New"/>
          <w:lang w:val="en-US"/>
        </w:rPr>
        <w:t xml:space="preserve">: </w:t>
      </w:r>
      <w:r w:rsidRPr="00A913FE">
        <w:rPr>
          <w:lang w:val="en-US"/>
        </w:rPr>
        <w:t>denotes the thickness of the adhesive between the sheets.</w:t>
      </w:r>
    </w:p>
    <w:p w14:paraId="33946A7F" w14:textId="77777777" w:rsidR="00FC68DB" w:rsidRPr="000F7EEA" w:rsidRDefault="00FC68DB" w:rsidP="00BA04B6">
      <w:pPr>
        <w:pStyle w:val="OhneVerrueckung"/>
        <w:numPr>
          <w:ilvl w:val="0"/>
          <w:numId w:val="36"/>
        </w:numPr>
        <w:jc w:val="both"/>
      </w:pPr>
      <w:r>
        <w:rPr>
          <w:rStyle w:val="elementdeftypeChar"/>
        </w:rPr>
        <w:t>m</w:t>
      </w:r>
      <w:r w:rsidRPr="00A913FE">
        <w:rPr>
          <w:rStyle w:val="elementdeftypeChar"/>
        </w:rPr>
        <w:t>aterial</w:t>
      </w:r>
      <w:r>
        <w:rPr>
          <w:rFonts w:ascii="Courier New" w:hAnsi="Courier New" w:cs="Courier New"/>
          <w:sz w:val="18"/>
          <w:szCs w:val="18"/>
        </w:rPr>
        <w:t>:</w:t>
      </w:r>
      <w:r w:rsidRPr="000F7EEA">
        <w:t xml:space="preserve"> is an optional label that denotes which material is to be used for the adhesive.</w:t>
      </w:r>
    </w:p>
    <w:p w14:paraId="5FC64FE5" w14:textId="77777777" w:rsidR="00FC68DB" w:rsidRPr="00226A3F" w:rsidRDefault="00FC68DB" w:rsidP="00B202D2">
      <w:pPr>
        <w:keepNext/>
        <w:spacing w:before="120"/>
        <w:rPr>
          <w:b/>
          <w:sz w:val="24"/>
        </w:rPr>
      </w:pPr>
      <w:r>
        <w:rPr>
          <w:b/>
          <w:sz w:val="24"/>
        </w:rPr>
        <w:t>Example</w:t>
      </w:r>
      <w:r w:rsidRPr="00226A3F">
        <w:rPr>
          <w:b/>
          <w:sz w:val="24"/>
        </w:rPr>
        <w:t xml:space="preserve"> (</w:t>
      </w:r>
      <w:r w:rsidRPr="00226A3F">
        <w:rPr>
          <w:sz w:val="24"/>
        </w:rPr>
        <w:t xml:space="preserve">main type as </w:t>
      </w:r>
      <w:r>
        <w:rPr>
          <w:rFonts w:ascii="Courier New" w:hAnsi="Courier New" w:cs="Courier New"/>
          <w:b/>
          <w:i/>
          <w:sz w:val="18"/>
        </w:rPr>
        <w:t>&lt;</w:t>
      </w:r>
      <w:proofErr w:type="spellStart"/>
      <w:r>
        <w:rPr>
          <w:rFonts w:ascii="Courier New" w:hAnsi="Courier New" w:cs="Courier New"/>
          <w:b/>
          <w:i/>
          <w:sz w:val="18"/>
        </w:rPr>
        <w:t>a</w:t>
      </w:r>
      <w:r w:rsidRPr="00226A3F">
        <w:rPr>
          <w:rFonts w:ascii="Courier New" w:hAnsi="Courier New" w:cs="Courier New"/>
          <w:b/>
          <w:i/>
          <w:sz w:val="18"/>
        </w:rPr>
        <w:t>dhesive_face</w:t>
      </w:r>
      <w:proofErr w:type="spellEnd"/>
      <w:r>
        <w:rPr>
          <w:rFonts w:ascii="Courier New" w:hAnsi="Courier New" w:cs="Courier New"/>
          <w:b/>
          <w:i/>
          <w:sz w:val="18"/>
        </w:rPr>
        <w:t>/&gt;</w:t>
      </w:r>
      <w:r w:rsidRPr="00226A3F">
        <w:rPr>
          <w:b/>
          <w:sz w:val="24"/>
        </w:rPr>
        <w:t xml:space="preserve">): </w:t>
      </w:r>
    </w:p>
    <w:p w14:paraId="55F3E227"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0837C378"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5E528924"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b/>
          <w:color w:val="0070C0"/>
          <w:sz w:val="16"/>
        </w:rPr>
      </w:pPr>
      <w:r w:rsidRPr="00226A3F">
        <w:rPr>
          <w:rFonts w:ascii="Courier New" w:hAnsi="Courier New" w:cs="Courier New"/>
          <w:sz w:val="16"/>
        </w:rPr>
        <w:t xml:space="preserve">    </w:t>
      </w:r>
      <w:r w:rsidRPr="00226A3F">
        <w:rPr>
          <w:rFonts w:ascii="Courier New" w:hAnsi="Courier New" w:cs="Courier New"/>
          <w:b/>
          <w:color w:val="0070C0"/>
          <w:sz w:val="16"/>
        </w:rPr>
        <w:t>&lt;</w:t>
      </w:r>
      <w:proofErr w:type="spellStart"/>
      <w:r w:rsidRPr="00226A3F">
        <w:rPr>
          <w:rFonts w:ascii="Courier New" w:hAnsi="Courier New" w:cs="Courier New"/>
          <w:b/>
          <w:color w:val="0070C0"/>
          <w:sz w:val="16"/>
        </w:rPr>
        <w:t>adhesive_face</w:t>
      </w:r>
      <w:proofErr w:type="spellEnd"/>
      <w:r w:rsidRPr="00226A3F">
        <w:rPr>
          <w:rFonts w:ascii="Courier New" w:hAnsi="Courier New" w:cs="Courier New"/>
          <w:sz w:val="18"/>
          <w:szCs w:val="18"/>
        </w:rPr>
        <w:t xml:space="preserve"> </w:t>
      </w:r>
      <w:r w:rsidRPr="00226A3F">
        <w:rPr>
          <w:rFonts w:ascii="Courier New" w:hAnsi="Courier New" w:cs="Courier New"/>
          <w:b/>
          <w:color w:val="0070C0"/>
          <w:sz w:val="16"/>
        </w:rPr>
        <w:t>thickness=</w:t>
      </w:r>
      <w:r>
        <w:rPr>
          <w:rFonts w:ascii="Courier New" w:hAnsi="Courier New" w:cs="Courier New"/>
          <w:b/>
          <w:color w:val="0070C0"/>
          <w:sz w:val="16"/>
        </w:rPr>
        <w:t>"</w:t>
      </w:r>
      <w:r w:rsidRPr="00226A3F">
        <w:rPr>
          <w:rFonts w:ascii="Courier New" w:hAnsi="Courier New" w:cs="Courier New"/>
          <w:b/>
          <w:color w:val="0070C0"/>
          <w:sz w:val="16"/>
        </w:rPr>
        <w:t>2.0</w:t>
      </w:r>
      <w:r>
        <w:rPr>
          <w:rFonts w:ascii="Courier New" w:hAnsi="Courier New" w:cs="Courier New"/>
          <w:b/>
          <w:color w:val="0070C0"/>
          <w:sz w:val="16"/>
        </w:rPr>
        <w:t>"</w:t>
      </w:r>
      <w:r w:rsidRPr="00226A3F">
        <w:rPr>
          <w:rFonts w:ascii="Courier New" w:hAnsi="Courier New" w:cs="Courier New"/>
          <w:b/>
          <w:color w:val="0070C0"/>
          <w:sz w:val="16"/>
        </w:rPr>
        <w:t xml:space="preserve"> </w:t>
      </w:r>
      <w:r>
        <w:rPr>
          <w:rFonts w:ascii="Courier New" w:hAnsi="Courier New" w:cs="Courier New"/>
          <w:b/>
          <w:color w:val="0070C0"/>
          <w:sz w:val="16"/>
        </w:rPr>
        <w:t>material</w:t>
      </w:r>
      <w:r w:rsidRPr="00226A3F">
        <w:rPr>
          <w:rFonts w:ascii="Courier New" w:hAnsi="Courier New" w:cs="Courier New"/>
          <w:b/>
          <w:color w:val="0070C0"/>
          <w:sz w:val="16"/>
        </w:rPr>
        <w:t>=</w:t>
      </w:r>
      <w:r>
        <w:rPr>
          <w:rFonts w:ascii="Courier New" w:hAnsi="Courier New" w:cs="Courier New"/>
          <w:b/>
          <w:color w:val="0070C0"/>
          <w:sz w:val="16"/>
        </w:rPr>
        <w:t>"</w:t>
      </w:r>
      <w:proofErr w:type="spellStart"/>
      <w:r w:rsidRPr="00226A3F">
        <w:rPr>
          <w:rFonts w:ascii="Courier New" w:hAnsi="Courier New" w:cs="Courier New"/>
          <w:b/>
          <w:color w:val="0070C0"/>
          <w:sz w:val="16"/>
        </w:rPr>
        <w:t>CAD_Material</w:t>
      </w:r>
      <w:proofErr w:type="spellEnd"/>
      <w:r>
        <w:rPr>
          <w:rFonts w:ascii="Courier New" w:hAnsi="Courier New" w:cs="Courier New"/>
          <w:b/>
          <w:color w:val="0070C0"/>
          <w:sz w:val="16"/>
        </w:rPr>
        <w:t>"</w:t>
      </w:r>
      <w:r w:rsidRPr="00226A3F">
        <w:rPr>
          <w:rFonts w:ascii="Courier New" w:hAnsi="Courier New" w:cs="Courier New"/>
          <w:b/>
          <w:color w:val="0070C0"/>
          <w:sz w:val="16"/>
        </w:rPr>
        <w:t>/&gt;</w:t>
      </w:r>
    </w:p>
    <w:p w14:paraId="1F640CE9"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b/>
          <w:color w:val="0070C0"/>
          <w:sz w:val="16"/>
        </w:rPr>
        <w:t xml:space="preserve">    </w:t>
      </w:r>
      <w:r w:rsidRPr="00226A3F">
        <w:rPr>
          <w:rFonts w:ascii="Courier New" w:hAnsi="Courier New" w:cs="Courier New"/>
          <w:sz w:val="16"/>
        </w:rPr>
        <w:t>&lt;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5C501086"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47FBF">
        <w:rPr>
          <w:rFonts w:ascii="Courier New" w:hAnsi="Courier New" w:cs="Courier New"/>
          <w:sz w:val="16"/>
        </w:rPr>
        <w:t>&lt;</w:t>
      </w:r>
      <w:proofErr w:type="spellStart"/>
      <w:r w:rsidRPr="00247FBF">
        <w:rPr>
          <w:rFonts w:ascii="Courier New" w:hAnsi="Courier New" w:cs="Courier New"/>
          <w:sz w:val="16"/>
        </w:rPr>
        <w:t>loc</w:t>
      </w:r>
      <w:proofErr w:type="spellEnd"/>
      <w:r w:rsidRPr="00247FBF">
        <w:rPr>
          <w:rFonts w:ascii="Courier New" w:hAnsi="Courier New" w:cs="Courier New"/>
          <w:sz w:val="16"/>
        </w:rPr>
        <w:t xml:space="preserve"> v="1"&gt; </w:t>
      </w:r>
      <w:proofErr w:type="gramStart"/>
      <w:r w:rsidRPr="00247FBF">
        <w:rPr>
          <w:rFonts w:ascii="Courier New" w:hAnsi="Courier New" w:cs="Courier New"/>
          <w:sz w:val="16"/>
        </w:rPr>
        <w:t>2001.557  14.435</w:t>
      </w:r>
      <w:proofErr w:type="gramEnd"/>
      <w:r w:rsidRPr="00247FBF">
        <w:rPr>
          <w:rFonts w:ascii="Courier New" w:hAnsi="Courier New" w:cs="Courier New"/>
          <w:sz w:val="16"/>
        </w:rPr>
        <w:t xml:space="preserve">  1736.898 &lt;/</w:t>
      </w:r>
      <w:proofErr w:type="spellStart"/>
      <w:r w:rsidRPr="00247FBF">
        <w:rPr>
          <w:rFonts w:ascii="Courier New" w:hAnsi="Courier New" w:cs="Courier New"/>
          <w:sz w:val="16"/>
        </w:rPr>
        <w:t>loc</w:t>
      </w:r>
      <w:proofErr w:type="spellEnd"/>
      <w:r w:rsidRPr="00247FBF">
        <w:rPr>
          <w:rFonts w:ascii="Courier New" w:hAnsi="Courier New" w:cs="Courier New"/>
          <w:sz w:val="16"/>
        </w:rPr>
        <w:t>&gt;</w:t>
      </w:r>
    </w:p>
    <w:p w14:paraId="0696C245"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w:t>
      </w:r>
      <w:proofErr w:type="spellStart"/>
      <w:r w:rsidRPr="00247FBF">
        <w:rPr>
          <w:rFonts w:ascii="Courier New" w:hAnsi="Courier New" w:cs="Courier New"/>
          <w:sz w:val="16"/>
        </w:rPr>
        <w:t>loc</w:t>
      </w:r>
      <w:proofErr w:type="spellEnd"/>
      <w:r w:rsidRPr="00247FBF">
        <w:rPr>
          <w:rFonts w:ascii="Courier New" w:hAnsi="Courier New" w:cs="Courier New"/>
          <w:sz w:val="16"/>
        </w:rPr>
        <w:t xml:space="preserve"> v="2"&gt; </w:t>
      </w:r>
      <w:proofErr w:type="gramStart"/>
      <w:r w:rsidRPr="00247FBF">
        <w:rPr>
          <w:rFonts w:ascii="Courier New" w:hAnsi="Courier New" w:cs="Courier New"/>
          <w:sz w:val="16"/>
        </w:rPr>
        <w:t>1994.802  14.435</w:t>
      </w:r>
      <w:proofErr w:type="gramEnd"/>
      <w:r w:rsidRPr="00247FBF">
        <w:rPr>
          <w:rFonts w:ascii="Courier New" w:hAnsi="Courier New" w:cs="Courier New"/>
          <w:sz w:val="16"/>
        </w:rPr>
        <w:t xml:space="preserve">  1734.247 &lt;/</w:t>
      </w:r>
      <w:proofErr w:type="spellStart"/>
      <w:r w:rsidRPr="00247FBF">
        <w:rPr>
          <w:rFonts w:ascii="Courier New" w:hAnsi="Courier New" w:cs="Courier New"/>
          <w:sz w:val="16"/>
        </w:rPr>
        <w:t>loc</w:t>
      </w:r>
      <w:proofErr w:type="spellEnd"/>
      <w:r w:rsidRPr="00247FBF">
        <w:rPr>
          <w:rFonts w:ascii="Courier New" w:hAnsi="Courier New" w:cs="Courier New"/>
          <w:sz w:val="16"/>
        </w:rPr>
        <w:t>&gt;</w:t>
      </w:r>
    </w:p>
    <w:p w14:paraId="60A77F85"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w:t>
      </w:r>
      <w:proofErr w:type="spellStart"/>
      <w:r w:rsidRPr="00247FBF">
        <w:rPr>
          <w:rFonts w:ascii="Courier New" w:hAnsi="Courier New" w:cs="Courier New"/>
          <w:sz w:val="16"/>
        </w:rPr>
        <w:t>loc</w:t>
      </w:r>
      <w:proofErr w:type="spellEnd"/>
      <w:r w:rsidRPr="00247FBF">
        <w:rPr>
          <w:rFonts w:ascii="Courier New" w:hAnsi="Courier New" w:cs="Courier New"/>
          <w:sz w:val="16"/>
        </w:rPr>
        <w:t xml:space="preserve"> v="3"&gt; </w:t>
      </w:r>
      <w:proofErr w:type="gramStart"/>
      <w:r w:rsidRPr="00247FBF">
        <w:rPr>
          <w:rFonts w:ascii="Courier New" w:hAnsi="Courier New" w:cs="Courier New"/>
          <w:sz w:val="16"/>
        </w:rPr>
        <w:t>1994.790  0.0436</w:t>
      </w:r>
      <w:proofErr w:type="gramEnd"/>
      <w:r w:rsidRPr="00247FBF">
        <w:rPr>
          <w:rFonts w:ascii="Courier New" w:hAnsi="Courier New" w:cs="Courier New"/>
          <w:sz w:val="16"/>
        </w:rPr>
        <w:t xml:space="preserve">  1734.256 &lt;/</w:t>
      </w:r>
      <w:proofErr w:type="spellStart"/>
      <w:r w:rsidRPr="00247FBF">
        <w:rPr>
          <w:rFonts w:ascii="Courier New" w:hAnsi="Courier New" w:cs="Courier New"/>
          <w:sz w:val="16"/>
        </w:rPr>
        <w:t>loc</w:t>
      </w:r>
      <w:proofErr w:type="spellEnd"/>
      <w:r w:rsidRPr="00247FBF">
        <w:rPr>
          <w:rFonts w:ascii="Courier New" w:hAnsi="Courier New" w:cs="Courier New"/>
          <w:sz w:val="16"/>
        </w:rPr>
        <w:t>&gt;</w:t>
      </w:r>
    </w:p>
    <w:p w14:paraId="14D402D6"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w:t>
      </w:r>
      <w:proofErr w:type="spellStart"/>
      <w:r w:rsidRPr="00247FBF">
        <w:rPr>
          <w:rFonts w:ascii="Courier New" w:hAnsi="Courier New" w:cs="Courier New"/>
          <w:sz w:val="16"/>
        </w:rPr>
        <w:t>loc</w:t>
      </w:r>
      <w:proofErr w:type="spellEnd"/>
      <w:r w:rsidRPr="00247FBF">
        <w:rPr>
          <w:rFonts w:ascii="Courier New" w:hAnsi="Courier New" w:cs="Courier New"/>
          <w:sz w:val="16"/>
        </w:rPr>
        <w:t xml:space="preserve"> v="4"&gt; </w:t>
      </w:r>
      <w:proofErr w:type="gramStart"/>
      <w:r w:rsidRPr="00247FBF">
        <w:rPr>
          <w:rFonts w:ascii="Courier New" w:hAnsi="Courier New" w:cs="Courier New"/>
          <w:sz w:val="16"/>
        </w:rPr>
        <w:t>2001.547  0.0545</w:t>
      </w:r>
      <w:proofErr w:type="gramEnd"/>
      <w:r w:rsidRPr="00247FBF">
        <w:rPr>
          <w:rFonts w:ascii="Courier New" w:hAnsi="Courier New" w:cs="Courier New"/>
          <w:sz w:val="16"/>
        </w:rPr>
        <w:t xml:space="preserve">  1736.911 &lt;/</w:t>
      </w:r>
      <w:proofErr w:type="spellStart"/>
      <w:r w:rsidRPr="00247FBF">
        <w:rPr>
          <w:rFonts w:ascii="Courier New" w:hAnsi="Courier New" w:cs="Courier New"/>
          <w:sz w:val="16"/>
        </w:rPr>
        <w:t>loc</w:t>
      </w:r>
      <w:proofErr w:type="spellEnd"/>
      <w:r w:rsidRPr="00247FBF">
        <w:rPr>
          <w:rFonts w:ascii="Courier New" w:hAnsi="Courier New" w:cs="Courier New"/>
          <w:sz w:val="16"/>
        </w:rPr>
        <w:t>&gt;</w:t>
      </w:r>
    </w:p>
    <w:p w14:paraId="247D8657"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w:t>
      </w:r>
      <w:proofErr w:type="spellStart"/>
      <w:r w:rsidRPr="00247FBF">
        <w:rPr>
          <w:rFonts w:ascii="Courier New" w:hAnsi="Courier New" w:cs="Courier New"/>
          <w:sz w:val="16"/>
        </w:rPr>
        <w:t>loc</w:t>
      </w:r>
      <w:proofErr w:type="spellEnd"/>
      <w:r w:rsidRPr="00247FBF">
        <w:rPr>
          <w:rFonts w:ascii="Courier New" w:hAnsi="Courier New" w:cs="Courier New"/>
          <w:sz w:val="16"/>
        </w:rPr>
        <w:t xml:space="preserve"> v="5"&gt; </w:t>
      </w:r>
      <w:proofErr w:type="gramStart"/>
      <w:r w:rsidRPr="00247FBF">
        <w:rPr>
          <w:rFonts w:ascii="Courier New" w:hAnsi="Courier New" w:cs="Courier New"/>
          <w:sz w:val="16"/>
        </w:rPr>
        <w:t>2008.298  14.435</w:t>
      </w:r>
      <w:proofErr w:type="gramEnd"/>
      <w:r w:rsidRPr="00247FBF">
        <w:rPr>
          <w:rFonts w:ascii="Courier New" w:hAnsi="Courier New" w:cs="Courier New"/>
          <w:sz w:val="16"/>
        </w:rPr>
        <w:t xml:space="preserve">  1739.550 &lt;/</w:t>
      </w:r>
      <w:proofErr w:type="spellStart"/>
      <w:r w:rsidRPr="00247FBF">
        <w:rPr>
          <w:rFonts w:ascii="Courier New" w:hAnsi="Courier New" w:cs="Courier New"/>
          <w:sz w:val="16"/>
        </w:rPr>
        <w:t>loc</w:t>
      </w:r>
      <w:proofErr w:type="spellEnd"/>
      <w:r w:rsidRPr="00247FBF">
        <w:rPr>
          <w:rFonts w:ascii="Courier New" w:hAnsi="Courier New" w:cs="Courier New"/>
          <w:sz w:val="16"/>
        </w:rPr>
        <w:t>&gt;</w:t>
      </w:r>
    </w:p>
    <w:p w14:paraId="7E976CBA" w14:textId="77777777" w:rsidR="00FC68DB" w:rsidRPr="0033379A"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rPr>
        <w:t xml:space="preserve">        </w:t>
      </w:r>
      <w:r w:rsidRPr="0033379A">
        <w:rPr>
          <w:rFonts w:ascii="Courier New" w:hAnsi="Courier New" w:cs="Courier New"/>
          <w:sz w:val="16"/>
          <w:lang w:val="fr-FR"/>
        </w:rPr>
        <w:t>&lt;</w:t>
      </w:r>
      <w:proofErr w:type="spellStart"/>
      <w:proofErr w:type="gramStart"/>
      <w:r w:rsidRPr="0033379A">
        <w:rPr>
          <w:rFonts w:ascii="Courier New" w:hAnsi="Courier New" w:cs="Courier New"/>
          <w:sz w:val="16"/>
          <w:lang w:val="fr-FR"/>
        </w:rPr>
        <w:t>loc</w:t>
      </w:r>
      <w:proofErr w:type="spellEnd"/>
      <w:proofErr w:type="gramEnd"/>
      <w:r w:rsidRPr="0033379A">
        <w:rPr>
          <w:rFonts w:ascii="Courier New" w:hAnsi="Courier New" w:cs="Courier New"/>
          <w:sz w:val="16"/>
          <w:lang w:val="fr-FR"/>
        </w:rPr>
        <w:t xml:space="preserve"> v="6"&gt; 2008.336  28.784  1739.524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12331375"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w:t>
      </w:r>
      <w:r w:rsidRPr="00247FBF">
        <w:rPr>
          <w:rFonts w:ascii="Courier New" w:hAnsi="Courier New" w:cs="Courier New"/>
          <w:sz w:val="16"/>
          <w:lang w:val="fr-FR"/>
        </w:rPr>
        <w:t>&lt;/</w:t>
      </w:r>
      <w:proofErr w:type="spellStart"/>
      <w:r w:rsidRPr="00247FBF">
        <w:rPr>
          <w:rFonts w:ascii="Courier New" w:hAnsi="Courier New" w:cs="Courier New"/>
          <w:sz w:val="16"/>
          <w:lang w:val="fr-FR"/>
        </w:rPr>
        <w:t>loc_list</w:t>
      </w:r>
      <w:proofErr w:type="spellEnd"/>
      <w:r w:rsidRPr="00247FBF">
        <w:rPr>
          <w:rFonts w:ascii="Courier New" w:hAnsi="Courier New" w:cs="Courier New"/>
          <w:sz w:val="16"/>
          <w:lang w:val="fr-FR"/>
        </w:rPr>
        <w:t>&gt;</w:t>
      </w:r>
    </w:p>
    <w:p w14:paraId="4C7E3AF5"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lang w:val="fr-FR"/>
        </w:rPr>
        <w:t xml:space="preserve">    &lt;</w:t>
      </w:r>
      <w:proofErr w:type="spellStart"/>
      <w:proofErr w:type="gramStart"/>
      <w:r w:rsidRPr="00247FBF">
        <w:rPr>
          <w:rFonts w:ascii="Courier New" w:hAnsi="Courier New" w:cs="Courier New"/>
          <w:sz w:val="16"/>
          <w:lang w:val="fr-FR"/>
        </w:rPr>
        <w:t>face</w:t>
      </w:r>
      <w:proofErr w:type="gramEnd"/>
      <w:r w:rsidRPr="00247FBF">
        <w:rPr>
          <w:rFonts w:ascii="Courier New" w:hAnsi="Courier New" w:cs="Courier New"/>
          <w:sz w:val="16"/>
          <w:lang w:val="fr-FR"/>
        </w:rPr>
        <w:t>_list</w:t>
      </w:r>
      <w:proofErr w:type="spellEnd"/>
      <w:r w:rsidRPr="00247FBF">
        <w:rPr>
          <w:rFonts w:ascii="Courier New" w:hAnsi="Courier New" w:cs="Courier New"/>
          <w:sz w:val="16"/>
          <w:lang w:val="fr-FR"/>
        </w:rPr>
        <w:t>&gt;</w:t>
      </w:r>
    </w:p>
    <w:p w14:paraId="21A89F79"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lang w:val="fr-FR"/>
        </w:rPr>
        <w:t xml:space="preserve">         </w:t>
      </w:r>
      <w:r w:rsidRPr="00247FBF">
        <w:rPr>
          <w:rFonts w:ascii="Courier New" w:hAnsi="Courier New" w:cs="Courier New"/>
          <w:b/>
          <w:sz w:val="16"/>
          <w:lang w:val="fr-FR"/>
        </w:rPr>
        <w:t>&lt;</w:t>
      </w:r>
      <w:proofErr w:type="gramStart"/>
      <w:r w:rsidRPr="00247FBF">
        <w:rPr>
          <w:rFonts w:ascii="Courier New" w:hAnsi="Courier New" w:cs="Courier New"/>
          <w:b/>
          <w:sz w:val="16"/>
          <w:lang w:val="fr-FR"/>
        </w:rPr>
        <w:t>face</w:t>
      </w:r>
      <w:proofErr w:type="gramEnd"/>
      <w:r w:rsidRPr="00247FBF">
        <w:rPr>
          <w:rFonts w:ascii="Courier New" w:hAnsi="Courier New" w:cs="Courier New"/>
          <w:b/>
          <w:sz w:val="16"/>
          <w:lang w:val="fr-FR"/>
        </w:rPr>
        <w:t xml:space="preserve"> v1="1" v2="2" v3="3" v4="4"/&gt;   </w:t>
      </w:r>
      <w:r w:rsidRPr="00247FBF">
        <w:rPr>
          <w:rFonts w:ascii="Courier New" w:hAnsi="Courier New" w:cs="Courier New"/>
          <w:color w:val="FF0000"/>
          <w:sz w:val="16"/>
          <w:lang w:val="fr-FR"/>
        </w:rPr>
        <w:t xml:space="preserve">&lt;!-- </w:t>
      </w:r>
      <w:proofErr w:type="spellStart"/>
      <w:r w:rsidRPr="00247FBF">
        <w:rPr>
          <w:rFonts w:ascii="Courier New" w:hAnsi="Courier New" w:cs="Courier New"/>
          <w:color w:val="FF0000"/>
          <w:sz w:val="16"/>
          <w:lang w:val="fr-FR"/>
        </w:rPr>
        <w:t>quadrangular</w:t>
      </w:r>
      <w:proofErr w:type="spellEnd"/>
      <w:r w:rsidRPr="00247FBF">
        <w:rPr>
          <w:rFonts w:ascii="Courier New" w:hAnsi="Courier New" w:cs="Courier New"/>
          <w:color w:val="FF0000"/>
          <w:sz w:val="16"/>
          <w:lang w:val="fr-FR"/>
        </w:rPr>
        <w:t xml:space="preserve"> </w:t>
      </w:r>
      <w:proofErr w:type="spellStart"/>
      <w:r w:rsidRPr="00247FBF">
        <w:rPr>
          <w:rFonts w:ascii="Courier New" w:hAnsi="Courier New" w:cs="Courier New"/>
          <w:color w:val="FF0000"/>
          <w:sz w:val="16"/>
          <w:lang w:val="fr-FR"/>
        </w:rPr>
        <w:t>facet</w:t>
      </w:r>
      <w:proofErr w:type="spellEnd"/>
      <w:r w:rsidRPr="00247FBF">
        <w:rPr>
          <w:rFonts w:ascii="Courier New" w:hAnsi="Courier New" w:cs="Courier New"/>
          <w:color w:val="FF0000"/>
          <w:sz w:val="16"/>
          <w:lang w:val="fr-FR"/>
        </w:rPr>
        <w:t xml:space="preserve"> --&gt;</w:t>
      </w:r>
    </w:p>
    <w:p w14:paraId="5CFAAFF5" w14:textId="77777777" w:rsidR="00FC68DB" w:rsidRPr="00645B05"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lang w:val="fr-FR"/>
        </w:rPr>
        <w:t xml:space="preserve">         </w:t>
      </w:r>
      <w:r w:rsidRPr="00645B05">
        <w:rPr>
          <w:rFonts w:ascii="Courier New" w:hAnsi="Courier New" w:cs="Courier New"/>
          <w:b/>
          <w:sz w:val="16"/>
        </w:rPr>
        <w:t xml:space="preserve">&lt;face </w:t>
      </w:r>
      <w:r>
        <w:rPr>
          <w:rFonts w:ascii="Courier New" w:hAnsi="Courier New" w:cs="Courier New"/>
          <w:b/>
          <w:sz w:val="16"/>
        </w:rPr>
        <w:t>v</w:t>
      </w:r>
      <w:r w:rsidRPr="00645B05">
        <w:rPr>
          <w:rFonts w:ascii="Courier New" w:hAnsi="Courier New" w:cs="Courier New"/>
          <w:b/>
          <w:sz w:val="16"/>
        </w:rPr>
        <w:t>1=</w:t>
      </w:r>
      <w:r>
        <w:rPr>
          <w:rFonts w:ascii="Courier New" w:hAnsi="Courier New" w:cs="Courier New"/>
          <w:b/>
          <w:sz w:val="16"/>
        </w:rPr>
        <w:t>"</w:t>
      </w:r>
      <w:r w:rsidRPr="00645B05">
        <w:rPr>
          <w:rFonts w:ascii="Courier New" w:hAnsi="Courier New" w:cs="Courier New"/>
          <w:b/>
          <w:sz w:val="16"/>
        </w:rPr>
        <w:t>1</w:t>
      </w:r>
      <w:r>
        <w:rPr>
          <w:rFonts w:ascii="Courier New" w:hAnsi="Courier New" w:cs="Courier New"/>
          <w:b/>
          <w:sz w:val="16"/>
        </w:rPr>
        <w:t>"</w:t>
      </w:r>
      <w:r w:rsidRPr="00645B05">
        <w:rPr>
          <w:rFonts w:ascii="Courier New" w:hAnsi="Courier New" w:cs="Courier New"/>
          <w:b/>
          <w:sz w:val="16"/>
        </w:rPr>
        <w:t xml:space="preserve"> </w:t>
      </w:r>
      <w:r>
        <w:rPr>
          <w:rFonts w:ascii="Courier New" w:hAnsi="Courier New" w:cs="Courier New"/>
          <w:b/>
          <w:sz w:val="16"/>
        </w:rPr>
        <w:t>v</w:t>
      </w:r>
      <w:r w:rsidRPr="00645B05">
        <w:rPr>
          <w:rFonts w:ascii="Courier New" w:hAnsi="Courier New" w:cs="Courier New"/>
          <w:b/>
          <w:sz w:val="16"/>
        </w:rPr>
        <w:t>2=</w:t>
      </w:r>
      <w:r>
        <w:rPr>
          <w:rFonts w:ascii="Courier New" w:hAnsi="Courier New" w:cs="Courier New"/>
          <w:b/>
          <w:sz w:val="16"/>
        </w:rPr>
        <w:t>"</w:t>
      </w:r>
      <w:r w:rsidRPr="00645B05">
        <w:rPr>
          <w:rFonts w:ascii="Courier New" w:hAnsi="Courier New" w:cs="Courier New"/>
          <w:b/>
          <w:sz w:val="16"/>
        </w:rPr>
        <w:t>5</w:t>
      </w:r>
      <w:r>
        <w:rPr>
          <w:rFonts w:ascii="Courier New" w:hAnsi="Courier New" w:cs="Courier New"/>
          <w:b/>
          <w:sz w:val="16"/>
        </w:rPr>
        <w:t>"</w:t>
      </w:r>
      <w:r w:rsidRPr="00645B05">
        <w:rPr>
          <w:rFonts w:ascii="Courier New" w:hAnsi="Courier New" w:cs="Courier New"/>
          <w:b/>
          <w:sz w:val="16"/>
        </w:rPr>
        <w:t xml:space="preserve"> </w:t>
      </w:r>
      <w:r>
        <w:rPr>
          <w:rFonts w:ascii="Courier New" w:hAnsi="Courier New" w:cs="Courier New"/>
          <w:b/>
          <w:sz w:val="16"/>
        </w:rPr>
        <w:t>v</w:t>
      </w:r>
      <w:r w:rsidRPr="00645B05">
        <w:rPr>
          <w:rFonts w:ascii="Courier New" w:hAnsi="Courier New" w:cs="Courier New"/>
          <w:b/>
          <w:sz w:val="16"/>
        </w:rPr>
        <w:t>3=</w:t>
      </w:r>
      <w:r>
        <w:rPr>
          <w:rFonts w:ascii="Courier New" w:hAnsi="Courier New" w:cs="Courier New"/>
          <w:b/>
          <w:sz w:val="16"/>
        </w:rPr>
        <w:t>"</w:t>
      </w:r>
      <w:r w:rsidRPr="00645B05">
        <w:rPr>
          <w:rFonts w:ascii="Courier New" w:hAnsi="Courier New" w:cs="Courier New"/>
          <w:b/>
          <w:sz w:val="16"/>
        </w:rPr>
        <w:t>6</w:t>
      </w:r>
      <w:r>
        <w:rPr>
          <w:rFonts w:ascii="Courier New" w:hAnsi="Courier New" w:cs="Courier New"/>
          <w:b/>
          <w:sz w:val="16"/>
        </w:rPr>
        <w:t>"</w:t>
      </w:r>
      <w:r w:rsidRPr="00645B05">
        <w:rPr>
          <w:rFonts w:ascii="Courier New" w:hAnsi="Courier New" w:cs="Courier New"/>
          <w:b/>
          <w:sz w:val="16"/>
        </w:rPr>
        <w:t xml:space="preserve">/&gt;        </w:t>
      </w:r>
      <w:r w:rsidRPr="00645B05">
        <w:rPr>
          <w:rFonts w:ascii="Courier New" w:hAnsi="Courier New" w:cs="Courier New"/>
          <w:sz w:val="16"/>
        </w:rPr>
        <w:t xml:space="preserve">  </w:t>
      </w:r>
      <w:proofErr w:type="gramStart"/>
      <w:r w:rsidRPr="00A913FE">
        <w:rPr>
          <w:rFonts w:ascii="Courier New" w:hAnsi="Courier New" w:cs="Courier New"/>
          <w:color w:val="FF0000"/>
          <w:sz w:val="16"/>
        </w:rPr>
        <w:t>&lt;!--</w:t>
      </w:r>
      <w:proofErr w:type="gramEnd"/>
      <w:r w:rsidRPr="00A913FE">
        <w:rPr>
          <w:rFonts w:ascii="Courier New" w:hAnsi="Courier New" w:cs="Courier New"/>
          <w:color w:val="FF0000"/>
          <w:sz w:val="16"/>
        </w:rPr>
        <w:t xml:space="preserve"> triangular facet   --&gt;</w:t>
      </w:r>
    </w:p>
    <w:p w14:paraId="183D4364" w14:textId="77777777" w:rsidR="00FC68D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face_list</w:t>
      </w:r>
      <w:proofErr w:type="spellEnd"/>
      <w:r w:rsidRPr="00226A3F">
        <w:rPr>
          <w:rFonts w:ascii="Courier New" w:hAnsi="Courier New" w:cs="Courier New"/>
          <w:sz w:val="16"/>
        </w:rPr>
        <w:t>&gt;</w:t>
      </w:r>
    </w:p>
    <w:p w14:paraId="014F10B3" w14:textId="77777777" w:rsidR="00FC68D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&lt;appdata&gt;</w:t>
      </w:r>
    </w:p>
    <w:p w14:paraId="51404D70" w14:textId="77777777" w:rsidR="00FC68D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2AE79430" w14:textId="77777777" w:rsidR="00FC68D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&lt;/appdata&gt;</w:t>
      </w:r>
    </w:p>
    <w:p w14:paraId="112CB3DB" w14:textId="77777777" w:rsidR="00FC68D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w:t>
      </w:r>
      <w:proofErr w:type="spellStart"/>
      <w:r>
        <w:rPr>
          <w:rFonts w:ascii="Courier New" w:hAnsi="Courier New" w:cs="Courier New"/>
          <w:sz w:val="16"/>
        </w:rPr>
        <w:t>custom_attributes_list</w:t>
      </w:r>
      <w:proofErr w:type="spellEnd"/>
      <w:r>
        <w:rPr>
          <w:rFonts w:ascii="Courier New" w:hAnsi="Courier New" w:cs="Courier New"/>
          <w:sz w:val="16"/>
        </w:rPr>
        <w:t>&gt;</w:t>
      </w:r>
    </w:p>
    <w:p w14:paraId="7AFC97CB"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475852A3"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w:t>
      </w:r>
      <w:proofErr w:type="spellStart"/>
      <w:r>
        <w:rPr>
          <w:rFonts w:ascii="Courier New" w:hAnsi="Courier New" w:cs="Courier New"/>
          <w:sz w:val="16"/>
        </w:rPr>
        <w:t>custom_attributes_list</w:t>
      </w:r>
      <w:proofErr w:type="spellEnd"/>
      <w:r>
        <w:rPr>
          <w:rFonts w:ascii="Courier New" w:hAnsi="Courier New" w:cs="Courier New"/>
          <w:sz w:val="16"/>
        </w:rPr>
        <w:t>&gt;</w:t>
      </w:r>
    </w:p>
    <w:p w14:paraId="226715DA" w14:textId="77777777" w:rsidR="00FC68D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67BE0F7B" w14:textId="77777777" w:rsidR="00FC68DB" w:rsidRPr="00226A3F"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p>
    <w:p w14:paraId="0164BFDF" w14:textId="77777777" w:rsidR="00FC68DB" w:rsidRDefault="00FC68DB" w:rsidP="00B202D2"/>
    <w:p w14:paraId="443728F1" w14:textId="77777777" w:rsidR="00FE66DC" w:rsidRDefault="00FE66DC" w:rsidP="00B202D2">
      <w:pPr>
        <w:tabs>
          <w:tab w:val="clear" w:pos="403"/>
        </w:tabs>
        <w:spacing w:after="0" w:line="240" w:lineRule="auto"/>
        <w:jc w:val="left"/>
        <w:rPr>
          <w:rFonts w:eastAsia="MS Mincho"/>
          <w:b/>
          <w:sz w:val="26"/>
          <w:lang w:eastAsia="ja-JP"/>
        </w:rPr>
      </w:pPr>
      <w:bookmarkStart w:id="2752" w:name="_Toc77102145"/>
      <w:bookmarkStart w:id="2753" w:name="_Toc443470372"/>
      <w:bookmarkStart w:id="2754" w:name="_Toc450303224"/>
      <w:bookmarkStart w:id="2755" w:name="_Toc9996979"/>
      <w:bookmarkStart w:id="2756" w:name="_Toc353342679"/>
      <w:bookmarkEnd w:id="18"/>
      <w:r>
        <w:br w:type="page"/>
      </w:r>
    </w:p>
    <w:p w14:paraId="4B5F81DE" w14:textId="77777777" w:rsidR="00FE66DC" w:rsidRDefault="00FE66DC" w:rsidP="00B202D2">
      <w:pPr>
        <w:tabs>
          <w:tab w:val="clear" w:pos="403"/>
        </w:tabs>
        <w:spacing w:after="0" w:line="240" w:lineRule="auto"/>
        <w:jc w:val="left"/>
        <w:rPr>
          <w:rFonts w:eastAsia="MS Mincho"/>
          <w:b/>
          <w:sz w:val="26"/>
          <w:lang w:eastAsia="ja-JP"/>
        </w:rPr>
      </w:pPr>
      <w:bookmarkStart w:id="2757" w:name="_Toc3557076"/>
      <w:bookmarkStart w:id="2758" w:name="_Toc34747326"/>
      <w:bookmarkStart w:id="2759" w:name="_Toc77102147"/>
      <w:bookmarkEnd w:id="2752"/>
      <w:r>
        <w:lastRenderedPageBreak/>
        <w:br w:type="page"/>
      </w:r>
    </w:p>
    <w:p w14:paraId="175E8840" w14:textId="5A6AB99C" w:rsidR="002D2C85" w:rsidRPr="007055D9" w:rsidRDefault="002D2C85" w:rsidP="00B202D2">
      <w:pPr>
        <w:pStyle w:val="berschrift1"/>
      </w:pPr>
      <w:bookmarkStart w:id="2760" w:name="_Toc86863874"/>
      <w:r w:rsidRPr="007055D9">
        <w:lastRenderedPageBreak/>
        <w:t>Future extensions</w:t>
      </w:r>
      <w:bookmarkEnd w:id="2757"/>
      <w:bookmarkEnd w:id="2758"/>
      <w:bookmarkEnd w:id="2759"/>
      <w:bookmarkEnd w:id="2760"/>
    </w:p>
    <w:p w14:paraId="209DB769" w14:textId="77777777" w:rsidR="002D2C85" w:rsidRPr="00226A3F" w:rsidRDefault="002D2C85" w:rsidP="00B202D2">
      <w:bookmarkStart w:id="2761" w:name="_Toc338938925"/>
      <w:bookmarkStart w:id="2762" w:name="_Toc338939261"/>
      <w:r w:rsidRPr="00226A3F">
        <w:t>So far, only the abovementioned connection types with the corresponding parameters are described, which cover mainly the applications of CAD and CAE. However</w:t>
      </w:r>
      <w:r>
        <w:t>,</w:t>
      </w:r>
      <w:r w:rsidRPr="00226A3F">
        <w:t xml:space="preserve"> </w:t>
      </w:r>
      <w:r w:rsidRPr="00C10429">
        <w:t>χ</w:t>
      </w:r>
      <w:r w:rsidRPr="00226A3F">
        <w:t>MCF is designed for the use in the complete development process and should be able to cover all major joint types thus two important extensions remain to be undertaken.</w:t>
      </w:r>
    </w:p>
    <w:p w14:paraId="5D920328" w14:textId="77777777" w:rsidR="002D2C85" w:rsidRPr="00226A3F" w:rsidRDefault="002D2C85" w:rsidP="00B202D2">
      <w:pPr>
        <w:pStyle w:val="berschrift2"/>
      </w:pPr>
      <w:bookmarkStart w:id="2763" w:name="_Toc338938923"/>
      <w:bookmarkStart w:id="2764" w:name="_Toc338939259"/>
      <w:bookmarkStart w:id="2765" w:name="_Toc413359625"/>
      <w:bookmarkStart w:id="2766" w:name="_Toc3557077"/>
      <w:bookmarkStart w:id="2767" w:name="_Toc34747327"/>
      <w:bookmarkStart w:id="2768" w:name="_Toc77102148"/>
      <w:bookmarkStart w:id="2769" w:name="_Toc86863875"/>
      <w:r w:rsidRPr="00226A3F">
        <w:t>Additional parameters for spot and seam welds</w:t>
      </w:r>
      <w:bookmarkEnd w:id="2763"/>
      <w:bookmarkEnd w:id="2764"/>
      <w:bookmarkEnd w:id="2765"/>
      <w:bookmarkEnd w:id="2766"/>
      <w:bookmarkEnd w:id="2767"/>
      <w:bookmarkEnd w:id="2768"/>
      <w:bookmarkEnd w:id="2769"/>
    </w:p>
    <w:p w14:paraId="45900D14" w14:textId="77777777" w:rsidR="002D2C85" w:rsidRPr="00226A3F" w:rsidRDefault="002D2C85" w:rsidP="00B202D2">
      <w:r w:rsidRPr="00226A3F">
        <w:t xml:space="preserve">For prototyping and manufacturing (CAM) additional parameters and information, like the type and the manufacturer of the welding device, the current density required in case of spot welds etc., may be relevant and needed. These parameters are not included in the present document yet. Their definitions will happen </w:t>
      </w:r>
      <w:proofErr w:type="gramStart"/>
      <w:r w:rsidRPr="00226A3F">
        <w:t>in the near future</w:t>
      </w:r>
      <w:proofErr w:type="gramEnd"/>
      <w:r w:rsidRPr="00226A3F">
        <w:t xml:space="preserve"> by the corresponding experts. </w:t>
      </w:r>
    </w:p>
    <w:p w14:paraId="42529DDE" w14:textId="77777777" w:rsidR="002D2C85" w:rsidRPr="00226A3F" w:rsidRDefault="002D2C85" w:rsidP="00B202D2">
      <w:pPr>
        <w:pStyle w:val="berschrift2"/>
      </w:pPr>
      <w:bookmarkStart w:id="2770" w:name="_Ref338846673"/>
      <w:bookmarkStart w:id="2771" w:name="_Toc338938924"/>
      <w:bookmarkStart w:id="2772" w:name="_Toc338939260"/>
      <w:bookmarkStart w:id="2773" w:name="_Toc413359626"/>
      <w:bookmarkStart w:id="2774" w:name="_Toc3557078"/>
      <w:bookmarkStart w:id="2775" w:name="_Toc34747328"/>
      <w:bookmarkStart w:id="2776" w:name="_Toc77102149"/>
      <w:bookmarkStart w:id="2777" w:name="_Toc86863876"/>
      <w:r w:rsidRPr="00226A3F">
        <w:t>Other relevant and new joint types</w:t>
      </w:r>
      <w:bookmarkEnd w:id="2770"/>
      <w:bookmarkEnd w:id="2771"/>
      <w:bookmarkEnd w:id="2772"/>
      <w:bookmarkEnd w:id="2773"/>
      <w:bookmarkEnd w:id="2774"/>
      <w:bookmarkEnd w:id="2775"/>
      <w:bookmarkEnd w:id="2776"/>
      <w:bookmarkEnd w:id="2777"/>
    </w:p>
    <w:p w14:paraId="767F332C" w14:textId="77777777" w:rsidR="002D2C85" w:rsidRPr="00226A3F" w:rsidRDefault="002D2C85" w:rsidP="00B202D2">
      <w:r w:rsidRPr="00226A3F">
        <w:t xml:space="preserve">It can be expected that increasingly new joint types will arise due to the advance of the technological development. </w:t>
      </w:r>
    </w:p>
    <w:p w14:paraId="08DB23E9" w14:textId="54163062" w:rsidR="002D2C85" w:rsidRDefault="002D2C85" w:rsidP="00B202D2">
      <w:r w:rsidRPr="00226A3F">
        <w:t xml:space="preserve">As mentioned before, </w:t>
      </w:r>
      <w:r w:rsidRPr="00C10429">
        <w:t>χ</w:t>
      </w:r>
      <w:r w:rsidRPr="00226A3F">
        <w:t xml:space="preserve">MCF is open for any new joint type which will come and be of relevance for the technical application. </w:t>
      </w:r>
    </w:p>
    <w:p w14:paraId="724B0CC5" w14:textId="469F7827" w:rsidR="00FE66DC" w:rsidRDefault="00FE66DC" w:rsidP="00B202D2"/>
    <w:p w14:paraId="6ED14C7A" w14:textId="06947448" w:rsidR="00FE66DC" w:rsidRDefault="00FE66DC" w:rsidP="00B202D2"/>
    <w:p w14:paraId="083D9546" w14:textId="55FE424F" w:rsidR="00FE66DC" w:rsidRDefault="00FE66DC" w:rsidP="00B202D2"/>
    <w:p w14:paraId="1642A226" w14:textId="71114995" w:rsidR="00FE66DC" w:rsidRDefault="00FE66DC" w:rsidP="00B202D2"/>
    <w:p w14:paraId="3F40D609" w14:textId="3673833B" w:rsidR="00FE66DC" w:rsidRDefault="00FE66DC" w:rsidP="00B202D2"/>
    <w:p w14:paraId="41D1F701" w14:textId="77777777" w:rsidR="00FE66DC" w:rsidRDefault="00FE66DC" w:rsidP="00B202D2">
      <w:pPr>
        <w:tabs>
          <w:tab w:val="clear" w:pos="403"/>
        </w:tabs>
        <w:spacing w:after="0" w:line="240" w:lineRule="auto"/>
        <w:jc w:val="left"/>
        <w:rPr>
          <w:rFonts w:eastAsia="MS Mincho"/>
          <w:b/>
          <w:sz w:val="26"/>
          <w:lang w:eastAsia="ja-JP"/>
        </w:rPr>
      </w:pPr>
      <w:r>
        <w:br w:type="page"/>
      </w:r>
    </w:p>
    <w:p w14:paraId="595F27BA" w14:textId="16F64DD6" w:rsidR="0036320E" w:rsidRPr="0036320E" w:rsidRDefault="0036320E" w:rsidP="0036320E">
      <w:pPr>
        <w:pStyle w:val="ANNEX"/>
        <w:numPr>
          <w:ilvl w:val="0"/>
          <w:numId w:val="3"/>
        </w:numPr>
        <w:rPr>
          <w:lang w:val="en-US"/>
        </w:rPr>
      </w:pPr>
      <w:bookmarkStart w:id="2778" w:name="_Ref69238344"/>
      <w:bookmarkStart w:id="2779" w:name="_Toc77102146"/>
      <w:bookmarkEnd w:id="2761"/>
      <w:bookmarkEnd w:id="2762"/>
      <w:r>
        <w:rPr>
          <w:lang w:val="en-US"/>
        </w:rPr>
        <w:lastRenderedPageBreak/>
        <w:br/>
      </w:r>
      <w:bookmarkStart w:id="2780" w:name="_Toc86863877"/>
      <w:r w:rsidRPr="0036320E">
        <w:rPr>
          <w:b w:val="0"/>
          <w:bCs/>
          <w:lang w:val="en-US"/>
        </w:rPr>
        <w:t>(informative)</w:t>
      </w:r>
      <w:r>
        <w:rPr>
          <w:lang w:val="en-US"/>
        </w:rPr>
        <w:br/>
      </w:r>
      <w:r>
        <w:rPr>
          <w:lang w:val="en-US"/>
        </w:rPr>
        <w:br/>
      </w:r>
      <w:r w:rsidRPr="0036320E">
        <w:rPr>
          <w:lang w:val="en-US"/>
        </w:rPr>
        <w:t>Derivation of Formulae used for Regular Intermittent Welds</w:t>
      </w:r>
      <w:bookmarkEnd w:id="2778"/>
      <w:bookmarkEnd w:id="2779"/>
      <w:bookmarkEnd w:id="2780"/>
    </w:p>
    <w:p w14:paraId="3283E922" w14:textId="77777777" w:rsidR="0036320E" w:rsidRDefault="0036320E" w:rsidP="0036320E"/>
    <w:p w14:paraId="099379AC" w14:textId="77777777" w:rsidR="0036320E" w:rsidRDefault="0036320E" w:rsidP="0036320E">
      <w:r>
        <w:t xml:space="preserve">The regular intermittent weld is defined using with these </w:t>
      </w:r>
      <w:proofErr w:type="spellStart"/>
      <w:r>
        <w:t>labeled</w:t>
      </w:r>
      <w:proofErr w:type="spellEnd"/>
      <w:r>
        <w:t xml:space="preserve"> terms:</w:t>
      </w:r>
    </w:p>
    <w:p w14:paraId="79AF776C" w14:textId="77777777" w:rsidR="0036320E" w:rsidRDefault="0036320E" w:rsidP="0036320E">
      <w:pPr>
        <w:keepNext/>
      </w:pPr>
      <w:r>
        <w:rPr>
          <w:noProof/>
          <w:lang w:val="en-US"/>
        </w:rPr>
        <w:drawing>
          <wp:inline distT="0" distB="0" distL="0" distR="0" wp14:anchorId="241E610B" wp14:editId="3C7DA648">
            <wp:extent cx="5759450" cy="1727835"/>
            <wp:effectExtent l="0" t="0" r="0" b="571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2"/>
                    <a:stretch>
                      <a:fillRect/>
                    </a:stretch>
                  </pic:blipFill>
                  <pic:spPr>
                    <a:xfrm>
                      <a:off x="0" y="0"/>
                      <a:ext cx="5759450" cy="1727835"/>
                    </a:xfrm>
                    <a:prstGeom prst="rect">
                      <a:avLst/>
                    </a:prstGeom>
                  </pic:spPr>
                </pic:pic>
              </a:graphicData>
            </a:graphic>
          </wp:inline>
        </w:drawing>
      </w:r>
    </w:p>
    <w:p w14:paraId="5B85766D" w14:textId="119FA335" w:rsidR="0036320E" w:rsidRDefault="0036320E" w:rsidP="0036320E">
      <w:pPr>
        <w:pStyle w:val="Beschriftung"/>
      </w:pPr>
      <w:bookmarkStart w:id="2781" w:name="_Toc76030609"/>
      <w:bookmarkStart w:id="2782" w:name="_Toc86863565"/>
      <w:bookmarkStart w:id="2783" w:name="_Toc86863654"/>
      <w:r>
        <w:t xml:space="preserve">Figure </w:t>
      </w:r>
      <w:r>
        <w:fldChar w:fldCharType="begin"/>
      </w:r>
      <w:r>
        <w:instrText xml:space="preserve"> SEQ Figure \* ARABIC </w:instrText>
      </w:r>
      <w:r>
        <w:fldChar w:fldCharType="separate"/>
      </w:r>
      <w:r w:rsidR="008116BB">
        <w:rPr>
          <w:noProof/>
        </w:rPr>
        <w:t>88</w:t>
      </w:r>
      <w:r>
        <w:fldChar w:fldCharType="end"/>
      </w:r>
      <w:r>
        <w:t>: 'length', 'spacing', '</w:t>
      </w:r>
      <w:proofErr w:type="spellStart"/>
      <w:r>
        <w:t>first_spacing</w:t>
      </w:r>
      <w:proofErr w:type="spellEnd"/>
      <w:r>
        <w:t>' and '</w:t>
      </w:r>
      <w:proofErr w:type="spellStart"/>
      <w:r>
        <w:t>last_spacing</w:t>
      </w:r>
      <w:proofErr w:type="spellEnd"/>
      <w:r>
        <w:t>' are the terms needed to define a regular intermittent weld.</w:t>
      </w:r>
      <w:bookmarkEnd w:id="2781"/>
      <w:bookmarkEnd w:id="2782"/>
      <w:bookmarkEnd w:id="2783"/>
      <w:r>
        <w:t xml:space="preserve"> </w:t>
      </w:r>
    </w:p>
    <w:p w14:paraId="2A1D07BE" w14:textId="77777777" w:rsidR="0036320E" w:rsidRDefault="0036320E" w:rsidP="0036320E"/>
    <w:p w14:paraId="36BEDD30" w14:textId="77777777" w:rsidR="0036320E" w:rsidRDefault="0036320E" w:rsidP="0036320E">
      <w:r>
        <w:t>For simplicity, we shall refer to them as:</w:t>
      </w:r>
    </w:p>
    <w:p w14:paraId="53385A1F" w14:textId="77777777" w:rsidR="0036320E" w:rsidRDefault="0036320E" w:rsidP="0036320E">
      <w:pPr>
        <w:keepNext/>
      </w:pPr>
      <w:r>
        <w:rPr>
          <w:noProof/>
          <w:lang w:val="en-US"/>
        </w:rPr>
        <w:drawing>
          <wp:inline distT="0" distB="0" distL="0" distR="0" wp14:anchorId="3B60F657" wp14:editId="11D74DD0">
            <wp:extent cx="5759450" cy="1421403"/>
            <wp:effectExtent l="0" t="0" r="0" b="762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3"/>
                    <a:stretch>
                      <a:fillRect/>
                    </a:stretch>
                  </pic:blipFill>
                  <pic:spPr>
                    <a:xfrm>
                      <a:off x="0" y="0"/>
                      <a:ext cx="5759450" cy="1421403"/>
                    </a:xfrm>
                    <a:prstGeom prst="rect">
                      <a:avLst/>
                    </a:prstGeom>
                  </pic:spPr>
                </pic:pic>
              </a:graphicData>
            </a:graphic>
          </wp:inline>
        </w:drawing>
      </w:r>
    </w:p>
    <w:p w14:paraId="33E62F61" w14:textId="0765D569" w:rsidR="0036320E" w:rsidRDefault="0036320E" w:rsidP="0036320E">
      <w:pPr>
        <w:pStyle w:val="Beschriftung"/>
      </w:pPr>
      <w:bookmarkStart w:id="2784" w:name="_Toc76030610"/>
      <w:bookmarkStart w:id="2785" w:name="_Toc86863566"/>
      <w:bookmarkStart w:id="2786" w:name="_Toc86863655"/>
      <w:r>
        <w:t xml:space="preserve">Figure </w:t>
      </w:r>
      <w:r>
        <w:fldChar w:fldCharType="begin"/>
      </w:r>
      <w:r>
        <w:instrText xml:space="preserve"> SEQ Figure \* ARABIC </w:instrText>
      </w:r>
      <w:r>
        <w:fldChar w:fldCharType="separate"/>
      </w:r>
      <w:r w:rsidR="008116BB">
        <w:rPr>
          <w:noProof/>
        </w:rPr>
        <w:t>89</w:t>
      </w:r>
      <w:r>
        <w:fldChar w:fldCharType="end"/>
      </w:r>
      <w:r>
        <w:t xml:space="preserve">: A regular intermittent weld with </w:t>
      </w:r>
      <w:r w:rsidRPr="00FC57E0">
        <w:t>'n'</w:t>
      </w:r>
      <w:r>
        <w:t xml:space="preserve"> segments and </w:t>
      </w:r>
      <w:r w:rsidRPr="00FC57E0">
        <w:t>'n-1'</w:t>
      </w:r>
      <w:r>
        <w:t xml:space="preserve"> spacings between segments.</w:t>
      </w:r>
      <w:bookmarkEnd w:id="2784"/>
      <w:bookmarkEnd w:id="2785"/>
      <w:bookmarkEnd w:id="2786"/>
    </w:p>
    <w:p w14:paraId="20B46718" w14:textId="77777777" w:rsidR="0036320E" w:rsidRDefault="0036320E" w:rsidP="0036320E"/>
    <w:p w14:paraId="43E3C8CD" w14:textId="77777777" w:rsidR="0036320E" w:rsidRDefault="0036320E" w:rsidP="0036320E">
      <w:r>
        <w:t>where:</w:t>
      </w:r>
    </w:p>
    <w:tbl>
      <w:tblPr>
        <w:tblStyle w:val="Tabellenraster"/>
        <w:tblW w:w="0" w:type="auto"/>
        <w:tblLook w:val="04A0" w:firstRow="1" w:lastRow="0" w:firstColumn="1" w:lastColumn="0" w:noHBand="0" w:noVBand="1"/>
      </w:tblPr>
      <w:tblGrid>
        <w:gridCol w:w="2943"/>
        <w:gridCol w:w="6343"/>
      </w:tblGrid>
      <w:tr w:rsidR="0036320E" w14:paraId="6E027F39" w14:textId="77777777" w:rsidTr="0007274A">
        <w:tc>
          <w:tcPr>
            <w:tcW w:w="2943" w:type="dxa"/>
          </w:tcPr>
          <w:p w14:paraId="149B4C73" w14:textId="77777777" w:rsidR="0036320E" w:rsidRPr="00FC57E0" w:rsidRDefault="0036320E" w:rsidP="0007274A">
            <w:pPr>
              <w:rPr>
                <w:rFonts w:ascii="Book Antiqua" w:hAnsi="Book Antiqua"/>
                <w:i/>
                <w:sz w:val="24"/>
              </w:rPr>
            </w:pPr>
            <w:proofErr w:type="spellStart"/>
            <w:r w:rsidRPr="00FC57E0">
              <w:rPr>
                <w:rFonts w:ascii="Book Antiqua" w:hAnsi="Book Antiqua"/>
                <w:i/>
                <w:sz w:val="24"/>
              </w:rPr>
              <w:t>L</w:t>
            </w:r>
            <w:r w:rsidRPr="00FC57E0">
              <w:rPr>
                <w:rFonts w:ascii="Book Antiqua" w:hAnsi="Book Antiqua"/>
                <w:i/>
                <w:sz w:val="24"/>
                <w:vertAlign w:val="subscript"/>
              </w:rPr>
              <w:t>total</w:t>
            </w:r>
            <w:proofErr w:type="spellEnd"/>
          </w:p>
        </w:tc>
        <w:tc>
          <w:tcPr>
            <w:tcW w:w="6343" w:type="dxa"/>
          </w:tcPr>
          <w:p w14:paraId="24D08171" w14:textId="77777777" w:rsidR="0036320E" w:rsidRDefault="0036320E" w:rsidP="0007274A">
            <w:r>
              <w:t>The "total length" of the of the &lt;</w:t>
            </w:r>
            <w:proofErr w:type="spellStart"/>
            <w:r>
              <w:t>loc_list</w:t>
            </w:r>
            <w:proofErr w:type="spellEnd"/>
            <w:r>
              <w:t xml:space="preserve">&gt; polyline in </w:t>
            </w:r>
            <w:r>
              <w:rPr>
                <w:lang w:val="el-GR"/>
              </w:rPr>
              <w:t>χ</w:t>
            </w:r>
            <w:r>
              <w:t>MCF.</w:t>
            </w:r>
          </w:p>
        </w:tc>
      </w:tr>
      <w:tr w:rsidR="0036320E" w14:paraId="52F4B03E" w14:textId="77777777" w:rsidTr="0007274A">
        <w:tc>
          <w:tcPr>
            <w:tcW w:w="2943" w:type="dxa"/>
          </w:tcPr>
          <w:p w14:paraId="70D7B03B" w14:textId="77777777" w:rsidR="0036320E" w:rsidRPr="00FC57E0" w:rsidRDefault="0036320E" w:rsidP="0007274A">
            <w:pPr>
              <w:rPr>
                <w:rFonts w:ascii="Book Antiqua" w:hAnsi="Book Antiqua"/>
                <w:i/>
                <w:sz w:val="24"/>
              </w:rPr>
            </w:pPr>
            <w:proofErr w:type="spellStart"/>
            <w:r w:rsidRPr="00FC57E0">
              <w:rPr>
                <w:rFonts w:ascii="Book Antiqua" w:hAnsi="Book Antiqua"/>
                <w:i/>
                <w:sz w:val="24"/>
              </w:rPr>
              <w:t>m</w:t>
            </w:r>
            <w:r w:rsidRPr="00FC57E0">
              <w:rPr>
                <w:rFonts w:ascii="Book Antiqua" w:hAnsi="Book Antiqua"/>
                <w:i/>
                <w:sz w:val="24"/>
                <w:vertAlign w:val="subscript"/>
              </w:rPr>
              <w:t>first</w:t>
            </w:r>
            <w:proofErr w:type="spellEnd"/>
          </w:p>
        </w:tc>
        <w:tc>
          <w:tcPr>
            <w:tcW w:w="6343" w:type="dxa"/>
          </w:tcPr>
          <w:p w14:paraId="1D90B176" w14:textId="77777777" w:rsidR="0036320E" w:rsidRDefault="0036320E" w:rsidP="0007274A">
            <w:r>
              <w:t>"</w:t>
            </w:r>
            <w:proofErr w:type="spellStart"/>
            <w:proofErr w:type="gramStart"/>
            <w:r>
              <w:t>first</w:t>
            </w:r>
            <w:proofErr w:type="gramEnd"/>
            <w:r>
              <w:t>_spacing</w:t>
            </w:r>
            <w:proofErr w:type="spellEnd"/>
            <w:r>
              <w:t>"</w:t>
            </w:r>
          </w:p>
        </w:tc>
      </w:tr>
      <w:tr w:rsidR="0036320E" w14:paraId="6B0D2AC0" w14:textId="77777777" w:rsidTr="0007274A">
        <w:tc>
          <w:tcPr>
            <w:tcW w:w="2943" w:type="dxa"/>
          </w:tcPr>
          <w:p w14:paraId="101A1318" w14:textId="77777777" w:rsidR="0036320E" w:rsidRPr="00FC57E0" w:rsidRDefault="0036320E" w:rsidP="0007274A">
            <w:pPr>
              <w:rPr>
                <w:rFonts w:ascii="Book Antiqua" w:hAnsi="Book Antiqua"/>
                <w:i/>
                <w:sz w:val="24"/>
              </w:rPr>
            </w:pPr>
            <w:proofErr w:type="spellStart"/>
            <w:r w:rsidRPr="00FC57E0">
              <w:rPr>
                <w:rFonts w:ascii="Book Antiqua" w:hAnsi="Book Antiqua"/>
                <w:i/>
                <w:sz w:val="24"/>
              </w:rPr>
              <w:t>m</w:t>
            </w:r>
            <w:r w:rsidRPr="00FC57E0">
              <w:rPr>
                <w:rFonts w:ascii="Book Antiqua" w:hAnsi="Book Antiqua"/>
                <w:i/>
                <w:sz w:val="24"/>
                <w:vertAlign w:val="subscript"/>
              </w:rPr>
              <w:t>last</w:t>
            </w:r>
            <w:proofErr w:type="spellEnd"/>
          </w:p>
        </w:tc>
        <w:tc>
          <w:tcPr>
            <w:tcW w:w="6343" w:type="dxa"/>
          </w:tcPr>
          <w:p w14:paraId="535B27A8" w14:textId="77777777" w:rsidR="0036320E" w:rsidRDefault="0036320E" w:rsidP="0007274A">
            <w:r>
              <w:t>"</w:t>
            </w:r>
            <w:proofErr w:type="spellStart"/>
            <w:proofErr w:type="gramStart"/>
            <w:r>
              <w:t>last</w:t>
            </w:r>
            <w:proofErr w:type="gramEnd"/>
            <w:r>
              <w:t>_spacing</w:t>
            </w:r>
            <w:proofErr w:type="spellEnd"/>
            <w:r>
              <w:t>"</w:t>
            </w:r>
          </w:p>
        </w:tc>
      </w:tr>
      <w:tr w:rsidR="0036320E" w14:paraId="11E389A4" w14:textId="77777777" w:rsidTr="0007274A">
        <w:tc>
          <w:tcPr>
            <w:tcW w:w="2943" w:type="dxa"/>
          </w:tcPr>
          <w:p w14:paraId="732DF5F7" w14:textId="77777777" w:rsidR="0036320E" w:rsidRPr="00FC57E0" w:rsidRDefault="0036320E" w:rsidP="0007274A">
            <w:pPr>
              <w:rPr>
                <w:rFonts w:ascii="Book Antiqua" w:hAnsi="Book Antiqua"/>
                <w:i/>
                <w:sz w:val="24"/>
              </w:rPr>
            </w:pPr>
            <w:r w:rsidRPr="00FC57E0">
              <w:rPr>
                <w:rFonts w:ascii="Book Antiqua" w:hAnsi="Book Antiqua"/>
                <w:i/>
                <w:sz w:val="24"/>
              </w:rPr>
              <w:t>l</w:t>
            </w:r>
          </w:p>
        </w:tc>
        <w:tc>
          <w:tcPr>
            <w:tcW w:w="6343" w:type="dxa"/>
          </w:tcPr>
          <w:p w14:paraId="45420C6D" w14:textId="77777777" w:rsidR="0036320E" w:rsidRDefault="0036320E" w:rsidP="0007274A">
            <w:r>
              <w:t>the prescribed "length"</w:t>
            </w:r>
          </w:p>
        </w:tc>
      </w:tr>
      <w:tr w:rsidR="0036320E" w14:paraId="52B6EFEC" w14:textId="77777777" w:rsidTr="0007274A">
        <w:tc>
          <w:tcPr>
            <w:tcW w:w="2943" w:type="dxa"/>
          </w:tcPr>
          <w:p w14:paraId="61241C76" w14:textId="77777777" w:rsidR="0036320E" w:rsidRPr="00FC57E0" w:rsidRDefault="0036320E" w:rsidP="0007274A">
            <w:pPr>
              <w:rPr>
                <w:rFonts w:ascii="Book Antiqua" w:hAnsi="Book Antiqua"/>
                <w:i/>
                <w:sz w:val="24"/>
              </w:rPr>
            </w:pPr>
            <w:r w:rsidRPr="00FC57E0">
              <w:rPr>
                <w:rFonts w:ascii="Book Antiqua" w:hAnsi="Book Antiqua"/>
                <w:i/>
                <w:sz w:val="24"/>
              </w:rPr>
              <w:t>s</w:t>
            </w:r>
          </w:p>
        </w:tc>
        <w:tc>
          <w:tcPr>
            <w:tcW w:w="6343" w:type="dxa"/>
          </w:tcPr>
          <w:p w14:paraId="4164CA70" w14:textId="77777777" w:rsidR="0036320E" w:rsidRDefault="0036320E" w:rsidP="0007274A">
            <w:r>
              <w:t>the prescribed "spacing"</w:t>
            </w:r>
          </w:p>
        </w:tc>
      </w:tr>
      <w:tr w:rsidR="0036320E" w14:paraId="7394A279" w14:textId="77777777" w:rsidTr="0007274A">
        <w:tc>
          <w:tcPr>
            <w:tcW w:w="2943" w:type="dxa"/>
          </w:tcPr>
          <w:p w14:paraId="4F1F0447" w14:textId="77777777" w:rsidR="0036320E" w:rsidRPr="00FC57E0" w:rsidRDefault="0036320E" w:rsidP="0007274A">
            <w:pPr>
              <w:rPr>
                <w:rFonts w:ascii="Book Antiqua" w:hAnsi="Book Antiqua"/>
                <w:i/>
                <w:sz w:val="24"/>
              </w:rPr>
            </w:pPr>
            <w:r>
              <w:rPr>
                <w:rFonts w:ascii="Book Antiqua" w:hAnsi="Book Antiqua"/>
                <w:i/>
                <w:sz w:val="24"/>
              </w:rPr>
              <w:t>n</w:t>
            </w:r>
          </w:p>
        </w:tc>
        <w:tc>
          <w:tcPr>
            <w:tcW w:w="6343" w:type="dxa"/>
          </w:tcPr>
          <w:p w14:paraId="73F405EF" w14:textId="77777777" w:rsidR="0036320E" w:rsidRDefault="0036320E" w:rsidP="0007274A">
            <w:r w:rsidRPr="002B388E">
              <w:t>"</w:t>
            </w:r>
            <w:proofErr w:type="spellStart"/>
            <w:proofErr w:type="gramStart"/>
            <w:r w:rsidRPr="002B388E">
              <w:t>num</w:t>
            </w:r>
            <w:proofErr w:type="gramEnd"/>
            <w:r w:rsidRPr="002B388E">
              <w:t>_segments</w:t>
            </w:r>
            <w:proofErr w:type="spellEnd"/>
            <w:r w:rsidRPr="002B388E">
              <w:t>", the number of segments.</w:t>
            </w:r>
            <w:r>
              <w:br/>
            </w:r>
            <w:r>
              <w:rPr>
                <w:rFonts w:ascii="Book Antiqua" w:hAnsi="Book Antiqua"/>
                <w:i/>
                <w:sz w:val="24"/>
              </w:rPr>
              <w:t>n</w:t>
            </w:r>
            <w:r w:rsidRPr="00FC57E0">
              <w:rPr>
                <w:i/>
              </w:rPr>
              <w:t xml:space="preserve"> -1</w:t>
            </w:r>
            <w:r>
              <w:t xml:space="preserve"> is the number of spacings between the segments.</w:t>
            </w:r>
          </w:p>
        </w:tc>
      </w:tr>
    </w:tbl>
    <w:p w14:paraId="2829F784" w14:textId="77777777" w:rsidR="0036320E" w:rsidRDefault="0036320E" w:rsidP="0036320E"/>
    <w:p w14:paraId="6D094AA8" w14:textId="093D52B1" w:rsidR="0036320E" w:rsidRDefault="0036320E" w:rsidP="0036320E">
      <w:r>
        <w:t xml:space="preserve">Consider a connection line of total length </w:t>
      </w:r>
      <w:proofErr w:type="spellStart"/>
      <w:r>
        <w:t>L</w:t>
      </w:r>
      <w:r>
        <w:rPr>
          <w:vertAlign w:val="subscript"/>
        </w:rPr>
        <w:t>total</w:t>
      </w:r>
      <w:proofErr w:type="spellEnd"/>
      <w:proofErr w:type="gramStart"/>
      <w:r>
        <w:t xml:space="preserve">. </w:t>
      </w:r>
      <w:r w:rsidR="004E428E">
        <w:t xml:space="preserve"> </w:t>
      </w:r>
      <w:proofErr w:type="gramEnd"/>
      <w:r>
        <w:t>The effective welded length, L, is:</w:t>
      </w:r>
    </w:p>
    <w:p w14:paraId="188208B8" w14:textId="77777777" w:rsidR="0036320E" w:rsidRDefault="00BA04B6" w:rsidP="0036320E">
      <w:pPr>
        <w:jc w:val="center"/>
      </w:pPr>
      <m:oMathPara>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m:oMathPara>
    </w:p>
    <w:p w14:paraId="4F952DB8" w14:textId="77777777" w:rsidR="0036320E" w:rsidRDefault="0036320E" w:rsidP="0036320E"/>
    <w:p w14:paraId="2907D27F" w14:textId="77777777" w:rsidR="0036320E" w:rsidRDefault="0036320E" w:rsidP="0036320E">
      <w:r>
        <w:t>The density, d, of the welded segments is defined as:</w:t>
      </w:r>
    </w:p>
    <w:tbl>
      <w:tblPr>
        <w:tblStyle w:val="Tabellenraster"/>
        <w:tblW w:w="0" w:type="auto"/>
        <w:tblLook w:val="04A0" w:firstRow="1" w:lastRow="0" w:firstColumn="1" w:lastColumn="0" w:noHBand="0" w:noVBand="1"/>
      </w:tblPr>
      <w:tblGrid>
        <w:gridCol w:w="3085"/>
        <w:gridCol w:w="3119"/>
        <w:gridCol w:w="3082"/>
      </w:tblGrid>
      <w:tr w:rsidR="0036320E" w14:paraId="2305F7AB" w14:textId="77777777" w:rsidTr="0007274A">
        <w:tc>
          <w:tcPr>
            <w:tcW w:w="3085" w:type="dxa"/>
            <w:tcBorders>
              <w:top w:val="nil"/>
              <w:left w:val="nil"/>
              <w:bottom w:val="nil"/>
              <w:right w:val="single" w:sz="4" w:space="0" w:color="auto"/>
            </w:tcBorders>
          </w:tcPr>
          <w:p w14:paraId="2C232622" w14:textId="77777777" w:rsidR="0036320E" w:rsidRDefault="0036320E" w:rsidP="0007274A">
            <w:pPr>
              <w:keepNext/>
              <w:jc w:val="center"/>
            </w:pPr>
          </w:p>
        </w:tc>
        <w:tc>
          <w:tcPr>
            <w:tcW w:w="3119" w:type="dxa"/>
            <w:tcBorders>
              <w:top w:val="single" w:sz="4" w:space="0" w:color="auto"/>
              <w:left w:val="single" w:sz="4" w:space="0" w:color="auto"/>
              <w:bottom w:val="single" w:sz="4" w:space="0" w:color="auto"/>
              <w:right w:val="single" w:sz="4" w:space="0" w:color="auto"/>
            </w:tcBorders>
            <w:vAlign w:val="center"/>
          </w:tcPr>
          <w:p w14:paraId="5B7AB194" w14:textId="77777777" w:rsidR="0036320E" w:rsidRDefault="0036320E" w:rsidP="0007274A">
            <w:pPr>
              <w:keepNext/>
              <w:jc w:val="center"/>
            </w:pPr>
            <m:oMathPara>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m:oMathPara>
          </w:p>
        </w:tc>
        <w:tc>
          <w:tcPr>
            <w:tcW w:w="3082" w:type="dxa"/>
            <w:tcBorders>
              <w:top w:val="nil"/>
              <w:left w:val="single" w:sz="4" w:space="0" w:color="auto"/>
              <w:bottom w:val="nil"/>
              <w:right w:val="nil"/>
            </w:tcBorders>
            <w:vAlign w:val="center"/>
          </w:tcPr>
          <w:p w14:paraId="0CFB62B2" w14:textId="748CA3D4" w:rsidR="0036320E" w:rsidRDefault="0036320E" w:rsidP="0007274A">
            <w:pPr>
              <w:pStyle w:val="Beschriftung"/>
              <w:jc w:val="right"/>
            </w:pPr>
            <w:bookmarkStart w:id="2787" w:name="_Ref69246368"/>
            <w:r>
              <w:t xml:space="preserve">Equation </w:t>
            </w:r>
            <w:r>
              <w:fldChar w:fldCharType="begin"/>
            </w:r>
            <w:r>
              <w:instrText xml:space="preserve"> SEQ Equation \* ARABIC </w:instrText>
            </w:r>
            <w:r>
              <w:fldChar w:fldCharType="separate"/>
            </w:r>
            <w:r w:rsidR="008116BB">
              <w:rPr>
                <w:noProof/>
              </w:rPr>
              <w:t>1</w:t>
            </w:r>
            <w:r>
              <w:fldChar w:fldCharType="end"/>
            </w:r>
            <w:bookmarkEnd w:id="2787"/>
          </w:p>
        </w:tc>
      </w:tr>
    </w:tbl>
    <w:p w14:paraId="36FB2D05" w14:textId="77777777" w:rsidR="0036320E" w:rsidRDefault="0036320E" w:rsidP="0036320E"/>
    <w:p w14:paraId="5CFAE0BF" w14:textId="77777777" w:rsidR="0036320E" w:rsidRDefault="0036320E" w:rsidP="0036320E">
      <w:r>
        <w:t>The effective length, L, can be calculated by adding the segments and the spacings:</w:t>
      </w:r>
    </w:p>
    <w:p w14:paraId="1F8CE79D" w14:textId="77777777" w:rsidR="0036320E" w:rsidRPr="00E275F6" w:rsidRDefault="0036320E" w:rsidP="0036320E">
      <w:pPr>
        <w:jc w:val="cente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095"/>
        <w:gridCol w:w="3096"/>
      </w:tblGrid>
      <w:tr w:rsidR="0036320E" w14:paraId="3A9C63C5" w14:textId="77777777" w:rsidTr="0007274A">
        <w:tc>
          <w:tcPr>
            <w:tcW w:w="3095" w:type="dxa"/>
            <w:tcBorders>
              <w:right w:val="single" w:sz="4" w:space="0" w:color="auto"/>
            </w:tcBorders>
          </w:tcPr>
          <w:p w14:paraId="7B9E3EE9" w14:textId="77777777" w:rsidR="0036320E" w:rsidRDefault="0036320E" w:rsidP="0007274A">
            <w:pPr>
              <w:jc w:val="center"/>
            </w:pPr>
          </w:p>
        </w:tc>
        <w:tc>
          <w:tcPr>
            <w:tcW w:w="3095" w:type="dxa"/>
            <w:tcBorders>
              <w:top w:val="single" w:sz="4" w:space="0" w:color="auto"/>
              <w:left w:val="single" w:sz="4" w:space="0" w:color="auto"/>
              <w:bottom w:val="single" w:sz="4" w:space="0" w:color="auto"/>
              <w:right w:val="single" w:sz="4" w:space="0" w:color="auto"/>
            </w:tcBorders>
            <w:vAlign w:val="bottom"/>
          </w:tcPr>
          <w:p w14:paraId="00E0586D" w14:textId="77777777" w:rsidR="0036320E" w:rsidRDefault="0036320E" w:rsidP="0007274A">
            <w:pPr>
              <w:jc w:val="center"/>
            </w:pPr>
            <m:oMathPara>
              <m:oMath>
                <m:r>
                  <w:rPr>
                    <w:rFonts w:ascii="Cambria Math" w:hAnsi="Cambria Math"/>
                  </w:rPr>
                  <m:t>L=nl+</m:t>
                </m:r>
                <m:d>
                  <m:dPr>
                    <m:ctrlPr>
                      <w:rPr>
                        <w:rFonts w:ascii="Cambria Math" w:hAnsi="Cambria Math"/>
                        <w:i/>
                      </w:rPr>
                    </m:ctrlPr>
                  </m:dPr>
                  <m:e>
                    <m:r>
                      <w:rPr>
                        <w:rFonts w:ascii="Cambria Math" w:hAnsi="Cambria Math"/>
                      </w:rPr>
                      <m:t>n-1</m:t>
                    </m:r>
                  </m:e>
                </m:d>
                <m:r>
                  <w:rPr>
                    <w:rFonts w:ascii="Cambria Math" w:hAnsi="Cambria Math"/>
                  </w:rPr>
                  <m:t>s</m:t>
                </m:r>
              </m:oMath>
            </m:oMathPara>
          </w:p>
        </w:tc>
        <w:tc>
          <w:tcPr>
            <w:tcW w:w="3096" w:type="dxa"/>
            <w:tcBorders>
              <w:left w:val="single" w:sz="4" w:space="0" w:color="auto"/>
            </w:tcBorders>
            <w:vAlign w:val="center"/>
          </w:tcPr>
          <w:p w14:paraId="39ACF0BD" w14:textId="3FB89691" w:rsidR="0036320E" w:rsidRDefault="0036320E" w:rsidP="0007274A">
            <w:pPr>
              <w:pStyle w:val="Beschriftung"/>
              <w:jc w:val="right"/>
            </w:pPr>
            <w:bookmarkStart w:id="2788" w:name="_Ref69243596"/>
            <w:r>
              <w:t xml:space="preserve">Equation </w:t>
            </w:r>
            <w:r>
              <w:fldChar w:fldCharType="begin"/>
            </w:r>
            <w:r>
              <w:instrText xml:space="preserve"> SEQ Equation \* ARABIC </w:instrText>
            </w:r>
            <w:r>
              <w:fldChar w:fldCharType="separate"/>
            </w:r>
            <w:r w:rsidR="008116BB">
              <w:rPr>
                <w:noProof/>
              </w:rPr>
              <w:t>2</w:t>
            </w:r>
            <w:r>
              <w:fldChar w:fldCharType="end"/>
            </w:r>
            <w:bookmarkEnd w:id="2788"/>
          </w:p>
        </w:tc>
      </w:tr>
    </w:tbl>
    <w:p w14:paraId="1CAC4B18" w14:textId="77777777" w:rsidR="0036320E" w:rsidRDefault="0036320E" w:rsidP="0036320E">
      <w:pPr>
        <w:rPr>
          <w:rFonts w:ascii="Book Antiqua" w:hAnsi="Book Antiqua"/>
          <w:i/>
          <w:sz w:val="24"/>
        </w:rPr>
      </w:pPr>
    </w:p>
    <w:p w14:paraId="18C998FC" w14:textId="77777777" w:rsidR="0036320E" w:rsidRDefault="0036320E" w:rsidP="0036320E">
      <w:r>
        <w:rPr>
          <w:rFonts w:ascii="Book Antiqua" w:hAnsi="Book Antiqua"/>
          <w:i/>
          <w:sz w:val="24"/>
        </w:rPr>
        <w:t>n</w:t>
      </w:r>
      <w:r>
        <w:t xml:space="preserve"> is t</w:t>
      </w:r>
      <w:r w:rsidRPr="00DC2C7A">
        <w:t xml:space="preserve">he </w:t>
      </w:r>
      <w:r>
        <w:t xml:space="preserve">prescribed </w:t>
      </w:r>
      <w:r w:rsidRPr="00DC2C7A">
        <w:t>number of segments that fit in</w:t>
      </w:r>
      <w:r>
        <w:t xml:space="preserve"> the connection line. The line is a polyline approximation in χMCF. As a result of this, the </w:t>
      </w:r>
      <w:r w:rsidRPr="00DC2C7A">
        <w:rPr>
          <w:i/>
        </w:rPr>
        <w:t>prescribed</w:t>
      </w:r>
      <w:r>
        <w:t xml:space="preserve"> length and spacing may not fit in the approximated curve</w:t>
      </w:r>
      <w:proofErr w:type="gramStart"/>
      <w:r>
        <w:t xml:space="preserve">. </w:t>
      </w:r>
      <w:r w:rsidRPr="00925630">
        <w:t xml:space="preserve"> </w:t>
      </w:r>
      <w:proofErr w:type="gramEnd"/>
      <w:r w:rsidRPr="00144BCD">
        <w:t xml:space="preserve">Therefore, the length and/or spacing is </w:t>
      </w:r>
      <w:r w:rsidRPr="00144BCD">
        <w:rPr>
          <w:i/>
        </w:rPr>
        <w:t>adjusted</w:t>
      </w:r>
      <w:r w:rsidRPr="00144BCD">
        <w:t>.</w:t>
      </w:r>
      <w:r>
        <w:t xml:space="preserve"> </w:t>
      </w:r>
    </w:p>
    <w:p w14:paraId="08FEB70B" w14:textId="77777777" w:rsidR="0036320E" w:rsidRDefault="0036320E" w:rsidP="0036320E"/>
    <w:p w14:paraId="2EC0DD04" w14:textId="77777777" w:rsidR="0036320E" w:rsidRDefault="0036320E" w:rsidP="0036320E">
      <w:r>
        <w:t>There are 3 strategies for adjusting the length and spacing:</w:t>
      </w:r>
    </w:p>
    <w:p w14:paraId="37EBA8E3" w14:textId="77777777" w:rsidR="0036320E" w:rsidRPr="00966BAF" w:rsidRDefault="0036320E" w:rsidP="00BA04B6">
      <w:pPr>
        <w:pStyle w:val="Listenabsatz"/>
        <w:numPr>
          <w:ilvl w:val="0"/>
          <w:numId w:val="57"/>
        </w:numPr>
        <w:tabs>
          <w:tab w:val="clear" w:pos="403"/>
        </w:tabs>
        <w:spacing w:after="0" w:line="240" w:lineRule="auto"/>
        <w:contextualSpacing w:val="0"/>
        <w:jc w:val="left"/>
        <w:rPr>
          <w:lang w:val="en-US"/>
        </w:rPr>
      </w:pPr>
      <w:r w:rsidRPr="00966BAF">
        <w:rPr>
          <w:lang w:val="en-US"/>
        </w:rPr>
        <w:t>keep length– adjust the spacing:</w:t>
      </w:r>
      <w:r w:rsidRPr="00966BAF">
        <w:rPr>
          <w:lang w:val="en-US"/>
        </w:rPr>
        <w:br/>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14:paraId="22B1505C" w14:textId="77777777" w:rsidTr="0007274A">
        <w:tc>
          <w:tcPr>
            <w:tcW w:w="2903" w:type="dxa"/>
            <w:vAlign w:val="center"/>
          </w:tcPr>
          <w:p w14:paraId="66BADC69" w14:textId="62827800" w:rsidR="0036320E" w:rsidRDefault="0036320E" w:rsidP="0007274A">
            <w:pPr>
              <w:jc w:val="center"/>
            </w:pPr>
            <w:r>
              <w:rPr>
                <w:lang w:val="de-DE"/>
              </w:rPr>
              <w:t xml:space="preserve">from </w:t>
            </w:r>
            <w:r>
              <w:rPr>
                <w:lang w:val="de-DE"/>
              </w:rPr>
              <w:fldChar w:fldCharType="begin"/>
            </w:r>
            <w:r>
              <w:rPr>
                <w:lang w:val="de-DE"/>
              </w:rPr>
              <w:instrText xml:space="preserve"> REF _Ref69243596 \h  \* MERGEFORMAT </w:instrText>
            </w:r>
            <w:r>
              <w:rPr>
                <w:lang w:val="de-DE"/>
              </w:rPr>
            </w:r>
            <w:r>
              <w:rPr>
                <w:lang w:val="de-DE"/>
              </w:rPr>
              <w:fldChar w:fldCharType="separate"/>
            </w:r>
            <w:r w:rsidR="008116BB">
              <w:t>Equation 2</w:t>
            </w:r>
            <w:r>
              <w:rPr>
                <w:lang w:val="de-DE"/>
              </w:rPr>
              <w:fldChar w:fldCharType="end"/>
            </w:r>
            <w:r>
              <w:rPr>
                <w:lang w:val="de-DE"/>
              </w:rPr>
              <w:t>:</w:t>
            </w:r>
          </w:p>
        </w:tc>
        <w:tc>
          <w:tcPr>
            <w:tcW w:w="2831" w:type="dxa"/>
            <w:tcBorders>
              <w:bottom w:val="single" w:sz="4" w:space="0" w:color="auto"/>
            </w:tcBorders>
          </w:tcPr>
          <w:p w14:paraId="29A6A115" w14:textId="77777777" w:rsidR="0036320E" w:rsidRDefault="0036320E" w:rsidP="0007274A">
            <w:pPr>
              <w:jc w:val="center"/>
            </w:pPr>
            <m:oMathPara>
              <m:oMath>
                <m:r>
                  <w:rPr>
                    <w:rFonts w:ascii="Cambria Math" w:hAnsi="Cambria Math"/>
                  </w:rPr>
                  <m:t>L=nl+(n-1)</m:t>
                </m:r>
                <m:bar>
                  <m:barPr>
                    <m:pos m:val="top"/>
                    <m:ctrlPr>
                      <w:rPr>
                        <w:rFonts w:ascii="Cambria Math" w:hAnsi="Cambria Math"/>
                        <w:i/>
                      </w:rPr>
                    </m:ctrlPr>
                  </m:barPr>
                  <m:e>
                    <m:r>
                      <w:rPr>
                        <w:rFonts w:ascii="Cambria Math" w:hAnsi="Cambria Math"/>
                      </w:rPr>
                      <m:t>s</m:t>
                    </m:r>
                  </m:e>
                </m:bar>
              </m:oMath>
            </m:oMathPara>
          </w:p>
        </w:tc>
        <w:tc>
          <w:tcPr>
            <w:tcW w:w="2832" w:type="dxa"/>
          </w:tcPr>
          <w:p w14:paraId="787E5C8C" w14:textId="77777777" w:rsidR="0036320E" w:rsidRDefault="0036320E" w:rsidP="0007274A">
            <w:pPr>
              <w:jc w:val="center"/>
            </w:pPr>
            <w:r>
              <w:t xml:space="preserve">where  </w:t>
            </w:r>
            <m:oMath>
              <m:bar>
                <m:barPr>
                  <m:pos m:val="top"/>
                  <m:ctrlPr>
                    <w:rPr>
                      <w:rFonts w:ascii="Cambria Math" w:hAnsi="Cambria Math"/>
                      <w:i/>
                    </w:rPr>
                  </m:ctrlPr>
                </m:barPr>
                <m:e>
                  <m:r>
                    <w:rPr>
                      <w:rFonts w:ascii="Cambria Math" w:hAnsi="Cambria Math"/>
                    </w:rPr>
                    <m:t>s</m:t>
                  </m:r>
                </m:e>
              </m:bar>
            </m:oMath>
            <w:r>
              <w:t>: adjusted spacing</w:t>
            </w:r>
          </w:p>
        </w:tc>
      </w:tr>
      <w:tr w:rsidR="0036320E" w14:paraId="6541F9F4" w14:textId="77777777" w:rsidTr="0007274A">
        <w:tc>
          <w:tcPr>
            <w:tcW w:w="2903" w:type="dxa"/>
            <w:tcBorders>
              <w:right w:val="single" w:sz="4" w:space="0" w:color="auto"/>
            </w:tcBorders>
          </w:tcPr>
          <w:p w14:paraId="0764A9AD" w14:textId="77777777" w:rsidR="0036320E" w:rsidRDefault="00BA04B6"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r>
                  <w:rPr>
                    <w:rFonts w:ascii="Cambria Math" w:hAnsi="Cambria Math"/>
                  </w:rPr>
                  <m:t xml:space="preserve"> </m:t>
                </m:r>
              </m:oMath>
            </m:oMathPara>
          </w:p>
        </w:tc>
        <w:tc>
          <w:tcPr>
            <w:tcW w:w="2831" w:type="dxa"/>
            <w:tcBorders>
              <w:top w:val="single" w:sz="4" w:space="0" w:color="auto"/>
              <w:left w:val="single" w:sz="4" w:space="0" w:color="auto"/>
              <w:bottom w:val="single" w:sz="4" w:space="0" w:color="auto"/>
              <w:right w:val="single" w:sz="4" w:space="0" w:color="auto"/>
            </w:tcBorders>
          </w:tcPr>
          <w:p w14:paraId="3BCDF391" w14:textId="77777777" w:rsidR="0036320E" w:rsidRDefault="00BA04B6"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tc>
        <w:tc>
          <w:tcPr>
            <w:tcW w:w="2832" w:type="dxa"/>
            <w:tcBorders>
              <w:left w:val="single" w:sz="4" w:space="0" w:color="auto"/>
            </w:tcBorders>
          </w:tcPr>
          <w:p w14:paraId="6705D179" w14:textId="77777777" w:rsidR="0036320E" w:rsidRDefault="0036320E" w:rsidP="0007274A">
            <w:pPr>
              <w:jc w:val="center"/>
            </w:pPr>
          </w:p>
        </w:tc>
      </w:tr>
    </w:tbl>
    <w:p w14:paraId="2F1EEE2B" w14:textId="77777777" w:rsidR="0036320E" w:rsidRPr="00966BAF" w:rsidRDefault="0036320E" w:rsidP="00BA04B6">
      <w:pPr>
        <w:pStyle w:val="Listenabsatz"/>
        <w:numPr>
          <w:ilvl w:val="0"/>
          <w:numId w:val="57"/>
        </w:numPr>
        <w:tabs>
          <w:tab w:val="clear" w:pos="403"/>
        </w:tabs>
        <w:spacing w:after="0" w:line="240" w:lineRule="auto"/>
        <w:contextualSpacing w:val="0"/>
        <w:jc w:val="left"/>
        <w:rPr>
          <w:lang w:val="en-US"/>
        </w:rPr>
      </w:pPr>
      <w:r w:rsidRPr="00966BAF">
        <w:rPr>
          <w:lang w:val="en-US"/>
        </w:rPr>
        <w:t>keep spacing – adjust the length:</w:t>
      </w:r>
      <w:r w:rsidRPr="00966BAF">
        <w:rPr>
          <w:lang w:val="en-US"/>
        </w:rPr>
        <w:br/>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14:paraId="4C782370" w14:textId="77777777" w:rsidTr="0007274A">
        <w:tc>
          <w:tcPr>
            <w:tcW w:w="2903" w:type="dxa"/>
            <w:vAlign w:val="center"/>
          </w:tcPr>
          <w:p w14:paraId="50A3AA02" w14:textId="710ABE3D" w:rsidR="0036320E" w:rsidRDefault="0036320E" w:rsidP="0007274A">
            <w:pPr>
              <w:jc w:val="center"/>
            </w:pPr>
            <w:r>
              <w:rPr>
                <w:lang w:val="de-DE"/>
              </w:rPr>
              <w:t xml:space="preserve">from </w:t>
            </w:r>
            <w:r>
              <w:rPr>
                <w:lang w:val="de-DE"/>
              </w:rPr>
              <w:fldChar w:fldCharType="begin"/>
            </w:r>
            <w:r>
              <w:rPr>
                <w:lang w:val="de-DE"/>
              </w:rPr>
              <w:instrText xml:space="preserve"> REF _Ref69243596 \h  \* MERGEFORMAT </w:instrText>
            </w:r>
            <w:r>
              <w:rPr>
                <w:lang w:val="de-DE"/>
              </w:rPr>
            </w:r>
            <w:r>
              <w:rPr>
                <w:lang w:val="de-DE"/>
              </w:rPr>
              <w:fldChar w:fldCharType="separate"/>
            </w:r>
            <w:r w:rsidR="008116BB">
              <w:t>Equation 2</w:t>
            </w:r>
            <w:r>
              <w:rPr>
                <w:lang w:val="de-DE"/>
              </w:rPr>
              <w:fldChar w:fldCharType="end"/>
            </w:r>
            <w:r>
              <w:rPr>
                <w:lang w:val="de-DE"/>
              </w:rPr>
              <w:t>:</w:t>
            </w:r>
          </w:p>
        </w:tc>
        <w:tc>
          <w:tcPr>
            <w:tcW w:w="2831" w:type="dxa"/>
            <w:tcBorders>
              <w:bottom w:val="single" w:sz="4" w:space="0" w:color="auto"/>
            </w:tcBorders>
          </w:tcPr>
          <w:p w14:paraId="31BDE605" w14:textId="77777777" w:rsidR="0036320E"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+(n-1)s</m:t>
                </m:r>
              </m:oMath>
            </m:oMathPara>
          </w:p>
        </w:tc>
        <w:tc>
          <w:tcPr>
            <w:tcW w:w="2832" w:type="dxa"/>
          </w:tcPr>
          <w:p w14:paraId="5D2E18BE" w14:textId="77777777" w:rsidR="0036320E" w:rsidRDefault="0036320E" w:rsidP="0007274A">
            <w:pPr>
              <w:jc w:val="center"/>
            </w:pPr>
            <w:r>
              <w:t xml:space="preserve">where  </w:t>
            </w:r>
            <m:oMath>
              <m:bar>
                <m:barPr>
                  <m:pos m:val="top"/>
                  <m:ctrlPr>
                    <w:rPr>
                      <w:rFonts w:ascii="Cambria Math" w:hAnsi="Cambria Math"/>
                      <w:i/>
                    </w:rPr>
                  </m:ctrlPr>
                </m:barPr>
                <m:e>
                  <m:r>
                    <w:rPr>
                      <w:rFonts w:ascii="Cambria Math" w:hAnsi="Cambria Math"/>
                    </w:rPr>
                    <m:t>l</m:t>
                  </m:r>
                </m:e>
              </m:bar>
            </m:oMath>
            <w:r>
              <w:t>: adjusted length</w:t>
            </w:r>
          </w:p>
        </w:tc>
      </w:tr>
      <w:tr w:rsidR="0036320E" w14:paraId="5AE80927" w14:textId="77777777" w:rsidTr="0007274A">
        <w:tc>
          <w:tcPr>
            <w:tcW w:w="2903" w:type="dxa"/>
            <w:tcBorders>
              <w:right w:val="single" w:sz="4" w:space="0" w:color="auto"/>
            </w:tcBorders>
          </w:tcPr>
          <w:p w14:paraId="37F4678A" w14:textId="77777777" w:rsidR="0036320E" w:rsidRDefault="00BA04B6"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tcBorders>
              <w:top w:val="single" w:sz="4" w:space="0" w:color="auto"/>
              <w:left w:val="single" w:sz="4" w:space="0" w:color="auto"/>
              <w:bottom w:val="single" w:sz="4" w:space="0" w:color="auto"/>
              <w:right w:val="single" w:sz="4" w:space="0" w:color="auto"/>
            </w:tcBorders>
          </w:tcPr>
          <w:p w14:paraId="3634E988" w14:textId="77777777" w:rsidR="0036320E" w:rsidRDefault="00BA04B6" w:rsidP="0007274A">
            <w:pPr>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tc>
        <w:tc>
          <w:tcPr>
            <w:tcW w:w="2832" w:type="dxa"/>
            <w:tcBorders>
              <w:left w:val="single" w:sz="4" w:space="0" w:color="auto"/>
            </w:tcBorders>
          </w:tcPr>
          <w:p w14:paraId="26EFDC6D" w14:textId="77777777" w:rsidR="0036320E" w:rsidRDefault="0036320E" w:rsidP="0007274A">
            <w:pPr>
              <w:jc w:val="center"/>
            </w:pPr>
          </w:p>
        </w:tc>
      </w:tr>
    </w:tbl>
    <w:p w14:paraId="12B408EB" w14:textId="77777777" w:rsidR="0036320E" w:rsidRDefault="0036320E" w:rsidP="0036320E">
      <w:pPr>
        <w:pStyle w:val="Listenabsatz"/>
      </w:pPr>
    </w:p>
    <w:p w14:paraId="1FC6DA7E" w14:textId="77777777" w:rsidR="0036320E" w:rsidRPr="00966BAF" w:rsidRDefault="0036320E" w:rsidP="00BA04B6">
      <w:pPr>
        <w:pStyle w:val="Listenabsatz"/>
        <w:numPr>
          <w:ilvl w:val="0"/>
          <w:numId w:val="57"/>
        </w:numPr>
        <w:tabs>
          <w:tab w:val="clear" w:pos="403"/>
        </w:tabs>
        <w:spacing w:after="0" w:line="240" w:lineRule="auto"/>
        <w:contextualSpacing w:val="0"/>
        <w:jc w:val="left"/>
        <w:rPr>
          <w:lang w:val="en-US"/>
        </w:rPr>
      </w:pPr>
      <w:r w:rsidRPr="00966BAF">
        <w:rPr>
          <w:lang w:val="en-US"/>
        </w:rPr>
        <w:t>keep density – adjust length and spacing:</w:t>
      </w:r>
    </w:p>
    <w:p w14:paraId="2AB8D350" w14:textId="77777777" w:rsidR="0036320E" w:rsidRPr="00966BAF" w:rsidRDefault="0036320E" w:rsidP="0036320E">
      <w:pPr>
        <w:pStyle w:val="Listenabsatz"/>
        <w:rPr>
          <w:lang w:val="en-US"/>
        </w:rPr>
      </w:pP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466"/>
        <w:gridCol w:w="2365"/>
        <w:gridCol w:w="317"/>
        <w:gridCol w:w="2515"/>
      </w:tblGrid>
      <w:tr w:rsidR="0036320E" w14:paraId="0C812C5C" w14:textId="77777777" w:rsidTr="0007274A">
        <w:tc>
          <w:tcPr>
            <w:tcW w:w="2903" w:type="dxa"/>
            <w:vAlign w:val="center"/>
          </w:tcPr>
          <w:p w14:paraId="0F8F7F1B" w14:textId="7A66D05A" w:rsidR="0036320E" w:rsidRDefault="0036320E" w:rsidP="0007274A">
            <w:pPr>
              <w:jc w:val="center"/>
            </w:pPr>
            <w:r>
              <w:fldChar w:fldCharType="begin"/>
            </w:r>
            <w:r>
              <w:instrText xml:space="preserve"> REF _Ref69246368 \h </w:instrText>
            </w:r>
            <w:r>
              <w:fldChar w:fldCharType="separate"/>
            </w:r>
            <w:r w:rsidR="008116BB">
              <w:t xml:space="preserve">Equation </w:t>
            </w:r>
            <w:r w:rsidR="008116BB">
              <w:rPr>
                <w:noProof/>
              </w:rPr>
              <w:t>1</w:t>
            </w:r>
            <w:r>
              <w:fldChar w:fldCharType="end"/>
            </w:r>
            <w:r>
              <w:t xml:space="preserve"> becomes:</w:t>
            </w:r>
          </w:p>
        </w:tc>
        <w:tc>
          <w:tcPr>
            <w:tcW w:w="2831" w:type="dxa"/>
            <w:gridSpan w:val="2"/>
            <w:tcBorders>
              <w:bottom w:val="single" w:sz="4" w:space="0" w:color="auto"/>
            </w:tcBorders>
          </w:tcPr>
          <w:p w14:paraId="0F0BD686" w14:textId="77777777" w:rsidR="0036320E" w:rsidRDefault="0036320E" w:rsidP="0007274A">
            <w:pPr>
              <w:jc w:val="center"/>
            </w:pPr>
            <m:oMathPara>
              <m:oMath>
                <m:r>
                  <w:rPr>
                    <w:rFonts w:ascii="Cambria Math" w:hAnsi="Cambria Math"/>
                  </w:rPr>
                  <m:t>d=</m:t>
                </m:r>
                <m:f>
                  <m:fPr>
                    <m:ctrlPr>
                      <w:rPr>
                        <w:rFonts w:ascii="Cambria Math" w:hAnsi="Cambria Math"/>
                        <w:i/>
                      </w:rPr>
                    </m:ctrlPr>
                  </m:fPr>
                  <m:num>
                    <m:bar>
                      <m:barPr>
                        <m:pos m:val="top"/>
                        <m:ctrlPr>
                          <w:rPr>
                            <w:rFonts w:ascii="Cambria Math" w:hAnsi="Cambria Math"/>
                            <w:i/>
                          </w:rPr>
                        </m:ctrlPr>
                      </m:barPr>
                      <m:e>
                        <m:r>
                          <w:rPr>
                            <w:rFonts w:ascii="Cambria Math" w:hAnsi="Cambria Math"/>
                          </w:rPr>
                          <m:t>l</m:t>
                        </m:r>
                      </m:e>
                    </m:bar>
                  </m:num>
                  <m:den>
                    <m:bar>
                      <m:barPr>
                        <m:pos m:val="top"/>
                        <m:ctrlPr>
                          <w:rPr>
                            <w:rFonts w:ascii="Cambria Math" w:hAnsi="Cambria Math"/>
                            <w:i/>
                          </w:rPr>
                        </m:ctrlPr>
                      </m:barPr>
                      <m:e>
                        <m:r>
                          <w:rPr>
                            <w:rFonts w:ascii="Cambria Math" w:hAnsi="Cambria Math"/>
                          </w:rPr>
                          <m:t>l</m:t>
                        </m:r>
                      </m:e>
                    </m:bar>
                    <m:r>
                      <w:rPr>
                        <w:rFonts w:ascii="Cambria Math" w:hAnsi="Cambria Math"/>
                      </w:rPr>
                      <m:t>+</m:t>
                    </m:r>
                    <m:bar>
                      <m:barPr>
                        <m:pos m:val="top"/>
                        <m:ctrlPr>
                          <w:rPr>
                            <w:rFonts w:ascii="Cambria Math" w:hAnsi="Cambria Math"/>
                            <w:i/>
                          </w:rPr>
                        </m:ctrlPr>
                      </m:barPr>
                      <m:e>
                        <m:r>
                          <w:rPr>
                            <w:rFonts w:ascii="Cambria Math" w:hAnsi="Cambria Math"/>
                          </w:rPr>
                          <m:t>s</m:t>
                        </m:r>
                      </m:e>
                    </m:bar>
                  </m:den>
                </m:f>
              </m:oMath>
            </m:oMathPara>
          </w:p>
        </w:tc>
        <w:tc>
          <w:tcPr>
            <w:tcW w:w="2832" w:type="dxa"/>
            <w:gridSpan w:val="2"/>
          </w:tcPr>
          <w:p w14:paraId="5431907F" w14:textId="77777777" w:rsidR="0036320E" w:rsidRDefault="0036320E" w:rsidP="0007274A">
            <w:pPr>
              <w:jc w:val="center"/>
            </w:pPr>
          </w:p>
        </w:tc>
      </w:tr>
      <w:tr w:rsidR="0036320E" w14:paraId="0C0A9921" w14:textId="77777777" w:rsidTr="0007274A">
        <w:tc>
          <w:tcPr>
            <w:tcW w:w="2903" w:type="dxa"/>
            <w:tcBorders>
              <w:right w:val="single" w:sz="4" w:space="0" w:color="auto"/>
            </w:tcBorders>
          </w:tcPr>
          <w:p w14:paraId="528F7F31" w14:textId="77777777" w:rsidR="0036320E" w:rsidRDefault="00BA04B6"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Borders>
              <w:top w:val="single" w:sz="4" w:space="0" w:color="auto"/>
              <w:left w:val="single" w:sz="4" w:space="0" w:color="auto"/>
              <w:bottom w:val="single" w:sz="4" w:space="0" w:color="auto"/>
              <w:right w:val="single" w:sz="4" w:space="0" w:color="auto"/>
            </w:tcBorders>
          </w:tcPr>
          <w:p w14:paraId="660F565C" w14:textId="77777777" w:rsidR="0036320E" w:rsidRPr="00A72019" w:rsidRDefault="00BA04B6"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Borders>
              <w:left w:val="single" w:sz="4" w:space="0" w:color="auto"/>
            </w:tcBorders>
            <w:vAlign w:val="center"/>
          </w:tcPr>
          <w:p w14:paraId="75710646" w14:textId="2BBD00E6" w:rsidR="0036320E" w:rsidRPr="00AB3D78" w:rsidRDefault="0036320E" w:rsidP="0007274A">
            <w:pPr>
              <w:pStyle w:val="Beschriftung"/>
              <w:jc w:val="right"/>
            </w:pPr>
            <w:bookmarkStart w:id="2789" w:name="_Ref69248254"/>
            <w:r>
              <w:t xml:space="preserve">Equation </w:t>
            </w:r>
            <w:r>
              <w:fldChar w:fldCharType="begin"/>
            </w:r>
            <w:r>
              <w:instrText xml:space="preserve"> SEQ Equation \* ARABIC </w:instrText>
            </w:r>
            <w:r>
              <w:fldChar w:fldCharType="separate"/>
            </w:r>
            <w:r w:rsidR="008116BB">
              <w:rPr>
                <w:noProof/>
              </w:rPr>
              <w:t>3</w:t>
            </w:r>
            <w:r>
              <w:fldChar w:fldCharType="end"/>
            </w:r>
            <w:bookmarkEnd w:id="2789"/>
          </w:p>
        </w:tc>
      </w:tr>
      <w:tr w:rsidR="0036320E" w14:paraId="5028CFE3" w14:textId="77777777" w:rsidTr="0007274A">
        <w:tc>
          <w:tcPr>
            <w:tcW w:w="2903" w:type="dxa"/>
            <w:vAlign w:val="center"/>
          </w:tcPr>
          <w:p w14:paraId="0DA13778" w14:textId="37450556" w:rsidR="0036320E" w:rsidRDefault="0036320E" w:rsidP="0007274A">
            <w:pPr>
              <w:jc w:val="center"/>
              <w:rPr>
                <w:lang w:val="de-DE"/>
              </w:rPr>
            </w:pPr>
            <w:r>
              <w:rPr>
                <w:lang w:val="de-DE"/>
              </w:rPr>
              <w:fldChar w:fldCharType="begin"/>
            </w:r>
            <w:r>
              <w:rPr>
                <w:lang w:val="de-DE"/>
              </w:rPr>
              <w:instrText xml:space="preserve"> REF _Ref69243596 \h  \* MERGEFORMAT </w:instrText>
            </w:r>
            <w:r>
              <w:rPr>
                <w:lang w:val="de-DE"/>
              </w:rPr>
            </w:r>
            <w:r>
              <w:rPr>
                <w:lang w:val="de-DE"/>
              </w:rPr>
              <w:fldChar w:fldCharType="separate"/>
            </w:r>
            <w:r w:rsidR="008116BB">
              <w:t>Equation 2</w:t>
            </w:r>
            <w:r>
              <w:rPr>
                <w:lang w:val="de-DE"/>
              </w:rPr>
              <w:fldChar w:fldCharType="end"/>
            </w:r>
            <w:r>
              <w:rPr>
                <w:lang w:val="de-DE"/>
              </w:rPr>
              <w:t xml:space="preserve"> </w:t>
            </w:r>
            <w:proofErr w:type="spellStart"/>
            <w:r>
              <w:rPr>
                <w:lang w:val="de-DE"/>
              </w:rPr>
              <w:t>becomes</w:t>
            </w:r>
            <w:proofErr w:type="spellEnd"/>
            <w:r>
              <w:rPr>
                <w:lang w:val="de-DE"/>
              </w:rPr>
              <w:t>:</w:t>
            </w:r>
          </w:p>
        </w:tc>
        <w:tc>
          <w:tcPr>
            <w:tcW w:w="2831" w:type="dxa"/>
            <w:gridSpan w:val="2"/>
            <w:tcBorders>
              <w:top w:val="single" w:sz="4" w:space="0" w:color="auto"/>
            </w:tcBorders>
          </w:tcPr>
          <w:p w14:paraId="7CD9BE12" w14:textId="77777777" w:rsidR="0036320E"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bar>
                  <m:barPr>
                    <m:pos m:val="top"/>
                    <m:ctrlPr>
                      <w:rPr>
                        <w:rFonts w:ascii="Cambria Math" w:hAnsi="Cambria Math"/>
                        <w:i/>
                      </w:rPr>
                    </m:ctrlPr>
                  </m:barPr>
                  <m:e>
                    <m:r>
                      <w:rPr>
                        <w:rFonts w:ascii="Cambria Math" w:hAnsi="Cambria Math"/>
                      </w:rPr>
                      <m:t>s</m:t>
                    </m:r>
                  </m:e>
                </m:bar>
              </m:oMath>
            </m:oMathPara>
          </w:p>
        </w:tc>
        <w:tc>
          <w:tcPr>
            <w:tcW w:w="2832" w:type="dxa"/>
            <w:gridSpan w:val="2"/>
          </w:tcPr>
          <w:p w14:paraId="485DC3AE" w14:textId="77777777" w:rsidR="0036320E" w:rsidRDefault="0036320E" w:rsidP="0007274A">
            <w:pPr>
              <w:jc w:val="center"/>
            </w:pPr>
          </w:p>
        </w:tc>
      </w:tr>
      <w:tr w:rsidR="0036320E" w14:paraId="4FE284C3" w14:textId="77777777" w:rsidTr="0007274A">
        <w:tc>
          <w:tcPr>
            <w:tcW w:w="2903" w:type="dxa"/>
          </w:tcPr>
          <w:p w14:paraId="48BC23F6" w14:textId="77777777" w:rsidR="0036320E" w:rsidRDefault="00BA04B6"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74BC6ECE" w14:textId="77777777" w:rsidR="0036320E"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Pr>
          <w:p w14:paraId="7BF3B7E3" w14:textId="320A837C" w:rsidR="0036320E" w:rsidRDefault="0036320E" w:rsidP="0007274A">
            <w:pPr>
              <w:keepNext/>
              <w:jc w:val="center"/>
            </w:pPr>
            <w:r>
              <w:t xml:space="preserve">substituted </w:t>
            </w:r>
            <w:r>
              <w:fldChar w:fldCharType="begin"/>
            </w:r>
            <w:r>
              <w:instrText xml:space="preserve"> REF _Ref69248254 \h </w:instrText>
            </w:r>
            <w:r>
              <w:fldChar w:fldCharType="separate"/>
            </w:r>
            <w:r w:rsidR="008116BB">
              <w:t xml:space="preserve">Equation </w:t>
            </w:r>
            <w:r w:rsidR="008116BB">
              <w:rPr>
                <w:noProof/>
              </w:rPr>
              <w:t>3</w:t>
            </w:r>
            <w:r>
              <w:fldChar w:fldCharType="end"/>
            </w:r>
          </w:p>
        </w:tc>
      </w:tr>
      <w:tr w:rsidR="0036320E" w14:paraId="1AD25753" w14:textId="77777777" w:rsidTr="0007274A">
        <w:tc>
          <w:tcPr>
            <w:tcW w:w="2903" w:type="dxa"/>
          </w:tcPr>
          <w:p w14:paraId="400C0C13" w14:textId="77777777" w:rsidR="0036320E" w:rsidRPr="00A72019" w:rsidRDefault="00BA04B6"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466" w:type="dxa"/>
          </w:tcPr>
          <w:p w14:paraId="29380993" w14:textId="77777777" w:rsidR="0036320E" w:rsidRDefault="0036320E" w:rsidP="0007274A">
            <w:pPr>
              <w:jc w:val="center"/>
            </w:pPr>
            <m:oMathPara>
              <m:oMath>
                <m:r>
                  <w:rPr>
                    <w:rFonts w:ascii="Cambria Math" w:hAnsi="Cambria Math"/>
                  </w:rPr>
                  <m:t>dL</m:t>
                </m:r>
              </m:oMath>
            </m:oMathPara>
          </w:p>
        </w:tc>
        <w:tc>
          <w:tcPr>
            <w:tcW w:w="2682" w:type="dxa"/>
            <w:gridSpan w:val="2"/>
          </w:tcPr>
          <w:p w14:paraId="65D4099E" w14:textId="77777777" w:rsidR="0036320E" w:rsidRPr="004D2F6E" w:rsidRDefault="0036320E" w:rsidP="0007274A">
            <m:oMathPara>
              <m:oMathParaPr>
                <m:jc m:val="left"/>
              </m:oMathParaPr>
              <m:oMath>
                <m:r>
                  <w:rPr>
                    <w:rFonts w:ascii="Cambria Math" w:hAnsi="Cambria Math"/>
                  </w:rPr>
                  <m:t>=dn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r>
                      <w:rPr>
                        <w:rFonts w:ascii="Cambria Math" w:hAnsi="Cambria Math"/>
                      </w:rPr>
                      <m:t>1-d</m:t>
                    </m:r>
                  </m:e>
                </m:d>
                <m:bar>
                  <m:barPr>
                    <m:pos m:val="top"/>
                    <m:ctrlPr>
                      <w:rPr>
                        <w:rFonts w:ascii="Cambria Math" w:hAnsi="Cambria Math"/>
                        <w:i/>
                      </w:rPr>
                    </m:ctrlPr>
                  </m:barPr>
                  <m:e>
                    <m:r>
                      <w:rPr>
                        <w:rFonts w:ascii="Cambria Math" w:hAnsi="Cambria Math"/>
                      </w:rPr>
                      <m:t>l</m:t>
                    </m:r>
                  </m:e>
                </m:bar>
              </m:oMath>
            </m:oMathPara>
          </w:p>
        </w:tc>
        <w:tc>
          <w:tcPr>
            <w:tcW w:w="2515" w:type="dxa"/>
          </w:tcPr>
          <w:p w14:paraId="1281DB9A" w14:textId="77777777" w:rsidR="0036320E" w:rsidRDefault="0036320E" w:rsidP="0007274A">
            <w:pPr>
              <w:keepNext/>
              <w:jc w:val="center"/>
            </w:pPr>
            <w:r>
              <w:t xml:space="preserve">multiplied by </w:t>
            </w:r>
            <m:oMath>
              <m:r>
                <w:rPr>
                  <w:rFonts w:ascii="Cambria Math" w:hAnsi="Cambria Math"/>
                </w:rPr>
                <m:t>d</m:t>
              </m:r>
            </m:oMath>
          </w:p>
        </w:tc>
      </w:tr>
      <w:tr w:rsidR="0036320E" w14:paraId="37C069DE" w14:textId="77777777" w:rsidTr="0007274A">
        <w:tc>
          <w:tcPr>
            <w:tcW w:w="2903" w:type="dxa"/>
          </w:tcPr>
          <w:p w14:paraId="126CBD5B" w14:textId="77777777" w:rsidR="0036320E" w:rsidRPr="00A72019" w:rsidRDefault="0036320E" w:rsidP="0007274A">
            <w:pPr>
              <w:jc w:val="center"/>
            </w:pPr>
          </w:p>
        </w:tc>
        <w:tc>
          <w:tcPr>
            <w:tcW w:w="466" w:type="dxa"/>
          </w:tcPr>
          <w:p w14:paraId="70A91A5B" w14:textId="77777777" w:rsidR="0036320E" w:rsidRDefault="0036320E" w:rsidP="0007274A">
            <w:pPr>
              <w:jc w:val="center"/>
            </w:pPr>
          </w:p>
        </w:tc>
        <w:tc>
          <w:tcPr>
            <w:tcW w:w="2682" w:type="dxa"/>
            <w:gridSpan w:val="2"/>
          </w:tcPr>
          <w:p w14:paraId="22650E25" w14:textId="77777777" w:rsidR="0036320E" w:rsidRDefault="0036320E" w:rsidP="0007274A">
            <m:oMathPara>
              <m:oMath>
                <m:r>
                  <w:rPr>
                    <w:rFonts w:ascii="Cambria Math" w:hAnsi="Cambria Math"/>
                  </w:rPr>
                  <m:t>=</m:t>
                </m:r>
                <m:d>
                  <m:dPr>
                    <m:ctrlPr>
                      <w:rPr>
                        <w:rFonts w:ascii="Cambria Math" w:hAnsi="Cambria Math"/>
                        <w:i/>
                      </w:rPr>
                    </m:ctrlPr>
                  </m:dPr>
                  <m:e>
                    <m:r>
                      <w:rPr>
                        <w:rFonts w:ascii="Cambria Math" w:hAnsi="Cambria Math"/>
                      </w:rPr>
                      <m:t>dn+</m:t>
                    </m:r>
                    <m:d>
                      <m:dPr>
                        <m:ctrlPr>
                          <w:rPr>
                            <w:rFonts w:ascii="Cambria Math" w:hAnsi="Cambria Math"/>
                            <w:i/>
                          </w:rPr>
                        </m:ctrlPr>
                      </m:dPr>
                      <m:e>
                        <m:r>
                          <w:rPr>
                            <w:rFonts w:ascii="Cambria Math" w:hAnsi="Cambria Math"/>
                          </w:rPr>
                          <m:t>n-1</m:t>
                        </m:r>
                      </m:e>
                    </m:d>
                    <m:d>
                      <m:dPr>
                        <m:ctrlPr>
                          <w:rPr>
                            <w:rFonts w:ascii="Cambria Math" w:hAnsi="Cambria Math"/>
                            <w:i/>
                          </w:rPr>
                        </m:ctrlPr>
                      </m:dPr>
                      <m:e>
                        <m:r>
                          <w:rPr>
                            <w:rFonts w:ascii="Cambria Math" w:hAnsi="Cambria Math"/>
                          </w:rPr>
                          <m:t>1-d</m:t>
                        </m:r>
                      </m:e>
                    </m:d>
                  </m:e>
                </m:d>
                <m:bar>
                  <m:barPr>
                    <m:pos m:val="top"/>
                    <m:ctrlPr>
                      <w:rPr>
                        <w:rFonts w:ascii="Cambria Math" w:hAnsi="Cambria Math"/>
                        <w:i/>
                      </w:rPr>
                    </m:ctrlPr>
                  </m:barPr>
                  <m:e>
                    <m:r>
                      <w:rPr>
                        <w:rFonts w:ascii="Cambria Math" w:hAnsi="Cambria Math"/>
                      </w:rPr>
                      <m:t>l</m:t>
                    </m:r>
                  </m:e>
                </m:bar>
              </m:oMath>
            </m:oMathPara>
          </w:p>
        </w:tc>
        <w:tc>
          <w:tcPr>
            <w:tcW w:w="2515" w:type="dxa"/>
          </w:tcPr>
          <w:p w14:paraId="19DC694D" w14:textId="77777777" w:rsidR="0036320E" w:rsidRDefault="0036320E" w:rsidP="0007274A">
            <w:pPr>
              <w:keepNext/>
              <w:jc w:val="center"/>
            </w:pPr>
            <w:r>
              <w:t xml:space="preserve">factored by </w:t>
            </w:r>
            <m:oMath>
              <m:bar>
                <m:barPr>
                  <m:pos m:val="top"/>
                  <m:ctrlPr>
                    <w:rPr>
                      <w:rFonts w:ascii="Cambria Math" w:hAnsi="Cambria Math"/>
                      <w:i/>
                    </w:rPr>
                  </m:ctrlPr>
                </m:barPr>
                <m:e>
                  <m:r>
                    <w:rPr>
                      <w:rFonts w:ascii="Cambria Math" w:hAnsi="Cambria Math"/>
                    </w:rPr>
                    <m:t>l</m:t>
                  </m:r>
                </m:e>
              </m:bar>
            </m:oMath>
          </w:p>
        </w:tc>
      </w:tr>
      <w:tr w:rsidR="0036320E" w14:paraId="5F7C4D14" w14:textId="77777777" w:rsidTr="0007274A">
        <w:tc>
          <w:tcPr>
            <w:tcW w:w="2903" w:type="dxa"/>
          </w:tcPr>
          <w:p w14:paraId="6BAA3AA5" w14:textId="77777777" w:rsidR="0036320E" w:rsidRPr="00A72019" w:rsidRDefault="0036320E" w:rsidP="0007274A">
            <w:pPr>
              <w:jc w:val="center"/>
            </w:pPr>
          </w:p>
        </w:tc>
        <w:tc>
          <w:tcPr>
            <w:tcW w:w="466" w:type="dxa"/>
          </w:tcPr>
          <w:p w14:paraId="7C98B357" w14:textId="77777777" w:rsidR="0036320E" w:rsidRDefault="0036320E" w:rsidP="0007274A">
            <w:pPr>
              <w:jc w:val="center"/>
            </w:pPr>
          </w:p>
        </w:tc>
        <w:tc>
          <w:tcPr>
            <w:tcW w:w="2682" w:type="dxa"/>
            <w:gridSpan w:val="2"/>
          </w:tcPr>
          <w:p w14:paraId="092503EC" w14:textId="77777777" w:rsidR="0036320E" w:rsidRDefault="0036320E" w:rsidP="0007274A">
            <m:oMathPara>
              <m:oMath>
                <m:r>
                  <w:rPr>
                    <w:rFonts w:ascii="Cambria Math" w:hAnsi="Cambria Math"/>
                  </w:rPr>
                  <m:t>=(dn+n-nd-1+d)</m:t>
                </m:r>
                <m:bar>
                  <m:barPr>
                    <m:pos m:val="top"/>
                    <m:ctrlPr>
                      <w:rPr>
                        <w:rFonts w:ascii="Cambria Math" w:hAnsi="Cambria Math"/>
                        <w:i/>
                      </w:rPr>
                    </m:ctrlPr>
                  </m:barPr>
                  <m:e>
                    <m:r>
                      <w:rPr>
                        <w:rFonts w:ascii="Cambria Math" w:hAnsi="Cambria Math"/>
                      </w:rPr>
                      <m:t>l</m:t>
                    </m:r>
                  </m:e>
                </m:bar>
              </m:oMath>
            </m:oMathPara>
          </w:p>
        </w:tc>
        <w:tc>
          <w:tcPr>
            <w:tcW w:w="2515" w:type="dxa"/>
          </w:tcPr>
          <w:p w14:paraId="6C143D30" w14:textId="77777777" w:rsidR="0036320E" w:rsidRDefault="0036320E" w:rsidP="0007274A">
            <w:pPr>
              <w:keepNext/>
              <w:jc w:val="center"/>
            </w:pPr>
            <w:r>
              <w:t>expanded product</w:t>
            </w:r>
          </w:p>
        </w:tc>
      </w:tr>
      <w:tr w:rsidR="0036320E" w14:paraId="327B8F60" w14:textId="77777777" w:rsidTr="0007274A">
        <w:tc>
          <w:tcPr>
            <w:tcW w:w="2903" w:type="dxa"/>
          </w:tcPr>
          <w:p w14:paraId="3EA5CECF" w14:textId="77777777" w:rsidR="0036320E" w:rsidRPr="00A72019" w:rsidRDefault="0036320E" w:rsidP="0007274A">
            <w:pPr>
              <w:jc w:val="center"/>
            </w:pPr>
          </w:p>
        </w:tc>
        <w:tc>
          <w:tcPr>
            <w:tcW w:w="466" w:type="dxa"/>
          </w:tcPr>
          <w:p w14:paraId="79FBAD2B" w14:textId="77777777" w:rsidR="0036320E" w:rsidRDefault="0036320E" w:rsidP="0007274A">
            <w:pPr>
              <w:jc w:val="center"/>
            </w:pPr>
          </w:p>
        </w:tc>
        <w:tc>
          <w:tcPr>
            <w:tcW w:w="2682" w:type="dxa"/>
            <w:gridSpan w:val="2"/>
          </w:tcPr>
          <w:p w14:paraId="472F3FE2" w14:textId="77777777" w:rsidR="0036320E" w:rsidRPr="004D2F6E" w:rsidRDefault="0036320E" w:rsidP="0007274A">
            <m:oMathPara>
              <m:oMathParaPr>
                <m:jc m:val="left"/>
              </m:oMathParaPr>
              <m:oMath>
                <m:r>
                  <w:rPr>
                    <w:rFonts w:ascii="Cambria Math" w:hAnsi="Cambria Math"/>
                  </w:rPr>
                  <m:t>=(n-1+d)</m:t>
                </m:r>
                <m:bar>
                  <m:barPr>
                    <m:pos m:val="top"/>
                    <m:ctrlPr>
                      <w:rPr>
                        <w:rFonts w:ascii="Cambria Math" w:hAnsi="Cambria Math"/>
                        <w:i/>
                      </w:rPr>
                    </m:ctrlPr>
                  </m:barPr>
                  <m:e>
                    <m:r>
                      <w:rPr>
                        <w:rFonts w:ascii="Cambria Math" w:hAnsi="Cambria Math"/>
                      </w:rPr>
                      <m:t>l</m:t>
                    </m:r>
                  </m:e>
                </m:bar>
              </m:oMath>
            </m:oMathPara>
          </w:p>
        </w:tc>
        <w:tc>
          <w:tcPr>
            <w:tcW w:w="2515" w:type="dxa"/>
          </w:tcPr>
          <w:p w14:paraId="7AB2A547" w14:textId="77777777" w:rsidR="0036320E" w:rsidRDefault="0036320E" w:rsidP="0007274A">
            <w:pPr>
              <w:keepNext/>
              <w:jc w:val="center"/>
            </w:pPr>
          </w:p>
        </w:tc>
      </w:tr>
      <w:tr w:rsidR="0036320E" w14:paraId="266C7335" w14:textId="77777777" w:rsidTr="0007274A">
        <w:tc>
          <w:tcPr>
            <w:tcW w:w="2903" w:type="dxa"/>
            <w:tcBorders>
              <w:right w:val="single" w:sz="4" w:space="0" w:color="auto"/>
            </w:tcBorders>
          </w:tcPr>
          <w:p w14:paraId="49383602" w14:textId="77777777" w:rsidR="0036320E" w:rsidRDefault="00BA04B6" w:rsidP="0007274A">
            <w:pPr>
              <w:keepNext/>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Borders>
              <w:top w:val="single" w:sz="4" w:space="0" w:color="auto"/>
              <w:left w:val="single" w:sz="4" w:space="0" w:color="auto"/>
              <w:bottom w:val="single" w:sz="4" w:space="0" w:color="auto"/>
              <w:right w:val="single" w:sz="4" w:space="0" w:color="auto"/>
            </w:tcBorders>
          </w:tcPr>
          <w:p w14:paraId="0C7CC64B" w14:textId="77777777" w:rsidR="0036320E" w:rsidRDefault="00BA04B6" w:rsidP="0007274A">
            <w:pPr>
              <w:keepNext/>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dL</m:t>
                    </m:r>
                  </m:num>
                  <m:den>
                    <m:r>
                      <w:rPr>
                        <w:rFonts w:ascii="Cambria Math" w:hAnsi="Cambria Math"/>
                      </w:rPr>
                      <m:t>n-1+d</m:t>
                    </m:r>
                  </m:den>
                </m:f>
              </m:oMath>
            </m:oMathPara>
          </w:p>
        </w:tc>
        <w:tc>
          <w:tcPr>
            <w:tcW w:w="2832" w:type="dxa"/>
            <w:gridSpan w:val="2"/>
            <w:tcBorders>
              <w:left w:val="single" w:sz="4" w:space="0" w:color="auto"/>
            </w:tcBorders>
          </w:tcPr>
          <w:p w14:paraId="29CFDD60" w14:textId="77777777" w:rsidR="0036320E" w:rsidRDefault="0036320E" w:rsidP="0007274A">
            <w:pPr>
              <w:keepNext/>
              <w:jc w:val="center"/>
            </w:pPr>
          </w:p>
        </w:tc>
      </w:tr>
      <w:tr w:rsidR="0036320E" w14:paraId="7DEA4DF4" w14:textId="77777777" w:rsidTr="0007274A">
        <w:tc>
          <w:tcPr>
            <w:tcW w:w="2903" w:type="dxa"/>
            <w:tcBorders>
              <w:right w:val="single" w:sz="4" w:space="0" w:color="auto"/>
            </w:tcBorders>
          </w:tcPr>
          <w:p w14:paraId="298C8F19" w14:textId="77777777" w:rsidR="0036320E" w:rsidRPr="00A72019" w:rsidRDefault="0036320E" w:rsidP="0007274A">
            <w:pPr>
              <w:keepNext/>
              <w:jc w:val="center"/>
            </w:pPr>
            <w:r>
              <w:t>and</w:t>
            </w:r>
          </w:p>
        </w:tc>
        <w:tc>
          <w:tcPr>
            <w:tcW w:w="2831" w:type="dxa"/>
            <w:gridSpan w:val="2"/>
            <w:tcBorders>
              <w:top w:val="single" w:sz="4" w:space="0" w:color="auto"/>
              <w:left w:val="single" w:sz="4" w:space="0" w:color="auto"/>
              <w:bottom w:val="single" w:sz="4" w:space="0" w:color="auto"/>
              <w:right w:val="single" w:sz="4" w:space="0" w:color="auto"/>
            </w:tcBorders>
          </w:tcPr>
          <w:p w14:paraId="105A7991" w14:textId="77777777" w:rsidR="0036320E" w:rsidRPr="00500CBE" w:rsidRDefault="00BA04B6" w:rsidP="0007274A">
            <w:pPr>
              <w:keepNext/>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(1-d)L</m:t>
                    </m:r>
                  </m:num>
                  <m:den>
                    <m:r>
                      <w:rPr>
                        <w:rFonts w:ascii="Cambria Math" w:hAnsi="Cambria Math"/>
                      </w:rPr>
                      <m:t>n-1+d</m:t>
                    </m:r>
                  </m:den>
                </m:f>
              </m:oMath>
            </m:oMathPara>
          </w:p>
        </w:tc>
        <w:tc>
          <w:tcPr>
            <w:tcW w:w="2832" w:type="dxa"/>
            <w:gridSpan w:val="2"/>
            <w:tcBorders>
              <w:left w:val="single" w:sz="4" w:space="0" w:color="auto"/>
            </w:tcBorders>
          </w:tcPr>
          <w:p w14:paraId="79F66E16" w14:textId="77777777" w:rsidR="0036320E" w:rsidRDefault="0036320E" w:rsidP="0007274A">
            <w:pPr>
              <w:keepNext/>
              <w:jc w:val="center"/>
            </w:pPr>
          </w:p>
        </w:tc>
      </w:tr>
    </w:tbl>
    <w:p w14:paraId="20BD9589" w14:textId="77777777" w:rsidR="0036320E" w:rsidRPr="00226A3F" w:rsidRDefault="0036320E" w:rsidP="0036320E"/>
    <w:p w14:paraId="0214B767" w14:textId="74CE09B7" w:rsidR="0007274A" w:rsidRPr="007055D9" w:rsidRDefault="0007274A" w:rsidP="0007274A">
      <w:pPr>
        <w:pStyle w:val="ANNEX"/>
        <w:numPr>
          <w:ilvl w:val="0"/>
          <w:numId w:val="3"/>
        </w:numPr>
      </w:pPr>
      <w:r>
        <w:rPr>
          <w:lang w:val="en-US"/>
        </w:rPr>
        <w:lastRenderedPageBreak/>
        <w:br/>
      </w:r>
      <w:bookmarkStart w:id="2790" w:name="_Toc86863878"/>
      <w:r w:rsidRPr="0007274A">
        <w:rPr>
          <w:b w:val="0"/>
          <w:bCs/>
          <w:lang w:val="en-US"/>
        </w:rPr>
        <w:t>(informative)</w:t>
      </w:r>
      <w:r>
        <w:rPr>
          <w:lang w:val="en-US"/>
        </w:rPr>
        <w:br/>
      </w:r>
      <w:r>
        <w:rPr>
          <w:lang w:val="en-US"/>
        </w:rPr>
        <w:br/>
      </w:r>
      <w:bookmarkStart w:id="2791" w:name="_Hlk83050013"/>
      <w:r w:rsidR="00741F4D">
        <w:rPr>
          <w:lang w:val="en-US"/>
        </w:rPr>
        <w:t>Federative</w:t>
      </w:r>
      <w:r w:rsidR="00F94939">
        <w:rPr>
          <w:lang w:val="en-US"/>
        </w:rPr>
        <w:t xml:space="preserve"> use of </w:t>
      </w:r>
      <w:r w:rsidR="00741F4D" w:rsidRPr="007836EA">
        <w:t>χ</w:t>
      </w:r>
      <w:r w:rsidR="00741F4D">
        <w:t>MCF</w:t>
      </w:r>
      <w:r w:rsidR="00741F4D">
        <w:rPr>
          <w:lang w:val="en-US"/>
        </w:rPr>
        <w:t xml:space="preserve"> with </w:t>
      </w:r>
      <w:r w:rsidR="006F7241">
        <w:rPr>
          <w:lang w:val="en-US"/>
        </w:rPr>
        <w:t>ISO 10303-242</w:t>
      </w:r>
      <w:bookmarkEnd w:id="2790"/>
      <w:bookmarkEnd w:id="2791"/>
    </w:p>
    <w:p w14:paraId="2D6CACD7" w14:textId="479BC908" w:rsidR="004163E0" w:rsidRPr="00931307" w:rsidRDefault="004163E0" w:rsidP="004163E0">
      <w:pPr>
        <w:rPr>
          <w:ins w:id="2792" w:author="Dr. Carsten Franke" w:date="2021-10-20T11:23:00Z"/>
        </w:rPr>
      </w:pPr>
      <w:ins w:id="2793" w:author="Dr. Carsten Franke" w:date="2021-10-20T11:24:00Z">
        <w:r>
          <w:t xml:space="preserve">According </w:t>
        </w:r>
      </w:ins>
      <w:ins w:id="2794" w:author="Dr. Carsten Franke" w:date="2021-10-20T11:25:00Z">
        <w:r>
          <w:t xml:space="preserve">to </w:t>
        </w:r>
        <w:r w:rsidRPr="004163E0">
          <w:t>the widespread use of ISO</w:t>
        </w:r>
      </w:ins>
      <w:ins w:id="2795" w:author="Dr. Carsten Franke" w:date="2021-10-20T11:29:00Z">
        <w:r w:rsidR="00B42AD7">
          <w:t> </w:t>
        </w:r>
      </w:ins>
      <w:ins w:id="2796" w:author="Dr. Carsten Franke" w:date="2021-10-20T11:25:00Z">
        <w:r w:rsidRPr="004163E0">
          <w:t xml:space="preserve">10303-242, it is important to describe the federated use of </w:t>
        </w:r>
      </w:ins>
      <w:ins w:id="2797" w:author="Dr. Carsten Franke" w:date="2021-10-20T11:27:00Z">
        <w:r w:rsidR="00B42AD7">
          <w:t>χMCF</w:t>
        </w:r>
      </w:ins>
      <w:ins w:id="2798" w:author="Dr. Carsten Franke" w:date="2021-10-20T11:25:00Z">
        <w:r w:rsidRPr="004163E0">
          <w:t xml:space="preserve"> together with </w:t>
        </w:r>
      </w:ins>
      <w:ins w:id="2799" w:author="Dr. Carsten Franke" w:date="2021-10-20T11:29:00Z">
        <w:r w:rsidR="00B42AD7" w:rsidRPr="004163E0">
          <w:t>ISO</w:t>
        </w:r>
        <w:r w:rsidR="00B42AD7">
          <w:t> </w:t>
        </w:r>
        <w:r w:rsidR="00B42AD7" w:rsidRPr="004163E0">
          <w:t>10303-242</w:t>
        </w:r>
      </w:ins>
      <w:ins w:id="2800" w:author="Dr. Carsten Franke" w:date="2021-10-20T11:25:00Z">
        <w:r w:rsidRPr="004163E0">
          <w:t>.</w:t>
        </w:r>
      </w:ins>
      <w:ins w:id="2801" w:author="Dr. Carsten Franke" w:date="2021-10-20T11:27:00Z">
        <w:r w:rsidR="00B42AD7">
          <w:t xml:space="preserve"> </w:t>
        </w:r>
      </w:ins>
    </w:p>
    <w:p w14:paraId="4DCF037F" w14:textId="6017EB2C" w:rsidR="00F94939" w:rsidRDefault="00741F4D" w:rsidP="00F94939">
      <w:pPr>
        <w:pStyle w:val="a2"/>
        <w:numPr>
          <w:ilvl w:val="1"/>
          <w:numId w:val="3"/>
        </w:numPr>
        <w:tabs>
          <w:tab w:val="clear" w:pos="501"/>
          <w:tab w:val="num" w:pos="360"/>
        </w:tabs>
        <w:ind w:left="0"/>
        <w:rPr>
          <w:ins w:id="2802" w:author="Dr. Carsten Franke" w:date="2021-10-20T11:28:00Z"/>
        </w:rPr>
      </w:pPr>
      <w:bookmarkStart w:id="2803" w:name="_Toc86863879"/>
      <w:ins w:id="2804" w:author="Max Ungerer" w:date="2021-09-15T20:13:00Z">
        <w:r>
          <w:t>General principles</w:t>
        </w:r>
      </w:ins>
      <w:bookmarkEnd w:id="2803"/>
      <w:ins w:id="2805" w:author="Dr. Carsten Franke" w:date="2021-10-20T11:28:00Z">
        <w:r w:rsidR="00B42AD7">
          <w:t xml:space="preserve"> </w:t>
        </w:r>
      </w:ins>
    </w:p>
    <w:p w14:paraId="10A5DA44" w14:textId="0A41CBA1" w:rsidR="00B42AD7" w:rsidRDefault="00B42AD7" w:rsidP="00B42AD7">
      <w:pPr>
        <w:rPr>
          <w:ins w:id="2806" w:author="Dr. Carsten Franke" w:date="2021-10-20T11:29:00Z"/>
        </w:rPr>
      </w:pPr>
      <w:ins w:id="2807" w:author="Dr. Carsten Franke" w:date="2021-10-20T11:29:00Z">
        <w:r>
          <w:t xml:space="preserve">Following general principles apply to the </w:t>
        </w:r>
        <w:r w:rsidRPr="004163E0">
          <w:t xml:space="preserve">federated use of </w:t>
        </w:r>
        <w:r>
          <w:t>χMCF</w:t>
        </w:r>
        <w:r w:rsidRPr="004163E0">
          <w:t xml:space="preserve"> together with ISO</w:t>
        </w:r>
        <w:r>
          <w:t> </w:t>
        </w:r>
        <w:r w:rsidRPr="004163E0">
          <w:t>10303-242</w:t>
        </w:r>
        <w:r>
          <w:t xml:space="preserve">: </w:t>
        </w:r>
      </w:ins>
    </w:p>
    <w:p w14:paraId="192D966A" w14:textId="4BC0B8A9" w:rsidR="00B42AD7" w:rsidRDefault="006F7241" w:rsidP="00BA04B6">
      <w:pPr>
        <w:pStyle w:val="Listenabsatz"/>
        <w:numPr>
          <w:ilvl w:val="0"/>
          <w:numId w:val="60"/>
        </w:numPr>
        <w:rPr>
          <w:ins w:id="2808" w:author="Dr. Carsten Franke" w:date="2021-10-20T11:31:00Z"/>
        </w:rPr>
      </w:pPr>
      <w:ins w:id="2809" w:author="Dr. Carsten Franke" w:date="2021-10-20T11:31:00Z">
        <w:r>
          <w:t xml:space="preserve">Both standard definitions stay unchanged. </w:t>
        </w:r>
      </w:ins>
      <w:ins w:id="2810" w:author="Dr. Carsten Franke" w:date="2021-10-20T11:36:00Z">
        <w:r w:rsidR="00434959">
          <w:t xml:space="preserve">Federated use shall be described by </w:t>
        </w:r>
        <w:r w:rsidR="00434959" w:rsidRPr="00434959">
          <w:t>recommendations</w:t>
        </w:r>
        <w:r w:rsidR="00434959">
          <w:t xml:space="preserve">, only. </w:t>
        </w:r>
      </w:ins>
    </w:p>
    <w:p w14:paraId="06FEBB3D" w14:textId="55CC398F" w:rsidR="006F7241" w:rsidRDefault="008D52DC" w:rsidP="00BA04B6">
      <w:pPr>
        <w:pStyle w:val="Listenabsatz"/>
        <w:numPr>
          <w:ilvl w:val="0"/>
          <w:numId w:val="60"/>
        </w:numPr>
        <w:rPr>
          <w:ins w:id="2811" w:author="Dr. Carsten Franke" w:date="2021-10-20T11:35:00Z"/>
        </w:rPr>
      </w:pPr>
      <w:ins w:id="2812" w:author="Dr. Carsten Franke" w:date="2021-10-20T11:34:00Z">
        <w:r w:rsidRPr="008D52DC">
          <w:t>Clearly defined and delimited roles are assigned to both standards.</w:t>
        </w:r>
      </w:ins>
      <w:ins w:id="2813" w:author="Dr. Carsten Franke" w:date="2021-10-20T11:33:00Z">
        <w:r>
          <w:t xml:space="preserve"> </w:t>
        </w:r>
      </w:ins>
    </w:p>
    <w:p w14:paraId="16C90303" w14:textId="75B37985" w:rsidR="008D52DC" w:rsidRDefault="008D52DC" w:rsidP="00BA04B6">
      <w:pPr>
        <w:pStyle w:val="Listenabsatz"/>
        <w:numPr>
          <w:ilvl w:val="0"/>
          <w:numId w:val="60"/>
        </w:numPr>
        <w:rPr>
          <w:ins w:id="2814" w:author="Dr. Carsten Franke" w:date="2021-10-20T11:43:00Z"/>
        </w:rPr>
      </w:pPr>
      <w:ins w:id="2815" w:author="Dr. Carsten Franke" w:date="2021-10-20T11:35:00Z">
        <w:r w:rsidRPr="008D52DC">
          <w:t xml:space="preserve">Redundancies </w:t>
        </w:r>
      </w:ins>
      <w:ins w:id="2816" w:author="Dr. Carsten Franke" w:date="2021-10-20T11:46:00Z">
        <w:r w:rsidR="00D44CF6">
          <w:t>must</w:t>
        </w:r>
      </w:ins>
      <w:ins w:id="2817" w:author="Dr. Carsten Franke" w:date="2021-10-20T11:35:00Z">
        <w:r w:rsidRPr="008D52DC">
          <w:t xml:space="preserve"> be avoided as far as possible.</w:t>
        </w:r>
        <w:r>
          <w:t xml:space="preserve"> </w:t>
        </w:r>
      </w:ins>
    </w:p>
    <w:p w14:paraId="02B80A02" w14:textId="05FEB885" w:rsidR="00BF60BC" w:rsidRDefault="00BF60BC" w:rsidP="00BA04B6">
      <w:pPr>
        <w:pStyle w:val="Listenabsatz"/>
        <w:numPr>
          <w:ilvl w:val="0"/>
          <w:numId w:val="60"/>
        </w:numPr>
        <w:rPr>
          <w:ins w:id="2818" w:author="Dr. Carsten Franke" w:date="2021-10-20T11:31:00Z"/>
        </w:rPr>
      </w:pPr>
      <w:ins w:id="2819" w:author="Dr. Carsten Franke" w:date="2021-10-20T11:43:00Z">
        <w:r>
          <w:t xml:space="preserve">In case of </w:t>
        </w:r>
      </w:ins>
      <w:ins w:id="2820" w:author="Dr. Carsten Franke" w:date="2021-10-20T11:44:00Z">
        <w:r>
          <w:t>u</w:t>
        </w:r>
      </w:ins>
      <w:ins w:id="2821" w:author="Dr. Carsten Franke" w:date="2021-10-20T11:43:00Z">
        <w:r>
          <w:t>navoidable redundancies</w:t>
        </w:r>
      </w:ins>
      <w:ins w:id="2822" w:author="Dr. Carsten Franke" w:date="2021-10-20T11:44:00Z">
        <w:r>
          <w:t xml:space="preserve">, there must be no </w:t>
        </w:r>
      </w:ins>
      <w:ins w:id="2823" w:author="Dr. Carsten Franke" w:date="2021-10-20T11:45:00Z">
        <w:r w:rsidR="007A68CF" w:rsidRPr="007A68CF">
          <w:t xml:space="preserve">inconsistencies </w:t>
        </w:r>
      </w:ins>
      <w:ins w:id="2824" w:author="Dr. Carsten Franke" w:date="2021-10-20T11:44:00Z">
        <w:r>
          <w:t xml:space="preserve">within the set of </w:t>
        </w:r>
      </w:ins>
      <w:ins w:id="2825" w:author="Dr. Carsten Franke" w:date="2021-10-20T11:47:00Z">
        <w:r w:rsidR="00842882" w:rsidRPr="00842882">
          <w:t>federatively</w:t>
        </w:r>
        <w:r w:rsidR="00842882">
          <w:t xml:space="preserve"> </w:t>
        </w:r>
      </w:ins>
      <w:ins w:id="2826" w:author="Dr. Carsten Franke" w:date="2021-10-20T11:44:00Z">
        <w:r>
          <w:t>use</w:t>
        </w:r>
      </w:ins>
      <w:ins w:id="2827" w:author="Dr. Carsten Franke" w:date="2021-10-21T10:34:00Z">
        <w:r w:rsidR="00B318B6">
          <w:t>d</w:t>
        </w:r>
      </w:ins>
      <w:ins w:id="2828" w:author="Dr. Carsten Franke" w:date="2021-10-20T11:44:00Z">
        <w:r>
          <w:t xml:space="preserve"> files. </w:t>
        </w:r>
      </w:ins>
    </w:p>
    <w:p w14:paraId="3BCD4F55" w14:textId="03173BDA" w:rsidR="006F7241" w:rsidRDefault="00434959" w:rsidP="00B42AD7">
      <w:pPr>
        <w:rPr>
          <w:ins w:id="2829" w:author="Dr. Carsten Franke" w:date="2021-10-20T11:37:00Z"/>
        </w:rPr>
      </w:pPr>
      <w:ins w:id="2830" w:author="Dr. Carsten Franke" w:date="2021-10-20T11:37:00Z">
        <w:r>
          <w:t xml:space="preserve">These general principles are implemented by following regulations: </w:t>
        </w:r>
      </w:ins>
    </w:p>
    <w:p w14:paraId="2D5FD3D1" w14:textId="05187065" w:rsidR="00E26B6D" w:rsidRDefault="00E26B6D" w:rsidP="00BA04B6">
      <w:pPr>
        <w:pStyle w:val="Listenabsatz"/>
        <w:numPr>
          <w:ilvl w:val="0"/>
          <w:numId w:val="61"/>
        </w:numPr>
        <w:rPr>
          <w:ins w:id="2831" w:author="Dr. Carsten Franke" w:date="2021-10-20T11:41:00Z"/>
        </w:rPr>
      </w:pPr>
      <w:ins w:id="2832" w:author="Dr. Carsten Franke" w:date="2021-10-20T11:38:00Z">
        <w:r w:rsidRPr="00E26B6D">
          <w:t>ISO 10303-242</w:t>
        </w:r>
        <w:r>
          <w:t xml:space="preserve"> </w:t>
        </w:r>
      </w:ins>
      <w:ins w:id="2833" w:author="Dr. Carsten Franke" w:date="2021-10-20T11:40:00Z">
        <w:r>
          <w:t xml:space="preserve">contains the usual PLM-type information. </w:t>
        </w:r>
      </w:ins>
      <w:ins w:id="2834" w:author="Dr. Carsten Franke" w:date="2021-10-21T10:34:00Z">
        <w:r w:rsidR="00A5143B">
          <w:t>E</w:t>
        </w:r>
      </w:ins>
      <w:ins w:id="2835" w:author="Dr. Carsten Franke" w:date="2021-10-20T11:40:00Z">
        <w:r>
          <w:t xml:space="preserve">specially, it </w:t>
        </w:r>
      </w:ins>
      <w:ins w:id="2836" w:author="Dr. Carsten Franke" w:date="2021-10-20T11:38:00Z">
        <w:r>
          <w:t>references the relevant files (let it be CAD native</w:t>
        </w:r>
      </w:ins>
      <w:ins w:id="2837" w:author="Dr. Carsten Franke" w:date="2021-10-20T11:39:00Z">
        <w:r>
          <w:t xml:space="preserve"> or standard</w:t>
        </w:r>
      </w:ins>
      <w:ins w:id="2838" w:author="Dr. Carsten Franke" w:date="2021-10-20T11:38:00Z">
        <w:r>
          <w:t xml:space="preserve">, </w:t>
        </w:r>
      </w:ins>
      <w:ins w:id="2839" w:author="Dr. Carsten Franke" w:date="2021-10-20T11:39:00Z">
        <w:r>
          <w:t xml:space="preserve">visualization or χMCF) and </w:t>
        </w:r>
      </w:ins>
      <w:ins w:id="2840" w:author="Dr. Carsten Franke" w:date="2021-10-20T11:38:00Z">
        <w:r>
          <w:t>defines</w:t>
        </w:r>
      </w:ins>
      <w:ins w:id="2841" w:author="Dr. Carsten Franke" w:date="2021-10-20T11:39:00Z">
        <w:r>
          <w:t xml:space="preserve"> the location in space, where their content </w:t>
        </w:r>
      </w:ins>
      <w:ins w:id="2842" w:author="Dr. Carsten Franke" w:date="2021-10-20T11:40:00Z">
        <w:r>
          <w:t>must be instantiated (geometric transformations)</w:t>
        </w:r>
      </w:ins>
      <w:ins w:id="2843" w:author="Dr. Carsten Franke" w:date="2021-10-20T11:47:00Z">
        <w:r w:rsidR="0099082A">
          <w:t>.</w:t>
        </w:r>
      </w:ins>
      <w:ins w:id="2844" w:author="Dr. Carsten Franke" w:date="2021-10-20T11:40:00Z">
        <w:r>
          <w:t xml:space="preserve"> </w:t>
        </w:r>
      </w:ins>
    </w:p>
    <w:p w14:paraId="3A9EED33" w14:textId="159C9023" w:rsidR="00E26B6D" w:rsidRDefault="00E26B6D" w:rsidP="00BA04B6">
      <w:pPr>
        <w:pStyle w:val="Listenabsatz"/>
        <w:numPr>
          <w:ilvl w:val="0"/>
          <w:numId w:val="61"/>
        </w:numPr>
        <w:rPr>
          <w:ins w:id="2845" w:author="Dr. Carsten Franke" w:date="2021-10-20T11:49:00Z"/>
        </w:rPr>
      </w:pPr>
      <w:ins w:id="2846" w:author="Dr. Carsten Franke" w:date="2021-10-20T11:41:00Z">
        <w:r>
          <w:t xml:space="preserve">χMCF contains </w:t>
        </w:r>
      </w:ins>
      <w:ins w:id="2847" w:author="Dr. Carsten Franke" w:date="2021-10-20T15:19:00Z">
        <w:r w:rsidR="00BF4937">
          <w:t>geometrical (position, orientation, lengt</w:t>
        </w:r>
      </w:ins>
      <w:ins w:id="2848" w:author="Dr. Carsten Franke" w:date="2021-10-20T15:20:00Z">
        <w:r w:rsidR="00BF4937">
          <w:t xml:space="preserve">h, …), </w:t>
        </w:r>
      </w:ins>
      <w:ins w:id="2849" w:author="Dr. Carsten Franke" w:date="2021-10-20T11:41:00Z">
        <w:r>
          <w:t xml:space="preserve">technical information </w:t>
        </w:r>
      </w:ins>
      <w:ins w:id="2850" w:author="Dr. Carsten Franke" w:date="2021-10-20T11:42:00Z">
        <w:r>
          <w:t>of connecting elements</w:t>
        </w:r>
      </w:ins>
      <w:ins w:id="2851" w:author="Dr. Carsten Franke" w:date="2021-10-21T10:35:00Z">
        <w:r w:rsidR="00A5143B">
          <w:t>,</w:t>
        </w:r>
      </w:ins>
      <w:ins w:id="2852" w:author="Dr. Carsten Franke" w:date="2021-10-20T11:42:00Z">
        <w:r>
          <w:t xml:space="preserve"> and the lists of the parts connected, only. </w:t>
        </w:r>
      </w:ins>
    </w:p>
    <w:p w14:paraId="1B9F5C85" w14:textId="716E709F" w:rsidR="005E786E" w:rsidRDefault="005E786E" w:rsidP="00BA04B6">
      <w:pPr>
        <w:pStyle w:val="Listenabsatz"/>
        <w:numPr>
          <w:ilvl w:val="0"/>
          <w:numId w:val="61"/>
        </w:numPr>
        <w:rPr>
          <w:ins w:id="2853" w:author="Dr. Carsten Franke" w:date="2021-10-20T11:56:00Z"/>
        </w:rPr>
      </w:pPr>
      <w:ins w:id="2854" w:author="Dr. Carsten Franke" w:date="2021-10-20T11:49:00Z">
        <w:r>
          <w:t xml:space="preserve">In </w:t>
        </w:r>
        <w:r w:rsidRPr="00E26B6D">
          <w:t>ISO 10303-242</w:t>
        </w:r>
        <w:r>
          <w:t>, the element "</w:t>
        </w:r>
        <w:proofErr w:type="spellStart"/>
        <w:r w:rsidRPr="005E786E">
          <w:t>MatedPartAssociation</w:t>
        </w:r>
        <w:proofErr w:type="spellEnd"/>
        <w:r>
          <w:t>"</w:t>
        </w:r>
        <w:r w:rsidRPr="005E786E">
          <w:t xml:space="preserve"> is necessary for technical reasons</w:t>
        </w:r>
        <w:r>
          <w:t xml:space="preserve">. </w:t>
        </w:r>
      </w:ins>
      <w:ins w:id="2855" w:author="Dr. Carsten Franke" w:date="2021-10-20T11:53:00Z">
        <w:r w:rsidR="00DF4C66">
          <w:t>The l</w:t>
        </w:r>
        <w:r w:rsidR="00DF4C66" w:rsidRPr="00DF4C66">
          <w:t xml:space="preserve">ist of </w:t>
        </w:r>
      </w:ins>
      <w:ins w:id="2856" w:author="Dr. Carsten Franke" w:date="2021-10-20T11:54:00Z">
        <w:r w:rsidR="00DF4C66">
          <w:t xml:space="preserve">the </w:t>
        </w:r>
      </w:ins>
      <w:ins w:id="2857" w:author="Dr. Carsten Franke" w:date="2021-10-20T11:53:00Z">
        <w:r w:rsidR="00DF4C66" w:rsidRPr="00DF4C66">
          <w:t xml:space="preserve">part </w:t>
        </w:r>
      </w:ins>
      <w:ins w:id="2858" w:author="Dr. Carsten Franke" w:date="2021-10-21T10:36:00Z">
        <w:r w:rsidR="009B50B7">
          <w:t>numbers</w:t>
        </w:r>
      </w:ins>
      <w:ins w:id="2859" w:author="Dr. Carsten Franke" w:date="2021-10-20T11:53:00Z">
        <w:r w:rsidR="00DF4C66" w:rsidRPr="00DF4C66">
          <w:t xml:space="preserve"> </w:t>
        </w:r>
      </w:ins>
      <w:ins w:id="2860" w:author="Dr. Carsten Franke" w:date="2021-10-20T11:54:00Z">
        <w:r w:rsidR="00DF4C66">
          <w:t xml:space="preserve">of connected parts </w:t>
        </w:r>
      </w:ins>
      <w:ins w:id="2861" w:author="Dr. Carsten Franke" w:date="2021-10-20T11:53:00Z">
        <w:r w:rsidR="00DF4C66" w:rsidRPr="00DF4C66">
          <w:t>is mandatory within it.</w:t>
        </w:r>
        <w:r w:rsidR="00DF4C66">
          <w:t xml:space="preserve"> </w:t>
        </w:r>
      </w:ins>
      <w:ins w:id="2862" w:author="Dr. Carsten Franke" w:date="2021-10-20T11:54:00Z">
        <w:r w:rsidR="00DF4C66">
          <w:t xml:space="preserve">It must be identical to </w:t>
        </w:r>
        <w:proofErr w:type="spellStart"/>
        <w:r w:rsidR="00DF4C66">
          <w:t>χMCF's</w:t>
        </w:r>
        <w:proofErr w:type="spellEnd"/>
        <w:r w:rsidR="00DF4C66">
          <w:t xml:space="preserve"> </w:t>
        </w:r>
      </w:ins>
      <w:ins w:id="2863" w:author="Dr. Carsten Franke" w:date="2021-10-20T11:55:00Z">
        <w:r w:rsidR="00AC3984" w:rsidRPr="00446313">
          <w:rPr>
            <w:rFonts w:ascii="Courier New" w:hAnsi="Courier New" w:cs="Courier New"/>
            <w:b/>
            <w:i/>
            <w:sz w:val="18"/>
            <w:szCs w:val="18"/>
          </w:rPr>
          <w:t>&lt;</w:t>
        </w:r>
      </w:ins>
      <w:ins w:id="2864" w:author="Dr. Carsten Franke" w:date="2021-10-20T11:57:00Z">
        <w:r w:rsidR="000870CB" w:rsidRPr="000870CB">
          <w:rPr>
            <w:rFonts w:ascii="Courier New" w:hAnsi="Courier New" w:cs="Courier New"/>
            <w:b/>
            <w:i/>
            <w:sz w:val="18"/>
            <w:szCs w:val="18"/>
          </w:rPr>
          <w:t>connected_to</w:t>
        </w:r>
      </w:ins>
      <w:ins w:id="2865" w:author="Dr. Carsten Franke" w:date="2021-10-20T11:55:00Z">
        <w:r w:rsidR="00AC3984">
          <w:rPr>
            <w:rFonts w:ascii="Courier New" w:hAnsi="Courier New" w:cs="Courier New"/>
            <w:b/>
            <w:i/>
            <w:sz w:val="18"/>
            <w:szCs w:val="18"/>
          </w:rPr>
          <w:t>/</w:t>
        </w:r>
        <w:r w:rsidR="00AC3984" w:rsidRPr="00446313">
          <w:rPr>
            <w:rFonts w:ascii="Courier New" w:hAnsi="Courier New" w:cs="Courier New"/>
            <w:b/>
            <w:i/>
            <w:sz w:val="18"/>
            <w:szCs w:val="18"/>
          </w:rPr>
          <w:t>&gt;</w:t>
        </w:r>
        <w:r w:rsidR="00AC3984">
          <w:t xml:space="preserve"> up to sequence. </w:t>
        </w:r>
      </w:ins>
    </w:p>
    <w:p w14:paraId="165EB3B6" w14:textId="77776143" w:rsidR="000870CB" w:rsidRDefault="000870CB" w:rsidP="00BA04B6">
      <w:pPr>
        <w:pStyle w:val="Listenabsatz"/>
        <w:numPr>
          <w:ilvl w:val="0"/>
          <w:numId w:val="61"/>
        </w:numPr>
        <w:rPr>
          <w:ins w:id="2866" w:author="Dr. Carsten Franke" w:date="2021-10-21T11:04:00Z"/>
        </w:rPr>
      </w:pPr>
      <w:ins w:id="2867" w:author="Dr. Carsten Franke" w:date="2021-10-20T11:56:00Z">
        <w:r>
          <w:t xml:space="preserve">Consequently, </w:t>
        </w:r>
      </w:ins>
      <w:ins w:id="2868" w:author="Dr. Carsten Franke" w:date="2021-10-20T11:57:00Z">
        <w:r>
          <w:t xml:space="preserve">nested χMCF element </w:t>
        </w:r>
      </w:ins>
      <w:ins w:id="2869" w:author="Dr. Carsten Franke" w:date="2021-10-20T11:58:00Z">
        <w:r>
          <w:rPr>
            <w:rFonts w:ascii="Courier New" w:hAnsi="Courier New" w:cs="Courier New"/>
            <w:b/>
            <w:i/>
            <w:sz w:val="18"/>
            <w:szCs w:val="18"/>
          </w:rPr>
          <w:t>&lt;</w:t>
        </w:r>
        <w:proofErr w:type="spellStart"/>
        <w:r>
          <w:rPr>
            <w:rFonts w:ascii="Courier New" w:hAnsi="Courier New" w:cs="Courier New"/>
            <w:b/>
            <w:i/>
            <w:sz w:val="18"/>
            <w:szCs w:val="18"/>
          </w:rPr>
          <w:t>assy</w:t>
        </w:r>
        <w:proofErr w:type="spellEnd"/>
        <w:r>
          <w:rPr>
            <w:rFonts w:ascii="Courier New" w:hAnsi="Courier New" w:cs="Courier New"/>
            <w:b/>
            <w:i/>
            <w:sz w:val="18"/>
            <w:szCs w:val="18"/>
          </w:rPr>
          <w:t>/</w:t>
        </w:r>
        <w:r w:rsidRPr="00446313">
          <w:rPr>
            <w:rFonts w:ascii="Courier New" w:hAnsi="Courier New" w:cs="Courier New"/>
            <w:b/>
            <w:i/>
            <w:sz w:val="18"/>
            <w:szCs w:val="18"/>
          </w:rPr>
          <w:t>&gt;</w:t>
        </w:r>
      </w:ins>
      <w:ins w:id="2870" w:author="Dr. Carsten Franke" w:date="2021-10-20T11:57:00Z">
        <w:r>
          <w:t xml:space="preserve"> cannot be used. </w:t>
        </w:r>
      </w:ins>
      <w:ins w:id="2871" w:author="Dr. Carsten Franke" w:date="2021-10-20T11:59:00Z">
        <w:r w:rsidR="00846B9E">
          <w:t>F</w:t>
        </w:r>
        <w:r w:rsidR="00846B9E" w:rsidRPr="00846B9E">
          <w:t>urthermore</w:t>
        </w:r>
        <w:r w:rsidR="00846B9E">
          <w:t xml:space="preserve">, </w:t>
        </w:r>
        <w:r w:rsidR="00F66EBB">
          <w:t>attribute</w:t>
        </w:r>
      </w:ins>
      <w:ins w:id="2872" w:author="Dr. Carsten Franke" w:date="2021-10-20T12:00:00Z">
        <w:r w:rsidR="00F66EBB">
          <w:t>s</w:t>
        </w:r>
      </w:ins>
      <w:ins w:id="2873" w:author="Dr. Carsten Franke" w:date="2021-10-20T11:59:00Z">
        <w:r w:rsidR="00F66EBB">
          <w:t xml:space="preserve"> </w:t>
        </w:r>
      </w:ins>
      <w:ins w:id="2874" w:author="Dr. Carsten Franke" w:date="2021-10-20T12:00:00Z">
        <w:r w:rsidR="00F66EBB">
          <w:t>"</w:t>
        </w:r>
        <w:proofErr w:type="spellStart"/>
        <w:r w:rsidR="00F66EBB">
          <w:t>pid</w:t>
        </w:r>
        <w:proofErr w:type="spellEnd"/>
        <w:r w:rsidR="00F66EBB">
          <w:t>" and "</w:t>
        </w:r>
        <w:proofErr w:type="spellStart"/>
        <w:r w:rsidR="00F66EBB">
          <w:t>pname</w:t>
        </w:r>
        <w:proofErr w:type="spellEnd"/>
        <w:r w:rsidR="00F66EBB">
          <w:t>"</w:t>
        </w:r>
      </w:ins>
      <w:ins w:id="2875" w:author="Dr. Carsten Franke" w:date="2021-10-20T11:59:00Z">
        <w:r w:rsidR="00F66EBB">
          <w:t xml:space="preserve"> of nested </w:t>
        </w:r>
        <w:r w:rsidR="00F66EBB" w:rsidRPr="00446313">
          <w:rPr>
            <w:rFonts w:ascii="Courier New" w:hAnsi="Courier New" w:cs="Courier New"/>
            <w:b/>
            <w:i/>
            <w:sz w:val="18"/>
            <w:szCs w:val="18"/>
          </w:rPr>
          <w:t>&lt;part</w:t>
        </w:r>
        <w:r w:rsidR="00F66EBB">
          <w:rPr>
            <w:rFonts w:ascii="Courier New" w:hAnsi="Courier New" w:cs="Courier New"/>
            <w:b/>
            <w:i/>
            <w:sz w:val="18"/>
            <w:szCs w:val="18"/>
          </w:rPr>
          <w:t>/</w:t>
        </w:r>
        <w:r w:rsidR="00F66EBB" w:rsidRPr="00446313">
          <w:rPr>
            <w:rFonts w:ascii="Courier New" w:hAnsi="Courier New" w:cs="Courier New"/>
            <w:b/>
            <w:i/>
            <w:sz w:val="18"/>
            <w:szCs w:val="18"/>
          </w:rPr>
          <w:t>&gt;</w:t>
        </w:r>
        <w:r w:rsidR="00F66EBB">
          <w:t xml:space="preserve"> element </w:t>
        </w:r>
      </w:ins>
      <w:ins w:id="2876" w:author="Dr. Carsten Franke" w:date="2021-10-20T12:00:00Z">
        <w:r w:rsidR="00F66EBB">
          <w:t xml:space="preserve">cannot be used. </w:t>
        </w:r>
      </w:ins>
    </w:p>
    <w:p w14:paraId="39DB4E10" w14:textId="52BE495F" w:rsidR="000532C5" w:rsidRDefault="000532C5" w:rsidP="00BA04B6">
      <w:pPr>
        <w:pStyle w:val="Listenabsatz"/>
        <w:numPr>
          <w:ilvl w:val="0"/>
          <w:numId w:val="61"/>
        </w:numPr>
        <w:rPr>
          <w:ins w:id="2877" w:author="Dr. Carsten Franke" w:date="2021-10-20T11:37:00Z"/>
        </w:rPr>
      </w:pPr>
      <w:ins w:id="2878" w:author="Dr. Carsten Franke" w:date="2021-10-21T11:04:00Z">
        <w:r>
          <w:t xml:space="preserve">χMCF files are referenced from </w:t>
        </w:r>
        <w:r w:rsidRPr="00E26B6D">
          <w:t>ISO 10303-242</w:t>
        </w:r>
      </w:ins>
      <w:ins w:id="2879" w:author="Dr. Carsten Franke" w:date="2021-10-21T11:05:00Z">
        <w:r>
          <w:t xml:space="preserve"> by means of </w:t>
        </w:r>
        <w:commentRangeStart w:id="2880"/>
        <w:r>
          <w:t>"external reference"</w:t>
        </w:r>
        <w:commentRangeEnd w:id="2880"/>
        <w:r>
          <w:rPr>
            <w:rStyle w:val="Kommentarzeichen"/>
            <w:rFonts w:ascii="Calibri" w:eastAsia="Times New Roman" w:hAnsi="Calibri"/>
            <w:lang w:val="en-US" w:eastAsia="x-none"/>
          </w:rPr>
          <w:commentReference w:id="2880"/>
        </w:r>
        <w:r>
          <w:t xml:space="preserve">. </w:t>
        </w:r>
      </w:ins>
    </w:p>
    <w:p w14:paraId="3BA214C4" w14:textId="77777777" w:rsidR="00434959" w:rsidRPr="00B42AD7" w:rsidRDefault="00434959" w:rsidP="00B42AD7">
      <w:pPr>
        <w:rPr>
          <w:ins w:id="2881" w:author="Max Ungerer" w:date="2021-09-15T20:13:00Z"/>
        </w:rPr>
      </w:pPr>
    </w:p>
    <w:p w14:paraId="1C827307" w14:textId="6A81E964" w:rsidR="009C2A9B" w:rsidRPr="00434959" w:rsidRDefault="00741F4D" w:rsidP="00BA04B6">
      <w:pPr>
        <w:pStyle w:val="Listenabsatz"/>
        <w:numPr>
          <w:ilvl w:val="0"/>
          <w:numId w:val="59"/>
        </w:numPr>
        <w:rPr>
          <w:ins w:id="2882" w:author="Dr. Carsten Franke" w:date="2021-09-16T14:33:00Z"/>
          <w:strike/>
          <w:highlight w:val="yellow"/>
          <w:lang w:eastAsia="ja-JP"/>
          <w:rPrChange w:id="2883" w:author="Dr. Carsten Franke" w:date="2021-10-20T11:37:00Z">
            <w:rPr>
              <w:ins w:id="2884" w:author="Dr. Carsten Franke" w:date="2021-09-16T14:33:00Z"/>
              <w:highlight w:val="yellow"/>
              <w:lang w:eastAsia="ja-JP"/>
            </w:rPr>
          </w:rPrChange>
        </w:rPr>
      </w:pPr>
      <w:commentRangeStart w:id="2885"/>
      <w:ins w:id="2886" w:author="Max Ungerer" w:date="2021-09-15T20:13:00Z">
        <w:r w:rsidRPr="00434959">
          <w:rPr>
            <w:strike/>
            <w:highlight w:val="yellow"/>
            <w:lang w:eastAsia="ja-JP"/>
            <w:rPrChange w:id="2887" w:author="Dr. Carsten Franke" w:date="2021-10-20T11:37:00Z">
              <w:rPr>
                <w:highlight w:val="yellow"/>
                <w:lang w:eastAsia="ja-JP"/>
              </w:rPr>
            </w:rPrChange>
          </w:rPr>
          <w:t>Avoid redundant information</w:t>
        </w:r>
      </w:ins>
      <w:ins w:id="2888" w:author="Dr. Carsten Franke" w:date="2021-09-16T14:30:00Z">
        <w:r w:rsidR="00385BD6" w:rsidRPr="00434959">
          <w:rPr>
            <w:strike/>
            <w:highlight w:val="yellow"/>
            <w:lang w:eastAsia="ja-JP"/>
            <w:rPrChange w:id="2889" w:author="Dr. Carsten Franke" w:date="2021-10-20T11:37:00Z">
              <w:rPr>
                <w:highlight w:val="yellow"/>
                <w:lang w:eastAsia="ja-JP"/>
              </w:rPr>
            </w:rPrChange>
          </w:rPr>
          <w:t xml:space="preserve"> </w:t>
        </w:r>
      </w:ins>
      <w:ins w:id="2890" w:author="Dr. Carsten Franke" w:date="2021-09-20T17:06:00Z">
        <w:r w:rsidR="000B5A61" w:rsidRPr="00434959">
          <w:rPr>
            <w:strike/>
            <w:lang w:eastAsia="ja-JP"/>
            <w:rPrChange w:id="2891" w:author="Dr. Carsten Franke" w:date="2021-10-20T11:37:00Z">
              <w:rPr>
                <w:lang w:eastAsia="ja-JP"/>
              </w:rPr>
            </w:rPrChange>
          </w:rPr>
          <w:t xml:space="preserve">when using χMCF with </w:t>
        </w:r>
      </w:ins>
      <w:ins w:id="2892" w:author="Dr. Carsten Franke" w:date="2021-10-20T11:30:00Z">
        <w:r w:rsidR="006F7241" w:rsidRPr="00434959">
          <w:rPr>
            <w:strike/>
            <w:lang w:eastAsia="ja-JP"/>
            <w:rPrChange w:id="2893" w:author="Dr. Carsten Franke" w:date="2021-10-20T11:37:00Z">
              <w:rPr>
                <w:lang w:eastAsia="ja-JP"/>
              </w:rPr>
            </w:rPrChange>
          </w:rPr>
          <w:t>ISO 10303-242</w:t>
        </w:r>
      </w:ins>
      <w:ins w:id="2894" w:author="Dr. Carsten Franke" w:date="2021-09-20T17:06:00Z">
        <w:r w:rsidR="000B5A61" w:rsidRPr="00434959">
          <w:rPr>
            <w:strike/>
            <w:lang w:eastAsia="ja-JP"/>
            <w:rPrChange w:id="2895" w:author="Dr. Carsten Franke" w:date="2021-10-20T11:37:00Z">
              <w:rPr>
                <w:lang w:eastAsia="ja-JP"/>
              </w:rPr>
            </w:rPrChange>
          </w:rPr>
          <w:t xml:space="preserve"> federatively</w:t>
        </w:r>
        <w:proofErr w:type="gramStart"/>
        <w:r w:rsidR="000B5A61" w:rsidRPr="00434959">
          <w:rPr>
            <w:strike/>
            <w:lang w:eastAsia="ja-JP"/>
            <w:rPrChange w:id="2896" w:author="Dr. Carsten Franke" w:date="2021-10-20T11:37:00Z">
              <w:rPr>
                <w:lang w:eastAsia="ja-JP"/>
              </w:rPr>
            </w:rPrChange>
          </w:rPr>
          <w:t xml:space="preserve">.  </w:t>
        </w:r>
      </w:ins>
      <w:proofErr w:type="gramEnd"/>
      <w:ins w:id="2897" w:author="Dr. Carsten Franke" w:date="2021-09-16T14:30:00Z">
        <w:r w:rsidR="00385BD6" w:rsidRPr="00434959">
          <w:rPr>
            <w:strike/>
            <w:highlight w:val="yellow"/>
            <w:lang w:eastAsia="ja-JP"/>
            <w:rPrChange w:id="2898" w:author="Dr. Carsten Franke" w:date="2021-10-20T11:37:00Z">
              <w:rPr>
                <w:highlight w:val="yellow"/>
                <w:lang w:eastAsia="ja-JP"/>
              </w:rPr>
            </w:rPrChange>
          </w:rPr>
          <w:br/>
          <w:t xml:space="preserve">Objectives: </w:t>
        </w:r>
      </w:ins>
    </w:p>
    <w:p w14:paraId="2E4C582A" w14:textId="675FEB0F" w:rsidR="00741F4D" w:rsidRPr="00434959" w:rsidRDefault="00385BD6" w:rsidP="00BA04B6">
      <w:pPr>
        <w:pStyle w:val="Listenabsatz"/>
        <w:numPr>
          <w:ilvl w:val="1"/>
          <w:numId w:val="59"/>
        </w:numPr>
        <w:rPr>
          <w:ins w:id="2899" w:author="Dr. Carsten Franke" w:date="2021-09-16T14:58:00Z"/>
          <w:strike/>
          <w:highlight w:val="yellow"/>
          <w:lang w:eastAsia="ja-JP"/>
          <w:rPrChange w:id="2900" w:author="Dr. Carsten Franke" w:date="2021-10-20T11:37:00Z">
            <w:rPr>
              <w:ins w:id="2901" w:author="Dr. Carsten Franke" w:date="2021-09-16T14:58:00Z"/>
              <w:highlight w:val="yellow"/>
              <w:lang w:eastAsia="ja-JP"/>
            </w:rPr>
          </w:rPrChange>
        </w:rPr>
      </w:pPr>
      <w:ins w:id="2902" w:author="Dr. Carsten Franke" w:date="2021-09-16T14:30:00Z">
        <w:r w:rsidRPr="00434959">
          <w:rPr>
            <w:strike/>
            <w:highlight w:val="yellow"/>
            <w:lang w:eastAsia="ja-JP"/>
            <w:rPrChange w:id="2903" w:author="Dr. Carsten Franke" w:date="2021-10-20T11:37:00Z">
              <w:rPr>
                <w:highlight w:val="yellow"/>
                <w:lang w:eastAsia="ja-JP"/>
              </w:rPr>
            </w:rPrChange>
          </w:rPr>
          <w:t xml:space="preserve">Keep </w:t>
        </w:r>
      </w:ins>
      <w:ins w:id="2904" w:author="Dr. Carsten Franke" w:date="2021-09-20T17:07:00Z">
        <w:r w:rsidR="000B5A61" w:rsidRPr="00434959">
          <w:rPr>
            <w:strike/>
            <w:highlight w:val="yellow"/>
            <w:lang w:eastAsia="ja-JP"/>
            <w:rPrChange w:id="2905" w:author="Dr. Carsten Franke" w:date="2021-10-20T11:37:00Z">
              <w:rPr>
                <w:highlight w:val="yellow"/>
                <w:lang w:eastAsia="ja-JP"/>
              </w:rPr>
            </w:rPrChange>
          </w:rPr>
          <w:t>core content of both</w:t>
        </w:r>
      </w:ins>
      <w:ins w:id="2906" w:author="Dr. Carsten Franke" w:date="2021-09-16T14:30:00Z">
        <w:r w:rsidRPr="00434959">
          <w:rPr>
            <w:strike/>
            <w:highlight w:val="yellow"/>
            <w:lang w:eastAsia="ja-JP"/>
            <w:rPrChange w:id="2907" w:author="Dr. Carsten Franke" w:date="2021-10-20T11:37:00Z">
              <w:rPr>
                <w:highlight w:val="yellow"/>
                <w:lang w:eastAsia="ja-JP"/>
              </w:rPr>
            </w:rPrChange>
          </w:rPr>
          <w:t xml:space="preserve"> standard</w:t>
        </w:r>
      </w:ins>
      <w:ins w:id="2908" w:author="Dr. Carsten Franke" w:date="2021-09-20T17:07:00Z">
        <w:r w:rsidR="000B5A61" w:rsidRPr="00434959">
          <w:rPr>
            <w:strike/>
            <w:highlight w:val="yellow"/>
            <w:lang w:eastAsia="ja-JP"/>
            <w:rPrChange w:id="2909" w:author="Dr. Carsten Franke" w:date="2021-10-20T11:37:00Z">
              <w:rPr>
                <w:highlight w:val="yellow"/>
                <w:lang w:eastAsia="ja-JP"/>
              </w:rPr>
            </w:rPrChange>
          </w:rPr>
          <w:t>s</w:t>
        </w:r>
      </w:ins>
      <w:ins w:id="2910" w:author="Dr. Carsten Franke" w:date="2021-09-16T14:30:00Z">
        <w:r w:rsidRPr="00434959">
          <w:rPr>
            <w:strike/>
            <w:highlight w:val="yellow"/>
            <w:lang w:eastAsia="ja-JP"/>
            <w:rPrChange w:id="2911" w:author="Dr. Carsten Franke" w:date="2021-10-20T11:37:00Z">
              <w:rPr>
                <w:highlight w:val="yellow"/>
                <w:lang w:eastAsia="ja-JP"/>
              </w:rPr>
            </w:rPrChange>
          </w:rPr>
          <w:t xml:space="preserve"> unchanged. </w:t>
        </w:r>
      </w:ins>
      <w:ins w:id="2912" w:author="Dr. Carsten Franke" w:date="2021-09-20T17:07:00Z">
        <w:r w:rsidR="000B5A61" w:rsidRPr="00434959">
          <w:rPr>
            <w:strike/>
            <w:highlight w:val="yellow"/>
            <w:lang w:eastAsia="ja-JP"/>
            <w:rPrChange w:id="2913" w:author="Dr. Carsten Franke" w:date="2021-10-20T11:37:00Z">
              <w:rPr>
                <w:highlight w:val="yellow"/>
                <w:lang w:eastAsia="ja-JP"/>
              </w:rPr>
            </w:rPrChange>
          </w:rPr>
          <w:t xml:space="preserve">Focus on </w:t>
        </w:r>
      </w:ins>
      <w:ins w:id="2914" w:author="Dr. Carsten Franke" w:date="2021-09-20T17:08:00Z">
        <w:r w:rsidR="000B5A61" w:rsidRPr="00434959">
          <w:rPr>
            <w:strike/>
            <w:highlight w:val="yellow"/>
            <w:lang w:eastAsia="ja-JP"/>
            <w:rPrChange w:id="2915" w:author="Dr. Carsten Franke" w:date="2021-10-20T11:37:00Z">
              <w:rPr>
                <w:highlight w:val="yellow"/>
                <w:lang w:eastAsia="ja-JP"/>
              </w:rPr>
            </w:rPrChange>
          </w:rPr>
          <w:t xml:space="preserve">usage recommendations. </w:t>
        </w:r>
      </w:ins>
    </w:p>
    <w:p w14:paraId="375802F0" w14:textId="2466F5E2" w:rsidR="006952B5" w:rsidRPr="00434959" w:rsidRDefault="006952B5" w:rsidP="00BA04B6">
      <w:pPr>
        <w:pStyle w:val="Listenabsatz"/>
        <w:numPr>
          <w:ilvl w:val="1"/>
          <w:numId w:val="59"/>
        </w:numPr>
        <w:rPr>
          <w:ins w:id="2916" w:author="Dr. Carsten Franke" w:date="2021-09-16T14:34:00Z"/>
          <w:strike/>
          <w:highlight w:val="yellow"/>
          <w:lang w:eastAsia="ja-JP"/>
          <w:rPrChange w:id="2917" w:author="Dr. Carsten Franke" w:date="2021-10-20T11:37:00Z">
            <w:rPr>
              <w:ins w:id="2918" w:author="Dr. Carsten Franke" w:date="2021-09-16T14:34:00Z"/>
              <w:highlight w:val="yellow"/>
              <w:lang w:eastAsia="ja-JP"/>
            </w:rPr>
          </w:rPrChange>
        </w:rPr>
      </w:pPr>
      <w:ins w:id="2919" w:author="Dr. Carsten Franke" w:date="2021-09-16T14:58:00Z">
        <w:r w:rsidRPr="00434959">
          <w:rPr>
            <w:strike/>
            <w:highlight w:val="yellow"/>
            <w:lang w:eastAsia="ja-JP"/>
            <w:rPrChange w:id="2920" w:author="Dr. Carsten Franke" w:date="2021-10-20T11:37:00Z">
              <w:rPr>
                <w:highlight w:val="yellow"/>
                <w:lang w:eastAsia="ja-JP"/>
              </w:rPr>
            </w:rPrChange>
          </w:rPr>
          <w:t>Keep the possible conflicts minimal.</w:t>
        </w:r>
      </w:ins>
      <w:ins w:id="2921" w:author="Dr. Carsten Franke" w:date="2021-09-16T14:59:00Z">
        <w:r w:rsidRPr="00434959">
          <w:rPr>
            <w:strike/>
            <w:highlight w:val="yellow"/>
            <w:lang w:eastAsia="ja-JP"/>
            <w:rPrChange w:id="2922" w:author="Dr. Carsten Franke" w:date="2021-10-20T11:37:00Z">
              <w:rPr>
                <w:highlight w:val="yellow"/>
                <w:lang w:eastAsia="ja-JP"/>
              </w:rPr>
            </w:rPrChange>
          </w:rPr>
          <w:t xml:space="preserve"> </w:t>
        </w:r>
      </w:ins>
      <w:ins w:id="2923" w:author="Dr. Carsten Franke" w:date="2021-09-20T17:08:00Z">
        <w:r w:rsidR="000B5A61" w:rsidRPr="00434959">
          <w:rPr>
            <w:strike/>
            <w:highlight w:val="yellow"/>
            <w:lang w:eastAsia="ja-JP"/>
            <w:rPrChange w:id="2924" w:author="Dr. Carsten Franke" w:date="2021-10-20T11:37:00Z">
              <w:rPr>
                <w:highlight w:val="yellow"/>
                <w:lang w:eastAsia="ja-JP"/>
              </w:rPr>
            </w:rPrChange>
          </w:rPr>
          <w:t>(</w:t>
        </w:r>
        <w:proofErr w:type="gramStart"/>
        <w:r w:rsidR="000B5A61" w:rsidRPr="00434959">
          <w:rPr>
            <w:strike/>
            <w:highlight w:val="yellow"/>
            <w:lang w:eastAsia="ja-JP"/>
            <w:rPrChange w:id="2925" w:author="Dr. Carsten Franke" w:date="2021-10-20T11:37:00Z">
              <w:rPr>
                <w:highlight w:val="yellow"/>
                <w:lang w:eastAsia="ja-JP"/>
              </w:rPr>
            </w:rPrChange>
          </w:rPr>
          <w:t>to</w:t>
        </w:r>
        <w:proofErr w:type="gramEnd"/>
        <w:r w:rsidR="000B5A61" w:rsidRPr="00434959">
          <w:rPr>
            <w:strike/>
            <w:highlight w:val="yellow"/>
            <w:lang w:eastAsia="ja-JP"/>
            <w:rPrChange w:id="2926" w:author="Dr. Carsten Franke" w:date="2021-10-20T11:37:00Z">
              <w:rPr>
                <w:highlight w:val="yellow"/>
                <w:lang w:eastAsia="ja-JP"/>
              </w:rPr>
            </w:rPrChange>
          </w:rPr>
          <w:t xml:space="preserve"> be done)</w:t>
        </w:r>
      </w:ins>
    </w:p>
    <w:p w14:paraId="65773A96" w14:textId="77777777" w:rsidR="00A44CE4" w:rsidRDefault="009C2A9B" w:rsidP="00BA04B6">
      <w:pPr>
        <w:pStyle w:val="Listenabsatz"/>
        <w:numPr>
          <w:ilvl w:val="1"/>
          <w:numId w:val="59"/>
        </w:numPr>
        <w:rPr>
          <w:ins w:id="2927" w:author="Dr. Carsten Franke" w:date="2021-09-16T15:46:00Z"/>
          <w:highlight w:val="yellow"/>
          <w:lang w:eastAsia="ja-JP"/>
        </w:rPr>
      </w:pPr>
      <w:ins w:id="2928" w:author="Dr. Carsten Franke" w:date="2021-09-16T14:34:00Z">
        <w:r>
          <w:rPr>
            <w:highlight w:val="yellow"/>
            <w:lang w:eastAsia="ja-JP"/>
          </w:rPr>
          <w:t>Upon import</w:t>
        </w:r>
      </w:ins>
      <w:ins w:id="2929" w:author="Dr. Carsten Franke" w:date="2021-09-16T15:46:00Z">
        <w:r w:rsidR="00A44CE4">
          <w:rPr>
            <w:highlight w:val="yellow"/>
            <w:lang w:eastAsia="ja-JP"/>
          </w:rPr>
          <w:t xml:space="preserve"> (as a use case)</w:t>
        </w:r>
      </w:ins>
      <w:ins w:id="2930" w:author="Dr. Carsten Franke" w:date="2021-09-16T14:34:00Z">
        <w:r>
          <w:rPr>
            <w:highlight w:val="yellow"/>
            <w:lang w:eastAsia="ja-JP"/>
          </w:rPr>
          <w:t xml:space="preserve">, </w:t>
        </w:r>
      </w:ins>
    </w:p>
    <w:p w14:paraId="08DCB0B8" w14:textId="1AF704CA" w:rsidR="009C2A9B" w:rsidRPr="00D44CFB" w:rsidRDefault="009C2A9B" w:rsidP="00BA04B6">
      <w:pPr>
        <w:pStyle w:val="Listenabsatz"/>
        <w:numPr>
          <w:ilvl w:val="2"/>
          <w:numId w:val="59"/>
        </w:numPr>
        <w:rPr>
          <w:ins w:id="2931" w:author="Dr. Carsten Franke" w:date="2021-09-16T14:34:00Z"/>
          <w:strike/>
          <w:highlight w:val="yellow"/>
          <w:lang w:eastAsia="ja-JP"/>
          <w:rPrChange w:id="2932" w:author="Dr. Carsten Franke" w:date="2021-10-20T11:51:00Z">
            <w:rPr>
              <w:ins w:id="2933" w:author="Dr. Carsten Franke" w:date="2021-09-16T14:34:00Z"/>
              <w:highlight w:val="yellow"/>
              <w:lang w:eastAsia="ja-JP"/>
            </w:rPr>
          </w:rPrChange>
        </w:rPr>
      </w:pPr>
      <w:ins w:id="2934" w:author="Dr. Carsten Franke" w:date="2021-09-16T14:34:00Z">
        <w:r w:rsidRPr="00D44CFB">
          <w:rPr>
            <w:b/>
            <w:strike/>
            <w:highlight w:val="yellow"/>
            <w:lang w:eastAsia="ja-JP"/>
            <w:rPrChange w:id="2935" w:author="Dr. Carsten Franke" w:date="2021-10-20T11:51:00Z">
              <w:rPr>
                <w:b/>
                <w:highlight w:val="yellow"/>
                <w:lang w:eastAsia="ja-JP"/>
              </w:rPr>
            </w:rPrChange>
          </w:rPr>
          <w:t>STEP</w:t>
        </w:r>
        <w:r w:rsidRPr="00D44CFB">
          <w:rPr>
            <w:strike/>
            <w:highlight w:val="yellow"/>
            <w:lang w:eastAsia="ja-JP"/>
            <w:rPrChange w:id="2936" w:author="Dr. Carsten Franke" w:date="2021-10-20T11:51:00Z">
              <w:rPr>
                <w:highlight w:val="yellow"/>
                <w:lang w:eastAsia="ja-JP"/>
              </w:rPr>
            </w:rPrChange>
          </w:rPr>
          <w:t xml:space="preserve"> defines which </w:t>
        </w:r>
      </w:ins>
      <w:ins w:id="2937" w:author="Dr. Carsten Franke" w:date="2021-09-16T15:44:00Z">
        <w:r w:rsidR="00A44CE4" w:rsidRPr="00D44CFB">
          <w:rPr>
            <w:strike/>
            <w:highlight w:val="yellow"/>
            <w:lang w:eastAsia="ja-JP"/>
            <w:rPrChange w:id="2938" w:author="Dr. Carsten Franke" w:date="2021-10-20T11:51:00Z">
              <w:rPr>
                <w:highlight w:val="yellow"/>
                <w:lang w:eastAsia="ja-JP"/>
              </w:rPr>
            </w:rPrChange>
          </w:rPr>
          <w:t>χMCF</w:t>
        </w:r>
      </w:ins>
      <w:ins w:id="2939" w:author="Dr. Carsten Franke" w:date="2021-09-16T14:34:00Z">
        <w:r w:rsidRPr="00D44CFB">
          <w:rPr>
            <w:strike/>
            <w:highlight w:val="yellow"/>
            <w:lang w:eastAsia="ja-JP"/>
            <w:rPrChange w:id="2940" w:author="Dr. Carsten Franke" w:date="2021-10-20T11:51:00Z">
              <w:rPr>
                <w:highlight w:val="yellow"/>
                <w:lang w:eastAsia="ja-JP"/>
              </w:rPr>
            </w:rPrChange>
          </w:rPr>
          <w:t xml:space="preserve"> files to read and </w:t>
        </w:r>
        <w:commentRangeStart w:id="2941"/>
        <w:r w:rsidRPr="00D44CFB">
          <w:rPr>
            <w:strike/>
            <w:highlight w:val="yellow"/>
            <w:lang w:eastAsia="ja-JP"/>
            <w:rPrChange w:id="2942" w:author="Dr. Carsten Franke" w:date="2021-10-20T11:51:00Z">
              <w:rPr>
                <w:highlight w:val="yellow"/>
                <w:lang w:eastAsia="ja-JP"/>
              </w:rPr>
            </w:rPrChange>
          </w:rPr>
          <w:t>where to transform their content</w:t>
        </w:r>
      </w:ins>
      <w:ins w:id="2943" w:author="Dr. Carsten Franke" w:date="2021-09-20T17:09:00Z">
        <w:r w:rsidR="000B5A61" w:rsidRPr="00D44CFB">
          <w:rPr>
            <w:strike/>
            <w:highlight w:val="yellow"/>
            <w:lang w:eastAsia="ja-JP"/>
            <w:rPrChange w:id="2944" w:author="Dr. Carsten Franke" w:date="2021-10-20T11:51:00Z">
              <w:rPr>
                <w:highlight w:val="yellow"/>
                <w:lang w:eastAsia="ja-JP"/>
              </w:rPr>
            </w:rPrChange>
          </w:rPr>
          <w:t xml:space="preserve"> for assembly</w:t>
        </w:r>
      </w:ins>
      <w:commentRangeEnd w:id="2941"/>
      <w:ins w:id="2945" w:author="Dr. Carsten Franke" w:date="2021-09-20T17:10:00Z">
        <w:r w:rsidR="000B5A61" w:rsidRPr="00D44CFB">
          <w:rPr>
            <w:rStyle w:val="Kommentarzeichen"/>
            <w:rFonts w:ascii="Calibri" w:eastAsia="Times New Roman" w:hAnsi="Calibri"/>
            <w:strike/>
            <w:lang w:val="en-US" w:eastAsia="x-none"/>
            <w:rPrChange w:id="2946" w:author="Dr. Carsten Franke" w:date="2021-10-20T11:51:00Z">
              <w:rPr>
                <w:rStyle w:val="Kommentarzeichen"/>
                <w:rFonts w:ascii="Calibri" w:eastAsia="Times New Roman" w:hAnsi="Calibri"/>
                <w:lang w:val="en-US" w:eastAsia="x-none"/>
              </w:rPr>
            </w:rPrChange>
          </w:rPr>
          <w:commentReference w:id="2941"/>
        </w:r>
      </w:ins>
      <w:ins w:id="2947" w:author="Dr. Carsten Franke" w:date="2021-09-16T14:34:00Z">
        <w:r w:rsidRPr="00D44CFB">
          <w:rPr>
            <w:strike/>
            <w:highlight w:val="yellow"/>
            <w:lang w:eastAsia="ja-JP"/>
            <w:rPrChange w:id="2948" w:author="Dr. Carsten Franke" w:date="2021-10-20T11:51:00Z">
              <w:rPr>
                <w:highlight w:val="yellow"/>
                <w:lang w:eastAsia="ja-JP"/>
              </w:rPr>
            </w:rPrChange>
          </w:rPr>
          <w:t xml:space="preserve">. </w:t>
        </w:r>
      </w:ins>
    </w:p>
    <w:p w14:paraId="254CA13B" w14:textId="176A6FFF" w:rsidR="009C2A9B" w:rsidRPr="00D44CFB" w:rsidRDefault="009C2A9B" w:rsidP="00BA04B6">
      <w:pPr>
        <w:pStyle w:val="Listenabsatz"/>
        <w:numPr>
          <w:ilvl w:val="2"/>
          <w:numId w:val="59"/>
        </w:numPr>
        <w:rPr>
          <w:ins w:id="2949" w:author="Dr. Carsten Franke" w:date="2021-09-16T14:35:00Z"/>
          <w:strike/>
          <w:highlight w:val="yellow"/>
          <w:lang w:eastAsia="ja-JP"/>
          <w:rPrChange w:id="2950" w:author="Dr. Carsten Franke" w:date="2021-10-20T11:51:00Z">
            <w:rPr>
              <w:ins w:id="2951" w:author="Dr. Carsten Franke" w:date="2021-09-16T14:35:00Z"/>
              <w:highlight w:val="yellow"/>
              <w:lang w:eastAsia="ja-JP"/>
            </w:rPr>
          </w:rPrChange>
        </w:rPr>
      </w:pPr>
      <w:ins w:id="2952" w:author="Dr. Carsten Franke" w:date="2021-09-16T14:34:00Z">
        <w:r w:rsidRPr="00D44CFB">
          <w:rPr>
            <w:strike/>
            <w:highlight w:val="yellow"/>
            <w:lang w:eastAsia="ja-JP"/>
            <w:rPrChange w:id="2953" w:author="Dr. Carsten Franke" w:date="2021-10-20T11:51:00Z">
              <w:rPr>
                <w:highlight w:val="yellow"/>
                <w:lang w:eastAsia="ja-JP"/>
              </w:rPr>
            </w:rPrChange>
          </w:rPr>
          <w:t>A</w:t>
        </w:r>
      </w:ins>
      <w:ins w:id="2954" w:author="Dr. Carsten Franke" w:date="2021-09-16T14:35:00Z">
        <w:r w:rsidRPr="00D44CFB">
          <w:rPr>
            <w:strike/>
            <w:highlight w:val="yellow"/>
            <w:lang w:eastAsia="ja-JP"/>
            <w:rPrChange w:id="2955" w:author="Dr. Carsten Franke" w:date="2021-10-20T11:51:00Z">
              <w:rPr>
                <w:highlight w:val="yellow"/>
                <w:lang w:eastAsia="ja-JP"/>
              </w:rPr>
            </w:rPrChange>
          </w:rPr>
          <w:t xml:space="preserve">ny other connection information shall be read from </w:t>
        </w:r>
      </w:ins>
      <w:ins w:id="2956" w:author="Dr. Carsten Franke" w:date="2021-09-16T15:44:00Z">
        <w:r w:rsidR="00A44CE4" w:rsidRPr="00D44CFB">
          <w:rPr>
            <w:b/>
            <w:strike/>
            <w:highlight w:val="yellow"/>
            <w:lang w:eastAsia="ja-JP"/>
            <w:rPrChange w:id="2957" w:author="Dr. Carsten Franke" w:date="2021-10-20T11:51:00Z">
              <w:rPr>
                <w:b/>
                <w:highlight w:val="yellow"/>
                <w:lang w:eastAsia="ja-JP"/>
              </w:rPr>
            </w:rPrChange>
          </w:rPr>
          <w:t>χMCF</w:t>
        </w:r>
      </w:ins>
      <w:ins w:id="2958" w:author="Dr. Carsten Franke" w:date="2021-09-16T14:35:00Z">
        <w:r w:rsidRPr="00D44CFB">
          <w:rPr>
            <w:strike/>
            <w:highlight w:val="yellow"/>
            <w:lang w:eastAsia="ja-JP"/>
            <w:rPrChange w:id="2959" w:author="Dr. Carsten Franke" w:date="2021-10-20T11:51:00Z">
              <w:rPr>
                <w:highlight w:val="yellow"/>
                <w:lang w:eastAsia="ja-JP"/>
              </w:rPr>
            </w:rPrChange>
          </w:rPr>
          <w:t xml:space="preserve">. </w:t>
        </w:r>
      </w:ins>
    </w:p>
    <w:p w14:paraId="59D995D1" w14:textId="7F93EB89" w:rsidR="009C2A9B" w:rsidRPr="00F66EBB" w:rsidRDefault="009C2A9B" w:rsidP="00BA04B6">
      <w:pPr>
        <w:pStyle w:val="Listenabsatz"/>
        <w:numPr>
          <w:ilvl w:val="2"/>
          <w:numId w:val="59"/>
        </w:numPr>
        <w:rPr>
          <w:ins w:id="2960" w:author="Dr. Carsten Franke" w:date="2021-09-16T14:39:00Z"/>
          <w:strike/>
          <w:highlight w:val="yellow"/>
          <w:lang w:eastAsia="ja-JP"/>
          <w:rPrChange w:id="2961" w:author="Dr. Carsten Franke" w:date="2021-10-20T12:00:00Z">
            <w:rPr>
              <w:ins w:id="2962" w:author="Dr. Carsten Franke" w:date="2021-09-16T14:39:00Z"/>
              <w:highlight w:val="yellow"/>
              <w:lang w:eastAsia="ja-JP"/>
            </w:rPr>
          </w:rPrChange>
        </w:rPr>
      </w:pPr>
      <w:ins w:id="2963" w:author="Dr. Carsten Franke" w:date="2021-09-16T14:35:00Z">
        <w:r w:rsidRPr="00F66EBB">
          <w:rPr>
            <w:strike/>
            <w:highlight w:val="yellow"/>
            <w:lang w:eastAsia="ja-JP"/>
            <w:rPrChange w:id="2964" w:author="Dr. Carsten Franke" w:date="2021-10-20T12:00:00Z">
              <w:rPr>
                <w:highlight w:val="yellow"/>
                <w:lang w:eastAsia="ja-JP"/>
              </w:rPr>
            </w:rPrChange>
          </w:rPr>
          <w:t>To be clarified / discussed: Which format is master of the list of connected parts ("connected_to" vs. "</w:t>
        </w:r>
        <w:proofErr w:type="spellStart"/>
        <w:r w:rsidRPr="00F66EBB">
          <w:rPr>
            <w:strike/>
            <w:highlight w:val="yellow"/>
            <w:lang w:eastAsia="ja-JP"/>
            <w:rPrChange w:id="2965" w:author="Dr. Carsten Franke" w:date="2021-10-20T12:00:00Z">
              <w:rPr>
                <w:highlight w:val="yellow"/>
                <w:lang w:eastAsia="ja-JP"/>
              </w:rPr>
            </w:rPrChange>
          </w:rPr>
          <w:t>Mat</w:t>
        </w:r>
      </w:ins>
      <w:ins w:id="2966" w:author="Dr. Carsten Franke" w:date="2021-09-16T14:36:00Z">
        <w:r w:rsidRPr="00F66EBB">
          <w:rPr>
            <w:strike/>
            <w:highlight w:val="yellow"/>
            <w:lang w:eastAsia="ja-JP"/>
            <w:rPrChange w:id="2967" w:author="Dr. Carsten Franke" w:date="2021-10-20T12:00:00Z">
              <w:rPr>
                <w:highlight w:val="yellow"/>
                <w:lang w:eastAsia="ja-JP"/>
              </w:rPr>
            </w:rPrChange>
          </w:rPr>
          <w:t>edPartAssociation</w:t>
        </w:r>
        <w:proofErr w:type="spellEnd"/>
        <w:r w:rsidRPr="00F66EBB">
          <w:rPr>
            <w:strike/>
            <w:highlight w:val="yellow"/>
            <w:lang w:eastAsia="ja-JP"/>
            <w:rPrChange w:id="2968" w:author="Dr. Carsten Franke" w:date="2021-10-20T12:00:00Z">
              <w:rPr>
                <w:highlight w:val="yellow"/>
                <w:lang w:eastAsia="ja-JP"/>
              </w:rPr>
            </w:rPrChange>
          </w:rPr>
          <w:t xml:space="preserve">"). </w:t>
        </w:r>
      </w:ins>
      <w:ins w:id="2969" w:author="Dr. Carsten Franke" w:date="2021-09-16T14:37:00Z">
        <w:r w:rsidR="00CC668A" w:rsidRPr="00F66EBB">
          <w:rPr>
            <w:strike/>
            <w:highlight w:val="yellow"/>
            <w:lang w:eastAsia="ja-JP"/>
            <w:rPrChange w:id="2970" w:author="Dr. Carsten Franke" w:date="2021-10-20T12:00:00Z">
              <w:rPr>
                <w:highlight w:val="yellow"/>
                <w:lang w:eastAsia="ja-JP"/>
              </w:rPr>
            </w:rPrChange>
          </w:rPr>
          <w:t>In case this is mandatory in STEP, can we prescribe that it must be ignored</w:t>
        </w:r>
      </w:ins>
      <w:ins w:id="2971" w:author="Dr. Carsten Franke" w:date="2021-09-16T15:46:00Z">
        <w:r w:rsidR="00A44CE4" w:rsidRPr="00F66EBB">
          <w:rPr>
            <w:strike/>
            <w:highlight w:val="yellow"/>
            <w:lang w:eastAsia="ja-JP"/>
            <w:rPrChange w:id="2972" w:author="Dr. Carsten Franke" w:date="2021-10-20T12:00:00Z">
              <w:rPr>
                <w:highlight w:val="yellow"/>
                <w:lang w:eastAsia="ja-JP"/>
              </w:rPr>
            </w:rPrChange>
          </w:rPr>
          <w:t xml:space="preserve"> upon imp</w:t>
        </w:r>
      </w:ins>
      <w:ins w:id="2973" w:author="Dr. Carsten Franke" w:date="2021-09-16T15:47:00Z">
        <w:r w:rsidR="00A44CE4" w:rsidRPr="00F66EBB">
          <w:rPr>
            <w:strike/>
            <w:highlight w:val="yellow"/>
            <w:lang w:eastAsia="ja-JP"/>
            <w:rPrChange w:id="2974" w:author="Dr. Carsten Franke" w:date="2021-10-20T12:00:00Z">
              <w:rPr>
                <w:highlight w:val="yellow"/>
                <w:lang w:eastAsia="ja-JP"/>
              </w:rPr>
            </w:rPrChange>
          </w:rPr>
          <w:t>ort</w:t>
        </w:r>
      </w:ins>
      <w:ins w:id="2975" w:author="Dr. Carsten Franke" w:date="2021-09-16T14:37:00Z">
        <w:r w:rsidR="00CC668A" w:rsidRPr="00F66EBB">
          <w:rPr>
            <w:strike/>
            <w:highlight w:val="yellow"/>
            <w:lang w:eastAsia="ja-JP"/>
            <w:rPrChange w:id="2976" w:author="Dr. Carsten Franke" w:date="2021-10-20T12:00:00Z">
              <w:rPr>
                <w:highlight w:val="yellow"/>
                <w:lang w:eastAsia="ja-JP"/>
              </w:rPr>
            </w:rPrChange>
          </w:rPr>
          <w:t xml:space="preserve">? </w:t>
        </w:r>
      </w:ins>
      <w:ins w:id="2977" w:author="Dr. Carsten Franke" w:date="2021-09-16T14:44:00Z">
        <w:r w:rsidR="000523E1" w:rsidRPr="00F66EBB">
          <w:rPr>
            <w:strike/>
            <w:highlight w:val="yellow"/>
            <w:lang w:eastAsia="ja-JP"/>
            <w:rPrChange w:id="2978" w:author="Dr. Carsten Franke" w:date="2021-10-20T12:00:00Z">
              <w:rPr>
                <w:highlight w:val="yellow"/>
                <w:lang w:eastAsia="ja-JP"/>
              </w:rPr>
            </w:rPrChange>
          </w:rPr>
          <w:t xml:space="preserve">Or more general: How to handle inconsistencies between STEP &amp; </w:t>
        </w:r>
      </w:ins>
      <w:ins w:id="2979" w:author="Dr. Carsten Franke" w:date="2021-09-16T15:44:00Z">
        <w:r w:rsidR="00A44CE4" w:rsidRPr="00F66EBB">
          <w:rPr>
            <w:strike/>
            <w:highlight w:val="yellow"/>
            <w:lang w:eastAsia="ja-JP"/>
            <w:rPrChange w:id="2980" w:author="Dr. Carsten Franke" w:date="2021-10-20T12:00:00Z">
              <w:rPr>
                <w:highlight w:val="yellow"/>
                <w:lang w:eastAsia="ja-JP"/>
              </w:rPr>
            </w:rPrChange>
          </w:rPr>
          <w:t>χMCF</w:t>
        </w:r>
      </w:ins>
      <w:ins w:id="2981" w:author="Dr. Carsten Franke" w:date="2021-09-16T14:44:00Z">
        <w:r w:rsidR="000523E1" w:rsidRPr="00F66EBB">
          <w:rPr>
            <w:strike/>
            <w:highlight w:val="yellow"/>
            <w:lang w:eastAsia="ja-JP"/>
            <w:rPrChange w:id="2982" w:author="Dr. Carsten Franke" w:date="2021-10-20T12:00:00Z">
              <w:rPr>
                <w:highlight w:val="yellow"/>
                <w:lang w:eastAsia="ja-JP"/>
              </w:rPr>
            </w:rPrChange>
          </w:rPr>
          <w:t xml:space="preserve"> files? </w:t>
        </w:r>
      </w:ins>
      <w:ins w:id="2983" w:author="Dr. Carsten Franke" w:date="2021-09-16T14:48:00Z">
        <w:r w:rsidR="007E14C1" w:rsidRPr="00F66EBB">
          <w:rPr>
            <w:strike/>
            <w:highlight w:val="yellow"/>
            <w:lang w:eastAsia="ja-JP"/>
            <w:rPrChange w:id="2984" w:author="Dr. Carsten Franke" w:date="2021-10-20T12:00:00Z">
              <w:rPr>
                <w:highlight w:val="yellow"/>
                <w:lang w:eastAsia="ja-JP"/>
              </w:rPr>
            </w:rPrChange>
          </w:rPr>
          <w:t xml:space="preserve">E.g.: Inconsistencies must be detected by the importing system and must be reported as warning etc. </w:t>
        </w:r>
      </w:ins>
      <w:ins w:id="2985" w:author="Dr. Carsten Franke" w:date="2021-09-20T17:21:00Z">
        <w:r w:rsidR="009B202E" w:rsidRPr="00F66EBB">
          <w:rPr>
            <w:strike/>
            <w:highlight w:val="yellow"/>
            <w:lang w:eastAsia="ja-JP"/>
            <w:rPrChange w:id="2986" w:author="Dr. Carsten Franke" w:date="2021-10-20T12:00:00Z">
              <w:rPr>
                <w:highlight w:val="yellow"/>
                <w:lang w:eastAsia="ja-JP"/>
              </w:rPr>
            </w:rPrChange>
          </w:rPr>
          <w:br/>
        </w:r>
        <w:r w:rsidR="009B202E" w:rsidRPr="00F66EBB">
          <w:rPr>
            <w:i/>
            <w:strike/>
            <w:highlight w:val="yellow"/>
            <w:u w:val="single"/>
            <w:lang w:eastAsia="ja-JP"/>
            <w:rPrChange w:id="2987" w:author="Dr. Carsten Franke" w:date="2021-10-20T12:00:00Z">
              <w:rPr>
                <w:i/>
                <w:highlight w:val="yellow"/>
                <w:u w:val="single"/>
                <w:lang w:eastAsia="ja-JP"/>
              </w:rPr>
            </w:rPrChange>
          </w:rPr>
          <w:t>Suggestion (Max &amp; Carsten, 2021-09-20)</w:t>
        </w:r>
        <w:r w:rsidR="009B202E" w:rsidRPr="00F66EBB">
          <w:rPr>
            <w:strike/>
            <w:highlight w:val="yellow"/>
            <w:lang w:eastAsia="ja-JP"/>
            <w:rPrChange w:id="2988" w:author="Dr. Carsten Franke" w:date="2021-10-20T12:00:00Z">
              <w:rPr>
                <w:highlight w:val="yellow"/>
                <w:lang w:eastAsia="ja-JP"/>
              </w:rPr>
            </w:rPrChange>
          </w:rPr>
          <w:t xml:space="preserve">: We may avoid a statement about </w:t>
        </w:r>
      </w:ins>
      <w:ins w:id="2989" w:author="Dr. Carsten Franke" w:date="2021-09-20T17:22:00Z">
        <w:r w:rsidR="00BE0017" w:rsidRPr="00F66EBB">
          <w:rPr>
            <w:strike/>
            <w:highlight w:val="yellow"/>
            <w:lang w:eastAsia="ja-JP"/>
            <w:rPrChange w:id="2990" w:author="Dr. Carsten Franke" w:date="2021-10-20T12:00:00Z">
              <w:rPr>
                <w:highlight w:val="yellow"/>
                <w:lang w:eastAsia="ja-JP"/>
              </w:rPr>
            </w:rPrChange>
          </w:rPr>
          <w:t>owner</w:t>
        </w:r>
      </w:ins>
      <w:ins w:id="2991" w:author="Dr. Carsten Franke" w:date="2021-09-20T17:21:00Z">
        <w:r w:rsidR="009B202E" w:rsidRPr="00F66EBB">
          <w:rPr>
            <w:strike/>
            <w:highlight w:val="yellow"/>
            <w:lang w:eastAsia="ja-JP"/>
            <w:rPrChange w:id="2992" w:author="Dr. Carsten Franke" w:date="2021-10-20T12:00:00Z">
              <w:rPr>
                <w:highlight w:val="yellow"/>
                <w:lang w:eastAsia="ja-JP"/>
              </w:rPr>
            </w:rPrChange>
          </w:rPr>
          <w:t>ship or requirements to software (</w:t>
        </w:r>
        <w:proofErr w:type="gramStart"/>
        <w:r w:rsidR="009B202E" w:rsidRPr="00F66EBB">
          <w:rPr>
            <w:strike/>
            <w:highlight w:val="yellow"/>
            <w:lang w:eastAsia="ja-JP"/>
            <w:rPrChange w:id="2993" w:author="Dr. Carsten Franke" w:date="2021-10-20T12:00:00Z">
              <w:rPr>
                <w:highlight w:val="yellow"/>
                <w:lang w:eastAsia="ja-JP"/>
              </w:rPr>
            </w:rPrChange>
          </w:rPr>
          <w:t>e.g.</w:t>
        </w:r>
        <w:proofErr w:type="gramEnd"/>
        <w:r w:rsidR="009B202E" w:rsidRPr="00F66EBB">
          <w:rPr>
            <w:strike/>
            <w:highlight w:val="yellow"/>
            <w:lang w:eastAsia="ja-JP"/>
            <w:rPrChange w:id="2994" w:author="Dr. Carsten Franke" w:date="2021-10-20T12:00:00Z">
              <w:rPr>
                <w:highlight w:val="yellow"/>
                <w:lang w:eastAsia="ja-JP"/>
              </w:rPr>
            </w:rPrChange>
          </w:rPr>
          <w:t xml:space="preserve"> emitting warnings). It may be sufficient just to </w:t>
        </w:r>
      </w:ins>
      <w:ins w:id="2995" w:author="Dr. Carsten Franke" w:date="2021-09-20T17:22:00Z">
        <w:r w:rsidR="009B202E" w:rsidRPr="00F66EBB">
          <w:rPr>
            <w:strike/>
            <w:highlight w:val="yellow"/>
            <w:lang w:eastAsia="ja-JP"/>
            <w:rPrChange w:id="2996" w:author="Dr. Carsten Franke" w:date="2021-10-20T12:00:00Z">
              <w:rPr>
                <w:highlight w:val="yellow"/>
                <w:lang w:eastAsia="ja-JP"/>
              </w:rPr>
            </w:rPrChange>
          </w:rPr>
          <w:t xml:space="preserve">demand that file set exchanged must not contain contradictions. </w:t>
        </w:r>
      </w:ins>
    </w:p>
    <w:p w14:paraId="6BC2C75C" w14:textId="5E32F1F2" w:rsidR="00741F4D" w:rsidRPr="00D44CFB" w:rsidRDefault="00741F4D" w:rsidP="00BA04B6">
      <w:pPr>
        <w:pStyle w:val="Listenabsatz"/>
        <w:numPr>
          <w:ilvl w:val="0"/>
          <w:numId w:val="59"/>
        </w:numPr>
        <w:rPr>
          <w:ins w:id="2997" w:author="Max Ungerer" w:date="2021-09-15T20:16:00Z"/>
          <w:strike/>
          <w:highlight w:val="yellow"/>
          <w:lang w:eastAsia="ja-JP"/>
          <w:rPrChange w:id="2998" w:author="Dr. Carsten Franke" w:date="2021-10-20T11:51:00Z">
            <w:rPr>
              <w:ins w:id="2999" w:author="Max Ungerer" w:date="2021-09-15T20:16:00Z"/>
              <w:highlight w:val="yellow"/>
              <w:lang w:eastAsia="ja-JP"/>
            </w:rPr>
          </w:rPrChange>
        </w:rPr>
      </w:pPr>
      <w:ins w:id="3000" w:author="Max Ungerer" w:date="2021-09-15T20:15:00Z">
        <w:r w:rsidRPr="00D44CFB">
          <w:rPr>
            <w:strike/>
            <w:highlight w:val="yellow"/>
            <w:lang w:eastAsia="ja-JP"/>
            <w:rPrChange w:id="3001" w:author="Dr. Carsten Franke" w:date="2021-10-20T11:51:00Z">
              <w:rPr>
                <w:highlight w:val="yellow"/>
                <w:lang w:eastAsia="ja-JP"/>
              </w:rPr>
            </w:rPrChange>
          </w:rPr>
          <w:t xml:space="preserve">Use of </w:t>
        </w:r>
      </w:ins>
      <w:r w:rsidRPr="00D44CFB">
        <w:rPr>
          <w:strike/>
          <w:highlight w:val="yellow"/>
          <w:lang w:eastAsia="ja-JP"/>
          <w:rPrChange w:id="3002" w:author="Dr. Carsten Franke" w:date="2021-10-20T11:51:00Z">
            <w:rPr>
              <w:highlight w:val="yellow"/>
              <w:lang w:eastAsia="ja-JP"/>
            </w:rPr>
          </w:rPrChange>
        </w:rPr>
        <w:t>A</w:t>
      </w:r>
      <w:r w:rsidR="00FA340D" w:rsidRPr="00D44CFB">
        <w:rPr>
          <w:strike/>
          <w:highlight w:val="yellow"/>
          <w:lang w:eastAsia="ja-JP"/>
          <w:rPrChange w:id="3003" w:author="Dr. Carsten Franke" w:date="2021-10-20T11:51:00Z">
            <w:rPr>
              <w:highlight w:val="yellow"/>
              <w:lang w:eastAsia="ja-JP"/>
            </w:rPr>
          </w:rPrChange>
        </w:rPr>
        <w:t>P</w:t>
      </w:r>
      <w:r w:rsidRPr="00D44CFB">
        <w:rPr>
          <w:strike/>
          <w:highlight w:val="yellow"/>
          <w:lang w:eastAsia="ja-JP"/>
          <w:rPrChange w:id="3004" w:author="Dr. Carsten Franke" w:date="2021-10-20T11:51:00Z">
            <w:rPr>
              <w:highlight w:val="yellow"/>
              <w:lang w:eastAsia="ja-JP"/>
            </w:rPr>
          </w:rPrChange>
        </w:rPr>
        <w:t xml:space="preserve">242 </w:t>
      </w:r>
      <w:ins w:id="3005" w:author="Max Ungerer" w:date="2021-09-15T20:15:00Z">
        <w:r w:rsidRPr="00D44CFB">
          <w:rPr>
            <w:strike/>
            <w:highlight w:val="yellow"/>
            <w:lang w:eastAsia="ja-JP"/>
            <w:rPrChange w:id="3006" w:author="Dr. Carsten Franke" w:date="2021-10-20T11:51:00Z">
              <w:rPr>
                <w:highlight w:val="yellow"/>
                <w:lang w:eastAsia="ja-JP"/>
              </w:rPr>
            </w:rPrChange>
          </w:rPr>
          <w:t xml:space="preserve">Mating capability to describe high level information </w:t>
        </w:r>
      </w:ins>
      <w:ins w:id="3007" w:author="Max Ungerer" w:date="2021-09-15T20:16:00Z">
        <w:r w:rsidRPr="00D44CFB">
          <w:rPr>
            <w:strike/>
            <w:highlight w:val="yellow"/>
            <w:lang w:eastAsia="ja-JP"/>
            <w:rPrChange w:id="3008" w:author="Dr. Carsten Franke" w:date="2021-10-20T11:51:00Z">
              <w:rPr>
                <w:highlight w:val="yellow"/>
                <w:lang w:eastAsia="ja-JP"/>
              </w:rPr>
            </w:rPrChange>
          </w:rPr>
          <w:t>about joined parts</w:t>
        </w:r>
      </w:ins>
      <w:ins w:id="3009" w:author="Dr. Carsten Franke" w:date="2021-09-20T17:38:00Z">
        <w:r w:rsidR="00FA340D" w:rsidRPr="00D44CFB">
          <w:rPr>
            <w:strike/>
            <w:highlight w:val="yellow"/>
            <w:lang w:eastAsia="ja-JP"/>
            <w:rPrChange w:id="3010" w:author="Dr. Carsten Franke" w:date="2021-10-20T11:51:00Z">
              <w:rPr>
                <w:highlight w:val="yellow"/>
                <w:lang w:eastAsia="ja-JP"/>
              </w:rPr>
            </w:rPrChange>
          </w:rPr>
          <w:t xml:space="preserve">, only. </w:t>
        </w:r>
      </w:ins>
      <w:ins w:id="3011" w:author="Dr. Carsten Franke" w:date="2021-09-16T14:21:00Z">
        <w:r w:rsidR="001E4412" w:rsidRPr="00D44CFB">
          <w:rPr>
            <w:strike/>
            <w:highlight w:val="yellow"/>
            <w:lang w:eastAsia="ja-JP"/>
            <w:rPrChange w:id="3012" w:author="Dr. Carsten Franke" w:date="2021-10-20T11:51:00Z">
              <w:rPr>
                <w:highlight w:val="yellow"/>
                <w:lang w:eastAsia="ja-JP"/>
              </w:rPr>
            </w:rPrChange>
          </w:rPr>
          <w:br/>
        </w:r>
      </w:ins>
      <w:ins w:id="3013" w:author="Dr. Carsten Franke" w:date="2021-09-16T14:22:00Z">
        <w:r w:rsidR="006E7579" w:rsidRPr="00D44CFB">
          <w:rPr>
            <w:strike/>
            <w:highlight w:val="yellow"/>
            <w:lang w:eastAsia="ja-JP"/>
            <w:rPrChange w:id="3014" w:author="Dr. Carsten Franke" w:date="2021-10-20T11:51:00Z">
              <w:rPr>
                <w:highlight w:val="yellow"/>
                <w:lang w:eastAsia="ja-JP"/>
              </w:rPr>
            </w:rPrChange>
          </w:rPr>
          <w:t>"</w:t>
        </w:r>
        <w:proofErr w:type="gramStart"/>
        <w:r w:rsidR="006E7579" w:rsidRPr="00D44CFB">
          <w:rPr>
            <w:strike/>
            <w:highlight w:val="yellow"/>
            <w:lang w:eastAsia="ja-JP"/>
            <w:rPrChange w:id="3015" w:author="Dr. Carsten Franke" w:date="2021-10-20T11:51:00Z">
              <w:rPr>
                <w:highlight w:val="yellow"/>
                <w:lang w:eastAsia="ja-JP"/>
              </w:rPr>
            </w:rPrChange>
          </w:rPr>
          <w:t>high</w:t>
        </w:r>
        <w:proofErr w:type="gramEnd"/>
        <w:r w:rsidR="006E7579" w:rsidRPr="00D44CFB">
          <w:rPr>
            <w:strike/>
            <w:highlight w:val="yellow"/>
            <w:lang w:eastAsia="ja-JP"/>
            <w:rPrChange w:id="3016" w:author="Dr. Carsten Franke" w:date="2021-10-20T11:51:00Z">
              <w:rPr>
                <w:highlight w:val="yellow"/>
                <w:lang w:eastAsia="ja-JP"/>
              </w:rPr>
            </w:rPrChange>
          </w:rPr>
          <w:t xml:space="preserve"> level information" n</w:t>
        </w:r>
      </w:ins>
      <w:ins w:id="3017" w:author="Dr. Carsten Franke" w:date="2021-09-16T14:21:00Z">
        <w:r w:rsidR="001E4412" w:rsidRPr="00D44CFB">
          <w:rPr>
            <w:strike/>
            <w:highlight w:val="yellow"/>
            <w:lang w:eastAsia="ja-JP"/>
            <w:rPrChange w:id="3018" w:author="Dr. Carsten Franke" w:date="2021-10-20T11:51:00Z">
              <w:rPr>
                <w:highlight w:val="yellow"/>
                <w:lang w:eastAsia="ja-JP"/>
              </w:rPr>
            </w:rPrChange>
          </w:rPr>
          <w:t xml:space="preserve">eeds to be more precise </w:t>
        </w:r>
        <w:r w:rsidR="001E4412" w:rsidRPr="00D44CFB">
          <w:rPr>
            <w:rFonts w:ascii="Segoe UI Emoji" w:eastAsia="Segoe UI Emoji" w:hAnsi="Segoe UI Emoji" w:cs="Segoe UI Emoji"/>
            <w:strike/>
            <w:highlight w:val="yellow"/>
            <w:lang w:eastAsia="ja-JP"/>
            <w:rPrChange w:id="3019" w:author="Dr. Carsten Franke" w:date="2021-10-20T11:51:00Z">
              <w:rPr>
                <w:rFonts w:ascii="Segoe UI Emoji" w:eastAsia="Segoe UI Emoji" w:hAnsi="Segoe UI Emoji" w:cs="Segoe UI Emoji"/>
                <w:highlight w:val="yellow"/>
                <w:lang w:eastAsia="ja-JP"/>
              </w:rPr>
            </w:rPrChange>
          </w:rPr>
          <w:t>😉</w:t>
        </w:r>
        <w:r w:rsidR="001E4412" w:rsidRPr="00D44CFB">
          <w:rPr>
            <w:strike/>
            <w:highlight w:val="yellow"/>
            <w:lang w:eastAsia="ja-JP"/>
            <w:rPrChange w:id="3020" w:author="Dr. Carsten Franke" w:date="2021-10-20T11:51:00Z">
              <w:rPr>
                <w:highlight w:val="yellow"/>
                <w:lang w:eastAsia="ja-JP"/>
              </w:rPr>
            </w:rPrChange>
          </w:rPr>
          <w:t xml:space="preserve"> </w:t>
        </w:r>
      </w:ins>
      <w:ins w:id="3021" w:author="Dr. Carsten Franke" w:date="2021-09-20T17:41:00Z">
        <w:r w:rsidR="00357E93" w:rsidRPr="00D44CFB">
          <w:rPr>
            <w:strike/>
            <w:highlight w:val="yellow"/>
            <w:lang w:eastAsia="ja-JP"/>
            <w:rPrChange w:id="3022" w:author="Dr. Carsten Franke" w:date="2021-10-20T11:51:00Z">
              <w:rPr>
                <w:highlight w:val="yellow"/>
                <w:lang w:eastAsia="ja-JP"/>
              </w:rPr>
            </w:rPrChange>
          </w:rPr>
          <w:t xml:space="preserve">- </w:t>
        </w:r>
      </w:ins>
      <w:ins w:id="3023" w:author="Dr. Carsten Franke" w:date="2021-09-20T17:42:00Z">
        <w:r w:rsidR="00357E93" w:rsidRPr="00D44CFB">
          <w:rPr>
            <w:i/>
            <w:strike/>
            <w:highlight w:val="yellow"/>
            <w:u w:val="single"/>
            <w:lang w:eastAsia="ja-JP"/>
            <w:rPrChange w:id="3024" w:author="Dr. Carsten Franke" w:date="2021-10-20T11:51:00Z">
              <w:rPr>
                <w:i/>
                <w:highlight w:val="yellow"/>
                <w:u w:val="single"/>
                <w:lang w:eastAsia="ja-JP"/>
              </w:rPr>
            </w:rPrChange>
          </w:rPr>
          <w:t xml:space="preserve">Suggestion (Max &amp; Carsten, 2021-09-20): </w:t>
        </w:r>
      </w:ins>
      <w:ins w:id="3025" w:author="Dr. Carsten Franke" w:date="2021-09-20T17:36:00Z">
        <w:r w:rsidR="00FA340D" w:rsidRPr="00D44CFB">
          <w:rPr>
            <w:strike/>
            <w:highlight w:val="yellow"/>
            <w:lang w:eastAsia="ja-JP"/>
            <w:rPrChange w:id="3026" w:author="Dr. Carsten Franke" w:date="2021-10-20T11:51:00Z">
              <w:rPr>
                <w:highlight w:val="yellow"/>
                <w:lang w:eastAsia="ja-JP"/>
              </w:rPr>
            </w:rPrChange>
          </w:rPr>
          <w:br/>
        </w:r>
      </w:ins>
      <w:ins w:id="3027" w:author="Dr. Carsten Franke" w:date="2021-09-20T17:38:00Z">
        <w:r w:rsidR="00FA340D" w:rsidRPr="00D44CFB">
          <w:rPr>
            <w:strike/>
            <w:highlight w:val="yellow"/>
            <w:lang w:eastAsia="ja-JP"/>
            <w:rPrChange w:id="3028" w:author="Dr. Carsten Franke" w:date="2021-10-20T11:51:00Z">
              <w:rPr>
                <w:highlight w:val="yellow"/>
                <w:lang w:eastAsia="ja-JP"/>
              </w:rPr>
            </w:rPrChange>
          </w:rPr>
          <w:t xml:space="preserve">- </w:t>
        </w:r>
      </w:ins>
      <w:ins w:id="3029" w:author="Dr. Carsten Franke" w:date="2021-09-20T17:36:00Z">
        <w:r w:rsidR="00FA340D" w:rsidRPr="00D44CFB">
          <w:rPr>
            <w:strike/>
            <w:highlight w:val="yellow"/>
            <w:lang w:eastAsia="ja-JP"/>
            <w:rPrChange w:id="3030" w:author="Dr. Carsten Franke" w:date="2021-10-20T11:51:00Z">
              <w:rPr>
                <w:highlight w:val="yellow"/>
                <w:lang w:eastAsia="ja-JP"/>
              </w:rPr>
            </w:rPrChange>
          </w:rPr>
          <w:t xml:space="preserve">Technology is </w:t>
        </w:r>
        <w:r w:rsidR="00FA340D" w:rsidRPr="00D44CFB">
          <w:rPr>
            <w:i/>
            <w:strike/>
            <w:highlight w:val="yellow"/>
            <w:lang w:eastAsia="ja-JP"/>
            <w:rPrChange w:id="3031" w:author="Dr. Carsten Franke" w:date="2021-10-20T11:51:00Z">
              <w:rPr>
                <w:i/>
                <w:highlight w:val="yellow"/>
                <w:lang w:eastAsia="ja-JP"/>
              </w:rPr>
            </w:rPrChange>
          </w:rPr>
          <w:t>not</w:t>
        </w:r>
        <w:r w:rsidR="00FA340D" w:rsidRPr="00D44CFB">
          <w:rPr>
            <w:strike/>
            <w:highlight w:val="yellow"/>
            <w:lang w:eastAsia="ja-JP"/>
            <w:rPrChange w:id="3032" w:author="Dr. Carsten Franke" w:date="2021-10-20T11:51:00Z">
              <w:rPr>
                <w:highlight w:val="yellow"/>
                <w:lang w:eastAsia="ja-JP"/>
              </w:rPr>
            </w:rPrChange>
          </w:rPr>
          <w:t xml:space="preserve"> mandatory in AP 242 file </w:t>
        </w:r>
        <w:r w:rsidR="00FA340D" w:rsidRPr="00D44CFB">
          <w:rPr>
            <w:strike/>
            <w:highlight w:val="yellow"/>
            <w:lang w:eastAsia="ja-JP"/>
            <w:rPrChange w:id="3033" w:author="Dr. Carsten Franke" w:date="2021-10-20T11:51:00Z">
              <w:rPr>
                <w:highlight w:val="yellow"/>
                <w:lang w:eastAsia="ja-JP"/>
              </w:rPr>
            </w:rPrChange>
          </w:rPr>
          <w:sym w:font="Wingdings" w:char="F0E0"/>
        </w:r>
        <w:r w:rsidR="00FA340D" w:rsidRPr="00D44CFB">
          <w:rPr>
            <w:strike/>
            <w:highlight w:val="yellow"/>
            <w:lang w:eastAsia="ja-JP"/>
            <w:rPrChange w:id="3034" w:author="Dr. Carsten Franke" w:date="2021-10-20T11:51:00Z">
              <w:rPr>
                <w:highlight w:val="yellow"/>
                <w:lang w:eastAsia="ja-JP"/>
              </w:rPr>
            </w:rPrChange>
          </w:rPr>
          <w:t xml:space="preserve"> shall be specified in </w:t>
        </w:r>
        <w:r w:rsidR="00FA340D" w:rsidRPr="00D44CFB">
          <w:rPr>
            <w:strike/>
            <w:lang w:eastAsia="ja-JP"/>
            <w:rPrChange w:id="3035" w:author="Dr. Carsten Franke" w:date="2021-10-20T11:51:00Z">
              <w:rPr>
                <w:lang w:eastAsia="ja-JP"/>
              </w:rPr>
            </w:rPrChange>
          </w:rPr>
          <w:t>χ</w:t>
        </w:r>
        <w:r w:rsidR="00FA340D" w:rsidRPr="00D44CFB">
          <w:rPr>
            <w:strike/>
            <w:highlight w:val="yellow"/>
            <w:lang w:eastAsia="ja-JP"/>
            <w:rPrChange w:id="3036" w:author="Dr. Carsten Franke" w:date="2021-10-20T11:51:00Z">
              <w:rPr>
                <w:highlight w:val="yellow"/>
                <w:lang w:eastAsia="ja-JP"/>
              </w:rPr>
            </w:rPrChange>
          </w:rPr>
          <w:t xml:space="preserve">MCF file, only. </w:t>
        </w:r>
      </w:ins>
      <w:ins w:id="3037" w:author="Dr. Carsten Franke" w:date="2021-09-20T17:45:00Z">
        <w:r w:rsidR="00C7417F" w:rsidRPr="00D44CFB">
          <w:rPr>
            <w:strike/>
            <w:highlight w:val="yellow"/>
            <w:lang w:eastAsia="ja-JP"/>
            <w:rPrChange w:id="3038" w:author="Dr. Carsten Franke" w:date="2021-10-20T11:51:00Z">
              <w:rPr>
                <w:highlight w:val="yellow"/>
                <w:lang w:eastAsia="ja-JP"/>
              </w:rPr>
            </w:rPrChange>
          </w:rPr>
          <w:br/>
          <w:t>- List of connected parts (</w:t>
        </w:r>
        <w:proofErr w:type="spellStart"/>
        <w:r w:rsidR="00C7417F" w:rsidRPr="00D44CFB">
          <w:rPr>
            <w:strike/>
            <w:rPrChange w:id="3039" w:author="Dr. Carsten Franke" w:date="2021-10-20T11:51:00Z">
              <w:rPr/>
            </w:rPrChange>
          </w:rPr>
          <w:t>MatedPartAssociation</w:t>
        </w:r>
        <w:proofErr w:type="spellEnd"/>
        <w:r w:rsidR="00C7417F" w:rsidRPr="00D44CFB">
          <w:rPr>
            <w:strike/>
            <w:rPrChange w:id="3040" w:author="Dr. Carsten Franke" w:date="2021-10-20T11:51:00Z">
              <w:rPr/>
            </w:rPrChange>
          </w:rPr>
          <w:t xml:space="preserve">) is necessary for technical reasons. </w:t>
        </w:r>
      </w:ins>
    </w:p>
    <w:p w14:paraId="344432E7" w14:textId="6399A196" w:rsidR="00741F4D" w:rsidRPr="002D782E" w:rsidRDefault="00741F4D" w:rsidP="00BA04B6">
      <w:pPr>
        <w:pStyle w:val="Listenabsatz"/>
        <w:numPr>
          <w:ilvl w:val="0"/>
          <w:numId w:val="59"/>
        </w:numPr>
        <w:rPr>
          <w:ins w:id="3041" w:author="Max Ungerer" w:date="2021-09-15T20:16:00Z"/>
          <w:strike/>
          <w:highlight w:val="yellow"/>
          <w:lang w:eastAsia="ja-JP"/>
          <w:rPrChange w:id="3042" w:author="Dr. Carsten Franke" w:date="2021-10-20T11:51:00Z">
            <w:rPr>
              <w:ins w:id="3043" w:author="Max Ungerer" w:date="2021-09-15T20:16:00Z"/>
              <w:highlight w:val="yellow"/>
              <w:lang w:eastAsia="ja-JP"/>
            </w:rPr>
          </w:rPrChange>
        </w:rPr>
      </w:pPr>
      <w:ins w:id="3044" w:author="Max Ungerer" w:date="2021-09-15T20:16:00Z">
        <w:r w:rsidRPr="002D782E">
          <w:rPr>
            <w:strike/>
            <w:highlight w:val="yellow"/>
            <w:lang w:eastAsia="ja-JP"/>
            <w:rPrChange w:id="3045" w:author="Dr. Carsten Franke" w:date="2021-10-20T11:51:00Z">
              <w:rPr>
                <w:highlight w:val="yellow"/>
                <w:lang w:eastAsia="ja-JP"/>
              </w:rPr>
            </w:rPrChange>
          </w:rPr>
          <w:lastRenderedPageBreak/>
          <w:t xml:space="preserve">Use of </w:t>
        </w:r>
        <w:r w:rsidRPr="002D782E">
          <w:rPr>
            <w:strike/>
            <w:highlight w:val="yellow"/>
            <w:rPrChange w:id="3046" w:author="Dr. Carsten Franke" w:date="2021-10-20T11:51:00Z">
              <w:rPr>
                <w:highlight w:val="yellow"/>
              </w:rPr>
            </w:rPrChange>
          </w:rPr>
          <w:t xml:space="preserve">χMCF for detailed information including technologies </w:t>
        </w:r>
      </w:ins>
      <w:ins w:id="3047" w:author="Max Ungerer" w:date="2021-09-15T20:17:00Z">
        <w:r w:rsidRPr="002D782E">
          <w:rPr>
            <w:strike/>
            <w:highlight w:val="yellow"/>
            <w:rPrChange w:id="3048" w:author="Dr. Carsten Franke" w:date="2021-10-20T11:51:00Z">
              <w:rPr>
                <w:highlight w:val="yellow"/>
              </w:rPr>
            </w:rPrChange>
          </w:rPr>
          <w:t>and</w:t>
        </w:r>
      </w:ins>
      <w:ins w:id="3049" w:author="Max Ungerer" w:date="2021-09-15T20:16:00Z">
        <w:r w:rsidRPr="002D782E">
          <w:rPr>
            <w:strike/>
            <w:highlight w:val="yellow"/>
            <w:rPrChange w:id="3050" w:author="Dr. Carsten Franke" w:date="2021-10-20T11:51:00Z">
              <w:rPr>
                <w:highlight w:val="yellow"/>
              </w:rPr>
            </w:rPrChange>
          </w:rPr>
          <w:t xml:space="preserve"> joining methods</w:t>
        </w:r>
      </w:ins>
    </w:p>
    <w:p w14:paraId="358F1C57" w14:textId="0E02DFF5" w:rsidR="00741F4D" w:rsidRPr="002D782E" w:rsidRDefault="00741F4D" w:rsidP="00BA04B6">
      <w:pPr>
        <w:pStyle w:val="Listenabsatz"/>
        <w:numPr>
          <w:ilvl w:val="0"/>
          <w:numId w:val="59"/>
        </w:numPr>
        <w:rPr>
          <w:ins w:id="3051" w:author="Max Ungerer" w:date="2021-09-15T20:17:00Z"/>
          <w:strike/>
          <w:highlight w:val="yellow"/>
          <w:lang w:eastAsia="ja-JP"/>
          <w:rPrChange w:id="3052" w:author="Dr. Carsten Franke" w:date="2021-10-20T11:51:00Z">
            <w:rPr>
              <w:ins w:id="3053" w:author="Max Ungerer" w:date="2021-09-15T20:17:00Z"/>
              <w:highlight w:val="yellow"/>
              <w:lang w:eastAsia="ja-JP"/>
            </w:rPr>
          </w:rPrChange>
        </w:rPr>
      </w:pPr>
      <w:ins w:id="3054" w:author="Max Ungerer" w:date="2021-09-15T20:17:00Z">
        <w:r w:rsidRPr="002D782E">
          <w:rPr>
            <w:strike/>
            <w:highlight w:val="yellow"/>
            <w:lang w:eastAsia="ja-JP"/>
            <w:rPrChange w:id="3055" w:author="Dr. Carsten Franke" w:date="2021-10-20T11:51:00Z">
              <w:rPr>
                <w:highlight w:val="yellow"/>
                <w:lang w:eastAsia="ja-JP"/>
              </w:rPr>
            </w:rPrChange>
          </w:rPr>
          <w:t xml:space="preserve">AP 242 XML file references </w:t>
        </w:r>
        <w:r w:rsidRPr="002D782E">
          <w:rPr>
            <w:strike/>
            <w:highlight w:val="yellow"/>
            <w:rPrChange w:id="3056" w:author="Dr. Carsten Franke" w:date="2021-10-20T11:51:00Z">
              <w:rPr>
                <w:highlight w:val="yellow"/>
              </w:rPr>
            </w:rPrChange>
          </w:rPr>
          <w:t>χMCF file as external reference</w:t>
        </w:r>
      </w:ins>
    </w:p>
    <w:p w14:paraId="1F567DD1" w14:textId="44ECD372" w:rsidR="00741F4D" w:rsidRPr="002D782E" w:rsidRDefault="00741F4D" w:rsidP="00BA04B6">
      <w:pPr>
        <w:pStyle w:val="Listenabsatz"/>
        <w:numPr>
          <w:ilvl w:val="1"/>
          <w:numId w:val="59"/>
        </w:numPr>
        <w:rPr>
          <w:strike/>
          <w:highlight w:val="yellow"/>
          <w:lang w:eastAsia="ja-JP"/>
          <w:rPrChange w:id="3057" w:author="Dr. Carsten Franke" w:date="2021-10-20T11:51:00Z">
            <w:rPr>
              <w:highlight w:val="yellow"/>
              <w:lang w:eastAsia="ja-JP"/>
            </w:rPr>
          </w:rPrChange>
        </w:rPr>
      </w:pPr>
      <w:ins w:id="3058" w:author="Max Ungerer" w:date="2021-09-15T20:18:00Z">
        <w:r w:rsidRPr="002D782E">
          <w:rPr>
            <w:strike/>
            <w:highlight w:val="yellow"/>
            <w:rPrChange w:id="3059" w:author="Dr. Carsten Franke" w:date="2021-10-20T11:51:00Z">
              <w:rPr>
                <w:highlight w:val="yellow"/>
              </w:rPr>
            </w:rPrChange>
          </w:rPr>
          <w:t>Details should be described (reference source and target)</w:t>
        </w:r>
      </w:ins>
    </w:p>
    <w:p w14:paraId="5D467C67" w14:textId="3788A86A" w:rsidR="00AC1762" w:rsidRPr="002D782E" w:rsidRDefault="00AC1762" w:rsidP="00BA04B6">
      <w:pPr>
        <w:pStyle w:val="Listenabsatz"/>
        <w:numPr>
          <w:ilvl w:val="1"/>
          <w:numId w:val="59"/>
        </w:numPr>
        <w:rPr>
          <w:ins w:id="3060" w:author="Dr. Carsten Franke" w:date="2021-09-16T15:47:00Z"/>
          <w:strike/>
          <w:highlight w:val="yellow"/>
          <w:lang w:eastAsia="ja-JP"/>
          <w:rPrChange w:id="3061" w:author="Dr. Carsten Franke" w:date="2021-10-20T11:51:00Z">
            <w:rPr>
              <w:ins w:id="3062" w:author="Dr. Carsten Franke" w:date="2021-09-16T15:47:00Z"/>
              <w:highlight w:val="yellow"/>
              <w:lang w:eastAsia="ja-JP"/>
            </w:rPr>
          </w:rPrChange>
        </w:rPr>
      </w:pPr>
      <w:ins w:id="3063" w:author="Dr. Carsten Franke" w:date="2021-09-16T15:47:00Z">
        <w:r w:rsidRPr="002D782E">
          <w:rPr>
            <w:strike/>
            <w:highlight w:val="yellow"/>
            <w:rPrChange w:id="3064" w:author="Dr. Carsten Franke" w:date="2021-10-20T11:51:00Z">
              <w:rPr>
                <w:highlight w:val="yellow"/>
              </w:rPr>
            </w:rPrChange>
          </w:rPr>
          <w:t xml:space="preserve">What about transformations? </w:t>
        </w:r>
      </w:ins>
      <w:ins w:id="3065" w:author="Dr. Carsten Franke" w:date="2021-09-20T17:46:00Z">
        <w:r w:rsidR="00C7417F" w:rsidRPr="002D782E">
          <w:rPr>
            <w:strike/>
            <w:highlight w:val="yellow"/>
            <w:rPrChange w:id="3066" w:author="Dr. Carsten Franke" w:date="2021-10-20T11:51:00Z">
              <w:rPr>
                <w:highlight w:val="yellow"/>
              </w:rPr>
            </w:rPrChange>
          </w:rPr>
          <w:t xml:space="preserve">– see above. </w:t>
        </w:r>
      </w:ins>
    </w:p>
    <w:p w14:paraId="4F2F2CED" w14:textId="5701F972" w:rsidR="00741F4D" w:rsidRPr="00931307" w:rsidRDefault="00741F4D" w:rsidP="00BA04B6">
      <w:pPr>
        <w:pStyle w:val="Listenabsatz"/>
        <w:numPr>
          <w:ilvl w:val="1"/>
          <w:numId w:val="59"/>
        </w:numPr>
        <w:rPr>
          <w:ins w:id="3067" w:author="Max Ungerer" w:date="2021-09-15T19:33:00Z"/>
          <w:highlight w:val="yellow"/>
        </w:rPr>
      </w:pPr>
      <w:ins w:id="3068" w:author="Max Ungerer" w:date="2021-09-15T20:18:00Z">
        <w:del w:id="3069" w:author="Dr. Carsten Franke" w:date="2021-10-20T11:52:00Z">
          <w:r w:rsidRPr="00931307" w:rsidDel="002D782E">
            <w:rPr>
              <w:highlight w:val="yellow"/>
            </w:rPr>
            <w:delText>Include a figure for illustration</w:delText>
          </w:r>
        </w:del>
      </w:ins>
      <w:commentRangeEnd w:id="2885"/>
      <w:ins w:id="3070" w:author="Max Ungerer" w:date="2021-09-15T20:19:00Z">
        <w:del w:id="3071" w:author="Dr. Carsten Franke" w:date="2021-10-20T11:52:00Z">
          <w:r w:rsidRPr="00931307" w:rsidDel="002D782E">
            <w:rPr>
              <w:rStyle w:val="Kommentarzeichen"/>
              <w:rFonts w:ascii="Calibri" w:eastAsia="Times New Roman" w:hAnsi="Calibri"/>
              <w:highlight w:val="yellow"/>
              <w:lang w:val="en-US" w:eastAsia="x-none"/>
            </w:rPr>
            <w:commentReference w:id="2885"/>
          </w:r>
        </w:del>
      </w:ins>
    </w:p>
    <w:p w14:paraId="4218D5CD" w14:textId="0FDB5C26" w:rsidR="00F94939" w:rsidRDefault="00BF2AE8" w:rsidP="00931307">
      <w:pPr>
        <w:rPr>
          <w:ins w:id="3072" w:author="Dr. Carsten Franke" w:date="2021-09-29T09:26:00Z"/>
        </w:rPr>
      </w:pPr>
      <w:ins w:id="3073" w:author="Dr. Carsten Franke" w:date="2021-10-21T10:46:00Z">
        <w:r w:rsidRPr="00F7090C">
          <w:rPr>
            <w:u w:val="single"/>
          </w:rPr>
          <w:t>Note:</w:t>
        </w:r>
        <w:r>
          <w:t xml:space="preserve"> </w:t>
        </w:r>
      </w:ins>
      <w:ins w:id="3074" w:author="Dr. Carsten Franke" w:date="2021-09-29T09:26:00Z">
        <w:r w:rsidR="00731939">
          <w:t xml:space="preserve">In general, </w:t>
        </w:r>
      </w:ins>
      <w:ins w:id="3075" w:author="Dr. Carsten Franke" w:date="2021-09-29T09:27:00Z">
        <w:r w:rsidR="00731939" w:rsidRPr="000B5A61">
          <w:rPr>
            <w:lang w:eastAsia="ja-JP"/>
          </w:rPr>
          <w:t>χ</w:t>
        </w:r>
      </w:ins>
      <w:ins w:id="3076" w:author="Dr. Carsten Franke" w:date="2021-09-29T09:26:00Z">
        <w:r w:rsidR="00731939">
          <w:t xml:space="preserve">MCF files are handled quite similar to CAD files, </w:t>
        </w:r>
        <w:proofErr w:type="gramStart"/>
        <w:r w:rsidR="00731939">
          <w:t>e.g.</w:t>
        </w:r>
        <w:proofErr w:type="gramEnd"/>
        <w:r w:rsidR="00731939">
          <w:t xml:space="preserve"> if it comes to configuration or version management. </w:t>
        </w:r>
      </w:ins>
    </w:p>
    <w:p w14:paraId="148A3927" w14:textId="4560E53D" w:rsidR="00731939" w:rsidRDefault="00731939" w:rsidP="00931307">
      <w:pPr>
        <w:rPr>
          <w:ins w:id="3077" w:author="Dr. Carsten Franke" w:date="2021-10-20T11:52:00Z"/>
        </w:rPr>
      </w:pPr>
    </w:p>
    <w:p w14:paraId="31473EE3" w14:textId="74E7D30C" w:rsidR="002D782E" w:rsidRDefault="002D782E" w:rsidP="00931307">
      <w:pPr>
        <w:rPr>
          <w:ins w:id="3078" w:author="Dr. Carsten Franke" w:date="2021-10-20T11:52:00Z"/>
        </w:rPr>
      </w:pPr>
      <w:bookmarkStart w:id="3079" w:name="_Hlk85697615"/>
      <w:ins w:id="3080" w:author="Dr. Carsten Franke" w:date="2021-10-20T11:52:00Z">
        <w:r>
          <w:t xml:space="preserve">To-Do: </w:t>
        </w:r>
        <w:r w:rsidRPr="00931307">
          <w:rPr>
            <w:highlight w:val="yellow"/>
          </w:rPr>
          <w:t>Include a figure for illustration</w:t>
        </w:r>
        <w:r>
          <w:rPr>
            <w:highlight w:val="yellow"/>
          </w:rPr>
          <w:t>.</w:t>
        </w:r>
      </w:ins>
      <w:ins w:id="3081" w:author="Dr. Carsten Franke" w:date="2021-10-21T08:33:00Z">
        <w:r w:rsidR="0098249B">
          <w:t xml:space="preserve"> </w:t>
        </w:r>
      </w:ins>
    </w:p>
    <w:bookmarkEnd w:id="3079"/>
    <w:p w14:paraId="78CD9C76" w14:textId="77777777" w:rsidR="002D782E" w:rsidRPr="00931307" w:rsidRDefault="002D782E" w:rsidP="00931307"/>
    <w:p w14:paraId="2F472891" w14:textId="09BFF68B" w:rsidR="00F94939" w:rsidRPr="007055D9" w:rsidRDefault="00F94939" w:rsidP="009E48B8">
      <w:pPr>
        <w:pStyle w:val="a2"/>
        <w:numPr>
          <w:ilvl w:val="1"/>
          <w:numId w:val="3"/>
        </w:numPr>
        <w:tabs>
          <w:tab w:val="clear" w:pos="501"/>
          <w:tab w:val="num" w:pos="360"/>
        </w:tabs>
        <w:ind w:left="0"/>
      </w:pPr>
      <w:bookmarkStart w:id="3082" w:name="_Toc86863880"/>
      <w:r w:rsidRPr="00931307">
        <w:t>Cross</w:t>
      </w:r>
      <w:r>
        <w:t xml:space="preserve">-Reference Table between </w:t>
      </w:r>
      <w:r w:rsidR="006F7241">
        <w:t>ISO 10303-242</w:t>
      </w:r>
      <w:r w:rsidR="00741F4D">
        <w:t xml:space="preserve"> and</w:t>
      </w:r>
      <w:r w:rsidR="00563419">
        <w:t xml:space="preserve"> </w:t>
      </w:r>
      <w:r w:rsidRPr="007836EA">
        <w:t>χ</w:t>
      </w:r>
      <w:r>
        <w:t>MCF</w:t>
      </w:r>
      <w:bookmarkEnd w:id="3082"/>
    </w:p>
    <w:p w14:paraId="194D9ACC" w14:textId="3C02AA46" w:rsidR="0007274A" w:rsidDel="00741F4D" w:rsidRDefault="0098249B" w:rsidP="0007274A">
      <w:pPr>
        <w:rPr>
          <w:del w:id="3083" w:author="Max Ungerer" w:date="2021-09-15T20:20:00Z"/>
        </w:rPr>
      </w:pPr>
      <w:ins w:id="3084" w:author="Dr. Carsten Franke" w:date="2021-10-21T08:33:00Z">
        <w:r>
          <w:t xml:space="preserve">To-Do: </w:t>
        </w:r>
        <w:r w:rsidRPr="00931307">
          <w:rPr>
            <w:highlight w:val="yellow"/>
          </w:rPr>
          <w:t>In</w:t>
        </w:r>
        <w:r>
          <w:rPr>
            <w:highlight w:val="yellow"/>
          </w:rPr>
          <w:t xml:space="preserve">troduction to the table: What is its motivation, scope &amp; meaning? </w:t>
        </w:r>
      </w:ins>
    </w:p>
    <w:tbl>
      <w:tblPr>
        <w:tblStyle w:val="Tabellenraster"/>
        <w:tblW w:w="0" w:type="auto"/>
        <w:tblLook w:val="04A0" w:firstRow="1" w:lastRow="0" w:firstColumn="1" w:lastColumn="0" w:noHBand="0" w:noVBand="1"/>
      </w:tblPr>
      <w:tblGrid>
        <w:gridCol w:w="3234"/>
        <w:gridCol w:w="3234"/>
        <w:gridCol w:w="3234"/>
      </w:tblGrid>
      <w:tr w:rsidR="0007274A" w14:paraId="64EF4C2F" w14:textId="77777777" w:rsidTr="007B3FE9">
        <w:trPr>
          <w:cantSplit/>
          <w:trHeight w:val="383"/>
          <w:tblHeader/>
        </w:trPr>
        <w:tc>
          <w:tcPr>
            <w:tcW w:w="3234" w:type="dxa"/>
          </w:tcPr>
          <w:p w14:paraId="51384752" w14:textId="23196199" w:rsidR="0007274A" w:rsidRDefault="007836EA" w:rsidP="0098249B">
            <w:pPr>
              <w:keepNext/>
              <w:keepLines/>
            </w:pPr>
            <w:r w:rsidRPr="007836EA">
              <w:rPr>
                <w:b/>
                <w:bCs/>
                <w:sz w:val="26"/>
                <w:szCs w:val="26"/>
              </w:rPr>
              <w:t>χ</w:t>
            </w:r>
            <w:r w:rsidR="0007274A" w:rsidRPr="00864C94">
              <w:rPr>
                <w:b/>
                <w:bCs/>
                <w:sz w:val="26"/>
                <w:szCs w:val="26"/>
              </w:rPr>
              <w:t>MCF</w:t>
            </w:r>
          </w:p>
        </w:tc>
        <w:tc>
          <w:tcPr>
            <w:tcW w:w="3234" w:type="dxa"/>
          </w:tcPr>
          <w:p w14:paraId="7714EC01" w14:textId="5AFF9048" w:rsidR="0007274A" w:rsidRDefault="006F7241" w:rsidP="0098249B">
            <w:pPr>
              <w:keepNext/>
              <w:keepLines/>
            </w:pPr>
            <w:r>
              <w:rPr>
                <w:b/>
                <w:bCs/>
                <w:sz w:val="26"/>
                <w:szCs w:val="26"/>
              </w:rPr>
              <w:t>ISO 10303-242</w:t>
            </w:r>
          </w:p>
        </w:tc>
        <w:tc>
          <w:tcPr>
            <w:tcW w:w="3234" w:type="dxa"/>
          </w:tcPr>
          <w:p w14:paraId="78AECCAF" w14:textId="77777777" w:rsidR="0007274A" w:rsidRDefault="0007274A" w:rsidP="0098249B">
            <w:pPr>
              <w:keepNext/>
              <w:keepLines/>
            </w:pPr>
            <w:r w:rsidRPr="00864C94">
              <w:rPr>
                <w:b/>
                <w:bCs/>
                <w:sz w:val="26"/>
                <w:szCs w:val="26"/>
              </w:rPr>
              <w:t>Comments</w:t>
            </w:r>
          </w:p>
        </w:tc>
      </w:tr>
      <w:tr w:rsidR="0007274A" w14:paraId="4A7D0822" w14:textId="77777777" w:rsidTr="007B3FE9">
        <w:trPr>
          <w:cantSplit/>
          <w:trHeight w:val="383"/>
        </w:trPr>
        <w:tc>
          <w:tcPr>
            <w:tcW w:w="3234" w:type="dxa"/>
          </w:tcPr>
          <w:p w14:paraId="4B4A9598" w14:textId="77777777" w:rsidR="0007274A" w:rsidRDefault="0007274A" w:rsidP="0007274A">
            <w:r>
              <w:t>connection_group</w:t>
            </w:r>
          </w:p>
        </w:tc>
        <w:tc>
          <w:tcPr>
            <w:tcW w:w="3234" w:type="dxa"/>
          </w:tcPr>
          <w:p w14:paraId="0759BEFD" w14:textId="77777777" w:rsidR="0007274A" w:rsidRDefault="0007274A" w:rsidP="0007274A">
            <w:r>
              <w:t>MatingDefinition</w:t>
            </w:r>
          </w:p>
        </w:tc>
        <w:tc>
          <w:tcPr>
            <w:tcW w:w="3234" w:type="dxa"/>
          </w:tcPr>
          <w:p w14:paraId="1900B06D" w14:textId="4039A8CF" w:rsidR="0007274A" w:rsidRDefault="000923B7" w:rsidP="0007274A">
            <w:ins w:id="3085" w:author="Dr. Carsten Franke" w:date="2021-09-20T17:47:00Z">
              <w:r>
                <w:t>Mati</w:t>
              </w:r>
            </w:ins>
            <w:ins w:id="3086" w:author="Dr. Carsten Franke" w:date="2021-09-20T17:48:00Z">
              <w:r>
                <w:t xml:space="preserve">ngDefinition points to part version of assembly, which is irrelevant for </w:t>
              </w:r>
            </w:ins>
            <w:r w:rsidR="00F05698">
              <w:t>χMCF</w:t>
            </w:r>
            <w:ins w:id="3087" w:author="Dr. Carsten Franke" w:date="2021-09-20T17:48:00Z">
              <w:r>
                <w:t>. Hence, there is no correlation between both XML elements</w:t>
              </w:r>
              <w:proofErr w:type="gramStart"/>
              <w:r>
                <w:t xml:space="preserve">. </w:t>
              </w:r>
            </w:ins>
            <w:ins w:id="3088" w:author="Dr. Carsten Franke" w:date="2021-09-16T14:25:00Z">
              <w:r w:rsidR="00D74714">
                <w:t xml:space="preserve"> </w:t>
              </w:r>
            </w:ins>
            <w:proofErr w:type="gramEnd"/>
          </w:p>
        </w:tc>
      </w:tr>
      <w:tr w:rsidR="0007274A" w14:paraId="60BB6560" w14:textId="77777777" w:rsidTr="007B3FE9">
        <w:trPr>
          <w:cantSplit/>
          <w:trHeight w:val="383"/>
        </w:trPr>
        <w:tc>
          <w:tcPr>
            <w:tcW w:w="3234" w:type="dxa"/>
          </w:tcPr>
          <w:p w14:paraId="39ADE595" w14:textId="77777777" w:rsidR="0007274A" w:rsidRDefault="0007274A" w:rsidP="0007274A">
            <w:r>
              <w:t xml:space="preserve">   +  connected_to</w:t>
            </w:r>
          </w:p>
        </w:tc>
        <w:tc>
          <w:tcPr>
            <w:tcW w:w="3234" w:type="dxa"/>
          </w:tcPr>
          <w:p w14:paraId="5F4D47D0" w14:textId="1E46950F" w:rsidR="0007274A" w:rsidRDefault="0007274A" w:rsidP="0007274A">
            <w:proofErr w:type="spellStart"/>
            <w:r>
              <w:t>MatedPartAssociation</w:t>
            </w:r>
            <w:proofErr w:type="spellEnd"/>
            <w:ins w:id="3089" w:author="Dr. Carsten Franke" w:date="2021-09-20T17:43:00Z">
              <w:r w:rsidR="00CC7E17">
                <w:t xml:space="preserve"> </w:t>
              </w:r>
            </w:ins>
          </w:p>
        </w:tc>
        <w:tc>
          <w:tcPr>
            <w:tcW w:w="3234" w:type="dxa"/>
          </w:tcPr>
          <w:p w14:paraId="32C8E9BA" w14:textId="37F22D12" w:rsidR="0007274A" w:rsidRDefault="00CC7E17" w:rsidP="0007274A">
            <w:proofErr w:type="spellStart"/>
            <w:ins w:id="3090" w:author="Dr. Carsten Franke" w:date="2021-09-20T17:42:00Z">
              <w:r>
                <w:t>MatedPartAssociation</w:t>
              </w:r>
              <w:proofErr w:type="spellEnd"/>
              <w:r>
                <w:t xml:space="preserve"> contains </w:t>
              </w:r>
            </w:ins>
            <w:ins w:id="3091" w:author="Dr. Carsten Franke" w:date="2021-09-29T09:23:00Z">
              <w:r w:rsidR="002504F2">
                <w:t xml:space="preserve">geometric </w:t>
              </w:r>
            </w:ins>
            <w:ins w:id="3092" w:author="Dr. Carsten Franke" w:date="2021-09-20T17:42:00Z">
              <w:r>
                <w:t xml:space="preserve">transformation, hence is necessary. </w:t>
              </w:r>
            </w:ins>
            <w:ins w:id="3093" w:author="Dr. Carsten Franke" w:date="2021-09-20T17:43:00Z">
              <w:r>
                <w:br/>
              </w:r>
              <w:r w:rsidRPr="00BA5141">
                <w:t xml:space="preserve">List of part codes is mandatory </w:t>
              </w:r>
              <w:r>
                <w:t xml:space="preserve">within it. </w:t>
              </w:r>
            </w:ins>
            <w:del w:id="3094" w:author="Dr. Carsten Franke" w:date="2021-10-20T12:01:00Z">
              <w:r w:rsidDel="001C6275">
                <w:rPr>
                  <w:color w:val="FF0000"/>
                </w:rPr>
                <w:delText xml:space="preserve"> </w:delText>
              </w:r>
            </w:del>
          </w:p>
        </w:tc>
      </w:tr>
      <w:tr w:rsidR="0007274A" w14:paraId="3E56DEBD" w14:textId="77777777" w:rsidTr="007B3FE9">
        <w:trPr>
          <w:cantSplit/>
          <w:trHeight w:val="383"/>
        </w:trPr>
        <w:tc>
          <w:tcPr>
            <w:tcW w:w="3234" w:type="dxa"/>
          </w:tcPr>
          <w:p w14:paraId="102D07CB" w14:textId="77777777" w:rsidR="0007274A" w:rsidRDefault="0007274A" w:rsidP="0007274A">
            <w:r>
              <w:t xml:space="preserve">   +  </w:t>
            </w:r>
            <w:proofErr w:type="spellStart"/>
            <w:r>
              <w:t>connection_list</w:t>
            </w:r>
            <w:proofErr w:type="spellEnd"/>
          </w:p>
        </w:tc>
        <w:tc>
          <w:tcPr>
            <w:tcW w:w="3234" w:type="dxa"/>
          </w:tcPr>
          <w:p w14:paraId="2A90AA26" w14:textId="3E9C10DD" w:rsidR="0007274A" w:rsidRDefault="0007274A" w:rsidP="0007274A">
            <w:r>
              <w:t>n/a</w:t>
            </w:r>
            <w:ins w:id="3095" w:author="Dr. Carsten Franke" w:date="2021-09-20T17:55:00Z">
              <w:r w:rsidR="000923B7">
                <w:t xml:space="preserve"> </w:t>
              </w:r>
            </w:ins>
          </w:p>
        </w:tc>
        <w:tc>
          <w:tcPr>
            <w:tcW w:w="3234" w:type="dxa"/>
          </w:tcPr>
          <w:p w14:paraId="0ADC3E83" w14:textId="088B25EE" w:rsidR="0007274A" w:rsidRDefault="0007274A" w:rsidP="0007274A">
            <w:r>
              <w:t xml:space="preserve">No corresponding entity in </w:t>
            </w:r>
            <w:r w:rsidR="006F7241">
              <w:t>ISO 10303-242</w:t>
            </w:r>
            <w:r>
              <w:t>.</w:t>
            </w:r>
            <w:r w:rsidR="00013688">
              <w:t xml:space="preserve"> </w:t>
            </w:r>
          </w:p>
        </w:tc>
      </w:tr>
      <w:tr w:rsidR="0007274A" w14:paraId="3ECA37A8" w14:textId="77777777" w:rsidTr="007B3FE9">
        <w:trPr>
          <w:cantSplit/>
          <w:trHeight w:val="383"/>
        </w:trPr>
        <w:tc>
          <w:tcPr>
            <w:tcW w:w="3234" w:type="dxa"/>
          </w:tcPr>
          <w:p w14:paraId="25ABC683" w14:textId="77777777" w:rsidR="0007274A" w:rsidRDefault="0007274A" w:rsidP="0007274A">
            <w:r>
              <w:t xml:space="preserve">   +  connection</w:t>
            </w:r>
            <w:proofErr w:type="gramStart"/>
            <w:r>
              <w:t>_[</w:t>
            </w:r>
            <w:proofErr w:type="gramEnd"/>
            <w:r>
              <w:t>012]d</w:t>
            </w:r>
          </w:p>
        </w:tc>
        <w:tc>
          <w:tcPr>
            <w:tcW w:w="3234" w:type="dxa"/>
          </w:tcPr>
          <w:p w14:paraId="49EB5EDD" w14:textId="0347EC2D" w:rsidR="0007274A" w:rsidRDefault="0007274A" w:rsidP="0007274A">
            <w:proofErr w:type="spellStart"/>
            <w:r>
              <w:t>MatedPartRelationship</w:t>
            </w:r>
            <w:proofErr w:type="spellEnd"/>
            <w:ins w:id="3096" w:author="Dr. Carsten Franke" w:date="2021-09-16T14:23:00Z">
              <w:r w:rsidR="00252D75">
                <w:t xml:space="preserve"> </w:t>
              </w:r>
            </w:ins>
          </w:p>
        </w:tc>
        <w:tc>
          <w:tcPr>
            <w:tcW w:w="3234" w:type="dxa"/>
          </w:tcPr>
          <w:p w14:paraId="65A324DE" w14:textId="6074E8C1" w:rsidR="0007274A" w:rsidRDefault="000923B7" w:rsidP="0007274A">
            <w:ins w:id="3097" w:author="Dr. Carsten Franke" w:date="2021-09-20T17:50:00Z">
              <w:r>
                <w:t xml:space="preserve">Semantics of both XML elements </w:t>
              </w:r>
              <w:r>
                <w:br/>
                <w:t xml:space="preserve">does not match exactly. They are just similar. </w:t>
              </w:r>
              <w:r>
                <w:br/>
              </w:r>
            </w:ins>
            <w:proofErr w:type="spellStart"/>
            <w:ins w:id="3098" w:author="Dr. Carsten Franke" w:date="2021-09-20T17:51:00Z">
              <w:r>
                <w:t>MatedPartRelationship</w:t>
              </w:r>
              <w:proofErr w:type="spellEnd"/>
              <w:r>
                <w:t xml:space="preserve"> is not relevant for </w:t>
              </w:r>
            </w:ins>
            <w:ins w:id="3099" w:author="Dr. Carsten Franke" w:date="2021-09-20T17:52:00Z">
              <w:r>
                <w:t xml:space="preserve">χMCF </w:t>
              </w:r>
            </w:ins>
            <w:ins w:id="3100" w:author="Dr. Carsten Franke" w:date="2021-09-20T17:51:00Z">
              <w:r>
                <w:t>use cases</w:t>
              </w:r>
            </w:ins>
            <w:ins w:id="3101" w:author="Dr. Carsten Franke" w:date="2021-09-16T14:33:00Z">
              <w:r w:rsidR="00774861">
                <w:t>.</w:t>
              </w:r>
            </w:ins>
            <w:ins w:id="3102" w:author="Dr. Carsten Franke" w:date="2021-09-20T17:51:00Z">
              <w:r>
                <w:t xml:space="preserve"> </w:t>
              </w:r>
            </w:ins>
          </w:p>
        </w:tc>
      </w:tr>
      <w:tr w:rsidR="0007274A" w14:paraId="4D379DF3" w14:textId="77777777" w:rsidTr="007B3FE9">
        <w:trPr>
          <w:cantSplit/>
          <w:trHeight w:val="383"/>
        </w:trPr>
        <w:tc>
          <w:tcPr>
            <w:tcW w:w="3234" w:type="dxa"/>
          </w:tcPr>
          <w:p w14:paraId="6EC60E28" w14:textId="12AA6B51" w:rsidR="0007274A" w:rsidRDefault="0007274A" w:rsidP="0007274A">
            <w:r>
              <w:t xml:space="preserve">   +   </w:t>
            </w:r>
            <w:proofErr w:type="gramStart"/>
            <w:r>
              <w:t>+  connection</w:t>
            </w:r>
            <w:proofErr w:type="gramEnd"/>
            <w:r>
              <w:t>_[012]</w:t>
            </w:r>
            <w:proofErr w:type="spellStart"/>
            <w:r>
              <w:t>d_type</w:t>
            </w:r>
            <w:proofErr w:type="spellEnd"/>
          </w:p>
        </w:tc>
        <w:tc>
          <w:tcPr>
            <w:tcW w:w="3234" w:type="dxa"/>
          </w:tcPr>
          <w:p w14:paraId="3F1A0479" w14:textId="2FC59492" w:rsidR="0007274A" w:rsidRDefault="00F7079F" w:rsidP="0007274A">
            <w:proofErr w:type="spellStart"/>
            <w:r>
              <w:t>Mating_Type</w:t>
            </w:r>
            <w:proofErr w:type="spellEnd"/>
          </w:p>
        </w:tc>
        <w:tc>
          <w:tcPr>
            <w:tcW w:w="3234" w:type="dxa"/>
          </w:tcPr>
          <w:p w14:paraId="642A7E2E" w14:textId="31E87878" w:rsidR="0054277F" w:rsidRDefault="006F7241" w:rsidP="0007274A">
            <w:r>
              <w:t>ISO 10303-242</w:t>
            </w:r>
            <w:r w:rsidR="000923B7">
              <w:t xml:space="preserve"> </w:t>
            </w:r>
            <w:r w:rsidR="00246C95">
              <w:t xml:space="preserve">defines the connection type as attribute within </w:t>
            </w:r>
            <w:proofErr w:type="spellStart"/>
            <w:r w:rsidR="00246C95">
              <w:t>MatedPartRelationship</w:t>
            </w:r>
            <w:proofErr w:type="spellEnd"/>
            <w:r w:rsidR="000923B7">
              <w:t xml:space="preserve">, which is not relevant (see above). </w:t>
            </w:r>
            <w:r w:rsidR="00054B74">
              <w:br/>
            </w:r>
            <w:r w:rsidR="0054277F">
              <w:t>“connection</w:t>
            </w:r>
            <w:proofErr w:type="gramStart"/>
            <w:r w:rsidR="0054277F">
              <w:t>_[</w:t>
            </w:r>
            <w:proofErr w:type="gramEnd"/>
            <w:r w:rsidR="0054277F">
              <w:t>012]</w:t>
            </w:r>
            <w:proofErr w:type="spellStart"/>
            <w:r w:rsidR="0054277F">
              <w:t>d_type</w:t>
            </w:r>
            <w:proofErr w:type="spellEnd"/>
            <w:r w:rsidR="0054277F">
              <w:t>” is just a placeholder for a specific name, i.e. “spotweld”, “rivet”,</w:t>
            </w:r>
            <w:r w:rsidR="00CD5966">
              <w:t>”</w:t>
            </w:r>
            <w:proofErr w:type="spellStart"/>
            <w:r w:rsidR="00CD5966">
              <w:t>seamweld</w:t>
            </w:r>
            <w:proofErr w:type="spellEnd"/>
            <w:r w:rsidR="00CD5966">
              <w:t>”,</w:t>
            </w:r>
            <w:r w:rsidR="0054277F">
              <w:t xml:space="preserve"> … </w:t>
            </w:r>
            <w:ins w:id="3103" w:author="Dr. Carsten Franke" w:date="2021-09-20T17:52:00Z">
              <w:r w:rsidR="000923B7">
                <w:t xml:space="preserve"> </w:t>
              </w:r>
            </w:ins>
          </w:p>
        </w:tc>
      </w:tr>
      <w:tr w:rsidR="0007274A" w14:paraId="581972E6" w14:textId="77777777" w:rsidTr="007B3FE9">
        <w:trPr>
          <w:cantSplit/>
          <w:trHeight w:val="383"/>
        </w:trPr>
        <w:tc>
          <w:tcPr>
            <w:tcW w:w="3234" w:type="dxa"/>
          </w:tcPr>
          <w:p w14:paraId="69B35B0D" w14:textId="1B9020B4" w:rsidR="0007274A" w:rsidRDefault="000441A5" w:rsidP="0007274A">
            <w:r>
              <w:t xml:space="preserve">   +   +  </w:t>
            </w:r>
            <w:r w:rsidR="00423700">
              <w:t xml:space="preserve"> </w:t>
            </w:r>
            <w:proofErr w:type="gramStart"/>
            <w:r w:rsidR="00423700">
              <w:t xml:space="preserve">+  </w:t>
            </w:r>
            <w:proofErr w:type="spellStart"/>
            <w:r w:rsidR="0054277F">
              <w:t>loc</w:t>
            </w:r>
            <w:proofErr w:type="spellEnd"/>
            <w:proofErr w:type="gramEnd"/>
          </w:p>
        </w:tc>
        <w:tc>
          <w:tcPr>
            <w:tcW w:w="3234" w:type="dxa"/>
          </w:tcPr>
          <w:p w14:paraId="20B8F185" w14:textId="1F078E3A" w:rsidR="0007274A" w:rsidRDefault="000441A5" w:rsidP="0007274A">
            <w:r>
              <w:t>location</w:t>
            </w:r>
          </w:p>
        </w:tc>
        <w:tc>
          <w:tcPr>
            <w:tcW w:w="3234" w:type="dxa"/>
          </w:tcPr>
          <w:p w14:paraId="72162F17" w14:textId="4E2E061F" w:rsidR="0007274A" w:rsidRDefault="00423700" w:rsidP="0007274A">
            <w:r>
              <w:t>&lt;</w:t>
            </w:r>
            <w:proofErr w:type="spellStart"/>
            <w:r>
              <w:t>loc</w:t>
            </w:r>
            <w:proofErr w:type="spellEnd"/>
            <w:ins w:id="3104" w:author="Dr. Carsten Franke" w:date="2021-09-20T18:19:00Z">
              <w:r w:rsidR="00054B74">
                <w:t>/</w:t>
              </w:r>
            </w:ins>
            <w:r>
              <w:t xml:space="preserve">&gt; in </w:t>
            </w:r>
            <w:r w:rsidR="00A44CE4">
              <w:t>χMCF</w:t>
            </w:r>
            <w:r>
              <w:t xml:space="preserve"> </w:t>
            </w:r>
            <w:r w:rsidR="00054B74">
              <w:t xml:space="preserve">is </w:t>
            </w:r>
            <w:r>
              <w:t>nested in &lt;connection_</w:t>
            </w:r>
            <w:r w:rsidR="00054B74">
              <w:t>[</w:t>
            </w:r>
            <w:proofErr w:type="gramStart"/>
            <w:r>
              <w:t>0</w:t>
            </w:r>
            <w:r w:rsidR="00054B74">
              <w:t>12]</w:t>
            </w:r>
            <w:r>
              <w:t>d</w:t>
            </w:r>
            <w:proofErr w:type="gramEnd"/>
            <w:r>
              <w:t>/&gt;</w:t>
            </w:r>
            <w:r w:rsidR="00054B74">
              <w:t>.</w:t>
            </w:r>
            <w:r w:rsidR="00972A1C">
              <w:t xml:space="preserve"> </w:t>
            </w:r>
            <w:r w:rsidR="00972A1C">
              <w:br/>
            </w:r>
            <w:r w:rsidR="006F7241">
              <w:t>ISO 10303-242</w:t>
            </w:r>
            <w:r w:rsidR="00972A1C">
              <w:t xml:space="preserve"> entity </w:t>
            </w:r>
            <w:r w:rsidR="00054B74">
              <w:t xml:space="preserve">is </w:t>
            </w:r>
            <w:r w:rsidR="000923B7">
              <w:t>not relevant</w:t>
            </w:r>
            <w:r w:rsidR="00972A1C">
              <w:t xml:space="preserve">, since </w:t>
            </w:r>
            <w:r w:rsidR="00A44CE4">
              <w:t>χMCF</w:t>
            </w:r>
            <w:r w:rsidR="00972A1C">
              <w:t xml:space="preserve"> is master</w:t>
            </w:r>
            <w:r w:rsidR="00385BD6">
              <w:t xml:space="preserve"> for location</w:t>
            </w:r>
            <w:r w:rsidR="00972A1C">
              <w:t xml:space="preserve">. </w:t>
            </w:r>
          </w:p>
        </w:tc>
      </w:tr>
      <w:tr w:rsidR="0007274A" w14:paraId="476E06F8" w14:textId="77777777" w:rsidTr="007B3FE9">
        <w:trPr>
          <w:cantSplit/>
          <w:trHeight w:val="383"/>
        </w:trPr>
        <w:tc>
          <w:tcPr>
            <w:tcW w:w="3234" w:type="dxa"/>
          </w:tcPr>
          <w:p w14:paraId="6359D0F9" w14:textId="6043CB33" w:rsidR="0007274A" w:rsidRDefault="000923B7" w:rsidP="0007274A">
            <w:r>
              <w:lastRenderedPageBreak/>
              <w:t>units</w:t>
            </w:r>
          </w:p>
        </w:tc>
        <w:tc>
          <w:tcPr>
            <w:tcW w:w="3234" w:type="dxa"/>
          </w:tcPr>
          <w:p w14:paraId="07B2BE1F" w14:textId="25C244F7" w:rsidR="0007274A" w:rsidRDefault="003F5140" w:rsidP="0007274A">
            <w:ins w:id="3105" w:author="Max Ungerer" w:date="2021-09-15T20:23:00Z">
              <w:r>
                <w:t>Unit</w:t>
              </w:r>
            </w:ins>
          </w:p>
        </w:tc>
        <w:tc>
          <w:tcPr>
            <w:tcW w:w="3234" w:type="dxa"/>
          </w:tcPr>
          <w:p w14:paraId="6F3460AF" w14:textId="58D41E15" w:rsidR="0007274A" w:rsidRDefault="000923B7" w:rsidP="0007274A">
            <w:ins w:id="3106" w:author="Dr. Carsten Franke" w:date="2021-09-15T21:11:00Z">
              <w:r w:rsidRPr="00A33FC4">
                <w:t>U</w:t>
              </w:r>
              <w:r w:rsidR="00A33FC4" w:rsidRPr="00A33FC4">
                <w:t>nit system used by</w:t>
              </w:r>
              <w:r w:rsidR="00A33FC4">
                <w:t xml:space="preserve"> the file</w:t>
              </w:r>
            </w:ins>
            <w:ins w:id="3107" w:author="Dr. Carsten Franke" w:date="2021-09-20T17:54:00Z">
              <w:r>
                <w:t>.</w:t>
              </w:r>
            </w:ins>
            <w:ins w:id="3108" w:author="Dr. Carsten Franke" w:date="2021-09-15T21:11:00Z">
              <w:r w:rsidR="00A33FC4">
                <w:t xml:space="preserve"> </w:t>
              </w:r>
            </w:ins>
            <w:ins w:id="3109" w:author="Dr. Carsten Franke" w:date="2021-09-20T17:54:00Z">
              <w:r>
                <w:t xml:space="preserve">However, they do not need to be coincident (e.g., one could be in m, the other one in inches). </w:t>
              </w:r>
            </w:ins>
          </w:p>
        </w:tc>
      </w:tr>
      <w:tr w:rsidR="0007274A" w14:paraId="0243418D" w14:textId="77777777" w:rsidTr="007B3FE9">
        <w:trPr>
          <w:cantSplit/>
          <w:trHeight w:val="383"/>
        </w:trPr>
        <w:tc>
          <w:tcPr>
            <w:tcW w:w="3234" w:type="dxa"/>
          </w:tcPr>
          <w:p w14:paraId="630E396C" w14:textId="77777777" w:rsidR="0007274A" w:rsidRDefault="0007274A" w:rsidP="0007274A">
            <w:r>
              <w:t>date</w:t>
            </w:r>
          </w:p>
        </w:tc>
        <w:tc>
          <w:tcPr>
            <w:tcW w:w="3234" w:type="dxa"/>
          </w:tcPr>
          <w:p w14:paraId="33BDE291" w14:textId="23D76023" w:rsidR="0007274A" w:rsidRDefault="000923B7" w:rsidP="0007274A">
            <w:proofErr w:type="spellStart"/>
            <w:r>
              <w:t>TimeStamp</w:t>
            </w:r>
            <w:proofErr w:type="spellEnd"/>
            <w:r>
              <w:t xml:space="preserve"> in header element </w:t>
            </w:r>
          </w:p>
        </w:tc>
        <w:tc>
          <w:tcPr>
            <w:tcW w:w="3234" w:type="dxa"/>
          </w:tcPr>
          <w:p w14:paraId="16A99198" w14:textId="188FD4D1" w:rsidR="0007274A" w:rsidRDefault="000923B7" w:rsidP="0007274A">
            <w:ins w:id="3110" w:author="Dr. Carsten Franke" w:date="2021-09-20T17:55:00Z">
              <w:r>
                <w:t>D</w:t>
              </w:r>
            </w:ins>
            <w:ins w:id="3111" w:author="Dr. Carsten Franke" w:date="2021-09-15T21:09:00Z">
              <w:r w:rsidR="00D66696" w:rsidRPr="00D66696">
                <w:t>ate on which the file is created</w:t>
              </w:r>
            </w:ins>
            <w:ins w:id="3112" w:author="Dr. Carsten Franke" w:date="2021-09-20T17:55:00Z">
              <w:r>
                <w:t>.</w:t>
              </w:r>
            </w:ins>
            <w:ins w:id="3113" w:author="Dr. Carsten Franke" w:date="2021-09-15T21:10:00Z">
              <w:r w:rsidR="00D66696">
                <w:t xml:space="preserve"> </w:t>
              </w:r>
            </w:ins>
            <w:ins w:id="3114" w:author="Dr. Carsten Franke" w:date="2021-09-20T17:56:00Z">
              <w:r>
                <w:t xml:space="preserve">Does not need to be coincident. </w:t>
              </w:r>
            </w:ins>
          </w:p>
        </w:tc>
      </w:tr>
      <w:tr w:rsidR="0007274A" w14:paraId="6F950B9E" w14:textId="77777777" w:rsidTr="007B3FE9">
        <w:trPr>
          <w:cantSplit/>
          <w:trHeight w:val="383"/>
        </w:trPr>
        <w:tc>
          <w:tcPr>
            <w:tcW w:w="3234" w:type="dxa"/>
          </w:tcPr>
          <w:p w14:paraId="69365CB7" w14:textId="64717BC3" w:rsidR="0007274A" w:rsidRDefault="00F2297C" w:rsidP="0007274A">
            <w:r>
              <w:t>version</w:t>
            </w:r>
          </w:p>
        </w:tc>
        <w:tc>
          <w:tcPr>
            <w:tcW w:w="3234" w:type="dxa"/>
          </w:tcPr>
          <w:p w14:paraId="658FD5E9" w14:textId="4F8AEF3B" w:rsidR="0007274A" w:rsidRDefault="000923B7" w:rsidP="0007274A">
            <w:ins w:id="3115" w:author="Dr. Carsten Franke" w:date="2021-09-20T17:57:00Z">
              <w:r>
                <w:t xml:space="preserve">Encoded in XML name space </w:t>
              </w:r>
            </w:ins>
          </w:p>
        </w:tc>
        <w:tc>
          <w:tcPr>
            <w:tcW w:w="3234" w:type="dxa"/>
          </w:tcPr>
          <w:p w14:paraId="5A0E3F08" w14:textId="28C6A523" w:rsidR="0007274A" w:rsidRDefault="000923B7" w:rsidP="0007274A">
            <w:ins w:id="3116" w:author="Dr. Carsten Franke" w:date="2021-09-20T17:57:00Z">
              <w:r>
                <w:t>V</w:t>
              </w:r>
            </w:ins>
            <w:ins w:id="3117" w:author="Dr. Carsten Franke" w:date="2021-09-15T21:08:00Z">
              <w:r w:rsidR="008657EE" w:rsidRPr="008657EE">
                <w:t>ersion code of the standard</w:t>
              </w:r>
            </w:ins>
            <w:ins w:id="3118" w:author="Dr. Carsten Franke" w:date="2021-09-15T21:09:00Z">
              <w:r w:rsidR="008657EE">
                <w:t xml:space="preserve"> </w:t>
              </w:r>
            </w:ins>
            <w:ins w:id="3119" w:author="Dr. Carsten Franke" w:date="2021-09-15T21:11:00Z">
              <w:r w:rsidR="00A33FC4">
                <w:t>used</w:t>
              </w:r>
            </w:ins>
            <w:ins w:id="3120" w:author="Dr. Carsten Franke" w:date="2021-09-20T17:57:00Z">
              <w:r>
                <w:t>.</w:t>
              </w:r>
            </w:ins>
            <w:ins w:id="3121" w:author="Dr. Carsten Franke" w:date="2021-09-15T21:11:00Z">
              <w:r w:rsidR="00A33FC4">
                <w:t xml:space="preserve"> </w:t>
              </w:r>
            </w:ins>
            <w:ins w:id="3122" w:author="Dr. Carsten Franke" w:date="2021-09-20T17:58:00Z">
              <w:r w:rsidR="00E326F1">
                <w:t>These XML elements are not related.</w:t>
              </w:r>
            </w:ins>
            <w:ins w:id="3123" w:author="Dr. Carsten Franke" w:date="2021-09-20T17:57:00Z">
              <w:r>
                <w:t xml:space="preserve"> </w:t>
              </w:r>
            </w:ins>
          </w:p>
        </w:tc>
      </w:tr>
      <w:tr w:rsidR="0007274A" w14:paraId="3C016857" w14:textId="77777777" w:rsidTr="007B3FE9">
        <w:trPr>
          <w:cantSplit/>
          <w:trHeight w:val="383"/>
        </w:trPr>
        <w:tc>
          <w:tcPr>
            <w:tcW w:w="3234" w:type="dxa"/>
          </w:tcPr>
          <w:p w14:paraId="226367A8" w14:textId="5C85641B" w:rsidR="0007274A" w:rsidRDefault="0007274A" w:rsidP="0007274A"/>
        </w:tc>
        <w:tc>
          <w:tcPr>
            <w:tcW w:w="3234" w:type="dxa"/>
          </w:tcPr>
          <w:p w14:paraId="5A8C5792" w14:textId="77777777" w:rsidR="0007274A" w:rsidRDefault="0007274A" w:rsidP="0007274A"/>
        </w:tc>
        <w:tc>
          <w:tcPr>
            <w:tcW w:w="3234" w:type="dxa"/>
          </w:tcPr>
          <w:p w14:paraId="55085713" w14:textId="77777777" w:rsidR="0007274A" w:rsidRDefault="0007274A" w:rsidP="0007274A"/>
        </w:tc>
      </w:tr>
    </w:tbl>
    <w:p w14:paraId="1D0CB5C9" w14:textId="01074CD4" w:rsidR="0007274A" w:rsidRPr="00537730" w:rsidRDefault="00DC3394" w:rsidP="0007274A">
      <w:pPr>
        <w:pStyle w:val="berschrift1"/>
        <w:numPr>
          <w:ilvl w:val="0"/>
          <w:numId w:val="0"/>
        </w:numPr>
        <w:rPr>
          <w:rFonts w:eastAsia="Calibri"/>
          <w:b w:val="0"/>
          <w:color w:val="00B050"/>
          <w:sz w:val="22"/>
          <w:lang w:eastAsia="en-US"/>
        </w:rPr>
      </w:pPr>
      <w:bookmarkStart w:id="3124" w:name="_Toc86863881"/>
      <w:ins w:id="3125" w:author="Dr. Carsten Franke" w:date="2021-09-16T14:28:00Z">
        <w:r w:rsidRPr="008A4C29">
          <w:rPr>
            <w:rFonts w:eastAsia="Calibri"/>
            <w:b w:val="0"/>
            <w:color w:val="00B050"/>
            <w:sz w:val="22"/>
            <w:lang w:eastAsia="en-US"/>
          </w:rPr>
          <w:t xml:space="preserve">Any not mentioned </w:t>
        </w:r>
        <w:r>
          <w:rPr>
            <w:rFonts w:eastAsia="Calibri"/>
            <w:b w:val="0"/>
            <w:color w:val="00B050"/>
            <w:sz w:val="22"/>
            <w:lang w:eastAsia="en-US"/>
          </w:rPr>
          <w:t>entity of either standard does not map to or interact with an entity of the o</w:t>
        </w:r>
      </w:ins>
      <w:ins w:id="3126" w:author="Dr. Carsten Franke" w:date="2021-09-16T14:29:00Z">
        <w:r>
          <w:rPr>
            <w:rFonts w:eastAsia="Calibri"/>
            <w:b w:val="0"/>
            <w:color w:val="00B050"/>
            <w:sz w:val="22"/>
            <w:lang w:eastAsia="en-US"/>
          </w:rPr>
          <w:t>ther standard.</w:t>
        </w:r>
        <w:bookmarkEnd w:id="3124"/>
        <w:r>
          <w:rPr>
            <w:rFonts w:eastAsia="Calibri"/>
            <w:b w:val="0"/>
            <w:color w:val="00B050"/>
            <w:sz w:val="22"/>
            <w:lang w:eastAsia="en-US"/>
          </w:rPr>
          <w:t xml:space="preserve"> </w:t>
        </w:r>
      </w:ins>
    </w:p>
    <w:p w14:paraId="51012402" w14:textId="057F1A37" w:rsidR="00CC65E4" w:rsidRPr="007055D9" w:rsidRDefault="00CC65E4" w:rsidP="00CC65E4">
      <w:pPr>
        <w:pStyle w:val="ANNEX"/>
        <w:numPr>
          <w:ilvl w:val="0"/>
          <w:numId w:val="3"/>
        </w:numPr>
      </w:pPr>
      <w:r>
        <w:rPr>
          <w:lang w:val="en-US"/>
        </w:rPr>
        <w:lastRenderedPageBreak/>
        <w:br/>
      </w:r>
      <w:bookmarkStart w:id="3127" w:name="_Toc86863882"/>
      <w:r w:rsidRPr="0007274A">
        <w:rPr>
          <w:b w:val="0"/>
          <w:bCs/>
          <w:lang w:val="en-US"/>
        </w:rPr>
        <w:t>(informative)</w:t>
      </w:r>
      <w:r>
        <w:rPr>
          <w:lang w:val="en-US"/>
        </w:rPr>
        <w:br/>
      </w:r>
      <w:r>
        <w:rPr>
          <w:lang w:val="en-US"/>
        </w:rPr>
        <w:br/>
        <w:t>History</w:t>
      </w:r>
      <w:bookmarkEnd w:id="3127"/>
    </w:p>
    <w:p w14:paraId="46AE60F1" w14:textId="5895294D" w:rsidR="00CC65E4" w:rsidRPr="004545B1" w:rsidRDefault="00CC65E4" w:rsidP="00CC65E4">
      <w:pPr>
        <w:rPr>
          <w:color w:val="00B050"/>
        </w:rPr>
      </w:pPr>
      <w:r w:rsidRPr="004545B1">
        <w:rPr>
          <w:color w:val="00B050"/>
        </w:rPr>
        <w:t xml:space="preserve">Facing the difficulty that joints were represented quite differently in different CAE tools, </w:t>
      </w:r>
      <w:r w:rsidR="006E40FA">
        <w:rPr>
          <w:color w:val="00B050"/>
        </w:rPr>
        <w:t xml:space="preserve">The VDA </w:t>
      </w:r>
      <w:r w:rsidR="006E40FA" w:rsidRPr="006E40FA">
        <w:rPr>
          <w:color w:val="00B050"/>
        </w:rPr>
        <w:t xml:space="preserve">Research Association for Automotive Technology (FAT) </w:t>
      </w:r>
      <w:r w:rsidR="006E40FA">
        <w:rPr>
          <w:color w:val="00B050"/>
        </w:rPr>
        <w:t xml:space="preserve">working group </w:t>
      </w:r>
      <w:r w:rsidRPr="004545B1">
        <w:rPr>
          <w:color w:val="00B050"/>
        </w:rPr>
        <w:t>FAT-AK 25</w:t>
      </w:r>
      <w:r w:rsidRPr="004545B1">
        <w:rPr>
          <w:rStyle w:val="Funotenzeichen"/>
          <w:color w:val="00B050"/>
        </w:rPr>
        <w:footnoteReference w:id="28"/>
      </w:r>
      <w:r w:rsidRPr="004545B1">
        <w:rPr>
          <w:color w:val="00B050"/>
        </w:rPr>
        <w:t xml:space="preserve"> started to develop a standard for connections &amp; joints in cooperation with CAE software vendors. </w:t>
      </w:r>
      <w:r>
        <w:rPr>
          <w:color w:val="00B050"/>
        </w:rPr>
        <w:t xml:space="preserve"> </w:t>
      </w:r>
      <w:r w:rsidRPr="004545B1">
        <w:rPr>
          <w:color w:val="00B050"/>
        </w:rPr>
        <w:t xml:space="preserve">The evaluation of existing formats revealed that the </w:t>
      </w:r>
      <w:r w:rsidRPr="004545B1">
        <w:rPr>
          <w:b/>
          <w:color w:val="00B050"/>
        </w:rPr>
        <w:t>M</w:t>
      </w:r>
      <w:r w:rsidRPr="004545B1">
        <w:rPr>
          <w:color w:val="00B050"/>
        </w:rPr>
        <w:t xml:space="preserve">aster </w:t>
      </w:r>
      <w:r w:rsidRPr="004545B1">
        <w:rPr>
          <w:b/>
          <w:color w:val="00B050"/>
        </w:rPr>
        <w:t>C</w:t>
      </w:r>
      <w:r w:rsidRPr="004545B1">
        <w:rPr>
          <w:color w:val="00B050"/>
        </w:rPr>
        <w:t xml:space="preserve">onnection </w:t>
      </w:r>
      <w:r w:rsidRPr="004545B1">
        <w:rPr>
          <w:b/>
          <w:color w:val="00B050"/>
        </w:rPr>
        <w:t>F</w:t>
      </w:r>
      <w:r w:rsidRPr="004545B1">
        <w:rPr>
          <w:color w:val="00B050"/>
        </w:rPr>
        <w:t>ile (</w:t>
      </w:r>
      <w:r w:rsidRPr="004545B1">
        <w:rPr>
          <w:b/>
          <w:color w:val="00B050"/>
        </w:rPr>
        <w:t>MCF</w:t>
      </w:r>
      <w:r w:rsidRPr="004545B1">
        <w:rPr>
          <w:color w:val="00B050"/>
        </w:rPr>
        <w:t>) by Ford was the most suitable basis for future developments and extensions.  This original MCF format is based on the XML-standard but covers only few joint types and parameters (cf.</w:t>
      </w:r>
      <w:ins w:id="3141" w:author="Dr. Carsten Franke" w:date="2021-09-16T15:50:00Z">
        <w:r w:rsidR="00841112">
          <w:rPr>
            <w:color w:val="00B050"/>
          </w:rPr>
          <w:t xml:space="preserve"> </w:t>
        </w:r>
        <w:r w:rsidR="00841112">
          <w:t>[1]</w:t>
        </w:r>
      </w:ins>
      <w:r w:rsidRPr="004545B1">
        <w:rPr>
          <w:color w:val="00B050"/>
        </w:rPr>
        <w:t>). In order to distinguish from the original Ford-MCF, the FAT-format was named the E</w:t>
      </w:r>
      <w:r w:rsidRPr="004545B1">
        <w:rPr>
          <w:b/>
          <w:bCs/>
          <w:color w:val="00B050"/>
          <w:u w:val="single"/>
        </w:rPr>
        <w:t>x</w:t>
      </w:r>
      <w:r w:rsidRPr="004545B1">
        <w:rPr>
          <w:color w:val="00B050"/>
        </w:rPr>
        <w:t xml:space="preserve">tended </w:t>
      </w:r>
      <w:r w:rsidRPr="004545B1">
        <w:rPr>
          <w:b/>
          <w:bCs/>
          <w:color w:val="00B050"/>
          <w:u w:val="single"/>
        </w:rPr>
        <w:t>M</w:t>
      </w:r>
      <w:r w:rsidRPr="004545B1">
        <w:rPr>
          <w:color w:val="00B050"/>
        </w:rPr>
        <w:t xml:space="preserve">aster </w:t>
      </w:r>
      <w:r w:rsidRPr="004545B1">
        <w:rPr>
          <w:b/>
          <w:bCs/>
          <w:color w:val="00B050"/>
          <w:u w:val="single"/>
        </w:rPr>
        <w:t>C</w:t>
      </w:r>
      <w:r w:rsidRPr="004545B1">
        <w:rPr>
          <w:color w:val="00B050"/>
        </w:rPr>
        <w:t xml:space="preserve">onnection </w:t>
      </w:r>
      <w:r w:rsidRPr="004545B1">
        <w:rPr>
          <w:b/>
          <w:bCs/>
          <w:color w:val="00B050"/>
          <w:u w:val="single"/>
        </w:rPr>
        <w:t>F</w:t>
      </w:r>
      <w:r w:rsidRPr="004545B1">
        <w:rPr>
          <w:color w:val="00B050"/>
        </w:rPr>
        <w:t xml:space="preserve">ile, </w:t>
      </w:r>
      <w:r w:rsidRPr="00861029">
        <w:rPr>
          <w:color w:val="00B050"/>
        </w:rPr>
        <w:t>abbreviated as</w:t>
      </w:r>
      <w:r>
        <w:rPr>
          <w:color w:val="00B050"/>
        </w:rPr>
        <w:t xml:space="preserve"> "</w:t>
      </w:r>
      <w:r w:rsidRPr="00861029">
        <w:rPr>
          <w:color w:val="00B050"/>
        </w:rPr>
        <w:t>χMCF</w:t>
      </w:r>
      <w:r>
        <w:rPr>
          <w:color w:val="00B050"/>
        </w:rPr>
        <w:t>"</w:t>
      </w:r>
      <w:r w:rsidRPr="00861029">
        <w:rPr>
          <w:color w:val="00B050"/>
        </w:rPr>
        <w:t xml:space="preserve"> (read</w:t>
      </w:r>
      <w:r w:rsidRPr="004545B1">
        <w:rPr>
          <w:color w:val="00B050"/>
        </w:rPr>
        <w:t>: chi-M-C-F) or xMCF (read: x-M-C-F).</w:t>
      </w:r>
    </w:p>
    <w:p w14:paraId="2AC9CA0E" w14:textId="31B49764" w:rsidR="00CC65E4" w:rsidRPr="0090159C" w:rsidRDefault="00CC65E4" w:rsidP="00CC65E4">
      <w:pPr>
        <w:rPr>
          <w:color w:val="00B050"/>
        </w:rPr>
      </w:pPr>
      <w:r w:rsidRPr="004545B1">
        <w:rPr>
          <w:color w:val="00B050"/>
        </w:rPr>
        <w:t xml:space="preserve">In 2005, the working group decided to begin with the extension of MCF to seam welds. There were several reasons for this decision. First, the demand for the fatigue evaluation of seam welds was increasing rapidly. Furthermore, there </w:t>
      </w:r>
      <w:r>
        <w:rPr>
          <w:color w:val="00B050"/>
        </w:rPr>
        <w:t xml:space="preserve">were and still </w:t>
      </w:r>
      <w:r w:rsidRPr="004545B1">
        <w:rPr>
          <w:color w:val="00B050"/>
        </w:rPr>
        <w:t xml:space="preserve">are a wide variety of weld types with partly complex geometrical shapes. The proper description of these welds meant a big challenge. The successful </w:t>
      </w:r>
      <w:r w:rsidRPr="0090159C">
        <w:rPr>
          <w:color w:val="00B050"/>
        </w:rPr>
        <w:t>treatment of seam welds laid out the foundation for the integration of any other joint type.</w:t>
      </w:r>
    </w:p>
    <w:p w14:paraId="1A594006" w14:textId="58630955" w:rsidR="00CC65E4" w:rsidRPr="0090159C" w:rsidRDefault="00EC76BD" w:rsidP="00105B03">
      <w:pPr>
        <w:pStyle w:val="ForewordText"/>
        <w:jc w:val="left"/>
        <w:rPr>
          <w:color w:val="00B050"/>
        </w:rPr>
      </w:pPr>
      <w:r w:rsidRPr="00105B03">
        <w:rPr>
          <w:color w:val="00B050"/>
          <w:lang w:val="en-GB"/>
        </w:rPr>
        <w:t>This document is based on the VDA/FAT standard “xMCF – A Standard for Describing Connections &amp; Joints in Mechanical Systems</w:t>
      </w:r>
      <w:r w:rsidRPr="0090159C">
        <w:rPr>
          <w:color w:val="00B050"/>
        </w:rPr>
        <w:t xml:space="preserve"> (Version 3.1)” (see </w:t>
      </w:r>
      <w:hyperlink r:id="rId234" w:history="1">
        <w:r w:rsidRPr="0090159C">
          <w:rPr>
            <w:rStyle w:val="Hyperlink"/>
            <w:color w:val="00B050"/>
            <w:lang w:val="en-GB"/>
          </w:rPr>
          <w:t>https://www.vda.de/dam/vda/publications/2020/FAT/xMCF_Pack_V3.1_.zip</w:t>
        </w:r>
      </w:hyperlink>
      <w:r w:rsidRPr="0090159C">
        <w:rPr>
          <w:color w:val="00B050"/>
        </w:rPr>
        <w:t>).</w:t>
      </w:r>
      <w:r w:rsidR="00CC65E4" w:rsidRPr="0090159C">
        <w:rPr>
          <w:color w:val="00B050"/>
          <w:lang w:val="en-GB"/>
        </w:rPr>
        <w:t xml:space="preserve">The version of χMCF described </w:t>
      </w:r>
      <w:r w:rsidR="00C227F7" w:rsidRPr="0090159C">
        <w:rPr>
          <w:color w:val="00B050"/>
          <w:lang w:val="en-GB"/>
        </w:rPr>
        <w:t>in this document</w:t>
      </w:r>
      <w:r w:rsidR="00CC65E4" w:rsidRPr="0090159C">
        <w:rPr>
          <w:color w:val="00B050"/>
          <w:lang w:val="en-GB"/>
        </w:rPr>
        <w:t xml:space="preserve"> has a strong and stable structure but has probably not covered all potential joining types and parameters. Thanks to the simple extensibility of χMCF, additional information can be integrated on demand. In addition, customizable elements allow to adopt new joining technologies or parameters before formal implementation in </w:t>
      </w:r>
      <w:r w:rsidR="00C227F7" w:rsidRPr="0090159C">
        <w:rPr>
          <w:color w:val="00B050"/>
          <w:lang w:val="en-GB"/>
        </w:rPr>
        <w:t>future editions of</w:t>
      </w:r>
      <w:r w:rsidR="00CC65E4" w:rsidRPr="0090159C">
        <w:rPr>
          <w:color w:val="00B050"/>
          <w:lang w:val="en-GB"/>
        </w:rPr>
        <w:t xml:space="preserve"> ISO 8329.</w:t>
      </w:r>
    </w:p>
    <w:p w14:paraId="363D326A" w14:textId="77777777" w:rsidR="00CC65E4" w:rsidRPr="00A537BF" w:rsidRDefault="00CC65E4" w:rsidP="00105B03"/>
    <w:p w14:paraId="682E9FB9" w14:textId="77777777" w:rsidR="0036320E" w:rsidRDefault="0036320E" w:rsidP="001A33D0">
      <w:pPr>
        <w:pStyle w:val="BiblioTitle"/>
        <w:keepNext/>
        <w:pageBreakBefore/>
      </w:pPr>
    </w:p>
    <w:p w14:paraId="0BC6DCDB" w14:textId="345CD39B" w:rsidR="001A33D0" w:rsidRPr="00BC394B" w:rsidRDefault="001A33D0" w:rsidP="001A33D0">
      <w:pPr>
        <w:pStyle w:val="BiblioTitle"/>
        <w:keepNext/>
        <w:pageBreakBefore/>
      </w:pPr>
      <w:bookmarkStart w:id="3142" w:name="_Toc86863883"/>
      <w:r w:rsidRPr="00BC394B">
        <w:lastRenderedPageBreak/>
        <w:t>Bibliography</w:t>
      </w:r>
      <w:bookmarkEnd w:id="2753"/>
      <w:bookmarkEnd w:id="2754"/>
      <w:bookmarkEnd w:id="2755"/>
      <w:bookmarkEnd w:id="2756"/>
      <w:bookmarkEnd w:id="3142"/>
    </w:p>
    <w:p w14:paraId="7299EDC9" w14:textId="77777777" w:rsidR="00396023" w:rsidRPr="00226A3F" w:rsidRDefault="001A33D0" w:rsidP="00396023">
      <w:pPr>
        <w:pStyle w:val="Literaturverzeichnis"/>
        <w:rPr>
          <w:kern w:val="22"/>
        </w:rPr>
      </w:pPr>
      <w:r w:rsidRPr="00CD0D5E">
        <w:t>[1]</w:t>
      </w:r>
      <w:r w:rsidRPr="00CD0D5E">
        <w:tab/>
      </w:r>
      <w:r w:rsidR="00396023" w:rsidRPr="00226A3F">
        <w:rPr>
          <w:i/>
          <w:kern w:val="22"/>
        </w:rPr>
        <w:t>Managing Connections using the Master Connection File</w:t>
      </w:r>
    </w:p>
    <w:p w14:paraId="16441E4D" w14:textId="77777777" w:rsidR="00396023" w:rsidRPr="00226A3F" w:rsidRDefault="00396023" w:rsidP="00396023">
      <w:pPr>
        <w:pStyle w:val="Literaturverzeichnis"/>
        <w:rPr>
          <w:kern w:val="22"/>
        </w:rPr>
      </w:pPr>
      <w:r w:rsidRPr="00226A3F">
        <w:rPr>
          <w:kern w:val="22"/>
        </w:rPr>
        <w:tab/>
        <w:t xml:space="preserve">Brian E. </w:t>
      </w:r>
      <w:proofErr w:type="spellStart"/>
      <w:r w:rsidRPr="00226A3F">
        <w:rPr>
          <w:kern w:val="22"/>
        </w:rPr>
        <w:t>Huf</w:t>
      </w:r>
      <w:proofErr w:type="spellEnd"/>
      <w:r w:rsidRPr="00226A3F">
        <w:rPr>
          <w:kern w:val="22"/>
        </w:rPr>
        <w:t xml:space="preserve">, Ford Motor Company, </w:t>
      </w:r>
      <w:r w:rsidRPr="00226A3F">
        <w:rPr>
          <w:b/>
          <w:kern w:val="22"/>
        </w:rPr>
        <w:t>2001</w:t>
      </w:r>
    </w:p>
    <w:p w14:paraId="4E4B2133" w14:textId="77777777" w:rsidR="00396023" w:rsidRPr="00226A3F" w:rsidRDefault="00396023" w:rsidP="00396023">
      <w:pPr>
        <w:pStyle w:val="Literaturverzeichnis"/>
        <w:rPr>
          <w:i/>
          <w:kern w:val="22"/>
        </w:rPr>
      </w:pPr>
      <w:bookmarkStart w:id="3143" w:name="ReferenceZha2005"/>
      <w:r w:rsidRPr="00226A3F">
        <w:rPr>
          <w:kern w:val="22"/>
        </w:rPr>
        <w:t>[2]</w:t>
      </w:r>
      <w:bookmarkEnd w:id="3143"/>
      <w:r w:rsidRPr="00226A3F">
        <w:rPr>
          <w:kern w:val="22"/>
        </w:rPr>
        <w:tab/>
      </w:r>
      <w:r w:rsidRPr="00226A3F">
        <w:rPr>
          <w:i/>
          <w:kern w:val="22"/>
        </w:rPr>
        <w:t>Classification of Seam Welds.ppt</w:t>
      </w:r>
    </w:p>
    <w:p w14:paraId="33458854" w14:textId="77777777" w:rsidR="00396023" w:rsidRPr="00226A3F" w:rsidRDefault="00396023" w:rsidP="00396023">
      <w:pPr>
        <w:pStyle w:val="Literaturverzeichnis"/>
        <w:rPr>
          <w:kern w:val="22"/>
        </w:rPr>
      </w:pPr>
      <w:r w:rsidRPr="00226A3F">
        <w:rPr>
          <w:kern w:val="22"/>
        </w:rPr>
        <w:tab/>
        <w:t xml:space="preserve">Dr. Shicheng Zhang, Daimler AG, July </w:t>
      </w:r>
      <w:r w:rsidRPr="00226A3F">
        <w:rPr>
          <w:b/>
          <w:kern w:val="22"/>
        </w:rPr>
        <w:t>2005</w:t>
      </w:r>
    </w:p>
    <w:p w14:paraId="0D8BE073" w14:textId="77777777" w:rsidR="00396023" w:rsidRPr="00226A3F" w:rsidRDefault="00396023" w:rsidP="00396023">
      <w:pPr>
        <w:pStyle w:val="Literaturverzeichnis"/>
        <w:rPr>
          <w:i/>
          <w:kern w:val="22"/>
        </w:rPr>
      </w:pPr>
      <w:bookmarkStart w:id="3144" w:name="ReferenceGai2006"/>
      <w:r w:rsidRPr="00226A3F">
        <w:rPr>
          <w:kern w:val="22"/>
        </w:rPr>
        <w:t>[3]</w:t>
      </w:r>
      <w:bookmarkEnd w:id="3144"/>
      <w:r w:rsidRPr="00226A3F">
        <w:rPr>
          <w:kern w:val="22"/>
        </w:rPr>
        <w:tab/>
      </w:r>
      <w:r w:rsidRPr="00226A3F">
        <w:rPr>
          <w:i/>
          <w:kern w:val="22"/>
        </w:rPr>
        <w:t>Seam-Weld Types and Fatigue Relevant Parameter Sets for MCF Standard – Draft</w:t>
      </w:r>
    </w:p>
    <w:p w14:paraId="4A2E5EC3" w14:textId="77777777" w:rsidR="00396023" w:rsidRPr="00226A3F" w:rsidRDefault="00396023" w:rsidP="00396023">
      <w:pPr>
        <w:pStyle w:val="Literaturverzeichnis"/>
        <w:rPr>
          <w:kern w:val="22"/>
        </w:rPr>
      </w:pPr>
      <w:r w:rsidRPr="00226A3F">
        <w:rPr>
          <w:i/>
          <w:kern w:val="22"/>
        </w:rPr>
        <w:tab/>
      </w:r>
      <w:r w:rsidRPr="00226A3F">
        <w:rPr>
          <w:kern w:val="22"/>
        </w:rPr>
        <w:t>Gaier/</w:t>
      </w:r>
      <w:proofErr w:type="spellStart"/>
      <w:r w:rsidRPr="00226A3F">
        <w:rPr>
          <w:kern w:val="22"/>
        </w:rPr>
        <w:t>Hofwimmer</w:t>
      </w:r>
      <w:proofErr w:type="spellEnd"/>
      <w:r w:rsidRPr="00226A3F">
        <w:rPr>
          <w:kern w:val="22"/>
        </w:rPr>
        <w:t xml:space="preserve">, Engineering Center </w:t>
      </w:r>
      <w:proofErr w:type="spellStart"/>
      <w:r w:rsidRPr="00226A3F">
        <w:rPr>
          <w:kern w:val="22"/>
        </w:rPr>
        <w:t>Steyr</w:t>
      </w:r>
      <w:proofErr w:type="spellEnd"/>
      <w:r w:rsidRPr="00226A3F">
        <w:rPr>
          <w:kern w:val="22"/>
        </w:rPr>
        <w:t xml:space="preserve"> GmbH &amp; Co KG, July </w:t>
      </w:r>
      <w:r w:rsidRPr="00226A3F">
        <w:rPr>
          <w:b/>
          <w:kern w:val="22"/>
        </w:rPr>
        <w:t>2006</w:t>
      </w:r>
    </w:p>
    <w:p w14:paraId="6FF64783" w14:textId="77777777" w:rsidR="00396023" w:rsidRPr="00226A3F" w:rsidRDefault="00396023" w:rsidP="00396023">
      <w:pPr>
        <w:pStyle w:val="Literaturverzeichnis"/>
        <w:rPr>
          <w:i/>
          <w:kern w:val="22"/>
        </w:rPr>
      </w:pPr>
      <w:bookmarkStart w:id="3145" w:name="ReferenceBet2008"/>
      <w:r w:rsidRPr="00226A3F">
        <w:rPr>
          <w:kern w:val="22"/>
        </w:rPr>
        <w:t>[4]</w:t>
      </w:r>
      <w:bookmarkEnd w:id="3145"/>
      <w:r w:rsidRPr="00226A3F">
        <w:rPr>
          <w:kern w:val="22"/>
        </w:rPr>
        <w:tab/>
      </w:r>
      <w:r w:rsidRPr="00226A3F">
        <w:rPr>
          <w:i/>
          <w:kern w:val="22"/>
        </w:rPr>
        <w:t>χMCF pilot in ANSA</w:t>
      </w:r>
    </w:p>
    <w:p w14:paraId="56226346" w14:textId="77777777" w:rsidR="00396023" w:rsidRPr="00226A3F" w:rsidRDefault="00396023" w:rsidP="00396023">
      <w:pPr>
        <w:pStyle w:val="Literaturverzeichnis"/>
        <w:rPr>
          <w:kern w:val="22"/>
        </w:rPr>
      </w:pPr>
      <w:r w:rsidRPr="00226A3F">
        <w:rPr>
          <w:kern w:val="22"/>
        </w:rPr>
        <w:tab/>
        <w:t xml:space="preserve">BETA CAE Systems S.A., February </w:t>
      </w:r>
      <w:r w:rsidRPr="00226A3F">
        <w:rPr>
          <w:b/>
          <w:kern w:val="22"/>
        </w:rPr>
        <w:t>2008</w:t>
      </w:r>
    </w:p>
    <w:p w14:paraId="004769D9" w14:textId="77777777" w:rsidR="00396023" w:rsidRDefault="00396023" w:rsidP="00396023">
      <w:pPr>
        <w:pStyle w:val="Literaturverzeichnis"/>
        <w:spacing w:before="120"/>
        <w:rPr>
          <w:i/>
          <w:iCs w:val="0"/>
        </w:rPr>
      </w:pPr>
      <w:bookmarkStart w:id="3146" w:name="ReferenceMik20061"/>
      <w:r w:rsidRPr="00226A3F">
        <w:rPr>
          <w:kern w:val="22"/>
        </w:rPr>
        <w:t>[5]</w:t>
      </w:r>
      <w:bookmarkEnd w:id="3146"/>
      <w:r w:rsidRPr="00226A3F">
        <w:rPr>
          <w:kern w:val="22"/>
        </w:rPr>
        <w:tab/>
      </w:r>
      <w:r>
        <w:rPr>
          <w:i/>
          <w:iCs w:val="0"/>
        </w:rPr>
        <w:t>The Extended Master Connection File χMCF as a Transfer Standard of Seamweld Connection Defini</w:t>
      </w:r>
      <w:r>
        <w:rPr>
          <w:i/>
          <w:iCs w:val="0"/>
        </w:rPr>
        <w:softHyphen/>
        <w:t>tion (Slide set)</w:t>
      </w:r>
    </w:p>
    <w:p w14:paraId="4EB44F25" w14:textId="77777777" w:rsidR="00396023" w:rsidRPr="006D6F80" w:rsidRDefault="00396023" w:rsidP="00396023">
      <w:pPr>
        <w:pStyle w:val="Literaturverzeichnis"/>
        <w:spacing w:before="120"/>
        <w:rPr>
          <w:kern w:val="22"/>
          <w:lang w:val="de-DE"/>
        </w:rPr>
      </w:pPr>
      <w:r>
        <w:rPr>
          <w:kern w:val="22"/>
        </w:rPr>
        <w:tab/>
      </w:r>
      <w:r w:rsidRPr="006D6F80">
        <w:rPr>
          <w:kern w:val="22"/>
          <w:lang w:val="de-DE"/>
        </w:rPr>
        <w:t>Pet</w:t>
      </w:r>
      <w:r w:rsidRPr="006D6F80">
        <w:rPr>
          <w:lang w:val="de-DE"/>
        </w:rPr>
        <w:t>er Mikolaj</w:t>
      </w:r>
      <w:r w:rsidRPr="006D6F80">
        <w:rPr>
          <w:vertAlign w:val="superscript"/>
          <w:lang w:val="de-DE"/>
        </w:rPr>
        <w:t>†</w:t>
      </w:r>
      <w:r w:rsidRPr="006D6F80">
        <w:rPr>
          <w:lang w:val="de-DE"/>
        </w:rPr>
        <w:t>/Carsten Franke, MSC Software/T-Systems, June 19</w:t>
      </w:r>
      <w:r w:rsidRPr="006D6F80">
        <w:rPr>
          <w:vertAlign w:val="superscript"/>
          <w:lang w:val="de-DE"/>
        </w:rPr>
        <w:t>th</w:t>
      </w:r>
      <w:r w:rsidRPr="006D6F80">
        <w:rPr>
          <w:lang w:val="de-DE"/>
        </w:rPr>
        <w:t xml:space="preserve"> </w:t>
      </w:r>
      <w:r w:rsidRPr="006D6F80">
        <w:rPr>
          <w:b/>
          <w:bCs w:val="0"/>
          <w:lang w:val="de-DE"/>
        </w:rPr>
        <w:t>2006</w:t>
      </w:r>
    </w:p>
    <w:p w14:paraId="764D29D0" w14:textId="77777777" w:rsidR="00396023" w:rsidRDefault="00396023" w:rsidP="00396023">
      <w:pPr>
        <w:pStyle w:val="Literaturverzeichnis"/>
      </w:pPr>
      <w:r w:rsidRPr="006D6F80">
        <w:rPr>
          <w:kern w:val="22"/>
        </w:rPr>
        <w:t>[6]</w:t>
      </w:r>
      <w:r w:rsidRPr="006D6F80">
        <w:rPr>
          <w:kern w:val="22"/>
        </w:rPr>
        <w:tab/>
      </w:r>
      <w:r>
        <w:rPr>
          <w:i/>
          <w:iCs w:val="0"/>
        </w:rPr>
        <w:t>First Proposal for The Extended Master Connection File (χMCF) as a Transfer Standard of Seam</w:t>
      </w:r>
      <w:r>
        <w:rPr>
          <w:i/>
          <w:iCs w:val="0"/>
        </w:rPr>
        <w:softHyphen/>
        <w:t>weld Connection Definition (Proposal for FAT AK 25 Fügetechnik), Revision 2</w:t>
      </w:r>
      <w:r>
        <w:t xml:space="preserve">, </w:t>
      </w:r>
    </w:p>
    <w:p w14:paraId="094A03F5" w14:textId="77777777" w:rsidR="00396023" w:rsidRPr="001D7503" w:rsidRDefault="00396023" w:rsidP="00396023">
      <w:pPr>
        <w:pStyle w:val="Literaturverzeichnis"/>
        <w:rPr>
          <w:kern w:val="22"/>
          <w:lang w:val="de-DE"/>
        </w:rPr>
      </w:pPr>
      <w:r>
        <w:tab/>
      </w:r>
      <w:r w:rsidRPr="001D7503">
        <w:rPr>
          <w:lang w:val="de-DE"/>
        </w:rPr>
        <w:t>Peter Mikolaj</w:t>
      </w:r>
      <w:r w:rsidRPr="001D7503">
        <w:rPr>
          <w:vertAlign w:val="superscript"/>
          <w:lang w:val="de-DE"/>
        </w:rPr>
        <w:t>†</w:t>
      </w:r>
      <w:r w:rsidRPr="001D7503">
        <w:rPr>
          <w:lang w:val="de-DE"/>
        </w:rPr>
        <w:t>, MSC.Software, Alzenau, June 27</w:t>
      </w:r>
      <w:r w:rsidRPr="001D7503">
        <w:rPr>
          <w:vertAlign w:val="superscript"/>
          <w:lang w:val="de-DE"/>
        </w:rPr>
        <w:t>th</w:t>
      </w:r>
      <w:r w:rsidRPr="001D7503">
        <w:rPr>
          <w:lang w:val="de-DE"/>
        </w:rPr>
        <w:t xml:space="preserve"> </w:t>
      </w:r>
      <w:r w:rsidRPr="001D7503">
        <w:rPr>
          <w:b/>
          <w:bCs w:val="0"/>
          <w:lang w:val="de-DE"/>
        </w:rPr>
        <w:t>2006</w:t>
      </w:r>
    </w:p>
    <w:p w14:paraId="778676FD" w14:textId="77777777" w:rsidR="00396023" w:rsidRPr="00966BAF" w:rsidRDefault="00396023" w:rsidP="00396023">
      <w:pPr>
        <w:pStyle w:val="Literaturverzeichnis"/>
        <w:rPr>
          <w:kern w:val="22"/>
          <w:lang w:val="de-DE"/>
        </w:rPr>
      </w:pPr>
      <w:bookmarkStart w:id="3147" w:name="CiteFATXML"/>
      <w:r w:rsidRPr="00966BAF">
        <w:rPr>
          <w:lang w:val="de-DE"/>
        </w:rPr>
        <w:t>[7]</w:t>
      </w:r>
      <w:bookmarkEnd w:id="3147"/>
      <w:r w:rsidRPr="00966BAF">
        <w:rPr>
          <w:lang w:val="de-DE"/>
        </w:rPr>
        <w:tab/>
      </w:r>
      <w:r w:rsidRPr="00966BAF">
        <w:rPr>
          <w:i/>
          <w:kern w:val="22"/>
          <w:lang w:val="de-DE"/>
        </w:rPr>
        <w:t>FATXML-Format Version V1.2 R3</w:t>
      </w:r>
    </w:p>
    <w:p w14:paraId="7C8FAF75" w14:textId="77777777" w:rsidR="00396023" w:rsidRPr="00966BAF" w:rsidRDefault="00396023" w:rsidP="00396023">
      <w:pPr>
        <w:pStyle w:val="Literaturverzeichnis"/>
        <w:rPr>
          <w:b/>
          <w:kern w:val="22"/>
          <w:lang w:val="de-DE"/>
        </w:rPr>
      </w:pPr>
      <w:r w:rsidRPr="00966BAF">
        <w:rPr>
          <w:kern w:val="22"/>
          <w:lang w:val="de-DE"/>
        </w:rPr>
        <w:tab/>
        <w:t xml:space="preserve">Schulte-Frankenfeld, VDA FAT-AK27, May </w:t>
      </w:r>
      <w:r w:rsidRPr="00966BAF">
        <w:rPr>
          <w:b/>
          <w:kern w:val="22"/>
          <w:lang w:val="de-DE"/>
        </w:rPr>
        <w:t>2020</w:t>
      </w:r>
    </w:p>
    <w:p w14:paraId="2F4B1CE8" w14:textId="0D992C89" w:rsidR="00396023" w:rsidRPr="00966BAF" w:rsidRDefault="00396023" w:rsidP="00396023">
      <w:pPr>
        <w:pStyle w:val="Literaturverzeichnis"/>
        <w:rPr>
          <w:kern w:val="22"/>
          <w:lang w:val="de-DE"/>
        </w:rPr>
      </w:pPr>
      <w:r w:rsidRPr="00966BAF">
        <w:rPr>
          <w:rFonts w:asciiTheme="minorHAnsi" w:hAnsiTheme="minorHAnsi"/>
          <w:b/>
          <w:kern w:val="22"/>
          <w:szCs w:val="22"/>
          <w:lang w:val="de-DE"/>
        </w:rPr>
        <w:tab/>
      </w:r>
      <w:r w:rsidR="00DD0D68">
        <w:fldChar w:fldCharType="begin"/>
      </w:r>
      <w:r w:rsidR="00DD0D68" w:rsidRPr="00A97D1B">
        <w:rPr>
          <w:lang w:val="de-DE"/>
          <w:rPrChange w:id="3148" w:author="Max Ungerer" w:date="2021-10-21T15:08:00Z">
            <w:rPr/>
          </w:rPrChange>
        </w:rPr>
        <w:instrText xml:space="preserve"> HYPERLINK "http://www.vda.de/de/publikationen/publikationen_downloads/index.html" </w:instrText>
      </w:r>
      <w:r w:rsidR="00DD0D68">
        <w:fldChar w:fldCharType="separate"/>
      </w:r>
      <w:r w:rsidRPr="00966BAF">
        <w:rPr>
          <w:rStyle w:val="Hyperlink"/>
          <w:rFonts w:asciiTheme="minorHAnsi" w:hAnsiTheme="minorHAnsi" w:cs="Arial"/>
          <w:szCs w:val="22"/>
          <w:lang w:val="de-DE"/>
        </w:rPr>
        <w:t>http://www.vda.de/de/publikationen/publikationen_downloads/index.html</w:t>
      </w:r>
      <w:r w:rsidR="00DD0D68">
        <w:rPr>
          <w:rStyle w:val="Hyperlink"/>
          <w:rFonts w:asciiTheme="minorHAnsi" w:hAnsiTheme="minorHAnsi" w:cs="Arial"/>
          <w:szCs w:val="22"/>
          <w:lang w:val="de-DE"/>
        </w:rPr>
        <w:fldChar w:fldCharType="end"/>
      </w:r>
      <w:r w:rsidRPr="00966BAF">
        <w:rPr>
          <w:rStyle w:val="Hyperlink"/>
          <w:rFonts w:asciiTheme="minorHAnsi" w:hAnsiTheme="minorHAnsi" w:cs="Arial"/>
          <w:szCs w:val="22"/>
          <w:lang w:val="de-DE"/>
        </w:rPr>
        <w:t xml:space="preserve">, </w:t>
      </w:r>
      <w:r w:rsidRPr="00966BAF">
        <w:rPr>
          <w:rStyle w:val="Hyperlink"/>
          <w:rFonts w:asciiTheme="minorHAnsi" w:hAnsiTheme="minorHAnsi" w:cs="Arial"/>
          <w:szCs w:val="22"/>
          <w:lang w:val="de-DE"/>
        </w:rPr>
        <w:br/>
      </w:r>
      <w:r w:rsidR="00DD0D68">
        <w:fldChar w:fldCharType="begin"/>
      </w:r>
      <w:r w:rsidR="00DD0D68" w:rsidRPr="00A97D1B">
        <w:rPr>
          <w:lang w:val="de-DE"/>
          <w:rPrChange w:id="3149" w:author="Max Ungerer" w:date="2021-10-21T15:08:00Z">
            <w:rPr/>
          </w:rPrChange>
        </w:rPr>
        <w:instrText xml:space="preserve"> HYPERLINK "https://www.vda.de/de/services/Publikationen/fatxml-format-version-v1.2.html" </w:instrText>
      </w:r>
      <w:r w:rsidR="00DD0D68">
        <w:fldChar w:fldCharType="separate"/>
      </w:r>
      <w:r w:rsidRPr="00966BAF">
        <w:rPr>
          <w:rStyle w:val="Hyperlink"/>
          <w:kern w:val="22"/>
          <w:lang w:val="de-DE"/>
        </w:rPr>
        <w:t>https://www.vda.de/de/services/Publikationen/fatxml-format-version-v1.2.html</w:t>
      </w:r>
      <w:r w:rsidR="00DD0D68">
        <w:rPr>
          <w:rStyle w:val="Hyperlink"/>
          <w:kern w:val="22"/>
          <w:lang w:val="de-DE"/>
        </w:rPr>
        <w:fldChar w:fldCharType="end"/>
      </w:r>
      <w:r w:rsidRPr="00966BAF">
        <w:rPr>
          <w:kern w:val="22"/>
          <w:lang w:val="de-DE"/>
        </w:rPr>
        <w:t xml:space="preserve"> </w:t>
      </w:r>
    </w:p>
    <w:p w14:paraId="6FA0BE6E" w14:textId="484E2EA1" w:rsidR="00396023" w:rsidRDefault="00396023" w:rsidP="00396023">
      <w:pPr>
        <w:pStyle w:val="Literaturverzeichnis"/>
        <w:spacing w:before="120"/>
      </w:pPr>
      <w:r w:rsidRPr="00B17E85">
        <w:rPr>
          <w:kern w:val="22"/>
        </w:rPr>
        <w:t>[8]</w:t>
      </w:r>
      <w:r w:rsidRPr="00B17E85">
        <w:rPr>
          <w:kern w:val="22"/>
        </w:rPr>
        <w:tab/>
      </w:r>
      <w:r w:rsidRPr="00226A3F">
        <w:rPr>
          <w:noProof/>
          <w:kern w:val="22"/>
        </w:rPr>
        <w:t xml:space="preserve">FAT-AK25 Fügetechnik, </w:t>
      </w:r>
      <w:r>
        <w:rPr>
          <w:noProof/>
          <w:kern w:val="22"/>
        </w:rPr>
        <w:t>"</w:t>
      </w:r>
      <w:r w:rsidRPr="00226A3F">
        <w:rPr>
          <w:noProof/>
          <w:kern w:val="22"/>
        </w:rPr>
        <w:t>χMCF Extended Master Connection File: A Standard for Describing Connections and Joints in the Automotive Industry, Version 2.0</w:t>
      </w:r>
      <w:r>
        <w:rPr>
          <w:noProof/>
          <w:kern w:val="22"/>
        </w:rPr>
        <w:t>"</w:t>
      </w:r>
      <w:r w:rsidRPr="00226A3F">
        <w:rPr>
          <w:noProof/>
          <w:kern w:val="22"/>
        </w:rPr>
        <w:t xml:space="preserve">, Berlin, September </w:t>
      </w:r>
      <w:r w:rsidRPr="00F72843">
        <w:rPr>
          <w:b/>
          <w:noProof/>
          <w:kern w:val="22"/>
        </w:rPr>
        <w:t>2014</w:t>
      </w:r>
      <w:r w:rsidRPr="00226A3F">
        <w:rPr>
          <w:noProof/>
          <w:kern w:val="22"/>
        </w:rPr>
        <w:t>.</w:t>
      </w:r>
      <w:r w:rsidRPr="00226A3F">
        <w:rPr>
          <w:noProof/>
          <w:kern w:val="22"/>
        </w:rPr>
        <w:br/>
      </w:r>
      <w:hyperlink r:id="rId235" w:history="1">
        <w:r w:rsidRPr="00226A3F">
          <w:rPr>
            <w:rStyle w:val="Hyperlink"/>
            <w:kern w:val="22"/>
          </w:rPr>
          <w:t>http://www.vda.de/de/publikationen/publikationen_downloads/index.html</w:t>
        </w:r>
      </w:hyperlink>
      <w:r>
        <w:t xml:space="preserve"> </w:t>
      </w:r>
    </w:p>
    <w:p w14:paraId="04B66D1D" w14:textId="7A5FB7EE" w:rsidR="00396023" w:rsidRDefault="00396023" w:rsidP="00396023">
      <w:pPr>
        <w:pStyle w:val="Literaturverzeichnis"/>
        <w:spacing w:before="120"/>
        <w:rPr>
          <w:noProof/>
          <w:kern w:val="22"/>
        </w:rPr>
      </w:pPr>
      <w:r w:rsidRPr="00B17E85">
        <w:rPr>
          <w:kern w:val="22"/>
        </w:rPr>
        <w:t>[</w:t>
      </w:r>
      <w:r>
        <w:rPr>
          <w:kern w:val="22"/>
        </w:rPr>
        <w:t>9</w:t>
      </w:r>
      <w:r w:rsidRPr="00B17E85">
        <w:rPr>
          <w:kern w:val="22"/>
        </w:rPr>
        <w:t>]</w:t>
      </w:r>
      <w:r w:rsidRPr="00B17E85">
        <w:rPr>
          <w:kern w:val="22"/>
        </w:rPr>
        <w:tab/>
      </w:r>
      <w:r w:rsidRPr="00226A3F">
        <w:rPr>
          <w:noProof/>
          <w:kern w:val="22"/>
        </w:rPr>
        <w:t xml:space="preserve">FAT-AK25 Fügetechnik, </w:t>
      </w:r>
      <w:r>
        <w:rPr>
          <w:noProof/>
          <w:kern w:val="22"/>
        </w:rPr>
        <w:t>"</w:t>
      </w:r>
      <w:r w:rsidRPr="00226A3F">
        <w:rPr>
          <w:noProof/>
          <w:kern w:val="22"/>
        </w:rPr>
        <w:t xml:space="preserve">χMCF Extended Master Connection File: A Standard for Describing Connections and Joints in the Automotive Industry, Version </w:t>
      </w:r>
      <w:r>
        <w:rPr>
          <w:noProof/>
          <w:kern w:val="22"/>
        </w:rPr>
        <w:t>3</w:t>
      </w:r>
      <w:r w:rsidRPr="00226A3F">
        <w:rPr>
          <w:noProof/>
          <w:kern w:val="22"/>
        </w:rPr>
        <w:t>.0</w:t>
      </w:r>
      <w:r>
        <w:rPr>
          <w:noProof/>
          <w:kern w:val="22"/>
        </w:rPr>
        <w:t>"</w:t>
      </w:r>
      <w:r w:rsidRPr="00226A3F">
        <w:rPr>
          <w:noProof/>
          <w:kern w:val="22"/>
        </w:rPr>
        <w:t xml:space="preserve">, Berlin, </w:t>
      </w:r>
      <w:r>
        <w:rPr>
          <w:noProof/>
          <w:kern w:val="22"/>
        </w:rPr>
        <w:t>May</w:t>
      </w:r>
      <w:r w:rsidRPr="00226A3F">
        <w:rPr>
          <w:noProof/>
          <w:kern w:val="22"/>
        </w:rPr>
        <w:t xml:space="preserve"> </w:t>
      </w:r>
      <w:r w:rsidRPr="00F72843">
        <w:rPr>
          <w:b/>
          <w:noProof/>
          <w:kern w:val="22"/>
        </w:rPr>
        <w:t>20</w:t>
      </w:r>
      <w:r>
        <w:rPr>
          <w:b/>
          <w:noProof/>
          <w:kern w:val="22"/>
        </w:rPr>
        <w:t>16</w:t>
      </w:r>
      <w:r w:rsidRPr="00226A3F">
        <w:rPr>
          <w:noProof/>
          <w:kern w:val="22"/>
        </w:rPr>
        <w:t>.</w:t>
      </w:r>
      <w:r>
        <w:rPr>
          <w:noProof/>
          <w:kern w:val="22"/>
        </w:rPr>
        <w:t xml:space="preserve"> </w:t>
      </w:r>
      <w:r>
        <w:rPr>
          <w:noProof/>
          <w:kern w:val="22"/>
        </w:rPr>
        <w:br/>
      </w:r>
      <w:hyperlink r:id="rId236" w:history="1">
        <w:r w:rsidRPr="00D36D1E">
          <w:rPr>
            <w:rStyle w:val="Hyperlink"/>
            <w:noProof/>
            <w:kern w:val="22"/>
          </w:rPr>
          <w:t>https://www.vda.de/de/services/Publikationen/fat-schriftenreihe-286.html</w:t>
        </w:r>
      </w:hyperlink>
      <w:r>
        <w:rPr>
          <w:noProof/>
          <w:kern w:val="22"/>
        </w:rPr>
        <w:t xml:space="preserve"> </w:t>
      </w:r>
    </w:p>
    <w:p w14:paraId="65849B6B" w14:textId="45201B19" w:rsidR="00396023" w:rsidRDefault="00396023" w:rsidP="00396023">
      <w:pPr>
        <w:pStyle w:val="Literaturverzeichnis"/>
        <w:spacing w:before="120"/>
        <w:rPr>
          <w:noProof/>
          <w:kern w:val="22"/>
        </w:rPr>
      </w:pPr>
      <w:r w:rsidRPr="00B17E85">
        <w:rPr>
          <w:kern w:val="22"/>
        </w:rPr>
        <w:t>[</w:t>
      </w:r>
      <w:r>
        <w:rPr>
          <w:kern w:val="22"/>
        </w:rPr>
        <w:t>10</w:t>
      </w:r>
      <w:r w:rsidRPr="00B17E85">
        <w:rPr>
          <w:kern w:val="22"/>
        </w:rPr>
        <w:t>]</w:t>
      </w:r>
      <w:r w:rsidRPr="00B17E85">
        <w:rPr>
          <w:kern w:val="22"/>
        </w:rPr>
        <w:tab/>
      </w:r>
      <w:r w:rsidRPr="00226A3F">
        <w:rPr>
          <w:noProof/>
          <w:kern w:val="22"/>
        </w:rPr>
        <w:t xml:space="preserve">FAT-AK25 Fügetechnik, </w:t>
      </w:r>
      <w:r>
        <w:rPr>
          <w:noProof/>
          <w:kern w:val="22"/>
        </w:rPr>
        <w:t>"</w:t>
      </w:r>
      <w:r w:rsidRPr="00226A3F">
        <w:rPr>
          <w:noProof/>
          <w:kern w:val="22"/>
        </w:rPr>
        <w:t xml:space="preserve">χMCF Extended Master Connection File: A Standard for Describing Connections and Joints in the Automotive Industry, Version </w:t>
      </w:r>
      <w:r>
        <w:rPr>
          <w:noProof/>
          <w:kern w:val="22"/>
        </w:rPr>
        <w:t>3</w:t>
      </w:r>
      <w:r w:rsidRPr="00226A3F">
        <w:rPr>
          <w:noProof/>
          <w:kern w:val="22"/>
        </w:rPr>
        <w:t>.</w:t>
      </w:r>
      <w:r>
        <w:rPr>
          <w:noProof/>
          <w:kern w:val="22"/>
        </w:rPr>
        <w:t>1"</w:t>
      </w:r>
      <w:r w:rsidRPr="00226A3F">
        <w:rPr>
          <w:noProof/>
          <w:kern w:val="22"/>
        </w:rPr>
        <w:t xml:space="preserve">, Berlin, </w:t>
      </w:r>
      <w:r>
        <w:rPr>
          <w:noProof/>
          <w:kern w:val="22"/>
        </w:rPr>
        <w:t>June</w:t>
      </w:r>
      <w:r w:rsidRPr="00226A3F">
        <w:rPr>
          <w:noProof/>
          <w:kern w:val="22"/>
        </w:rPr>
        <w:t xml:space="preserve"> </w:t>
      </w:r>
      <w:r w:rsidRPr="00F72843">
        <w:rPr>
          <w:b/>
          <w:noProof/>
          <w:kern w:val="22"/>
        </w:rPr>
        <w:t>20</w:t>
      </w:r>
      <w:r>
        <w:rPr>
          <w:b/>
          <w:noProof/>
          <w:kern w:val="22"/>
        </w:rPr>
        <w:t>20</w:t>
      </w:r>
      <w:r w:rsidRPr="00226A3F">
        <w:rPr>
          <w:noProof/>
          <w:kern w:val="22"/>
        </w:rPr>
        <w:t>.</w:t>
      </w:r>
      <w:r>
        <w:rPr>
          <w:noProof/>
          <w:kern w:val="22"/>
        </w:rPr>
        <w:t xml:space="preserve"> </w:t>
      </w:r>
      <w:r>
        <w:rPr>
          <w:noProof/>
          <w:kern w:val="22"/>
        </w:rPr>
        <w:br/>
      </w:r>
      <w:hyperlink r:id="rId237" w:history="1">
        <w:r w:rsidRPr="00D36D1E">
          <w:rPr>
            <w:rStyle w:val="Hyperlink"/>
            <w:noProof/>
            <w:kern w:val="22"/>
          </w:rPr>
          <w:t>https://www.vda.de/en/services/Publications/Publication.~1654~.html</w:t>
        </w:r>
      </w:hyperlink>
      <w:r>
        <w:rPr>
          <w:noProof/>
          <w:kern w:val="22"/>
        </w:rPr>
        <w:t xml:space="preserve"> </w:t>
      </w:r>
    </w:p>
    <w:p w14:paraId="1DCA8E71" w14:textId="55D29E98" w:rsidR="00C673CF" w:rsidRDefault="00C673CF" w:rsidP="00396023">
      <w:pPr>
        <w:pStyle w:val="Literaturverzeichnis"/>
        <w:spacing w:before="120"/>
        <w:rPr>
          <w:noProof/>
          <w:kern w:val="22"/>
        </w:rPr>
      </w:pPr>
    </w:p>
    <w:p w14:paraId="2F2389AC" w14:textId="77777777" w:rsidR="00C673CF" w:rsidRDefault="00C673CF">
      <w:pPr>
        <w:tabs>
          <w:tab w:val="clear" w:pos="403"/>
        </w:tabs>
        <w:spacing w:after="0" w:line="240" w:lineRule="auto"/>
        <w:jc w:val="left"/>
        <w:rPr>
          <w:rFonts w:eastAsia="MS Mincho"/>
          <w:b/>
          <w:sz w:val="26"/>
          <w:lang w:eastAsia="ja-JP"/>
        </w:rPr>
      </w:pPr>
      <w:bookmarkStart w:id="3150" w:name="_Toc3557079"/>
      <w:bookmarkStart w:id="3151" w:name="_Toc34747329"/>
      <w:bookmarkStart w:id="3152" w:name="_Toc77102150"/>
      <w:r>
        <w:br w:type="page"/>
      </w:r>
      <w:bookmarkEnd w:id="3150"/>
      <w:bookmarkEnd w:id="3151"/>
      <w:bookmarkEnd w:id="3152"/>
    </w:p>
    <w:sectPr w:rsidR="00C673CF" w:rsidSect="00C845B4">
      <w:footerReference w:type="even" r:id="rId238"/>
      <w:footerReference w:type="default" r:id="rId239"/>
      <w:type w:val="oddPage"/>
      <w:pgSz w:w="11906" w:h="16838" w:code="9"/>
      <w:pgMar w:top="794" w:right="737" w:bottom="284" w:left="851" w:header="709" w:footer="0" w:gutter="567"/>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23" w:author="Dr. Carsten Franke" w:date="2021-01-27T11:49:00Z" w:initials="CF">
    <w:p w14:paraId="1D534FA9" w14:textId="77777777" w:rsidR="00F7079F" w:rsidRDefault="00F7079F" w:rsidP="00FC68DB">
      <w:pPr>
        <w:pStyle w:val="Kommentartext"/>
      </w:pPr>
      <w:r>
        <w:rPr>
          <w:rStyle w:val="Kommentarzeichen"/>
        </w:rPr>
        <w:annotationRef/>
      </w:r>
      <w:r>
        <w:t xml:space="preserve">Discussion of 2021-01-08 revealed that </w:t>
      </w:r>
      <w:r>
        <w:rPr>
          <w:rStyle w:val="HTMLCode"/>
        </w:rPr>
        <w:t>&lt;appdata/&gt;</w:t>
      </w:r>
      <w:r>
        <w:t xml:space="preserve"> definition on page 33 needs some review wrt. the word "</w:t>
      </w:r>
      <w:r>
        <w:rPr>
          <w:rStyle w:val="Fett"/>
        </w:rPr>
        <w:t>export</w:t>
      </w:r>
      <w:r>
        <w:t xml:space="preserve">": </w:t>
      </w:r>
      <w:r>
        <w:br/>
        <w:t xml:space="preserve">In case that a connector gets modified in a preprocessor, the preprocessor cannot know (from the standard), how to update </w:t>
      </w:r>
      <w:r>
        <w:rPr>
          <w:rStyle w:val="HTMLCode"/>
        </w:rPr>
        <w:t>&lt;appdata/&gt;</w:t>
      </w:r>
      <w:r>
        <w:t xml:space="preserve"> of an "alien" system due to lack of documentation of its syntax and semantics. </w:t>
      </w:r>
    </w:p>
  </w:comment>
  <w:comment w:id="411" w:author="Dr. Carsten Franke" w:date="2021-10-29T10:09:00Z" w:initials="CF">
    <w:p w14:paraId="0ED52C02" w14:textId="40B84587" w:rsidR="00CD5032" w:rsidRDefault="00BA6895">
      <w:pPr>
        <w:pStyle w:val="Kommentartext"/>
      </w:pPr>
      <w:r>
        <w:rPr>
          <w:rStyle w:val="Kommentarzeichen"/>
        </w:rPr>
        <w:annotationRef/>
      </w:r>
      <w:r>
        <w:t xml:space="preserve">In all examples and test files, the schema location shall be updated from </w:t>
      </w:r>
      <w:r w:rsidRPr="00BA6895">
        <w:t>"xmcf_3_1_</w:t>
      </w:r>
      <w:r>
        <w:t>1</w:t>
      </w:r>
      <w:r w:rsidRPr="00BA6895">
        <w:t>.xsd"</w:t>
      </w:r>
      <w:r>
        <w:t xml:space="preserve"> to "</w:t>
      </w:r>
      <w:r w:rsidRPr="00BA6895">
        <w:t>https://standards.iso.org/iso/8329/ed-1/</w:t>
      </w:r>
      <w:proofErr w:type="spellStart"/>
      <w:r w:rsidRPr="00BA6895">
        <w:t>en</w:t>
      </w:r>
      <w:proofErr w:type="spellEnd"/>
      <w:r w:rsidRPr="00BA6895">
        <w:t>/xmcf_3_1_1.xsd</w:t>
      </w:r>
      <w:r>
        <w:t xml:space="preserve">". </w:t>
      </w:r>
    </w:p>
  </w:comment>
  <w:comment w:id="447" w:author="nick" w:date="2021-07-14T20:05:00Z" w:initials="n">
    <w:p w14:paraId="161CEBFF" w14:textId="77777777" w:rsidR="00F7079F" w:rsidRDefault="00F7079F" w:rsidP="00FC68DB">
      <w:pPr>
        <w:pStyle w:val="Kommentartext"/>
      </w:pPr>
      <w:r>
        <w:rPr>
          <w:rStyle w:val="Kommentarzeichen"/>
        </w:rPr>
        <w:annotationRef/>
      </w:r>
      <w:r>
        <w:t>other names:</w:t>
      </w:r>
    </w:p>
    <w:p w14:paraId="6E965326" w14:textId="77777777" w:rsidR="00F7079F" w:rsidRDefault="00F7079F" w:rsidP="00BA04B6">
      <w:pPr>
        <w:pStyle w:val="Kommentartext"/>
        <w:numPr>
          <w:ilvl w:val="0"/>
          <w:numId w:val="58"/>
        </w:numPr>
      </w:pPr>
      <w:r>
        <w:t xml:space="preserve"> id</w:t>
      </w:r>
    </w:p>
  </w:comment>
  <w:comment w:id="560" w:author="Dr. Carsten Franke" w:date="2021-10-29T01:56:00Z" w:initials="CF">
    <w:p w14:paraId="076EA4A7" w14:textId="32B59745" w:rsidR="004076DC" w:rsidRDefault="004076DC">
      <w:pPr>
        <w:pStyle w:val="Kommentartext"/>
      </w:pPr>
      <w:r>
        <w:rPr>
          <w:rStyle w:val="Kommentarzeichen"/>
        </w:rPr>
        <w:annotationRef/>
      </w:r>
      <w:r>
        <w:t xml:space="preserve">I guess, this half-sentence is not necessary for our standard </w:t>
      </w:r>
      <w:r>
        <w:rPr>
          <w:rFonts w:ascii="Segoe UI Emoji" w:eastAsia="Segoe UI Emoji" w:hAnsi="Segoe UI Emoji" w:cs="Segoe UI Emoji"/>
        </w:rPr>
        <w:t>😉</w:t>
      </w:r>
    </w:p>
  </w:comment>
  <w:comment w:id="769" w:author="m.kalaitzaki" w:date="2021-07-13T20:50:00Z" w:initials="m">
    <w:p w14:paraId="1800DDE1" w14:textId="77777777" w:rsidR="00F7079F" w:rsidRPr="00B14B2C" w:rsidRDefault="00F7079F" w:rsidP="00FC68DB">
      <w:pPr>
        <w:pStyle w:val="Kommentartext"/>
      </w:pPr>
      <w:r>
        <w:rPr>
          <w:rStyle w:val="Kommentarzeichen"/>
        </w:rPr>
        <w:annotationRef/>
      </w:r>
      <w:r>
        <w:t xml:space="preserve">Perhaps a check </w:t>
      </w:r>
      <w:proofErr w:type="spellStart"/>
      <w:r>
        <w:t>sh</w:t>
      </w:r>
      <w:r w:rsidRPr="0033379A">
        <w:t>ο</w:t>
      </w:r>
      <w:r>
        <w:t>uld</w:t>
      </w:r>
      <w:proofErr w:type="spellEnd"/>
      <w:r>
        <w:t xml:space="preserve"> be added to assert that </w:t>
      </w:r>
      <w:proofErr w:type="spellStart"/>
      <w:r>
        <w:t>max_grip</w:t>
      </w:r>
      <w:proofErr w:type="spellEnd"/>
      <w:r>
        <w:t xml:space="preserve"> &gt; </w:t>
      </w:r>
      <w:proofErr w:type="spellStart"/>
      <w:r>
        <w:t>min_grip</w:t>
      </w:r>
      <w:proofErr w:type="spellEnd"/>
    </w:p>
  </w:comment>
  <w:comment w:id="768" w:author="Dr. Carsten Franke" w:date="2021-07-13T20:50:00Z" w:initials="CF">
    <w:p w14:paraId="744CCAFD" w14:textId="77777777" w:rsidR="00F7079F" w:rsidRDefault="00F7079F" w:rsidP="00FC68DB">
      <w:pPr>
        <w:pStyle w:val="Kommentartext"/>
      </w:pPr>
      <w:r>
        <w:rPr>
          <w:rStyle w:val="Kommentarzeichen"/>
        </w:rPr>
        <w:annotationRef/>
      </w:r>
      <w:r>
        <w:t xml:space="preserve">You mean </w:t>
      </w:r>
      <w:proofErr w:type="gramStart"/>
      <w:r>
        <w:t>≥ ?</w:t>
      </w:r>
      <w:proofErr w:type="gramEnd"/>
      <w:r>
        <w:t xml:space="preserve"> (greater </w:t>
      </w:r>
      <w:r w:rsidRPr="00F1371D">
        <w:rPr>
          <w:i/>
        </w:rPr>
        <w:t xml:space="preserve">or </w:t>
      </w:r>
      <w:proofErr w:type="gramStart"/>
      <w:r w:rsidRPr="00F1371D">
        <w:rPr>
          <w:i/>
        </w:rPr>
        <w:t>equal</w:t>
      </w:r>
      <w:r>
        <w:t>)  ;-)</w:t>
      </w:r>
      <w:proofErr w:type="gramEnd"/>
      <w:r>
        <w:t xml:space="preserve"> </w:t>
      </w:r>
    </w:p>
    <w:p w14:paraId="41144C56" w14:textId="77777777" w:rsidR="00F7079F" w:rsidRDefault="00F7079F" w:rsidP="00FC68DB">
      <w:pPr>
        <w:pStyle w:val="Kommentartext"/>
      </w:pPr>
      <w:proofErr w:type="gramStart"/>
      <w:r>
        <w:t>Actually, we</w:t>
      </w:r>
      <w:proofErr w:type="gramEnd"/>
      <w:r>
        <w:t xml:space="preserve"> have even some more geometric constraints with rivets, cf. </w:t>
      </w:r>
      <w:r>
        <w:fldChar w:fldCharType="begin"/>
      </w:r>
      <w:r>
        <w:instrText xml:space="preserve"> REF _Ref3565285 \h </w:instrText>
      </w:r>
      <w:r>
        <w:fldChar w:fldCharType="separate"/>
      </w:r>
      <w:r>
        <w:t xml:space="preserve">Figure </w:t>
      </w:r>
      <w:r>
        <w:rPr>
          <w:noProof/>
        </w:rPr>
        <w:t>14</w:t>
      </w:r>
      <w:r>
        <w:fldChar w:fldCharType="end"/>
      </w:r>
      <w:r>
        <w:t xml:space="preserve">. Similar constraints appear on other types, too. </w:t>
      </w:r>
    </w:p>
    <w:p w14:paraId="42C165F8" w14:textId="77777777" w:rsidR="00F7079F" w:rsidRDefault="00F7079F" w:rsidP="00BA04B6">
      <w:pPr>
        <w:pStyle w:val="Kommentartext"/>
        <w:numPr>
          <w:ilvl w:val="0"/>
          <w:numId w:val="49"/>
        </w:numPr>
      </w:pPr>
      <w:r>
        <w:t xml:space="preserve">I suggest to have them "all or none" – and to discuss this with the AK, on next occasion! </w:t>
      </w:r>
    </w:p>
  </w:comment>
  <w:comment w:id="1392" w:author="Dr. Carsten Franke" w:date="2021-04-14T01:33:00Z" w:initials="CF">
    <w:p w14:paraId="1071B60F" w14:textId="77777777" w:rsidR="00F7079F" w:rsidRDefault="00F7079F" w:rsidP="00FC68DB">
      <w:pPr>
        <w:pStyle w:val="Kommentartext"/>
      </w:pPr>
      <w:r>
        <w:rPr>
          <w:rStyle w:val="Kommentarzeichen"/>
        </w:rPr>
        <w:annotationRef/>
      </w:r>
      <w:r>
        <w:t xml:space="preserve">Hyperlink does not work </w:t>
      </w:r>
      <w:proofErr w:type="spellStart"/>
      <w:r>
        <w:t>any more</w:t>
      </w:r>
      <w:proofErr w:type="spellEnd"/>
      <w:r>
        <w:t xml:space="preserve">. </w:t>
      </w:r>
    </w:p>
  </w:comment>
  <w:comment w:id="1400" w:author="Dr. Carsten Franke" w:date="2021-04-14T01:35:00Z" w:initials="CF">
    <w:p w14:paraId="7562248E" w14:textId="77777777" w:rsidR="00F7079F" w:rsidRDefault="00F7079F" w:rsidP="00FC68DB">
      <w:pPr>
        <w:pStyle w:val="Kommentartext"/>
      </w:pPr>
      <w:r>
        <w:rPr>
          <w:rStyle w:val="Kommentarzeichen"/>
        </w:rPr>
        <w:annotationRef/>
      </w:r>
      <w:r>
        <w:t xml:space="preserve">Hyperlink does not work </w:t>
      </w:r>
      <w:proofErr w:type="spellStart"/>
      <w:r>
        <w:t>any more</w:t>
      </w:r>
      <w:proofErr w:type="spellEnd"/>
      <w:r>
        <w:t xml:space="preserve">. </w:t>
      </w:r>
    </w:p>
  </w:comment>
  <w:comment w:id="2880" w:author="Dr. Carsten Franke" w:date="2021-10-21T11:05:00Z" w:initials="CF">
    <w:p w14:paraId="6911ABFC" w14:textId="4774227E" w:rsidR="000532C5" w:rsidRDefault="000532C5">
      <w:pPr>
        <w:pStyle w:val="Kommentartext"/>
      </w:pPr>
      <w:r>
        <w:rPr>
          <w:rStyle w:val="Kommentarzeichen"/>
        </w:rPr>
        <w:annotationRef/>
      </w:r>
      <w:r>
        <w:t xml:space="preserve">Example to be provided, for this. </w:t>
      </w:r>
    </w:p>
  </w:comment>
  <w:comment w:id="2941" w:author="Dr. Carsten Franke" w:date="2021-09-20T17:10:00Z" w:initials="CF">
    <w:p w14:paraId="58845B44" w14:textId="2B5826F6" w:rsidR="000B5A61" w:rsidRDefault="000B5A61" w:rsidP="00FA340D">
      <w:pPr>
        <w:pStyle w:val="Kommentartext"/>
      </w:pPr>
      <w:r>
        <w:rPr>
          <w:rStyle w:val="Kommentarzeichen"/>
        </w:rPr>
        <w:annotationRef/>
      </w:r>
      <w:r>
        <w:t>Improve wording</w:t>
      </w:r>
      <w:r w:rsidR="00FA340D">
        <w:t>!</w:t>
      </w:r>
      <w:r>
        <w:t xml:space="preserve"> </w:t>
      </w:r>
    </w:p>
  </w:comment>
  <w:comment w:id="2885" w:author="Max Ungerer" w:date="2021-09-15T20:19:00Z" w:initials="UM">
    <w:p w14:paraId="4DF0F856" w14:textId="32537080" w:rsidR="00741F4D" w:rsidRDefault="00741F4D">
      <w:pPr>
        <w:pStyle w:val="Kommentartext"/>
      </w:pPr>
      <w:r>
        <w:rPr>
          <w:rStyle w:val="Kommentarzeichen"/>
        </w:rPr>
        <w:annotationRef/>
      </w:r>
      <w:r>
        <w:t>Needs to be elaborated. Complete sentences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D534FA9" w15:done="0"/>
  <w15:commentEx w15:paraId="0ED52C02" w15:done="0"/>
  <w15:commentEx w15:paraId="6E965326" w15:done="0"/>
  <w15:commentEx w15:paraId="076EA4A7" w15:done="0"/>
  <w15:commentEx w15:paraId="1800DDE1" w15:done="0"/>
  <w15:commentEx w15:paraId="42C165F8" w15:done="0"/>
  <w15:commentEx w15:paraId="1071B60F" w15:done="0"/>
  <w15:commentEx w15:paraId="7562248E" w15:done="0"/>
  <w15:commentEx w15:paraId="6911ABFC" w15:done="0"/>
  <w15:commentEx w15:paraId="58845B44" w15:done="0"/>
  <w15:commentEx w15:paraId="4DF0F856"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3BBD1D1" w16cex:dateUtc="2021-01-27T10:49:00Z"/>
  <w16cex:commentExtensible w16cex:durableId="252646F6" w16cex:dateUtc="2021-10-29T08:09:00Z"/>
  <w16cex:commentExtensible w16cex:durableId="24C63B7C" w16cex:dateUtc="2021-07-14T18:05:00Z"/>
  <w16cex:commentExtensible w16cex:durableId="2525D343" w16cex:dateUtc="2021-10-28T23:56:00Z"/>
  <w16cex:commentExtensible w16cex:durableId="219A8415" w16cex:dateUtc="2021-07-13T18:50:00Z"/>
  <w16cex:commentExtensible w16cex:durableId="219A8416" w16cex:dateUtc="2021-07-13T18:50:00Z"/>
  <w16cex:commentExtensible w16cex:durableId="2420C502" w16cex:dateUtc="2021-04-13T23:33:00Z"/>
  <w16cex:commentExtensible w16cex:durableId="2420C552" w16cex:dateUtc="2021-04-13T23:35:00Z"/>
  <w16cex:commentExtensible w16cex:durableId="251BC7EA" w16cex:dateUtc="2021-10-21T09:05:00Z"/>
  <w16cex:commentExtensible w16cex:durableId="24F33F1C" w16cex:dateUtc="2021-09-20T15:10:00Z"/>
  <w16cex:commentExtensible w16cex:durableId="24ECD3C9" w16cex:dateUtc="2021-09-15T18:1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D534FA9" w16cid:durableId="23BBD1D1"/>
  <w16cid:commentId w16cid:paraId="0ED52C02" w16cid:durableId="252646F6"/>
  <w16cid:commentId w16cid:paraId="6E965326" w16cid:durableId="24C63B7C"/>
  <w16cid:commentId w16cid:paraId="076EA4A7" w16cid:durableId="2525D343"/>
  <w16cid:commentId w16cid:paraId="1800DDE1" w16cid:durableId="219A8415"/>
  <w16cid:commentId w16cid:paraId="42C165F8" w16cid:durableId="219A8416"/>
  <w16cid:commentId w16cid:paraId="1071B60F" w16cid:durableId="2420C502"/>
  <w16cid:commentId w16cid:paraId="7562248E" w16cid:durableId="2420C552"/>
  <w16cid:commentId w16cid:paraId="6911ABFC" w16cid:durableId="251BC7EA"/>
  <w16cid:commentId w16cid:paraId="58845B44" w16cid:durableId="24F33F1C"/>
  <w16cid:commentId w16cid:paraId="4DF0F856" w16cid:durableId="24ECD3C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EB28F14" w14:textId="77777777" w:rsidR="00BA04B6" w:rsidRDefault="00BA04B6">
      <w:pPr>
        <w:spacing w:after="0" w:line="240" w:lineRule="auto"/>
      </w:pPr>
      <w:r>
        <w:separator/>
      </w:r>
    </w:p>
  </w:endnote>
  <w:endnote w:type="continuationSeparator" w:id="0">
    <w:p w14:paraId="3D7F837F" w14:textId="77777777" w:rsidR="00BA04B6" w:rsidRDefault="00BA04B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Malgun Gothic">
    <w:panose1 w:val="020B0503020000020004"/>
    <w:charset w:val="81"/>
    <w:family w:val="swiss"/>
    <w:pitch w:val="variable"/>
    <w:sig w:usb0="9000002F" w:usb1="29D77CFB" w:usb2="00000012" w:usb3="00000000" w:csb0="00080001" w:csb1="00000000"/>
  </w:font>
  <w:font w:name="Verdana">
    <w:panose1 w:val="020B0604030504040204"/>
    <w:charset w:val="00"/>
    <w:family w:val="swiss"/>
    <w:pitch w:val="variable"/>
    <w:sig w:usb0="A00006FF" w:usb1="4000205B" w:usb2="00000010" w:usb3="00000000" w:csb0="0000019F" w:csb1="00000000"/>
  </w:font>
  <w:font w:name="Segoe UI Emoji">
    <w:panose1 w:val="020B0502040204020203"/>
    <w:charset w:val="00"/>
    <w:family w:val="swiss"/>
    <w:pitch w:val="variable"/>
    <w:sig w:usb0="00000003" w:usb1="02000000" w:usb2="00000000" w:usb3="00000000" w:csb0="00000001"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mbria Math">
    <w:panose1 w:val="02040503050406030204"/>
    <w:charset w:val="00"/>
    <w:family w:val="roman"/>
    <w:pitch w:val="variable"/>
    <w:sig w:usb0="E00006FF" w:usb1="420024FF" w:usb2="02000000" w:usb3="00000000" w:csb0="0000019F"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604020202020204"/>
    <w:charset w:val="00"/>
    <w:family w:val="swiss"/>
    <w:notTrueType/>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77BBC3" w14:textId="77777777" w:rsidR="00F7079F" w:rsidRPr="00BA1CC8" w:rsidRDefault="00F7079F" w:rsidP="004421EF">
    <w:pPr>
      <w:pStyle w:val="Fuzeile"/>
      <w:spacing w:before="240" w:line="240" w:lineRule="exact"/>
      <w:rPr>
        <w:sz w:val="20"/>
      </w:rPr>
    </w:pPr>
    <w:r w:rsidRPr="00BA1CC8">
      <w:rPr>
        <w:b/>
        <w:sz w:val="20"/>
      </w:rPr>
      <w:fldChar w:fldCharType="begin"/>
    </w:r>
    <w:r w:rsidRPr="00BA1CC8">
      <w:rPr>
        <w:b/>
        <w:sz w:val="20"/>
      </w:rPr>
      <w:instrText xml:space="preserve"> PAGE   \* MERGEFORMAT </w:instrText>
    </w:r>
    <w:r w:rsidRPr="00BA1CC8">
      <w:rPr>
        <w:b/>
        <w:sz w:val="20"/>
      </w:rPr>
      <w:fldChar w:fldCharType="separate"/>
    </w:r>
    <w:r>
      <w:rPr>
        <w:b/>
        <w:noProof/>
        <w:sz w:val="20"/>
      </w:rPr>
      <w:t>2</w:t>
    </w:r>
    <w:r w:rsidRPr="00BA1CC8">
      <w:rPr>
        <w:b/>
        <w:sz w:val="20"/>
      </w:rPr>
      <w:fldChar w:fldCharType="end"/>
    </w:r>
    <w:r w:rsidRPr="00BA1CC8">
      <w:rPr>
        <w:sz w:val="20"/>
      </w:rPr>
      <w:tab/>
      <w:t>© ISO #### – All rights reserved</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D35167" w14:textId="16830F61" w:rsidR="00F7079F" w:rsidRPr="000F0E7A" w:rsidRDefault="00F7079F" w:rsidP="000F0E7A">
    <w:pPr>
      <w:pStyle w:val="Kopfzeile"/>
      <w:spacing w:before="360" w:after="480" w:line="240" w:lineRule="exact"/>
      <w:jc w:val="right"/>
      <w:rPr>
        <w:b w:val="0"/>
        <w:sz w:val="20"/>
        <w:szCs w:val="20"/>
      </w:rPr>
    </w:pPr>
    <w:r w:rsidRPr="000F0E7A">
      <w:rPr>
        <w:b w:val="0"/>
        <w:sz w:val="20"/>
        <w:szCs w:val="20"/>
      </w:rPr>
      <w:t xml:space="preserve">© </w:t>
    </w:r>
    <w:r w:rsidR="008D5FCC" w:rsidRPr="008D5FCC">
      <w:rPr>
        <w:b w:val="0"/>
        <w:sz w:val="20"/>
        <w:szCs w:val="20"/>
      </w:rPr>
      <w:t>ISO PAS 8329:2021(E)</w:t>
    </w:r>
    <w:r w:rsidRPr="000F0E7A">
      <w:rPr>
        <w:b w:val="0"/>
        <w:sz w:val="20"/>
        <w:szCs w:val="20"/>
      </w:rPr>
      <w:t> – All rights reserved</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295DCC" w14:textId="01E305ED" w:rsidR="00F7079F" w:rsidRPr="00BA1CC8" w:rsidRDefault="00F7079F" w:rsidP="003B153F">
    <w:pPr>
      <w:pStyle w:val="Fuzeile"/>
      <w:spacing w:after="480" w:line="240" w:lineRule="exact"/>
      <w:rPr>
        <w:sz w:val="20"/>
      </w:rPr>
    </w:pPr>
    <w:r w:rsidRPr="00096387">
      <w:fldChar w:fldCharType="begin"/>
    </w:r>
    <w:r w:rsidRPr="00096387">
      <w:instrText xml:space="preserve"> PAGE   \* MERGEFORMAT </w:instrText>
    </w:r>
    <w:r w:rsidRPr="00096387">
      <w:fldChar w:fldCharType="separate"/>
    </w:r>
    <w:r w:rsidR="00A236DA">
      <w:rPr>
        <w:noProof/>
      </w:rPr>
      <w:t>viii</w:t>
    </w:r>
    <w:r w:rsidRPr="00096387">
      <w:fldChar w:fldCharType="end"/>
    </w:r>
    <w:r w:rsidRPr="00BA1CC8">
      <w:rPr>
        <w:sz w:val="20"/>
      </w:rPr>
      <w:tab/>
    </w:r>
    <w:r w:rsidRPr="00096387">
      <w:rPr>
        <w:sz w:val="18"/>
        <w:szCs w:val="18"/>
      </w:rPr>
      <w:t>© ISO </w:t>
    </w:r>
    <w:r w:rsidR="003F5140">
      <w:rPr>
        <w:sz w:val="18"/>
        <w:szCs w:val="18"/>
      </w:rPr>
      <w:t>2021</w:t>
    </w:r>
    <w:r w:rsidR="003F5140" w:rsidRPr="00096387">
      <w:rPr>
        <w:sz w:val="18"/>
        <w:szCs w:val="18"/>
      </w:rPr>
      <w:t> </w:t>
    </w:r>
    <w:r w:rsidRPr="00096387">
      <w:rPr>
        <w:sz w:val="18"/>
        <w:szCs w:val="18"/>
      </w:rPr>
      <w:t>– All rights reserved</w:t>
    </w:r>
    <w:r w:rsidR="000F609E">
      <w:rPr>
        <w:sz w:val="18"/>
        <w:szCs w:val="18"/>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F074F6" w14:textId="3CF1C704" w:rsidR="00F7079F" w:rsidRPr="00BA1CC8" w:rsidRDefault="00F7079F" w:rsidP="003B153F">
    <w:pPr>
      <w:pStyle w:val="Fuzeile"/>
      <w:spacing w:after="480" w:line="240" w:lineRule="atLeast"/>
      <w:rPr>
        <w:sz w:val="20"/>
      </w:rPr>
    </w:pPr>
    <w:r w:rsidRPr="00596E93">
      <w:rPr>
        <w:sz w:val="18"/>
        <w:szCs w:val="18"/>
      </w:rPr>
      <w:t xml:space="preserve">© </w:t>
    </w:r>
    <w:r w:rsidR="008D5FCC" w:rsidRPr="008D5FCC">
      <w:rPr>
        <w:sz w:val="18"/>
        <w:szCs w:val="18"/>
      </w:rPr>
      <w:t>ISO PAS 8329:2021(E)</w:t>
    </w:r>
    <w:r w:rsidRPr="00596E93">
      <w:rPr>
        <w:sz w:val="18"/>
        <w:szCs w:val="18"/>
      </w:rPr>
      <w:t> – All rights reserved</w:t>
    </w:r>
    <w:r w:rsidRPr="00BA1CC8">
      <w:rPr>
        <w:sz w:val="20"/>
      </w:rPr>
      <w:tab/>
    </w:r>
    <w:r w:rsidRPr="00596E93">
      <w:fldChar w:fldCharType="begin"/>
    </w:r>
    <w:r w:rsidRPr="00596E93">
      <w:instrText xml:space="preserve"> PAGE   \* MERGEFORMAT </w:instrText>
    </w:r>
    <w:r w:rsidRPr="00596E93">
      <w:fldChar w:fldCharType="separate"/>
    </w:r>
    <w:r w:rsidR="00A236DA">
      <w:rPr>
        <w:noProof/>
      </w:rPr>
      <w:t>vii</w:t>
    </w:r>
    <w:r w:rsidRPr="00596E93">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2BBD96" w14:textId="3220B462" w:rsidR="00F7079F" w:rsidRPr="00BA1CC8" w:rsidRDefault="00F7079F" w:rsidP="003B153F">
    <w:pPr>
      <w:pStyle w:val="Fuzeile"/>
      <w:spacing w:after="480" w:line="240" w:lineRule="exact"/>
      <w:rPr>
        <w:sz w:val="20"/>
      </w:rPr>
    </w:pPr>
    <w:r w:rsidRPr="008A6D64">
      <w:rPr>
        <w:b/>
      </w:rPr>
      <w:fldChar w:fldCharType="begin"/>
    </w:r>
    <w:r w:rsidRPr="008A6D64">
      <w:rPr>
        <w:b/>
      </w:rPr>
      <w:instrText xml:space="preserve"> PAGE   \* MERGEFORMAT </w:instrText>
    </w:r>
    <w:r w:rsidRPr="008A6D64">
      <w:rPr>
        <w:b/>
      </w:rPr>
      <w:fldChar w:fldCharType="separate"/>
    </w:r>
    <w:r w:rsidR="00A236DA">
      <w:rPr>
        <w:b/>
        <w:noProof/>
      </w:rPr>
      <w:t>16</w:t>
    </w:r>
    <w:r w:rsidRPr="008A6D64">
      <w:rPr>
        <w:b/>
      </w:rPr>
      <w:fldChar w:fldCharType="end"/>
    </w:r>
    <w:r w:rsidRPr="00BA1CC8">
      <w:rPr>
        <w:sz w:val="20"/>
      </w:rPr>
      <w:tab/>
    </w:r>
    <w:r w:rsidR="000F609E" w:rsidRPr="00096387">
      <w:rPr>
        <w:sz w:val="18"/>
        <w:szCs w:val="18"/>
      </w:rPr>
      <w:t>© ISO </w:t>
    </w:r>
    <w:r w:rsidR="000F609E">
      <w:rPr>
        <w:sz w:val="18"/>
        <w:szCs w:val="18"/>
      </w:rPr>
      <w:t>2021</w:t>
    </w:r>
    <w:r w:rsidR="000F609E" w:rsidRPr="00096387">
      <w:rPr>
        <w:sz w:val="18"/>
        <w:szCs w:val="18"/>
      </w:rPr>
      <w:t> – All rights reserved</w:t>
    </w:r>
    <w:r w:rsidR="000F609E">
      <w:rPr>
        <w:sz w:val="18"/>
        <w:szCs w:val="18"/>
      </w:rP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8DA505" w14:textId="55EA94E3" w:rsidR="00F7079F" w:rsidRPr="00BA1CC8" w:rsidRDefault="000F609E" w:rsidP="003B153F">
    <w:pPr>
      <w:pStyle w:val="Fuzeile"/>
      <w:spacing w:after="480" w:line="240" w:lineRule="exact"/>
      <w:rPr>
        <w:sz w:val="20"/>
      </w:rPr>
    </w:pPr>
    <w:r w:rsidRPr="00596E93">
      <w:rPr>
        <w:sz w:val="18"/>
        <w:szCs w:val="18"/>
      </w:rPr>
      <w:t xml:space="preserve">© </w:t>
    </w:r>
    <w:r w:rsidRPr="008D5FCC">
      <w:rPr>
        <w:sz w:val="18"/>
        <w:szCs w:val="18"/>
      </w:rPr>
      <w:t>ISO PAS 8329:2021(E)</w:t>
    </w:r>
    <w:r w:rsidRPr="00596E93">
      <w:rPr>
        <w:sz w:val="18"/>
        <w:szCs w:val="18"/>
      </w:rPr>
      <w:t> – All rights reserved</w:t>
    </w:r>
    <w:r w:rsidR="00F7079F" w:rsidRPr="00BA1CC8">
      <w:rPr>
        <w:sz w:val="20"/>
      </w:rPr>
      <w:tab/>
    </w:r>
    <w:r w:rsidR="00F7079F" w:rsidRPr="00864D32">
      <w:rPr>
        <w:b/>
      </w:rPr>
      <w:fldChar w:fldCharType="begin"/>
    </w:r>
    <w:r w:rsidR="00F7079F" w:rsidRPr="00864D32">
      <w:rPr>
        <w:b/>
      </w:rPr>
      <w:instrText xml:space="preserve"> PAGE   \* MERGEFORMAT </w:instrText>
    </w:r>
    <w:r w:rsidR="00F7079F" w:rsidRPr="00864D32">
      <w:rPr>
        <w:b/>
      </w:rPr>
      <w:fldChar w:fldCharType="separate"/>
    </w:r>
    <w:r w:rsidR="00A236DA">
      <w:rPr>
        <w:b/>
        <w:noProof/>
      </w:rPr>
      <w:t>17</w:t>
    </w:r>
    <w:r w:rsidR="00F7079F" w:rsidRPr="00864D32">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792F918" w14:textId="77777777" w:rsidR="00BA04B6" w:rsidRDefault="00BA04B6">
      <w:pPr>
        <w:spacing w:after="0" w:line="240" w:lineRule="auto"/>
      </w:pPr>
      <w:r>
        <w:separator/>
      </w:r>
    </w:p>
  </w:footnote>
  <w:footnote w:type="continuationSeparator" w:id="0">
    <w:p w14:paraId="0EAF0EC4" w14:textId="77777777" w:rsidR="00BA04B6" w:rsidRDefault="00BA04B6">
      <w:pPr>
        <w:spacing w:after="0" w:line="240" w:lineRule="auto"/>
      </w:pPr>
      <w:r>
        <w:continuationSeparator/>
      </w:r>
    </w:p>
  </w:footnote>
  <w:footnote w:id="1">
    <w:p w14:paraId="04362F50" w14:textId="77777777" w:rsidR="00F7079F" w:rsidRPr="001C48A8" w:rsidRDefault="00F7079F" w:rsidP="00FC68DB">
      <w:pPr>
        <w:pStyle w:val="Funotentext"/>
      </w:pPr>
      <w:r>
        <w:rPr>
          <w:rStyle w:val="Funotenzeichen"/>
        </w:rPr>
        <w:footnoteRef/>
      </w:r>
      <w:r>
        <w:t xml:space="preserve"> Up to now, only versions 1.0 and 1.1 of XML exist, where 1.1 is </w:t>
      </w:r>
      <w:r w:rsidRPr="00A93BF1">
        <w:rPr>
          <w:i/>
        </w:rPr>
        <w:t>not</w:t>
      </w:r>
      <w:r>
        <w:t xml:space="preserve"> widely used. Hence, most systems still create XML 1.0 files. (For differences see </w:t>
      </w:r>
      <w:hyperlink r:id="rId1" w:anchor="sec-xml11" w:history="1">
        <w:r w:rsidRPr="00B42BEF">
          <w:rPr>
            <w:rStyle w:val="Hyperlink"/>
          </w:rPr>
          <w:t>http://www.w3.org/TR/xml11/#sec-xml11</w:t>
        </w:r>
      </w:hyperlink>
      <w:r>
        <w:t xml:space="preserve">.) </w:t>
      </w:r>
    </w:p>
  </w:footnote>
  <w:footnote w:id="2">
    <w:p w14:paraId="2DC1CD5B" w14:textId="77777777" w:rsidR="00F7079F" w:rsidRPr="00E211E6" w:rsidRDefault="00F7079F" w:rsidP="00FC68DB">
      <w:pPr>
        <w:pStyle w:val="Funotentext"/>
        <w:jc w:val="both"/>
      </w:pPr>
      <w:r>
        <w:rPr>
          <w:rStyle w:val="Funotenzeichen"/>
        </w:rPr>
        <w:footnoteRef/>
      </w:r>
      <w:r>
        <w:t xml:space="preserve"> Since V2.0 introduces significant changes, root element has been renamed from "mcf" to "</w:t>
      </w:r>
      <w:proofErr w:type="spellStart"/>
      <w:r>
        <w:t>xmcf</w:t>
      </w:r>
      <w:proofErr w:type="spellEnd"/>
      <w:r>
        <w:t>" in order to avoid confusion with the "old" MCF-Format.</w:t>
      </w:r>
    </w:p>
  </w:footnote>
  <w:footnote w:id="3">
    <w:p w14:paraId="7EEFE5DC" w14:textId="77777777" w:rsidR="00F7079F" w:rsidRPr="00860E71" w:rsidRDefault="00F7079F" w:rsidP="00FC68DB">
      <w:pPr>
        <w:pStyle w:val="Funotentext"/>
      </w:pPr>
      <w:r>
        <w:rPr>
          <w:rStyle w:val="Funotenzeichen"/>
        </w:rPr>
        <w:footnoteRef/>
      </w:r>
      <w:r>
        <w:t xml:space="preserve"> </w:t>
      </w:r>
      <w:r w:rsidRPr="00860E71">
        <w:t xml:space="preserve">Cf. </w:t>
      </w:r>
      <w:hyperlink r:id="rId2" w:history="1">
        <w:r w:rsidRPr="00860E71">
          <w:rPr>
            <w:rStyle w:val="Hyperlink"/>
          </w:rPr>
          <w:t>http://en.wikipedia.org/wiki/SI</w:t>
        </w:r>
      </w:hyperlink>
      <w:r>
        <w:t xml:space="preserve">. </w:t>
      </w:r>
    </w:p>
  </w:footnote>
  <w:footnote w:id="4">
    <w:p w14:paraId="032AB206" w14:textId="77777777" w:rsidR="00143C92" w:rsidRPr="005779C6" w:rsidRDefault="00143C92" w:rsidP="00143C92">
      <w:pPr>
        <w:pStyle w:val="Funotentext"/>
      </w:pPr>
      <w:r>
        <w:rPr>
          <w:rStyle w:val="Funotenzeichen"/>
        </w:rPr>
        <w:footnoteRef/>
      </w:r>
      <w:r>
        <w:t xml:space="preserve"> MEDINA support for v3.0 is unforeseen.</w:t>
      </w:r>
    </w:p>
  </w:footnote>
  <w:footnote w:id="5">
    <w:p w14:paraId="6E84E7DB" w14:textId="77777777" w:rsidR="00F7079F" w:rsidRPr="00E11D02" w:rsidRDefault="00F7079F" w:rsidP="00FC68DB">
      <w:pPr>
        <w:pStyle w:val="Funotentext"/>
      </w:pPr>
      <w:r>
        <w:rPr>
          <w:rStyle w:val="Funotenzeichen"/>
        </w:rPr>
        <w:footnoteRef/>
      </w:r>
      <w:r>
        <w:t xml:space="preserve"> </w:t>
      </w:r>
      <w:r w:rsidRPr="007F259D">
        <w:t xml:space="preserve">χMCF versions 3.1 or later allow to contain </w:t>
      </w:r>
      <w:r w:rsidRPr="007F259D">
        <w:rPr>
          <w:rStyle w:val="elementdeftypeChar"/>
        </w:rPr>
        <w:t>&lt;</w:t>
      </w:r>
      <w:proofErr w:type="spellStart"/>
      <w:r w:rsidRPr="007F259D">
        <w:rPr>
          <w:rStyle w:val="elementdeftypeChar"/>
        </w:rPr>
        <w:t>femdata</w:t>
      </w:r>
      <w:proofErr w:type="spellEnd"/>
      <w:r w:rsidRPr="007F259D">
        <w:rPr>
          <w:rStyle w:val="elementdeftypeChar"/>
        </w:rPr>
        <w:t>/&gt;</w:t>
      </w:r>
      <w:r w:rsidRPr="007F259D">
        <w:t xml:space="preserve"> at root level, but this is not allowed in V 3.0 and below. </w:t>
      </w:r>
      <w:r w:rsidRPr="007F259D">
        <w:rPr>
          <w:rStyle w:val="elementdeftypeChar"/>
        </w:rPr>
        <w:t>&lt;</w:t>
      </w:r>
      <w:proofErr w:type="spellStart"/>
      <w:r w:rsidRPr="007F259D">
        <w:rPr>
          <w:rStyle w:val="elementdeftypeChar"/>
        </w:rPr>
        <w:t>femdata</w:t>
      </w:r>
      <w:proofErr w:type="spellEnd"/>
      <w:r w:rsidRPr="007F259D">
        <w:rPr>
          <w:rStyle w:val="elementdeftypeChar"/>
        </w:rPr>
        <w:t>/&gt;</w:t>
      </w:r>
      <w:r w:rsidRPr="007F259D">
        <w:t xml:space="preserve"> is not allowed on </w:t>
      </w:r>
      <w:r w:rsidRPr="007F259D">
        <w:rPr>
          <w:rStyle w:val="elementdeftypeChar"/>
        </w:rPr>
        <w:t>&lt;connection_group/&gt;</w:t>
      </w:r>
      <w:r w:rsidRPr="007F259D">
        <w:t xml:space="preserve"> level in </w:t>
      </w:r>
      <w:r>
        <w:t>any case</w:t>
      </w:r>
      <w:r w:rsidRPr="007F259D">
        <w:t>.</w:t>
      </w:r>
    </w:p>
  </w:footnote>
  <w:footnote w:id="6">
    <w:p w14:paraId="7BBFADB2" w14:textId="77777777" w:rsidR="00F7079F" w:rsidRPr="006E4DF4" w:rsidRDefault="00F7079F" w:rsidP="00FC68DB">
      <w:pPr>
        <w:pStyle w:val="Funotentext"/>
      </w:pPr>
      <w:r>
        <w:rPr>
          <w:rStyle w:val="Funotenzeichen"/>
        </w:rPr>
        <w:footnoteRef/>
      </w:r>
      <w:r>
        <w:t xml:space="preserve"> </w:t>
      </w:r>
      <w:r w:rsidRPr="006E4DF4">
        <w:t>Cite from FATXML V1.2 R</w:t>
      </w:r>
      <w:r>
        <w:t>3</w:t>
      </w:r>
      <w:r w:rsidRPr="006E4DF4">
        <w:t xml:space="preserve"> file „02_FATXML_General_Introduction_Data_Format_V1.2_R</w:t>
      </w:r>
      <w:r>
        <w:t>3</w:t>
      </w:r>
      <w:r w:rsidRPr="006E4DF4">
        <w:t>_</w:t>
      </w:r>
      <w:r>
        <w:t>200520</w:t>
      </w:r>
      <w:r w:rsidRPr="006E4DF4">
        <w:t xml:space="preserve">.pdf“, p. 5: „Currently the Solver-Codes PAM-CRASH, LS-DYNA, RADIOSS, OPTISTRUCT, </w:t>
      </w:r>
      <w:r w:rsidRPr="00B6511B">
        <w:rPr>
          <w:b/>
        </w:rPr>
        <w:t>MSC-</w:t>
      </w:r>
      <w:r w:rsidRPr="006E4DF4">
        <w:t>NASTRAN and PERMAS support the FATXML-Format</w:t>
      </w:r>
      <w:r>
        <w:t xml:space="preserve"> […]. </w:t>
      </w:r>
      <w:r w:rsidRPr="00E6463A">
        <w:t xml:space="preserve">ABAQUS currently supports the FATXML-Format only with special defined comment cards </w:t>
      </w:r>
      <w:r>
        <w:t xml:space="preserve">[…] </w:t>
      </w:r>
      <w:r w:rsidRPr="006E4DF4">
        <w:t xml:space="preserve">“ </w:t>
      </w:r>
    </w:p>
  </w:footnote>
  <w:footnote w:id="7">
    <w:p w14:paraId="037790A9" w14:textId="77777777" w:rsidR="00F7079F" w:rsidRPr="00A81382" w:rsidRDefault="00F7079F" w:rsidP="00FC68DB">
      <w:pPr>
        <w:pStyle w:val="Funotentext"/>
      </w:pPr>
      <w:r>
        <w:rPr>
          <w:rStyle w:val="Funotenzeichen"/>
        </w:rPr>
        <w:footnoteRef/>
      </w:r>
      <w:r>
        <w:t xml:space="preserve"> </w:t>
      </w:r>
      <w:r w:rsidRPr="00A81382">
        <w:t>Attention: FATXML example file „SILVERADO_FATXML_v1.2_20170515.fatxml</w:t>
      </w:r>
      <w:proofErr w:type="gramStart"/>
      <w:r w:rsidRPr="00A81382">
        <w:t>“</w:t>
      </w:r>
      <w:r>
        <w:t xml:space="preserve"> </w:t>
      </w:r>
      <w:r w:rsidRPr="00A81382">
        <w:t>states</w:t>
      </w:r>
      <w:proofErr w:type="gramEnd"/>
      <w:r w:rsidRPr="00A81382">
        <w:t xml:space="preserve"> „&lt;NAME&gt;</w:t>
      </w:r>
      <w:r w:rsidRPr="00A81382">
        <w:rPr>
          <w:b/>
        </w:rPr>
        <w:t>MD</w:t>
      </w:r>
      <w:r w:rsidRPr="00A81382">
        <w:t xml:space="preserve">NASTRAN&lt;/NAME&gt;“. </w:t>
      </w:r>
      <w:r>
        <w:t xml:space="preserve">Hence, it needs to be clarified, which of both names is valid. </w:t>
      </w:r>
    </w:p>
  </w:footnote>
  <w:footnote w:id="8">
    <w:p w14:paraId="1CF554C6" w14:textId="77777777" w:rsidR="00F7079F" w:rsidRDefault="00F7079F" w:rsidP="00FC68DB">
      <w:pPr>
        <w:pStyle w:val="Funotentext"/>
      </w:pPr>
      <w:r>
        <w:rPr>
          <w:rStyle w:val="Funotenzeichen"/>
        </w:rPr>
        <w:footnoteRef/>
      </w:r>
      <w:r>
        <w:t xml:space="preserve"> Searching for a geometric neighborhood may give different results, depending on the algorithm employed. To avoid ambiguities, </w:t>
      </w:r>
      <w:r w:rsidRPr="00DE6745">
        <w:rPr>
          <w:u w:val="single"/>
        </w:rPr>
        <w:t>no</w:t>
      </w:r>
      <w:r>
        <w:t xml:space="preserve"> connections with missing &lt;connected_to&gt; should reach the solver. Therefore, </w:t>
      </w:r>
      <w:r w:rsidRPr="00966BAF">
        <w:rPr>
          <w:rFonts w:ascii="Courier New" w:eastAsia="Calibri" w:hAnsi="Courier New" w:cs="Courier New"/>
          <w:b/>
          <w:i/>
          <w:sz w:val="18"/>
          <w:szCs w:val="18"/>
          <w:lang w:eastAsia="de-DE"/>
        </w:rPr>
        <w:t>&lt;connected_to&gt;</w:t>
      </w:r>
      <w:r>
        <w:t xml:space="preserve"> should be filled by the preprocessor.</w:t>
      </w:r>
    </w:p>
  </w:footnote>
  <w:footnote w:id="9">
    <w:p w14:paraId="0AC1FE4F" w14:textId="77777777" w:rsidR="00F7079F" w:rsidRDefault="00F7079F" w:rsidP="00FC68DB">
      <w:pPr>
        <w:pStyle w:val="Funotentext"/>
      </w:pPr>
      <w:r>
        <w:rPr>
          <w:rStyle w:val="Funotenzeichen"/>
        </w:rPr>
        <w:footnoteRef/>
      </w:r>
      <w:r>
        <w:t xml:space="preserve"> Although most solvers use numbers as identifiers, Abaqus uses names as identifiers. To identify a property, only one of </w:t>
      </w:r>
      <w:proofErr w:type="spellStart"/>
      <w:r w:rsidRPr="000D7775">
        <w:rPr>
          <w:rFonts w:ascii="Courier New" w:hAnsi="Courier New"/>
          <w:sz w:val="16"/>
          <w:szCs w:val="24"/>
          <w:lang w:eastAsia="de-DE"/>
        </w:rPr>
        <w:t>pid</w:t>
      </w:r>
      <w:proofErr w:type="spellEnd"/>
      <w:r>
        <w:t xml:space="preserve"> or </w:t>
      </w:r>
      <w:proofErr w:type="spellStart"/>
      <w:r w:rsidRPr="000D7775">
        <w:rPr>
          <w:rFonts w:ascii="Courier New" w:hAnsi="Courier New"/>
          <w:sz w:val="16"/>
          <w:szCs w:val="24"/>
          <w:lang w:eastAsia="de-DE"/>
        </w:rPr>
        <w:t>pname</w:t>
      </w:r>
      <w:proofErr w:type="spellEnd"/>
      <w:r>
        <w:t xml:space="preserve"> is sufficient. If both identifiers are present, they </w:t>
      </w:r>
      <w:r w:rsidRPr="00B724FC">
        <w:rPr>
          <w:i/>
        </w:rPr>
        <w:t>must</w:t>
      </w:r>
      <w:r>
        <w:t xml:space="preserve"> be equivalent. </w:t>
      </w:r>
      <w:r>
        <w:br/>
      </w:r>
      <w:r w:rsidRPr="00CA7480">
        <w:rPr>
          <w:b/>
        </w:rPr>
        <w:t>Rationale</w:t>
      </w:r>
      <w:r>
        <w:t xml:space="preserve"> for allowing presence of </w:t>
      </w:r>
      <w:r w:rsidRPr="00CA7480">
        <w:rPr>
          <w:i/>
        </w:rPr>
        <w:t>both</w:t>
      </w:r>
      <w:r>
        <w:t xml:space="preserve"> identifiers </w:t>
      </w:r>
      <w:r w:rsidRPr="00CA7480">
        <w:t xml:space="preserve">is the case that the same mesh, and hence same properties, are used in both, NASTRAN and Abaqus. Then, it would be good to have a χMCF file with both in, PIDs and property names. On solver side, this would cause no confusion, since NASTRAN would ignore the property name and Abaqus the PID. The responsibility to keep both primary keys unique and consistent resides on preprocessor side. Upon import of χMCF to a preprocessor, inconsistent property keys </w:t>
      </w:r>
      <w:r>
        <w:t>must</w:t>
      </w:r>
      <w:r w:rsidRPr="00CA7480">
        <w:t xml:space="preserve"> cause an error.</w:t>
      </w:r>
      <w:r>
        <w:t xml:space="preserve"> </w:t>
      </w:r>
    </w:p>
  </w:footnote>
  <w:footnote w:id="10">
    <w:p w14:paraId="2FCB592E" w14:textId="0C56A98C" w:rsidR="002A4B3F" w:rsidRPr="00C949F9" w:rsidRDefault="002A4B3F">
      <w:pPr>
        <w:pStyle w:val="Funotentext"/>
        <w:rPr>
          <w:lang w:val="de-DE"/>
        </w:rPr>
      </w:pPr>
      <w:r>
        <w:rPr>
          <w:rStyle w:val="Funotenzeichen"/>
        </w:rPr>
        <w:footnoteRef/>
      </w:r>
      <w:r>
        <w:t xml:space="preserve"> </w:t>
      </w:r>
      <w:r w:rsidRPr="00C949F9">
        <w:rPr>
          <w:rFonts w:ascii="Courier New" w:hAnsi="Courier New" w:cs="Courier New"/>
          <w:b/>
          <w:i/>
          <w:sz w:val="16"/>
          <w:szCs w:val="16"/>
        </w:rPr>
        <w:t>&lt;connection_</w:t>
      </w:r>
      <w:r>
        <w:rPr>
          <w:rFonts w:ascii="Courier New" w:hAnsi="Courier New" w:cs="Courier New"/>
          <w:b/>
          <w:i/>
          <w:sz w:val="16"/>
          <w:szCs w:val="16"/>
        </w:rPr>
        <w:t>2</w:t>
      </w:r>
      <w:r w:rsidRPr="00C949F9">
        <w:rPr>
          <w:rFonts w:ascii="Courier New" w:hAnsi="Courier New" w:cs="Courier New"/>
          <w:b/>
          <w:i/>
          <w:sz w:val="16"/>
          <w:szCs w:val="16"/>
        </w:rPr>
        <w:t>d/&gt;</w:t>
      </w:r>
      <w:r>
        <w:rPr>
          <w:lang w:val="de-DE"/>
        </w:rPr>
        <w:t xml:space="preserve"> is not relevant for the </w:t>
      </w:r>
      <w:proofErr w:type="spellStart"/>
      <w:r>
        <w:rPr>
          <w:lang w:val="de-DE"/>
        </w:rPr>
        <w:t>currently</w:t>
      </w:r>
      <w:proofErr w:type="spellEnd"/>
      <w:r>
        <w:rPr>
          <w:lang w:val="de-DE"/>
        </w:rPr>
        <w:t xml:space="preserve"> known use </w:t>
      </w:r>
      <w:proofErr w:type="spellStart"/>
      <w:r>
        <w:rPr>
          <w:lang w:val="de-DE"/>
        </w:rPr>
        <w:t>cases</w:t>
      </w:r>
      <w:proofErr w:type="spellEnd"/>
      <w:r>
        <w:rPr>
          <w:lang w:val="de-DE"/>
        </w:rPr>
        <w:t xml:space="preserve"> </w:t>
      </w:r>
      <w:r w:rsidRPr="002A4B3F">
        <w:rPr>
          <w:lang w:val="de-DE"/>
        </w:rPr>
        <w:t xml:space="preserve">and was </w:t>
      </w:r>
      <w:proofErr w:type="spellStart"/>
      <w:r w:rsidRPr="002A4B3F">
        <w:rPr>
          <w:lang w:val="de-DE"/>
        </w:rPr>
        <w:t>therefore</w:t>
      </w:r>
      <w:proofErr w:type="spellEnd"/>
      <w:r w:rsidRPr="002A4B3F">
        <w:rPr>
          <w:lang w:val="de-DE"/>
        </w:rPr>
        <w:t xml:space="preserve"> </w:t>
      </w:r>
      <w:proofErr w:type="spellStart"/>
      <w:r w:rsidRPr="002A4B3F">
        <w:rPr>
          <w:lang w:val="de-DE"/>
        </w:rPr>
        <w:t>intentionally</w:t>
      </w:r>
      <w:proofErr w:type="spellEnd"/>
      <w:r w:rsidRPr="002A4B3F">
        <w:rPr>
          <w:lang w:val="de-DE"/>
        </w:rPr>
        <w:t xml:space="preserve"> not </w:t>
      </w:r>
      <w:proofErr w:type="spellStart"/>
      <w:r w:rsidRPr="002A4B3F">
        <w:rPr>
          <w:lang w:val="de-DE"/>
        </w:rPr>
        <w:t>included</w:t>
      </w:r>
      <w:proofErr w:type="spellEnd"/>
      <w:r w:rsidRPr="002A4B3F">
        <w:rPr>
          <w:lang w:val="de-DE"/>
        </w:rPr>
        <w:t xml:space="preserve"> in the </w:t>
      </w:r>
      <w:proofErr w:type="spellStart"/>
      <w:r w:rsidRPr="002A4B3F">
        <w:rPr>
          <w:lang w:val="de-DE"/>
        </w:rPr>
        <w:t>list</w:t>
      </w:r>
      <w:proofErr w:type="spellEnd"/>
      <w:r w:rsidRPr="002A4B3F">
        <w:rPr>
          <w:lang w:val="de-DE"/>
        </w:rPr>
        <w:t>.</w:t>
      </w:r>
      <w:r>
        <w:rPr>
          <w:lang w:val="de-DE"/>
        </w:rPr>
        <w:t xml:space="preserve"> </w:t>
      </w:r>
    </w:p>
  </w:footnote>
  <w:footnote w:id="11">
    <w:p w14:paraId="4F45D006" w14:textId="77777777" w:rsidR="00F7079F" w:rsidRPr="00B17E85" w:rsidRDefault="00F7079F" w:rsidP="00FC68DB">
      <w:pPr>
        <w:pStyle w:val="Funotentext"/>
      </w:pPr>
      <w:r>
        <w:rPr>
          <w:rStyle w:val="Funotenzeichen"/>
        </w:rPr>
        <w:footnoteRef/>
      </w:r>
      <w:r>
        <w:t xml:space="preserve"> </w:t>
      </w:r>
      <w:r w:rsidRPr="00B17E85">
        <w:t xml:space="preserve">See </w:t>
      </w:r>
      <w:hyperlink r:id="rId3" w:history="1">
        <w:r w:rsidRPr="00B17E85">
          <w:rPr>
            <w:rStyle w:val="Hyperlink"/>
          </w:rPr>
          <w:t>http://en.wikipedia.org/wiki/Gram%E2%80%93Schmidt_process</w:t>
        </w:r>
      </w:hyperlink>
      <w:r w:rsidRPr="00B17E85">
        <w:t xml:space="preserve">. </w:t>
      </w:r>
    </w:p>
  </w:footnote>
  <w:footnote w:id="12">
    <w:p w14:paraId="444A6047" w14:textId="77777777" w:rsidR="00F7079F" w:rsidRPr="00F70171" w:rsidRDefault="00F7079F" w:rsidP="00FC68DB">
      <w:pPr>
        <w:pStyle w:val="Funotentext"/>
      </w:pPr>
      <w:r>
        <w:rPr>
          <w:rStyle w:val="Funotenzeichen"/>
        </w:rPr>
        <w:footnoteRef/>
      </w:r>
      <w:r>
        <w:t xml:space="preserve"> </w:t>
      </w:r>
      <w:r w:rsidRPr="00B17E85">
        <w:t xml:space="preserve">See </w:t>
      </w:r>
      <w:hyperlink r:id="rId4" w:history="1">
        <w:r w:rsidRPr="00B17E85">
          <w:rPr>
            <w:rStyle w:val="Hyperlink"/>
          </w:rPr>
          <w:t>http://en.wikipedia.org/wiki/Cross_product</w:t>
        </w:r>
      </w:hyperlink>
      <w:r w:rsidRPr="00B17E85">
        <w:t xml:space="preserve">. </w:t>
      </w:r>
    </w:p>
  </w:footnote>
  <w:footnote w:id="13">
    <w:p w14:paraId="57B44F3B" w14:textId="7DC94A66" w:rsidR="00B11124" w:rsidRPr="00727AF4" w:rsidRDefault="00B11124">
      <w:pPr>
        <w:pStyle w:val="Funotentext"/>
        <w:rPr>
          <w:lang w:val="de-DE"/>
        </w:rPr>
      </w:pPr>
      <w:ins w:id="651" w:author="Dr. Carsten Franke" w:date="2021-10-29T01:03:00Z">
        <w:r>
          <w:rPr>
            <w:rStyle w:val="Funotenzeichen"/>
          </w:rPr>
          <w:footnoteRef/>
        </w:r>
        <w:r>
          <w:t xml:space="preserve"> </w:t>
        </w:r>
        <w:r>
          <w:rPr>
            <w:lang w:val="de-DE"/>
          </w:rPr>
          <w:t xml:space="preserve">Attribute </w:t>
        </w:r>
        <w:r w:rsidRPr="00A2186E">
          <w:rPr>
            <w:rStyle w:val="elementdeftypeChar"/>
            <w:rFonts w:eastAsia="Calibri"/>
          </w:rPr>
          <w:t>hardness</w:t>
        </w:r>
        <w:r>
          <w:rPr>
            <w:lang w:val="de-DE"/>
          </w:rPr>
          <w:t xml:space="preserve"> was </w:t>
        </w:r>
        <w:proofErr w:type="spellStart"/>
        <w:r>
          <w:rPr>
            <w:lang w:val="de-DE"/>
          </w:rPr>
          <w:t>moved</w:t>
        </w:r>
        <w:proofErr w:type="spellEnd"/>
        <w:r>
          <w:rPr>
            <w:lang w:val="de-DE"/>
          </w:rPr>
          <w:t xml:space="preserve"> from </w:t>
        </w:r>
        <w:proofErr w:type="spellStart"/>
        <w:r>
          <w:rPr>
            <w:lang w:val="de-DE"/>
          </w:rPr>
          <w:t>element</w:t>
        </w:r>
        <w:proofErr w:type="spellEnd"/>
        <w:r>
          <w:rPr>
            <w:lang w:val="de-DE"/>
          </w:rPr>
          <w:t xml:space="preserve"> </w:t>
        </w:r>
      </w:ins>
      <w:ins w:id="652" w:author="Dr. Carsten Franke" w:date="2021-10-29T01:05:00Z">
        <w:r w:rsidR="00D12D02" w:rsidRPr="00226A3F">
          <w:rPr>
            <w:rFonts w:ascii="Courier New" w:hAnsi="Courier New" w:cs="Courier New"/>
            <w:b/>
            <w:i/>
            <w:sz w:val="18"/>
            <w:szCs w:val="18"/>
          </w:rPr>
          <w:t>&lt;</w:t>
        </w:r>
        <w:proofErr w:type="spellStart"/>
        <w:r w:rsidR="00D12D02" w:rsidRPr="005765DE">
          <w:rPr>
            <w:rFonts w:ascii="Courier New" w:hAnsi="Courier New" w:cs="Courier New"/>
            <w:b/>
            <w:i/>
            <w:sz w:val="18"/>
            <w:szCs w:val="18"/>
          </w:rPr>
          <w:t>self_piercing</w:t>
        </w:r>
        <w:proofErr w:type="spellEnd"/>
        <w:r w:rsidR="00D12D02">
          <w:rPr>
            <w:rFonts w:ascii="Courier New" w:hAnsi="Courier New" w:cs="Courier New"/>
            <w:b/>
            <w:i/>
            <w:sz w:val="18"/>
            <w:szCs w:val="18"/>
          </w:rPr>
          <w:t>/</w:t>
        </w:r>
        <w:r w:rsidR="00D12D02" w:rsidRPr="00226A3F">
          <w:rPr>
            <w:rFonts w:ascii="Courier New" w:hAnsi="Courier New" w:cs="Courier New"/>
            <w:b/>
            <w:i/>
            <w:sz w:val="18"/>
            <w:szCs w:val="18"/>
          </w:rPr>
          <w:t>&gt;</w:t>
        </w:r>
      </w:ins>
      <w:ins w:id="653" w:author="Dr. Carsten Franke" w:date="2021-10-29T01:03:00Z">
        <w:r>
          <w:rPr>
            <w:lang w:val="de-DE"/>
          </w:rPr>
          <w:t xml:space="preserve"> </w:t>
        </w:r>
        <w:proofErr w:type="spellStart"/>
        <w:r>
          <w:rPr>
            <w:lang w:val="de-DE"/>
          </w:rPr>
          <w:t>to</w:t>
        </w:r>
        <w:proofErr w:type="spellEnd"/>
        <w:r>
          <w:rPr>
            <w:lang w:val="de-DE"/>
          </w:rPr>
          <w:t xml:space="preserve"> </w:t>
        </w:r>
        <w:proofErr w:type="spellStart"/>
        <w:r>
          <w:rPr>
            <w:lang w:val="de-DE"/>
          </w:rPr>
          <w:t>element</w:t>
        </w:r>
        <w:proofErr w:type="spellEnd"/>
        <w:r>
          <w:rPr>
            <w:lang w:val="de-DE"/>
          </w:rPr>
          <w:t xml:space="preserve"> </w:t>
        </w:r>
      </w:ins>
      <w:ins w:id="654" w:author="Dr. Carsten Franke" w:date="2021-10-29T01:04:00Z">
        <w:r w:rsidRPr="00226A3F">
          <w:rPr>
            <w:rFonts w:ascii="Courier New" w:hAnsi="Courier New" w:cs="Courier New"/>
            <w:b/>
            <w:i/>
            <w:sz w:val="18"/>
            <w:szCs w:val="18"/>
          </w:rPr>
          <w:t>&lt;rivet</w:t>
        </w:r>
        <w:r>
          <w:rPr>
            <w:rFonts w:ascii="Courier New" w:hAnsi="Courier New" w:cs="Courier New"/>
            <w:b/>
            <w:i/>
            <w:sz w:val="18"/>
            <w:szCs w:val="18"/>
          </w:rPr>
          <w:t>/</w:t>
        </w:r>
        <w:r w:rsidRPr="00226A3F">
          <w:rPr>
            <w:rFonts w:ascii="Courier New" w:hAnsi="Courier New" w:cs="Courier New"/>
            <w:b/>
            <w:i/>
            <w:sz w:val="18"/>
            <w:szCs w:val="18"/>
          </w:rPr>
          <w:t>&gt;</w:t>
        </w:r>
      </w:ins>
      <w:ins w:id="655" w:author="Dr. Carsten Franke" w:date="2021-10-29T01:03:00Z">
        <w:r>
          <w:rPr>
            <w:lang w:val="de-DE"/>
          </w:rPr>
          <w:t xml:space="preserve"> with χMCF </w:t>
        </w:r>
        <w:proofErr w:type="spellStart"/>
        <w:r>
          <w:rPr>
            <w:lang w:val="de-DE"/>
          </w:rPr>
          <w:t>version</w:t>
        </w:r>
        <w:proofErr w:type="spellEnd"/>
        <w:r>
          <w:rPr>
            <w:lang w:val="de-DE"/>
          </w:rPr>
          <w:t xml:space="preserve"> </w:t>
        </w:r>
      </w:ins>
      <w:ins w:id="656" w:author="Dr. Carsten Franke" w:date="2021-10-29T01:07:00Z">
        <w:r w:rsidR="00727AF4">
          <w:rPr>
            <w:lang w:val="de-DE"/>
          </w:rPr>
          <w:t>3.1</w:t>
        </w:r>
      </w:ins>
      <w:ins w:id="657" w:author="Dr. Carsten Franke" w:date="2021-10-29T01:03:00Z">
        <w:r>
          <w:rPr>
            <w:lang w:val="de-DE"/>
          </w:rPr>
          <w:t>.</w:t>
        </w:r>
      </w:ins>
    </w:p>
  </w:footnote>
  <w:footnote w:id="14">
    <w:p w14:paraId="745C656C" w14:textId="77777777" w:rsidR="00F7079F" w:rsidRDefault="00F7079F" w:rsidP="00FC68DB">
      <w:pPr>
        <w:pStyle w:val="Funotentext"/>
      </w:pPr>
      <w:r>
        <w:rPr>
          <w:rStyle w:val="Funotenzeichen"/>
        </w:rPr>
        <w:footnoteRef/>
      </w:r>
      <w:r>
        <w:t xml:space="preserve"> Bolts vs Screws: </w:t>
      </w:r>
      <w:hyperlink r:id="rId5" w:history="1">
        <w:r>
          <w:rPr>
            <w:rStyle w:val="Hyperlink"/>
          </w:rPr>
          <w:t>https://en.wikipedia.org/wiki/Bolt_(fastener)</w:t>
        </w:r>
      </w:hyperlink>
    </w:p>
  </w:footnote>
  <w:footnote w:id="15">
    <w:p w14:paraId="17ABD414" w14:textId="77777777" w:rsidR="00F7079F" w:rsidRPr="003974C3" w:rsidRDefault="00F7079F" w:rsidP="00FC68DB">
      <w:pPr>
        <w:pStyle w:val="Funotentext"/>
      </w:pPr>
      <w:r>
        <w:rPr>
          <w:rStyle w:val="Funotenzeichen"/>
        </w:rPr>
        <w:footnoteRef/>
      </w:r>
      <w:r>
        <w:t xml:space="preserve"> For more details, see </w:t>
      </w:r>
      <w:hyperlink r:id="rId6" w:anchor="Lead.2C_pitch.2C_and_starts" w:history="1">
        <w:r w:rsidRPr="00FC0A3B">
          <w:rPr>
            <w:rStyle w:val="Hyperlink"/>
          </w:rPr>
          <w:t>http://en.wikipedia.org/wiki/Screw_thread#Lead.2C_pitch.2C_and_starts</w:t>
        </w:r>
      </w:hyperlink>
      <w:r>
        <w:t xml:space="preserve">. </w:t>
      </w:r>
    </w:p>
  </w:footnote>
  <w:footnote w:id="16">
    <w:p w14:paraId="35F3AFD9" w14:textId="77777777" w:rsidR="00F7079F" w:rsidRPr="00D74FE5" w:rsidRDefault="00F7079F" w:rsidP="00FC68DB">
      <w:pPr>
        <w:pStyle w:val="Funotentext"/>
        <w:rPr>
          <w:rFonts w:cs="Calibri"/>
          <w:color w:val="0000FF"/>
          <w:lang w:eastAsia="en-GB"/>
        </w:rPr>
      </w:pPr>
      <w:r>
        <w:rPr>
          <w:rStyle w:val="Funotenzeichen"/>
        </w:rPr>
        <w:footnoteRef/>
      </w:r>
      <w:r>
        <w:t xml:space="preserve"> </w:t>
      </w:r>
      <w:r>
        <w:rPr>
          <w:rFonts w:cs="Calibri"/>
          <w:color w:val="000000"/>
          <w:lang w:eastAsia="en-GB"/>
        </w:rPr>
        <w:t xml:space="preserve">For details, see </w:t>
      </w:r>
      <w:r>
        <w:rPr>
          <w:rFonts w:cs="Calibri"/>
          <w:color w:val="0000FF"/>
          <w:lang w:eastAsia="en-GB"/>
        </w:rPr>
        <w:t>http://en.wikipedia.org/wiki/Clinching_%28metalworking%29</w:t>
      </w:r>
    </w:p>
  </w:footnote>
  <w:footnote w:id="17">
    <w:p w14:paraId="60ADF497" w14:textId="77777777" w:rsidR="00F7079F" w:rsidRPr="00E41964" w:rsidRDefault="00F7079F" w:rsidP="00FC68DB">
      <w:pPr>
        <w:pStyle w:val="Funotentext"/>
        <w:rPr>
          <w:lang w:val="de-DE"/>
        </w:rPr>
      </w:pPr>
      <w:r>
        <w:rPr>
          <w:rStyle w:val="Funotenzeichen"/>
        </w:rPr>
        <w:footnoteRef/>
      </w:r>
      <w:r w:rsidRPr="00E41964">
        <w:rPr>
          <w:lang w:val="de-DE"/>
        </w:rPr>
        <w:t xml:space="preserve"> </w:t>
      </w:r>
      <w:proofErr w:type="spellStart"/>
      <w:r w:rsidRPr="00E41964">
        <w:rPr>
          <w:lang w:val="de-DE"/>
        </w:rPr>
        <w:t>O.Hahn</w:t>
      </w:r>
      <w:proofErr w:type="spellEnd"/>
      <w:r w:rsidRPr="00E41964">
        <w:rPr>
          <w:lang w:val="de-DE"/>
        </w:rPr>
        <w:t xml:space="preserve"> and </w:t>
      </w:r>
      <w:proofErr w:type="spellStart"/>
      <w:r w:rsidRPr="00E41964">
        <w:rPr>
          <w:lang w:val="de-DE"/>
        </w:rPr>
        <w:t>A.Schulte</w:t>
      </w:r>
      <w:proofErr w:type="spellEnd"/>
      <w:r w:rsidRPr="00E41964">
        <w:rPr>
          <w:lang w:val="de-DE"/>
        </w:rPr>
        <w:t xml:space="preserve">, </w:t>
      </w:r>
      <w:r>
        <w:rPr>
          <w:lang w:val="de-DE"/>
        </w:rPr>
        <w:t>"</w:t>
      </w:r>
      <w:r w:rsidRPr="00E41964">
        <w:rPr>
          <w:lang w:val="de-DE"/>
        </w:rPr>
        <w:t>Nutzung des</w:t>
      </w:r>
      <w:r>
        <w:rPr>
          <w:lang w:val="de-DE"/>
        </w:rPr>
        <w:t xml:space="preserve"> </w:t>
      </w:r>
      <w:proofErr w:type="spellStart"/>
      <w:r w:rsidRPr="00E41964">
        <w:rPr>
          <w:lang w:val="de-DE"/>
        </w:rPr>
        <w:t>festigkeitspotentials</w:t>
      </w:r>
      <w:proofErr w:type="spellEnd"/>
      <w:r w:rsidRPr="00E41964">
        <w:rPr>
          <w:lang w:val="de-DE"/>
        </w:rPr>
        <w:t xml:space="preserve"> höherfesten stahlfeinbleche durch stanzniet- und </w:t>
      </w:r>
      <w:proofErr w:type="spellStart"/>
      <w:r w:rsidRPr="00E41964">
        <w:rPr>
          <w:lang w:val="de-DE"/>
        </w:rPr>
        <w:t>clinchverbindungen</w:t>
      </w:r>
      <w:proofErr w:type="spellEnd"/>
      <w:r>
        <w:rPr>
          <w:lang w:val="de-DE"/>
        </w:rPr>
        <w:t>"</w:t>
      </w:r>
      <w:r w:rsidRPr="00E41964">
        <w:rPr>
          <w:lang w:val="de-DE"/>
        </w:rPr>
        <w:t xml:space="preserve">, pp. </w:t>
      </w:r>
      <w:r>
        <w:rPr>
          <w:lang w:val="de-DE"/>
        </w:rPr>
        <w:t>27-40, 1998</w:t>
      </w:r>
    </w:p>
  </w:footnote>
  <w:footnote w:id="18">
    <w:p w14:paraId="0C8D401E" w14:textId="77777777" w:rsidR="00F7079F" w:rsidRPr="00C01C5C" w:rsidRDefault="00F7079F" w:rsidP="00FC68DB">
      <w:pPr>
        <w:pStyle w:val="Funotentext"/>
        <w:rPr>
          <w:lang w:val="de-DE"/>
        </w:rPr>
      </w:pPr>
      <w:r>
        <w:rPr>
          <w:rStyle w:val="Funotenzeichen"/>
        </w:rPr>
        <w:footnoteRef/>
      </w:r>
      <w:r w:rsidRPr="00C01C5C">
        <w:rPr>
          <w:lang w:val="de-DE"/>
        </w:rPr>
        <w:t xml:space="preserve"> http://www.btm-europe.de/en/tooling-system/lance-n-loc.html#how-it-works</w:t>
      </w:r>
    </w:p>
  </w:footnote>
  <w:footnote w:id="19">
    <w:p w14:paraId="21E16AA9" w14:textId="77777777" w:rsidR="00F7079F" w:rsidRPr="006C3E10" w:rsidRDefault="00F7079F" w:rsidP="00FC68DB">
      <w:pPr>
        <w:pStyle w:val="Funotentext"/>
        <w:rPr>
          <w:lang w:val="de-DE"/>
        </w:rPr>
      </w:pPr>
      <w:r>
        <w:rPr>
          <w:rStyle w:val="Funotenzeichen"/>
        </w:rPr>
        <w:footnoteRef/>
      </w:r>
      <w:r w:rsidRPr="006C3E10">
        <w:rPr>
          <w:lang w:val="de-DE"/>
        </w:rPr>
        <w:t xml:space="preserve"> </w:t>
      </w:r>
      <w:r w:rsidR="00DD0D68">
        <w:fldChar w:fldCharType="begin"/>
      </w:r>
      <w:r w:rsidR="00DD0D68" w:rsidRPr="00A97D1B">
        <w:rPr>
          <w:lang w:val="de-DE"/>
          <w:rPrChange w:id="1467" w:author="Max Ungerer" w:date="2021-10-21T15:08:00Z">
            <w:rPr/>
          </w:rPrChange>
        </w:rPr>
        <w:instrText xml:space="preserve"> HYPERLINK "http://www.google.com/patents/EP1926918B1?cl=en" </w:instrText>
      </w:r>
      <w:r w:rsidR="00DD0D68">
        <w:fldChar w:fldCharType="separate"/>
      </w:r>
      <w:r w:rsidRPr="006C3E10">
        <w:rPr>
          <w:rStyle w:val="Hyperlink"/>
          <w:lang w:val="de-DE"/>
        </w:rPr>
        <w:t>http://www.google.com/patents/EP1926918B1?cl=en</w:t>
      </w:r>
      <w:r w:rsidR="00DD0D68">
        <w:rPr>
          <w:rStyle w:val="Hyperlink"/>
          <w:lang w:val="de-DE"/>
        </w:rPr>
        <w:fldChar w:fldCharType="end"/>
      </w:r>
    </w:p>
  </w:footnote>
  <w:footnote w:id="20">
    <w:p w14:paraId="5FC58BDE" w14:textId="77777777" w:rsidR="00F7079F" w:rsidRDefault="00F7079F" w:rsidP="00FC68DB">
      <w:pPr>
        <w:pStyle w:val="Funotentext"/>
      </w:pPr>
      <w:r>
        <w:rPr>
          <w:rStyle w:val="Funotenzeichen"/>
        </w:rPr>
        <w:footnoteRef/>
      </w:r>
      <w:r>
        <w:t xml:space="preserve"> Curves with sharp corners (e.g. right angles) are not typically represented by a single curve in CAD systems. Using multiple </w:t>
      </w:r>
      <w:r w:rsidRPr="005C5466">
        <w:rPr>
          <w:rStyle w:val="elementdeftypeChar"/>
        </w:rPr>
        <w:t>&lt;</w:t>
      </w:r>
      <w:proofErr w:type="spellStart"/>
      <w:r w:rsidRPr="005C5466">
        <w:rPr>
          <w:rStyle w:val="elementdeftypeChar"/>
        </w:rPr>
        <w:t>loc_list</w:t>
      </w:r>
      <w:proofErr w:type="spellEnd"/>
      <w:r w:rsidRPr="005C5466">
        <w:rPr>
          <w:rStyle w:val="elementdeftypeChar"/>
        </w:rPr>
        <w:t>&gt;</w:t>
      </w:r>
      <w:r>
        <w:t xml:space="preserve"> elements is suitable for representing such cases.</w:t>
      </w:r>
    </w:p>
  </w:footnote>
  <w:footnote w:id="21">
    <w:p w14:paraId="38939F83" w14:textId="77777777" w:rsidR="00F7079F" w:rsidRPr="00E67362" w:rsidRDefault="00F7079F" w:rsidP="00FC68DB">
      <w:pPr>
        <w:pStyle w:val="Funotentext"/>
      </w:pPr>
      <w:r>
        <w:rPr>
          <w:rStyle w:val="Funotenzeichen"/>
        </w:rPr>
        <w:footnoteRef/>
      </w:r>
      <w:r>
        <w:t xml:space="preserve"> </w:t>
      </w:r>
      <w:r w:rsidRPr="00E67362">
        <w:t xml:space="preserve">Here, the word „segment“ must not be confused with polygon edges, which were called „segments“ in section </w:t>
      </w:r>
      <w:r w:rsidRPr="00064214">
        <w:fldChar w:fldCharType="begin"/>
      </w:r>
      <w:r w:rsidRPr="00064214">
        <w:instrText xml:space="preserve"> REF _Ref429050458 \r \h  \* MERGEFORMAT </w:instrText>
      </w:r>
      <w:r w:rsidRPr="00064214">
        <w:fldChar w:fldCharType="separate"/>
      </w:r>
      <w:r>
        <w:t>8.1.2</w:t>
      </w:r>
      <w:r w:rsidRPr="00064214">
        <w:fldChar w:fldCharType="end"/>
      </w:r>
      <w:r w:rsidRPr="00064214">
        <w:t> </w:t>
      </w:r>
      <w:r w:rsidRPr="00064214">
        <w:fldChar w:fldCharType="begin"/>
      </w:r>
      <w:r w:rsidRPr="00064214">
        <w:instrText xml:space="preserve"> REF _Ref429050458 \h  \* MERGEFORMAT </w:instrText>
      </w:r>
      <w:r w:rsidRPr="00064214">
        <w:fldChar w:fldCharType="separate"/>
      </w:r>
      <w:r w:rsidRPr="007055D9">
        <w:t>L</w:t>
      </w:r>
      <w:r>
        <w:t>ocation</w:t>
      </w:r>
      <w:r w:rsidRPr="00064214">
        <w:fldChar w:fldCharType="end"/>
      </w:r>
      <w:r w:rsidRPr="00064214">
        <w:t>, too</w:t>
      </w:r>
      <w:r>
        <w:t>.</w:t>
      </w:r>
      <w:r w:rsidRPr="00E67362">
        <w:t xml:space="preserve"> </w:t>
      </w:r>
    </w:p>
  </w:footnote>
  <w:footnote w:id="22">
    <w:p w14:paraId="125B3298" w14:textId="77777777" w:rsidR="00F7079F" w:rsidRPr="00966BAF" w:rsidRDefault="00F7079F" w:rsidP="00FC68DB">
      <w:pPr>
        <w:pStyle w:val="Funotentext"/>
        <w:rPr>
          <w:vanish/>
        </w:rPr>
      </w:pPr>
      <w:r w:rsidRPr="00966BAF">
        <w:rPr>
          <w:rStyle w:val="Funotenzeichen"/>
          <w:vanish/>
          <w:highlight w:val="yellow"/>
        </w:rPr>
        <w:footnoteRef/>
      </w:r>
      <w:r w:rsidRPr="00966BAF">
        <w:rPr>
          <w:vanish/>
          <w:highlight w:val="yellow"/>
        </w:rPr>
        <w:t xml:space="preserve"> Reference to corresponding new section to be added, as soon as this section comes into life. </w:t>
      </w:r>
      <w:r w:rsidRPr="00966BAF">
        <w:rPr>
          <w:vanish/>
          <w:highlight w:val="yellow"/>
        </w:rPr>
        <w:br/>
        <w:t xml:space="preserve">The new section could then be referenced e.g. by sections 8.1.2 Location, or 8.2.4.3.2 Welding Position. Corresponding issue is </w:t>
      </w:r>
      <w:hyperlink r:id="rId7" w:history="1">
        <w:r w:rsidRPr="00966BAF">
          <w:rPr>
            <w:rStyle w:val="Hyperlink"/>
            <w:vanish/>
            <w:highlight w:val="yellow"/>
          </w:rPr>
          <w:t>https://github.com/economidis-nick/createXSDforxMCF/issues/62</w:t>
        </w:r>
      </w:hyperlink>
      <w:r w:rsidRPr="00966BAF">
        <w:rPr>
          <w:vanish/>
          <w:highlight w:val="yellow"/>
        </w:rPr>
        <w:t>.</w:t>
      </w:r>
      <w:r w:rsidRPr="00966BAF">
        <w:rPr>
          <w:vanish/>
        </w:rPr>
        <w:t xml:space="preserve"> </w:t>
      </w:r>
    </w:p>
  </w:footnote>
  <w:footnote w:id="23">
    <w:p w14:paraId="4FB0A811" w14:textId="77777777" w:rsidR="00F7079F" w:rsidRPr="00E67362" w:rsidRDefault="00F7079F" w:rsidP="00FC68DB">
      <w:bookmarkStart w:id="1547" w:name="_Hlk69116624"/>
      <w:r>
        <w:rPr>
          <w:rStyle w:val="Funotenzeichen"/>
        </w:rPr>
        <w:footnoteRef/>
      </w:r>
      <w:r>
        <w:t xml:space="preserve"> The derivation of this formulae can be found in section </w:t>
      </w:r>
      <w:r>
        <w:fldChar w:fldCharType="begin"/>
      </w:r>
      <w:r>
        <w:instrText xml:space="preserve"> REF _Ref69238344 \r \h </w:instrText>
      </w:r>
      <w:r>
        <w:fldChar w:fldCharType="separate"/>
      </w:r>
      <w:r>
        <w:t>10.1</w:t>
      </w:r>
      <w:r>
        <w:fldChar w:fldCharType="end"/>
      </w:r>
      <w:r>
        <w:t xml:space="preserve"> </w:t>
      </w:r>
      <w:r>
        <w:fldChar w:fldCharType="begin"/>
      </w:r>
      <w:r>
        <w:instrText xml:space="preserve"> REF _Ref69238344 \h </w:instrText>
      </w:r>
      <w:r>
        <w:fldChar w:fldCharType="separate"/>
      </w:r>
      <w:r>
        <w:t>Derivation of Formulae used for Regular Intermittent Welds</w:t>
      </w:r>
      <w:r>
        <w:fldChar w:fldCharType="end"/>
      </w:r>
      <w:r>
        <w:t xml:space="preserve">. </w:t>
      </w:r>
      <w:bookmarkEnd w:id="1547"/>
    </w:p>
  </w:footnote>
  <w:footnote w:id="24">
    <w:p w14:paraId="472C6C84" w14:textId="77777777" w:rsidR="00F7079F" w:rsidRDefault="00F7079F" w:rsidP="00FC68DB">
      <w:pPr>
        <w:pStyle w:val="Funotentext"/>
      </w:pPr>
      <w:r>
        <w:rPr>
          <w:rStyle w:val="Funotenzeichen"/>
        </w:rPr>
        <w:footnoteRef/>
      </w:r>
      <w:r>
        <w:t xml:space="preserve"> four-sheet overlap welds have been encountered, even though they are not explicitly depicted in this document.</w:t>
      </w:r>
    </w:p>
  </w:footnote>
  <w:footnote w:id="25">
    <w:p w14:paraId="0E4BE3B7" w14:textId="77777777" w:rsidR="00F7079F" w:rsidRDefault="00F7079F" w:rsidP="00FC68DB">
      <w:pPr>
        <w:pStyle w:val="Funotentext"/>
      </w:pPr>
      <w:r>
        <w:rPr>
          <w:rStyle w:val="Funotenzeichen"/>
        </w:rPr>
        <w:footnoteRef/>
      </w:r>
      <w:r>
        <w:t xml:space="preserve"> The two most common welding positions are shown in </w:t>
      </w:r>
      <w:r>
        <w:fldChar w:fldCharType="begin"/>
      </w:r>
      <w:r>
        <w:instrText xml:space="preserve"> REF _Ref7931629 \h </w:instrText>
      </w:r>
      <w:r>
        <w:fldChar w:fldCharType="separate"/>
      </w:r>
      <w:r>
        <w:t xml:space="preserve">Figure </w:t>
      </w:r>
      <w:r>
        <w:rPr>
          <w:noProof/>
        </w:rPr>
        <w:t>71</w:t>
      </w:r>
      <w:r>
        <w:fldChar w:fldCharType="end"/>
      </w:r>
      <w:r>
        <w:t xml:space="preserve">. The third welding position would be from underneath the base sheet, using a laser. </w:t>
      </w:r>
    </w:p>
  </w:footnote>
  <w:footnote w:id="26">
    <w:p w14:paraId="106B9C34" w14:textId="77777777" w:rsidR="00F7079F" w:rsidRDefault="00F7079F" w:rsidP="00FC68DB">
      <w:pPr>
        <w:pStyle w:val="Funotentext"/>
      </w:pPr>
      <w:r>
        <w:rPr>
          <w:rStyle w:val="Funotenzeichen"/>
        </w:rPr>
        <w:footnoteRef/>
      </w:r>
      <w:r>
        <w:t xml:space="preserve"> The three most common welding positions are shown in </w:t>
      </w:r>
      <w:r>
        <w:fldChar w:fldCharType="begin"/>
      </w:r>
      <w:r>
        <w:instrText xml:space="preserve"> REF _Ref7932243 \h </w:instrText>
      </w:r>
      <w:r>
        <w:fldChar w:fldCharType="separate"/>
      </w:r>
      <w:r>
        <w:t xml:space="preserve">Figure </w:t>
      </w:r>
      <w:r>
        <w:rPr>
          <w:noProof/>
        </w:rPr>
        <w:t>73</w:t>
      </w:r>
      <w:r>
        <w:fldChar w:fldCharType="end"/>
      </w:r>
      <w:r>
        <w:t>. The fourth would be from underneath the base sheet, using a laser.</w:t>
      </w:r>
    </w:p>
  </w:footnote>
  <w:footnote w:id="27">
    <w:p w14:paraId="0B543DA0" w14:textId="77777777" w:rsidR="00F7079F" w:rsidRPr="00FA0EDB" w:rsidRDefault="00F7079F" w:rsidP="00FC68DB">
      <w:pPr>
        <w:pStyle w:val="Funotentext"/>
      </w:pPr>
      <w:r>
        <w:rPr>
          <w:rStyle w:val="Funotenzeichen"/>
        </w:rPr>
        <w:footnoteRef/>
      </w:r>
      <w:r>
        <w:t xml:space="preserve"> The attribute penetration of a </w:t>
      </w:r>
      <w:r w:rsidRPr="00A92848">
        <w:rPr>
          <w:rFonts w:ascii="Courier New" w:hAnsi="Courier New" w:cs="Courier New"/>
          <w:i/>
          <w:sz w:val="18"/>
        </w:rPr>
        <w:t>&lt;</w:t>
      </w:r>
      <w:proofErr w:type="spellStart"/>
      <w:r w:rsidRPr="00A92848">
        <w:rPr>
          <w:rFonts w:ascii="Courier New" w:hAnsi="Courier New" w:cs="Courier New"/>
          <w:i/>
          <w:sz w:val="18"/>
        </w:rPr>
        <w:t>weld_position</w:t>
      </w:r>
      <w:proofErr w:type="spellEnd"/>
      <w:r>
        <w:rPr>
          <w:rFonts w:ascii="Courier New" w:hAnsi="Courier New" w:cs="Courier New"/>
          <w:i/>
          <w:sz w:val="18"/>
        </w:rPr>
        <w:t>/</w:t>
      </w:r>
      <w:r w:rsidRPr="00A92848">
        <w:rPr>
          <w:rFonts w:ascii="Courier New" w:hAnsi="Courier New" w:cs="Courier New"/>
          <w:i/>
          <w:sz w:val="18"/>
        </w:rPr>
        <w:t>&gt;</w:t>
      </w:r>
      <w:r>
        <w:t xml:space="preserve"> holds for all sheets connected by this </w:t>
      </w:r>
      <w:r w:rsidRPr="00A92848">
        <w:rPr>
          <w:rFonts w:ascii="Courier New" w:hAnsi="Courier New" w:cs="Courier New"/>
          <w:i/>
          <w:sz w:val="18"/>
        </w:rPr>
        <w:t>&lt;</w:t>
      </w:r>
      <w:proofErr w:type="spellStart"/>
      <w:r w:rsidRPr="00A92848">
        <w:rPr>
          <w:rFonts w:ascii="Courier New" w:hAnsi="Courier New" w:cs="Courier New"/>
          <w:i/>
          <w:sz w:val="18"/>
        </w:rPr>
        <w:t>weld_position</w:t>
      </w:r>
      <w:proofErr w:type="spellEnd"/>
      <w:r>
        <w:rPr>
          <w:rFonts w:ascii="Courier New" w:hAnsi="Courier New" w:cs="Courier New"/>
          <w:i/>
          <w:sz w:val="18"/>
        </w:rPr>
        <w:t>/</w:t>
      </w:r>
      <w:r w:rsidRPr="00A92848">
        <w:rPr>
          <w:rFonts w:ascii="Courier New" w:hAnsi="Courier New" w:cs="Courier New"/>
          <w:i/>
          <w:sz w:val="18"/>
        </w:rPr>
        <w:t>&gt;</w:t>
      </w:r>
      <w:r>
        <w:t xml:space="preserve"> (e. g. important for K-Joints). </w:t>
      </w:r>
    </w:p>
  </w:footnote>
  <w:footnote w:id="28">
    <w:p w14:paraId="6CF9DDD9" w14:textId="6EAA8056" w:rsidR="00CC65E4" w:rsidRPr="00DB42BD" w:rsidRDefault="00CC65E4" w:rsidP="00CC65E4">
      <w:pPr>
        <w:pStyle w:val="Funotentext"/>
        <w:rPr>
          <w:ins w:id="3128" w:author="Max Ungerer" w:date="2021-09-15T19:02:00Z"/>
        </w:rPr>
      </w:pPr>
      <w:r>
        <w:rPr>
          <w:rStyle w:val="Funotenzeichen"/>
        </w:rPr>
        <w:footnoteRef/>
      </w:r>
      <w:r>
        <w:t xml:space="preserve"> Working group 25 for joining technologies of the German Research Association of Automotive Technologies</w:t>
      </w:r>
      <w:ins w:id="3129" w:author="Dr. Carsten Franke" w:date="2021-10-20T11:19:00Z">
        <w:r w:rsidR="002A7689">
          <w:t xml:space="preserve"> (FAT)</w:t>
        </w:r>
      </w:ins>
      <w:r>
        <w:t xml:space="preserve">. </w:t>
      </w:r>
      <w:ins w:id="3130" w:author="Dr. Carsten Franke" w:date="2021-10-20T11:19:00Z">
        <w:r w:rsidR="002A7689">
          <w:br/>
        </w:r>
      </w:ins>
      <w:ins w:id="3131" w:author="Dr. Carsten Franke" w:date="2021-10-20T11:21:00Z">
        <w:r w:rsidR="002A7689">
          <w:t xml:space="preserve">The FAT is a department of the </w:t>
        </w:r>
        <w:r w:rsidR="002A7689" w:rsidRPr="002A7689">
          <w:t>German Association of the Automotive Industry (VDA),</w:t>
        </w:r>
      </w:ins>
      <w:ins w:id="3132" w:author="Dr. Carsten Franke" w:date="2021-10-20T11:22:00Z">
        <w:r w:rsidR="002A7689">
          <w:t xml:space="preserve"> </w:t>
        </w:r>
      </w:ins>
      <w:del w:id="3133" w:author="Dr. Carsten Franke" w:date="2021-10-20T11:22:00Z">
        <w:r w:rsidDel="002A7689">
          <w:br/>
        </w:r>
      </w:del>
      <w:ins w:id="3134" w:author="Max Ungerer" w:date="2021-09-15T19:02:00Z">
        <w:del w:id="3135" w:author="Dr. Carsten Franke" w:date="2021-10-20T11:22:00Z">
          <w:r w:rsidRPr="00140190" w:rsidDel="002A7689">
            <w:rPr>
              <w:highlight w:val="yellow"/>
            </w:rPr>
            <w:delText>Shall we mention / explain its relation to VDA?</w:delText>
          </w:r>
          <w:r w:rsidDel="002A7689">
            <w:delText xml:space="preserve"> </w:delText>
          </w:r>
        </w:del>
      </w:ins>
      <w:ins w:id="3136" w:author="Max Ungerer" w:date="2021-09-15T20:21:00Z">
        <w:del w:id="3137" w:author="Dr. Carsten Franke" w:date="2021-10-20T11:22:00Z">
          <w:r w:rsidR="003F5140" w:rsidRPr="00A44CE4" w:rsidDel="002A7689">
            <w:rPr>
              <w:highlight w:val="green"/>
            </w:rPr>
            <w:delText>Yes</w:delText>
          </w:r>
        </w:del>
      </w:ins>
      <w:ins w:id="3138" w:author="Max Ungerer" w:date="2021-09-15T20:22:00Z">
        <w:del w:id="3139" w:author="Dr. Carsten Franke" w:date="2021-10-20T11:22:00Z">
          <w:r w:rsidR="003F5140" w:rsidRPr="00A44CE4" w:rsidDel="002A7689">
            <w:rPr>
              <w:highlight w:val="green"/>
            </w:rPr>
            <w:delText>!</w:delText>
          </w:r>
        </w:del>
      </w:ins>
      <w:del w:id="3140" w:author="Dr. Carsten Franke" w:date="2021-10-20T11:22:00Z">
        <w:r w:rsidR="00A44CE4" w:rsidDel="002A7689">
          <w:delText xml:space="preserve"> </w:delText>
        </w:r>
      </w:del>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3DA989" w14:textId="77777777" w:rsidR="00F7079F" w:rsidRPr="00151316" w:rsidRDefault="00F7079F" w:rsidP="004421EF">
    <w:pPr>
      <w:pStyle w:val="Kopfzeile"/>
      <w:spacing w:line="240" w:lineRule="exact"/>
      <w:jc w:val="left"/>
    </w:pPr>
    <w:r w:rsidRPr="00151316">
      <w:t>ISO #####-</w:t>
    </w:r>
    <w:proofErr w:type="gramStart"/>
    <w:r w:rsidRPr="00151316">
      <w:t>#:#</w:t>
    </w:r>
    <w:proofErr w:type="gramEnd"/>
    <w:r w:rsidRPr="00151316">
      <w:t>###(X)</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389BAA" w14:textId="78D4ECD8" w:rsidR="00F7079F" w:rsidRPr="004D16C0" w:rsidRDefault="00F7079F" w:rsidP="004D16C0">
    <w:pPr>
      <w:pStyle w:val="Kopfzeile"/>
      <w:spacing w:after="720" w:line="240" w:lineRule="exact"/>
      <w:jc w:val="left"/>
      <w:rPr>
        <w:sz w:val="24"/>
        <w:szCs w:val="24"/>
      </w:rPr>
    </w:pPr>
    <w:r w:rsidRPr="004D16C0">
      <w:rPr>
        <w:sz w:val="24"/>
        <w:szCs w:val="24"/>
      </w:rPr>
      <w:t>ISO </w:t>
    </w:r>
    <w:r w:rsidR="003F5140">
      <w:rPr>
        <w:sz w:val="24"/>
        <w:szCs w:val="24"/>
      </w:rPr>
      <w:t>PAS 8329</w:t>
    </w:r>
    <w:r w:rsidR="003F5140" w:rsidRPr="004D16C0">
      <w:rPr>
        <w:sz w:val="24"/>
        <w:szCs w:val="24"/>
      </w:rPr>
      <w:t>:</w:t>
    </w:r>
    <w:r w:rsidR="003F5140">
      <w:rPr>
        <w:sz w:val="24"/>
        <w:szCs w:val="24"/>
      </w:rPr>
      <w:t>2021</w:t>
    </w:r>
    <w:r w:rsidR="003F5140" w:rsidRPr="004D16C0">
      <w:rPr>
        <w:sz w:val="24"/>
        <w:szCs w:val="24"/>
      </w:rPr>
      <w:t>(</w:t>
    </w:r>
    <w:r w:rsidR="003F5140">
      <w:rPr>
        <w:sz w:val="24"/>
        <w:szCs w:val="24"/>
      </w:rPr>
      <w:t>E</w:t>
    </w:r>
    <w:r w:rsidRPr="004D16C0">
      <w:rPr>
        <w:sz w:val="24"/>
        <w:szCs w:val="24"/>
      </w:rPr>
      <w:t>)</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FCEE65" w14:textId="0579C125" w:rsidR="00F7079F" w:rsidRPr="004D16C0" w:rsidRDefault="00F7079F" w:rsidP="00864D32">
    <w:pPr>
      <w:pStyle w:val="Kopfzeile"/>
      <w:spacing w:after="720" w:line="240" w:lineRule="exact"/>
      <w:jc w:val="right"/>
      <w:rPr>
        <w:sz w:val="24"/>
        <w:szCs w:val="24"/>
      </w:rPr>
    </w:pPr>
    <w:r w:rsidRPr="004D16C0">
      <w:rPr>
        <w:sz w:val="24"/>
        <w:szCs w:val="24"/>
      </w:rPr>
      <w:t>ISO </w:t>
    </w:r>
    <w:r w:rsidR="003F5140">
      <w:rPr>
        <w:sz w:val="24"/>
        <w:szCs w:val="24"/>
      </w:rPr>
      <w:t>Pas 8329</w:t>
    </w:r>
    <w:r w:rsidR="003F5140" w:rsidRPr="004D16C0">
      <w:rPr>
        <w:sz w:val="24"/>
        <w:szCs w:val="24"/>
      </w:rPr>
      <w:t>:</w:t>
    </w:r>
    <w:r w:rsidR="003F5140">
      <w:rPr>
        <w:sz w:val="24"/>
        <w:szCs w:val="24"/>
      </w:rPr>
      <w:t>2021</w:t>
    </w:r>
    <w:r w:rsidR="003F5140" w:rsidRPr="004D16C0">
      <w:rPr>
        <w:sz w:val="24"/>
        <w:szCs w:val="24"/>
      </w:rPr>
      <w:t>(</w:t>
    </w:r>
    <w:r w:rsidR="003F5140">
      <w:rPr>
        <w:sz w:val="24"/>
        <w:szCs w:val="24"/>
      </w:rPr>
      <w:t>E</w:t>
    </w:r>
    <w:r w:rsidRPr="004D16C0">
      <w:rPr>
        <w:sz w:val="24"/>
        <w:szCs w:val="24"/>
      </w:rP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E17D9"/>
    <w:multiLevelType w:val="hybridMultilevel"/>
    <w:tmpl w:val="223A8D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DC5D32"/>
    <w:multiLevelType w:val="hybridMultilevel"/>
    <w:tmpl w:val="F932A9A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08A55008"/>
    <w:multiLevelType w:val="multilevel"/>
    <w:tmpl w:val="7DE4FFC0"/>
    <w:lvl w:ilvl="0">
      <w:start w:val="1"/>
      <w:numFmt w:val="upperLetter"/>
      <w:suff w:val="nothing"/>
      <w:lvlText w:val="Annex %1"/>
      <w:lvlJc w:val="left"/>
      <w:pPr>
        <w:ind w:left="141" w:firstLine="0"/>
      </w:pPr>
      <w:rPr>
        <w:rFonts w:ascii="Cambria" w:hAnsi="Cambria" w:cs="Times New Roman" w:hint="default"/>
        <w:b/>
        <w:i w:val="0"/>
        <w:sz w:val="28"/>
        <w:szCs w:val="28"/>
      </w:rPr>
    </w:lvl>
    <w:lvl w:ilvl="1">
      <w:start w:val="1"/>
      <w:numFmt w:val="decimal"/>
      <w:lvlText w:val="%1.%2"/>
      <w:lvlJc w:val="left"/>
      <w:pPr>
        <w:tabs>
          <w:tab w:val="num" w:pos="501"/>
        </w:tabs>
        <w:ind w:left="141" w:firstLine="0"/>
      </w:pPr>
      <w:rPr>
        <w:rFonts w:cs="Times New Roman" w:hint="default"/>
        <w:b/>
        <w:i w:val="0"/>
      </w:rPr>
    </w:lvl>
    <w:lvl w:ilvl="2">
      <w:start w:val="1"/>
      <w:numFmt w:val="decimal"/>
      <w:lvlText w:val="%1.%2.%3"/>
      <w:lvlJc w:val="left"/>
      <w:pPr>
        <w:tabs>
          <w:tab w:val="num" w:pos="861"/>
        </w:tabs>
        <w:ind w:left="141" w:firstLine="0"/>
      </w:pPr>
      <w:rPr>
        <w:rFonts w:cs="Times New Roman" w:hint="default"/>
        <w:b/>
        <w:i w:val="0"/>
      </w:rPr>
    </w:lvl>
    <w:lvl w:ilvl="3">
      <w:start w:val="1"/>
      <w:numFmt w:val="decimal"/>
      <w:lvlText w:val="%1.%2.%3.%4"/>
      <w:lvlJc w:val="left"/>
      <w:pPr>
        <w:tabs>
          <w:tab w:val="num" w:pos="1221"/>
        </w:tabs>
        <w:ind w:left="141" w:firstLine="0"/>
      </w:pPr>
      <w:rPr>
        <w:rFonts w:cs="Times New Roman" w:hint="default"/>
        <w:b/>
        <w:i w:val="0"/>
      </w:rPr>
    </w:lvl>
    <w:lvl w:ilvl="4">
      <w:start w:val="1"/>
      <w:numFmt w:val="decimal"/>
      <w:lvlText w:val="%1.%2.%3.%4.%5"/>
      <w:lvlJc w:val="left"/>
      <w:pPr>
        <w:tabs>
          <w:tab w:val="num" w:pos="1221"/>
        </w:tabs>
        <w:ind w:left="141" w:firstLine="0"/>
      </w:pPr>
      <w:rPr>
        <w:rFonts w:cs="Times New Roman" w:hint="default"/>
        <w:b/>
        <w:i w:val="0"/>
      </w:rPr>
    </w:lvl>
    <w:lvl w:ilvl="5">
      <w:start w:val="1"/>
      <w:numFmt w:val="decimal"/>
      <w:lvlText w:val="%1.%2.%3.%4.%5.%6"/>
      <w:lvlJc w:val="left"/>
      <w:pPr>
        <w:tabs>
          <w:tab w:val="num" w:pos="1581"/>
        </w:tabs>
        <w:ind w:left="141" w:firstLine="0"/>
      </w:pPr>
      <w:rPr>
        <w:rFonts w:cs="Times New Roman" w:hint="default"/>
        <w:b/>
        <w:i w:val="0"/>
      </w:rPr>
    </w:lvl>
    <w:lvl w:ilvl="6">
      <w:start w:val="1"/>
      <w:numFmt w:val="decimal"/>
      <w:lvlRestart w:val="1"/>
      <w:suff w:val="space"/>
      <w:lvlText w:val="Figure %1.%7 —"/>
      <w:lvlJc w:val="left"/>
      <w:pPr>
        <w:ind w:left="141" w:firstLine="0"/>
      </w:pPr>
      <w:rPr>
        <w:rFonts w:cs="Times New Roman" w:hint="default"/>
      </w:rPr>
    </w:lvl>
    <w:lvl w:ilvl="7">
      <w:start w:val="1"/>
      <w:numFmt w:val="decimal"/>
      <w:lvlRestart w:val="1"/>
      <w:suff w:val="space"/>
      <w:lvlText w:val="Table %1.%8 —"/>
      <w:lvlJc w:val="left"/>
      <w:pPr>
        <w:ind w:left="141" w:firstLine="0"/>
      </w:pPr>
      <w:rPr>
        <w:rFonts w:cs="Times New Roman" w:hint="default"/>
      </w:rPr>
    </w:lvl>
    <w:lvl w:ilvl="8">
      <w:start w:val="1"/>
      <w:numFmt w:val="lowerRoman"/>
      <w:lvlText w:val="(%9)"/>
      <w:lvlJc w:val="left"/>
      <w:pPr>
        <w:tabs>
          <w:tab w:val="num" w:pos="6261"/>
        </w:tabs>
        <w:ind w:left="141" w:firstLine="0"/>
      </w:pPr>
      <w:rPr>
        <w:rFonts w:cs="Times New Roman" w:hint="default"/>
      </w:rPr>
    </w:lvl>
  </w:abstractNum>
  <w:abstractNum w:abstractNumId="3" w15:restartNumberingAfterBreak="0">
    <w:nsid w:val="0C8A2B19"/>
    <w:multiLevelType w:val="hybridMultilevel"/>
    <w:tmpl w:val="57A6E722"/>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4" w15:restartNumberingAfterBreak="0">
    <w:nsid w:val="0D1506B5"/>
    <w:multiLevelType w:val="hybridMultilevel"/>
    <w:tmpl w:val="41C69826"/>
    <w:lvl w:ilvl="0" w:tplc="A8DA5538">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0D436C40"/>
    <w:multiLevelType w:val="hybridMultilevel"/>
    <w:tmpl w:val="49B4072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0E9515F9"/>
    <w:multiLevelType w:val="hybridMultilevel"/>
    <w:tmpl w:val="FF2858DA"/>
    <w:lvl w:ilvl="0" w:tplc="017C3CB0">
      <w:start w:val="1"/>
      <w:numFmt w:val="bullet"/>
      <w:lvlText w:val=""/>
      <w:lvlJc w:val="left"/>
      <w:pPr>
        <w:tabs>
          <w:tab w:val="num" w:pos="454"/>
        </w:tabs>
        <w:ind w:left="454" w:hanging="227"/>
      </w:pPr>
      <w:rPr>
        <w:rFonts w:ascii="Symbol" w:hAnsi="Symbol" w:hint="default"/>
      </w:rPr>
    </w:lvl>
    <w:lvl w:ilvl="1" w:tplc="784682D6">
      <w:start w:val="1"/>
      <w:numFmt w:val="bullet"/>
      <w:lvlText w:val="o"/>
      <w:lvlJc w:val="left"/>
      <w:pPr>
        <w:tabs>
          <w:tab w:val="num" w:pos="1440"/>
        </w:tabs>
        <w:ind w:left="1440" w:hanging="360"/>
      </w:pPr>
      <w:rPr>
        <w:rFonts w:ascii="Courier New" w:hAnsi="Courier New" w:cs="Courier New" w:hint="default"/>
      </w:rPr>
    </w:lvl>
    <w:lvl w:ilvl="2" w:tplc="D6AE896E">
      <w:start w:val="1"/>
      <w:numFmt w:val="bullet"/>
      <w:lvlText w:val=""/>
      <w:lvlJc w:val="left"/>
      <w:pPr>
        <w:tabs>
          <w:tab w:val="num" w:pos="2160"/>
        </w:tabs>
        <w:ind w:left="2160" w:hanging="360"/>
      </w:pPr>
      <w:rPr>
        <w:rFonts w:ascii="Wingdings" w:hAnsi="Wingdings" w:hint="default"/>
      </w:rPr>
    </w:lvl>
    <w:lvl w:ilvl="3" w:tplc="D53CF810">
      <w:start w:val="1"/>
      <w:numFmt w:val="bullet"/>
      <w:lvlText w:val=""/>
      <w:lvlJc w:val="left"/>
      <w:pPr>
        <w:tabs>
          <w:tab w:val="num" w:pos="2880"/>
        </w:tabs>
        <w:ind w:left="2880" w:hanging="360"/>
      </w:pPr>
      <w:rPr>
        <w:rFonts w:ascii="Symbol" w:hAnsi="Symbol" w:hint="default"/>
      </w:rPr>
    </w:lvl>
    <w:lvl w:ilvl="4" w:tplc="FF70002C" w:tentative="1">
      <w:start w:val="1"/>
      <w:numFmt w:val="bullet"/>
      <w:lvlText w:val="o"/>
      <w:lvlJc w:val="left"/>
      <w:pPr>
        <w:tabs>
          <w:tab w:val="num" w:pos="3600"/>
        </w:tabs>
        <w:ind w:left="3600" w:hanging="360"/>
      </w:pPr>
      <w:rPr>
        <w:rFonts w:ascii="Courier New" w:hAnsi="Courier New" w:cs="Courier New" w:hint="default"/>
      </w:rPr>
    </w:lvl>
    <w:lvl w:ilvl="5" w:tplc="0AF0F53E" w:tentative="1">
      <w:start w:val="1"/>
      <w:numFmt w:val="bullet"/>
      <w:lvlText w:val=""/>
      <w:lvlJc w:val="left"/>
      <w:pPr>
        <w:tabs>
          <w:tab w:val="num" w:pos="4320"/>
        </w:tabs>
        <w:ind w:left="4320" w:hanging="360"/>
      </w:pPr>
      <w:rPr>
        <w:rFonts w:ascii="Wingdings" w:hAnsi="Wingdings" w:hint="default"/>
      </w:rPr>
    </w:lvl>
    <w:lvl w:ilvl="6" w:tplc="F346620C" w:tentative="1">
      <w:start w:val="1"/>
      <w:numFmt w:val="bullet"/>
      <w:lvlText w:val=""/>
      <w:lvlJc w:val="left"/>
      <w:pPr>
        <w:tabs>
          <w:tab w:val="num" w:pos="5040"/>
        </w:tabs>
        <w:ind w:left="5040" w:hanging="360"/>
      </w:pPr>
      <w:rPr>
        <w:rFonts w:ascii="Symbol" w:hAnsi="Symbol" w:hint="default"/>
      </w:rPr>
    </w:lvl>
    <w:lvl w:ilvl="7" w:tplc="BEE63246" w:tentative="1">
      <w:start w:val="1"/>
      <w:numFmt w:val="bullet"/>
      <w:lvlText w:val="o"/>
      <w:lvlJc w:val="left"/>
      <w:pPr>
        <w:tabs>
          <w:tab w:val="num" w:pos="5760"/>
        </w:tabs>
        <w:ind w:left="5760" w:hanging="360"/>
      </w:pPr>
      <w:rPr>
        <w:rFonts w:ascii="Courier New" w:hAnsi="Courier New" w:cs="Courier New" w:hint="default"/>
      </w:rPr>
    </w:lvl>
    <w:lvl w:ilvl="8" w:tplc="F6A0EB9A"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103D2067"/>
    <w:multiLevelType w:val="hybridMultilevel"/>
    <w:tmpl w:val="A176D2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73C0ED6"/>
    <w:multiLevelType w:val="hybridMultilevel"/>
    <w:tmpl w:val="ED0ECC6C"/>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8E676D5"/>
    <w:multiLevelType w:val="hybridMultilevel"/>
    <w:tmpl w:val="D070DD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15:restartNumberingAfterBreak="0">
    <w:nsid w:val="1C855E6C"/>
    <w:multiLevelType w:val="hybridMultilevel"/>
    <w:tmpl w:val="4CEC53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1D4E6D2C"/>
    <w:multiLevelType w:val="hybridMultilevel"/>
    <w:tmpl w:val="F6302F1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1E6A713F"/>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4" w15:restartNumberingAfterBreak="0">
    <w:nsid w:val="20811BC5"/>
    <w:multiLevelType w:val="hybridMultilevel"/>
    <w:tmpl w:val="DA92C98A"/>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3792157"/>
    <w:multiLevelType w:val="hybridMultilevel"/>
    <w:tmpl w:val="27D44294"/>
    <w:lvl w:ilvl="0" w:tplc="04070001">
      <w:start w:val="1"/>
      <w:numFmt w:val="bullet"/>
      <w:lvlText w:val=""/>
      <w:lvlJc w:val="left"/>
      <w:pPr>
        <w:tabs>
          <w:tab w:val="num" w:pos="720"/>
        </w:tabs>
        <w:ind w:left="720" w:hanging="360"/>
      </w:pPr>
      <w:rPr>
        <w:rFonts w:ascii="Symbol" w:hAnsi="Symbol" w:hint="default"/>
      </w:rPr>
    </w:lvl>
    <w:lvl w:ilvl="1" w:tplc="04070003">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27BF09D5"/>
    <w:multiLevelType w:val="hybridMultilevel"/>
    <w:tmpl w:val="A52AA77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2847732E"/>
    <w:multiLevelType w:val="hybridMultilevel"/>
    <w:tmpl w:val="EEBEAB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9474847"/>
    <w:multiLevelType w:val="hybridMultilevel"/>
    <w:tmpl w:val="1764C4C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2ABA4A11"/>
    <w:multiLevelType w:val="hybridMultilevel"/>
    <w:tmpl w:val="E0C44E36"/>
    <w:lvl w:ilvl="0" w:tplc="ECE6EF96">
      <w:start w:val="1"/>
      <w:numFmt w:val="bullet"/>
      <w:lvlText w:val=""/>
      <w:lvlJc w:val="left"/>
      <w:pPr>
        <w:ind w:left="1069" w:hanging="360"/>
      </w:pPr>
      <w:rPr>
        <w:rFonts w:ascii="Symbol" w:hAnsi="Symbol" w:hint="default"/>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20" w15:restartNumberingAfterBreak="0">
    <w:nsid w:val="2C1F5A2B"/>
    <w:multiLevelType w:val="hybridMultilevel"/>
    <w:tmpl w:val="E9FC090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15:restartNumberingAfterBreak="0">
    <w:nsid w:val="2F2021D1"/>
    <w:multiLevelType w:val="hybridMultilevel"/>
    <w:tmpl w:val="FD6EF06A"/>
    <w:lvl w:ilvl="0" w:tplc="C188EF7A">
      <w:start w:val="1"/>
      <w:numFmt w:val="decimal"/>
      <w:pStyle w:val="AnnexTableTitle"/>
      <w:lvlText w:val="Table A.%1 —"/>
      <w:lvlJc w:val="center"/>
      <w:pPr>
        <w:tabs>
          <w:tab w:val="num" w:pos="0"/>
        </w:tabs>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F6B4FF7"/>
    <w:multiLevelType w:val="hybridMultilevel"/>
    <w:tmpl w:val="BDDC5B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0415EF4"/>
    <w:multiLevelType w:val="hybridMultilevel"/>
    <w:tmpl w:val="EE781C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5" w15:restartNumberingAfterBreak="0">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6" w15:restartNumberingAfterBreak="0">
    <w:nsid w:val="335D3D91"/>
    <w:multiLevelType w:val="hybridMultilevel"/>
    <w:tmpl w:val="86EEBD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3AC7EB8"/>
    <w:multiLevelType w:val="multilevel"/>
    <w:tmpl w:val="975087F0"/>
    <w:lvl w:ilvl="0">
      <w:start w:val="1"/>
      <w:numFmt w:val="decimal"/>
      <w:pStyle w:val="berschrift1"/>
      <w:lvlText w:val="%1"/>
      <w:lvlJc w:val="left"/>
      <w:pPr>
        <w:tabs>
          <w:tab w:val="num" w:pos="432"/>
        </w:tabs>
        <w:ind w:left="432" w:hanging="432"/>
      </w:pPr>
      <w:rPr>
        <w:rFonts w:cs="Times New Roman"/>
        <w:b/>
        <w:i w:val="0"/>
      </w:rPr>
    </w:lvl>
    <w:lvl w:ilvl="1">
      <w:start w:val="1"/>
      <w:numFmt w:val="decimal"/>
      <w:pStyle w:val="berschrift2"/>
      <w:lvlText w:val="%1.%2"/>
      <w:lvlJc w:val="left"/>
      <w:pPr>
        <w:tabs>
          <w:tab w:val="num" w:pos="360"/>
        </w:tabs>
      </w:pPr>
      <w:rPr>
        <w:rFonts w:cs="Times New Roman"/>
        <w:b/>
        <w:i w:val="0"/>
      </w:rPr>
    </w:lvl>
    <w:lvl w:ilvl="2">
      <w:start w:val="1"/>
      <w:numFmt w:val="decimal"/>
      <w:pStyle w:val="berschrift3"/>
      <w:lvlText w:val="%1.%2.%3"/>
      <w:lvlJc w:val="left"/>
      <w:pPr>
        <w:tabs>
          <w:tab w:val="num" w:pos="720"/>
        </w:tabs>
      </w:pPr>
      <w:rPr>
        <w:rFonts w:cs="Times New Roman"/>
        <w:b/>
        <w:i w:val="0"/>
      </w:rPr>
    </w:lvl>
    <w:lvl w:ilvl="3">
      <w:start w:val="1"/>
      <w:numFmt w:val="decimal"/>
      <w:pStyle w:val="berschrift4"/>
      <w:lvlText w:val="%1.%2.%3.%4"/>
      <w:lvlJc w:val="left"/>
      <w:pPr>
        <w:tabs>
          <w:tab w:val="num" w:pos="1080"/>
        </w:tabs>
      </w:pPr>
      <w:rPr>
        <w:rFonts w:cs="Times New Roman"/>
        <w:b/>
        <w:i w:val="0"/>
      </w:rPr>
    </w:lvl>
    <w:lvl w:ilvl="4">
      <w:start w:val="1"/>
      <w:numFmt w:val="decimal"/>
      <w:pStyle w:val="berschrift5"/>
      <w:lvlText w:val="%1.%2.%3.%4.%5"/>
      <w:lvlJc w:val="left"/>
      <w:pPr>
        <w:tabs>
          <w:tab w:val="num" w:pos="1080"/>
        </w:tabs>
      </w:pPr>
      <w:rPr>
        <w:rFonts w:cs="Times New Roman"/>
        <w:b/>
        <w:i w:val="0"/>
      </w:rPr>
    </w:lvl>
    <w:lvl w:ilvl="5">
      <w:start w:val="1"/>
      <w:numFmt w:val="decimal"/>
      <w:pStyle w:val="berschrift6"/>
      <w:lvlText w:val="%1.%2.%3.%4.%5.%6"/>
      <w:lvlJc w:val="left"/>
      <w:pPr>
        <w:tabs>
          <w:tab w:val="num" w:pos="1440"/>
        </w:tabs>
      </w:pPr>
      <w:rPr>
        <w:rFonts w:cs="Times New Roman"/>
        <w:b/>
        <w:i w:val="0"/>
      </w:rPr>
    </w:lvl>
    <w:lvl w:ilvl="6">
      <w:start w:val="1"/>
      <w:numFmt w:val="decimal"/>
      <w:lvlText w:val="%1.%2.%3.%4.%5.%6.%7"/>
      <w:lvlJc w:val="left"/>
      <w:pPr>
        <w:tabs>
          <w:tab w:val="num" w:pos="1440"/>
        </w:tabs>
      </w:pPr>
      <w:rPr>
        <w:rFonts w:cs="Times New Roman"/>
      </w:rPr>
    </w:lvl>
    <w:lvl w:ilvl="7">
      <w:start w:val="1"/>
      <w:numFmt w:val="decimal"/>
      <w:lvlText w:val="%1.%2.%3.%4.%5.%6.%7.%8"/>
      <w:lvlJc w:val="left"/>
      <w:pPr>
        <w:tabs>
          <w:tab w:val="num" w:pos="1800"/>
        </w:tabs>
      </w:pPr>
      <w:rPr>
        <w:rFonts w:cs="Times New Roman"/>
      </w:rPr>
    </w:lvl>
    <w:lvl w:ilvl="8">
      <w:start w:val="1"/>
      <w:numFmt w:val="decimal"/>
      <w:lvlText w:val="%1.%2.%3.%4.%5.%6.%7.%8.%9"/>
      <w:lvlJc w:val="left"/>
      <w:pPr>
        <w:tabs>
          <w:tab w:val="num" w:pos="1800"/>
        </w:tabs>
      </w:pPr>
      <w:rPr>
        <w:rFonts w:cs="Times New Roman"/>
      </w:rPr>
    </w:lvl>
  </w:abstractNum>
  <w:abstractNum w:abstractNumId="28" w15:restartNumberingAfterBreak="0">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E48122E"/>
    <w:multiLevelType w:val="hybridMultilevel"/>
    <w:tmpl w:val="9594EFA2"/>
    <w:lvl w:ilvl="0" w:tplc="DBF85988">
      <w:start w:val="1"/>
      <w:numFmt w:val="decimal"/>
      <w:pStyle w:val="AnnexFigureTitle"/>
      <w:lvlText w:val="Figure A.%1 —"/>
      <w:lvlJc w:val="left"/>
      <w:pPr>
        <w:tabs>
          <w:tab w:val="num" w:pos="113"/>
        </w:tabs>
        <w:ind w:left="340" w:hanging="227"/>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F4329BE"/>
    <w:multiLevelType w:val="hybridMultilevel"/>
    <w:tmpl w:val="325C3A42"/>
    <w:lvl w:ilvl="0" w:tplc="0407000F">
      <w:start w:val="1"/>
      <w:numFmt w:val="decimal"/>
      <w:lvlText w:val="%1."/>
      <w:lvlJc w:val="left"/>
      <w:pPr>
        <w:ind w:left="720" w:hanging="360"/>
      </w:pPr>
      <w:rPr>
        <w:rFont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1" w15:restartNumberingAfterBreak="0">
    <w:nsid w:val="41DE25E1"/>
    <w:multiLevelType w:val="hybridMultilevel"/>
    <w:tmpl w:val="EAEAA40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2" w15:restartNumberingAfterBreak="0">
    <w:nsid w:val="43F72C3D"/>
    <w:multiLevelType w:val="hybridMultilevel"/>
    <w:tmpl w:val="83A601A2"/>
    <w:lvl w:ilvl="0" w:tplc="1FC07F14">
      <w:numFmt w:val="bullet"/>
      <w:pStyle w:val="Liste"/>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4EB29E0"/>
    <w:multiLevelType w:val="hybridMultilevel"/>
    <w:tmpl w:val="FC4A37E0"/>
    <w:lvl w:ilvl="0" w:tplc="17C68B5E">
      <w:start w:val="1"/>
      <w:numFmt w:val="bullet"/>
      <w:lvlText w:val=""/>
      <w:lvlJc w:val="left"/>
      <w:pPr>
        <w:ind w:left="1069" w:hanging="360"/>
      </w:pPr>
      <w:rPr>
        <w:rFonts w:ascii="Symbol" w:hAnsi="Symbol" w:hint="default"/>
        <w:b/>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34" w15:restartNumberingAfterBreak="0">
    <w:nsid w:val="453678F8"/>
    <w:multiLevelType w:val="hybridMultilevel"/>
    <w:tmpl w:val="2990BD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70E2B8B"/>
    <w:multiLevelType w:val="hybridMultilevel"/>
    <w:tmpl w:val="81BEC8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CB15A86"/>
    <w:multiLevelType w:val="hybridMultilevel"/>
    <w:tmpl w:val="0AF230D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7" w15:restartNumberingAfterBreak="0">
    <w:nsid w:val="4D1E4956"/>
    <w:multiLevelType w:val="hybridMultilevel"/>
    <w:tmpl w:val="3F2612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DD100D0"/>
    <w:multiLevelType w:val="hybridMultilevel"/>
    <w:tmpl w:val="C64A7D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ED80B5C"/>
    <w:multiLevelType w:val="hybridMultilevel"/>
    <w:tmpl w:val="6C30DB6A"/>
    <w:lvl w:ilvl="0" w:tplc="17C68B5E">
      <w:start w:val="1"/>
      <w:numFmt w:val="bullet"/>
      <w:lvlText w:val=""/>
      <w:lvlJc w:val="left"/>
      <w:pPr>
        <w:ind w:left="720" w:hanging="360"/>
      </w:pPr>
      <w:rPr>
        <w:rFonts w:ascii="Symbol" w:hAnsi="Symbol" w:hint="default"/>
        <w:b/>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04D52C6"/>
    <w:multiLevelType w:val="hybridMultilevel"/>
    <w:tmpl w:val="70C48180"/>
    <w:lvl w:ilvl="0" w:tplc="049AF862">
      <w:start w:val="1"/>
      <w:numFmt w:val="upp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1" w15:restartNumberingAfterBreak="0">
    <w:nsid w:val="514E6C88"/>
    <w:multiLevelType w:val="hybridMultilevel"/>
    <w:tmpl w:val="3800B08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43" w15:restartNumberingAfterBreak="0">
    <w:nsid w:val="57E93EC2"/>
    <w:multiLevelType w:val="multilevel"/>
    <w:tmpl w:val="AA5297C2"/>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numFmt w:val="bullet"/>
      <w:lvlText w:val=""/>
      <w:lvlJc w:val="left"/>
      <w:pPr>
        <w:ind w:left="2160" w:hanging="360"/>
      </w:pPr>
      <w:rPr>
        <w:rFonts w:ascii="Wingdings" w:eastAsia="Times New Roman" w:hAnsi="Wingdings" w:cs="Times New Roman"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88E7EF4"/>
    <w:multiLevelType w:val="hybridMultilevel"/>
    <w:tmpl w:val="37B694E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5" w15:restartNumberingAfterBreak="0">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5CD9369F"/>
    <w:multiLevelType w:val="hybridMultilevel"/>
    <w:tmpl w:val="82A2FE5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7" w15:restartNumberingAfterBreak="0">
    <w:nsid w:val="5E0476B9"/>
    <w:multiLevelType w:val="hybridMultilevel"/>
    <w:tmpl w:val="F564A78A"/>
    <w:lvl w:ilvl="0" w:tplc="08090001">
      <w:start w:val="1"/>
      <w:numFmt w:val="bullet"/>
      <w:lvlText w:val=""/>
      <w:lvlJc w:val="left"/>
      <w:pPr>
        <w:tabs>
          <w:tab w:val="num" w:pos="720"/>
        </w:tabs>
        <w:ind w:left="720" w:hanging="360"/>
      </w:pPr>
      <w:rPr>
        <w:rFonts w:ascii="Symbol" w:hAnsi="Symbol" w:hint="default"/>
      </w:rPr>
    </w:lvl>
    <w:lvl w:ilvl="1" w:tplc="8CE4AD2E">
      <w:start w:val="1084"/>
      <w:numFmt w:val="bullet"/>
      <w:lvlText w:val=""/>
      <w:lvlJc w:val="left"/>
      <w:pPr>
        <w:tabs>
          <w:tab w:val="num" w:pos="1440"/>
        </w:tabs>
        <w:ind w:left="1440" w:hanging="360"/>
      </w:pPr>
      <w:rPr>
        <w:rFonts w:ascii="Wingdings" w:hAnsi="Wingdings" w:hint="default"/>
      </w:rPr>
    </w:lvl>
    <w:lvl w:ilvl="2" w:tplc="63E49A40">
      <w:numFmt w:val="bullet"/>
      <w:lvlText w:val=""/>
      <w:lvlJc w:val="left"/>
      <w:pPr>
        <w:ind w:left="2160" w:hanging="360"/>
      </w:pPr>
      <w:rPr>
        <w:rFonts w:ascii="Wingdings" w:eastAsia="Times New Roman" w:hAnsi="Wingdings" w:cs="Times New Roman" w:hint="default"/>
      </w:rPr>
    </w:lvl>
    <w:lvl w:ilvl="3" w:tplc="6F4EA0E2" w:tentative="1">
      <w:start w:val="1"/>
      <w:numFmt w:val="bullet"/>
      <w:lvlText w:val=""/>
      <w:lvlJc w:val="left"/>
      <w:pPr>
        <w:tabs>
          <w:tab w:val="num" w:pos="2880"/>
        </w:tabs>
        <w:ind w:left="2880" w:hanging="360"/>
      </w:pPr>
      <w:rPr>
        <w:rFonts w:ascii="Wingdings" w:hAnsi="Wingdings" w:hint="default"/>
      </w:rPr>
    </w:lvl>
    <w:lvl w:ilvl="4" w:tplc="A03A3954" w:tentative="1">
      <w:start w:val="1"/>
      <w:numFmt w:val="bullet"/>
      <w:lvlText w:val=""/>
      <w:lvlJc w:val="left"/>
      <w:pPr>
        <w:tabs>
          <w:tab w:val="num" w:pos="3600"/>
        </w:tabs>
        <w:ind w:left="3600" w:hanging="360"/>
      </w:pPr>
      <w:rPr>
        <w:rFonts w:ascii="Wingdings" w:hAnsi="Wingdings" w:hint="default"/>
      </w:rPr>
    </w:lvl>
    <w:lvl w:ilvl="5" w:tplc="B346F298" w:tentative="1">
      <w:start w:val="1"/>
      <w:numFmt w:val="bullet"/>
      <w:lvlText w:val=""/>
      <w:lvlJc w:val="left"/>
      <w:pPr>
        <w:tabs>
          <w:tab w:val="num" w:pos="4320"/>
        </w:tabs>
        <w:ind w:left="4320" w:hanging="360"/>
      </w:pPr>
      <w:rPr>
        <w:rFonts w:ascii="Wingdings" w:hAnsi="Wingdings" w:hint="default"/>
      </w:rPr>
    </w:lvl>
    <w:lvl w:ilvl="6" w:tplc="417EEBE0" w:tentative="1">
      <w:start w:val="1"/>
      <w:numFmt w:val="bullet"/>
      <w:lvlText w:val=""/>
      <w:lvlJc w:val="left"/>
      <w:pPr>
        <w:tabs>
          <w:tab w:val="num" w:pos="5040"/>
        </w:tabs>
        <w:ind w:left="5040" w:hanging="360"/>
      </w:pPr>
      <w:rPr>
        <w:rFonts w:ascii="Wingdings" w:hAnsi="Wingdings" w:hint="default"/>
      </w:rPr>
    </w:lvl>
    <w:lvl w:ilvl="7" w:tplc="6E6ECD6E" w:tentative="1">
      <w:start w:val="1"/>
      <w:numFmt w:val="bullet"/>
      <w:lvlText w:val=""/>
      <w:lvlJc w:val="left"/>
      <w:pPr>
        <w:tabs>
          <w:tab w:val="num" w:pos="5760"/>
        </w:tabs>
        <w:ind w:left="5760" w:hanging="360"/>
      </w:pPr>
      <w:rPr>
        <w:rFonts w:ascii="Wingdings" w:hAnsi="Wingdings" w:hint="default"/>
      </w:rPr>
    </w:lvl>
    <w:lvl w:ilvl="8" w:tplc="9CACD842" w:tentative="1">
      <w:start w:val="1"/>
      <w:numFmt w:val="bullet"/>
      <w:lvlText w:val=""/>
      <w:lvlJc w:val="left"/>
      <w:pPr>
        <w:tabs>
          <w:tab w:val="num" w:pos="6480"/>
        </w:tabs>
        <w:ind w:left="6480" w:hanging="360"/>
      </w:pPr>
      <w:rPr>
        <w:rFonts w:ascii="Wingdings" w:hAnsi="Wingdings" w:hint="default"/>
      </w:rPr>
    </w:lvl>
  </w:abstractNum>
  <w:abstractNum w:abstractNumId="48" w15:restartNumberingAfterBreak="0">
    <w:nsid w:val="5F476042"/>
    <w:multiLevelType w:val="hybridMultilevel"/>
    <w:tmpl w:val="A220123A"/>
    <w:lvl w:ilvl="0" w:tplc="9A960D10">
      <w:start w:val="1"/>
      <w:numFmt w:val="decimal"/>
      <w:pStyle w:val="Tabletitle"/>
      <w:suff w:val="space"/>
      <w:lvlText w:val="Table %1 —"/>
      <w:lvlJc w:val="center"/>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62BB5A54"/>
    <w:multiLevelType w:val="hybridMultilevel"/>
    <w:tmpl w:val="2E2CB0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3992CEF"/>
    <w:multiLevelType w:val="hybridMultilevel"/>
    <w:tmpl w:val="C0B80B46"/>
    <w:lvl w:ilvl="0" w:tplc="ECE6EF96">
      <w:start w:val="1"/>
      <w:numFmt w:val="bullet"/>
      <w:lvlText w:val=""/>
      <w:lvlJc w:val="left"/>
      <w:pPr>
        <w:ind w:left="720" w:hanging="360"/>
      </w:pPr>
      <w:rPr>
        <w:rFonts w:ascii="Symbol" w:hAnsi="Symbol" w:hint="default"/>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63B90866"/>
    <w:multiLevelType w:val="hybridMultilevel"/>
    <w:tmpl w:val="78306A62"/>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52" w15:restartNumberingAfterBreak="0">
    <w:nsid w:val="67D64906"/>
    <w:multiLevelType w:val="hybridMultilevel"/>
    <w:tmpl w:val="0D105C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67F5626F"/>
    <w:multiLevelType w:val="hybridMultilevel"/>
    <w:tmpl w:val="DE4C8C80"/>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4" w15:restartNumberingAfterBreak="0">
    <w:nsid w:val="6FE62806"/>
    <w:multiLevelType w:val="hybridMultilevel"/>
    <w:tmpl w:val="7372526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5" w15:restartNumberingAfterBreak="0">
    <w:nsid w:val="7A0138EF"/>
    <w:multiLevelType w:val="hybridMultilevel"/>
    <w:tmpl w:val="D96829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6" w15:restartNumberingAfterBreak="0">
    <w:nsid w:val="7C801324"/>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57" w15:restartNumberingAfterBreak="0">
    <w:nsid w:val="7DB31914"/>
    <w:multiLevelType w:val="hybridMultilevel"/>
    <w:tmpl w:val="DC404346"/>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8" w15:restartNumberingAfterBreak="0">
    <w:nsid w:val="7DF6111D"/>
    <w:multiLevelType w:val="hybridMultilevel"/>
    <w:tmpl w:val="920C4742"/>
    <w:lvl w:ilvl="0" w:tplc="C2BC221A">
      <w:numFmt w:val="bullet"/>
      <w:lvlText w:val=""/>
      <w:lvlJc w:val="left"/>
      <w:pPr>
        <w:ind w:left="360" w:hanging="360"/>
      </w:pPr>
      <w:rPr>
        <w:rFonts w:ascii="Wingdings" w:eastAsia="Times New Roman" w:hAnsi="Wingdings"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59" w15:restartNumberingAfterBreak="0">
    <w:nsid w:val="7EC93298"/>
    <w:multiLevelType w:val="hybridMultilevel"/>
    <w:tmpl w:val="E4D8C82E"/>
    <w:lvl w:ilvl="0" w:tplc="32CAF154">
      <w:start w:val="1"/>
      <w:numFmt w:val="decimal"/>
      <w:pStyle w:val="FigureTitle"/>
      <w:suff w:val="space"/>
      <w:lvlText w:val="Figure %1 —"/>
      <w:lvlJc w:val="center"/>
      <w:pPr>
        <w:ind w:left="720" w:hanging="60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7"/>
  </w:num>
  <w:num w:numId="2">
    <w:abstractNumId w:val="27"/>
  </w:num>
  <w:num w:numId="3">
    <w:abstractNumId w:val="2"/>
  </w:num>
  <w:num w:numId="4">
    <w:abstractNumId w:val="29"/>
  </w:num>
  <w:num w:numId="5">
    <w:abstractNumId w:val="21"/>
  </w:num>
  <w:num w:numId="6">
    <w:abstractNumId w:val="48"/>
  </w:num>
  <w:num w:numId="7">
    <w:abstractNumId w:val="59"/>
  </w:num>
  <w:num w:numId="8">
    <w:abstractNumId w:val="8"/>
  </w:num>
  <w:num w:numId="9">
    <w:abstractNumId w:val="32"/>
  </w:num>
  <w:num w:numId="10">
    <w:abstractNumId w:val="15"/>
  </w:num>
  <w:num w:numId="11">
    <w:abstractNumId w:val="6"/>
  </w:num>
  <w:num w:numId="12">
    <w:abstractNumId w:val="42"/>
  </w:num>
  <w:num w:numId="13">
    <w:abstractNumId w:val="10"/>
  </w:num>
  <w:num w:numId="14">
    <w:abstractNumId w:val="18"/>
  </w:num>
  <w:num w:numId="15">
    <w:abstractNumId w:val="51"/>
  </w:num>
  <w:num w:numId="16">
    <w:abstractNumId w:val="38"/>
  </w:num>
  <w:num w:numId="17">
    <w:abstractNumId w:val="11"/>
  </w:num>
  <w:num w:numId="18">
    <w:abstractNumId w:val="57"/>
  </w:num>
  <w:num w:numId="19">
    <w:abstractNumId w:val="5"/>
  </w:num>
  <w:num w:numId="20">
    <w:abstractNumId w:val="16"/>
  </w:num>
  <w:num w:numId="21">
    <w:abstractNumId w:val="44"/>
  </w:num>
  <w:num w:numId="22">
    <w:abstractNumId w:val="53"/>
  </w:num>
  <w:num w:numId="23">
    <w:abstractNumId w:val="1"/>
  </w:num>
  <w:num w:numId="24">
    <w:abstractNumId w:val="46"/>
  </w:num>
  <w:num w:numId="25">
    <w:abstractNumId w:val="47"/>
  </w:num>
  <w:num w:numId="26">
    <w:abstractNumId w:val="0"/>
  </w:num>
  <w:num w:numId="27">
    <w:abstractNumId w:val="12"/>
  </w:num>
  <w:num w:numId="28">
    <w:abstractNumId w:val="52"/>
  </w:num>
  <w:num w:numId="29">
    <w:abstractNumId w:val="26"/>
  </w:num>
  <w:num w:numId="30">
    <w:abstractNumId w:val="25"/>
  </w:num>
  <w:num w:numId="31">
    <w:abstractNumId w:val="24"/>
  </w:num>
  <w:num w:numId="32">
    <w:abstractNumId w:val="4"/>
  </w:num>
  <w:num w:numId="33">
    <w:abstractNumId w:val="9"/>
  </w:num>
  <w:num w:numId="34">
    <w:abstractNumId w:val="56"/>
  </w:num>
  <w:num w:numId="35">
    <w:abstractNumId w:val="37"/>
  </w:num>
  <w:num w:numId="36">
    <w:abstractNumId w:val="50"/>
  </w:num>
  <w:num w:numId="37">
    <w:abstractNumId w:val="19"/>
  </w:num>
  <w:num w:numId="38">
    <w:abstractNumId w:val="34"/>
  </w:num>
  <w:num w:numId="39">
    <w:abstractNumId w:val="49"/>
  </w:num>
  <w:num w:numId="40">
    <w:abstractNumId w:val="35"/>
  </w:num>
  <w:num w:numId="41">
    <w:abstractNumId w:val="22"/>
  </w:num>
  <w:num w:numId="42">
    <w:abstractNumId w:val="39"/>
  </w:num>
  <w:num w:numId="43">
    <w:abstractNumId w:val="33"/>
  </w:num>
  <w:num w:numId="44">
    <w:abstractNumId w:val="3"/>
  </w:num>
  <w:num w:numId="45">
    <w:abstractNumId w:val="17"/>
  </w:num>
  <w:num w:numId="46">
    <w:abstractNumId w:val="45"/>
  </w:num>
  <w:num w:numId="47">
    <w:abstractNumId w:val="7"/>
  </w:num>
  <w:num w:numId="48">
    <w:abstractNumId w:val="28"/>
  </w:num>
  <w:num w:numId="49">
    <w:abstractNumId w:val="58"/>
  </w:num>
  <w:num w:numId="50">
    <w:abstractNumId w:val="41"/>
  </w:num>
  <w:num w:numId="51">
    <w:abstractNumId w:val="23"/>
  </w:num>
  <w:num w:numId="52">
    <w:abstractNumId w:val="13"/>
  </w:num>
  <w:num w:numId="53">
    <w:abstractNumId w:val="43"/>
  </w:num>
  <w:num w:numId="54">
    <w:abstractNumId w:val="30"/>
  </w:num>
  <w:num w:numId="55">
    <w:abstractNumId w:val="36"/>
  </w:num>
  <w:num w:numId="56">
    <w:abstractNumId w:val="20"/>
  </w:num>
  <w:num w:numId="57">
    <w:abstractNumId w:val="55"/>
  </w:num>
  <w:num w:numId="58">
    <w:abstractNumId w:val="14"/>
  </w:num>
  <w:num w:numId="59">
    <w:abstractNumId w:val="31"/>
  </w:num>
  <w:num w:numId="60">
    <w:abstractNumId w:val="54"/>
  </w:num>
  <w:num w:numId="61">
    <w:abstractNumId w:val="40"/>
  </w:num>
  <w:numIdMacAtCleanup w:val="6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Dr. Carsten Franke">
    <w15:presenceInfo w15:providerId="None" w15:userId="Dr. Carsten Franke"/>
  </w15:person>
  <w15:person w15:author="Max Ungerer">
    <w15:presenceInfo w15:providerId="AD" w15:userId="S::max.ungerer@prostep.com::7d0bf2cf-acd9-489d-83f0-52f935cd2ba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mirrorMargins/>
  <w:hideSpellingErrors/>
  <w:proofState w:spelling="clean" w:grammar="clean"/>
  <w:attachedTemplate r:id="rId1"/>
  <w:stylePaneFormatFilter w:val="3804" w:allStyles="0" w:customStyles="0" w:latentStyles="1" w:stylesInUse="0" w:headingStyles="0" w:numberingStyles="0" w:tableStyles="0" w:directFormattingOnRuns="0" w:directFormattingOnParagraphs="0" w:directFormattingOnNumbering="0" w:directFormattingOnTables="1" w:clearFormatting="1" w:top3HeadingStyles="1" w:visibleStyles="0" w:alternateStyleNames="0"/>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272B6"/>
    <w:rsid w:val="0000546C"/>
    <w:rsid w:val="000119C5"/>
    <w:rsid w:val="00013688"/>
    <w:rsid w:val="00013C84"/>
    <w:rsid w:val="0004257F"/>
    <w:rsid w:val="000441A5"/>
    <w:rsid w:val="000518A1"/>
    <w:rsid w:val="00052262"/>
    <w:rsid w:val="000523E1"/>
    <w:rsid w:val="000532C5"/>
    <w:rsid w:val="00054B74"/>
    <w:rsid w:val="00055455"/>
    <w:rsid w:val="00060093"/>
    <w:rsid w:val="000606E8"/>
    <w:rsid w:val="0007274A"/>
    <w:rsid w:val="00072D10"/>
    <w:rsid w:val="00084345"/>
    <w:rsid w:val="000870CB"/>
    <w:rsid w:val="000923B7"/>
    <w:rsid w:val="00096387"/>
    <w:rsid w:val="000B0F9C"/>
    <w:rsid w:val="000B5A61"/>
    <w:rsid w:val="000C033F"/>
    <w:rsid w:val="000D278C"/>
    <w:rsid w:val="000D702B"/>
    <w:rsid w:val="000E6724"/>
    <w:rsid w:val="000F0E7A"/>
    <w:rsid w:val="000F23F7"/>
    <w:rsid w:val="000F609E"/>
    <w:rsid w:val="00105B03"/>
    <w:rsid w:val="00113DCB"/>
    <w:rsid w:val="00132FAE"/>
    <w:rsid w:val="00143C92"/>
    <w:rsid w:val="00151B6D"/>
    <w:rsid w:val="0015226D"/>
    <w:rsid w:val="00162783"/>
    <w:rsid w:val="0017421C"/>
    <w:rsid w:val="0018150D"/>
    <w:rsid w:val="0018659B"/>
    <w:rsid w:val="00192045"/>
    <w:rsid w:val="001A0B0F"/>
    <w:rsid w:val="001A33D0"/>
    <w:rsid w:val="001A6FE7"/>
    <w:rsid w:val="001B0F4C"/>
    <w:rsid w:val="001B51CD"/>
    <w:rsid w:val="001C6275"/>
    <w:rsid w:val="001C6575"/>
    <w:rsid w:val="001D46C2"/>
    <w:rsid w:val="001E0F2A"/>
    <w:rsid w:val="001E4412"/>
    <w:rsid w:val="001E635D"/>
    <w:rsid w:val="001F112B"/>
    <w:rsid w:val="00203EA9"/>
    <w:rsid w:val="00206112"/>
    <w:rsid w:val="002238CD"/>
    <w:rsid w:val="0023245B"/>
    <w:rsid w:val="0023324B"/>
    <w:rsid w:val="00246C95"/>
    <w:rsid w:val="00246D43"/>
    <w:rsid w:val="002504F2"/>
    <w:rsid w:val="00252826"/>
    <w:rsid w:val="00252D75"/>
    <w:rsid w:val="00253D6D"/>
    <w:rsid w:val="00260F88"/>
    <w:rsid w:val="00264095"/>
    <w:rsid w:val="002813DC"/>
    <w:rsid w:val="002926E1"/>
    <w:rsid w:val="00294FB0"/>
    <w:rsid w:val="002A4B3F"/>
    <w:rsid w:val="002A7689"/>
    <w:rsid w:val="002B3B7D"/>
    <w:rsid w:val="002B5C06"/>
    <w:rsid w:val="002C067A"/>
    <w:rsid w:val="002C453D"/>
    <w:rsid w:val="002C4667"/>
    <w:rsid w:val="002C471C"/>
    <w:rsid w:val="002D2C85"/>
    <w:rsid w:val="002D5F2B"/>
    <w:rsid w:val="002D782E"/>
    <w:rsid w:val="002E0796"/>
    <w:rsid w:val="002E1EA9"/>
    <w:rsid w:val="002F65DE"/>
    <w:rsid w:val="00305A8B"/>
    <w:rsid w:val="00306366"/>
    <w:rsid w:val="00314414"/>
    <w:rsid w:val="003167A5"/>
    <w:rsid w:val="003168E5"/>
    <w:rsid w:val="00322A6A"/>
    <w:rsid w:val="003259B9"/>
    <w:rsid w:val="003336DF"/>
    <w:rsid w:val="00333718"/>
    <w:rsid w:val="003440A5"/>
    <w:rsid w:val="003455CD"/>
    <w:rsid w:val="0034792F"/>
    <w:rsid w:val="00357E93"/>
    <w:rsid w:val="003621EE"/>
    <w:rsid w:val="0036223F"/>
    <w:rsid w:val="0036320E"/>
    <w:rsid w:val="003779B4"/>
    <w:rsid w:val="00385BD6"/>
    <w:rsid w:val="00386314"/>
    <w:rsid w:val="00395E39"/>
    <w:rsid w:val="00396023"/>
    <w:rsid w:val="00396685"/>
    <w:rsid w:val="003B153F"/>
    <w:rsid w:val="003B19A0"/>
    <w:rsid w:val="003D4CC2"/>
    <w:rsid w:val="003E0950"/>
    <w:rsid w:val="003E18DF"/>
    <w:rsid w:val="003F5140"/>
    <w:rsid w:val="00400F60"/>
    <w:rsid w:val="00404DBD"/>
    <w:rsid w:val="004076DC"/>
    <w:rsid w:val="004112BB"/>
    <w:rsid w:val="004163E0"/>
    <w:rsid w:val="00420CF4"/>
    <w:rsid w:val="00423700"/>
    <w:rsid w:val="00426C8C"/>
    <w:rsid w:val="00434959"/>
    <w:rsid w:val="004406EE"/>
    <w:rsid w:val="004417F0"/>
    <w:rsid w:val="004421EF"/>
    <w:rsid w:val="004545B1"/>
    <w:rsid w:val="004641D6"/>
    <w:rsid w:val="00465495"/>
    <w:rsid w:val="00481387"/>
    <w:rsid w:val="00490CBC"/>
    <w:rsid w:val="0049420D"/>
    <w:rsid w:val="00494DC9"/>
    <w:rsid w:val="004969D2"/>
    <w:rsid w:val="004A63D9"/>
    <w:rsid w:val="004B049A"/>
    <w:rsid w:val="004C113B"/>
    <w:rsid w:val="004C241D"/>
    <w:rsid w:val="004D1649"/>
    <w:rsid w:val="004D16C0"/>
    <w:rsid w:val="004D3DEB"/>
    <w:rsid w:val="004D6D98"/>
    <w:rsid w:val="004E428E"/>
    <w:rsid w:val="004E6E8E"/>
    <w:rsid w:val="00501F28"/>
    <w:rsid w:val="00502DF5"/>
    <w:rsid w:val="0050777B"/>
    <w:rsid w:val="005132CE"/>
    <w:rsid w:val="005160E8"/>
    <w:rsid w:val="0051622F"/>
    <w:rsid w:val="00525DF8"/>
    <w:rsid w:val="00526284"/>
    <w:rsid w:val="00537730"/>
    <w:rsid w:val="0054277F"/>
    <w:rsid w:val="0054733A"/>
    <w:rsid w:val="00551453"/>
    <w:rsid w:val="00552CA1"/>
    <w:rsid w:val="0055799E"/>
    <w:rsid w:val="00563419"/>
    <w:rsid w:val="005655C2"/>
    <w:rsid w:val="0056585E"/>
    <w:rsid w:val="00592196"/>
    <w:rsid w:val="00596E93"/>
    <w:rsid w:val="005B3EC6"/>
    <w:rsid w:val="005C3646"/>
    <w:rsid w:val="005D5977"/>
    <w:rsid w:val="005D6017"/>
    <w:rsid w:val="005E0526"/>
    <w:rsid w:val="005E1116"/>
    <w:rsid w:val="005E56D0"/>
    <w:rsid w:val="005E786E"/>
    <w:rsid w:val="005F3399"/>
    <w:rsid w:val="0060413A"/>
    <w:rsid w:val="00604E26"/>
    <w:rsid w:val="00610D56"/>
    <w:rsid w:val="006272B6"/>
    <w:rsid w:val="006330AE"/>
    <w:rsid w:val="00652F34"/>
    <w:rsid w:val="00657B4B"/>
    <w:rsid w:val="00673172"/>
    <w:rsid w:val="00675DB0"/>
    <w:rsid w:val="006772C2"/>
    <w:rsid w:val="00680F6D"/>
    <w:rsid w:val="0068101F"/>
    <w:rsid w:val="00692383"/>
    <w:rsid w:val="006952B5"/>
    <w:rsid w:val="006A27FC"/>
    <w:rsid w:val="006C48BF"/>
    <w:rsid w:val="006D3D76"/>
    <w:rsid w:val="006E40FA"/>
    <w:rsid w:val="006E7579"/>
    <w:rsid w:val="006F6E48"/>
    <w:rsid w:val="006F7241"/>
    <w:rsid w:val="00723919"/>
    <w:rsid w:val="00727AF4"/>
    <w:rsid w:val="00731939"/>
    <w:rsid w:val="0073389D"/>
    <w:rsid w:val="00733F9C"/>
    <w:rsid w:val="007346D6"/>
    <w:rsid w:val="00736962"/>
    <w:rsid w:val="00741F4D"/>
    <w:rsid w:val="00762AED"/>
    <w:rsid w:val="00763022"/>
    <w:rsid w:val="007729D9"/>
    <w:rsid w:val="00774861"/>
    <w:rsid w:val="007812F0"/>
    <w:rsid w:val="007836EA"/>
    <w:rsid w:val="0079653A"/>
    <w:rsid w:val="007A68CF"/>
    <w:rsid w:val="007B0C70"/>
    <w:rsid w:val="007B3B45"/>
    <w:rsid w:val="007B3FE9"/>
    <w:rsid w:val="007B5DAA"/>
    <w:rsid w:val="007C16D2"/>
    <w:rsid w:val="007C3DD4"/>
    <w:rsid w:val="007C6648"/>
    <w:rsid w:val="007C6B8E"/>
    <w:rsid w:val="007D631A"/>
    <w:rsid w:val="007E14C1"/>
    <w:rsid w:val="007E4ADE"/>
    <w:rsid w:val="007F3B91"/>
    <w:rsid w:val="007F7F35"/>
    <w:rsid w:val="00800E67"/>
    <w:rsid w:val="00802A75"/>
    <w:rsid w:val="008116BB"/>
    <w:rsid w:val="00841112"/>
    <w:rsid w:val="00842882"/>
    <w:rsid w:val="00846B9E"/>
    <w:rsid w:val="00861029"/>
    <w:rsid w:val="00864C94"/>
    <w:rsid w:val="00864D32"/>
    <w:rsid w:val="008657EE"/>
    <w:rsid w:val="008713ED"/>
    <w:rsid w:val="008760F0"/>
    <w:rsid w:val="008814B2"/>
    <w:rsid w:val="00885E28"/>
    <w:rsid w:val="00890EE2"/>
    <w:rsid w:val="00896D4A"/>
    <w:rsid w:val="00897961"/>
    <w:rsid w:val="008A4C29"/>
    <w:rsid w:val="008A6D64"/>
    <w:rsid w:val="008B5A82"/>
    <w:rsid w:val="008D0559"/>
    <w:rsid w:val="008D3B96"/>
    <w:rsid w:val="008D52DC"/>
    <w:rsid w:val="008D5FCC"/>
    <w:rsid w:val="008F2F5F"/>
    <w:rsid w:val="0090159C"/>
    <w:rsid w:val="00906586"/>
    <w:rsid w:val="00914FA0"/>
    <w:rsid w:val="009163AD"/>
    <w:rsid w:val="0092482E"/>
    <w:rsid w:val="00931307"/>
    <w:rsid w:val="00954C96"/>
    <w:rsid w:val="0096693D"/>
    <w:rsid w:val="00972A1C"/>
    <w:rsid w:val="0097303B"/>
    <w:rsid w:val="0098249B"/>
    <w:rsid w:val="00982C54"/>
    <w:rsid w:val="0098693E"/>
    <w:rsid w:val="0099082A"/>
    <w:rsid w:val="009B202E"/>
    <w:rsid w:val="009B4364"/>
    <w:rsid w:val="009B50B7"/>
    <w:rsid w:val="009C2A9B"/>
    <w:rsid w:val="009D1189"/>
    <w:rsid w:val="009D2B6D"/>
    <w:rsid w:val="009D7C88"/>
    <w:rsid w:val="009E48B8"/>
    <w:rsid w:val="009E7B5A"/>
    <w:rsid w:val="009F4BBF"/>
    <w:rsid w:val="00A10C28"/>
    <w:rsid w:val="00A11911"/>
    <w:rsid w:val="00A122BE"/>
    <w:rsid w:val="00A236DA"/>
    <w:rsid w:val="00A33FC4"/>
    <w:rsid w:val="00A4138B"/>
    <w:rsid w:val="00A4141A"/>
    <w:rsid w:val="00A434AD"/>
    <w:rsid w:val="00A44CE4"/>
    <w:rsid w:val="00A45AE0"/>
    <w:rsid w:val="00A50D78"/>
    <w:rsid w:val="00A5143B"/>
    <w:rsid w:val="00A537BF"/>
    <w:rsid w:val="00A70417"/>
    <w:rsid w:val="00A752AD"/>
    <w:rsid w:val="00A959C3"/>
    <w:rsid w:val="00A97D1B"/>
    <w:rsid w:val="00AB23E5"/>
    <w:rsid w:val="00AB5C7F"/>
    <w:rsid w:val="00AC1762"/>
    <w:rsid w:val="00AC3984"/>
    <w:rsid w:val="00AC5E41"/>
    <w:rsid w:val="00AD6264"/>
    <w:rsid w:val="00AE439A"/>
    <w:rsid w:val="00B01C66"/>
    <w:rsid w:val="00B11124"/>
    <w:rsid w:val="00B11494"/>
    <w:rsid w:val="00B16F7C"/>
    <w:rsid w:val="00B202D2"/>
    <w:rsid w:val="00B24C64"/>
    <w:rsid w:val="00B318B6"/>
    <w:rsid w:val="00B33791"/>
    <w:rsid w:val="00B36FF2"/>
    <w:rsid w:val="00B404D0"/>
    <w:rsid w:val="00B42AD7"/>
    <w:rsid w:val="00B77025"/>
    <w:rsid w:val="00B80F08"/>
    <w:rsid w:val="00B82346"/>
    <w:rsid w:val="00B83404"/>
    <w:rsid w:val="00B842C9"/>
    <w:rsid w:val="00B865B6"/>
    <w:rsid w:val="00B9118A"/>
    <w:rsid w:val="00B9642B"/>
    <w:rsid w:val="00BA04B6"/>
    <w:rsid w:val="00BA1F97"/>
    <w:rsid w:val="00BA5141"/>
    <w:rsid w:val="00BA6895"/>
    <w:rsid w:val="00BA6E9D"/>
    <w:rsid w:val="00BA7029"/>
    <w:rsid w:val="00BC2C5A"/>
    <w:rsid w:val="00BC394B"/>
    <w:rsid w:val="00BD4F32"/>
    <w:rsid w:val="00BE0017"/>
    <w:rsid w:val="00BE5F1A"/>
    <w:rsid w:val="00BF1FA0"/>
    <w:rsid w:val="00BF2AE8"/>
    <w:rsid w:val="00BF4937"/>
    <w:rsid w:val="00BF60BC"/>
    <w:rsid w:val="00BF7921"/>
    <w:rsid w:val="00C227F7"/>
    <w:rsid w:val="00C33932"/>
    <w:rsid w:val="00C372C0"/>
    <w:rsid w:val="00C4462E"/>
    <w:rsid w:val="00C507FB"/>
    <w:rsid w:val="00C618F1"/>
    <w:rsid w:val="00C673CF"/>
    <w:rsid w:val="00C7417F"/>
    <w:rsid w:val="00C800D6"/>
    <w:rsid w:val="00C80DEE"/>
    <w:rsid w:val="00C83357"/>
    <w:rsid w:val="00C845B4"/>
    <w:rsid w:val="00C878AB"/>
    <w:rsid w:val="00C949F9"/>
    <w:rsid w:val="00CA0F77"/>
    <w:rsid w:val="00CB117B"/>
    <w:rsid w:val="00CB5EBE"/>
    <w:rsid w:val="00CC4839"/>
    <w:rsid w:val="00CC65E4"/>
    <w:rsid w:val="00CC668A"/>
    <w:rsid w:val="00CC7E17"/>
    <w:rsid w:val="00CD0567"/>
    <w:rsid w:val="00CD0D5E"/>
    <w:rsid w:val="00CD5032"/>
    <w:rsid w:val="00CD5966"/>
    <w:rsid w:val="00CF6BB6"/>
    <w:rsid w:val="00D11DD0"/>
    <w:rsid w:val="00D12D02"/>
    <w:rsid w:val="00D21A10"/>
    <w:rsid w:val="00D33289"/>
    <w:rsid w:val="00D44CF6"/>
    <w:rsid w:val="00D44CFB"/>
    <w:rsid w:val="00D613A8"/>
    <w:rsid w:val="00D63A68"/>
    <w:rsid w:val="00D66696"/>
    <w:rsid w:val="00D74714"/>
    <w:rsid w:val="00D940C3"/>
    <w:rsid w:val="00DB0AC2"/>
    <w:rsid w:val="00DB6BB6"/>
    <w:rsid w:val="00DC3394"/>
    <w:rsid w:val="00DD0D68"/>
    <w:rsid w:val="00DD1BA4"/>
    <w:rsid w:val="00DE4393"/>
    <w:rsid w:val="00DF121D"/>
    <w:rsid w:val="00DF4C66"/>
    <w:rsid w:val="00DF6AAF"/>
    <w:rsid w:val="00E014A1"/>
    <w:rsid w:val="00E1367D"/>
    <w:rsid w:val="00E15B74"/>
    <w:rsid w:val="00E21EC4"/>
    <w:rsid w:val="00E26B6D"/>
    <w:rsid w:val="00E326F1"/>
    <w:rsid w:val="00E3566D"/>
    <w:rsid w:val="00E45DE1"/>
    <w:rsid w:val="00E50F27"/>
    <w:rsid w:val="00E65B74"/>
    <w:rsid w:val="00E66E01"/>
    <w:rsid w:val="00E70F03"/>
    <w:rsid w:val="00E935CD"/>
    <w:rsid w:val="00EA6876"/>
    <w:rsid w:val="00EA7BD6"/>
    <w:rsid w:val="00EB060A"/>
    <w:rsid w:val="00EB5B98"/>
    <w:rsid w:val="00EB5FF5"/>
    <w:rsid w:val="00EC76BD"/>
    <w:rsid w:val="00ED0975"/>
    <w:rsid w:val="00ED5FAB"/>
    <w:rsid w:val="00F00F2D"/>
    <w:rsid w:val="00F05698"/>
    <w:rsid w:val="00F062AF"/>
    <w:rsid w:val="00F1218D"/>
    <w:rsid w:val="00F2297C"/>
    <w:rsid w:val="00F26E1C"/>
    <w:rsid w:val="00F372F3"/>
    <w:rsid w:val="00F413BE"/>
    <w:rsid w:val="00F42FEA"/>
    <w:rsid w:val="00F44352"/>
    <w:rsid w:val="00F46331"/>
    <w:rsid w:val="00F53104"/>
    <w:rsid w:val="00F54C0D"/>
    <w:rsid w:val="00F64334"/>
    <w:rsid w:val="00F66EBB"/>
    <w:rsid w:val="00F678EE"/>
    <w:rsid w:val="00F7079F"/>
    <w:rsid w:val="00F7090C"/>
    <w:rsid w:val="00F744C0"/>
    <w:rsid w:val="00F74C24"/>
    <w:rsid w:val="00F77E4F"/>
    <w:rsid w:val="00F81286"/>
    <w:rsid w:val="00F81ACE"/>
    <w:rsid w:val="00F828CA"/>
    <w:rsid w:val="00F85048"/>
    <w:rsid w:val="00F94939"/>
    <w:rsid w:val="00F94C1E"/>
    <w:rsid w:val="00F952B9"/>
    <w:rsid w:val="00FA340D"/>
    <w:rsid w:val="00FA392C"/>
    <w:rsid w:val="00FA5917"/>
    <w:rsid w:val="00FC1FDA"/>
    <w:rsid w:val="00FC68DB"/>
    <w:rsid w:val="00FD65D3"/>
    <w:rsid w:val="00FE66DC"/>
    <w:rsid w:val="00FF254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A0ABF1"/>
  <w15:docId w15:val="{3ACEBF58-59B7-4C40-BD9C-E509C0C8E5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Calibri" w:hAnsi="Cambria"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uiPriority="4"/>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semiHidden="1" w:uiPriority="0" w:unhideWhenUsed="1"/>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semiHidden/>
    <w:qFormat/>
    <w:rsid w:val="00982C54"/>
    <w:pPr>
      <w:tabs>
        <w:tab w:val="left" w:pos="403"/>
      </w:tabs>
      <w:spacing w:after="120" w:line="240" w:lineRule="atLeast"/>
      <w:jc w:val="both"/>
    </w:pPr>
    <w:rPr>
      <w:sz w:val="22"/>
      <w:szCs w:val="22"/>
      <w:lang w:val="en-GB"/>
    </w:rPr>
  </w:style>
  <w:style w:type="paragraph" w:styleId="berschrift1">
    <w:name w:val="heading 1"/>
    <w:basedOn w:val="Standard"/>
    <w:next w:val="Standard"/>
    <w:link w:val="berschrift1Zchn"/>
    <w:qFormat/>
    <w:rsid w:val="001B51CD"/>
    <w:pPr>
      <w:keepNext/>
      <w:numPr>
        <w:numId w:val="2"/>
      </w:numPr>
      <w:tabs>
        <w:tab w:val="clear" w:pos="403"/>
        <w:tab w:val="left" w:pos="400"/>
        <w:tab w:val="left" w:pos="560"/>
      </w:tabs>
      <w:suppressAutoHyphens/>
      <w:spacing w:before="270" w:line="270" w:lineRule="atLeast"/>
      <w:ind w:left="0" w:firstLine="0"/>
      <w:jc w:val="left"/>
      <w:outlineLvl w:val="0"/>
    </w:pPr>
    <w:rPr>
      <w:rFonts w:eastAsia="MS Mincho"/>
      <w:b/>
      <w:sz w:val="26"/>
      <w:lang w:eastAsia="ja-JP"/>
    </w:rPr>
  </w:style>
  <w:style w:type="paragraph" w:styleId="berschrift2">
    <w:name w:val="heading 2"/>
    <w:basedOn w:val="berschrift1"/>
    <w:next w:val="Standard"/>
    <w:link w:val="berschrift2Zchn"/>
    <w:qFormat/>
    <w:rsid w:val="001B51CD"/>
    <w:pPr>
      <w:numPr>
        <w:ilvl w:val="1"/>
      </w:numPr>
      <w:tabs>
        <w:tab w:val="clear" w:pos="360"/>
        <w:tab w:val="clear" w:pos="400"/>
        <w:tab w:val="clear" w:pos="560"/>
        <w:tab w:val="left" w:pos="540"/>
        <w:tab w:val="left" w:pos="700"/>
      </w:tabs>
      <w:spacing w:before="60" w:line="250" w:lineRule="atLeast"/>
      <w:outlineLvl w:val="1"/>
    </w:pPr>
    <w:rPr>
      <w:sz w:val="24"/>
    </w:rPr>
  </w:style>
  <w:style w:type="paragraph" w:styleId="berschrift3">
    <w:name w:val="heading 3"/>
    <w:basedOn w:val="berschrift1"/>
    <w:next w:val="Standard"/>
    <w:link w:val="berschrift3Zchn"/>
    <w:qFormat/>
    <w:rsid w:val="001B51CD"/>
    <w:pPr>
      <w:numPr>
        <w:ilvl w:val="2"/>
      </w:numPr>
      <w:tabs>
        <w:tab w:val="clear" w:pos="400"/>
        <w:tab w:val="clear" w:pos="560"/>
        <w:tab w:val="left" w:pos="880"/>
      </w:tabs>
      <w:spacing w:before="60" w:line="240" w:lineRule="atLeast"/>
      <w:outlineLvl w:val="2"/>
    </w:pPr>
    <w:rPr>
      <w:sz w:val="22"/>
    </w:rPr>
  </w:style>
  <w:style w:type="paragraph" w:styleId="berschrift4">
    <w:name w:val="heading 4"/>
    <w:basedOn w:val="berschrift3"/>
    <w:next w:val="Standard"/>
    <w:link w:val="berschrift4Zchn"/>
    <w:qFormat/>
    <w:rsid w:val="00F828CA"/>
    <w:pPr>
      <w:numPr>
        <w:ilvl w:val="3"/>
      </w:numPr>
      <w:tabs>
        <w:tab w:val="clear" w:pos="880"/>
        <w:tab w:val="clear" w:pos="1080"/>
        <w:tab w:val="left" w:pos="1021"/>
        <w:tab w:val="left" w:pos="1140"/>
        <w:tab w:val="left" w:pos="1360"/>
      </w:tabs>
      <w:outlineLvl w:val="3"/>
    </w:pPr>
  </w:style>
  <w:style w:type="paragraph" w:styleId="berschrift5">
    <w:name w:val="heading 5"/>
    <w:basedOn w:val="berschrift4"/>
    <w:next w:val="Standard"/>
    <w:link w:val="berschrift5Zchn"/>
    <w:qFormat/>
    <w:rsid w:val="001B51CD"/>
    <w:pPr>
      <w:numPr>
        <w:ilvl w:val="4"/>
      </w:numPr>
      <w:tabs>
        <w:tab w:val="clear" w:pos="1140"/>
        <w:tab w:val="clear" w:pos="1360"/>
      </w:tabs>
      <w:outlineLvl w:val="4"/>
    </w:pPr>
  </w:style>
  <w:style w:type="paragraph" w:styleId="berschrift6">
    <w:name w:val="heading 6"/>
    <w:basedOn w:val="berschrift5"/>
    <w:next w:val="Standard"/>
    <w:link w:val="berschrift6Zchn"/>
    <w:qFormat/>
    <w:rsid w:val="001B51CD"/>
    <w:pPr>
      <w:numPr>
        <w:ilvl w:val="5"/>
      </w:numPr>
      <w:outlineLvl w:val="5"/>
    </w:pPr>
  </w:style>
  <w:style w:type="paragraph" w:styleId="berschrift7">
    <w:name w:val="heading 7"/>
    <w:basedOn w:val="Standard"/>
    <w:next w:val="Standard"/>
    <w:link w:val="berschrift7Zchn"/>
    <w:qFormat/>
    <w:rsid w:val="00FC68DB"/>
    <w:pPr>
      <w:tabs>
        <w:tab w:val="clear" w:pos="403"/>
        <w:tab w:val="num" w:pos="1296"/>
      </w:tabs>
      <w:spacing w:before="240" w:after="60" w:line="240" w:lineRule="auto"/>
      <w:ind w:left="1296" w:hanging="1296"/>
      <w:jc w:val="left"/>
      <w:outlineLvl w:val="6"/>
    </w:pPr>
    <w:rPr>
      <w:rFonts w:ascii="Times New Roman" w:eastAsia="Times New Roman" w:hAnsi="Times New Roman"/>
      <w:sz w:val="24"/>
      <w:szCs w:val="24"/>
      <w:lang w:val="en-US" w:eastAsia="de-DE"/>
    </w:rPr>
  </w:style>
  <w:style w:type="paragraph" w:styleId="berschrift8">
    <w:name w:val="heading 8"/>
    <w:basedOn w:val="Standard"/>
    <w:next w:val="Standard"/>
    <w:link w:val="berschrift8Zchn"/>
    <w:qFormat/>
    <w:rsid w:val="00FC68DB"/>
    <w:pPr>
      <w:tabs>
        <w:tab w:val="clear" w:pos="403"/>
        <w:tab w:val="num" w:pos="1440"/>
      </w:tabs>
      <w:spacing w:before="240" w:after="60" w:line="240" w:lineRule="auto"/>
      <w:ind w:left="1440" w:hanging="1440"/>
      <w:jc w:val="left"/>
      <w:outlineLvl w:val="7"/>
    </w:pPr>
    <w:rPr>
      <w:rFonts w:ascii="Times New Roman" w:eastAsia="Times New Roman" w:hAnsi="Times New Roman"/>
      <w:i/>
      <w:iCs/>
      <w:sz w:val="24"/>
      <w:szCs w:val="24"/>
      <w:lang w:val="en-US" w:eastAsia="de-DE"/>
    </w:rPr>
  </w:style>
  <w:style w:type="paragraph" w:styleId="berschrift9">
    <w:name w:val="heading 9"/>
    <w:basedOn w:val="Standard"/>
    <w:next w:val="Standard"/>
    <w:link w:val="berschrift9Zchn"/>
    <w:qFormat/>
    <w:rsid w:val="00FC68DB"/>
    <w:pPr>
      <w:tabs>
        <w:tab w:val="clear" w:pos="403"/>
        <w:tab w:val="num" w:pos="1584"/>
      </w:tabs>
      <w:spacing w:before="240" w:after="60" w:line="240" w:lineRule="auto"/>
      <w:ind w:left="1584" w:hanging="1584"/>
      <w:jc w:val="left"/>
      <w:outlineLvl w:val="8"/>
    </w:pPr>
    <w:rPr>
      <w:rFonts w:ascii="Calibri" w:eastAsia="Times New Roman" w:hAnsi="Calibri" w:cs="Arial"/>
      <w:lang w:val="en-US" w:eastAsia="de-DE"/>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rsid w:val="001B51CD"/>
    <w:rPr>
      <w:rFonts w:eastAsia="MS Mincho"/>
      <w:b/>
      <w:sz w:val="26"/>
      <w:szCs w:val="22"/>
      <w:lang w:val="en-GB" w:eastAsia="ja-JP"/>
    </w:rPr>
  </w:style>
  <w:style w:type="character" w:customStyle="1" w:styleId="berschrift2Zchn">
    <w:name w:val="Überschrift 2 Zchn"/>
    <w:link w:val="berschrift2"/>
    <w:rsid w:val="001B51CD"/>
    <w:rPr>
      <w:rFonts w:eastAsia="MS Mincho"/>
      <w:b/>
      <w:sz w:val="24"/>
      <w:szCs w:val="22"/>
      <w:lang w:val="en-GB" w:eastAsia="ja-JP"/>
    </w:rPr>
  </w:style>
  <w:style w:type="character" w:customStyle="1" w:styleId="berschrift3Zchn">
    <w:name w:val="Überschrift 3 Zchn"/>
    <w:link w:val="berschrift3"/>
    <w:rsid w:val="001B51CD"/>
    <w:rPr>
      <w:rFonts w:eastAsia="MS Mincho"/>
      <w:b/>
      <w:sz w:val="22"/>
      <w:szCs w:val="22"/>
      <w:lang w:val="en-GB" w:eastAsia="ja-JP"/>
    </w:rPr>
  </w:style>
  <w:style w:type="character" w:customStyle="1" w:styleId="berschrift4Zchn">
    <w:name w:val="Überschrift 4 Zchn"/>
    <w:link w:val="berschrift4"/>
    <w:rsid w:val="00F828CA"/>
    <w:rPr>
      <w:rFonts w:eastAsia="MS Mincho"/>
      <w:b/>
      <w:sz w:val="22"/>
      <w:szCs w:val="22"/>
      <w:lang w:val="en-GB" w:eastAsia="ja-JP"/>
    </w:rPr>
  </w:style>
  <w:style w:type="character" w:customStyle="1" w:styleId="berschrift5Zchn">
    <w:name w:val="Überschrift 5 Zchn"/>
    <w:link w:val="berschrift5"/>
    <w:rsid w:val="001B51CD"/>
    <w:rPr>
      <w:rFonts w:eastAsia="MS Mincho"/>
      <w:b/>
      <w:sz w:val="22"/>
      <w:szCs w:val="22"/>
      <w:lang w:val="en-GB" w:eastAsia="ja-JP"/>
    </w:rPr>
  </w:style>
  <w:style w:type="character" w:customStyle="1" w:styleId="berschrift6Zchn">
    <w:name w:val="Überschrift 6 Zchn"/>
    <w:link w:val="berschrift6"/>
    <w:rsid w:val="001B51CD"/>
    <w:rPr>
      <w:rFonts w:eastAsia="MS Mincho"/>
      <w:b/>
      <w:sz w:val="22"/>
      <w:szCs w:val="22"/>
      <w:lang w:val="en-GB" w:eastAsia="ja-JP"/>
    </w:rPr>
  </w:style>
  <w:style w:type="character" w:customStyle="1" w:styleId="berschrift7Zchn">
    <w:name w:val="Überschrift 7 Zchn"/>
    <w:basedOn w:val="Absatz-Standardschriftart"/>
    <w:link w:val="berschrift7"/>
    <w:rsid w:val="00FC68DB"/>
    <w:rPr>
      <w:rFonts w:ascii="Times New Roman" w:eastAsia="Times New Roman" w:hAnsi="Times New Roman"/>
      <w:sz w:val="24"/>
      <w:szCs w:val="24"/>
      <w:lang w:eastAsia="de-DE"/>
    </w:rPr>
  </w:style>
  <w:style w:type="character" w:customStyle="1" w:styleId="berschrift8Zchn">
    <w:name w:val="Überschrift 8 Zchn"/>
    <w:basedOn w:val="Absatz-Standardschriftart"/>
    <w:link w:val="berschrift8"/>
    <w:rsid w:val="00FC68DB"/>
    <w:rPr>
      <w:rFonts w:ascii="Times New Roman" w:eastAsia="Times New Roman" w:hAnsi="Times New Roman"/>
      <w:i/>
      <w:iCs/>
      <w:sz w:val="24"/>
      <w:szCs w:val="24"/>
      <w:lang w:eastAsia="de-DE"/>
    </w:rPr>
  </w:style>
  <w:style w:type="character" w:customStyle="1" w:styleId="berschrift9Zchn">
    <w:name w:val="Überschrift 9 Zchn"/>
    <w:basedOn w:val="Absatz-Standardschriftart"/>
    <w:link w:val="berschrift9"/>
    <w:rsid w:val="00FC68DB"/>
    <w:rPr>
      <w:rFonts w:ascii="Calibri" w:eastAsia="Times New Roman" w:hAnsi="Calibri" w:cs="Arial"/>
      <w:sz w:val="22"/>
      <w:szCs w:val="22"/>
      <w:lang w:eastAsia="de-DE"/>
    </w:rPr>
  </w:style>
  <w:style w:type="paragraph" w:customStyle="1" w:styleId="a2">
    <w:name w:val="a2"/>
    <w:basedOn w:val="Standard"/>
    <w:next w:val="Standard"/>
    <w:uiPriority w:val="11"/>
    <w:rsid w:val="0054733A"/>
    <w:pPr>
      <w:keepNext/>
      <w:tabs>
        <w:tab w:val="clear" w:pos="403"/>
        <w:tab w:val="left" w:pos="567"/>
        <w:tab w:val="left" w:pos="720"/>
      </w:tabs>
      <w:spacing w:before="270" w:line="270" w:lineRule="atLeast"/>
      <w:jc w:val="left"/>
      <w:outlineLvl w:val="0"/>
    </w:pPr>
    <w:rPr>
      <w:rFonts w:eastAsia="MS Mincho"/>
      <w:b/>
      <w:sz w:val="26"/>
      <w:lang w:eastAsia="ja-JP"/>
    </w:rPr>
  </w:style>
  <w:style w:type="paragraph" w:customStyle="1" w:styleId="a3">
    <w:name w:val="a3"/>
    <w:basedOn w:val="Standard"/>
    <w:next w:val="Standard"/>
    <w:uiPriority w:val="12"/>
    <w:rsid w:val="00F828CA"/>
    <w:pPr>
      <w:keepNext/>
      <w:spacing w:before="60" w:line="250" w:lineRule="atLeast"/>
      <w:jc w:val="left"/>
      <w:outlineLvl w:val="0"/>
    </w:pPr>
    <w:rPr>
      <w:rFonts w:eastAsia="MS Mincho"/>
      <w:b/>
      <w:sz w:val="24"/>
      <w:lang w:eastAsia="ja-JP"/>
    </w:rPr>
  </w:style>
  <w:style w:type="paragraph" w:customStyle="1" w:styleId="a4">
    <w:name w:val="a4"/>
    <w:basedOn w:val="Standard"/>
    <w:next w:val="Standard"/>
    <w:uiPriority w:val="13"/>
    <w:rsid w:val="001B51CD"/>
    <w:pPr>
      <w:keepNext/>
      <w:tabs>
        <w:tab w:val="left" w:pos="880"/>
      </w:tabs>
      <w:spacing w:before="60"/>
      <w:jc w:val="left"/>
      <w:outlineLvl w:val="0"/>
    </w:pPr>
    <w:rPr>
      <w:rFonts w:eastAsia="MS Mincho"/>
      <w:b/>
      <w:bCs/>
      <w:iCs/>
      <w:lang w:eastAsia="ja-JP"/>
    </w:rPr>
  </w:style>
  <w:style w:type="paragraph" w:customStyle="1" w:styleId="a5">
    <w:name w:val="a5"/>
    <w:basedOn w:val="Standard"/>
    <w:next w:val="Standard"/>
    <w:uiPriority w:val="14"/>
    <w:rsid w:val="00F828CA"/>
    <w:pPr>
      <w:keepNext/>
      <w:tabs>
        <w:tab w:val="num" w:pos="1080"/>
        <w:tab w:val="left" w:pos="1247"/>
        <w:tab w:val="left" w:pos="1360"/>
      </w:tabs>
      <w:spacing w:before="60"/>
      <w:jc w:val="left"/>
      <w:outlineLvl w:val="0"/>
    </w:pPr>
    <w:rPr>
      <w:rFonts w:eastAsia="MS Mincho"/>
      <w:b/>
      <w:bCs/>
      <w:iCs/>
      <w:lang w:eastAsia="ja-JP"/>
    </w:rPr>
  </w:style>
  <w:style w:type="paragraph" w:customStyle="1" w:styleId="a6">
    <w:name w:val="a6"/>
    <w:basedOn w:val="Standard"/>
    <w:next w:val="Standard"/>
    <w:uiPriority w:val="15"/>
    <w:rsid w:val="00F828CA"/>
    <w:pPr>
      <w:keepNext/>
      <w:tabs>
        <w:tab w:val="left" w:pos="1247"/>
        <w:tab w:val="left" w:pos="1360"/>
        <w:tab w:val="num" w:pos="1440"/>
      </w:tabs>
      <w:spacing w:before="60"/>
      <w:jc w:val="left"/>
      <w:outlineLvl w:val="0"/>
    </w:pPr>
    <w:rPr>
      <w:rFonts w:eastAsia="MS Mincho"/>
      <w:b/>
      <w:bCs/>
      <w:lang w:eastAsia="ja-JP"/>
    </w:rPr>
  </w:style>
  <w:style w:type="paragraph" w:customStyle="1" w:styleId="ANNEX">
    <w:name w:val="ANNEX"/>
    <w:basedOn w:val="Standard"/>
    <w:next w:val="Standard"/>
    <w:uiPriority w:val="10"/>
    <w:rsid w:val="00F77E4F"/>
    <w:pPr>
      <w:keepNext/>
      <w:pageBreakBefore/>
      <w:spacing w:after="480" w:line="310" w:lineRule="exact"/>
      <w:jc w:val="center"/>
      <w:outlineLvl w:val="0"/>
    </w:pPr>
    <w:rPr>
      <w:rFonts w:eastAsia="MS Mincho"/>
      <w:b/>
      <w:sz w:val="28"/>
      <w:lang w:eastAsia="ja-JP"/>
    </w:rPr>
  </w:style>
  <w:style w:type="paragraph" w:customStyle="1" w:styleId="BiblioTitle">
    <w:name w:val="Biblio Title"/>
    <w:basedOn w:val="Standard"/>
    <w:uiPriority w:val="5"/>
    <w:rsid w:val="00264095"/>
    <w:pPr>
      <w:spacing w:after="310" w:line="310" w:lineRule="atLeast"/>
      <w:jc w:val="center"/>
      <w:outlineLvl w:val="0"/>
    </w:pPr>
    <w:rPr>
      <w:b/>
      <w:sz w:val="28"/>
    </w:rPr>
  </w:style>
  <w:style w:type="paragraph" w:customStyle="1" w:styleId="Definition">
    <w:name w:val="Definition"/>
    <w:basedOn w:val="Standard"/>
    <w:link w:val="DefinitionChar"/>
    <w:uiPriority w:val="9"/>
    <w:rsid w:val="00F77E4F"/>
  </w:style>
  <w:style w:type="character" w:customStyle="1" w:styleId="DefinitionChar">
    <w:name w:val="Definition Char"/>
    <w:basedOn w:val="Absatz-Standardschriftart"/>
    <w:link w:val="Definition"/>
    <w:uiPriority w:val="9"/>
    <w:rsid w:val="00396685"/>
    <w:rPr>
      <w:sz w:val="22"/>
      <w:szCs w:val="22"/>
      <w:lang w:val="en-GB"/>
    </w:rPr>
  </w:style>
  <w:style w:type="paragraph" w:customStyle="1" w:styleId="ForewordTitle">
    <w:name w:val="Foreword Title"/>
    <w:basedOn w:val="Standard"/>
    <w:semiHidden/>
    <w:rsid w:val="00264095"/>
    <w:pPr>
      <w:keepNext/>
      <w:pageBreakBefore/>
      <w:suppressAutoHyphens/>
      <w:spacing w:after="310" w:line="310" w:lineRule="atLeast"/>
      <w:outlineLvl w:val="0"/>
    </w:pPr>
    <w:rPr>
      <w:b/>
      <w:sz w:val="28"/>
    </w:rPr>
  </w:style>
  <w:style w:type="paragraph" w:customStyle="1" w:styleId="IntroTitle">
    <w:name w:val="Intro Title"/>
    <w:basedOn w:val="ForewordTitle"/>
    <w:semiHidden/>
    <w:rsid w:val="00264095"/>
    <w:pPr>
      <w:pageBreakBefore w:val="0"/>
    </w:pPr>
  </w:style>
  <w:style w:type="paragraph" w:customStyle="1" w:styleId="Terms">
    <w:name w:val="Term(s)"/>
    <w:basedOn w:val="Standard"/>
    <w:next w:val="Definition"/>
    <w:uiPriority w:val="8"/>
    <w:rsid w:val="00F77E4F"/>
    <w:pPr>
      <w:keepNext/>
      <w:suppressAutoHyphens/>
      <w:spacing w:after="0"/>
      <w:jc w:val="left"/>
    </w:pPr>
    <w:rPr>
      <w:b/>
    </w:rPr>
  </w:style>
  <w:style w:type="paragraph" w:customStyle="1" w:styleId="TermNum">
    <w:name w:val="TermNum"/>
    <w:basedOn w:val="Standard"/>
    <w:next w:val="Terms"/>
    <w:uiPriority w:val="7"/>
    <w:rsid w:val="00F77E4F"/>
    <w:pPr>
      <w:keepNext/>
      <w:spacing w:after="0"/>
      <w:jc w:val="left"/>
    </w:pPr>
    <w:rPr>
      <w:b/>
    </w:rPr>
  </w:style>
  <w:style w:type="paragraph" w:styleId="Verzeichnis1">
    <w:name w:val="toc 1"/>
    <w:basedOn w:val="Standard"/>
    <w:next w:val="Standard"/>
    <w:uiPriority w:val="39"/>
    <w:qFormat/>
    <w:rsid w:val="00264095"/>
    <w:pPr>
      <w:tabs>
        <w:tab w:val="left" w:pos="720"/>
        <w:tab w:val="right" w:leader="dot" w:pos="9752"/>
      </w:tabs>
      <w:suppressAutoHyphens/>
      <w:spacing w:before="120" w:after="0"/>
      <w:ind w:left="720" w:right="500" w:hanging="720"/>
      <w:jc w:val="left"/>
    </w:pPr>
    <w:rPr>
      <w:b/>
    </w:rPr>
  </w:style>
  <w:style w:type="paragraph" w:styleId="Verzeichnis2">
    <w:name w:val="toc 2"/>
    <w:basedOn w:val="Verzeichnis1"/>
    <w:next w:val="Standard"/>
    <w:uiPriority w:val="39"/>
    <w:qFormat/>
    <w:rsid w:val="00264095"/>
    <w:pPr>
      <w:spacing w:before="0"/>
    </w:pPr>
  </w:style>
  <w:style w:type="paragraph" w:styleId="Verzeichnis3">
    <w:name w:val="toc 3"/>
    <w:basedOn w:val="Verzeichnis2"/>
    <w:next w:val="Standard"/>
    <w:uiPriority w:val="39"/>
    <w:qFormat/>
    <w:rsid w:val="00264095"/>
  </w:style>
  <w:style w:type="paragraph" w:customStyle="1" w:styleId="zzContents">
    <w:name w:val="zzContents"/>
    <w:basedOn w:val="Standard"/>
    <w:next w:val="Verzeichnis1"/>
    <w:semiHidden/>
    <w:rsid w:val="008116BB"/>
    <w:pPr>
      <w:keepNext/>
      <w:pageBreakBefore/>
      <w:suppressAutoHyphens/>
      <w:spacing w:before="270" w:line="310" w:lineRule="exact"/>
      <w:jc w:val="left"/>
    </w:pPr>
    <w:rPr>
      <w:b/>
      <w:sz w:val="28"/>
    </w:rPr>
  </w:style>
  <w:style w:type="paragraph" w:customStyle="1" w:styleId="zzCopyright">
    <w:name w:val="zzCopyright"/>
    <w:basedOn w:val="Standard"/>
    <w:next w:val="Standard"/>
    <w:semiHidden/>
    <w:rsid w:val="00264095"/>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STDTitle">
    <w:name w:val="zzSTDTitle"/>
    <w:basedOn w:val="Standard"/>
    <w:next w:val="Standard"/>
    <w:semiHidden/>
    <w:rsid w:val="00264095"/>
    <w:pPr>
      <w:suppressAutoHyphens/>
      <w:spacing w:before="400" w:after="760" w:line="350" w:lineRule="exact"/>
      <w:jc w:val="left"/>
    </w:pPr>
    <w:rPr>
      <w:b/>
      <w:color w:val="0000FF"/>
      <w:sz w:val="32"/>
    </w:rPr>
  </w:style>
  <w:style w:type="table" w:styleId="Tabellenraster">
    <w:name w:val="Table Grid"/>
    <w:basedOn w:val="NormaleTabelle"/>
    <w:rsid w:val="001A33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uzeile">
    <w:name w:val="footer"/>
    <w:basedOn w:val="Standard"/>
    <w:link w:val="FuzeileZchn"/>
    <w:rsid w:val="00526284"/>
    <w:pPr>
      <w:tabs>
        <w:tab w:val="clear" w:pos="403"/>
        <w:tab w:val="right" w:pos="9752"/>
      </w:tabs>
      <w:spacing w:before="360" w:line="220" w:lineRule="exact"/>
    </w:pPr>
  </w:style>
  <w:style w:type="character" w:customStyle="1" w:styleId="FuzeileZchn">
    <w:name w:val="Fußzeile Zchn"/>
    <w:link w:val="Fuzeile"/>
    <w:uiPriority w:val="99"/>
    <w:semiHidden/>
    <w:rsid w:val="00526284"/>
    <w:rPr>
      <w:sz w:val="22"/>
      <w:szCs w:val="22"/>
      <w:lang w:val="en-GB"/>
    </w:rPr>
  </w:style>
  <w:style w:type="paragraph" w:styleId="Kopfzeile">
    <w:name w:val="header"/>
    <w:basedOn w:val="Standard"/>
    <w:link w:val="KopfzeileZchn"/>
    <w:uiPriority w:val="99"/>
    <w:rsid w:val="00526284"/>
    <w:pPr>
      <w:spacing w:after="600" w:line="220" w:lineRule="exact"/>
    </w:pPr>
    <w:rPr>
      <w:b/>
    </w:rPr>
  </w:style>
  <w:style w:type="character" w:customStyle="1" w:styleId="KopfzeileZchn">
    <w:name w:val="Kopfzeile Zchn"/>
    <w:link w:val="Kopfzeile"/>
    <w:uiPriority w:val="99"/>
    <w:rsid w:val="00526284"/>
    <w:rPr>
      <w:b/>
      <w:sz w:val="22"/>
      <w:szCs w:val="22"/>
      <w:lang w:val="en-GB"/>
    </w:rPr>
  </w:style>
  <w:style w:type="character" w:styleId="Hyperlink">
    <w:name w:val="Hyperlink"/>
    <w:uiPriority w:val="99"/>
    <w:rsid w:val="001A33D0"/>
    <w:rPr>
      <w:color w:val="0000FF"/>
      <w:u w:val="single"/>
      <w:lang w:val="fr-FR"/>
    </w:rPr>
  </w:style>
  <w:style w:type="paragraph" w:customStyle="1" w:styleId="Code">
    <w:name w:val="Code"/>
    <w:basedOn w:val="Standard"/>
    <w:qFormat/>
    <w:rsid w:val="00526284"/>
    <w:pPr>
      <w:spacing w:after="0" w:line="200" w:lineRule="atLeast"/>
      <w:jc w:val="left"/>
    </w:pPr>
    <w:rPr>
      <w:rFonts w:ascii="Courier New" w:hAnsi="Courier New"/>
      <w:sz w:val="18"/>
    </w:rPr>
  </w:style>
  <w:style w:type="paragraph" w:styleId="Beschriftung">
    <w:name w:val="caption"/>
    <w:basedOn w:val="Standard"/>
    <w:next w:val="Standard"/>
    <w:uiPriority w:val="35"/>
    <w:unhideWhenUsed/>
    <w:qFormat/>
    <w:rsid w:val="00CB117B"/>
    <w:pPr>
      <w:spacing w:after="200" w:line="240" w:lineRule="auto"/>
    </w:pPr>
    <w:rPr>
      <w:i/>
      <w:iCs/>
      <w:color w:val="44546A" w:themeColor="text2"/>
      <w:sz w:val="18"/>
      <w:szCs w:val="18"/>
    </w:rPr>
  </w:style>
  <w:style w:type="paragraph" w:styleId="Textkrper">
    <w:name w:val="Body Text"/>
    <w:basedOn w:val="Standard"/>
    <w:link w:val="TextkrperZchn"/>
    <w:qFormat/>
    <w:rsid w:val="007B5DAA"/>
  </w:style>
  <w:style w:type="character" w:customStyle="1" w:styleId="TextkrperZchn">
    <w:name w:val="Textkörper Zchn"/>
    <w:basedOn w:val="Absatz-Standardschriftart"/>
    <w:link w:val="Textkrper"/>
    <w:rsid w:val="007B5DAA"/>
    <w:rPr>
      <w:sz w:val="22"/>
      <w:szCs w:val="22"/>
      <w:lang w:val="en-GB"/>
    </w:rPr>
  </w:style>
  <w:style w:type="paragraph" w:customStyle="1" w:styleId="Formula">
    <w:name w:val="Formula"/>
    <w:basedOn w:val="Standard"/>
    <w:semiHidden/>
    <w:rsid w:val="00314414"/>
    <w:pPr>
      <w:tabs>
        <w:tab w:val="clear" w:pos="403"/>
        <w:tab w:val="right" w:pos="9749"/>
      </w:tabs>
      <w:spacing w:after="220"/>
      <w:ind w:left="403"/>
      <w:jc w:val="left"/>
    </w:pPr>
    <w:rPr>
      <w:rFonts w:eastAsia="Times New Roman"/>
    </w:rPr>
  </w:style>
  <w:style w:type="paragraph" w:customStyle="1" w:styleId="Tablebody">
    <w:name w:val="Table body"/>
    <w:basedOn w:val="Standard"/>
    <w:rsid w:val="00652F34"/>
    <w:pPr>
      <w:spacing w:before="60" w:after="60"/>
      <w:jc w:val="center"/>
    </w:pPr>
    <w:rPr>
      <w:sz w:val="20"/>
    </w:rPr>
  </w:style>
  <w:style w:type="character" w:styleId="Platzhaltertext">
    <w:name w:val="Placeholder Text"/>
    <w:basedOn w:val="Absatz-Standardschriftart"/>
    <w:uiPriority w:val="99"/>
    <w:semiHidden/>
    <w:rsid w:val="00610D56"/>
    <w:rPr>
      <w:color w:val="808080"/>
    </w:rPr>
  </w:style>
  <w:style w:type="paragraph" w:customStyle="1" w:styleId="ForewordText">
    <w:name w:val="Foreword Text"/>
    <w:basedOn w:val="Standard"/>
    <w:link w:val="ForewordTextChar"/>
    <w:rsid w:val="00BC394B"/>
    <w:pPr>
      <w:tabs>
        <w:tab w:val="clear" w:pos="403"/>
      </w:tabs>
    </w:pPr>
    <w:rPr>
      <w:lang w:val="fr-FR"/>
    </w:rPr>
  </w:style>
  <w:style w:type="character" w:customStyle="1" w:styleId="ForewordTextChar">
    <w:name w:val="Foreword Text Char"/>
    <w:link w:val="ForewordText"/>
    <w:locked/>
    <w:rsid w:val="00BC394B"/>
    <w:rPr>
      <w:sz w:val="22"/>
      <w:szCs w:val="22"/>
      <w:lang w:val="fr-FR"/>
    </w:rPr>
  </w:style>
  <w:style w:type="paragraph" w:styleId="Sprechblasentext">
    <w:name w:val="Balloon Text"/>
    <w:basedOn w:val="Standard"/>
    <w:link w:val="SprechblasentextZchn"/>
    <w:unhideWhenUsed/>
    <w:rsid w:val="000C033F"/>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rsid w:val="000C033F"/>
    <w:rPr>
      <w:rFonts w:ascii="Segoe UI" w:hAnsi="Segoe UI" w:cs="Segoe UI"/>
      <w:sz w:val="18"/>
      <w:szCs w:val="18"/>
      <w:lang w:val="en-GB"/>
    </w:rPr>
  </w:style>
  <w:style w:type="character" w:styleId="BesuchterLink">
    <w:name w:val="FollowedHyperlink"/>
    <w:basedOn w:val="Absatz-Standardschriftart"/>
    <w:unhideWhenUsed/>
    <w:rsid w:val="00F81ACE"/>
    <w:rPr>
      <w:color w:val="954F72" w:themeColor="followedHyperlink"/>
      <w:u w:val="single"/>
    </w:rPr>
  </w:style>
  <w:style w:type="paragraph" w:styleId="StandardWeb">
    <w:name w:val="Normal (Web)"/>
    <w:basedOn w:val="Standard"/>
    <w:uiPriority w:val="99"/>
    <w:unhideWhenUsed/>
    <w:rsid w:val="00DF121D"/>
    <w:pPr>
      <w:tabs>
        <w:tab w:val="clear" w:pos="403"/>
      </w:tabs>
      <w:spacing w:before="100" w:beforeAutospacing="1" w:after="100" w:afterAutospacing="1" w:line="240" w:lineRule="auto"/>
      <w:jc w:val="left"/>
    </w:pPr>
    <w:rPr>
      <w:rFonts w:ascii="Times New Roman" w:eastAsia="Times New Roman" w:hAnsi="Times New Roman"/>
      <w:sz w:val="24"/>
      <w:szCs w:val="24"/>
      <w:lang w:val="en-US"/>
    </w:rPr>
  </w:style>
  <w:style w:type="paragraph" w:customStyle="1" w:styleId="Source">
    <w:name w:val="Source"/>
    <w:basedOn w:val="Definition"/>
    <w:link w:val="SourceChar"/>
    <w:qFormat/>
    <w:rsid w:val="00396685"/>
  </w:style>
  <w:style w:type="character" w:customStyle="1" w:styleId="SourceChar">
    <w:name w:val="Source Char"/>
    <w:basedOn w:val="DefinitionChar"/>
    <w:link w:val="Source"/>
    <w:rsid w:val="00396685"/>
    <w:rPr>
      <w:sz w:val="22"/>
      <w:szCs w:val="22"/>
      <w:lang w:val="en-GB"/>
    </w:rPr>
  </w:style>
  <w:style w:type="paragraph" w:styleId="Liste">
    <w:name w:val="List"/>
    <w:basedOn w:val="Listenabsatz"/>
    <w:uiPriority w:val="4"/>
    <w:rsid w:val="00CB117B"/>
    <w:pPr>
      <w:keepNext/>
      <w:numPr>
        <w:numId w:val="9"/>
      </w:numPr>
      <w:tabs>
        <w:tab w:val="clear" w:pos="403"/>
      </w:tabs>
      <w:ind w:left="425" w:hanging="425"/>
    </w:pPr>
  </w:style>
  <w:style w:type="paragraph" w:styleId="Listenabsatz">
    <w:name w:val="List Paragraph"/>
    <w:basedOn w:val="Standard"/>
    <w:link w:val="ListenabsatzZchn"/>
    <w:uiPriority w:val="34"/>
    <w:qFormat/>
    <w:rsid w:val="00C878AB"/>
    <w:pPr>
      <w:ind w:left="720"/>
      <w:contextualSpacing/>
    </w:pPr>
  </w:style>
  <w:style w:type="character" w:customStyle="1" w:styleId="ListenabsatzZchn">
    <w:name w:val="Listenabsatz Zchn"/>
    <w:basedOn w:val="Absatz-Standardschriftart"/>
    <w:link w:val="Listenabsatz"/>
    <w:uiPriority w:val="34"/>
    <w:semiHidden/>
    <w:rsid w:val="00C878AB"/>
    <w:rPr>
      <w:sz w:val="22"/>
      <w:szCs w:val="22"/>
      <w:lang w:val="en-GB"/>
    </w:rPr>
  </w:style>
  <w:style w:type="paragraph" w:customStyle="1" w:styleId="Example">
    <w:name w:val="Example"/>
    <w:basedOn w:val="Standard"/>
    <w:link w:val="ExampleChar"/>
    <w:qFormat/>
    <w:rsid w:val="00396685"/>
    <w:rPr>
      <w:sz w:val="20"/>
      <w:szCs w:val="20"/>
    </w:rPr>
  </w:style>
  <w:style w:type="character" w:customStyle="1" w:styleId="ExampleChar">
    <w:name w:val="Example Char"/>
    <w:basedOn w:val="Absatz-Standardschriftart"/>
    <w:link w:val="Example"/>
    <w:rsid w:val="00396685"/>
    <w:rPr>
      <w:lang w:val="en-GB"/>
    </w:rPr>
  </w:style>
  <w:style w:type="paragraph" w:customStyle="1" w:styleId="Note">
    <w:name w:val="Note"/>
    <w:basedOn w:val="Standard"/>
    <w:link w:val="NoteChar"/>
    <w:qFormat/>
    <w:rsid w:val="00E014A1"/>
    <w:pPr>
      <w:spacing w:after="240"/>
    </w:pPr>
    <w:rPr>
      <w:sz w:val="20"/>
      <w:szCs w:val="20"/>
    </w:rPr>
  </w:style>
  <w:style w:type="character" w:customStyle="1" w:styleId="NoteChar">
    <w:name w:val="Note Char"/>
    <w:basedOn w:val="Absatz-Standardschriftart"/>
    <w:link w:val="Note"/>
    <w:rsid w:val="00E014A1"/>
    <w:rPr>
      <w:lang w:val="en-GB"/>
    </w:rPr>
  </w:style>
  <w:style w:type="paragraph" w:customStyle="1" w:styleId="FigureTitle">
    <w:name w:val="Figure Title"/>
    <w:basedOn w:val="Listenabsatz"/>
    <w:link w:val="FigureTitleChar"/>
    <w:qFormat/>
    <w:rsid w:val="00151B6D"/>
    <w:pPr>
      <w:numPr>
        <w:numId w:val="7"/>
      </w:numPr>
      <w:jc w:val="center"/>
    </w:pPr>
    <w:rPr>
      <w:b/>
      <w:bCs/>
    </w:rPr>
  </w:style>
  <w:style w:type="character" w:customStyle="1" w:styleId="FigureTitleChar">
    <w:name w:val="Figure Title Char"/>
    <w:basedOn w:val="ListenabsatzZchn"/>
    <w:link w:val="FigureTitle"/>
    <w:rsid w:val="00151B6D"/>
    <w:rPr>
      <w:b/>
      <w:bCs/>
      <w:sz w:val="22"/>
      <w:szCs w:val="22"/>
      <w:lang w:val="en-GB"/>
    </w:rPr>
  </w:style>
  <w:style w:type="paragraph" w:customStyle="1" w:styleId="AnnexFigureTitle">
    <w:name w:val="Annex Figure Title"/>
    <w:basedOn w:val="Standard"/>
    <w:link w:val="AnnexFigureTitleChar"/>
    <w:qFormat/>
    <w:rsid w:val="00151B6D"/>
    <w:pPr>
      <w:numPr>
        <w:numId w:val="4"/>
      </w:numPr>
      <w:jc w:val="center"/>
    </w:pPr>
    <w:rPr>
      <w:b/>
      <w:bCs/>
    </w:rPr>
  </w:style>
  <w:style w:type="character" w:customStyle="1" w:styleId="AnnexFigureTitleChar">
    <w:name w:val="Annex Figure Title Char"/>
    <w:basedOn w:val="Absatz-Standardschriftart"/>
    <w:link w:val="AnnexFigureTitle"/>
    <w:rsid w:val="00151B6D"/>
    <w:rPr>
      <w:b/>
      <w:bCs/>
      <w:sz w:val="22"/>
      <w:szCs w:val="22"/>
      <w:lang w:val="en-GB"/>
    </w:rPr>
  </w:style>
  <w:style w:type="paragraph" w:customStyle="1" w:styleId="AnnexTableTitle">
    <w:name w:val="Annex Table Title"/>
    <w:basedOn w:val="Listenabsatz"/>
    <w:link w:val="AnnexTableTitleChar"/>
    <w:qFormat/>
    <w:rsid w:val="00C878AB"/>
    <w:pPr>
      <w:keepNext/>
      <w:pageBreakBefore/>
      <w:numPr>
        <w:numId w:val="5"/>
      </w:numPr>
      <w:jc w:val="center"/>
    </w:pPr>
    <w:rPr>
      <w:b/>
    </w:rPr>
  </w:style>
  <w:style w:type="character" w:customStyle="1" w:styleId="AnnexTableTitleChar">
    <w:name w:val="Annex Table Title Char"/>
    <w:basedOn w:val="ListenabsatzZchn"/>
    <w:link w:val="AnnexTableTitle"/>
    <w:rsid w:val="00C878AB"/>
    <w:rPr>
      <w:b/>
      <w:sz w:val="22"/>
      <w:szCs w:val="22"/>
      <w:lang w:val="en-GB"/>
    </w:rPr>
  </w:style>
  <w:style w:type="paragraph" w:customStyle="1" w:styleId="Tabletitle">
    <w:name w:val="Table title"/>
    <w:basedOn w:val="Listenabsatz"/>
    <w:link w:val="TabletitleChar"/>
    <w:qFormat/>
    <w:rsid w:val="00426C8C"/>
    <w:pPr>
      <w:numPr>
        <w:numId w:val="6"/>
      </w:numPr>
      <w:jc w:val="center"/>
    </w:pPr>
    <w:rPr>
      <w:b/>
      <w:bCs/>
      <w:lang w:val="fr-CH"/>
    </w:rPr>
  </w:style>
  <w:style w:type="character" w:customStyle="1" w:styleId="TabletitleChar">
    <w:name w:val="Table title Char"/>
    <w:basedOn w:val="ListenabsatzZchn"/>
    <w:link w:val="Tabletitle"/>
    <w:rsid w:val="00426C8C"/>
    <w:rPr>
      <w:b/>
      <w:bCs/>
      <w:sz w:val="22"/>
      <w:szCs w:val="22"/>
      <w:lang w:val="fr-CH"/>
    </w:rPr>
  </w:style>
  <w:style w:type="character" w:customStyle="1" w:styleId="NichtaufgelsteErwhnung1">
    <w:name w:val="Nicht aufgelöste Erwähnung1"/>
    <w:basedOn w:val="Absatz-Standardschriftart"/>
    <w:uiPriority w:val="99"/>
    <w:semiHidden/>
    <w:unhideWhenUsed/>
    <w:rsid w:val="004D3DEB"/>
    <w:rPr>
      <w:color w:val="605E5C"/>
      <w:shd w:val="clear" w:color="auto" w:fill="E1DFDD"/>
    </w:rPr>
  </w:style>
  <w:style w:type="paragraph" w:styleId="Funotentext">
    <w:name w:val="footnote text"/>
    <w:basedOn w:val="Standard"/>
    <w:link w:val="FunotentextZchn"/>
    <w:semiHidden/>
    <w:rsid w:val="00FC68DB"/>
    <w:pPr>
      <w:tabs>
        <w:tab w:val="clear" w:pos="403"/>
      </w:tabs>
      <w:spacing w:line="240" w:lineRule="auto"/>
      <w:jc w:val="left"/>
    </w:pPr>
    <w:rPr>
      <w:rFonts w:ascii="Calibri" w:eastAsia="Times New Roman" w:hAnsi="Calibri"/>
      <w:sz w:val="20"/>
      <w:szCs w:val="20"/>
      <w:lang w:val="en-US" w:eastAsia="x-none"/>
    </w:rPr>
  </w:style>
  <w:style w:type="character" w:customStyle="1" w:styleId="FunotentextZchn">
    <w:name w:val="Fußnotentext Zchn"/>
    <w:basedOn w:val="Absatz-Standardschriftart"/>
    <w:link w:val="Funotentext"/>
    <w:semiHidden/>
    <w:rsid w:val="00FC68DB"/>
    <w:rPr>
      <w:rFonts w:ascii="Calibri" w:eastAsia="Times New Roman" w:hAnsi="Calibri"/>
      <w:lang w:eastAsia="x-none"/>
    </w:rPr>
  </w:style>
  <w:style w:type="character" w:styleId="Funotenzeichen">
    <w:name w:val="footnote reference"/>
    <w:semiHidden/>
    <w:rsid w:val="00FC68DB"/>
    <w:rPr>
      <w:vertAlign w:val="superscript"/>
    </w:rPr>
  </w:style>
  <w:style w:type="character" w:customStyle="1" w:styleId="trans">
    <w:name w:val="trans"/>
    <w:rsid w:val="00FC68DB"/>
  </w:style>
  <w:style w:type="character" w:customStyle="1" w:styleId="definition0">
    <w:name w:val="definition"/>
    <w:rsid w:val="00FC68DB"/>
  </w:style>
  <w:style w:type="paragraph" w:styleId="Aufzhlungszeichen">
    <w:name w:val="List Bullet"/>
    <w:basedOn w:val="Standard"/>
    <w:rsid w:val="00FC68DB"/>
    <w:pPr>
      <w:tabs>
        <w:tab w:val="clear" w:pos="403"/>
        <w:tab w:val="num" w:pos="454"/>
      </w:tabs>
      <w:spacing w:after="240" w:line="240" w:lineRule="auto"/>
      <w:ind w:left="454" w:hanging="227"/>
      <w:contextualSpacing/>
      <w:jc w:val="left"/>
    </w:pPr>
    <w:rPr>
      <w:rFonts w:ascii="Calibri" w:eastAsia="Times New Roman" w:hAnsi="Calibri"/>
      <w:szCs w:val="24"/>
      <w:lang w:val="en-US" w:eastAsia="de-DE"/>
    </w:rPr>
  </w:style>
  <w:style w:type="paragraph" w:styleId="Aufzhlungszeichen2">
    <w:name w:val="List Bullet 2"/>
    <w:basedOn w:val="Standard"/>
    <w:rsid w:val="00FC68DB"/>
    <w:pPr>
      <w:tabs>
        <w:tab w:val="clear" w:pos="403"/>
        <w:tab w:val="num" w:pos="643"/>
      </w:tabs>
      <w:spacing w:line="240" w:lineRule="auto"/>
      <w:ind w:left="643" w:hanging="360"/>
      <w:jc w:val="left"/>
    </w:pPr>
    <w:rPr>
      <w:rFonts w:ascii="Calibri" w:eastAsia="Times New Roman" w:hAnsi="Calibri"/>
      <w:szCs w:val="24"/>
      <w:lang w:val="en-US" w:eastAsia="de-DE"/>
    </w:rPr>
  </w:style>
  <w:style w:type="paragraph" w:styleId="Aufzhlungszeichen3">
    <w:name w:val="List Bullet 3"/>
    <w:basedOn w:val="Standard"/>
    <w:rsid w:val="00FC68DB"/>
    <w:pPr>
      <w:tabs>
        <w:tab w:val="clear" w:pos="403"/>
        <w:tab w:val="num" w:pos="926"/>
      </w:tabs>
      <w:spacing w:line="240" w:lineRule="auto"/>
      <w:ind w:left="926" w:hanging="360"/>
      <w:jc w:val="left"/>
    </w:pPr>
    <w:rPr>
      <w:rFonts w:ascii="Calibri" w:eastAsia="Times New Roman" w:hAnsi="Calibri"/>
      <w:szCs w:val="24"/>
      <w:lang w:val="en-US" w:eastAsia="de-DE"/>
    </w:rPr>
  </w:style>
  <w:style w:type="character" w:customStyle="1" w:styleId="XMLElement">
    <w:name w:val="XML Element"/>
    <w:rsid w:val="00FC68DB"/>
    <w:rPr>
      <w:rFonts w:ascii="Courier New" w:hAnsi="Courier New"/>
      <w:b/>
      <w:i/>
      <w:sz w:val="18"/>
    </w:rPr>
  </w:style>
  <w:style w:type="character" w:customStyle="1" w:styleId="XMLAttribute">
    <w:name w:val="XML Attribute"/>
    <w:rsid w:val="00FC68DB"/>
    <w:rPr>
      <w:rFonts w:ascii="Courier New" w:hAnsi="Courier New"/>
      <w:b/>
      <w:i/>
      <w:sz w:val="18"/>
    </w:rPr>
  </w:style>
  <w:style w:type="paragraph" w:customStyle="1" w:styleId="Text">
    <w:name w:val="Text"/>
    <w:basedOn w:val="Standard"/>
    <w:link w:val="TextZchn"/>
    <w:rsid w:val="00FC68DB"/>
    <w:pPr>
      <w:tabs>
        <w:tab w:val="clear" w:pos="403"/>
      </w:tabs>
      <w:spacing w:line="240" w:lineRule="auto"/>
      <w:jc w:val="left"/>
    </w:pPr>
    <w:rPr>
      <w:rFonts w:ascii="Calibri" w:eastAsia="Times New Roman" w:hAnsi="Calibri"/>
      <w:szCs w:val="24"/>
      <w:lang w:val="en-US" w:eastAsia="de-DE"/>
    </w:rPr>
  </w:style>
  <w:style w:type="character" w:customStyle="1" w:styleId="TextZchn">
    <w:name w:val="Text Zchn"/>
    <w:link w:val="Text"/>
    <w:rsid w:val="00FC68DB"/>
    <w:rPr>
      <w:rFonts w:ascii="Calibri" w:eastAsia="Times New Roman" w:hAnsi="Calibri"/>
      <w:sz w:val="22"/>
      <w:szCs w:val="24"/>
      <w:lang w:eastAsia="de-DE"/>
    </w:rPr>
  </w:style>
  <w:style w:type="character" w:customStyle="1" w:styleId="NoteZchn">
    <w:name w:val="Note Zchn"/>
    <w:rsid w:val="00FC68DB"/>
    <w:rPr>
      <w:rFonts w:ascii="Calibri" w:hAnsi="Calibri"/>
      <w:i/>
      <w:sz w:val="24"/>
      <w:szCs w:val="24"/>
      <w:lang w:val="en-US" w:eastAsia="de-DE" w:bidi="ar-SA"/>
    </w:rPr>
  </w:style>
  <w:style w:type="paragraph" w:styleId="Literaturverzeichnis">
    <w:name w:val="Bibliography"/>
    <w:basedOn w:val="Standard"/>
    <w:link w:val="LiteraturverzeichnisZchn"/>
    <w:rsid w:val="00FC68DB"/>
    <w:pPr>
      <w:tabs>
        <w:tab w:val="clear" w:pos="403"/>
        <w:tab w:val="left" w:pos="425"/>
      </w:tabs>
      <w:spacing w:line="240" w:lineRule="auto"/>
      <w:ind w:left="425" w:hanging="425"/>
      <w:jc w:val="left"/>
    </w:pPr>
    <w:rPr>
      <w:rFonts w:ascii="Calibri" w:eastAsia="Times New Roman" w:hAnsi="Calibri"/>
      <w:bCs/>
      <w:iCs/>
      <w:szCs w:val="24"/>
      <w:lang w:val="en-US" w:eastAsia="de-DE"/>
    </w:rPr>
  </w:style>
  <w:style w:type="character" w:customStyle="1" w:styleId="LiteraturverzeichnisZchn">
    <w:name w:val="Literaturverzeichnis Zchn"/>
    <w:link w:val="Literaturverzeichnis"/>
    <w:rsid w:val="00FC68DB"/>
    <w:rPr>
      <w:rFonts w:ascii="Calibri" w:eastAsia="Times New Roman" w:hAnsi="Calibri"/>
      <w:bCs/>
      <w:iCs/>
      <w:sz w:val="22"/>
      <w:szCs w:val="24"/>
      <w:lang w:eastAsia="de-DE"/>
    </w:rPr>
  </w:style>
  <w:style w:type="character" w:customStyle="1" w:styleId="FormatvorlageFett">
    <w:name w:val="Formatvorlage Fett"/>
    <w:rsid w:val="00FC68DB"/>
    <w:rPr>
      <w:b/>
      <w:bCs/>
    </w:rPr>
  </w:style>
  <w:style w:type="character" w:styleId="Fett">
    <w:name w:val="Strong"/>
    <w:uiPriority w:val="22"/>
    <w:qFormat/>
    <w:rsid w:val="00FC68DB"/>
    <w:rPr>
      <w:b/>
      <w:bCs/>
    </w:rPr>
  </w:style>
  <w:style w:type="paragraph" w:customStyle="1" w:styleId="Imported">
    <w:name w:val="Imported"/>
    <w:basedOn w:val="Standard"/>
    <w:rsid w:val="00FC68DB"/>
    <w:pPr>
      <w:tabs>
        <w:tab w:val="clear" w:pos="403"/>
      </w:tabs>
      <w:spacing w:line="240" w:lineRule="auto"/>
      <w:jc w:val="left"/>
    </w:pPr>
    <w:rPr>
      <w:rFonts w:ascii="Tahoma" w:eastAsia="Times New Roman" w:hAnsi="Tahoma"/>
      <w:i/>
      <w:color w:val="0000FF"/>
      <w:sz w:val="20"/>
      <w:szCs w:val="24"/>
      <w:lang w:val="en-US" w:eastAsia="de-DE"/>
    </w:rPr>
  </w:style>
  <w:style w:type="table" w:customStyle="1" w:styleId="TabellexMCF">
    <w:name w:val="Tabelle xMCF"/>
    <w:basedOn w:val="NormaleTabelle"/>
    <w:rsid w:val="00FC68DB"/>
    <w:rPr>
      <w:rFonts w:ascii="Calibri" w:eastAsia="Times New Roman" w:hAnsi="Calibri"/>
      <w:lang w:val="en-GB" w:eastAsia="en-GB"/>
    </w:rPr>
    <w:tblPr>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cPr>
      <w:vAlign w:val="bottom"/>
    </w:tcPr>
    <w:tblStylePr w:type="firstRow">
      <w:rPr>
        <w:rFonts w:ascii="Cambria" w:hAnsi="Cambria"/>
        <w:b/>
        <w:i/>
      </w:rPr>
      <w:tblPr/>
      <w:tcPr>
        <w:tcBorders>
          <w:top w:val="single" w:sz="8" w:space="0" w:color="auto"/>
          <w:left w:val="single" w:sz="8" w:space="0" w:color="auto"/>
          <w:bottom w:val="single" w:sz="8" w:space="0" w:color="auto"/>
          <w:right w:val="single" w:sz="8" w:space="0" w:color="auto"/>
          <w:insideH w:val="nil"/>
          <w:insideV w:val="single" w:sz="4" w:space="0" w:color="auto"/>
          <w:tl2br w:val="nil"/>
          <w:tr2bl w:val="nil"/>
        </w:tcBorders>
        <w:shd w:val="clear" w:color="auto" w:fill="F3F3F3"/>
      </w:tcPr>
    </w:tblStylePr>
  </w:style>
  <w:style w:type="character" w:styleId="Seitenzahl">
    <w:name w:val="page number"/>
    <w:basedOn w:val="Absatz-Standardschriftart"/>
    <w:rsid w:val="00FC68DB"/>
  </w:style>
  <w:style w:type="paragraph" w:customStyle="1" w:styleId="Important">
    <w:name w:val="Important"/>
    <w:basedOn w:val="Standard"/>
    <w:link w:val="ImportantZchn"/>
    <w:rsid w:val="00FC68DB"/>
    <w:pPr>
      <w:tabs>
        <w:tab w:val="clear" w:pos="403"/>
      </w:tabs>
      <w:spacing w:line="240" w:lineRule="auto"/>
      <w:jc w:val="left"/>
    </w:pPr>
    <w:rPr>
      <w:rFonts w:ascii="Calibri" w:eastAsia="Times New Roman" w:hAnsi="Calibri"/>
      <w:b/>
      <w:color w:val="FF0000"/>
      <w:szCs w:val="24"/>
      <w:lang w:val="en-US" w:eastAsia="de-DE"/>
    </w:rPr>
  </w:style>
  <w:style w:type="character" w:customStyle="1" w:styleId="ImportantZchn">
    <w:name w:val="Important Zchn"/>
    <w:link w:val="Important"/>
    <w:rsid w:val="00FC68DB"/>
    <w:rPr>
      <w:rFonts w:ascii="Calibri" w:eastAsia="Times New Roman" w:hAnsi="Calibri"/>
      <w:b/>
      <w:color w:val="FF0000"/>
      <w:sz w:val="22"/>
      <w:szCs w:val="24"/>
      <w:lang w:eastAsia="de-DE"/>
    </w:rPr>
  </w:style>
  <w:style w:type="paragraph" w:styleId="Dokumentstruktur">
    <w:name w:val="Document Map"/>
    <w:basedOn w:val="Standard"/>
    <w:link w:val="DokumentstrukturZchn"/>
    <w:semiHidden/>
    <w:rsid w:val="00FC68DB"/>
    <w:pPr>
      <w:shd w:val="clear" w:color="auto" w:fill="000080"/>
      <w:tabs>
        <w:tab w:val="clear" w:pos="403"/>
      </w:tabs>
      <w:spacing w:line="240" w:lineRule="auto"/>
      <w:jc w:val="left"/>
    </w:pPr>
    <w:rPr>
      <w:rFonts w:ascii="Tahoma" w:eastAsia="Times New Roman" w:hAnsi="Tahoma" w:cs="Tahoma"/>
      <w:sz w:val="20"/>
      <w:szCs w:val="20"/>
      <w:lang w:val="en-US" w:eastAsia="de-DE"/>
    </w:rPr>
  </w:style>
  <w:style w:type="character" w:customStyle="1" w:styleId="DokumentstrukturZchn">
    <w:name w:val="Dokumentstruktur Zchn"/>
    <w:basedOn w:val="Absatz-Standardschriftart"/>
    <w:link w:val="Dokumentstruktur"/>
    <w:semiHidden/>
    <w:rsid w:val="00FC68DB"/>
    <w:rPr>
      <w:rFonts w:ascii="Tahoma" w:eastAsia="Times New Roman" w:hAnsi="Tahoma" w:cs="Tahoma"/>
      <w:shd w:val="clear" w:color="auto" w:fill="000080"/>
      <w:lang w:eastAsia="de-DE"/>
    </w:rPr>
  </w:style>
  <w:style w:type="paragraph" w:customStyle="1" w:styleId="XMLCode">
    <w:name w:val="XML Code"/>
    <w:basedOn w:val="Standard"/>
    <w:rsid w:val="00FC68DB"/>
    <w:pPr>
      <w:pBdr>
        <w:top w:val="single" w:sz="4" w:space="1" w:color="auto" w:shadow="1"/>
        <w:left w:val="single" w:sz="4" w:space="4" w:color="auto" w:shadow="1"/>
        <w:bottom w:val="single" w:sz="4" w:space="1" w:color="auto" w:shadow="1"/>
        <w:right w:val="single" w:sz="4" w:space="4" w:color="auto" w:shadow="1"/>
      </w:pBdr>
      <w:shd w:val="clear" w:color="auto" w:fill="E0E0E0"/>
      <w:tabs>
        <w:tab w:val="clear" w:pos="403"/>
      </w:tabs>
      <w:spacing w:before="240" w:after="240" w:line="240" w:lineRule="auto"/>
      <w:ind w:left="170" w:right="170" w:firstLine="113"/>
      <w:contextualSpacing/>
      <w:jc w:val="left"/>
    </w:pPr>
    <w:rPr>
      <w:rFonts w:ascii="Courier New" w:eastAsia="Times New Roman" w:hAnsi="Courier New"/>
      <w:sz w:val="16"/>
      <w:szCs w:val="24"/>
      <w:lang w:val="en-US" w:eastAsia="de-DE"/>
    </w:rPr>
  </w:style>
  <w:style w:type="paragraph" w:styleId="Verzeichnis4">
    <w:name w:val="toc 4"/>
    <w:basedOn w:val="Standard"/>
    <w:next w:val="Standard"/>
    <w:autoRedefine/>
    <w:uiPriority w:val="39"/>
    <w:unhideWhenUsed/>
    <w:rsid w:val="00FC68DB"/>
    <w:pPr>
      <w:tabs>
        <w:tab w:val="clear" w:pos="403"/>
      </w:tabs>
      <w:spacing w:after="0" w:line="240" w:lineRule="auto"/>
      <w:ind w:left="440"/>
      <w:jc w:val="left"/>
    </w:pPr>
    <w:rPr>
      <w:rFonts w:ascii="Calibri" w:eastAsia="Times New Roman" w:hAnsi="Calibri" w:cs="Calibri"/>
      <w:sz w:val="20"/>
      <w:szCs w:val="20"/>
      <w:lang w:val="en-US" w:eastAsia="de-DE"/>
    </w:rPr>
  </w:style>
  <w:style w:type="paragraph" w:styleId="Verzeichnis5">
    <w:name w:val="toc 5"/>
    <w:basedOn w:val="Standard"/>
    <w:next w:val="Standard"/>
    <w:autoRedefine/>
    <w:uiPriority w:val="39"/>
    <w:unhideWhenUsed/>
    <w:rsid w:val="00FC68DB"/>
    <w:pPr>
      <w:tabs>
        <w:tab w:val="clear" w:pos="403"/>
      </w:tabs>
      <w:spacing w:after="0" w:line="240" w:lineRule="auto"/>
      <w:ind w:left="660"/>
      <w:jc w:val="left"/>
    </w:pPr>
    <w:rPr>
      <w:rFonts w:ascii="Calibri" w:eastAsia="Times New Roman" w:hAnsi="Calibri" w:cs="Calibri"/>
      <w:sz w:val="20"/>
      <w:szCs w:val="20"/>
      <w:lang w:val="en-US" w:eastAsia="de-DE"/>
    </w:rPr>
  </w:style>
  <w:style w:type="paragraph" w:styleId="Verzeichnis6">
    <w:name w:val="toc 6"/>
    <w:basedOn w:val="Standard"/>
    <w:next w:val="Standard"/>
    <w:autoRedefine/>
    <w:uiPriority w:val="39"/>
    <w:unhideWhenUsed/>
    <w:rsid w:val="00FC68DB"/>
    <w:pPr>
      <w:tabs>
        <w:tab w:val="clear" w:pos="403"/>
      </w:tabs>
      <w:spacing w:after="0" w:line="240" w:lineRule="auto"/>
      <w:ind w:left="880"/>
      <w:jc w:val="left"/>
    </w:pPr>
    <w:rPr>
      <w:rFonts w:ascii="Calibri" w:eastAsia="Times New Roman" w:hAnsi="Calibri" w:cs="Calibri"/>
      <w:sz w:val="20"/>
      <w:szCs w:val="20"/>
      <w:lang w:val="en-US" w:eastAsia="de-DE"/>
    </w:rPr>
  </w:style>
  <w:style w:type="paragraph" w:styleId="Verzeichnis7">
    <w:name w:val="toc 7"/>
    <w:basedOn w:val="Standard"/>
    <w:next w:val="Standard"/>
    <w:autoRedefine/>
    <w:uiPriority w:val="39"/>
    <w:unhideWhenUsed/>
    <w:rsid w:val="00FC68DB"/>
    <w:pPr>
      <w:tabs>
        <w:tab w:val="clear" w:pos="403"/>
      </w:tabs>
      <w:spacing w:after="0" w:line="240" w:lineRule="auto"/>
      <w:ind w:left="1100"/>
      <w:jc w:val="left"/>
    </w:pPr>
    <w:rPr>
      <w:rFonts w:ascii="Calibri" w:eastAsia="Times New Roman" w:hAnsi="Calibri" w:cs="Calibri"/>
      <w:sz w:val="20"/>
      <w:szCs w:val="20"/>
      <w:lang w:val="en-US" w:eastAsia="de-DE"/>
    </w:rPr>
  </w:style>
  <w:style w:type="paragraph" w:styleId="Verzeichnis8">
    <w:name w:val="toc 8"/>
    <w:basedOn w:val="Standard"/>
    <w:next w:val="Standard"/>
    <w:autoRedefine/>
    <w:uiPriority w:val="39"/>
    <w:unhideWhenUsed/>
    <w:rsid w:val="00FC68DB"/>
    <w:pPr>
      <w:tabs>
        <w:tab w:val="clear" w:pos="403"/>
      </w:tabs>
      <w:spacing w:after="0" w:line="240" w:lineRule="auto"/>
      <w:ind w:left="1320"/>
      <w:jc w:val="left"/>
    </w:pPr>
    <w:rPr>
      <w:rFonts w:ascii="Calibri" w:eastAsia="Times New Roman" w:hAnsi="Calibri" w:cs="Calibri"/>
      <w:sz w:val="20"/>
      <w:szCs w:val="20"/>
      <w:lang w:val="en-US" w:eastAsia="de-DE"/>
    </w:rPr>
  </w:style>
  <w:style w:type="paragraph" w:styleId="Verzeichnis9">
    <w:name w:val="toc 9"/>
    <w:basedOn w:val="Standard"/>
    <w:next w:val="Standard"/>
    <w:autoRedefine/>
    <w:uiPriority w:val="39"/>
    <w:unhideWhenUsed/>
    <w:rsid w:val="00FC68DB"/>
    <w:pPr>
      <w:tabs>
        <w:tab w:val="clear" w:pos="403"/>
      </w:tabs>
      <w:spacing w:after="0" w:line="240" w:lineRule="auto"/>
      <w:ind w:left="1540"/>
      <w:jc w:val="left"/>
    </w:pPr>
    <w:rPr>
      <w:rFonts w:ascii="Calibri" w:eastAsia="Times New Roman" w:hAnsi="Calibri" w:cs="Calibri"/>
      <w:sz w:val="20"/>
      <w:szCs w:val="20"/>
      <w:lang w:val="en-US" w:eastAsia="de-DE"/>
    </w:rPr>
  </w:style>
  <w:style w:type="character" w:styleId="Kommentarzeichen">
    <w:name w:val="annotation reference"/>
    <w:rsid w:val="00FC68DB"/>
    <w:rPr>
      <w:sz w:val="16"/>
      <w:szCs w:val="16"/>
    </w:rPr>
  </w:style>
  <w:style w:type="paragraph" w:styleId="Kommentartext">
    <w:name w:val="annotation text"/>
    <w:basedOn w:val="Standard"/>
    <w:link w:val="KommentartextZchn"/>
    <w:rsid w:val="00FC68DB"/>
    <w:pPr>
      <w:tabs>
        <w:tab w:val="clear" w:pos="403"/>
      </w:tabs>
      <w:spacing w:line="240" w:lineRule="auto"/>
      <w:jc w:val="left"/>
    </w:pPr>
    <w:rPr>
      <w:rFonts w:ascii="Calibri" w:eastAsia="Times New Roman" w:hAnsi="Calibri"/>
      <w:sz w:val="20"/>
      <w:szCs w:val="20"/>
      <w:lang w:val="en-US" w:eastAsia="x-none"/>
    </w:rPr>
  </w:style>
  <w:style w:type="character" w:customStyle="1" w:styleId="KommentartextZchn">
    <w:name w:val="Kommentartext Zchn"/>
    <w:basedOn w:val="Absatz-Standardschriftart"/>
    <w:link w:val="Kommentartext"/>
    <w:rsid w:val="00FC68DB"/>
    <w:rPr>
      <w:rFonts w:ascii="Calibri" w:eastAsia="Times New Roman" w:hAnsi="Calibri"/>
      <w:lang w:eastAsia="x-none"/>
    </w:rPr>
  </w:style>
  <w:style w:type="paragraph" w:styleId="Kommentarthema">
    <w:name w:val="annotation subject"/>
    <w:basedOn w:val="Kommentartext"/>
    <w:next w:val="Kommentartext"/>
    <w:link w:val="KommentarthemaZchn"/>
    <w:rsid w:val="00FC68DB"/>
    <w:rPr>
      <w:b/>
      <w:bCs/>
    </w:rPr>
  </w:style>
  <w:style w:type="character" w:customStyle="1" w:styleId="KommentarthemaZchn">
    <w:name w:val="Kommentarthema Zchn"/>
    <w:basedOn w:val="KommentartextZchn"/>
    <w:link w:val="Kommentarthema"/>
    <w:rsid w:val="00FC68DB"/>
    <w:rPr>
      <w:rFonts w:ascii="Calibri" w:eastAsia="Times New Roman" w:hAnsi="Calibri"/>
      <w:b/>
      <w:bCs/>
      <w:lang w:eastAsia="x-none"/>
    </w:rPr>
  </w:style>
  <w:style w:type="character" w:styleId="HTMLVariable">
    <w:name w:val="HTML Variable"/>
    <w:uiPriority w:val="99"/>
    <w:unhideWhenUsed/>
    <w:rsid w:val="00FC68DB"/>
    <w:rPr>
      <w:i/>
      <w:iCs/>
    </w:rPr>
  </w:style>
  <w:style w:type="character" w:customStyle="1" w:styleId="st">
    <w:name w:val="st"/>
    <w:rsid w:val="00FC68DB"/>
  </w:style>
  <w:style w:type="paragraph" w:customStyle="1" w:styleId="FormatvorlageLiteraturverzeichnis20ptFett">
    <w:name w:val="Formatvorlage Literaturverzeichnis + 20 pt Fett"/>
    <w:basedOn w:val="Literaturverzeichnis"/>
    <w:link w:val="FormatvorlageLiteraturverzeichnis20ptFettZchn"/>
    <w:rsid w:val="00FC68DB"/>
    <w:pPr>
      <w:keepNext/>
      <w:keepLines/>
    </w:pPr>
    <w:rPr>
      <w:b/>
      <w:sz w:val="40"/>
      <w:szCs w:val="40"/>
    </w:rPr>
  </w:style>
  <w:style w:type="character" w:customStyle="1" w:styleId="FormatvorlageLiteraturverzeichnis20ptFettZchn">
    <w:name w:val="Formatvorlage Literaturverzeichnis + 20 pt Fett Zchn"/>
    <w:link w:val="FormatvorlageLiteraturverzeichnis20ptFett"/>
    <w:rsid w:val="00FC68DB"/>
    <w:rPr>
      <w:rFonts w:ascii="Calibri" w:eastAsia="Times New Roman" w:hAnsi="Calibri"/>
      <w:b/>
      <w:bCs/>
      <w:iCs/>
      <w:sz w:val="40"/>
      <w:szCs w:val="40"/>
      <w:lang w:eastAsia="de-DE"/>
    </w:rPr>
  </w:style>
  <w:style w:type="paragraph" w:styleId="Inhaltsverzeichnisberschrift">
    <w:name w:val="TOC Heading"/>
    <w:basedOn w:val="berschrift1"/>
    <w:next w:val="Standard"/>
    <w:uiPriority w:val="39"/>
    <w:semiHidden/>
    <w:unhideWhenUsed/>
    <w:qFormat/>
    <w:rsid w:val="00FC68DB"/>
    <w:pPr>
      <w:keepLines/>
      <w:numPr>
        <w:numId w:val="0"/>
      </w:numPr>
      <w:tabs>
        <w:tab w:val="clear" w:pos="400"/>
        <w:tab w:val="clear" w:pos="560"/>
      </w:tabs>
      <w:suppressAutoHyphens w:val="0"/>
      <w:spacing w:before="480" w:after="0" w:line="276" w:lineRule="auto"/>
      <w:outlineLvl w:val="9"/>
    </w:pPr>
    <w:rPr>
      <w:rFonts w:eastAsia="Times New Roman"/>
      <w:bCs/>
      <w:color w:val="365F91"/>
      <w:sz w:val="28"/>
      <w:szCs w:val="28"/>
      <w:lang w:val="de-DE" w:eastAsia="x-none"/>
    </w:rPr>
  </w:style>
  <w:style w:type="paragraph" w:customStyle="1" w:styleId="OhneVerrueckung">
    <w:name w:val="OhneVerrueckung"/>
    <w:basedOn w:val="Standard"/>
    <w:qFormat/>
    <w:rsid w:val="00FC68DB"/>
    <w:pPr>
      <w:tabs>
        <w:tab w:val="clear" w:pos="403"/>
      </w:tabs>
      <w:spacing w:line="240" w:lineRule="auto"/>
      <w:jc w:val="left"/>
    </w:pPr>
    <w:rPr>
      <w:rFonts w:ascii="Calibri" w:eastAsia="Times New Roman" w:hAnsi="Calibri"/>
      <w:szCs w:val="24"/>
      <w:lang w:val="en-US" w:eastAsia="de-DE"/>
    </w:rPr>
  </w:style>
  <w:style w:type="paragraph" w:styleId="HTMLVorformatiert">
    <w:name w:val="HTML Preformatted"/>
    <w:basedOn w:val="Standard"/>
    <w:link w:val="HTMLVorformatiertZchn"/>
    <w:uiPriority w:val="99"/>
    <w:unhideWhenUsed/>
    <w:rsid w:val="00FC68DB"/>
    <w:pPr>
      <w:tabs>
        <w:tab w:val="clear" w:pos="40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sz w:val="20"/>
      <w:szCs w:val="20"/>
      <w:lang w:val="x-none" w:eastAsia="x-none"/>
    </w:rPr>
  </w:style>
  <w:style w:type="character" w:customStyle="1" w:styleId="HTMLVorformatiertZchn">
    <w:name w:val="HTML Vorformatiert Zchn"/>
    <w:basedOn w:val="Absatz-Standardschriftart"/>
    <w:link w:val="HTMLVorformatiert"/>
    <w:uiPriority w:val="99"/>
    <w:rsid w:val="00FC68DB"/>
    <w:rPr>
      <w:rFonts w:ascii="Courier New" w:eastAsia="Times New Roman" w:hAnsi="Courier New"/>
      <w:lang w:val="x-none" w:eastAsia="x-none"/>
    </w:rPr>
  </w:style>
  <w:style w:type="character" w:customStyle="1" w:styleId="atn">
    <w:name w:val="atn"/>
    <w:rsid w:val="00FC68DB"/>
  </w:style>
  <w:style w:type="paragraph" w:styleId="Abbildungsverzeichnis">
    <w:name w:val="table of figures"/>
    <w:basedOn w:val="Verzeichnis1"/>
    <w:next w:val="Standard"/>
    <w:uiPriority w:val="99"/>
    <w:rsid w:val="00FC68DB"/>
    <w:pPr>
      <w:tabs>
        <w:tab w:val="clear" w:pos="403"/>
      </w:tabs>
      <w:spacing w:line="240" w:lineRule="auto"/>
    </w:pPr>
    <w:rPr>
      <w:rFonts w:ascii="Calibri" w:eastAsia="Times New Roman" w:hAnsi="Calibri"/>
      <w:szCs w:val="24"/>
      <w:lang w:val="en-US" w:eastAsia="de-DE"/>
    </w:rPr>
  </w:style>
  <w:style w:type="paragraph" w:styleId="Endnotentext">
    <w:name w:val="endnote text"/>
    <w:basedOn w:val="Standard"/>
    <w:link w:val="EndnotentextZchn"/>
    <w:rsid w:val="00FC68DB"/>
    <w:pPr>
      <w:tabs>
        <w:tab w:val="clear" w:pos="403"/>
      </w:tabs>
      <w:spacing w:line="240" w:lineRule="auto"/>
      <w:jc w:val="left"/>
    </w:pPr>
    <w:rPr>
      <w:rFonts w:ascii="Calibri" w:eastAsia="Times New Roman" w:hAnsi="Calibri"/>
      <w:sz w:val="20"/>
      <w:szCs w:val="20"/>
      <w:lang w:val="x-none" w:eastAsia="de-DE"/>
    </w:rPr>
  </w:style>
  <w:style w:type="character" w:customStyle="1" w:styleId="EndnotentextZchn">
    <w:name w:val="Endnotentext Zchn"/>
    <w:basedOn w:val="Absatz-Standardschriftart"/>
    <w:link w:val="Endnotentext"/>
    <w:rsid w:val="00FC68DB"/>
    <w:rPr>
      <w:rFonts w:ascii="Calibri" w:eastAsia="Times New Roman" w:hAnsi="Calibri"/>
      <w:lang w:val="x-none" w:eastAsia="de-DE"/>
    </w:rPr>
  </w:style>
  <w:style w:type="character" w:styleId="Endnotenzeichen">
    <w:name w:val="endnote reference"/>
    <w:rsid w:val="00FC68DB"/>
    <w:rPr>
      <w:vertAlign w:val="superscript"/>
    </w:rPr>
  </w:style>
  <w:style w:type="paragraph" w:customStyle="1" w:styleId="1">
    <w:name w:val="1"/>
    <w:rsid w:val="00FC68DB"/>
    <w:pPr>
      <w:spacing w:after="120"/>
    </w:pPr>
    <w:rPr>
      <w:rFonts w:ascii="Times New Roman" w:eastAsia="Times New Roman" w:hAnsi="Times New Roman"/>
      <w:lang w:val="de-DE" w:eastAsia="de-DE"/>
    </w:rPr>
  </w:style>
  <w:style w:type="paragraph" w:customStyle="1" w:styleId="Kurzfassung">
    <w:name w:val="Kurzfassung"/>
    <w:basedOn w:val="berschrift1"/>
    <w:next w:val="Standard"/>
    <w:rsid w:val="00FC68DB"/>
    <w:pPr>
      <w:tabs>
        <w:tab w:val="clear" w:pos="400"/>
        <w:tab w:val="clear" w:pos="560"/>
      </w:tabs>
      <w:suppressAutoHyphens w:val="0"/>
      <w:spacing w:before="0" w:after="0" w:line="360" w:lineRule="auto"/>
      <w:ind w:left="432" w:hanging="432"/>
    </w:pPr>
    <w:rPr>
      <w:rFonts w:ascii="Arial" w:eastAsia="Times New Roman" w:hAnsi="Arial"/>
      <w:sz w:val="22"/>
      <w:szCs w:val="24"/>
      <w:lang w:val="x-none" w:eastAsia="x-none"/>
    </w:rPr>
  </w:style>
  <w:style w:type="paragraph" w:customStyle="1" w:styleId="Formatvorlageberschrift5BlockUnterschneidungab11pt">
    <w:name w:val="Formatvorlage Überschrift 5 + Block Unterschneidung ab 11 pt"/>
    <w:basedOn w:val="berschrift5"/>
    <w:rsid w:val="00FC68DB"/>
    <w:pPr>
      <w:numPr>
        <w:ilvl w:val="0"/>
        <w:numId w:val="0"/>
      </w:numPr>
      <w:tabs>
        <w:tab w:val="clear" w:pos="1021"/>
      </w:tabs>
      <w:suppressAutoHyphens w:val="0"/>
      <w:spacing w:before="240" w:after="60" w:line="240" w:lineRule="auto"/>
      <w:jc w:val="both"/>
    </w:pPr>
    <w:rPr>
      <w:rFonts w:ascii="Calibri" w:eastAsia="Times New Roman" w:hAnsi="Calibri"/>
      <w:bCs/>
      <w:i/>
      <w:iCs/>
      <w:sz w:val="24"/>
      <w:szCs w:val="20"/>
      <w:lang w:val="x-none" w:eastAsia="de-DE"/>
    </w:rPr>
  </w:style>
  <w:style w:type="table" w:customStyle="1" w:styleId="Attributes5Columns">
    <w:name w:val="Attributes_5_Columns"/>
    <w:basedOn w:val="NormaleTabelle"/>
    <w:rsid w:val="00FC68DB"/>
    <w:rPr>
      <w:rFonts w:ascii="Calibri" w:eastAsia="Times New Roman" w:hAnsi="Calibri"/>
      <w:kern w:val="22"/>
      <w:lang w:val="en-GB" w:eastAsia="en-GB"/>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Standard"/>
    <w:rsid w:val="00FC68DB"/>
    <w:pPr>
      <w:tabs>
        <w:tab w:val="clear" w:pos="403"/>
      </w:tabs>
      <w:spacing w:line="240" w:lineRule="auto"/>
      <w:ind w:left="1440" w:right="1440"/>
      <w:jc w:val="left"/>
    </w:pPr>
    <w:rPr>
      <w:rFonts w:ascii="Calibri" w:eastAsia="Times New Roman" w:hAnsi="Calibri"/>
      <w:kern w:val="22"/>
      <w:szCs w:val="24"/>
      <w:lang w:val="en-US" w:eastAsia="de-DE"/>
    </w:rPr>
  </w:style>
  <w:style w:type="paragraph" w:styleId="NurText">
    <w:name w:val="Plain Text"/>
    <w:basedOn w:val="Standard"/>
    <w:link w:val="NurTextZchn"/>
    <w:uiPriority w:val="99"/>
    <w:unhideWhenUsed/>
    <w:rsid w:val="00FC68DB"/>
    <w:pPr>
      <w:tabs>
        <w:tab w:val="clear" w:pos="403"/>
      </w:tabs>
      <w:spacing w:after="0" w:line="240" w:lineRule="auto"/>
      <w:jc w:val="left"/>
    </w:pPr>
    <w:rPr>
      <w:rFonts w:ascii="Calibri" w:hAnsi="Calibri"/>
      <w:szCs w:val="21"/>
      <w:lang w:val="x-none"/>
    </w:rPr>
  </w:style>
  <w:style w:type="character" w:customStyle="1" w:styleId="NurTextZchn">
    <w:name w:val="Nur Text Zchn"/>
    <w:basedOn w:val="Absatz-Standardschriftart"/>
    <w:link w:val="NurText"/>
    <w:uiPriority w:val="99"/>
    <w:rsid w:val="00FC68DB"/>
    <w:rPr>
      <w:rFonts w:ascii="Calibri" w:hAnsi="Calibri"/>
      <w:sz w:val="22"/>
      <w:szCs w:val="21"/>
      <w:lang w:val="x-none"/>
    </w:rPr>
  </w:style>
  <w:style w:type="character" w:customStyle="1" w:styleId="hps">
    <w:name w:val="hps"/>
    <w:basedOn w:val="Absatz-Standardschriftart"/>
    <w:rsid w:val="00FC68DB"/>
  </w:style>
  <w:style w:type="character" w:styleId="Hervorhebung">
    <w:name w:val="Emphasis"/>
    <w:basedOn w:val="Absatz-Standardschriftart"/>
    <w:uiPriority w:val="20"/>
    <w:qFormat/>
    <w:rsid w:val="00FC68DB"/>
    <w:rPr>
      <w:i/>
      <w:iCs/>
    </w:rPr>
  </w:style>
  <w:style w:type="paragraph" w:customStyle="1" w:styleId="elementdeftype">
    <w:name w:val="element def type"/>
    <w:basedOn w:val="Standard"/>
    <w:link w:val="elementdeftypeChar"/>
    <w:qFormat/>
    <w:rsid w:val="00FC68DB"/>
    <w:pPr>
      <w:tabs>
        <w:tab w:val="clear" w:pos="403"/>
      </w:tabs>
      <w:spacing w:line="240" w:lineRule="auto"/>
    </w:pPr>
    <w:rPr>
      <w:rFonts w:ascii="Courier New" w:eastAsia="Times New Roman" w:hAnsi="Courier New" w:cs="Courier New"/>
      <w:b/>
      <w:bCs/>
      <w:i/>
      <w:sz w:val="18"/>
      <w:szCs w:val="18"/>
      <w:lang w:val="en-US" w:eastAsia="de-DE"/>
    </w:rPr>
  </w:style>
  <w:style w:type="character" w:customStyle="1" w:styleId="elementdeftypeChar">
    <w:name w:val="element def type Char"/>
    <w:basedOn w:val="Absatz-Standardschriftart"/>
    <w:link w:val="elementdeftype"/>
    <w:rsid w:val="00FC68DB"/>
    <w:rPr>
      <w:rFonts w:ascii="Courier New" w:eastAsia="Times New Roman" w:hAnsi="Courier New" w:cs="Courier New"/>
      <w:b/>
      <w:bCs/>
      <w:i/>
      <w:sz w:val="18"/>
      <w:szCs w:val="18"/>
      <w:lang w:eastAsia="de-DE"/>
    </w:rPr>
  </w:style>
  <w:style w:type="character" w:customStyle="1" w:styleId="apple-converted-space">
    <w:name w:val="apple-converted-space"/>
    <w:basedOn w:val="Absatz-Standardschriftart"/>
    <w:rsid w:val="00FC68DB"/>
  </w:style>
  <w:style w:type="character" w:customStyle="1" w:styleId="NichtaufgelsteErwhnung10">
    <w:name w:val="Nicht aufgelöste Erwähnung1"/>
    <w:basedOn w:val="Absatz-Standardschriftart"/>
    <w:uiPriority w:val="99"/>
    <w:semiHidden/>
    <w:unhideWhenUsed/>
    <w:rsid w:val="00FC68DB"/>
    <w:rPr>
      <w:color w:val="605E5C"/>
      <w:shd w:val="clear" w:color="auto" w:fill="E1DFDD"/>
    </w:rPr>
  </w:style>
  <w:style w:type="character" w:customStyle="1" w:styleId="NichtaufgelsteErwhnung2">
    <w:name w:val="Nicht aufgelöste Erwähnung2"/>
    <w:basedOn w:val="Absatz-Standardschriftart"/>
    <w:uiPriority w:val="99"/>
    <w:semiHidden/>
    <w:unhideWhenUsed/>
    <w:rsid w:val="00FC68DB"/>
    <w:rPr>
      <w:color w:val="605E5C"/>
      <w:shd w:val="clear" w:color="auto" w:fill="E1DFDD"/>
    </w:rPr>
  </w:style>
  <w:style w:type="character" w:customStyle="1" w:styleId="NichtaufgelsteErwhnung3">
    <w:name w:val="Nicht aufgelöste Erwähnung3"/>
    <w:basedOn w:val="Absatz-Standardschriftart"/>
    <w:uiPriority w:val="99"/>
    <w:semiHidden/>
    <w:unhideWhenUsed/>
    <w:rsid w:val="00FC68DB"/>
    <w:rPr>
      <w:color w:val="605E5C"/>
      <w:shd w:val="clear" w:color="auto" w:fill="E1DFDD"/>
    </w:rPr>
  </w:style>
  <w:style w:type="character" w:customStyle="1" w:styleId="NichtaufgelsteErwhnung4">
    <w:name w:val="Nicht aufgelöste Erwähnung4"/>
    <w:basedOn w:val="Absatz-Standardschriftart"/>
    <w:uiPriority w:val="99"/>
    <w:semiHidden/>
    <w:unhideWhenUsed/>
    <w:rsid w:val="00FC68DB"/>
    <w:rPr>
      <w:color w:val="605E5C"/>
      <w:shd w:val="clear" w:color="auto" w:fill="E1DFDD"/>
    </w:rPr>
  </w:style>
  <w:style w:type="character" w:styleId="HTMLCode">
    <w:name w:val="HTML Code"/>
    <w:basedOn w:val="Absatz-Standardschriftart"/>
    <w:uiPriority w:val="99"/>
    <w:semiHidden/>
    <w:unhideWhenUsed/>
    <w:rsid w:val="00FC68DB"/>
    <w:rPr>
      <w:rFonts w:ascii="Courier New" w:eastAsia="Times New Roman" w:hAnsi="Courier New" w:cs="Courier New"/>
      <w:sz w:val="20"/>
      <w:szCs w:val="20"/>
    </w:rPr>
  </w:style>
  <w:style w:type="character" w:customStyle="1" w:styleId="NichtaufgelsteErwhnung5">
    <w:name w:val="Nicht aufgelöste Erwähnung5"/>
    <w:basedOn w:val="Absatz-Standardschriftart"/>
    <w:uiPriority w:val="99"/>
    <w:semiHidden/>
    <w:unhideWhenUsed/>
    <w:rsid w:val="00FC68DB"/>
    <w:rPr>
      <w:color w:val="605E5C"/>
      <w:shd w:val="clear" w:color="auto" w:fill="E1DFDD"/>
    </w:rPr>
  </w:style>
  <w:style w:type="character" w:customStyle="1" w:styleId="NichtaufgelsteErwhnung6">
    <w:name w:val="Nicht aufgelöste Erwähnung6"/>
    <w:basedOn w:val="Absatz-Standardschriftart"/>
    <w:uiPriority w:val="99"/>
    <w:semiHidden/>
    <w:unhideWhenUsed/>
    <w:rsid w:val="00FC68DB"/>
    <w:rPr>
      <w:color w:val="605E5C"/>
      <w:shd w:val="clear" w:color="auto" w:fill="E1DFDD"/>
    </w:rPr>
  </w:style>
  <w:style w:type="character" w:customStyle="1" w:styleId="NichtaufgelsteErwhnung7">
    <w:name w:val="Nicht aufgelöste Erwähnung7"/>
    <w:basedOn w:val="Absatz-Standardschriftart"/>
    <w:uiPriority w:val="99"/>
    <w:semiHidden/>
    <w:unhideWhenUsed/>
    <w:rsid w:val="00FC68DB"/>
    <w:rPr>
      <w:color w:val="605E5C"/>
      <w:shd w:val="clear" w:color="auto" w:fill="E1DFDD"/>
    </w:rPr>
  </w:style>
  <w:style w:type="paragraph" w:styleId="berarbeitung">
    <w:name w:val="Revision"/>
    <w:hidden/>
    <w:uiPriority w:val="99"/>
    <w:semiHidden/>
    <w:rsid w:val="008D5FCC"/>
    <w:rPr>
      <w:sz w:val="22"/>
      <w:szCs w:val="22"/>
      <w:lang w:val="en-GB"/>
    </w:rPr>
  </w:style>
  <w:style w:type="character" w:customStyle="1" w:styleId="js-issue-title">
    <w:name w:val="js-issue-title"/>
    <w:basedOn w:val="Absatz-Standardschriftart"/>
    <w:rsid w:val="003167A5"/>
  </w:style>
  <w:style w:type="character" w:customStyle="1" w:styleId="NichtaufgelsteErwhnung8">
    <w:name w:val="Nicht aufgelöste Erwähnung8"/>
    <w:basedOn w:val="Absatz-Standardschriftart"/>
    <w:uiPriority w:val="99"/>
    <w:semiHidden/>
    <w:unhideWhenUsed/>
    <w:rsid w:val="00BA6895"/>
    <w:rPr>
      <w:color w:val="605E5C"/>
      <w:shd w:val="clear" w:color="auto" w:fill="E1DFDD"/>
    </w:rPr>
  </w:style>
  <w:style w:type="character" w:styleId="NichtaufgelsteErwhnung">
    <w:name w:val="Unresolved Mention"/>
    <w:basedOn w:val="Absatz-Standardschriftart"/>
    <w:uiPriority w:val="99"/>
    <w:semiHidden/>
    <w:unhideWhenUsed/>
    <w:rsid w:val="00E70F0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5620139">
      <w:bodyDiv w:val="1"/>
      <w:marLeft w:val="0"/>
      <w:marRight w:val="0"/>
      <w:marTop w:val="0"/>
      <w:marBottom w:val="0"/>
      <w:divBdr>
        <w:top w:val="none" w:sz="0" w:space="0" w:color="auto"/>
        <w:left w:val="none" w:sz="0" w:space="0" w:color="auto"/>
        <w:bottom w:val="none" w:sz="0" w:space="0" w:color="auto"/>
        <w:right w:val="none" w:sz="0" w:space="0" w:color="auto"/>
      </w:divBdr>
    </w:div>
    <w:div w:id="659652506">
      <w:bodyDiv w:val="1"/>
      <w:marLeft w:val="0"/>
      <w:marRight w:val="0"/>
      <w:marTop w:val="0"/>
      <w:marBottom w:val="0"/>
      <w:divBdr>
        <w:top w:val="none" w:sz="0" w:space="0" w:color="auto"/>
        <w:left w:val="none" w:sz="0" w:space="0" w:color="auto"/>
        <w:bottom w:val="none" w:sz="0" w:space="0" w:color="auto"/>
        <w:right w:val="none" w:sz="0" w:space="0" w:color="auto"/>
      </w:divBdr>
    </w:div>
    <w:div w:id="18352215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en.wikipedia.org/wiki/en:Creative_Commons" TargetMode="External"/><Relationship Id="rId21" Type="http://schemas.openxmlformats.org/officeDocument/2006/relationships/hyperlink" Target="file:///C:\Franke\Kunden\VDA-AK_25\xMCF_at_GitHub\createXSDforxMCF\V3.1.1\xMCF_V3.1.1_PAS.docx" TargetMode="External"/><Relationship Id="rId42" Type="http://schemas.openxmlformats.org/officeDocument/2006/relationships/hyperlink" Target="file:///C:\Franke\Kunden\VDA-AK_25\xMCF_at_GitHub\createXSDforxMCF\V3.1.1\xMCF_V3.1.1_PAS.docx" TargetMode="External"/><Relationship Id="rId63" Type="http://schemas.openxmlformats.org/officeDocument/2006/relationships/image" Target="media/image2.png"/><Relationship Id="rId84" Type="http://schemas.openxmlformats.org/officeDocument/2006/relationships/image" Target="media/image15.png"/><Relationship Id="rId138" Type="http://schemas.openxmlformats.org/officeDocument/2006/relationships/image" Target="media/image55.png"/><Relationship Id="rId159" Type="http://schemas.openxmlformats.org/officeDocument/2006/relationships/image" Target="media/image69.jpeg"/><Relationship Id="rId170" Type="http://schemas.openxmlformats.org/officeDocument/2006/relationships/image" Target="media/image80.png"/><Relationship Id="rId191" Type="http://schemas.openxmlformats.org/officeDocument/2006/relationships/image" Target="media/image100.png"/><Relationship Id="rId205" Type="http://schemas.openxmlformats.org/officeDocument/2006/relationships/image" Target="media/image111.png"/><Relationship Id="rId226" Type="http://schemas.openxmlformats.org/officeDocument/2006/relationships/image" Target="media/image128.png"/><Relationship Id="rId107" Type="http://schemas.openxmlformats.org/officeDocument/2006/relationships/image" Target="media/image35.png"/><Relationship Id="rId11" Type="http://schemas.openxmlformats.org/officeDocument/2006/relationships/header" Target="header1.xml"/><Relationship Id="rId32" Type="http://schemas.openxmlformats.org/officeDocument/2006/relationships/hyperlink" Target="file:///C:\Franke\Kunden\VDA-AK_25\xMCF_at_GitHub\createXSDforxMCF\V3.1.1\xMCF_V3.1.1_PAS.docx" TargetMode="External"/><Relationship Id="rId53" Type="http://schemas.openxmlformats.org/officeDocument/2006/relationships/hyperlink" Target="https://www.iso.org/iso-standards-and-patents.html" TargetMode="External"/><Relationship Id="rId74" Type="http://schemas.openxmlformats.org/officeDocument/2006/relationships/image" Target="media/image7.png"/><Relationship Id="rId128" Type="http://schemas.openxmlformats.org/officeDocument/2006/relationships/hyperlink" Target="http://en.wikipedia.org/wiki/Friction_drilling" TargetMode="External"/><Relationship Id="rId149" Type="http://schemas.openxmlformats.org/officeDocument/2006/relationships/image" Target="media/image62.png"/><Relationship Id="rId5" Type="http://schemas.openxmlformats.org/officeDocument/2006/relationships/numbering" Target="numbering.xml"/><Relationship Id="rId95" Type="http://schemas.openxmlformats.org/officeDocument/2006/relationships/image" Target="media/image25.png"/><Relationship Id="rId160" Type="http://schemas.openxmlformats.org/officeDocument/2006/relationships/image" Target="media/image70.jpeg"/><Relationship Id="rId181" Type="http://schemas.openxmlformats.org/officeDocument/2006/relationships/image" Target="media/image91.png"/><Relationship Id="rId216" Type="http://schemas.openxmlformats.org/officeDocument/2006/relationships/image" Target="media/image119.png"/><Relationship Id="rId237" Type="http://schemas.openxmlformats.org/officeDocument/2006/relationships/hyperlink" Target="https://www.vda.de/en/services/Publications/Publication.~1654~.html" TargetMode="External"/><Relationship Id="rId22" Type="http://schemas.openxmlformats.org/officeDocument/2006/relationships/hyperlink" Target="file:///C:\Franke\Kunden\VDA-AK_25\xMCF_at_GitHub\createXSDforxMCF\V3.1.1\xMCF_V3.1.1_PAS.docx" TargetMode="External"/><Relationship Id="rId43" Type="http://schemas.openxmlformats.org/officeDocument/2006/relationships/hyperlink" Target="file:///C:\Franke\Kunden\VDA-AK_25\xMCF_at_GitHub\createXSDforxMCF\V3.1.1\xMCF_V3.1.1_PAS.docx" TargetMode="External"/><Relationship Id="rId64" Type="http://schemas.openxmlformats.org/officeDocument/2006/relationships/image" Target="media/image3.emf"/><Relationship Id="rId118" Type="http://schemas.openxmlformats.org/officeDocument/2006/relationships/hyperlink" Target="http://creativecommons.org/licenses/by-sa/3.0/deed.en" TargetMode="External"/><Relationship Id="rId139" Type="http://schemas.openxmlformats.org/officeDocument/2006/relationships/image" Target="media/image56.png"/><Relationship Id="rId85" Type="http://schemas.openxmlformats.org/officeDocument/2006/relationships/image" Target="media/image16.png"/><Relationship Id="rId150" Type="http://schemas.openxmlformats.org/officeDocument/2006/relationships/image" Target="media/image63.jpeg"/><Relationship Id="rId171" Type="http://schemas.openxmlformats.org/officeDocument/2006/relationships/image" Target="media/image81.png"/><Relationship Id="rId192" Type="http://schemas.openxmlformats.org/officeDocument/2006/relationships/image" Target="media/image101.png"/><Relationship Id="rId206" Type="http://schemas.openxmlformats.org/officeDocument/2006/relationships/image" Target="media/image112.png"/><Relationship Id="rId227" Type="http://schemas.openxmlformats.org/officeDocument/2006/relationships/image" Target="media/image129.png"/><Relationship Id="rId201" Type="http://schemas.openxmlformats.org/officeDocument/2006/relationships/oleObject" Target="embeddings/oleObject4.bin"/><Relationship Id="rId222" Type="http://schemas.openxmlformats.org/officeDocument/2006/relationships/image" Target="media/image124.png"/><Relationship Id="rId12" Type="http://schemas.openxmlformats.org/officeDocument/2006/relationships/footer" Target="footer1.xml"/><Relationship Id="rId17" Type="http://schemas.openxmlformats.org/officeDocument/2006/relationships/hyperlink" Target="file:///C:\Franke\Kunden\VDA-AK_25\xMCF_at_GitHub\createXSDforxMCF\V3.1.1\xMCF_V3.1.1_PAS.docx" TargetMode="External"/><Relationship Id="rId33" Type="http://schemas.openxmlformats.org/officeDocument/2006/relationships/hyperlink" Target="file:///C:\Franke\Kunden\VDA-AK_25\xMCF_at_GitHub\createXSDforxMCF\V3.1.1\xMCF_V3.1.1_PAS.docx" TargetMode="External"/><Relationship Id="rId38" Type="http://schemas.openxmlformats.org/officeDocument/2006/relationships/hyperlink" Target="file:///C:\Franke\Kunden\VDA-AK_25\xMCF_at_GitHub\createXSDforxMCF\V3.1.1\xMCF_V3.1.1_PAS.docx" TargetMode="External"/><Relationship Id="rId59" Type="http://schemas.openxmlformats.org/officeDocument/2006/relationships/footer" Target="footer4.xml"/><Relationship Id="rId103" Type="http://schemas.openxmlformats.org/officeDocument/2006/relationships/image" Target="media/image32.png"/><Relationship Id="rId108" Type="http://schemas.openxmlformats.org/officeDocument/2006/relationships/image" Target="media/image36.png"/><Relationship Id="rId124" Type="http://schemas.openxmlformats.org/officeDocument/2006/relationships/image" Target="media/image44.png"/><Relationship Id="rId129" Type="http://schemas.openxmlformats.org/officeDocument/2006/relationships/hyperlink" Target="http://www.unique-design.co.uk/flow-drilling/" TargetMode="External"/><Relationship Id="rId54" Type="http://schemas.openxmlformats.org/officeDocument/2006/relationships/hyperlink" Target="https://www.iso.org/foreword-supplementary-information.html" TargetMode="External"/><Relationship Id="rId70" Type="http://schemas.openxmlformats.org/officeDocument/2006/relationships/comments" Target="comments.xml"/><Relationship Id="rId75" Type="http://schemas.openxmlformats.org/officeDocument/2006/relationships/image" Target="media/image8.png"/><Relationship Id="rId91" Type="http://schemas.openxmlformats.org/officeDocument/2006/relationships/image" Target="media/image21.png"/><Relationship Id="rId96" Type="http://schemas.openxmlformats.org/officeDocument/2006/relationships/image" Target="media/image26.png"/><Relationship Id="rId140" Type="http://schemas.openxmlformats.org/officeDocument/2006/relationships/hyperlink" Target="http://www.emersonindustrial.com/en-US/documentcenter/BransonUltrasonics/Plastic%20Joining/Non-Ultrasonics/Thermal%20Staking%20Design%20Guide%20pgs.pdf" TargetMode="External"/><Relationship Id="rId145" Type="http://schemas.openxmlformats.org/officeDocument/2006/relationships/hyperlink" Target="http://commons.wikimedia.org/wiki/File:Circlips_interieur.png" TargetMode="External"/><Relationship Id="rId161" Type="http://schemas.openxmlformats.org/officeDocument/2006/relationships/image" Target="media/image71.jpeg"/><Relationship Id="rId166" Type="http://schemas.openxmlformats.org/officeDocument/2006/relationships/image" Target="media/image76.png"/><Relationship Id="rId182" Type="http://schemas.openxmlformats.org/officeDocument/2006/relationships/image" Target="media/image92.png"/><Relationship Id="rId187" Type="http://schemas.openxmlformats.org/officeDocument/2006/relationships/image" Target="media/image97.png"/><Relationship Id="rId217" Type="http://schemas.openxmlformats.org/officeDocument/2006/relationships/image" Target="media/image120.png"/><Relationship Id="rId1" Type="http://schemas.openxmlformats.org/officeDocument/2006/relationships/customXml" Target="../customXml/item1.xml"/><Relationship Id="rId6" Type="http://schemas.openxmlformats.org/officeDocument/2006/relationships/styles" Target="styles.xml"/><Relationship Id="rId212" Type="http://schemas.openxmlformats.org/officeDocument/2006/relationships/oleObject" Target="embeddings/oleObject7.bin"/><Relationship Id="rId233" Type="http://schemas.openxmlformats.org/officeDocument/2006/relationships/image" Target="media/image135.png"/><Relationship Id="rId238" Type="http://schemas.openxmlformats.org/officeDocument/2006/relationships/footer" Target="footer5.xml"/><Relationship Id="rId23" Type="http://schemas.openxmlformats.org/officeDocument/2006/relationships/hyperlink" Target="file:///C:\Franke\Kunden\VDA-AK_25\xMCF_at_GitHub\createXSDforxMCF\V3.1.1\xMCF_V3.1.1_PAS.docx" TargetMode="External"/><Relationship Id="rId28" Type="http://schemas.openxmlformats.org/officeDocument/2006/relationships/hyperlink" Target="file:///C:\Franke\Kunden\VDA-AK_25\xMCF_at_GitHub\createXSDforxMCF\V3.1.1\xMCF_V3.1.1_PAS.docx" TargetMode="External"/><Relationship Id="rId49" Type="http://schemas.openxmlformats.org/officeDocument/2006/relationships/hyperlink" Target="file:///C:\Franke\Kunden\VDA-AK_25\xMCF_at_GitHub\createXSDforxMCF\V3.1.1\xMCF_V3.1.1_PAS.docx" TargetMode="External"/><Relationship Id="rId114" Type="http://schemas.openxmlformats.org/officeDocument/2006/relationships/image" Target="media/image40.png"/><Relationship Id="rId119" Type="http://schemas.openxmlformats.org/officeDocument/2006/relationships/image" Target="media/image41.png"/><Relationship Id="rId44" Type="http://schemas.openxmlformats.org/officeDocument/2006/relationships/hyperlink" Target="file:///C:\Franke\Kunden\VDA-AK_25\xMCF_at_GitHub\createXSDforxMCF\V3.1.1\xMCF_V3.1.1_PAS.docx" TargetMode="External"/><Relationship Id="rId60" Type="http://schemas.openxmlformats.org/officeDocument/2006/relationships/hyperlink" Target="https://www.iso.org/obp" TargetMode="External"/><Relationship Id="rId65" Type="http://schemas.openxmlformats.org/officeDocument/2006/relationships/oleObject" Target="embeddings/oleObject1.bin"/><Relationship Id="rId81" Type="http://schemas.openxmlformats.org/officeDocument/2006/relationships/image" Target="media/image13.jpeg"/><Relationship Id="rId86" Type="http://schemas.openxmlformats.org/officeDocument/2006/relationships/image" Target="media/image17.png"/><Relationship Id="rId130" Type="http://schemas.openxmlformats.org/officeDocument/2006/relationships/image" Target="media/image48.jpeg"/><Relationship Id="rId135" Type="http://schemas.openxmlformats.org/officeDocument/2006/relationships/image" Target="media/image52.gif"/><Relationship Id="rId151" Type="http://schemas.openxmlformats.org/officeDocument/2006/relationships/hyperlink" Target="http://www.boellhoff.de/files/jpg2/RIVTAC-Alu-Hybrid-low.jpg" TargetMode="External"/><Relationship Id="rId156" Type="http://schemas.openxmlformats.org/officeDocument/2006/relationships/image" Target="media/image66.jpeg"/><Relationship Id="rId177" Type="http://schemas.openxmlformats.org/officeDocument/2006/relationships/image" Target="media/image87.png"/><Relationship Id="rId198" Type="http://schemas.openxmlformats.org/officeDocument/2006/relationships/image" Target="media/image106.png"/><Relationship Id="rId172" Type="http://schemas.openxmlformats.org/officeDocument/2006/relationships/image" Target="media/image82.png"/><Relationship Id="rId193" Type="http://schemas.openxmlformats.org/officeDocument/2006/relationships/oleObject" Target="embeddings/oleObject3.bin"/><Relationship Id="rId202" Type="http://schemas.openxmlformats.org/officeDocument/2006/relationships/image" Target="media/image109.png"/><Relationship Id="rId207" Type="http://schemas.openxmlformats.org/officeDocument/2006/relationships/image" Target="media/image113.png"/><Relationship Id="rId223" Type="http://schemas.openxmlformats.org/officeDocument/2006/relationships/image" Target="media/image125.png"/><Relationship Id="rId228" Type="http://schemas.openxmlformats.org/officeDocument/2006/relationships/image" Target="media/image130.png"/><Relationship Id="rId13" Type="http://schemas.openxmlformats.org/officeDocument/2006/relationships/footer" Target="footer2.xml"/><Relationship Id="rId18" Type="http://schemas.openxmlformats.org/officeDocument/2006/relationships/hyperlink" Target="file:///C:\Franke\Kunden\VDA-AK_25\xMCF_at_GitHub\createXSDforxMCF\V3.1.1\xMCF_V3.1.1_PAS.docx" TargetMode="External"/><Relationship Id="rId39" Type="http://schemas.openxmlformats.org/officeDocument/2006/relationships/hyperlink" Target="file:///C:\Franke\Kunden\VDA-AK_25\xMCF_at_GitHub\createXSDforxMCF\V3.1.1\xMCF_V3.1.1_PAS.docx" TargetMode="External"/><Relationship Id="rId109" Type="http://schemas.openxmlformats.org/officeDocument/2006/relationships/hyperlink" Target="https://de.tox-pressotechnik.com/assets/countries/DE/pdf/TOX_Functional_Elements_85_de.pdf" TargetMode="External"/><Relationship Id="rId34" Type="http://schemas.openxmlformats.org/officeDocument/2006/relationships/hyperlink" Target="file:///C:\Franke\Kunden\VDA-AK_25\xMCF_at_GitHub\createXSDforxMCF\V3.1.1\xMCF_V3.1.1_PAS.docx" TargetMode="External"/><Relationship Id="rId50" Type="http://schemas.openxmlformats.org/officeDocument/2006/relationships/hyperlink" Target="file:///C:\Franke\Kunden\VDA-AK_25\xMCF_at_GitHub\createXSDforxMCF\V3.1.1\xMCF_V3.1.1_PAS.docx" TargetMode="External"/><Relationship Id="rId55" Type="http://schemas.openxmlformats.org/officeDocument/2006/relationships/hyperlink" Target="https://www.iso.org/members.html" TargetMode="External"/><Relationship Id="rId76" Type="http://schemas.openxmlformats.org/officeDocument/2006/relationships/image" Target="media/image9.png"/><Relationship Id="rId97" Type="http://schemas.openxmlformats.org/officeDocument/2006/relationships/image" Target="media/image27.png"/><Relationship Id="rId104" Type="http://schemas.openxmlformats.org/officeDocument/2006/relationships/image" Target="media/image33.png"/><Relationship Id="rId120" Type="http://schemas.openxmlformats.org/officeDocument/2006/relationships/image" Target="media/image42.png"/><Relationship Id="rId125" Type="http://schemas.openxmlformats.org/officeDocument/2006/relationships/image" Target="media/image45.png"/><Relationship Id="rId141" Type="http://schemas.openxmlformats.org/officeDocument/2006/relationships/hyperlink" Target="https://upload.wikimedia.org/wikipedia/commons/0/03/Hairpin_clip.png" TargetMode="External"/><Relationship Id="rId146" Type="http://schemas.openxmlformats.org/officeDocument/2006/relationships/image" Target="media/image59.png"/><Relationship Id="rId167" Type="http://schemas.openxmlformats.org/officeDocument/2006/relationships/image" Target="media/image77.png"/><Relationship Id="rId188" Type="http://schemas.openxmlformats.org/officeDocument/2006/relationships/image" Target="media/image98.png"/><Relationship Id="rId7" Type="http://schemas.openxmlformats.org/officeDocument/2006/relationships/settings" Target="settings.xml"/><Relationship Id="rId71" Type="http://schemas.microsoft.com/office/2011/relationships/commentsExtended" Target="commentsExtended.xml"/><Relationship Id="rId92" Type="http://schemas.openxmlformats.org/officeDocument/2006/relationships/image" Target="media/image22.png"/><Relationship Id="rId162" Type="http://schemas.openxmlformats.org/officeDocument/2006/relationships/image" Target="media/image72.jpeg"/><Relationship Id="rId183" Type="http://schemas.openxmlformats.org/officeDocument/2006/relationships/image" Target="media/image93.png"/><Relationship Id="rId213" Type="http://schemas.openxmlformats.org/officeDocument/2006/relationships/image" Target="media/image117.png"/><Relationship Id="rId218" Type="http://schemas.openxmlformats.org/officeDocument/2006/relationships/oleObject" Target="embeddings/oleObject9.bin"/><Relationship Id="rId234" Type="http://schemas.openxmlformats.org/officeDocument/2006/relationships/hyperlink" Target="https://www.vda.de/dam/vda/publications/2020/FAT/xMCF_Pack_V3.1_.zip" TargetMode="External"/><Relationship Id="rId239" Type="http://schemas.openxmlformats.org/officeDocument/2006/relationships/footer" Target="footer6.xml"/><Relationship Id="rId2" Type="http://schemas.openxmlformats.org/officeDocument/2006/relationships/customXml" Target="../customXml/item2.xml"/><Relationship Id="rId29" Type="http://schemas.openxmlformats.org/officeDocument/2006/relationships/hyperlink" Target="file:///C:\Franke\Kunden\VDA-AK_25\xMCF_at_GitHub\createXSDforxMCF\V3.1.1\xMCF_V3.1.1_PAS.docx" TargetMode="External"/><Relationship Id="rId24" Type="http://schemas.openxmlformats.org/officeDocument/2006/relationships/hyperlink" Target="file:///C:\Franke\Kunden\VDA-AK_25\xMCF_at_GitHub\createXSDforxMCF\V3.1.1\xMCF_V3.1.1_PAS.docx" TargetMode="External"/><Relationship Id="rId40" Type="http://schemas.openxmlformats.org/officeDocument/2006/relationships/hyperlink" Target="file:///C:\Franke\Kunden\VDA-AK_25\xMCF_at_GitHub\createXSDforxMCF\V3.1.1\xMCF_V3.1.1_PAS.docx" TargetMode="External"/><Relationship Id="rId45" Type="http://schemas.openxmlformats.org/officeDocument/2006/relationships/hyperlink" Target="file:///C:\Franke\Kunden\VDA-AK_25\xMCF_at_GitHub\createXSDforxMCF\V3.1.1\xMCF_V3.1.1_PAS.docx" TargetMode="External"/><Relationship Id="rId66" Type="http://schemas.openxmlformats.org/officeDocument/2006/relationships/image" Target="media/image4.png"/><Relationship Id="rId87" Type="http://schemas.openxmlformats.org/officeDocument/2006/relationships/image" Target="media/image18.png"/><Relationship Id="rId110" Type="http://schemas.openxmlformats.org/officeDocument/2006/relationships/image" Target="media/image37.png"/><Relationship Id="rId115" Type="http://schemas.openxmlformats.org/officeDocument/2006/relationships/image" Target="http://upload.wikimedia.org/wikipedia/commons/thumb/6/61/Screw_head_types.svg/400px-Screw_head_types.svg.png" TargetMode="External"/><Relationship Id="rId131" Type="http://schemas.openxmlformats.org/officeDocument/2006/relationships/image" Target="media/image49.png"/><Relationship Id="rId136" Type="http://schemas.openxmlformats.org/officeDocument/2006/relationships/image" Target="media/image53.png"/><Relationship Id="rId157" Type="http://schemas.openxmlformats.org/officeDocument/2006/relationships/image" Target="media/image67.jpeg"/><Relationship Id="rId178" Type="http://schemas.openxmlformats.org/officeDocument/2006/relationships/image" Target="media/image88.png"/><Relationship Id="rId61" Type="http://schemas.openxmlformats.org/officeDocument/2006/relationships/hyperlink" Target="https://www.electropedia.org/" TargetMode="External"/><Relationship Id="rId82" Type="http://schemas.openxmlformats.org/officeDocument/2006/relationships/hyperlink" Target="http://www.stanleyengineeredfastening.com/brands/pop/rivets/selection-factors" TargetMode="External"/><Relationship Id="rId152" Type="http://schemas.openxmlformats.org/officeDocument/2006/relationships/image" Target="media/image64.png"/><Relationship Id="rId173" Type="http://schemas.openxmlformats.org/officeDocument/2006/relationships/image" Target="media/image83.png"/><Relationship Id="rId194" Type="http://schemas.openxmlformats.org/officeDocument/2006/relationships/image" Target="media/image102.png"/><Relationship Id="rId199" Type="http://schemas.openxmlformats.org/officeDocument/2006/relationships/image" Target="media/image107.png"/><Relationship Id="rId203" Type="http://schemas.openxmlformats.org/officeDocument/2006/relationships/image" Target="media/image110.png"/><Relationship Id="rId208" Type="http://schemas.openxmlformats.org/officeDocument/2006/relationships/oleObject" Target="embeddings/oleObject6.bin"/><Relationship Id="rId229" Type="http://schemas.openxmlformats.org/officeDocument/2006/relationships/image" Target="media/image131.png"/><Relationship Id="rId19" Type="http://schemas.openxmlformats.org/officeDocument/2006/relationships/hyperlink" Target="file:///C:\Franke\Kunden\VDA-AK_25\xMCF_at_GitHub\createXSDforxMCF\V3.1.1\xMCF_V3.1.1_PAS.docx" TargetMode="External"/><Relationship Id="rId224" Type="http://schemas.openxmlformats.org/officeDocument/2006/relationships/image" Target="media/image126.png"/><Relationship Id="rId240" Type="http://schemas.openxmlformats.org/officeDocument/2006/relationships/fontTable" Target="fontTable.xml"/><Relationship Id="rId14" Type="http://schemas.openxmlformats.org/officeDocument/2006/relationships/hyperlink" Target="file:///C:\Franke\Kunden\VDA-AK_25\xMCF_at_GitHub\createXSDforxMCF\V3.1.1\xMCF_V3.1.1_PAS.docx" TargetMode="External"/><Relationship Id="rId30" Type="http://schemas.openxmlformats.org/officeDocument/2006/relationships/hyperlink" Target="file:///C:\Franke\Kunden\VDA-AK_25\xMCF_at_GitHub\createXSDforxMCF\V3.1.1\xMCF_V3.1.1_PAS.docx" TargetMode="External"/><Relationship Id="rId35" Type="http://schemas.openxmlformats.org/officeDocument/2006/relationships/hyperlink" Target="file:///C:\Franke\Kunden\VDA-AK_25\xMCF_at_GitHub\createXSDforxMCF\V3.1.1\xMCF_V3.1.1_PAS.docx" TargetMode="External"/><Relationship Id="rId56" Type="http://schemas.openxmlformats.org/officeDocument/2006/relationships/header" Target="header2.xml"/><Relationship Id="rId77" Type="http://schemas.openxmlformats.org/officeDocument/2006/relationships/image" Target="media/image10.png"/><Relationship Id="rId100" Type="http://schemas.openxmlformats.org/officeDocument/2006/relationships/image" Target="media/image30.png"/><Relationship Id="rId105" Type="http://schemas.openxmlformats.org/officeDocument/2006/relationships/image" Target="media/image34.png"/><Relationship Id="rId126" Type="http://schemas.openxmlformats.org/officeDocument/2006/relationships/image" Target="media/image46.png"/><Relationship Id="rId147" Type="http://schemas.openxmlformats.org/officeDocument/2006/relationships/image" Target="media/image60.png"/><Relationship Id="rId168" Type="http://schemas.openxmlformats.org/officeDocument/2006/relationships/image" Target="media/image78.png"/><Relationship Id="rId8" Type="http://schemas.openxmlformats.org/officeDocument/2006/relationships/webSettings" Target="webSettings.xml"/><Relationship Id="rId51" Type="http://schemas.openxmlformats.org/officeDocument/2006/relationships/hyperlink" Target="file:///C:\Franke\Kunden\VDA-AK_25\xMCF_at_GitHub\createXSDforxMCF\V3.1.1\xMCF_V3.1.1_PAS.docx" TargetMode="External"/><Relationship Id="rId72" Type="http://schemas.microsoft.com/office/2016/09/relationships/commentsIds" Target="commentsIds.xml"/><Relationship Id="rId93" Type="http://schemas.openxmlformats.org/officeDocument/2006/relationships/image" Target="media/image23.png"/><Relationship Id="rId98" Type="http://schemas.openxmlformats.org/officeDocument/2006/relationships/image" Target="media/image28.png"/><Relationship Id="rId121" Type="http://schemas.openxmlformats.org/officeDocument/2006/relationships/hyperlink" Target="http://upload.wikimedia.org/wikipedia/commons/0/00/Lead_and_pitch.png" TargetMode="External"/><Relationship Id="rId142" Type="http://schemas.openxmlformats.org/officeDocument/2006/relationships/image" Target="media/image57.png"/><Relationship Id="rId163" Type="http://schemas.openxmlformats.org/officeDocument/2006/relationships/image" Target="media/image73.JPG"/><Relationship Id="rId184" Type="http://schemas.openxmlformats.org/officeDocument/2006/relationships/image" Target="media/image94.png"/><Relationship Id="rId189" Type="http://schemas.openxmlformats.org/officeDocument/2006/relationships/image" Target="media/image99.wmf"/><Relationship Id="rId219" Type="http://schemas.openxmlformats.org/officeDocument/2006/relationships/image" Target="media/image121.png"/><Relationship Id="rId3" Type="http://schemas.openxmlformats.org/officeDocument/2006/relationships/customXml" Target="../customXml/item3.xml"/><Relationship Id="rId214" Type="http://schemas.openxmlformats.org/officeDocument/2006/relationships/image" Target="media/image118.png"/><Relationship Id="rId230" Type="http://schemas.openxmlformats.org/officeDocument/2006/relationships/image" Target="media/image132.png"/><Relationship Id="rId235" Type="http://schemas.openxmlformats.org/officeDocument/2006/relationships/hyperlink" Target="http://www.vda.de/de/publikationen/publikationen_downloads/index.html" TargetMode="External"/><Relationship Id="rId25" Type="http://schemas.openxmlformats.org/officeDocument/2006/relationships/hyperlink" Target="file:///C:\Franke\Kunden\VDA-AK_25\xMCF_at_GitHub\createXSDforxMCF\V3.1.1\xMCF_V3.1.1_PAS.docx" TargetMode="External"/><Relationship Id="rId46" Type="http://schemas.openxmlformats.org/officeDocument/2006/relationships/hyperlink" Target="file:///C:\Franke\Kunden\VDA-AK_25\xMCF_at_GitHub\createXSDforxMCF\V3.1.1\xMCF_V3.1.1_PAS.docx" TargetMode="External"/><Relationship Id="rId67" Type="http://schemas.openxmlformats.org/officeDocument/2006/relationships/image" Target="media/image5.png"/><Relationship Id="rId116" Type="http://schemas.openxmlformats.org/officeDocument/2006/relationships/hyperlink" Target="http://commons.wikimedia.org/wiki/File:Screw_head_types.svg" TargetMode="External"/><Relationship Id="rId137" Type="http://schemas.openxmlformats.org/officeDocument/2006/relationships/image" Target="media/image54.png"/><Relationship Id="rId158" Type="http://schemas.openxmlformats.org/officeDocument/2006/relationships/image" Target="media/image68.jpeg"/><Relationship Id="rId20" Type="http://schemas.openxmlformats.org/officeDocument/2006/relationships/hyperlink" Target="file:///C:\Franke\Kunden\VDA-AK_25\xMCF_at_GitHub\createXSDforxMCF\V3.1.1\xMCF_V3.1.1_PAS.docx" TargetMode="External"/><Relationship Id="rId41" Type="http://schemas.openxmlformats.org/officeDocument/2006/relationships/hyperlink" Target="file:///C:\Franke\Kunden\VDA-AK_25\xMCF_at_GitHub\createXSDforxMCF\V3.1.1\xMCF_V3.1.1_PAS.docx" TargetMode="External"/><Relationship Id="rId62" Type="http://schemas.openxmlformats.org/officeDocument/2006/relationships/image" Target="media/image1.png"/><Relationship Id="rId83" Type="http://schemas.openxmlformats.org/officeDocument/2006/relationships/image" Target="media/image14.png"/><Relationship Id="rId88" Type="http://schemas.openxmlformats.org/officeDocument/2006/relationships/hyperlink" Target="http://www.google.com/patents/US7810231" TargetMode="External"/><Relationship Id="rId111" Type="http://schemas.openxmlformats.org/officeDocument/2006/relationships/hyperlink" Target="https://en.wikipedia.org/wiki/Nut_(hardware)" TargetMode="External"/><Relationship Id="rId132" Type="http://schemas.openxmlformats.org/officeDocument/2006/relationships/hyperlink" Target="http://www.ejot-avdel.se/sites/default/files/product/files/Brochure_EJOT_FDS_en.pdf" TargetMode="External"/><Relationship Id="rId153" Type="http://schemas.microsoft.com/office/2007/relationships/hdphoto" Target="media/hdphoto1.wdp"/><Relationship Id="rId174" Type="http://schemas.openxmlformats.org/officeDocument/2006/relationships/image" Target="media/image84.png"/><Relationship Id="rId179" Type="http://schemas.openxmlformats.org/officeDocument/2006/relationships/image" Target="media/image89.png"/><Relationship Id="rId195" Type="http://schemas.openxmlformats.org/officeDocument/2006/relationships/image" Target="media/image103.png"/><Relationship Id="rId209" Type="http://schemas.openxmlformats.org/officeDocument/2006/relationships/image" Target="media/image114.png"/><Relationship Id="rId190" Type="http://schemas.openxmlformats.org/officeDocument/2006/relationships/oleObject" Target="embeddings/oleObject2.bin"/><Relationship Id="rId204" Type="http://schemas.openxmlformats.org/officeDocument/2006/relationships/oleObject" Target="embeddings/oleObject5.bin"/><Relationship Id="rId220" Type="http://schemas.openxmlformats.org/officeDocument/2006/relationships/image" Target="media/image122.png"/><Relationship Id="rId225" Type="http://schemas.openxmlformats.org/officeDocument/2006/relationships/image" Target="media/image127.png"/><Relationship Id="rId241" Type="http://schemas.microsoft.com/office/2011/relationships/people" Target="people.xml"/><Relationship Id="rId15" Type="http://schemas.openxmlformats.org/officeDocument/2006/relationships/hyperlink" Target="file:///C:\Franke\Kunden\VDA-AK_25\xMCF_at_GitHub\createXSDforxMCF\V3.1.1\xMCF_V3.1.1_PAS.docx" TargetMode="External"/><Relationship Id="rId36" Type="http://schemas.openxmlformats.org/officeDocument/2006/relationships/hyperlink" Target="file:///C:\Franke\Kunden\VDA-AK_25\xMCF_at_GitHub\createXSDforxMCF\V3.1.1\xMCF_V3.1.1_PAS.docx" TargetMode="External"/><Relationship Id="rId57" Type="http://schemas.openxmlformats.org/officeDocument/2006/relationships/header" Target="header3.xml"/><Relationship Id="rId106" Type="http://schemas.openxmlformats.org/officeDocument/2006/relationships/hyperlink" Target="https://www.google.com.ar/patents/EP0967044A2?cl=en&amp;hl=de" TargetMode="External"/><Relationship Id="rId127" Type="http://schemas.openxmlformats.org/officeDocument/2006/relationships/image" Target="media/image47.png"/><Relationship Id="rId10" Type="http://schemas.openxmlformats.org/officeDocument/2006/relationships/endnotes" Target="endnotes.xml"/><Relationship Id="rId31" Type="http://schemas.openxmlformats.org/officeDocument/2006/relationships/hyperlink" Target="file:///C:\Franke\Kunden\VDA-AK_25\xMCF_at_GitHub\createXSDforxMCF\V3.1.1\xMCF_V3.1.1_PAS.docx" TargetMode="External"/><Relationship Id="rId52" Type="http://schemas.openxmlformats.org/officeDocument/2006/relationships/hyperlink" Target="https://www.iso.org/directives-and-policies.html" TargetMode="External"/><Relationship Id="rId73" Type="http://schemas.microsoft.com/office/2018/08/relationships/commentsExtensible" Target="commentsExtensible.xml"/><Relationship Id="rId78" Type="http://schemas.openxmlformats.org/officeDocument/2006/relationships/image" Target="media/image11.png"/><Relationship Id="rId94" Type="http://schemas.openxmlformats.org/officeDocument/2006/relationships/image" Target="media/image24.png"/><Relationship Id="rId99" Type="http://schemas.openxmlformats.org/officeDocument/2006/relationships/image" Target="media/image29.png"/><Relationship Id="rId101" Type="http://schemas.openxmlformats.org/officeDocument/2006/relationships/hyperlink" Target="http://www.rivet.com/Catalog_CompleteVersion/ImpactOnly-2-03-12.pdf" TargetMode="External"/><Relationship Id="rId122" Type="http://schemas.openxmlformats.org/officeDocument/2006/relationships/hyperlink" Target="https://en.wikipedia.org/wiki/Parameter" TargetMode="External"/><Relationship Id="rId143" Type="http://schemas.openxmlformats.org/officeDocument/2006/relationships/hyperlink" Target="http://en.wikipedia.org/wiki/File:Hairpin_clip.png" TargetMode="External"/><Relationship Id="rId148" Type="http://schemas.openxmlformats.org/officeDocument/2006/relationships/image" Target="media/image61.png"/><Relationship Id="rId164" Type="http://schemas.openxmlformats.org/officeDocument/2006/relationships/image" Target="media/image74.png"/><Relationship Id="rId169" Type="http://schemas.openxmlformats.org/officeDocument/2006/relationships/image" Target="media/image79.png"/><Relationship Id="rId185" Type="http://schemas.openxmlformats.org/officeDocument/2006/relationships/image" Target="media/image95.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90.png"/><Relationship Id="rId210" Type="http://schemas.openxmlformats.org/officeDocument/2006/relationships/image" Target="media/image115.png"/><Relationship Id="rId215" Type="http://schemas.openxmlformats.org/officeDocument/2006/relationships/oleObject" Target="embeddings/oleObject8.bin"/><Relationship Id="rId236" Type="http://schemas.openxmlformats.org/officeDocument/2006/relationships/hyperlink" Target="https://www.vda.de/de/services/Publikationen/fat-schriftenreihe-286.html" TargetMode="External"/><Relationship Id="rId26" Type="http://schemas.openxmlformats.org/officeDocument/2006/relationships/hyperlink" Target="file:///C:\Franke\Kunden\VDA-AK_25\xMCF_at_GitHub\createXSDforxMCF\V3.1.1\xMCF_V3.1.1_PAS.docx" TargetMode="External"/><Relationship Id="rId231" Type="http://schemas.openxmlformats.org/officeDocument/2006/relationships/image" Target="media/image133.png"/><Relationship Id="rId47" Type="http://schemas.openxmlformats.org/officeDocument/2006/relationships/hyperlink" Target="file:///C:\Franke\Kunden\VDA-AK_25\xMCF_at_GitHub\createXSDforxMCF\V3.1.1\xMCF_V3.1.1_PAS.docx" TargetMode="External"/><Relationship Id="rId68" Type="http://schemas.openxmlformats.org/officeDocument/2006/relationships/image" Target="media/image6.png"/><Relationship Id="rId89" Type="http://schemas.openxmlformats.org/officeDocument/2006/relationships/image" Target="media/image19.png"/><Relationship Id="rId112" Type="http://schemas.openxmlformats.org/officeDocument/2006/relationships/image" Target="media/image38.png"/><Relationship Id="rId133" Type="http://schemas.openxmlformats.org/officeDocument/2006/relationships/image" Target="media/image50.png"/><Relationship Id="rId154" Type="http://schemas.openxmlformats.org/officeDocument/2006/relationships/hyperlink" Target="http://www.boellhoff.de" TargetMode="External"/><Relationship Id="rId175" Type="http://schemas.openxmlformats.org/officeDocument/2006/relationships/image" Target="media/image85.emf"/><Relationship Id="rId196" Type="http://schemas.openxmlformats.org/officeDocument/2006/relationships/image" Target="media/image104.png"/><Relationship Id="rId200" Type="http://schemas.openxmlformats.org/officeDocument/2006/relationships/image" Target="media/image108.wmf"/><Relationship Id="rId16" Type="http://schemas.openxmlformats.org/officeDocument/2006/relationships/hyperlink" Target="file:///C:\Franke\Kunden\VDA-AK_25\xMCF_at_GitHub\createXSDforxMCF\V3.1.1\xMCF_V3.1.1_PAS.docx" TargetMode="External"/><Relationship Id="rId221" Type="http://schemas.openxmlformats.org/officeDocument/2006/relationships/image" Target="media/image123.png"/><Relationship Id="rId242" Type="http://schemas.openxmlformats.org/officeDocument/2006/relationships/theme" Target="theme/theme1.xml"/><Relationship Id="rId37" Type="http://schemas.openxmlformats.org/officeDocument/2006/relationships/hyperlink" Target="file:///C:\Franke\Kunden\VDA-AK_25\xMCF_at_GitHub\createXSDforxMCF\V3.1.1\xMCF_V3.1.1_PAS.docx" TargetMode="External"/><Relationship Id="rId58" Type="http://schemas.openxmlformats.org/officeDocument/2006/relationships/footer" Target="footer3.xml"/><Relationship Id="rId79" Type="http://schemas.openxmlformats.org/officeDocument/2006/relationships/hyperlink" Target="http://sfsintecusa.com/files/2011/09/Rivet-Brochure-Feb-2011.pdf" TargetMode="External"/><Relationship Id="rId102" Type="http://schemas.openxmlformats.org/officeDocument/2006/relationships/image" Target="media/image31.png"/><Relationship Id="rId123" Type="http://schemas.openxmlformats.org/officeDocument/2006/relationships/image" Target="media/image43.png"/><Relationship Id="rId144" Type="http://schemas.openxmlformats.org/officeDocument/2006/relationships/image" Target="media/image58.png"/><Relationship Id="rId90" Type="http://schemas.openxmlformats.org/officeDocument/2006/relationships/image" Target="media/image20.png"/><Relationship Id="rId165" Type="http://schemas.openxmlformats.org/officeDocument/2006/relationships/image" Target="media/image75.png"/><Relationship Id="rId186" Type="http://schemas.openxmlformats.org/officeDocument/2006/relationships/image" Target="media/image96.png"/><Relationship Id="rId211" Type="http://schemas.openxmlformats.org/officeDocument/2006/relationships/image" Target="media/image116.png"/><Relationship Id="rId232" Type="http://schemas.openxmlformats.org/officeDocument/2006/relationships/image" Target="media/image134.png"/><Relationship Id="rId27" Type="http://schemas.openxmlformats.org/officeDocument/2006/relationships/hyperlink" Target="file:///C:\Franke\Kunden\VDA-AK_25\xMCF_at_GitHub\createXSDforxMCF\V3.1.1\xMCF_V3.1.1_PAS.docx" TargetMode="External"/><Relationship Id="rId48" Type="http://schemas.openxmlformats.org/officeDocument/2006/relationships/hyperlink" Target="file:///C:\Franke\Kunden\VDA-AK_25\xMCF_at_GitHub\createXSDforxMCF\V3.1.1\xMCF_V3.1.1_PAS.docx" TargetMode="External"/><Relationship Id="rId69" Type="http://schemas.openxmlformats.org/officeDocument/2006/relationships/hyperlink" Target="http://en.wikipedia.org/wiki/ISO_8601" TargetMode="External"/><Relationship Id="rId113" Type="http://schemas.openxmlformats.org/officeDocument/2006/relationships/image" Target="media/image39.png"/><Relationship Id="rId134" Type="http://schemas.openxmlformats.org/officeDocument/2006/relationships/image" Target="media/image51.png"/><Relationship Id="rId80" Type="http://schemas.openxmlformats.org/officeDocument/2006/relationships/image" Target="media/image12.gif"/><Relationship Id="rId155" Type="http://schemas.openxmlformats.org/officeDocument/2006/relationships/image" Target="media/image65.jpeg"/><Relationship Id="rId176" Type="http://schemas.openxmlformats.org/officeDocument/2006/relationships/image" Target="media/image86.png"/><Relationship Id="rId197" Type="http://schemas.openxmlformats.org/officeDocument/2006/relationships/image" Target="media/image105.png"/></Relationships>
</file>

<file path=word/_rels/footnotes.xml.rels><?xml version="1.0" encoding="UTF-8" standalone="yes"?>
<Relationships xmlns="http://schemas.openxmlformats.org/package/2006/relationships"><Relationship Id="rId3" Type="http://schemas.openxmlformats.org/officeDocument/2006/relationships/hyperlink" Target="http://en.wikipedia.org/wiki/Gram%E2%80%93Schmidt_process" TargetMode="External"/><Relationship Id="rId7" Type="http://schemas.openxmlformats.org/officeDocument/2006/relationships/hyperlink" Target="https://github.com/economidis-nick/createXSDforxMCF/issues/62" TargetMode="External"/><Relationship Id="rId2" Type="http://schemas.openxmlformats.org/officeDocument/2006/relationships/hyperlink" Target="http://en.wikipedia.org/wiki/SI" TargetMode="External"/><Relationship Id="rId1" Type="http://schemas.openxmlformats.org/officeDocument/2006/relationships/hyperlink" Target="http://www.w3.org/TR/xml11/" TargetMode="External"/><Relationship Id="rId6" Type="http://schemas.openxmlformats.org/officeDocument/2006/relationships/hyperlink" Target="http://en.wikipedia.org/wiki/Screw_thread" TargetMode="External"/><Relationship Id="rId5" Type="http://schemas.openxmlformats.org/officeDocument/2006/relationships/hyperlink" Target="https://en.wikipedia.org/wiki/Bolt_(fastener)" TargetMode="External"/><Relationship Id="rId4" Type="http://schemas.openxmlformats.org/officeDocument/2006/relationships/hyperlink" Target="http://en.wikipedia.org/wiki/Cross_product"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WEINERT\Documents\05%20FAT\04%20UAKs\01%20UAK%20MCF\000000%20ISO%20Docs%20&amp;%20Guidelines\Editing%20Guidelines\Simple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26244DA6ACFCC746A8985CEF23DD5ED7" ma:contentTypeVersion="10" ma:contentTypeDescription="Create a new document." ma:contentTypeScope="" ma:versionID="c93ad925dd41e603a97fc5f5ae062a6c">
  <xsd:schema xmlns:xsd="http://www.w3.org/2001/XMLSchema" xmlns:xs="http://www.w3.org/2001/XMLSchema" xmlns:p="http://schemas.microsoft.com/office/2006/metadata/properties" xmlns:ns3="adc68fad-067a-4f26-b193-95114b2a9284" targetNamespace="http://schemas.microsoft.com/office/2006/metadata/properties" ma:root="true" ma:fieldsID="d4852727d1b9934608128626647f3106" ns3:_="">
    <xsd:import namespace="adc68fad-067a-4f26-b193-95114b2a92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c68fad-067a-4f26-b193-95114b2a92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7DE4E23-9290-4473-B6F5-769DA7DF9F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c68fad-067a-4f26-b193-95114b2a92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CAA83CC2-FCAD-463F-ACDA-2F7AC6A95F9A}">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5F4DD16B-FDFF-4335-844D-764AAC57FF17}">
  <ds:schemaRefs>
    <ds:schemaRef ds:uri="http://schemas.microsoft.com/sharepoint/v3/contenttype/forms"/>
  </ds:schemaRefs>
</ds:datastoreItem>
</file>

<file path=customXml/itemProps4.xml><?xml version="1.0" encoding="utf-8"?>
<ds:datastoreItem xmlns:ds="http://schemas.openxmlformats.org/officeDocument/2006/customXml" ds:itemID="{493286E5-A3D1-43ED-B99A-FA39952DFB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Simple_template.dotx</Template>
  <TotalTime>0</TotalTime>
  <Pages>169</Pages>
  <Words>43411</Words>
  <Characters>273493</Characters>
  <Application>Microsoft Office Word</Application>
  <DocSecurity>0</DocSecurity>
  <Lines>2279</Lines>
  <Paragraphs>632</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ISO PAS 8329:2021 - χMCF (xMCF) - Extended Master Connection File</vt:lpstr>
      <vt:lpstr>ISO PAS 8329:2021 - χMCF (xMCF) - Extended Master Connection File</vt:lpstr>
    </vt:vector>
  </TitlesOfParts>
  <Company/>
  <LinksUpToDate>false</LinksUpToDate>
  <CharactersWithSpaces>316272</CharactersWithSpaces>
  <SharedDoc>false</SharedDoc>
  <HLinks>
    <vt:vector size="132" baseType="variant">
      <vt:variant>
        <vt:i4>2752545</vt:i4>
      </vt:variant>
      <vt:variant>
        <vt:i4>111</vt:i4>
      </vt:variant>
      <vt:variant>
        <vt:i4>0</vt:i4>
      </vt:variant>
      <vt:variant>
        <vt:i4>5</vt:i4>
      </vt:variant>
      <vt:variant>
        <vt:lpwstr>https://www.iso.org/obp</vt:lpwstr>
      </vt:variant>
      <vt:variant>
        <vt:lpwstr/>
      </vt:variant>
      <vt:variant>
        <vt:i4>5177424</vt:i4>
      </vt:variant>
      <vt:variant>
        <vt:i4>108</vt:i4>
      </vt:variant>
      <vt:variant>
        <vt:i4>0</vt:i4>
      </vt:variant>
      <vt:variant>
        <vt:i4>5</vt:i4>
      </vt:variant>
      <vt:variant>
        <vt:lpwstr>http://www.electropedia.org/</vt:lpwstr>
      </vt:variant>
      <vt:variant>
        <vt:lpwstr/>
      </vt:variant>
      <vt:variant>
        <vt:i4>1048579</vt:i4>
      </vt:variant>
      <vt:variant>
        <vt:i4>105</vt:i4>
      </vt:variant>
      <vt:variant>
        <vt:i4>0</vt:i4>
      </vt:variant>
      <vt:variant>
        <vt:i4>5</vt:i4>
      </vt:variant>
      <vt:variant>
        <vt:lpwstr>https://www.iso.org/iso/foreword.html</vt:lpwstr>
      </vt:variant>
      <vt:variant>
        <vt:lpwstr/>
      </vt:variant>
      <vt:variant>
        <vt:i4>3670052</vt:i4>
      </vt:variant>
      <vt:variant>
        <vt:i4>102</vt:i4>
      </vt:variant>
      <vt:variant>
        <vt:i4>0</vt:i4>
      </vt:variant>
      <vt:variant>
        <vt:i4>5</vt:i4>
      </vt:variant>
      <vt:variant>
        <vt:lpwstr>https://www.iso.org/patents</vt:lpwstr>
      </vt:variant>
      <vt:variant>
        <vt:lpwstr/>
      </vt:variant>
      <vt:variant>
        <vt:i4>1835072</vt:i4>
      </vt:variant>
      <vt:variant>
        <vt:i4>99</vt:i4>
      </vt:variant>
      <vt:variant>
        <vt:i4>0</vt:i4>
      </vt:variant>
      <vt:variant>
        <vt:i4>5</vt:i4>
      </vt:variant>
      <vt:variant>
        <vt:lpwstr>https://www.iso.org/directives-and-policies.html</vt:lpwstr>
      </vt:variant>
      <vt:variant>
        <vt:lpwstr/>
      </vt:variant>
      <vt:variant>
        <vt:i4>1507376</vt:i4>
      </vt:variant>
      <vt:variant>
        <vt:i4>92</vt:i4>
      </vt:variant>
      <vt:variant>
        <vt:i4>0</vt:i4>
      </vt:variant>
      <vt:variant>
        <vt:i4>5</vt:i4>
      </vt:variant>
      <vt:variant>
        <vt:lpwstr/>
      </vt:variant>
      <vt:variant>
        <vt:lpwstr>_Toc464216121</vt:lpwstr>
      </vt:variant>
      <vt:variant>
        <vt:i4>1507376</vt:i4>
      </vt:variant>
      <vt:variant>
        <vt:i4>86</vt:i4>
      </vt:variant>
      <vt:variant>
        <vt:i4>0</vt:i4>
      </vt:variant>
      <vt:variant>
        <vt:i4>5</vt:i4>
      </vt:variant>
      <vt:variant>
        <vt:lpwstr/>
      </vt:variant>
      <vt:variant>
        <vt:lpwstr>_Toc464216120</vt:lpwstr>
      </vt:variant>
      <vt:variant>
        <vt:i4>1310768</vt:i4>
      </vt:variant>
      <vt:variant>
        <vt:i4>80</vt:i4>
      </vt:variant>
      <vt:variant>
        <vt:i4>0</vt:i4>
      </vt:variant>
      <vt:variant>
        <vt:i4>5</vt:i4>
      </vt:variant>
      <vt:variant>
        <vt:lpwstr/>
      </vt:variant>
      <vt:variant>
        <vt:lpwstr>_Toc464216119</vt:lpwstr>
      </vt:variant>
      <vt:variant>
        <vt:i4>1310768</vt:i4>
      </vt:variant>
      <vt:variant>
        <vt:i4>74</vt:i4>
      </vt:variant>
      <vt:variant>
        <vt:i4>0</vt:i4>
      </vt:variant>
      <vt:variant>
        <vt:i4>5</vt:i4>
      </vt:variant>
      <vt:variant>
        <vt:lpwstr/>
      </vt:variant>
      <vt:variant>
        <vt:lpwstr>_Toc464216118</vt:lpwstr>
      </vt:variant>
      <vt:variant>
        <vt:i4>1310768</vt:i4>
      </vt:variant>
      <vt:variant>
        <vt:i4>68</vt:i4>
      </vt:variant>
      <vt:variant>
        <vt:i4>0</vt:i4>
      </vt:variant>
      <vt:variant>
        <vt:i4>5</vt:i4>
      </vt:variant>
      <vt:variant>
        <vt:lpwstr/>
      </vt:variant>
      <vt:variant>
        <vt:lpwstr>_Toc464216117</vt:lpwstr>
      </vt:variant>
      <vt:variant>
        <vt:i4>1310768</vt:i4>
      </vt:variant>
      <vt:variant>
        <vt:i4>62</vt:i4>
      </vt:variant>
      <vt:variant>
        <vt:i4>0</vt:i4>
      </vt:variant>
      <vt:variant>
        <vt:i4>5</vt:i4>
      </vt:variant>
      <vt:variant>
        <vt:lpwstr/>
      </vt:variant>
      <vt:variant>
        <vt:lpwstr>_Toc464216116</vt:lpwstr>
      </vt:variant>
      <vt:variant>
        <vt:i4>1310768</vt:i4>
      </vt:variant>
      <vt:variant>
        <vt:i4>56</vt:i4>
      </vt:variant>
      <vt:variant>
        <vt:i4>0</vt:i4>
      </vt:variant>
      <vt:variant>
        <vt:i4>5</vt:i4>
      </vt:variant>
      <vt:variant>
        <vt:lpwstr/>
      </vt:variant>
      <vt:variant>
        <vt:lpwstr>_Toc464216115</vt:lpwstr>
      </vt:variant>
      <vt:variant>
        <vt:i4>1310768</vt:i4>
      </vt:variant>
      <vt:variant>
        <vt:i4>50</vt:i4>
      </vt:variant>
      <vt:variant>
        <vt:i4>0</vt:i4>
      </vt:variant>
      <vt:variant>
        <vt:i4>5</vt:i4>
      </vt:variant>
      <vt:variant>
        <vt:lpwstr/>
      </vt:variant>
      <vt:variant>
        <vt:lpwstr>_Toc464216114</vt:lpwstr>
      </vt:variant>
      <vt:variant>
        <vt:i4>1310768</vt:i4>
      </vt:variant>
      <vt:variant>
        <vt:i4>44</vt:i4>
      </vt:variant>
      <vt:variant>
        <vt:i4>0</vt:i4>
      </vt:variant>
      <vt:variant>
        <vt:i4>5</vt:i4>
      </vt:variant>
      <vt:variant>
        <vt:lpwstr/>
      </vt:variant>
      <vt:variant>
        <vt:lpwstr>_Toc464216113</vt:lpwstr>
      </vt:variant>
      <vt:variant>
        <vt:i4>1310768</vt:i4>
      </vt:variant>
      <vt:variant>
        <vt:i4>38</vt:i4>
      </vt:variant>
      <vt:variant>
        <vt:i4>0</vt:i4>
      </vt:variant>
      <vt:variant>
        <vt:i4>5</vt:i4>
      </vt:variant>
      <vt:variant>
        <vt:lpwstr/>
      </vt:variant>
      <vt:variant>
        <vt:lpwstr>_Toc464216112</vt:lpwstr>
      </vt:variant>
      <vt:variant>
        <vt:i4>1310768</vt:i4>
      </vt:variant>
      <vt:variant>
        <vt:i4>32</vt:i4>
      </vt:variant>
      <vt:variant>
        <vt:i4>0</vt:i4>
      </vt:variant>
      <vt:variant>
        <vt:i4>5</vt:i4>
      </vt:variant>
      <vt:variant>
        <vt:lpwstr/>
      </vt:variant>
      <vt:variant>
        <vt:lpwstr>_Toc464216111</vt:lpwstr>
      </vt:variant>
      <vt:variant>
        <vt:i4>1310768</vt:i4>
      </vt:variant>
      <vt:variant>
        <vt:i4>26</vt:i4>
      </vt:variant>
      <vt:variant>
        <vt:i4>0</vt:i4>
      </vt:variant>
      <vt:variant>
        <vt:i4>5</vt:i4>
      </vt:variant>
      <vt:variant>
        <vt:lpwstr/>
      </vt:variant>
      <vt:variant>
        <vt:lpwstr>_Toc464216110</vt:lpwstr>
      </vt:variant>
      <vt:variant>
        <vt:i4>1376304</vt:i4>
      </vt:variant>
      <vt:variant>
        <vt:i4>20</vt:i4>
      </vt:variant>
      <vt:variant>
        <vt:i4>0</vt:i4>
      </vt:variant>
      <vt:variant>
        <vt:i4>5</vt:i4>
      </vt:variant>
      <vt:variant>
        <vt:lpwstr/>
      </vt:variant>
      <vt:variant>
        <vt:lpwstr>_Toc464216109</vt:lpwstr>
      </vt:variant>
      <vt:variant>
        <vt:i4>1376304</vt:i4>
      </vt:variant>
      <vt:variant>
        <vt:i4>14</vt:i4>
      </vt:variant>
      <vt:variant>
        <vt:i4>0</vt:i4>
      </vt:variant>
      <vt:variant>
        <vt:i4>5</vt:i4>
      </vt:variant>
      <vt:variant>
        <vt:lpwstr/>
      </vt:variant>
      <vt:variant>
        <vt:lpwstr>_Toc464216108</vt:lpwstr>
      </vt:variant>
      <vt:variant>
        <vt:i4>1376304</vt:i4>
      </vt:variant>
      <vt:variant>
        <vt:i4>8</vt:i4>
      </vt:variant>
      <vt:variant>
        <vt:i4>0</vt:i4>
      </vt:variant>
      <vt:variant>
        <vt:i4>5</vt:i4>
      </vt:variant>
      <vt:variant>
        <vt:lpwstr/>
      </vt:variant>
      <vt:variant>
        <vt:lpwstr>_Toc464216107</vt:lpwstr>
      </vt:variant>
      <vt:variant>
        <vt:i4>4456477</vt:i4>
      </vt:variant>
      <vt:variant>
        <vt:i4>3</vt:i4>
      </vt:variant>
      <vt:variant>
        <vt:i4>0</vt:i4>
      </vt:variant>
      <vt:variant>
        <vt:i4>5</vt:i4>
      </vt:variant>
      <vt:variant>
        <vt:lpwstr>https://www.iso.org/iso/model_document-rice_model.pdf</vt:lpwstr>
      </vt:variant>
      <vt:variant>
        <vt:lpwstr/>
      </vt:variant>
      <vt:variant>
        <vt:i4>2293872</vt:i4>
      </vt:variant>
      <vt:variant>
        <vt:i4>0</vt:i4>
      </vt:variant>
      <vt:variant>
        <vt:i4>0</vt:i4>
      </vt:variant>
      <vt:variant>
        <vt:i4>5</vt:i4>
      </vt:variant>
      <vt:variant>
        <vt:lpwstr>https://www.iso.org/iso/how-to-write-standards.pdf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ISO PAS 8329:2021 - χMCF (xMCF) - Extended Master Connection File</dc:title>
  <dc:subject>Standard for Describing Connections and Joints in Structural Systems</dc:subject>
  <dc:creator>Weinert, Matthias et al.</dc:creator>
  <cp:keywords>ISO 8329</cp:keywords>
  <cp:lastModifiedBy>Dr. Carsten Franke</cp:lastModifiedBy>
  <cp:revision>52</cp:revision>
  <dcterms:created xsi:type="dcterms:W3CDTF">2021-10-29T14:50:00Z</dcterms:created>
  <dcterms:modified xsi:type="dcterms:W3CDTF">2021-11-03T20:49:00Z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0x01010026244DA6ACFCC746A8985CEF23DD5ED7</vt:lpwstr>
  </property>
</Properties>
</file>