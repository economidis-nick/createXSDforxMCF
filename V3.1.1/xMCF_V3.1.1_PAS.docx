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5B20BF">
      <w:pPr>
        <w:pStyle w:val="Verzeichnis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5B20BF">
      <w:pPr>
        <w:pStyle w:val="Verzeichnis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5B20BF">
      <w:pPr>
        <w:pStyle w:val="Verzeichnis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5B20BF">
      <w:pPr>
        <w:pStyle w:val="Verzeichnis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5B20BF">
      <w:pPr>
        <w:pStyle w:val="Verzeichnis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5B20BF">
      <w:pPr>
        <w:pStyle w:val="Verzeichnis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5B20BF">
      <w:pPr>
        <w:pStyle w:val="Verzeichnis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5B20BF">
      <w:pPr>
        <w:pStyle w:val="Verzeichnis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5B20BF">
      <w:pPr>
        <w:pStyle w:val="Verzeichnis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5B20BF">
      <w:pPr>
        <w:pStyle w:val="Verzeichnis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5B20BF">
      <w:pPr>
        <w:pStyle w:val="Verzeichnis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5B20BF">
      <w:pPr>
        <w:pStyle w:val="Verzeichnis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5B20BF">
      <w:pPr>
        <w:pStyle w:val="Verzeichnis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5B20BF">
      <w:pPr>
        <w:pStyle w:val="Verzeichnis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5B20BF">
      <w:pPr>
        <w:pStyle w:val="Verzeichnis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5B20BF">
      <w:pPr>
        <w:pStyle w:val="Verzeichnis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5B20BF">
      <w:pPr>
        <w:pStyle w:val="Verzeichnis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5B20BF">
      <w:pPr>
        <w:pStyle w:val="Verzeichnis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5B20BF">
      <w:pPr>
        <w:pStyle w:val="Verzeichnis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5B20BF">
      <w:pPr>
        <w:pStyle w:val="Verzeichnis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5B20BF">
      <w:pPr>
        <w:pStyle w:val="Verzeichnis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5B20BF">
      <w:pPr>
        <w:pStyle w:val="Verzeichnis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r w:rsidR="00C07D39" w:rsidRPr="00A07DF2">
          <w:rPr>
            <w:rStyle w:val="Hyperlink"/>
            <w:noProof/>
          </w:rPr>
          <w:t>Version</w:t>
        </w:r>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5B20BF">
      <w:pPr>
        <w:pStyle w:val="Verzeichnis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5B20BF">
      <w:pPr>
        <w:pStyle w:val="Verzeichnis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5B20BF">
      <w:pPr>
        <w:pStyle w:val="Verzeichnis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5B20BF">
      <w:pPr>
        <w:pStyle w:val="Verzeichnis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5B20BF">
      <w:pPr>
        <w:pStyle w:val="Verzeichnis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5B20BF">
      <w:pPr>
        <w:pStyle w:val="Verzeichnis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5B20BF">
      <w:pPr>
        <w:pStyle w:val="Verzeichnis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5B20BF">
      <w:pPr>
        <w:pStyle w:val="Verzeichnis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5B20BF">
      <w:pPr>
        <w:pStyle w:val="Verzeichnis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5B20BF">
      <w:pPr>
        <w:pStyle w:val="Verzeichnis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5B20BF">
      <w:pPr>
        <w:pStyle w:val="Verzeichnis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5B20BF">
      <w:pPr>
        <w:pStyle w:val="Verzeichnis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5B20BF">
      <w:pPr>
        <w:pStyle w:val="Verzeichnis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5B20BF">
      <w:pPr>
        <w:pStyle w:val="Verzeichnis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5B20BF">
      <w:pPr>
        <w:pStyle w:val="Verzeichnis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5B20BF">
      <w:pPr>
        <w:pStyle w:val="Verzeichnis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5B20BF">
      <w:pPr>
        <w:pStyle w:val="Verzeichnis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5B20BF">
      <w:pPr>
        <w:pStyle w:val="Verzeichnis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5B20BF">
      <w:pPr>
        <w:pStyle w:val="Verzeichnis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5B20BF">
      <w:pPr>
        <w:pStyle w:val="Verzeichnis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5B20BF">
      <w:pPr>
        <w:pStyle w:val="Verzeichnis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5B20BF">
      <w:pPr>
        <w:pStyle w:val="Verzeichnis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5B20BF">
      <w:pPr>
        <w:pStyle w:val="Verzeichnis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5B20BF">
      <w:pPr>
        <w:pStyle w:val="Verzeichnis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5B20BF">
      <w:pPr>
        <w:pStyle w:val="Verzeichnis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5B20BF">
      <w:pPr>
        <w:pStyle w:val="Verzeichnis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5B20BF">
      <w:pPr>
        <w:pStyle w:val="Verzeichnis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5B20BF">
      <w:pPr>
        <w:pStyle w:val="Verzeichnis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5B20BF">
      <w:pPr>
        <w:pStyle w:val="Verzeichnis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5B20BF">
      <w:pPr>
        <w:pStyle w:val="Verzeichnis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5B20BF">
      <w:pPr>
        <w:pStyle w:val="Verzeichnis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5B20BF">
      <w:pPr>
        <w:pStyle w:val="Verzeichnis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5B20BF">
      <w:pPr>
        <w:pStyle w:val="Verzeichnis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5B20BF">
      <w:pPr>
        <w:pStyle w:val="Verzeichnis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5B20BF">
      <w:pPr>
        <w:pStyle w:val="Verzeichnis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5B20BF">
      <w:pPr>
        <w:pStyle w:val="Verzeichnis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5B20BF">
      <w:pPr>
        <w:pStyle w:val="Verzeichnis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5B20BF">
      <w:pPr>
        <w:pStyle w:val="Verzeichnis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5B20BF">
      <w:pPr>
        <w:pStyle w:val="Verzeichnis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5B20BF">
      <w:pPr>
        <w:pStyle w:val="Verzeichnis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5B20BF">
      <w:pPr>
        <w:pStyle w:val="Verzeichnis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5B20BF">
      <w:pPr>
        <w:pStyle w:val="Verzeichnis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5B20BF">
      <w:pPr>
        <w:pStyle w:val="Verzeichnis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5B20BF">
      <w:pPr>
        <w:pStyle w:val="Verzeichnis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5B20BF">
      <w:pPr>
        <w:pStyle w:val="Verzeichnis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5B20BF">
      <w:pPr>
        <w:pStyle w:val="Verzeichnis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5B20BF">
      <w:pPr>
        <w:pStyle w:val="Verzeichnis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5B20BF">
      <w:pPr>
        <w:pStyle w:val="Verzeichnis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5B20BF">
      <w:pPr>
        <w:pStyle w:val="Verzeichnis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5B20BF">
      <w:pPr>
        <w:pStyle w:val="Verzeichnis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5B20BF">
      <w:pPr>
        <w:pStyle w:val="Verzeichnis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5B20BF">
      <w:pPr>
        <w:pStyle w:val="Verzeichnis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5B20BF">
      <w:pPr>
        <w:pStyle w:val="Verzeichnis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5B20BF">
      <w:pPr>
        <w:pStyle w:val="Verzeichnis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5B20BF">
      <w:pPr>
        <w:pStyle w:val="Verzeichnis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5B20BF">
      <w:pPr>
        <w:pStyle w:val="Verzeichnis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5B20BF">
      <w:pPr>
        <w:pStyle w:val="Verzeichnis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5B20BF">
      <w:pPr>
        <w:pStyle w:val="Verzeichnis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5B20BF">
      <w:pPr>
        <w:pStyle w:val="Verzeichnis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5B20BF">
      <w:pPr>
        <w:pStyle w:val="Verzeichnis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5B20BF">
      <w:pPr>
        <w:pStyle w:val="Verzeichnis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5B20BF">
      <w:pPr>
        <w:pStyle w:val="Verzeichnis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5B20BF">
      <w:pPr>
        <w:pStyle w:val="Verzeichnis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5B20BF">
      <w:pPr>
        <w:pStyle w:val="Verzeichnis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5B20BF">
      <w:pPr>
        <w:pStyle w:val="Verzeichnis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5B20BF">
      <w:pPr>
        <w:pStyle w:val="Verzeichnis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5B20BF">
      <w:pPr>
        <w:pStyle w:val="Verzeichnis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5B20BF">
      <w:pPr>
        <w:pStyle w:val="Verzeichnis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5B20BF">
      <w:pPr>
        <w:pStyle w:val="Verzeichnis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5B20BF">
      <w:pPr>
        <w:pStyle w:val="Verzeichnis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5B20BF">
      <w:pPr>
        <w:pStyle w:val="Verzeichnis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5B20BF">
      <w:pPr>
        <w:pStyle w:val="Verzeichnis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5B20BF">
      <w:pPr>
        <w:pStyle w:val="Verzeichnis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5B20BF">
      <w:pPr>
        <w:pStyle w:val="Verzeichnis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5B20BF">
      <w:pPr>
        <w:pStyle w:val="Verzeichnis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5B20BF">
      <w:pPr>
        <w:pStyle w:val="Verzeichnis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5B20BF">
      <w:pPr>
        <w:pStyle w:val="Verzeichnis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5B20BF">
      <w:pPr>
        <w:pStyle w:val="Verzeichnis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5B20BF">
      <w:pPr>
        <w:pStyle w:val="Verzeichnis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5B20BF">
      <w:pPr>
        <w:pStyle w:val="Verzeichnis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5B20BF">
      <w:pPr>
        <w:pStyle w:val="Verzeichnis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5B20BF">
      <w:pPr>
        <w:pStyle w:val="Verzeichnis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5B20BF">
      <w:pPr>
        <w:pStyle w:val="Verzeichnis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5B20BF">
      <w:pPr>
        <w:pStyle w:val="Verzeichnis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5B20BF">
      <w:pPr>
        <w:pStyle w:val="Verzeichnis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5B20BF">
      <w:pPr>
        <w:pStyle w:val="Verzeichnis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5B20BF">
      <w:pPr>
        <w:pStyle w:val="Verzeichnis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5B20BF">
      <w:pPr>
        <w:pStyle w:val="Verzeichnis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5B20BF">
      <w:pPr>
        <w:pStyle w:val="Verzeichnis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5B20BF">
      <w:pPr>
        <w:pStyle w:val="Verzeichnis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5B20BF">
      <w:pPr>
        <w:pStyle w:val="Verzeichnis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5B20BF">
      <w:pPr>
        <w:pStyle w:val="Abbildungsverzeichni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5B20BF">
      <w:pPr>
        <w:pStyle w:val="Abbildungsverzeichni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5B20BF">
      <w:pPr>
        <w:pStyle w:val="Abbildungsverzeichni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5B20BF">
      <w:pPr>
        <w:pStyle w:val="Abbildungsverzeichni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5B20BF">
      <w:pPr>
        <w:pStyle w:val="Abbildungsverzeichni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5B20BF">
      <w:pPr>
        <w:pStyle w:val="Abbildungsverzeichnis"/>
        <w:rPr>
          <w:rFonts w:asciiTheme="minorHAnsi" w:eastAsiaTheme="minorEastAsia" w:hAnsiTheme="minorHAnsi" w:cstheme="minorBidi"/>
          <w:b w:val="0"/>
          <w:noProof/>
          <w:szCs w:val="22"/>
          <w:lang w:val="de-DE"/>
        </w:rPr>
      </w:pPr>
      <w:hyperlink r:id="rId14"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5B20BF">
      <w:pPr>
        <w:pStyle w:val="Abbildungsverzeichni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5B20BF">
      <w:pPr>
        <w:pStyle w:val="Abbildungsverzeichni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5B20BF">
      <w:pPr>
        <w:pStyle w:val="Abbildungsverzeichni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5B20BF">
      <w:pPr>
        <w:pStyle w:val="Abbildungsverzeichni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5B20BF">
      <w:pPr>
        <w:pStyle w:val="Abbildungsverzeichni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5B20BF">
      <w:pPr>
        <w:pStyle w:val="Abbildungsverzeichni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5B20BF">
      <w:pPr>
        <w:pStyle w:val="Abbildungsverzeichni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5B20BF">
      <w:pPr>
        <w:pStyle w:val="Abbildungsverzeichni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5B20BF">
      <w:pPr>
        <w:pStyle w:val="Abbildungsverzeichni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5B20BF">
      <w:pPr>
        <w:pStyle w:val="Abbildungsverzeichni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5B20BF">
      <w:pPr>
        <w:pStyle w:val="Abbildungsverzeichni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5B20BF">
      <w:pPr>
        <w:pStyle w:val="Abbildungsverzeichni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5B20BF">
      <w:pPr>
        <w:pStyle w:val="Abbildungsverzeichni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5B20BF">
      <w:pPr>
        <w:pStyle w:val="Abbildungsverzeichni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5B20BF">
      <w:pPr>
        <w:pStyle w:val="Abbildungsverzeichni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5B20BF">
      <w:pPr>
        <w:pStyle w:val="Abbildungsverzeichni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5B20BF">
      <w:pPr>
        <w:pStyle w:val="Abbildungsverzeichni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5B20BF">
      <w:pPr>
        <w:pStyle w:val="Abbildungsverzeichni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5B20BF">
      <w:pPr>
        <w:pStyle w:val="Abbildungsverzeichni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5B20BF">
      <w:pPr>
        <w:pStyle w:val="Abbildungsverzeichni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5B20BF">
      <w:pPr>
        <w:pStyle w:val="Abbildungsverzeichni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5B20BF">
      <w:pPr>
        <w:pStyle w:val="Abbildungsverzeichni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5B20BF">
      <w:pPr>
        <w:pStyle w:val="Abbildungsverzeichni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5B20BF">
      <w:pPr>
        <w:pStyle w:val="Abbildungsverzeichni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5B20BF">
      <w:pPr>
        <w:pStyle w:val="Abbildungsverzeichni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5B20BF">
      <w:pPr>
        <w:pStyle w:val="Abbildungsverzeichni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5B20BF">
      <w:pPr>
        <w:pStyle w:val="Abbildungsverzeichni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5B20BF">
      <w:pPr>
        <w:pStyle w:val="Abbildungsverzeichni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5B20BF">
      <w:pPr>
        <w:pStyle w:val="Abbildungsverzeichni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5B20BF">
      <w:pPr>
        <w:pStyle w:val="Abbildungsverzeichni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5B20BF">
      <w:pPr>
        <w:pStyle w:val="Abbildungsverzeichni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5B20BF">
      <w:pPr>
        <w:pStyle w:val="Abbildungsverzeichni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5B20BF">
      <w:pPr>
        <w:pStyle w:val="Abbildungsverzeichni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5B20BF">
      <w:pPr>
        <w:pStyle w:val="Abbildungsverzeichni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5B20BF">
      <w:pPr>
        <w:pStyle w:val="Abbildungsverzeichni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5B20BF">
      <w:pPr>
        <w:pStyle w:val="Abbildungsverzeichni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5B20BF">
      <w:pPr>
        <w:pStyle w:val="Abbildungsverzeichni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5B20BF">
      <w:pPr>
        <w:pStyle w:val="Abbildungsverzeichni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5B20BF">
      <w:pPr>
        <w:pStyle w:val="Abbildungsverzeichni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5B20BF">
      <w:pPr>
        <w:pStyle w:val="Abbildungsverzeichni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5B20BF">
      <w:pPr>
        <w:pStyle w:val="Abbildungsverzeichni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5B20BF">
      <w:pPr>
        <w:pStyle w:val="Abbildungsverzeichni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5B20BF">
      <w:pPr>
        <w:pStyle w:val="Abbildungsverzeichni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5B20BF">
      <w:pPr>
        <w:pStyle w:val="Abbildungsverzeichni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5B20BF">
      <w:pPr>
        <w:pStyle w:val="Abbildungsverzeichni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5B20BF">
      <w:pPr>
        <w:pStyle w:val="Abbildungsverzeichni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5B20BF">
      <w:pPr>
        <w:pStyle w:val="Abbildungsverzeichni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5B20BF">
      <w:pPr>
        <w:pStyle w:val="Abbildungsverzeichnis"/>
        <w:rPr>
          <w:rFonts w:asciiTheme="minorHAnsi" w:eastAsiaTheme="minorEastAsia" w:hAnsiTheme="minorHAnsi" w:cstheme="minorBidi"/>
          <w:b w:val="0"/>
          <w:noProof/>
          <w:szCs w:val="22"/>
          <w:lang w:val="de-DE"/>
        </w:rPr>
      </w:pPr>
      <w:hyperlink r:id="rId15"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5B20BF">
      <w:pPr>
        <w:pStyle w:val="Abbildungsverzeichnis"/>
        <w:rPr>
          <w:rFonts w:asciiTheme="minorHAnsi" w:eastAsiaTheme="minorEastAsia" w:hAnsiTheme="minorHAnsi" w:cstheme="minorBidi"/>
          <w:b w:val="0"/>
          <w:noProof/>
          <w:szCs w:val="22"/>
          <w:lang w:val="de-DE"/>
        </w:rPr>
      </w:pPr>
      <w:hyperlink r:id="rId16"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5B20BF">
      <w:pPr>
        <w:pStyle w:val="Abbildungsverzeichnis"/>
        <w:rPr>
          <w:rFonts w:asciiTheme="minorHAnsi" w:eastAsiaTheme="minorEastAsia" w:hAnsiTheme="minorHAnsi" w:cstheme="minorBidi"/>
          <w:b w:val="0"/>
          <w:noProof/>
          <w:szCs w:val="22"/>
          <w:lang w:val="de-DE"/>
        </w:rPr>
      </w:pPr>
      <w:hyperlink r:id="rId17"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5B20BF">
      <w:pPr>
        <w:pStyle w:val="Abbildungsverzeichnis"/>
        <w:rPr>
          <w:rFonts w:asciiTheme="minorHAnsi" w:eastAsiaTheme="minorEastAsia" w:hAnsiTheme="minorHAnsi" w:cstheme="minorBidi"/>
          <w:b w:val="0"/>
          <w:noProof/>
          <w:szCs w:val="22"/>
          <w:lang w:val="de-DE"/>
        </w:rPr>
      </w:pPr>
      <w:hyperlink r:id="rId18"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5B20BF">
      <w:pPr>
        <w:pStyle w:val="Abbildungsverzeichni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5B20BF">
      <w:pPr>
        <w:pStyle w:val="Abbildungsverzeichni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5B20BF">
      <w:pPr>
        <w:pStyle w:val="Abbildungsverzeichnis"/>
        <w:rPr>
          <w:rFonts w:asciiTheme="minorHAnsi" w:eastAsiaTheme="minorEastAsia" w:hAnsiTheme="minorHAnsi" w:cstheme="minorBidi"/>
          <w:b w:val="0"/>
          <w:noProof/>
          <w:szCs w:val="22"/>
          <w:lang w:val="de-DE"/>
        </w:rPr>
      </w:pPr>
      <w:hyperlink r:id="rId19"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5B20BF">
      <w:pPr>
        <w:pStyle w:val="Abbildungsverzeichnis"/>
        <w:rPr>
          <w:rFonts w:asciiTheme="minorHAnsi" w:eastAsiaTheme="minorEastAsia" w:hAnsiTheme="minorHAnsi" w:cstheme="minorBidi"/>
          <w:b w:val="0"/>
          <w:noProof/>
          <w:szCs w:val="22"/>
          <w:lang w:val="de-DE"/>
        </w:rPr>
      </w:pPr>
      <w:hyperlink r:id="rId20"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5B20BF">
      <w:pPr>
        <w:pStyle w:val="Abbildungsverzeichni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5B20BF">
      <w:pPr>
        <w:pStyle w:val="Abbildungsverzeichni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5B20BF">
      <w:pPr>
        <w:pStyle w:val="Abbildungsverzeichnis"/>
        <w:rPr>
          <w:rFonts w:asciiTheme="minorHAnsi" w:eastAsiaTheme="minorEastAsia" w:hAnsiTheme="minorHAnsi" w:cstheme="minorBidi"/>
          <w:b w:val="0"/>
          <w:noProof/>
          <w:szCs w:val="22"/>
          <w:lang w:val="de-DE"/>
        </w:rPr>
      </w:pPr>
      <w:hyperlink r:id="rId21"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5B20BF">
      <w:pPr>
        <w:pStyle w:val="Abbildungsverzeichnis"/>
        <w:rPr>
          <w:rFonts w:asciiTheme="minorHAnsi" w:eastAsiaTheme="minorEastAsia" w:hAnsiTheme="minorHAnsi" w:cstheme="minorBidi"/>
          <w:b w:val="0"/>
          <w:noProof/>
          <w:szCs w:val="22"/>
          <w:lang w:val="de-DE"/>
        </w:rPr>
      </w:pPr>
      <w:hyperlink r:id="rId22"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5B20BF">
      <w:pPr>
        <w:pStyle w:val="Abbildungsverzeichnis"/>
        <w:rPr>
          <w:rFonts w:asciiTheme="minorHAnsi" w:eastAsiaTheme="minorEastAsia" w:hAnsiTheme="minorHAnsi" w:cstheme="minorBidi"/>
          <w:b w:val="0"/>
          <w:noProof/>
          <w:szCs w:val="22"/>
          <w:lang w:val="de-DE"/>
        </w:rPr>
      </w:pPr>
      <w:hyperlink r:id="rId23"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5B20BF">
      <w:pPr>
        <w:pStyle w:val="Abbildungsverzeichnis"/>
        <w:rPr>
          <w:rFonts w:asciiTheme="minorHAnsi" w:eastAsiaTheme="minorEastAsia" w:hAnsiTheme="minorHAnsi" w:cstheme="minorBidi"/>
          <w:b w:val="0"/>
          <w:noProof/>
          <w:szCs w:val="22"/>
          <w:lang w:val="de-DE"/>
        </w:rPr>
      </w:pPr>
      <w:hyperlink r:id="rId24"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5B20BF">
      <w:pPr>
        <w:pStyle w:val="Abbildungsverzeichnis"/>
        <w:rPr>
          <w:rFonts w:asciiTheme="minorHAnsi" w:eastAsiaTheme="minorEastAsia" w:hAnsiTheme="minorHAnsi" w:cstheme="minorBidi"/>
          <w:b w:val="0"/>
          <w:noProof/>
          <w:szCs w:val="22"/>
          <w:lang w:val="de-DE"/>
        </w:rPr>
      </w:pPr>
      <w:hyperlink r:id="rId25"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5B20BF">
      <w:pPr>
        <w:pStyle w:val="Abbildungsverzeichnis"/>
        <w:rPr>
          <w:rFonts w:asciiTheme="minorHAnsi" w:eastAsiaTheme="minorEastAsia" w:hAnsiTheme="minorHAnsi" w:cstheme="minorBidi"/>
          <w:b w:val="0"/>
          <w:noProof/>
          <w:szCs w:val="22"/>
          <w:lang w:val="de-DE"/>
        </w:rPr>
      </w:pPr>
      <w:hyperlink r:id="rId26"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5B20BF">
      <w:pPr>
        <w:pStyle w:val="Abbildungsverzeichni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5B20BF">
      <w:pPr>
        <w:pStyle w:val="Abbildungsverzeichni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5B20BF">
      <w:pPr>
        <w:pStyle w:val="Abbildungsverzeichnis"/>
        <w:rPr>
          <w:rFonts w:asciiTheme="minorHAnsi" w:eastAsiaTheme="minorEastAsia" w:hAnsiTheme="minorHAnsi" w:cstheme="minorBidi"/>
          <w:b w:val="0"/>
          <w:noProof/>
          <w:szCs w:val="22"/>
          <w:lang w:val="de-DE"/>
        </w:rPr>
      </w:pPr>
      <w:hyperlink r:id="rId27"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5B20BF">
      <w:pPr>
        <w:pStyle w:val="Abbildungsverzeichnis"/>
        <w:rPr>
          <w:rFonts w:asciiTheme="minorHAnsi" w:eastAsiaTheme="minorEastAsia" w:hAnsiTheme="minorHAnsi" w:cstheme="minorBidi"/>
          <w:b w:val="0"/>
          <w:noProof/>
          <w:szCs w:val="22"/>
          <w:lang w:val="de-DE"/>
        </w:rPr>
      </w:pPr>
      <w:hyperlink r:id="rId28"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5B20BF">
      <w:pPr>
        <w:pStyle w:val="Abbildungsverzeichnis"/>
        <w:rPr>
          <w:rFonts w:asciiTheme="minorHAnsi" w:eastAsiaTheme="minorEastAsia" w:hAnsiTheme="minorHAnsi" w:cstheme="minorBidi"/>
          <w:b w:val="0"/>
          <w:noProof/>
          <w:szCs w:val="22"/>
          <w:lang w:val="de-DE"/>
        </w:rPr>
      </w:pPr>
      <w:hyperlink r:id="rId29"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5B20BF">
      <w:pPr>
        <w:pStyle w:val="Abbildungsverzeichnis"/>
        <w:rPr>
          <w:rFonts w:asciiTheme="minorHAnsi" w:eastAsiaTheme="minorEastAsia" w:hAnsiTheme="minorHAnsi" w:cstheme="minorBidi"/>
          <w:b w:val="0"/>
          <w:noProof/>
          <w:szCs w:val="22"/>
          <w:lang w:val="de-DE"/>
        </w:rPr>
      </w:pPr>
      <w:hyperlink r:id="rId30"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5B20BF">
      <w:pPr>
        <w:pStyle w:val="Abbildungsverzeichnis"/>
        <w:rPr>
          <w:rFonts w:asciiTheme="minorHAnsi" w:eastAsiaTheme="minorEastAsia" w:hAnsiTheme="minorHAnsi" w:cstheme="minorBidi"/>
          <w:b w:val="0"/>
          <w:noProof/>
          <w:szCs w:val="22"/>
          <w:lang w:val="de-DE"/>
        </w:rPr>
      </w:pPr>
      <w:hyperlink r:id="rId31"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5B20BF">
      <w:pPr>
        <w:pStyle w:val="Abbildungsverzeichnis"/>
        <w:rPr>
          <w:rFonts w:asciiTheme="minorHAnsi" w:eastAsiaTheme="minorEastAsia" w:hAnsiTheme="minorHAnsi" w:cstheme="minorBidi"/>
          <w:b w:val="0"/>
          <w:noProof/>
          <w:szCs w:val="22"/>
          <w:lang w:val="de-DE"/>
        </w:rPr>
      </w:pPr>
      <w:hyperlink r:id="rId32"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5B20BF">
      <w:pPr>
        <w:pStyle w:val="Abbildungsverzeichni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5B20BF">
      <w:pPr>
        <w:pStyle w:val="Abbildungsverzeichni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5B20BF">
      <w:pPr>
        <w:pStyle w:val="Abbildungsverzeichni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5B20BF">
      <w:pPr>
        <w:pStyle w:val="Abbildungsverzeichni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5B20BF">
      <w:pPr>
        <w:pStyle w:val="Abbildungsverzeichni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5B20BF">
      <w:pPr>
        <w:pStyle w:val="Abbildungsverzeichni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5B20BF">
      <w:pPr>
        <w:pStyle w:val="Abbildungsverzeichni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5B20BF">
      <w:pPr>
        <w:pStyle w:val="Abbildungsverzeichni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5B20BF">
      <w:pPr>
        <w:pStyle w:val="Abbildungsverzeichni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5B20BF">
      <w:pPr>
        <w:pStyle w:val="Abbildungsverzeichni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5B20BF">
      <w:pPr>
        <w:pStyle w:val="Abbildungsverzeichni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5B20BF">
      <w:pPr>
        <w:pStyle w:val="Abbildungsverzeichni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5B20BF">
      <w:pPr>
        <w:pStyle w:val="Abbildungsverzeichni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5B20BF">
      <w:pPr>
        <w:pStyle w:val="Abbildungsverzeichni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5B20BF">
      <w:pPr>
        <w:pStyle w:val="Abbildungsverzeichni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5B20BF">
      <w:pPr>
        <w:pStyle w:val="Abbildungsverzeichni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5B20BF">
      <w:pPr>
        <w:pStyle w:val="Abbildungsverzeichni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5B20BF">
      <w:pPr>
        <w:pStyle w:val="Abbildungsverzeichni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5B20BF">
      <w:pPr>
        <w:pStyle w:val="Abbildungsverzeichni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5B20BF">
      <w:pPr>
        <w:pStyle w:val="Abbildungsverzeichni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5B20BF">
      <w:pPr>
        <w:pStyle w:val="Abbildungsverzeichni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5B20BF">
      <w:pPr>
        <w:pStyle w:val="Abbildungsverzeichni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5B20BF">
      <w:pPr>
        <w:pStyle w:val="Abbildungsverzeichni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5B20BF">
      <w:pPr>
        <w:pStyle w:val="Abbildungsverzeichni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5B20BF">
      <w:pPr>
        <w:pStyle w:val="Abbildungsverzeichni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5B20BF">
      <w:pPr>
        <w:pStyle w:val="Abbildungsverzeichni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5B20BF">
      <w:pPr>
        <w:pStyle w:val="Abbildungsverzeichni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5B20BF">
      <w:pPr>
        <w:pStyle w:val="Abbildungsverzeichni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5B20BF">
      <w:pPr>
        <w:pStyle w:val="Abbildungsverzeichni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5B20BF">
      <w:pPr>
        <w:pStyle w:val="Abbildungsverzeichni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5B20BF">
      <w:pPr>
        <w:pStyle w:val="Abbildungsverzeichni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5B20BF">
      <w:pPr>
        <w:pStyle w:val="Abbildungsverzeichni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5B20BF">
      <w:pPr>
        <w:pStyle w:val="Abbildungsverzeichni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5B20BF">
      <w:pPr>
        <w:pStyle w:val="Abbildungsverzeichni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5B20BF">
      <w:pPr>
        <w:pStyle w:val="Abbildungsverzeichni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5B20BF">
      <w:pPr>
        <w:pStyle w:val="Abbildungsverzeichni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5B20BF">
      <w:pPr>
        <w:pStyle w:val="Abbildungsverzeichni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5B20BF">
      <w:pPr>
        <w:pStyle w:val="Abbildungsverzeichni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5B20BF">
      <w:pPr>
        <w:pStyle w:val="Abbildungsverzeichni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5B20BF">
      <w:pPr>
        <w:pStyle w:val="Abbildungsverzeichni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5B20BF">
      <w:pPr>
        <w:pStyle w:val="Abbildungsverzeichni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5B20BF">
      <w:pPr>
        <w:pStyle w:val="Abbildungsverzeichni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5B20BF">
      <w:pPr>
        <w:pStyle w:val="Abbildungsverzeichni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5B20BF">
      <w:pPr>
        <w:pStyle w:val="Abbildungsverzeichni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5B20BF">
      <w:pPr>
        <w:pStyle w:val="Abbildungsverzeichni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5B20BF">
      <w:pPr>
        <w:pStyle w:val="Abbildungsverzeichni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5B20BF">
      <w:pPr>
        <w:pStyle w:val="Abbildungsverzeichni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5B20BF">
      <w:pPr>
        <w:pStyle w:val="Abbildungsverzeichni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5B20BF">
      <w:pPr>
        <w:pStyle w:val="Abbildungsverzeichni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5B20BF">
      <w:pPr>
        <w:pStyle w:val="Abbildungsverzeichni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5B20BF">
      <w:pPr>
        <w:pStyle w:val="Abbildungsverzeichni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5B20BF">
      <w:pPr>
        <w:pStyle w:val="Abbildungsverzeichni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5B20BF">
      <w:pPr>
        <w:pStyle w:val="Abbildungsverzeichni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5B20BF">
      <w:pPr>
        <w:pStyle w:val="Abbildungsverzeichni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5B20BF">
      <w:pPr>
        <w:pStyle w:val="Abbildungsverzeichni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5B20BF">
      <w:pPr>
        <w:pStyle w:val="Abbildungsverzeichni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5B20BF">
      <w:pPr>
        <w:pStyle w:val="Abbildungsverzeichni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5B20BF">
      <w:pPr>
        <w:pStyle w:val="Abbildungsverzeichni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5B20BF">
      <w:pPr>
        <w:pStyle w:val="Abbildungsverzeichni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5B20BF">
      <w:pPr>
        <w:pStyle w:val="Abbildungsverzeichni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5B20BF">
      <w:pPr>
        <w:pStyle w:val="Abbildungsverzeichni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5B20BF">
      <w:pPr>
        <w:pStyle w:val="Abbildungsverzeichni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5B20BF">
      <w:pPr>
        <w:pStyle w:val="Abbildungsverzeichni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5B20BF">
      <w:pPr>
        <w:pStyle w:val="Abbildungsverzeichni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5B20BF">
      <w:pPr>
        <w:pStyle w:val="Abbildungsverzeichni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5B20BF">
      <w:pPr>
        <w:pStyle w:val="Abbildungsverzeichni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5B20BF">
      <w:pPr>
        <w:pStyle w:val="Abbildungsverzeichni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5B20BF">
      <w:pPr>
        <w:pStyle w:val="Abbildungsverzeichni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5B20BF">
      <w:pPr>
        <w:pStyle w:val="Abbildungsverzeichni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5B20BF">
      <w:pPr>
        <w:pStyle w:val="Abbildungsverzeichni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5B20BF">
      <w:pPr>
        <w:pStyle w:val="Abbildungsverzeichni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5B20BF">
      <w:pPr>
        <w:pStyle w:val="Abbildungsverzeichni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5B20BF">
      <w:pPr>
        <w:pStyle w:val="Abbildungsverzeichni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5B20BF">
      <w:pPr>
        <w:pStyle w:val="Abbildungsverzeichni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5B20BF">
      <w:pPr>
        <w:pStyle w:val="Abbildungsverzeichni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5B20BF">
      <w:pPr>
        <w:pStyle w:val="Abbildungsverzeichni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5B20BF">
      <w:pPr>
        <w:pStyle w:val="Abbildungsverzeichni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5B20BF">
      <w:pPr>
        <w:pStyle w:val="Abbildungsverzeichni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5B20BF">
      <w:pPr>
        <w:pStyle w:val="Abbildungsverzeichni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5B20BF">
      <w:pPr>
        <w:pStyle w:val="Abbildungsverzeichni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5B20BF">
      <w:pPr>
        <w:pStyle w:val="Abbildungsverzeichni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5B20BF">
      <w:pPr>
        <w:pStyle w:val="Abbildungsverzeichni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5B20BF">
      <w:pPr>
        <w:pStyle w:val="Abbildungsverzeichni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5B20BF">
      <w:pPr>
        <w:pStyle w:val="Abbildungsverzeichni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5B20BF">
      <w:pPr>
        <w:pStyle w:val="Abbildungsverzeichni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5B20BF">
      <w:pPr>
        <w:pStyle w:val="Abbildungsverzeichni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5B20BF">
      <w:pPr>
        <w:pStyle w:val="Abbildungsverzeichni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5B20BF">
      <w:pPr>
        <w:pStyle w:val="Abbildungsverzeichni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5B20BF">
      <w:pPr>
        <w:pStyle w:val="Abbildungsverzeichni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5B20BF">
      <w:pPr>
        <w:pStyle w:val="Abbildungsverzeichni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5B20BF">
      <w:pPr>
        <w:pStyle w:val="Abbildungsverzeichni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5B20BF">
      <w:pPr>
        <w:pStyle w:val="Abbildungsverzeichni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5B20BF">
      <w:pPr>
        <w:pStyle w:val="Abbildungsverzeichni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5B20BF">
      <w:pPr>
        <w:pStyle w:val="Abbildungsverzeichni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5B20BF">
      <w:pPr>
        <w:pStyle w:val="Abbildungsverzeichni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5B20BF">
      <w:pPr>
        <w:pStyle w:val="Abbildungsverzeichni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5B20BF">
      <w:pPr>
        <w:pStyle w:val="Abbildungsverzeichni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5B20BF">
      <w:pPr>
        <w:pStyle w:val="Abbildungsverzeichni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5B20BF">
      <w:pPr>
        <w:pStyle w:val="Abbildungsverzeichni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5B20BF">
      <w:pPr>
        <w:pStyle w:val="Abbildungsverzeichni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5B20BF">
      <w:pPr>
        <w:pStyle w:val="Abbildungsverzeichni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5B20BF">
      <w:pPr>
        <w:pStyle w:val="Abbildungsverzeichni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5B20BF">
      <w:pPr>
        <w:pStyle w:val="Abbildungsverzeichni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5B20BF">
      <w:pPr>
        <w:pStyle w:val="Abbildungsverzeichni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5B20BF">
      <w:pPr>
        <w:pStyle w:val="Abbildungsverzeichni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5B20BF">
      <w:pPr>
        <w:pStyle w:val="Abbildungsverzeichni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5B20BF">
      <w:pPr>
        <w:pStyle w:val="Abbildungsverzeichni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5B20BF">
      <w:pPr>
        <w:pStyle w:val="Abbildungsverzeichni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5B20BF">
      <w:pPr>
        <w:pStyle w:val="Abbildungsverzeichni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5B20BF">
      <w:pPr>
        <w:pStyle w:val="Abbildungsverzeichni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5B20BF">
      <w:pPr>
        <w:pStyle w:val="Abbildungsverzeichni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5B20BF">
      <w:pPr>
        <w:pStyle w:val="Abbildungsverzeichni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5B20BF">
      <w:pPr>
        <w:pStyle w:val="Abbildungsverzeichni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5B20BF">
      <w:pPr>
        <w:pStyle w:val="Abbildungsverzeichni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5B20BF">
      <w:pPr>
        <w:pStyle w:val="Abbildungsverzeichni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5B20BF">
      <w:pPr>
        <w:pStyle w:val="Abbildungsverzeichni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5B20BF">
      <w:pPr>
        <w:pStyle w:val="Abbildungsverzeichni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5B20BF">
      <w:pPr>
        <w:pStyle w:val="Abbildungsverzeichni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5B20BF">
      <w:pPr>
        <w:pStyle w:val="Abbildungsverzeichni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5B20BF">
      <w:pPr>
        <w:pStyle w:val="Abbildungsverzeichni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5B20BF">
      <w:pPr>
        <w:pStyle w:val="Abbildungsverzeichni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5B20BF">
      <w:pPr>
        <w:pStyle w:val="Abbildungsverzeichni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5B20BF">
      <w:pPr>
        <w:pStyle w:val="Abbildungsverzeichni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5B20BF">
      <w:pPr>
        <w:pStyle w:val="Abbildungsverzeichni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5B20BF">
      <w:pPr>
        <w:pStyle w:val="Abbildungsverzeichni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5B20BF">
      <w:pPr>
        <w:pStyle w:val="Abbildungsverzeichni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5B20BF">
      <w:pPr>
        <w:pStyle w:val="Abbildungsverzeichni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5B20BF">
      <w:pPr>
        <w:pStyle w:val="Abbildungsverzeichni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5B20BF">
      <w:pPr>
        <w:pStyle w:val="Abbildungsverzeichni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5B20BF">
      <w:pPr>
        <w:pStyle w:val="Abbildungsverzeichni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5B20BF">
      <w:pPr>
        <w:pStyle w:val="Abbildungsverzeichni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5B20BF">
      <w:pPr>
        <w:pStyle w:val="Abbildungsverzeichni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5B20BF">
      <w:pPr>
        <w:pStyle w:val="Abbildungsverzeichni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5B20BF">
      <w:pPr>
        <w:pStyle w:val="Abbildungsverzeichni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5B20BF">
      <w:pPr>
        <w:pStyle w:val="Abbildungsverzeichni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5B20BF">
      <w:pPr>
        <w:pStyle w:val="Abbildungsverzeichni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5B20BF">
      <w:pPr>
        <w:pStyle w:val="Abbildungsverzeichni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5B20BF">
      <w:pPr>
        <w:pStyle w:val="Abbildungsverzeichni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5B20BF">
      <w:pPr>
        <w:pStyle w:val="Abbildungsverzeichni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5B20BF">
      <w:pPr>
        <w:pStyle w:val="Abbildungsverzeichni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5B20BF">
      <w:pPr>
        <w:pStyle w:val="Abbildungsverzeichni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5B20BF">
      <w:pPr>
        <w:pStyle w:val="Abbildungsverzeichni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5B20BF">
      <w:pPr>
        <w:pStyle w:val="Abbildungsverzeichni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5B20BF">
      <w:pPr>
        <w:pStyle w:val="Abbildungsverzeichni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5B20BF">
      <w:pPr>
        <w:pStyle w:val="Abbildungsverzeichni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5B20BF">
      <w:pPr>
        <w:pStyle w:val="Abbildungsverzeichni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5B20BF">
      <w:pPr>
        <w:pStyle w:val="Abbildungsverzeichni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5B20BF">
      <w:pPr>
        <w:pStyle w:val="Abbildungsverzeichni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5B20BF">
      <w:pPr>
        <w:pStyle w:val="Abbildungsverzeichni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5B20BF">
      <w:pPr>
        <w:pStyle w:val="Abbildungsverzeichni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5B20BF">
      <w:pPr>
        <w:pStyle w:val="Abbildungsverzeichni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5B20BF">
      <w:pPr>
        <w:pStyle w:val="Abbildungsverzeichni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5B20BF">
      <w:pPr>
        <w:pStyle w:val="Abbildungsverzeichni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5B20BF">
      <w:pPr>
        <w:pStyle w:val="Abbildungsverzeichni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5B20BF">
      <w:pPr>
        <w:pStyle w:val="Abbildungsverzeichni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86869742"/>
      <w:bookmarkStart w:id="26" w:name="_Toc288196434"/>
      <w:bookmarkStart w:id="27" w:name="_Toc28820073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5"/>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6"/>
      <w:bookmarkEnd w:id="27"/>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commentRangeStart w:id="44"/>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4"/>
      <w:r w:rsidR="00CA294F">
        <w:rPr>
          <w:rStyle w:val="Kommentarzeichen"/>
          <w:rFonts w:ascii="Calibri" w:eastAsia="Times New Roman" w:hAnsi="Calibri"/>
          <w:lang w:val="en-US" w:eastAsia="x-none"/>
        </w:rPr>
        <w:commentReference w:id="44"/>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5" w:name="_Ref428531162"/>
      <w:bookmarkStart w:id="46" w:name="_Toc3557081"/>
      <w:bookmarkStart w:id="47" w:name="_Toc34747331"/>
      <w:bookmarkStart w:id="48" w:name="_Toc76030522"/>
      <w:bookmarkStart w:id="49"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5"/>
      <w:r>
        <w:t>: Seam weld as 1</w:t>
      </w:r>
      <w:r>
        <w:noBreakHyphen/>
        <w:t>dimensional joint</w:t>
      </w:r>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9745"/>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9746"/>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3"/>
    </w:p>
    <w:p w14:paraId="52340C5D" w14:textId="77777777" w:rsidR="00FC68DB" w:rsidRPr="007055D9" w:rsidRDefault="00FC68DB" w:rsidP="00B202D2">
      <w:commentRangeStart w:id="64"/>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commentRangeEnd w:id="64"/>
      <w:r w:rsidR="00CA294F">
        <w:rPr>
          <w:rStyle w:val="Kommentarzeichen"/>
          <w:rFonts w:ascii="Calibri" w:eastAsia="Times New Roman" w:hAnsi="Calibri"/>
          <w:lang w:val="en-US" w:eastAsia="x-none"/>
        </w:rPr>
        <w:commentReference w:id="64"/>
      </w:r>
    </w:p>
    <w:p w14:paraId="31CB1E0F" w14:textId="7CBFA09A" w:rsidR="00FC68DB" w:rsidRPr="007055D9" w:rsidRDefault="00FC68DB" w:rsidP="00B202D2">
      <w:pPr>
        <w:pStyle w:val="Beschriftung"/>
      </w:pPr>
      <w:bookmarkStart w:id="65" w:name="_Ref334010986"/>
      <w:bookmarkStart w:id="66" w:name="_Toc3557082"/>
      <w:bookmarkStart w:id="67" w:name="_Toc34747332"/>
      <w:bookmarkStart w:id="68" w:name="_Toc76030523"/>
      <w:bookmarkStart w:id="69"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5"/>
      <w:r w:rsidRPr="007055D9">
        <w:t xml:space="preserve"> Topological Relations between Parts and Assemblies</w:t>
      </w:r>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commentRangeStart w:id="70"/>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9" o:title="" cropbottom="43024f" cropright="10402f"/>
          </v:shape>
          <o:OLEObject Type="Embed" ProgID="PowerPoint.Slide.8" ShapeID="_x0000_i1025" DrawAspect="Content" ObjectID="_1698572617" r:id="rId50"/>
        </w:object>
      </w:r>
      <w:commentRangeEnd w:id="70"/>
      <w:r w:rsidR="00E67D21">
        <w:rPr>
          <w:rStyle w:val="Kommentarzeichen"/>
          <w:rFonts w:ascii="Calibri" w:eastAsia="Times New Roman" w:hAnsi="Calibri"/>
          <w:lang w:val="en-US" w:eastAsia="x-none"/>
        </w:rPr>
        <w:commentReference w:id="70"/>
      </w:r>
    </w:p>
    <w:p w14:paraId="142BE546" w14:textId="5824932C" w:rsidR="00FC68DB" w:rsidRPr="007055D9" w:rsidRDefault="00FC68DB" w:rsidP="00B202D2">
      <w:pPr>
        <w:pStyle w:val="Beschriftung"/>
      </w:pPr>
      <w:bookmarkStart w:id="71" w:name="_Toc3557083"/>
      <w:bookmarkStart w:id="72" w:name="_Toc34747333"/>
      <w:bookmarkStart w:id="73" w:name="_Toc76030524"/>
      <w:bookmarkStart w:id="74"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86869747"/>
      <w:bookmarkStart w:id="81" w:name="_Toc288196436"/>
      <w:bookmarkStart w:id="82" w:name="_Toc288200734"/>
      <w:bookmarkEnd w:id="35"/>
      <w:bookmarkEnd w:id="36"/>
      <w:r w:rsidRPr="007055D9">
        <w:t xml:space="preserve">χMCF in the Development </w:t>
      </w:r>
      <w:bookmarkEnd w:id="75"/>
      <w:bookmarkEnd w:id="76"/>
      <w:r w:rsidRPr="007055D9">
        <w:t>Processes</w:t>
      </w:r>
      <w:bookmarkEnd w:id="77"/>
      <w:bookmarkEnd w:id="78"/>
      <w:bookmarkEnd w:id="79"/>
      <w:bookmarkEnd w:id="80"/>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commentRangeStart w:id="83"/>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commentRangeEnd w:id="83"/>
      <w:r w:rsidR="00E67D21">
        <w:rPr>
          <w:rStyle w:val="Kommentarzeichen"/>
          <w:rFonts w:ascii="Calibri" w:eastAsia="Times New Roman" w:hAnsi="Calibri"/>
          <w:lang w:val="en-US" w:eastAsia="x-none"/>
        </w:rPr>
        <w:commentReference w:id="83"/>
      </w:r>
    </w:p>
    <w:p w14:paraId="5C672879" w14:textId="44E97DF8" w:rsidR="00FC68DB" w:rsidRPr="007055D9" w:rsidRDefault="00FC68DB" w:rsidP="00B202D2">
      <w:pPr>
        <w:pStyle w:val="Beschriftung"/>
      </w:pPr>
      <w:bookmarkStart w:id="84" w:name="_Ref333842518"/>
      <w:bookmarkStart w:id="85" w:name="_Ref333842510"/>
      <w:bookmarkStart w:id="86" w:name="_Toc3557084"/>
      <w:bookmarkStart w:id="87" w:name="_Toc34747334"/>
      <w:bookmarkStart w:id="88" w:name="_Toc76030525"/>
      <w:bookmarkStart w:id="89"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4"/>
      <w:r w:rsidRPr="007055D9">
        <w:t xml:space="preserve">: The Development </w:t>
      </w:r>
      <w:bookmarkEnd w:id="85"/>
      <w:r w:rsidRPr="007055D9">
        <w:t>Process</w:t>
      </w:r>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commentRangeStart w:id="91"/>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commentRangeEnd w:id="91"/>
      <w:r w:rsidR="00E67D21">
        <w:rPr>
          <w:rStyle w:val="Kommentarzeichen"/>
          <w:rFonts w:ascii="Calibri" w:eastAsia="Times New Roman" w:hAnsi="Calibri"/>
          <w:i w:val="0"/>
          <w:iCs w:val="0"/>
          <w:color w:val="auto"/>
          <w:lang w:val="en-US" w:eastAsia="x-none"/>
        </w:rPr>
        <w:commentReference w:id="91"/>
      </w:r>
    </w:p>
    <w:p w14:paraId="23AED45B" w14:textId="69083579" w:rsidR="00FC68DB" w:rsidRPr="007055D9" w:rsidRDefault="00FC68DB" w:rsidP="00B202D2">
      <w:pPr>
        <w:pStyle w:val="Beschriftung"/>
        <w:spacing w:before="120"/>
      </w:pPr>
      <w:bookmarkStart w:id="92" w:name="_Ref334482085"/>
      <w:bookmarkStart w:id="93" w:name="_Ref334482078"/>
      <w:bookmarkStart w:id="94" w:name="_Toc3557085"/>
      <w:bookmarkStart w:id="95" w:name="_Toc34747335"/>
      <w:bookmarkStart w:id="96" w:name="_Toc76030526"/>
      <w:bookmarkStart w:id="97"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90"/>
      <w:bookmarkEnd w:id="92"/>
      <w:r w:rsidRPr="007055D9">
        <w:t>: χMCF as a Platform for Connection Information</w:t>
      </w:r>
      <w:r w:rsidR="00BA7029">
        <w:t xml:space="preserve"> </w:t>
      </w:r>
      <w:r w:rsidRPr="007055D9">
        <w:t>in the</w:t>
      </w:r>
      <w:r>
        <w:t xml:space="preserve"> Complete</w:t>
      </w:r>
      <w:r w:rsidRPr="007055D9">
        <w:t xml:space="preserve"> Development </w:t>
      </w:r>
      <w:bookmarkEnd w:id="93"/>
      <w:r w:rsidRPr="007055D9">
        <w:t>Process</w:t>
      </w:r>
      <w:bookmarkEnd w:id="94"/>
      <w:bookmarkEnd w:id="95"/>
      <w:bookmarkEnd w:id="96"/>
      <w:bookmarkEnd w:id="97"/>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9748"/>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9749"/>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6869750"/>
      <w:bookmarkStart w:id="111" w:name="_Toc288196441"/>
      <w:bookmarkStart w:id="112" w:name="_Toc288200739"/>
      <w:bookmarkEnd w:id="81"/>
      <w:bookmarkEnd w:id="82"/>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9751"/>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9752"/>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9753"/>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9754"/>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9755"/>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9" w:name="_Toc3557086"/>
      <w:bookmarkStart w:id="170" w:name="_Toc34747336"/>
      <w:bookmarkStart w:id="171" w:name="_Toc76030527"/>
      <w:bookmarkStart w:id="172"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9"/>
      <w:bookmarkEnd w:id="170"/>
      <w:bookmarkEnd w:id="171"/>
      <w:bookmarkEnd w:id="172"/>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3" w:name="_Toc3556938"/>
      <w:bookmarkStart w:id="174" w:name="_Toc34747187"/>
      <w:bookmarkStart w:id="175" w:name="_Toc77102000"/>
      <w:bookmarkStart w:id="176" w:name="_Toc86869756"/>
      <w:r w:rsidRPr="007055D9">
        <w:t>File Structure of χMCF</w:t>
      </w:r>
      <w:bookmarkEnd w:id="173"/>
      <w:bookmarkEnd w:id="174"/>
      <w:bookmarkEnd w:id="175"/>
      <w:bookmarkEnd w:id="1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7" w:name="_Toc428279323"/>
      <w:bookmarkStart w:id="178" w:name="_Toc428456059"/>
      <w:bookmarkStart w:id="179" w:name="_Toc428537023"/>
      <w:bookmarkStart w:id="180" w:name="_Toc428969342"/>
      <w:bookmarkStart w:id="181" w:name="_Toc429052733"/>
      <w:bookmarkStart w:id="182" w:name="_Toc3556939"/>
      <w:bookmarkStart w:id="183" w:name="_Toc34747188"/>
      <w:bookmarkStart w:id="184" w:name="_Toc77102001"/>
      <w:bookmarkStart w:id="185" w:name="_Toc86869757"/>
      <w:bookmarkEnd w:id="177"/>
      <w:bookmarkEnd w:id="178"/>
      <w:bookmarkEnd w:id="179"/>
      <w:bookmarkEnd w:id="180"/>
      <w:bookmarkEnd w:id="181"/>
      <w:r w:rsidRPr="007055D9">
        <w:t>Elements containing general information</w:t>
      </w:r>
      <w:bookmarkEnd w:id="182"/>
      <w:bookmarkEnd w:id="183"/>
      <w:bookmarkEnd w:id="184"/>
      <w:bookmarkEnd w:id="1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6" w:name="_Toc3566409"/>
      <w:bookmarkStart w:id="187" w:name="_Toc34747411"/>
      <w:bookmarkStart w:id="188" w:name="_Toc77095859"/>
      <w:bookmarkStart w:id="189"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6"/>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9758"/>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4"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9759"/>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9760"/>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204" w:name="_Toc3566410"/>
      <w:bookmarkStart w:id="205" w:name="_Toc34747412"/>
      <w:bookmarkStart w:id="206" w:name="_Toc77095860"/>
      <w:bookmarkStart w:id="207"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bookmarkEnd w:id="207"/>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8" w:name="_Toc339013871"/>
      <w:bookmarkStart w:id="209" w:name="_Toc3556943"/>
      <w:bookmarkStart w:id="210" w:name="_Toc34747192"/>
      <w:bookmarkStart w:id="211" w:name="_Toc77102005"/>
      <w:bookmarkStart w:id="212" w:name="_Toc86869761"/>
      <w:r w:rsidRPr="007055D9">
        <w:t>Application, User and Process Specific Data</w:t>
      </w:r>
      <w:bookmarkEnd w:id="208"/>
      <w:bookmarkEnd w:id="209"/>
      <w:bookmarkEnd w:id="210"/>
      <w:bookmarkEnd w:id="211"/>
      <w:bookmarkEnd w:id="2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3" w:name="_Toc413359565"/>
      <w:bookmarkStart w:id="214" w:name="_Ref414560122"/>
      <w:bookmarkStart w:id="215" w:name="_Ref414563183"/>
      <w:bookmarkStart w:id="216" w:name="_Ref414571476"/>
      <w:bookmarkStart w:id="217" w:name="_Ref428530906"/>
      <w:bookmarkStart w:id="218" w:name="_Ref429050591"/>
      <w:bookmarkStart w:id="219" w:name="_Ref429053268"/>
      <w:bookmarkStart w:id="220" w:name="_Toc3556944"/>
      <w:bookmarkStart w:id="221" w:name="_Toc34747193"/>
      <w:bookmarkStart w:id="222" w:name="_Toc77102006"/>
      <w:bookmarkStart w:id="223" w:name="_Toc86869762"/>
      <w:r w:rsidRPr="007055D9">
        <w:t xml:space="preserve">User Specific Data </w:t>
      </w:r>
      <w:r w:rsidRPr="00F54521">
        <w:rPr>
          <w:rFonts w:ascii="Courier New" w:hAnsi="Courier New" w:cs="Courier New"/>
          <w:b w:val="0"/>
          <w:i/>
          <w:sz w:val="26"/>
          <w:szCs w:val="28"/>
          <w:lang w:eastAsia="de-DE"/>
        </w:rPr>
        <w:t>&lt;appdata/&gt;</w:t>
      </w:r>
      <w:bookmarkEnd w:id="213"/>
      <w:bookmarkEnd w:id="214"/>
      <w:bookmarkEnd w:id="215"/>
      <w:bookmarkEnd w:id="216"/>
      <w:bookmarkEnd w:id="217"/>
      <w:bookmarkEnd w:id="218"/>
      <w:bookmarkEnd w:id="219"/>
      <w:bookmarkEnd w:id="220"/>
      <w:bookmarkEnd w:id="221"/>
      <w:bookmarkEnd w:id="222"/>
      <w:bookmarkEnd w:id="2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4"/>
      <w:r>
        <w:t xml:space="preserve">store and export </w:t>
      </w:r>
      <w:commentRangeEnd w:id="224"/>
      <w:r>
        <w:rPr>
          <w:rStyle w:val="Kommentarzeichen"/>
          <w:lang w:eastAsia="x-none"/>
        </w:rPr>
        <w:commentReference w:id="2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1B01D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1B01D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1B01D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1B01D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5" w:name="_Toc3566411"/>
      <w:bookmarkStart w:id="226" w:name="_Toc34747413"/>
      <w:bookmarkStart w:id="227" w:name="_Toc77095861"/>
      <w:bookmarkStart w:id="228" w:name="_Toc86873956"/>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5"/>
      <w:bookmarkEnd w:id="226"/>
      <w:bookmarkEnd w:id="227"/>
      <w:bookmarkEnd w:id="2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9" w:name="_Finite_Element_Specific"/>
      <w:bookmarkStart w:id="230" w:name="_Ref414560131"/>
      <w:bookmarkStart w:id="231" w:name="_Toc3556945"/>
      <w:bookmarkStart w:id="232" w:name="_Toc34747194"/>
      <w:bookmarkStart w:id="233" w:name="_Toc77102007"/>
      <w:bookmarkStart w:id="234" w:name="_Toc86869763"/>
      <w:bookmarkEnd w:id="22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30"/>
      <w:bookmarkEnd w:id="231"/>
      <w:bookmarkEnd w:id="232"/>
      <w:bookmarkEnd w:id="233"/>
      <w:bookmarkEnd w:id="2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5" w:name="_Toc3566412"/>
      <w:bookmarkStart w:id="236" w:name="_Toc34747414"/>
      <w:bookmarkStart w:id="237" w:name="_Toc77095862"/>
      <w:bookmarkStart w:id="238"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5"/>
      <w:bookmarkEnd w:id="236"/>
      <w:bookmarkEnd w:id="237"/>
      <w:bookmarkEnd w:id="238"/>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9" w:name="_Toc3566413"/>
      <w:bookmarkStart w:id="240" w:name="_Toc34747415"/>
      <w:bookmarkStart w:id="241" w:name="_Toc77095863"/>
      <w:bookmarkStart w:id="242"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9"/>
      <w:bookmarkEnd w:id="240"/>
      <w:bookmarkEnd w:id="241"/>
      <w:bookmarkEnd w:id="242"/>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4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4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4"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4"/>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5" w:name="_Toc373504790"/>
      <w:bookmarkStart w:id="246" w:name="_Toc373505008"/>
      <w:bookmarkStart w:id="247" w:name="_Toc339013872"/>
      <w:bookmarkStart w:id="248" w:name="_Ref414560151"/>
      <w:bookmarkStart w:id="249" w:name="_Toc3556946"/>
      <w:bookmarkStart w:id="250" w:name="_Toc34747195"/>
      <w:bookmarkStart w:id="251" w:name="_Toc77102009"/>
      <w:bookmarkStart w:id="252" w:name="_Toc86869764"/>
      <w:bookmarkEnd w:id="245"/>
      <w:bookmarkEnd w:id="246"/>
      <w:r w:rsidRPr="007055D9">
        <w:t>Connection Data</w:t>
      </w:r>
      <w:bookmarkEnd w:id="24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8"/>
      <w:bookmarkEnd w:id="249"/>
      <w:bookmarkEnd w:id="250"/>
      <w:bookmarkEnd w:id="251"/>
      <w:bookmarkEnd w:id="252"/>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53" w:name="_Toc3566416"/>
      <w:bookmarkStart w:id="254" w:name="_Toc34747416"/>
      <w:bookmarkStart w:id="255" w:name="_Toc77095864"/>
      <w:bookmarkStart w:id="256"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3"/>
      <w:bookmarkEnd w:id="254"/>
      <w:bookmarkEnd w:id="255"/>
      <w:bookmarkEnd w:id="2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7" w:name="_Toc3566417"/>
      <w:bookmarkStart w:id="258" w:name="_Toc34747417"/>
      <w:bookmarkStart w:id="259" w:name="_Toc77095865"/>
      <w:bookmarkStart w:id="260"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7"/>
      <w:bookmarkEnd w:id="258"/>
      <w:bookmarkEnd w:id="259"/>
      <w:bookmarkEnd w:id="260"/>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61" w:name="_Ref432343981"/>
      <w:bookmarkStart w:id="262" w:name="_Toc3556947"/>
      <w:bookmarkStart w:id="263" w:name="_Toc34747196"/>
      <w:bookmarkStart w:id="264" w:name="_Toc77102010"/>
      <w:bookmarkStart w:id="265" w:name="_Toc86869765"/>
      <w:r w:rsidRPr="007055D9">
        <w:t>Connected Objects</w:t>
      </w:r>
      <w:bookmarkEnd w:id="261"/>
      <w:bookmarkEnd w:id="262"/>
      <w:bookmarkEnd w:id="263"/>
      <w:bookmarkEnd w:id="264"/>
      <w:bookmarkEnd w:id="265"/>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6" w:name="_Toc3566418"/>
      <w:bookmarkStart w:id="267" w:name="_Toc34747418"/>
      <w:bookmarkStart w:id="268" w:name="_Toc77095866"/>
      <w:bookmarkStart w:id="269" w:name="_Toc86873961"/>
      <w:bookmarkStart w:id="270"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6"/>
      <w:bookmarkEnd w:id="267"/>
      <w:bookmarkEnd w:id="268"/>
      <w:bookmarkEnd w:id="269"/>
    </w:p>
    <w:p w14:paraId="02FFFAE8" w14:textId="77777777" w:rsidR="00FC68DB" w:rsidRPr="007055D9" w:rsidRDefault="00FC68DB" w:rsidP="00B202D2">
      <w:pPr>
        <w:pStyle w:val="berschrift4"/>
      </w:pPr>
      <w:bookmarkStart w:id="271" w:name="_Ref428791371"/>
      <w:bookmarkStart w:id="272" w:name="_Ref428891357"/>
      <w:bookmarkStart w:id="273" w:name="_Ref428892751"/>
      <w:bookmarkStart w:id="274" w:name="_Toc3556948"/>
      <w:bookmarkStart w:id="275" w:name="_Toc34747197"/>
      <w:bookmarkStart w:id="27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70"/>
      <w:bookmarkEnd w:id="271"/>
      <w:bookmarkEnd w:id="272"/>
      <w:bookmarkEnd w:id="273"/>
      <w:bookmarkEnd w:id="274"/>
      <w:bookmarkEnd w:id="275"/>
      <w:bookmarkEnd w:id="27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7"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8"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9"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80"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81" w:name="_Toc3566419"/>
      <w:bookmarkStart w:id="282" w:name="_Toc34747419"/>
      <w:bookmarkStart w:id="283" w:name="_Toc77095867"/>
      <w:bookmarkStart w:id="284"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81"/>
      <w:bookmarkEnd w:id="282"/>
      <w:bookmarkEnd w:id="283"/>
      <w:bookmarkEnd w:id="28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5" w:author="nick" w:date="2021-10-29T16:09:00Z"/>
          <w:b/>
          <w:sz w:val="24"/>
        </w:rPr>
      </w:pPr>
      <w:ins w:id="286"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7" w:author="nick" w:date="2021-10-29T16:09:00Z"/>
        </w:rPr>
      </w:pPr>
    </w:p>
    <w:p w14:paraId="044DCF81" w14:textId="77777777" w:rsidR="004D6D98" w:rsidRDefault="004D6D98" w:rsidP="004D6D98">
      <w:pPr>
        <w:pStyle w:val="XMLCode"/>
        <w:keepNext/>
        <w:rPr>
          <w:ins w:id="288" w:author="nick" w:date="2021-10-29T16:09:00Z"/>
        </w:rPr>
      </w:pPr>
      <w:ins w:id="289" w:author="nick" w:date="2021-10-29T16:09:00Z">
        <w:r>
          <w:t>&lt;connected_to&gt;</w:t>
        </w:r>
      </w:ins>
    </w:p>
    <w:p w14:paraId="14FF5A95" w14:textId="4A931AF4" w:rsidR="004D6D98" w:rsidRPr="006B3C5E" w:rsidRDefault="004D6D98" w:rsidP="004D6D98">
      <w:pPr>
        <w:pStyle w:val="XMLCode"/>
        <w:keepNext/>
        <w:rPr>
          <w:ins w:id="290" w:author="nick" w:date="2021-10-29T16:09:00Z"/>
          <w:b/>
          <w:color w:val="0070C0"/>
        </w:rPr>
      </w:pPr>
      <w:ins w:id="291"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92" w:author="nick" w:date="2021-10-29T16:10:00Z">
        <w:r>
          <w:rPr>
            <w:b/>
            <w:color w:val="0070C0"/>
          </w:rPr>
          <w:t>EE</w:t>
        </w:r>
      </w:ins>
      <w:ins w:id="293" w:author="nick" w:date="2021-10-29T16:09:00Z">
        <w:r>
          <w:rPr>
            <w:b/>
            <w:color w:val="0070C0"/>
          </w:rPr>
          <w:t>L</w:t>
        </w:r>
      </w:ins>
      <w:ins w:id="294" w:author="nick" w:date="2021-10-29T16:10:00Z">
        <w:r>
          <w:rPr>
            <w:b/>
            <w:color w:val="0070C0"/>
          </w:rPr>
          <w:t>_9</w:t>
        </w:r>
      </w:ins>
      <w:ins w:id="295" w:author="nick" w:date="2021-10-29T16:09:00Z">
        <w:r>
          <w:rPr>
            <w:b/>
            <w:color w:val="0070C0"/>
          </w:rPr>
          <w:t>00" instance="</w:t>
        </w:r>
      </w:ins>
      <w:ins w:id="296" w:author="nick" w:date="2021-10-29T16:10:00Z">
        <w:r>
          <w:rPr>
            <w:b/>
            <w:color w:val="0070C0"/>
          </w:rPr>
          <w:t>4</w:t>
        </w:r>
      </w:ins>
      <w:ins w:id="297"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8" w:author="nick" w:date="2021-10-29T16:09:00Z"/>
        </w:rPr>
      </w:pPr>
      <w:ins w:id="299"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300" w:name="_Toc3556949"/>
      <w:bookmarkStart w:id="301" w:name="_Toc34747198"/>
      <w:bookmarkStart w:id="30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300"/>
      <w:bookmarkEnd w:id="301"/>
      <w:bookmarkEnd w:id="30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303" w:name="_Toc3566420"/>
      <w:bookmarkStart w:id="304" w:name="_Toc34747420"/>
      <w:bookmarkStart w:id="305" w:name="_Toc77095868"/>
      <w:bookmarkStart w:id="306"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303"/>
      <w:bookmarkEnd w:id="304"/>
      <w:bookmarkEnd w:id="305"/>
      <w:bookmarkEnd w:id="30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7" w:author="nick" w:date="2021-10-29T16:13:00Z"/>
          <w:b/>
          <w:sz w:val="24"/>
        </w:rPr>
      </w:pPr>
    </w:p>
    <w:p w14:paraId="7C2D5CDF" w14:textId="43CA905C" w:rsidR="004D6D98" w:rsidRPr="008508D9" w:rsidRDefault="004D6D98" w:rsidP="004D6D98">
      <w:pPr>
        <w:keepNext/>
        <w:rPr>
          <w:ins w:id="308" w:author="nick" w:date="2021-10-29T16:13:00Z"/>
          <w:b/>
        </w:rPr>
      </w:pPr>
      <w:ins w:id="309" w:author="nick" w:date="2021-10-29T16:13:00Z">
        <w:r w:rsidRPr="007055D9">
          <w:rPr>
            <w:b/>
            <w:sz w:val="24"/>
          </w:rPr>
          <w:t>Example</w:t>
        </w:r>
        <w:r>
          <w:rPr>
            <w:b/>
            <w:sz w:val="24"/>
          </w:rPr>
          <w:t xml:space="preserve"> C </w:t>
        </w:r>
        <w:r w:rsidRPr="00497FD8">
          <w:rPr>
            <w:b/>
          </w:rPr>
          <w:t>(</w:t>
        </w:r>
      </w:ins>
      <w:ins w:id="310" w:author="nick" w:date="2021-10-29T16:14:00Z">
        <w:r w:rsidRPr="0051622F">
          <w:rPr>
            <w:rStyle w:val="elementdeftypeChar"/>
            <w:rFonts w:eastAsia="Calibri"/>
          </w:rPr>
          <w:t>instance</w:t>
        </w:r>
        <w:r w:rsidRPr="0051622F">
          <w:t xml:space="preserve"> of a</w:t>
        </w:r>
        <w:r>
          <w:rPr>
            <w:b/>
          </w:rPr>
          <w:t xml:space="preserve"> </w:t>
        </w:r>
      </w:ins>
      <w:ins w:id="311"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12" w:author="nick" w:date="2021-10-29T16:14:00Z">
        <w:r>
          <w:t>within an</w:t>
        </w:r>
      </w:ins>
      <w:ins w:id="313"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4" w:author="nick" w:date="2021-10-29T16:13:00Z"/>
        </w:rPr>
      </w:pPr>
      <w:ins w:id="315" w:author="nick" w:date="2021-10-29T16:13:00Z">
        <w:r w:rsidRPr="007055D9">
          <w:t xml:space="preserve">    </w:t>
        </w:r>
      </w:ins>
    </w:p>
    <w:p w14:paraId="7F09CE8D" w14:textId="77777777" w:rsidR="004D6D98" w:rsidRDefault="004D6D98" w:rsidP="004D6D98">
      <w:pPr>
        <w:pStyle w:val="XMLCode"/>
        <w:keepNext/>
        <w:rPr>
          <w:ins w:id="316" w:author="nick" w:date="2021-10-29T16:13:00Z"/>
        </w:rPr>
      </w:pPr>
      <w:ins w:id="317" w:author="nick" w:date="2021-10-29T16:13:00Z">
        <w:r>
          <w:t>&lt;connected_to&gt;</w:t>
        </w:r>
      </w:ins>
    </w:p>
    <w:p w14:paraId="3645E30C" w14:textId="77777777" w:rsidR="004D6D98" w:rsidRPr="00CC7960" w:rsidRDefault="004D6D98" w:rsidP="004D6D98">
      <w:pPr>
        <w:pStyle w:val="XMLCode"/>
        <w:rPr>
          <w:ins w:id="318" w:author="nick" w:date="2021-10-29T16:13:00Z"/>
          <w:b/>
          <w:color w:val="0070C0"/>
        </w:rPr>
      </w:pPr>
      <w:ins w:id="319"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20" w:author="nick" w:date="2021-10-29T16:13:00Z"/>
          <w:b/>
          <w:color w:val="0070C0"/>
        </w:rPr>
      </w:pPr>
      <w:ins w:id="321"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"PART_7000400"</w:t>
        </w:r>
        <w:r w:rsidRPr="008A760C">
          <w:rPr>
            <w:b/>
            <w:color w:val="0070C0"/>
          </w:rPr>
          <w:t xml:space="preserve"> </w:t>
        </w:r>
      </w:ins>
      <w:ins w:id="324" w:author="nick" w:date="2021-10-29T16:15:00Z">
        <w:r w:rsidRPr="004D6D98">
          <w:rPr>
            <w:b/>
            <w:color w:val="0070C0"/>
          </w:rPr>
          <w:t>instance=</w:t>
        </w:r>
      </w:ins>
      <w:ins w:id="325"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6"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7" w:author="nick" w:date="2021-10-29T16:13:00Z"/>
          <w:b/>
          <w:color w:val="0070C0"/>
        </w:rPr>
      </w:pPr>
      <w:ins w:id="328"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9" w:author="nick" w:date="2021-10-29T16:13:00Z"/>
          <w:b/>
          <w:color w:val="0070C0"/>
        </w:rPr>
      </w:pPr>
      <w:ins w:id="330"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31" w:author="nick" w:date="2021-10-29T16:13:00Z"/>
        </w:rPr>
      </w:pPr>
      <w:ins w:id="332" w:author="nick" w:date="2021-10-29T16:13:00Z">
        <w:r>
          <w:t>&lt;/connected_to&gt;</w:t>
        </w:r>
      </w:ins>
    </w:p>
    <w:p w14:paraId="3BABDAC9" w14:textId="77777777" w:rsidR="004D6D98" w:rsidRDefault="004D6D98" w:rsidP="004D6D98">
      <w:pPr>
        <w:pStyle w:val="XMLCode"/>
        <w:rPr>
          <w:ins w:id="333"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4" w:name="_Toc21650806"/>
      <w:bookmarkStart w:id="335" w:name="_Ref21651717"/>
      <w:bookmarkStart w:id="336" w:name="_Toc34747199"/>
      <w:bookmarkStart w:id="337" w:name="_Toc77102013"/>
      <w:r>
        <w:t>Special Topological situations</w:t>
      </w:r>
      <w:bookmarkEnd w:id="334"/>
      <w:bookmarkEnd w:id="335"/>
      <w:bookmarkEnd w:id="336"/>
      <w:bookmarkEnd w:id="337"/>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43" w:name="_Ref21650472"/>
                      <w:bookmarkStart w:id="344" w:name="_Toc21650945"/>
                      <w:bookmarkStart w:id="345" w:name="_Toc34747337"/>
                      <w:bookmarkStart w:id="346" w:name="_Toc76030528"/>
                      <w:bookmarkStart w:id="347" w:name="_Toc86869857"/>
                      <w:r>
                        <w:t xml:space="preserve">Figure </w:t>
                      </w:r>
                      <w:r>
                        <w:fldChar w:fldCharType="begin"/>
                      </w:r>
                      <w:r>
                        <w:instrText xml:space="preserve"> SEQ Figure \* ARABIC </w:instrText>
                      </w:r>
                      <w:r>
                        <w:fldChar w:fldCharType="separate"/>
                      </w:r>
                      <w:r>
                        <w:rPr>
                          <w:noProof/>
                        </w:rPr>
                        <w:t>7</w:t>
                      </w:r>
                      <w:r>
                        <w:fldChar w:fldCharType="end"/>
                      </w:r>
                      <w:bookmarkEnd w:id="343"/>
                      <w:r>
                        <w:t>: special topologies</w:t>
                      </w:r>
                      <w:bookmarkEnd w:id="344"/>
                      <w:bookmarkEnd w:id="345"/>
                      <w:bookmarkEnd w:id="346"/>
                      <w:bookmarkEnd w:id="347"/>
                    </w:p>
                  </w:txbxContent>
                </v:textbox>
                <w10:wrap type="square"/>
              </v:shape>
            </w:pict>
          </mc:Fallback>
        </mc:AlternateContent>
      </w:r>
      <w:commentRangeStart w:id="348"/>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commentRangeEnd w:id="348"/>
      <w:r w:rsidR="00E67D21">
        <w:rPr>
          <w:rStyle w:val="Kommentarzeichen"/>
          <w:rFonts w:ascii="Calibri" w:eastAsia="Times New Roman" w:hAnsi="Calibri"/>
          <w:lang w:val="en-US" w:eastAsia="x-none"/>
        </w:rPr>
        <w:commentReference w:id="348"/>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9" w:name="_Toc21651031"/>
      <w:bookmarkStart w:id="350" w:name="_Toc34747421"/>
      <w:bookmarkStart w:id="351" w:name="_Toc77095869"/>
      <w:bookmarkStart w:id="352"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9"/>
      <w:bookmarkEnd w:id="350"/>
      <w:bookmarkEnd w:id="351"/>
      <w:bookmarkEnd w:id="352"/>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53" w:name="_Toc21651032"/>
      <w:bookmarkStart w:id="354" w:name="_Toc34747422"/>
      <w:bookmarkStart w:id="355" w:name="_Toc77095870"/>
      <w:bookmarkStart w:id="356"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53"/>
      <w:bookmarkEnd w:id="354"/>
      <w:bookmarkEnd w:id="355"/>
      <w:bookmarkEnd w:id="356"/>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7" w:name="_Toc21651033"/>
      <w:bookmarkStart w:id="358" w:name="_Toc34747423"/>
      <w:bookmarkStart w:id="359" w:name="_Toc77095871"/>
      <w:bookmarkStart w:id="360"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7"/>
      <w:bookmarkEnd w:id="358"/>
      <w:bookmarkEnd w:id="359"/>
      <w:bookmarkEnd w:id="360"/>
    </w:p>
    <w:p w14:paraId="7737673E" w14:textId="416590B0"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61" w:name="_Ref414608310"/>
      <w:bookmarkStart w:id="362" w:name="_Toc3556950"/>
      <w:bookmarkStart w:id="363" w:name="_Toc34747200"/>
      <w:bookmarkStart w:id="364" w:name="_Toc77102014"/>
      <w:bookmarkStart w:id="365" w:name="_Toc86869766"/>
      <w:r>
        <w:t>Contacts and F</w:t>
      </w:r>
      <w:r w:rsidRPr="004B7C8B">
        <w:t>riction</w:t>
      </w:r>
      <w:bookmarkEnd w:id="361"/>
      <w:bookmarkEnd w:id="362"/>
      <w:bookmarkEnd w:id="363"/>
      <w:bookmarkEnd w:id="364"/>
      <w:bookmarkEnd w:id="365"/>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6" w:name="_Ref414841585"/>
      <w:bookmarkStart w:id="367" w:name="_Toc3556951"/>
      <w:bookmarkStart w:id="368" w:name="_Toc34747201"/>
      <w:bookmarkStart w:id="369"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6"/>
      <w:bookmarkEnd w:id="367"/>
      <w:bookmarkEnd w:id="368"/>
      <w:bookmarkEnd w:id="36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70" w:name="_Toc414573794"/>
      <w:bookmarkStart w:id="371" w:name="_Toc3566421"/>
      <w:bookmarkStart w:id="372" w:name="_Toc34747424"/>
      <w:bookmarkStart w:id="373" w:name="_Toc77095872"/>
      <w:bookmarkStart w:id="374"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70"/>
      <w:bookmarkEnd w:id="371"/>
      <w:bookmarkEnd w:id="372"/>
      <w:bookmarkEnd w:id="373"/>
      <w:bookmarkEnd w:id="37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75" w:name="_Toc3556952"/>
      <w:bookmarkStart w:id="376" w:name="_Toc34747202"/>
      <w:bookmarkStart w:id="37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5"/>
      <w:bookmarkEnd w:id="376"/>
      <w:bookmarkEnd w:id="37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8" w:name="_Toc3566422"/>
      <w:bookmarkStart w:id="379" w:name="_Toc34747425"/>
      <w:bookmarkStart w:id="380" w:name="_Toc77095873"/>
      <w:bookmarkStart w:id="381"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8"/>
      <w:bookmarkEnd w:id="379"/>
      <w:bookmarkEnd w:id="380"/>
      <w:bookmarkEnd w:id="38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82" w:name="_Toc3556953"/>
      <w:bookmarkStart w:id="383" w:name="_Toc34747203"/>
      <w:bookmarkStart w:id="384"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82"/>
      <w:bookmarkEnd w:id="383"/>
      <w:bookmarkEnd w:id="38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85" w:name="_Toc414573795"/>
      <w:bookmarkStart w:id="386" w:name="_Toc3566423"/>
      <w:bookmarkStart w:id="387" w:name="_Toc34747426"/>
      <w:bookmarkStart w:id="388" w:name="_Toc77095874"/>
      <w:bookmarkStart w:id="389"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5"/>
      <w:bookmarkEnd w:id="386"/>
      <w:bookmarkEnd w:id="387"/>
      <w:bookmarkEnd w:id="388"/>
      <w:bookmarkEnd w:id="389"/>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90" w:name="_Toc3556954"/>
      <w:bookmarkStart w:id="391" w:name="_Toc34747204"/>
      <w:bookmarkStart w:id="39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90"/>
      <w:bookmarkEnd w:id="391"/>
      <w:bookmarkEnd w:id="39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93" w:name="_Ref414837767"/>
      <w:bookmarkStart w:id="394" w:name="_Toc3556955"/>
      <w:bookmarkStart w:id="395" w:name="_Toc34747205"/>
      <w:bookmarkStart w:id="396" w:name="_Toc77102019"/>
      <w:r>
        <w:t>Local Contact</w:t>
      </w:r>
      <w:r w:rsidRPr="0030552A">
        <w:t xml:space="preserve"> </w:t>
      </w:r>
      <w:r>
        <w:t>Properties</w:t>
      </w:r>
      <w:bookmarkEnd w:id="393"/>
      <w:bookmarkEnd w:id="394"/>
      <w:bookmarkEnd w:id="395"/>
      <w:bookmarkEnd w:id="396"/>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7" w:name="_Toc3566424"/>
      <w:bookmarkStart w:id="398" w:name="_Toc34747427"/>
      <w:bookmarkStart w:id="399" w:name="_Toc77095875"/>
      <w:bookmarkStart w:id="400"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7"/>
      <w:bookmarkEnd w:id="398"/>
      <w:bookmarkEnd w:id="399"/>
      <w:bookmarkEnd w:id="400"/>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401" w:name="_Ref414836574"/>
      <w:bookmarkStart w:id="402" w:name="_Toc3556956"/>
      <w:bookmarkStart w:id="403" w:name="_Toc34747206"/>
      <w:bookmarkStart w:id="404" w:name="_Toc77102020"/>
      <w:bookmarkStart w:id="405" w:name="_Toc86869767"/>
      <w:r w:rsidRPr="007055D9">
        <w:t>Joints</w:t>
      </w:r>
      <w:bookmarkEnd w:id="401"/>
      <w:bookmarkEnd w:id="402"/>
      <w:bookmarkEnd w:id="403"/>
      <w:bookmarkEnd w:id="404"/>
      <w:bookmarkEnd w:id="405"/>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6" w:name="_Toc3566425"/>
      <w:bookmarkStart w:id="407" w:name="_Toc34747428"/>
      <w:bookmarkStart w:id="408" w:name="_Toc77095876"/>
      <w:bookmarkStart w:id="409"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6"/>
      <w:bookmarkEnd w:id="407"/>
      <w:bookmarkEnd w:id="408"/>
      <w:bookmarkEnd w:id="40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10" w:name="_Toc428456083"/>
      <w:bookmarkStart w:id="411" w:name="_Toc428537047"/>
      <w:bookmarkStart w:id="412" w:name="_Toc428969366"/>
      <w:bookmarkStart w:id="413" w:name="_Toc429052757"/>
      <w:bookmarkStart w:id="414" w:name="_Toc3556957"/>
      <w:bookmarkStart w:id="415" w:name="_Toc34747207"/>
      <w:bookmarkStart w:id="416" w:name="_Toc77102021"/>
      <w:bookmarkStart w:id="417" w:name="_Toc86869768"/>
      <w:bookmarkEnd w:id="410"/>
      <w:bookmarkEnd w:id="411"/>
      <w:bookmarkEnd w:id="412"/>
      <w:bookmarkEnd w:id="413"/>
      <w:r w:rsidRPr="007055D9">
        <w:t>A Minimalistic Example of a χMCF file</w:t>
      </w:r>
      <w:bookmarkEnd w:id="414"/>
      <w:bookmarkEnd w:id="415"/>
      <w:bookmarkEnd w:id="416"/>
      <w:bookmarkEnd w:id="41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8" w:name="_Toc428279348"/>
      <w:bookmarkStart w:id="419" w:name="_Toc428456085"/>
      <w:bookmarkStart w:id="420" w:name="_Toc428537049"/>
      <w:bookmarkStart w:id="421" w:name="_Toc428969368"/>
      <w:bookmarkStart w:id="422" w:name="_Toc429052759"/>
      <w:bookmarkStart w:id="423" w:name="_Toc3556958"/>
      <w:bookmarkStart w:id="424" w:name="_Toc34747208"/>
      <w:bookmarkStart w:id="425" w:name="_Toc77102022"/>
      <w:bookmarkStart w:id="426" w:name="_Toc86869769"/>
      <w:bookmarkEnd w:id="418"/>
      <w:bookmarkEnd w:id="419"/>
      <w:bookmarkEnd w:id="420"/>
      <w:bookmarkEnd w:id="421"/>
      <w:bookmarkEnd w:id="422"/>
      <w:r w:rsidRPr="007055D9">
        <w:t>XML Schema Definition</w:t>
      </w:r>
      <w:bookmarkEnd w:id="423"/>
      <w:bookmarkEnd w:id="424"/>
      <w:bookmarkEnd w:id="425"/>
      <w:bookmarkEnd w:id="426"/>
    </w:p>
    <w:p w14:paraId="76832F23" w14:textId="1303C9DA" w:rsidR="00A97D1B" w:rsidRPr="00BA6895" w:rsidRDefault="00A97D1B" w:rsidP="00B202D2">
      <w:commentRangeStart w:id="427"/>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8" w:author="Dr. Carsten Franke" w:date="2021-10-29T10:12:00Z">
        <w:r>
          <w:rPr>
            <w:rFonts w:asciiTheme="minorHAnsi" w:hAnsiTheme="minorHAnsi" w:cstheme="minorBidi"/>
            <w:lang w:val="en-US"/>
          </w:rPr>
          <w:fldChar w:fldCharType="end"/>
        </w:r>
      </w:ins>
      <w:ins w:id="429" w:author="Dr. Carsten Franke" w:date="2021-10-29T10:07:00Z">
        <w:r>
          <w:rPr>
            <w:rFonts w:asciiTheme="minorHAnsi" w:hAnsiTheme="minorHAnsi" w:cstheme="minorBidi"/>
            <w:lang w:val="en-US"/>
          </w:rPr>
          <w:t xml:space="preserve"> </w:t>
        </w:r>
      </w:ins>
      <w:commentRangeEnd w:id="427"/>
      <w:ins w:id="430" w:author="Dr. Carsten Franke" w:date="2021-10-29T10:09:00Z">
        <w:r>
          <w:rPr>
            <w:rStyle w:val="Kommentarzeichen"/>
            <w:rFonts w:ascii="Calibri" w:eastAsia="Times New Roman" w:hAnsi="Calibri"/>
            <w:lang w:val="en-US" w:eastAsia="x-none"/>
          </w:rPr>
          <w:commentReference w:id="427"/>
        </w:r>
      </w:ins>
    </w:p>
    <w:p w14:paraId="1DD4C38F" w14:textId="77777777" w:rsidR="00FC68DB" w:rsidRPr="007055D9" w:rsidRDefault="00FC68DB" w:rsidP="00B202D2">
      <w:pPr>
        <w:pStyle w:val="berschrift1"/>
      </w:pPr>
      <w:bookmarkStart w:id="431" w:name="_Toc334484488"/>
      <w:bookmarkStart w:id="432" w:name="_Toc334486133"/>
      <w:bookmarkStart w:id="433" w:name="XMLStructureConnectionGroups"/>
      <w:bookmarkStart w:id="434" w:name="SeamweldConnectionGroupPart"/>
      <w:bookmarkStart w:id="435" w:name="XMLStructurePartsPIDs"/>
      <w:bookmarkStart w:id="436" w:name="XMLStructureConnections"/>
      <w:bookmarkStart w:id="437" w:name="XMLStructurePointConnections"/>
      <w:bookmarkStart w:id="438" w:name="XMLStructureLineConnections"/>
      <w:bookmarkStart w:id="439" w:name="XMLStructurePlaneConnections"/>
      <w:bookmarkStart w:id="440" w:name="_Toc338938892"/>
      <w:bookmarkStart w:id="441" w:name="_Toc338939088"/>
      <w:bookmarkStart w:id="442" w:name="_Toc3556959"/>
      <w:bookmarkStart w:id="443" w:name="_Toc34747209"/>
      <w:bookmarkStart w:id="444" w:name="_Toc77102023"/>
      <w:bookmarkStart w:id="445" w:name="_Toc86869770"/>
      <w:bookmarkEnd w:id="111"/>
      <w:bookmarkEnd w:id="112"/>
      <w:bookmarkEnd w:id="431"/>
      <w:bookmarkEnd w:id="432"/>
      <w:bookmarkEnd w:id="433"/>
      <w:bookmarkEnd w:id="434"/>
      <w:bookmarkEnd w:id="435"/>
      <w:bookmarkEnd w:id="436"/>
      <w:bookmarkEnd w:id="437"/>
      <w:bookmarkEnd w:id="438"/>
      <w:bookmarkEnd w:id="439"/>
      <w:r w:rsidRPr="007055D9">
        <w:t>Data Common to any Connection</w:t>
      </w:r>
      <w:bookmarkEnd w:id="440"/>
      <w:bookmarkEnd w:id="441"/>
      <w:bookmarkEnd w:id="442"/>
      <w:bookmarkEnd w:id="443"/>
      <w:bookmarkEnd w:id="444"/>
      <w:bookmarkEnd w:id="445"/>
      <w:r w:rsidRPr="007055D9">
        <w:t xml:space="preserve"> </w:t>
      </w:r>
    </w:p>
    <w:p w14:paraId="065EFE33" w14:textId="77777777" w:rsidR="00FC68DB" w:rsidRDefault="00FC68DB" w:rsidP="00B202D2">
      <w:pPr>
        <w:pStyle w:val="berschrift2"/>
      </w:pPr>
      <w:bookmarkStart w:id="446" w:name="_Ref448911656"/>
      <w:bookmarkStart w:id="447" w:name="_Toc3556960"/>
      <w:bookmarkStart w:id="448" w:name="_Toc34747210"/>
      <w:bookmarkStart w:id="449" w:name="_Toc77102024"/>
      <w:bookmarkStart w:id="450" w:name="_Toc86869771"/>
      <w:bookmarkStart w:id="451" w:name="_Toc413359574"/>
      <w:bookmarkStart w:id="452" w:name="_Toc338938893"/>
      <w:bookmarkStart w:id="453" w:name="_Toc338939089"/>
      <w:bookmarkStart w:id="454" w:name="_Toc288196462"/>
      <w:bookmarkStart w:id="455" w:name="_Toc288200760"/>
      <w:r>
        <w:t>Indices and their properties</w:t>
      </w:r>
      <w:bookmarkEnd w:id="446"/>
      <w:bookmarkEnd w:id="447"/>
      <w:bookmarkEnd w:id="448"/>
      <w:bookmarkEnd w:id="449"/>
      <w:bookmarkEnd w:id="4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6" w:name="_Toc86869772"/>
      <w:bookmarkEnd w:id="451"/>
      <w:r>
        <w:rPr>
          <w:szCs w:val="34"/>
        </w:rPr>
        <w:t>Connection Referencing</w:t>
      </w:r>
      <w:bookmarkEnd w:id="4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7" w:name="_Toc86869773"/>
      <w:r>
        <w:t xml:space="preserve">Attribute </w:t>
      </w:r>
      <w:r w:rsidRPr="00430FB1">
        <w:rPr>
          <w:rFonts w:ascii="Courier New" w:hAnsi="Courier New" w:cs="Courier New"/>
          <w:szCs w:val="34"/>
          <w:highlight w:val="white"/>
        </w:rPr>
        <w:t>label</w:t>
      </w:r>
      <w:bookmarkEnd w:id="457"/>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8" w:author="Dr. Carsten Franke" w:date="2021-11-03T21:03:00Z">
        <w:r w:rsidDel="00E65B74">
          <w:delText>labels</w:delText>
        </w:r>
        <w:r w:rsidRPr="007055D9" w:rsidDel="00E65B74">
          <w:delText xml:space="preserve"> </w:delText>
        </w:r>
      </w:del>
      <w:ins w:id="459"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60"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61" w:name="_Toc77102026"/>
      <w:bookmarkStart w:id="462" w:name="_Toc86869774"/>
      <w:r>
        <w:t xml:space="preserve">Attribute </w:t>
      </w:r>
      <w:commentRangeStart w:id="463"/>
      <w:r w:rsidRPr="00430FB1">
        <w:rPr>
          <w:rFonts w:ascii="Courier New" w:hAnsi="Courier New" w:cs="Courier New"/>
          <w:szCs w:val="34"/>
          <w:highlight w:val="white"/>
        </w:rPr>
        <w:t>ident</w:t>
      </w:r>
      <w:r w:rsidRPr="00BD20ED">
        <w:t xml:space="preserve"> </w:t>
      </w:r>
      <w:commentRangeEnd w:id="463"/>
      <w:r>
        <w:rPr>
          <w:rStyle w:val="Kommentarzeichen"/>
          <w:b w:val="0"/>
        </w:rPr>
        <w:commentReference w:id="463"/>
      </w:r>
      <w:bookmarkEnd w:id="461"/>
      <w:bookmarkEnd w:id="462"/>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4" w:name="_Ref413329202"/>
      <w:bookmarkStart w:id="465" w:name="_Toc413359575"/>
      <w:bookmarkStart w:id="466" w:name="_Toc3556962"/>
      <w:bookmarkStart w:id="467" w:name="_Toc34747212"/>
      <w:bookmarkStart w:id="468" w:name="_Toc77102027"/>
      <w:bookmarkStart w:id="469" w:name="_Toc86869775"/>
      <w:r>
        <w:rPr>
          <w:szCs w:val="34"/>
        </w:rPr>
        <w:t>Dimensions and Coordinates</w:t>
      </w:r>
      <w:bookmarkEnd w:id="464"/>
      <w:bookmarkEnd w:id="465"/>
      <w:bookmarkEnd w:id="466"/>
      <w:bookmarkEnd w:id="467"/>
      <w:bookmarkEnd w:id="468"/>
      <w:bookmarkEnd w:id="46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70" w:name="_Toc413359576"/>
      <w:bookmarkStart w:id="471" w:name="_Ref440360308"/>
      <w:bookmarkStart w:id="472" w:name="_Ref440360312"/>
      <w:bookmarkStart w:id="473" w:name="_Ref440360851"/>
      <w:bookmarkStart w:id="474" w:name="_Ref440360857"/>
      <w:bookmarkStart w:id="475" w:name="_Ref440453613"/>
      <w:bookmarkStart w:id="476" w:name="_Ref440453616"/>
      <w:bookmarkStart w:id="477" w:name="_Ref440454500"/>
      <w:bookmarkStart w:id="478" w:name="_Ref440454502"/>
      <w:bookmarkStart w:id="479" w:name="_Toc3556963"/>
      <w:bookmarkStart w:id="480" w:name="_Toc34747213"/>
      <w:bookmarkStart w:id="481" w:name="_Toc77102028"/>
      <w:bookmarkStart w:id="482" w:name="_Toc86869776"/>
      <w:r w:rsidRPr="00BD20ED">
        <w:rPr>
          <w:szCs w:val="34"/>
        </w:rPr>
        <w:t xml:space="preserve">Attribute </w:t>
      </w:r>
      <w:proofErr w:type="spellStart"/>
      <w:r>
        <w:rPr>
          <w:rFonts w:ascii="Courier New" w:hAnsi="Courier New" w:cs="Courier New"/>
          <w:b w:val="0"/>
          <w:szCs w:val="34"/>
          <w:highlight w:val="white"/>
        </w:rPr>
        <w:t>quality_control</w:t>
      </w:r>
      <w:bookmarkEnd w:id="470"/>
      <w:bookmarkEnd w:id="471"/>
      <w:bookmarkEnd w:id="472"/>
      <w:bookmarkEnd w:id="473"/>
      <w:bookmarkEnd w:id="474"/>
      <w:bookmarkEnd w:id="475"/>
      <w:bookmarkEnd w:id="476"/>
      <w:bookmarkEnd w:id="477"/>
      <w:bookmarkEnd w:id="478"/>
      <w:bookmarkEnd w:id="479"/>
      <w:bookmarkEnd w:id="480"/>
      <w:bookmarkEnd w:id="481"/>
      <w:bookmarkEnd w:id="48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83" w:name="_Ref428442251"/>
      <w:bookmarkStart w:id="484" w:name="_Toc3556964"/>
      <w:bookmarkStart w:id="485" w:name="_Toc34747214"/>
      <w:bookmarkStart w:id="486" w:name="_Toc77102029"/>
      <w:bookmarkStart w:id="487" w:name="_Toc86869777"/>
      <w:r w:rsidRPr="007331A4">
        <w:t>Custom Attributes list</w:t>
      </w:r>
      <w:bookmarkEnd w:id="483"/>
      <w:bookmarkEnd w:id="484"/>
      <w:bookmarkEnd w:id="485"/>
      <w:bookmarkEnd w:id="486"/>
      <w:bookmarkEnd w:id="48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8" w:name="_Toc440039075"/>
      <w:bookmarkStart w:id="489" w:name="_Toc3566426"/>
      <w:bookmarkStart w:id="490" w:name="_Toc34747429"/>
      <w:bookmarkStart w:id="491" w:name="_Toc77095877"/>
      <w:bookmarkStart w:id="492"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8"/>
      <w:bookmarkEnd w:id="489"/>
      <w:bookmarkEnd w:id="490"/>
      <w:bookmarkEnd w:id="491"/>
      <w:bookmarkEnd w:id="49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93" w:name="_Toc440039076"/>
      <w:bookmarkStart w:id="494" w:name="_Toc3566427"/>
      <w:bookmarkStart w:id="495" w:name="_Toc34747430"/>
      <w:bookmarkStart w:id="496" w:name="_Toc77095878"/>
      <w:bookmarkStart w:id="497"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93"/>
      <w:bookmarkEnd w:id="494"/>
      <w:bookmarkEnd w:id="495"/>
      <w:bookmarkEnd w:id="496"/>
      <w:bookmarkEnd w:id="49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8" w:name="_Toc440039077"/>
      <w:bookmarkStart w:id="499" w:name="_Toc3566428"/>
      <w:bookmarkStart w:id="500" w:name="_Toc34747431"/>
      <w:bookmarkStart w:id="501" w:name="_Toc77095879"/>
      <w:bookmarkStart w:id="502"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8"/>
      <w:bookmarkEnd w:id="499"/>
      <w:bookmarkEnd w:id="500"/>
      <w:bookmarkEnd w:id="501"/>
      <w:bookmarkEnd w:id="502"/>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503" w:name="_Toc440039078"/>
      <w:bookmarkStart w:id="504" w:name="_Toc3566429"/>
      <w:bookmarkStart w:id="505" w:name="_Toc34747432"/>
      <w:bookmarkStart w:id="506" w:name="_Toc77095880"/>
      <w:bookmarkStart w:id="507"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03"/>
      <w:bookmarkEnd w:id="504"/>
      <w:bookmarkEnd w:id="505"/>
      <w:bookmarkEnd w:id="506"/>
      <w:bookmarkEnd w:id="50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8" w:name="_Toc440039079"/>
      <w:bookmarkStart w:id="509" w:name="_Toc3566430"/>
      <w:bookmarkStart w:id="510" w:name="_Toc34747433"/>
      <w:bookmarkStart w:id="511" w:name="_Toc77095881"/>
      <w:bookmarkStart w:id="512"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8"/>
      <w:bookmarkEnd w:id="509"/>
      <w:bookmarkEnd w:id="510"/>
      <w:bookmarkEnd w:id="511"/>
      <w:bookmarkEnd w:id="51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13" w:name="_Toc440039080"/>
      <w:bookmarkStart w:id="514" w:name="_Toc3566431"/>
      <w:bookmarkStart w:id="515" w:name="_Toc34747434"/>
      <w:bookmarkStart w:id="516" w:name="_Toc77095882"/>
      <w:bookmarkStart w:id="517"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13"/>
      <w:bookmarkEnd w:id="514"/>
      <w:bookmarkEnd w:id="515"/>
      <w:bookmarkEnd w:id="516"/>
      <w:bookmarkEnd w:id="517"/>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8" w:name="_Toc440039081"/>
      <w:bookmarkStart w:id="519" w:name="_Toc3566432"/>
      <w:bookmarkStart w:id="520" w:name="_Toc34747435"/>
      <w:bookmarkStart w:id="521" w:name="_Toc77095883"/>
      <w:bookmarkStart w:id="522"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8"/>
      <w:bookmarkEnd w:id="519"/>
      <w:bookmarkEnd w:id="520"/>
      <w:bookmarkEnd w:id="521"/>
      <w:bookmarkEnd w:id="522"/>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23" w:name="_Toc440039082"/>
      <w:bookmarkStart w:id="524" w:name="_Toc3566433"/>
      <w:bookmarkStart w:id="525" w:name="_Toc34747436"/>
      <w:bookmarkStart w:id="526" w:name="_Toc77095884"/>
      <w:bookmarkStart w:id="527" w:name="_Toc86873979"/>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23"/>
      <w:bookmarkEnd w:id="524"/>
      <w:bookmarkEnd w:id="525"/>
      <w:bookmarkEnd w:id="526"/>
      <w:bookmarkEnd w:id="52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8" w:name="_Toc440039083"/>
      <w:bookmarkStart w:id="529" w:name="_Toc3566434"/>
      <w:bookmarkStart w:id="530" w:name="_Toc34747437"/>
      <w:bookmarkStart w:id="531" w:name="_Toc77095885"/>
      <w:bookmarkStart w:id="532"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8"/>
      <w:bookmarkEnd w:id="529"/>
      <w:bookmarkEnd w:id="530"/>
      <w:bookmarkEnd w:id="531"/>
      <w:bookmarkEnd w:id="532"/>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33" w:name="_Toc440039084"/>
      <w:bookmarkStart w:id="534" w:name="_Toc3566435"/>
      <w:bookmarkStart w:id="535" w:name="_Toc34747438"/>
      <w:bookmarkStart w:id="536" w:name="_Toc77095886"/>
      <w:bookmarkStart w:id="537"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33"/>
      <w:bookmarkEnd w:id="534"/>
      <w:bookmarkEnd w:id="535"/>
      <w:bookmarkEnd w:id="536"/>
      <w:bookmarkEnd w:id="53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8" w:name="_Toc440039085"/>
      <w:bookmarkStart w:id="539" w:name="_Toc3566436"/>
      <w:bookmarkStart w:id="540" w:name="_Toc34747439"/>
      <w:bookmarkStart w:id="541" w:name="_Toc77095887"/>
      <w:bookmarkStart w:id="542"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8"/>
      <w:bookmarkEnd w:id="539"/>
      <w:bookmarkEnd w:id="540"/>
      <w:bookmarkEnd w:id="541"/>
      <w:bookmarkEnd w:id="542"/>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43" w:name="_Toc440039086"/>
      <w:bookmarkStart w:id="544" w:name="_Toc3566437"/>
      <w:bookmarkStart w:id="545" w:name="_Toc34747440"/>
      <w:bookmarkStart w:id="546" w:name="_Toc77095888"/>
      <w:bookmarkStart w:id="547"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43"/>
      <w:bookmarkEnd w:id="544"/>
      <w:bookmarkEnd w:id="545"/>
      <w:bookmarkEnd w:id="546"/>
      <w:bookmarkEnd w:id="547"/>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8" w:name="_Toc440038865"/>
      <w:bookmarkStart w:id="549" w:name="_Toc3556965"/>
      <w:bookmarkStart w:id="550" w:name="_Toc34747215"/>
      <w:bookmarkStart w:id="551" w:name="_Toc77102030"/>
      <w:bookmarkStart w:id="552"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8"/>
      <w:bookmarkEnd w:id="549"/>
      <w:bookmarkEnd w:id="550"/>
      <w:bookmarkEnd w:id="551"/>
      <w:bookmarkEnd w:id="55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3" w:name="_Toc440038866"/>
      <w:bookmarkStart w:id="554" w:name="_Toc3556966"/>
      <w:bookmarkStart w:id="555" w:name="_Toc34747216"/>
      <w:bookmarkStart w:id="556" w:name="_Toc77102031"/>
      <w:bookmarkStart w:id="557"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3"/>
      <w:bookmarkEnd w:id="554"/>
      <w:bookmarkEnd w:id="555"/>
      <w:bookmarkEnd w:id="556"/>
      <w:bookmarkEnd w:id="55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8" w:name="_Toc440038867"/>
      <w:bookmarkStart w:id="559" w:name="_Toc3556967"/>
      <w:bookmarkStart w:id="560" w:name="_Toc34747217"/>
      <w:bookmarkStart w:id="561" w:name="_Toc77102032"/>
      <w:bookmarkStart w:id="562"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8"/>
      <w:bookmarkEnd w:id="559"/>
      <w:bookmarkEnd w:id="560"/>
      <w:bookmarkEnd w:id="561"/>
      <w:bookmarkEnd w:id="56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3" w:name="_Toc440038868"/>
      <w:bookmarkStart w:id="564" w:name="_Toc3556968"/>
      <w:bookmarkStart w:id="565" w:name="_Toc34747218"/>
      <w:bookmarkStart w:id="566" w:name="_Toc77102033"/>
      <w:bookmarkStart w:id="567"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3"/>
      <w:bookmarkEnd w:id="564"/>
      <w:bookmarkEnd w:id="565"/>
      <w:bookmarkEnd w:id="566"/>
      <w:bookmarkEnd w:id="56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8" w:name="_Toc3556969"/>
      <w:bookmarkStart w:id="569" w:name="_Toc34747219"/>
      <w:bookmarkStart w:id="570" w:name="_Toc77102034"/>
      <w:bookmarkStart w:id="571" w:name="_Toc86869782"/>
      <w:r w:rsidRPr="007055D9">
        <w:t>0D connections</w:t>
      </w:r>
      <w:bookmarkEnd w:id="568"/>
      <w:bookmarkEnd w:id="569"/>
      <w:bookmarkEnd w:id="570"/>
      <w:bookmarkEnd w:id="571"/>
    </w:p>
    <w:p w14:paraId="7BFE46E1" w14:textId="77777777" w:rsidR="00FC68DB" w:rsidRPr="00226A3F" w:rsidRDefault="00FC68DB" w:rsidP="00B202D2">
      <w:pPr>
        <w:pStyle w:val="berschrift2"/>
      </w:pPr>
      <w:bookmarkStart w:id="572" w:name="_Toc413359578"/>
      <w:bookmarkStart w:id="573" w:name="_Toc3556970"/>
      <w:bookmarkStart w:id="574" w:name="_Toc34747220"/>
      <w:bookmarkStart w:id="575" w:name="_Toc77102035"/>
      <w:bookmarkStart w:id="576" w:name="_Toc86869783"/>
      <w:r w:rsidRPr="00226A3F">
        <w:t>Generic Definitions</w:t>
      </w:r>
      <w:bookmarkEnd w:id="572"/>
      <w:bookmarkEnd w:id="573"/>
      <w:bookmarkEnd w:id="574"/>
      <w:bookmarkEnd w:id="575"/>
      <w:bookmarkEnd w:id="576"/>
    </w:p>
    <w:p w14:paraId="64F211EF" w14:textId="77777777" w:rsidR="00FC68DB" w:rsidRPr="00226A3F" w:rsidRDefault="00FC68DB" w:rsidP="00B202D2">
      <w:pPr>
        <w:pStyle w:val="berschrift3"/>
      </w:pPr>
      <w:bookmarkStart w:id="577" w:name="_Toc413359579"/>
      <w:bookmarkStart w:id="578" w:name="_Ref428958711"/>
      <w:bookmarkStart w:id="579" w:name="_Toc3556971"/>
      <w:bookmarkStart w:id="580" w:name="_Toc34747221"/>
      <w:bookmarkStart w:id="581" w:name="_Toc77102036"/>
      <w:bookmarkStart w:id="582" w:name="_Toc86869784"/>
      <w:r w:rsidRPr="00226A3F">
        <w:t>Identification</w:t>
      </w:r>
      <w:bookmarkEnd w:id="577"/>
      <w:bookmarkEnd w:id="578"/>
      <w:bookmarkEnd w:id="579"/>
      <w:bookmarkEnd w:id="580"/>
      <w:bookmarkEnd w:id="581"/>
      <w:bookmarkEnd w:id="582"/>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83" w:name="_Toc3566438"/>
      <w:bookmarkStart w:id="584" w:name="_Toc34747441"/>
      <w:bookmarkStart w:id="585" w:name="_Toc77095889"/>
      <w:bookmarkStart w:id="586"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83"/>
      <w:bookmarkEnd w:id="584"/>
      <w:bookmarkEnd w:id="585"/>
      <w:bookmarkEnd w:id="586"/>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7"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8" w:author="nick" w:date="2021-10-27T09:49:00Z">
        <w:r>
          <w:rPr>
            <w:lang w:val="en-US"/>
          </w:rPr>
          <w:t>file</w:t>
        </w:r>
        <w:commentRangeStart w:id="589"/>
        <w:del w:id="590" w:author="Dr. Carsten Franke" w:date="2021-10-29T01:56:00Z">
          <w:r w:rsidDel="004076DC">
            <w:rPr>
              <w:lang w:val="en-US"/>
            </w:rPr>
            <w:delText xml:space="preserve">, </w:delText>
          </w:r>
        </w:del>
      </w:ins>
      <w:ins w:id="591" w:author="nick" w:date="2021-10-27T09:40:00Z">
        <w:del w:id="592" w:author="Dr. Carsten Franke" w:date="2021-10-29T01:56:00Z">
          <w:r w:rsidDel="004076DC">
            <w:delText>and can be automatically generated</w:delText>
          </w:r>
        </w:del>
      </w:ins>
      <w:commentRangeEnd w:id="589"/>
      <w:r w:rsidR="004076DC">
        <w:rPr>
          <w:rStyle w:val="Kommentarzeichen"/>
          <w:rFonts w:ascii="Calibri" w:eastAsia="Times New Roman" w:hAnsi="Calibri"/>
          <w:lang w:val="en-US" w:eastAsia="x-none"/>
        </w:rPr>
        <w:commentReference w:id="589"/>
      </w:r>
      <w:ins w:id="593"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94" w:name="_Ref414563154"/>
      <w:bookmarkStart w:id="595" w:name="_Toc3556972"/>
      <w:bookmarkStart w:id="596" w:name="_Toc34747222"/>
      <w:bookmarkStart w:id="597" w:name="_Toc77102037"/>
      <w:bookmarkStart w:id="598" w:name="_Toc86869785"/>
      <w:r w:rsidRPr="007055D9">
        <w:t>Location</w:t>
      </w:r>
      <w:bookmarkEnd w:id="594"/>
      <w:bookmarkEnd w:id="595"/>
      <w:bookmarkEnd w:id="596"/>
      <w:bookmarkEnd w:id="597"/>
      <w:bookmarkEnd w:id="59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9" w:name="_Toc3566439"/>
      <w:bookmarkStart w:id="600" w:name="_Toc34747442"/>
      <w:bookmarkStart w:id="601" w:name="_Toc77095890"/>
      <w:bookmarkStart w:id="602"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9"/>
      <w:bookmarkEnd w:id="600"/>
      <w:bookmarkEnd w:id="601"/>
      <w:bookmarkEnd w:id="60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03" w:name="_Toc428279359"/>
      <w:bookmarkStart w:id="604" w:name="_Toc428456096"/>
      <w:bookmarkStart w:id="605" w:name="_Toc428537060"/>
      <w:bookmarkStart w:id="606" w:name="_Toc428969379"/>
      <w:bookmarkStart w:id="607" w:name="_Toc429052770"/>
      <w:bookmarkStart w:id="608" w:name="_Direction"/>
      <w:bookmarkStart w:id="609" w:name="_Ref400880511"/>
      <w:bookmarkStart w:id="610" w:name="_Toc413359581"/>
      <w:bookmarkStart w:id="611" w:name="_Toc3556973"/>
      <w:bookmarkStart w:id="612" w:name="_Toc34747223"/>
      <w:bookmarkStart w:id="613" w:name="_Toc77102038"/>
      <w:bookmarkStart w:id="614" w:name="_Toc86869786"/>
      <w:bookmarkEnd w:id="603"/>
      <w:bookmarkEnd w:id="604"/>
      <w:bookmarkEnd w:id="605"/>
      <w:bookmarkEnd w:id="606"/>
      <w:bookmarkEnd w:id="607"/>
      <w:bookmarkEnd w:id="608"/>
      <w:r>
        <w:t>Direc</w:t>
      </w:r>
      <w:r w:rsidRPr="00226A3F">
        <w:t>tion</w:t>
      </w:r>
      <w:bookmarkEnd w:id="609"/>
      <w:bookmarkEnd w:id="610"/>
      <w:bookmarkEnd w:id="611"/>
      <w:bookmarkEnd w:id="612"/>
      <w:bookmarkEnd w:id="613"/>
      <w:bookmarkEnd w:id="61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15" w:name="_Toc3566440"/>
      <w:bookmarkStart w:id="616" w:name="_Toc34747443"/>
      <w:bookmarkStart w:id="617" w:name="_Toc77095891"/>
      <w:bookmarkStart w:id="618"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15"/>
      <w:bookmarkEnd w:id="616"/>
      <w:bookmarkEnd w:id="617"/>
      <w:bookmarkEnd w:id="61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9" w:name="_Toc428279361"/>
      <w:bookmarkStart w:id="620" w:name="_Toc428456098"/>
      <w:bookmarkStart w:id="621" w:name="_Toc3556974"/>
      <w:bookmarkStart w:id="622" w:name="_Toc34747224"/>
      <w:bookmarkStart w:id="623" w:name="_Toc77102039"/>
      <w:bookmarkStart w:id="624" w:name="_Toc86869787"/>
      <w:bookmarkEnd w:id="619"/>
      <w:bookmarkEnd w:id="620"/>
      <w:r w:rsidRPr="00736820">
        <w:lastRenderedPageBreak/>
        <w:t>Type</w:t>
      </w:r>
      <w:r w:rsidRPr="007055D9">
        <w:t xml:space="preserve"> Specification</w:t>
      </w:r>
      <w:bookmarkEnd w:id="621"/>
      <w:bookmarkEnd w:id="622"/>
      <w:bookmarkEnd w:id="623"/>
      <w:bookmarkEnd w:id="62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25" w:name="_Toc3566441"/>
      <w:bookmarkStart w:id="626" w:name="_Toc34747444"/>
      <w:bookmarkStart w:id="627" w:name="_Toc77095892"/>
      <w:bookmarkStart w:id="628"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5"/>
      <w:bookmarkEnd w:id="626"/>
      <w:bookmarkEnd w:id="627"/>
      <w:bookmarkEnd w:id="628"/>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9" w:name="_Ref428355238"/>
      <w:bookmarkStart w:id="630" w:name="_Toc3556975"/>
      <w:bookmarkStart w:id="631" w:name="_Toc34747225"/>
      <w:bookmarkStart w:id="632" w:name="_Toc77102040"/>
      <w:bookmarkStart w:id="633" w:name="_Toc86869788"/>
      <w:r w:rsidRPr="007055D9">
        <w:t xml:space="preserve">Spot </w:t>
      </w:r>
      <w:r>
        <w:t>W</w:t>
      </w:r>
      <w:r w:rsidRPr="007055D9">
        <w:t>elds</w:t>
      </w:r>
      <w:bookmarkEnd w:id="629"/>
      <w:bookmarkEnd w:id="630"/>
      <w:bookmarkEnd w:id="631"/>
      <w:bookmarkEnd w:id="632"/>
      <w:bookmarkEnd w:id="63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34" w:name="_Toc3566442"/>
      <w:bookmarkStart w:id="635" w:name="_Toc34747445"/>
      <w:bookmarkStart w:id="636" w:name="_Toc77095893"/>
      <w:bookmarkStart w:id="637"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4"/>
      <w:bookmarkEnd w:id="635"/>
      <w:bookmarkEnd w:id="636"/>
      <w:bookmarkEnd w:id="63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8" w:name="_Toc3566443"/>
      <w:bookmarkStart w:id="639" w:name="_Toc34747446"/>
      <w:bookmarkStart w:id="640" w:name="_Toc77095894"/>
      <w:bookmarkStart w:id="641"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8"/>
      <w:bookmarkEnd w:id="639"/>
      <w:bookmarkEnd w:id="640"/>
      <w:bookmarkEnd w:id="64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42" w:name="_Toc77095895"/>
      <w:bookmarkStart w:id="643"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42"/>
      <w:bookmarkEnd w:id="643"/>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4" w:name="_Toc3556976"/>
      <w:bookmarkStart w:id="645" w:name="_Toc34747226"/>
      <w:bookmarkStart w:id="646" w:name="_Toc77102041"/>
      <w:bookmarkStart w:id="647" w:name="_Toc86869789"/>
      <w:r w:rsidRPr="007055D9">
        <w:t>Robscans</w:t>
      </w:r>
      <w:bookmarkEnd w:id="644"/>
      <w:bookmarkEnd w:id="645"/>
      <w:bookmarkEnd w:id="646"/>
      <w:bookmarkEnd w:id="647"/>
    </w:p>
    <w:bookmarkEnd w:id="452"/>
    <w:bookmarkEnd w:id="4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commentRangeStart w:id="648"/>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commentRangeEnd w:id="648"/>
      <w:r w:rsidR="002D17E4">
        <w:rPr>
          <w:rStyle w:val="Kommentarzeichen"/>
          <w:rFonts w:ascii="Calibri" w:eastAsia="Times New Roman" w:hAnsi="Calibri"/>
          <w:lang w:val="en-US" w:eastAsia="x-none"/>
        </w:rPr>
        <w:commentReference w:id="648"/>
      </w:r>
    </w:p>
    <w:p w14:paraId="392F0F38" w14:textId="7A53331A" w:rsidR="00FC68DB" w:rsidRPr="00226A3F" w:rsidRDefault="00FC68DB" w:rsidP="00B202D2">
      <w:pPr>
        <w:pStyle w:val="Beschriftung"/>
      </w:pPr>
      <w:bookmarkStart w:id="649" w:name="_Ref401160011"/>
      <w:bookmarkStart w:id="650" w:name="_Toc413359628"/>
      <w:bookmarkStart w:id="651" w:name="_Toc3557087"/>
      <w:bookmarkStart w:id="652" w:name="_Toc34747338"/>
      <w:bookmarkStart w:id="653" w:name="_Toc76030529"/>
      <w:bookmarkStart w:id="654"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50"/>
      <w:bookmarkEnd w:id="651"/>
      <w:bookmarkEnd w:id="652"/>
      <w:bookmarkEnd w:id="653"/>
      <w:bookmarkEnd w:id="65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55" w:name="_Toc3566444"/>
      <w:bookmarkStart w:id="656" w:name="_Toc34747447"/>
      <w:bookmarkStart w:id="657" w:name="_Toc77095896"/>
      <w:bookmarkStart w:id="658"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55"/>
      <w:bookmarkEnd w:id="656"/>
      <w:bookmarkEnd w:id="657"/>
      <w:bookmarkEnd w:id="658"/>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9" w:name="_Toc3566445"/>
      <w:bookmarkStart w:id="660" w:name="_Toc34747448"/>
      <w:bookmarkStart w:id="661" w:name="_Toc77095897"/>
      <w:bookmarkStart w:id="662"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9"/>
      <w:bookmarkEnd w:id="660"/>
      <w:bookmarkEnd w:id="661"/>
      <w:bookmarkEnd w:id="66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63" w:name="_Toc3566446"/>
      <w:bookmarkStart w:id="664" w:name="_Toc34747449"/>
      <w:bookmarkStart w:id="665" w:name="_Toc77095898"/>
      <w:bookmarkStart w:id="666"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63"/>
      <w:bookmarkEnd w:id="664"/>
      <w:bookmarkEnd w:id="665"/>
      <w:bookmarkEnd w:id="666"/>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7" w:name="_Toc428279365"/>
      <w:bookmarkStart w:id="668" w:name="_Toc428456102"/>
      <w:bookmarkStart w:id="669" w:name="_Toc428537065"/>
      <w:bookmarkStart w:id="670" w:name="_Toc428969384"/>
      <w:bookmarkStart w:id="671" w:name="_Toc429052775"/>
      <w:bookmarkStart w:id="672" w:name="_Toc413359585"/>
      <w:bookmarkStart w:id="673" w:name="_Toc3556977"/>
      <w:bookmarkStart w:id="674" w:name="_Toc34747227"/>
      <w:bookmarkStart w:id="675" w:name="_Toc77102042"/>
      <w:bookmarkStart w:id="676" w:name="_Toc86869790"/>
      <w:bookmarkEnd w:id="667"/>
      <w:bookmarkEnd w:id="668"/>
      <w:bookmarkEnd w:id="669"/>
      <w:bookmarkEnd w:id="670"/>
      <w:bookmarkEnd w:id="671"/>
      <w:r w:rsidRPr="00226A3F">
        <w:t>Rivets</w:t>
      </w:r>
      <w:bookmarkEnd w:id="672"/>
      <w:bookmarkEnd w:id="673"/>
      <w:bookmarkEnd w:id="674"/>
      <w:bookmarkEnd w:id="675"/>
      <w:bookmarkEnd w:id="676"/>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7" w:name="_Toc3566447"/>
      <w:bookmarkStart w:id="678" w:name="_Toc34747450"/>
      <w:bookmarkStart w:id="679" w:name="_Toc77095899"/>
      <w:bookmarkStart w:id="680"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7"/>
      <w:bookmarkEnd w:id="678"/>
      <w:bookmarkEnd w:id="679"/>
      <w:bookmarkEnd w:id="68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81" w:name="_Toc3566448"/>
      <w:bookmarkStart w:id="682" w:name="_Toc34747451"/>
      <w:bookmarkStart w:id="683" w:name="_Toc77095900"/>
      <w:bookmarkStart w:id="684"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81"/>
      <w:bookmarkEnd w:id="682"/>
      <w:bookmarkEnd w:id="683"/>
      <w:bookmarkEnd w:id="68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Source of image:</w:t>
      </w:r>
      <w:commentRangeStart w:id="685"/>
      <w:r w:rsidRPr="00A1530E">
        <w:t xml:space="preserve"> </w:t>
      </w:r>
      <w:hyperlink r:id="rId60" w:history="1">
        <w:r w:rsidRPr="0078423A">
          <w:rPr>
            <w:rStyle w:val="Hyperlink"/>
          </w:rPr>
          <w:t>http://sfsintecusa.com/files/2011/09/Rivet-Brochure-Feb-2011.pdf</w:t>
        </w:r>
      </w:hyperlink>
      <w:commentRangeEnd w:id="685"/>
      <w:r w:rsidR="008A56B3">
        <w:rPr>
          <w:rStyle w:val="Kommentarzeichen"/>
          <w:rFonts w:ascii="Calibri" w:eastAsia="Times New Roman" w:hAnsi="Calibri"/>
          <w:i w:val="0"/>
          <w:iCs w:val="0"/>
          <w:color w:val="auto"/>
          <w:lang w:val="en-US" w:eastAsia="x-none"/>
        </w:rPr>
        <w:commentReference w:id="685"/>
      </w:r>
    </w:p>
    <w:p w14:paraId="025BE11F" w14:textId="61681BAF" w:rsidR="00FC68DB" w:rsidRPr="00894B86" w:rsidRDefault="00FC68DB" w:rsidP="00B202D2">
      <w:pPr>
        <w:pStyle w:val="Beschriftung"/>
      </w:pPr>
      <w:bookmarkStart w:id="686" w:name="_Toc3557088"/>
      <w:bookmarkStart w:id="687" w:name="_Toc34747339"/>
      <w:bookmarkStart w:id="688" w:name="_Toc76030530"/>
      <w:bookmarkStart w:id="689"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86"/>
      <w:bookmarkEnd w:id="687"/>
      <w:bookmarkEnd w:id="688"/>
      <w:bookmarkEnd w:id="689"/>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9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8" w:name="_Toc3566449"/>
      <w:bookmarkStart w:id="699" w:name="_Toc34747452"/>
      <w:bookmarkStart w:id="700" w:name="_Toc77095901"/>
      <w:bookmarkStart w:id="701"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8"/>
      <w:bookmarkEnd w:id="699"/>
      <w:bookmarkEnd w:id="700"/>
      <w:bookmarkEnd w:id="701"/>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02" w:name="_Toc428279367"/>
      <w:bookmarkStart w:id="703" w:name="_Toc428456104"/>
      <w:bookmarkStart w:id="704" w:name="_Toc428537067"/>
      <w:bookmarkStart w:id="705" w:name="_Toc428969386"/>
      <w:bookmarkStart w:id="706" w:name="_Toc429052777"/>
      <w:bookmarkStart w:id="707" w:name="_Toc413359586"/>
      <w:bookmarkStart w:id="708" w:name="_Toc3556978"/>
      <w:bookmarkStart w:id="709" w:name="_Toc34747228"/>
      <w:bookmarkStart w:id="710" w:name="_Toc77102043"/>
      <w:bookmarkStart w:id="711" w:name="_Toc86869791"/>
      <w:bookmarkEnd w:id="702"/>
      <w:bookmarkEnd w:id="703"/>
      <w:bookmarkEnd w:id="704"/>
      <w:bookmarkEnd w:id="705"/>
      <w:bookmarkEnd w:id="706"/>
      <w:r>
        <w:t>Blind</w:t>
      </w:r>
      <w:r w:rsidRPr="00942FED">
        <w:t xml:space="preserve"> Rivets</w:t>
      </w:r>
      <w:bookmarkEnd w:id="707"/>
      <w:bookmarkEnd w:id="708"/>
      <w:bookmarkEnd w:id="709"/>
      <w:bookmarkEnd w:id="710"/>
      <w:bookmarkEnd w:id="71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12" w:name="_Toc3566450"/>
      <w:bookmarkStart w:id="713" w:name="_Toc34747453"/>
      <w:bookmarkStart w:id="714" w:name="_Toc77095902"/>
      <w:bookmarkStart w:id="715"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12"/>
      <w:bookmarkEnd w:id="713"/>
      <w:bookmarkEnd w:id="714"/>
      <w:bookmarkEnd w:id="715"/>
    </w:p>
    <w:p w14:paraId="01F71769" w14:textId="77777777" w:rsidR="00FC68DB" w:rsidRDefault="00FC68DB" w:rsidP="00B202D2">
      <w:pPr>
        <w:jc w:val="center"/>
      </w:pPr>
      <w:commentRangeStart w:id="716"/>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716"/>
      <w:r w:rsidR="00A35202">
        <w:rPr>
          <w:rStyle w:val="Kommentarzeichen"/>
          <w:rFonts w:ascii="Calibri" w:eastAsia="Times New Roman" w:hAnsi="Calibri"/>
          <w:lang w:val="en-US" w:eastAsia="x-none"/>
        </w:rPr>
        <w:commentReference w:id="716"/>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w:t>
      </w:r>
      <w:commentRangeStart w:id="717"/>
      <w:r w:rsidRPr="000E1769">
        <w:rPr>
          <w:sz w:val="18"/>
        </w:rPr>
        <w:t xml:space="preserve"> </w:t>
      </w:r>
      <w:hyperlink r:id="rId63" w:history="1">
        <w:r w:rsidRPr="0078423A">
          <w:rPr>
            <w:rStyle w:val="Hyperlink"/>
            <w:sz w:val="18"/>
          </w:rPr>
          <w:t>http://www.stanleyengineeredfastening.com/brands/pop/rivets/selection-factors</w:t>
        </w:r>
      </w:hyperlink>
      <w:commentRangeEnd w:id="717"/>
      <w:r w:rsidR="0083542E">
        <w:rPr>
          <w:rStyle w:val="Kommentarzeichen"/>
          <w:rFonts w:ascii="Calibri" w:eastAsia="Times New Roman" w:hAnsi="Calibri"/>
          <w:lang w:val="en-US" w:eastAsia="x-none"/>
        </w:rPr>
        <w:commentReference w:id="717"/>
      </w:r>
    </w:p>
    <w:p w14:paraId="301EF4F5" w14:textId="035CD28A" w:rsidR="00FC68DB" w:rsidRDefault="00FC68DB" w:rsidP="00B202D2">
      <w:pPr>
        <w:pStyle w:val="Beschriftung"/>
      </w:pPr>
      <w:bookmarkStart w:id="718" w:name="_Toc3557089"/>
      <w:bookmarkStart w:id="719" w:name="_Toc34747340"/>
      <w:bookmarkStart w:id="720" w:name="_Toc76030531"/>
      <w:bookmarkStart w:id="72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18"/>
      <w:bookmarkEnd w:id="719"/>
      <w:bookmarkEnd w:id="720"/>
      <w:bookmarkEnd w:id="72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commentRangeStart w:id="722"/>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commentRangeEnd w:id="722"/>
      <w:r w:rsidR="006C0EF8">
        <w:rPr>
          <w:rStyle w:val="Kommentarzeichen"/>
          <w:rFonts w:ascii="Calibri" w:eastAsia="Times New Roman" w:hAnsi="Calibri"/>
          <w:lang w:val="en-US" w:eastAsia="x-none"/>
        </w:rPr>
        <w:commentReference w:id="722"/>
      </w:r>
    </w:p>
    <w:p w14:paraId="781FD6D0" w14:textId="07974510" w:rsidR="00FC68DB" w:rsidRPr="00977053" w:rsidRDefault="00FC68DB" w:rsidP="00B202D2">
      <w:pPr>
        <w:pStyle w:val="Beschriftung"/>
        <w:spacing w:before="120"/>
      </w:pPr>
      <w:bookmarkStart w:id="723" w:name="_Toc3557090"/>
      <w:bookmarkStart w:id="724" w:name="_Toc34747341"/>
      <w:bookmarkStart w:id="725" w:name="_Toc76030532"/>
      <w:bookmarkStart w:id="726"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23"/>
      <w:bookmarkEnd w:id="724"/>
      <w:bookmarkEnd w:id="725"/>
      <w:bookmarkEnd w:id="726"/>
    </w:p>
    <w:p w14:paraId="7880D11C" w14:textId="77777777" w:rsidR="00FC68DB" w:rsidRPr="00977053" w:rsidRDefault="00FC68DB" w:rsidP="00B202D2"/>
    <w:p w14:paraId="00E32094" w14:textId="77777777" w:rsidR="00FC68DB" w:rsidRDefault="00FC68DB" w:rsidP="00B202D2">
      <w:pPr>
        <w:jc w:val="center"/>
        <w:rPr>
          <w:lang w:eastAsia="en-GB"/>
        </w:rPr>
      </w:pPr>
      <w:commentRangeStart w:id="727"/>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commentRangeEnd w:id="727"/>
      <w:r w:rsidR="006C0EF8">
        <w:rPr>
          <w:rStyle w:val="Kommentarzeichen"/>
          <w:rFonts w:ascii="Calibri" w:eastAsia="Times New Roman" w:hAnsi="Calibri"/>
          <w:lang w:val="en-US" w:eastAsia="x-none"/>
        </w:rPr>
        <w:commentReference w:id="727"/>
      </w:r>
    </w:p>
    <w:p w14:paraId="2465758E" w14:textId="6403BB5B" w:rsidR="00FC68DB" w:rsidRPr="00812432" w:rsidRDefault="00FC68DB" w:rsidP="00B202D2">
      <w:pPr>
        <w:pStyle w:val="Beschriftung"/>
        <w:rPr>
          <w:lang w:eastAsia="en-GB"/>
        </w:rPr>
      </w:pPr>
      <w:bookmarkStart w:id="728" w:name="_Toc3557091"/>
      <w:bookmarkStart w:id="729" w:name="_Toc34747342"/>
      <w:bookmarkStart w:id="730" w:name="_Toc76030533"/>
      <w:bookmarkStart w:id="731"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28"/>
      <w:bookmarkEnd w:id="729"/>
      <w:bookmarkEnd w:id="730"/>
      <w:bookmarkEnd w:id="73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33359E8E" w:rsidR="00FC68DB" w:rsidRPr="0062157E" w:rsidRDefault="00FC68DB" w:rsidP="00B202D2">
      <w:pPr>
        <w:keepNext/>
        <w:spacing w:after="0"/>
        <w:rPr>
          <w:sz w:val="18"/>
          <w:lang w:eastAsia="x-none"/>
        </w:rPr>
      </w:pPr>
      <w:bookmarkStart w:id="732" w:name="_Toc428279369"/>
      <w:bookmarkStart w:id="733" w:name="_Toc428965611"/>
      <w:bookmarkEnd w:id="732"/>
      <w:bookmarkEnd w:id="733"/>
      <w:r w:rsidRPr="0062157E">
        <w:rPr>
          <w:sz w:val="18"/>
          <w:lang w:eastAsia="x-none"/>
        </w:rPr>
        <w:t xml:space="preserve">For further information about </w:t>
      </w:r>
      <w:del w:id="734" w:author="Dr. Carsten Franke" w:date="2021-11-16T09:27:00Z">
        <w:r w:rsidRPr="0062157E" w:rsidDel="00AA0E0E">
          <w:rPr>
            <w:sz w:val="18"/>
            <w:lang w:eastAsia="x-none"/>
          </w:rPr>
          <w:delText>the B</w:delText>
        </w:r>
      </w:del>
      <w:ins w:id="735" w:author="Dr. Carsten Franke" w:date="2021-11-16T09:27:00Z">
        <w:r w:rsidR="00AA0E0E">
          <w:rPr>
            <w:sz w:val="18"/>
            <w:lang w:eastAsia="x-none"/>
          </w:rPr>
          <w:t>b</w:t>
        </w:r>
      </w:ins>
      <w:r w:rsidRPr="0062157E">
        <w:rPr>
          <w:sz w:val="18"/>
          <w:lang w:eastAsia="x-none"/>
        </w:rPr>
        <w:t>lind rivets you can check the following document:</w:t>
      </w:r>
    </w:p>
    <w:commentRangeStart w:id="736"/>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7" w:name="_Toc428279370"/>
    <w:bookmarkStart w:id="738" w:name="_Toc428456106"/>
    <w:bookmarkStart w:id="739" w:name="_Toc428537069"/>
    <w:bookmarkStart w:id="740" w:name="_Toc428969388"/>
    <w:bookmarkStart w:id="741" w:name="_Toc429052779"/>
    <w:bookmarkStart w:id="742" w:name="_Toc413359587"/>
    <w:bookmarkEnd w:id="737"/>
    <w:bookmarkEnd w:id="738"/>
    <w:bookmarkEnd w:id="739"/>
    <w:bookmarkEnd w:id="740"/>
    <w:bookmarkEnd w:id="741"/>
    <w:p w14:paraId="76A9ABE8" w14:textId="77777777" w:rsidR="00FC68DB" w:rsidRPr="00942FED" w:rsidRDefault="00FC68DB" w:rsidP="00B202D2">
      <w:pPr>
        <w:pStyle w:val="berschrift3"/>
      </w:pPr>
      <w:r>
        <w:rPr>
          <w:b w:val="0"/>
          <w:bCs/>
          <w:sz w:val="18"/>
          <w:szCs w:val="24"/>
        </w:rPr>
        <w:lastRenderedPageBreak/>
        <w:fldChar w:fldCharType="end"/>
      </w:r>
      <w:bookmarkStart w:id="743" w:name="_Toc3556979"/>
      <w:bookmarkStart w:id="744" w:name="_Toc34747229"/>
      <w:bookmarkStart w:id="745" w:name="_Toc77102044"/>
      <w:bookmarkStart w:id="746" w:name="_Toc86869792"/>
      <w:commentRangeEnd w:id="736"/>
      <w:r w:rsidR="00AA0E0E">
        <w:rPr>
          <w:rStyle w:val="Kommentarzeichen"/>
          <w:rFonts w:ascii="Calibri" w:eastAsia="Times New Roman" w:hAnsi="Calibri"/>
          <w:b w:val="0"/>
          <w:lang w:val="en-US" w:eastAsia="x-none"/>
        </w:rPr>
        <w:commentReference w:id="736"/>
      </w:r>
      <w:r w:rsidRPr="00942FED">
        <w:t>Self</w:t>
      </w:r>
      <w:r>
        <w:t>-</w:t>
      </w:r>
      <w:r w:rsidRPr="00942FED">
        <w:t>Piercing Rivets</w:t>
      </w:r>
      <w:bookmarkEnd w:id="742"/>
      <w:bookmarkEnd w:id="743"/>
      <w:bookmarkEnd w:id="744"/>
      <w:bookmarkEnd w:id="745"/>
      <w:bookmarkEnd w:id="74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commentRangeStart w:id="747"/>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7"/>
      <w:r w:rsidR="001F3B0B">
        <w:rPr>
          <w:rStyle w:val="Kommentarzeichen"/>
          <w:rFonts w:ascii="Calibri" w:eastAsia="Times New Roman" w:hAnsi="Calibri"/>
          <w:lang w:val="en-US" w:eastAsia="x-none"/>
        </w:rPr>
        <w:commentReference w:id="747"/>
      </w:r>
    </w:p>
    <w:p w14:paraId="000BE85B" w14:textId="77777777" w:rsidR="00FC68DB" w:rsidRDefault="00FC68DB" w:rsidP="00B202D2">
      <w:pPr>
        <w:keepNext/>
        <w:jc w:val="center"/>
      </w:pPr>
      <w:commentRangeStart w:id="748"/>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8"/>
      <w:r w:rsidR="001F3B0B">
        <w:rPr>
          <w:rStyle w:val="Kommentarzeichen"/>
          <w:rFonts w:ascii="Calibri" w:eastAsia="Times New Roman" w:hAnsi="Calibri"/>
          <w:lang w:val="en-US" w:eastAsia="x-none"/>
        </w:rPr>
        <w:commentReference w:id="748"/>
      </w:r>
    </w:p>
    <w:p w14:paraId="63DD94DE" w14:textId="049458C1" w:rsidR="00FC68DB" w:rsidRDefault="00FC68DB" w:rsidP="00B202D2">
      <w:pPr>
        <w:pStyle w:val="Beschriftung"/>
        <w:keepNext/>
      </w:pPr>
      <w:bookmarkStart w:id="749" w:name="_Toc413359629"/>
      <w:bookmarkStart w:id="750" w:name="_Toc3557092"/>
      <w:bookmarkStart w:id="751" w:name="_Toc34747343"/>
      <w:bookmarkStart w:id="752" w:name="_Toc76030534"/>
      <w:bookmarkStart w:id="753"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49"/>
      <w:bookmarkEnd w:id="750"/>
      <w:bookmarkEnd w:id="751"/>
      <w:bookmarkEnd w:id="752"/>
      <w:bookmarkEnd w:id="753"/>
    </w:p>
    <w:p w14:paraId="46A4F020" w14:textId="77777777" w:rsidR="00FC68DB" w:rsidRDefault="00FC68DB" w:rsidP="00B202D2">
      <w:pPr>
        <w:keepNext/>
        <w:jc w:val="center"/>
      </w:pPr>
      <w:commentRangeStart w:id="754"/>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54"/>
      <w:r w:rsidR="001F3B0B">
        <w:rPr>
          <w:rStyle w:val="Kommentarzeichen"/>
          <w:rFonts w:ascii="Calibri" w:eastAsia="Times New Roman" w:hAnsi="Calibri"/>
          <w:lang w:val="en-US" w:eastAsia="x-none"/>
        </w:rPr>
        <w:commentReference w:id="754"/>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55" w:name="_Toc3557093"/>
      <w:bookmarkStart w:id="756" w:name="_Toc34747344"/>
      <w:bookmarkStart w:id="757" w:name="_Toc76030535"/>
      <w:bookmarkStart w:id="758"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55"/>
      <w:bookmarkEnd w:id="756"/>
      <w:bookmarkEnd w:id="757"/>
      <w:bookmarkEnd w:id="75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59" w:name="_Toc3566451"/>
      <w:bookmarkStart w:id="760" w:name="_Toc34747454"/>
      <w:bookmarkStart w:id="761" w:name="_Toc77095903"/>
      <w:bookmarkStart w:id="762"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59"/>
      <w:bookmarkEnd w:id="760"/>
      <w:bookmarkEnd w:id="761"/>
      <w:bookmarkEnd w:id="76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63" w:name="_Toc428456108"/>
      <w:bookmarkStart w:id="764" w:name="_Toc428537071"/>
      <w:bookmarkStart w:id="765" w:name="_Toc428969390"/>
      <w:bookmarkStart w:id="766" w:name="_Toc429052781"/>
      <w:bookmarkStart w:id="767" w:name="_Toc428279372"/>
      <w:bookmarkStart w:id="768" w:name="_Toc428456109"/>
      <w:bookmarkStart w:id="769" w:name="_Toc428537072"/>
      <w:bookmarkStart w:id="770" w:name="_Toc428969391"/>
      <w:bookmarkStart w:id="771" w:name="_Toc429052782"/>
      <w:bookmarkStart w:id="772" w:name="_Toc428279374"/>
      <w:bookmarkStart w:id="773" w:name="_Toc428456111"/>
      <w:bookmarkStart w:id="774" w:name="_Toc428537074"/>
      <w:bookmarkStart w:id="775" w:name="_Toc428969393"/>
      <w:bookmarkStart w:id="776" w:name="_Toc429052784"/>
      <w:bookmarkStart w:id="777" w:name="_Toc428279378"/>
      <w:bookmarkStart w:id="778" w:name="_Toc428456115"/>
      <w:bookmarkStart w:id="779" w:name="_Toc428537078"/>
      <w:bookmarkStart w:id="780" w:name="_Toc428969397"/>
      <w:bookmarkStart w:id="781" w:name="_Toc429052788"/>
      <w:bookmarkStart w:id="782" w:name="_Toc428279380"/>
      <w:bookmarkStart w:id="783" w:name="_Toc428456117"/>
      <w:bookmarkStart w:id="784" w:name="_Toc428537080"/>
      <w:bookmarkStart w:id="785" w:name="_Toc428969399"/>
      <w:bookmarkStart w:id="786" w:name="_Toc429052790"/>
      <w:bookmarkStart w:id="787" w:name="_Toc428279387"/>
      <w:bookmarkStart w:id="788" w:name="_Toc428456124"/>
      <w:bookmarkStart w:id="789" w:name="_Toc428537087"/>
      <w:bookmarkStart w:id="790" w:name="_Toc428969406"/>
      <w:bookmarkStart w:id="791" w:name="_Toc429052797"/>
      <w:bookmarkStart w:id="792" w:name="_Toc428279388"/>
      <w:bookmarkStart w:id="793" w:name="_Toc428456125"/>
      <w:bookmarkStart w:id="794" w:name="_Toc428537088"/>
      <w:bookmarkStart w:id="795" w:name="_Toc428969407"/>
      <w:bookmarkStart w:id="796" w:name="_Toc429052798"/>
      <w:bookmarkStart w:id="797" w:name="_Toc428279389"/>
      <w:bookmarkStart w:id="798" w:name="_Toc428456126"/>
      <w:bookmarkStart w:id="799" w:name="_Toc428537089"/>
      <w:bookmarkStart w:id="800" w:name="_Toc428969408"/>
      <w:bookmarkStart w:id="801" w:name="_Toc429052799"/>
      <w:bookmarkStart w:id="802" w:name="_Toc413359588"/>
      <w:bookmarkStart w:id="803" w:name="_Toc3556980"/>
      <w:bookmarkStart w:id="804" w:name="_Toc34747230"/>
      <w:bookmarkStart w:id="805" w:name="_Toc77102045"/>
      <w:bookmarkStart w:id="806" w:name="_Toc86869793"/>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t>Solid</w:t>
      </w:r>
      <w:r w:rsidRPr="00942FED">
        <w:t xml:space="preserve"> Rivets</w:t>
      </w:r>
      <w:bookmarkEnd w:id="802"/>
      <w:bookmarkEnd w:id="803"/>
      <w:bookmarkEnd w:id="804"/>
      <w:bookmarkEnd w:id="805"/>
      <w:bookmarkEnd w:id="80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commentRangeStart w:id="807"/>
      <w:r w:rsidR="00E45C50">
        <w:fldChar w:fldCharType="begin"/>
      </w:r>
      <w:r w:rsidR="00E45C50">
        <w:instrText xml:space="preserve"> HYPERLINK "http://www.rivet.com/Catalog_CompleteVersion/ImpactOnly-2-03-12.pdf" </w:instrText>
      </w:r>
      <w:r w:rsidR="00E45C50">
        <w:fldChar w:fldCharType="separate"/>
      </w:r>
      <w:r w:rsidRPr="002C4DDA">
        <w:rPr>
          <w:rStyle w:val="Hyperlink"/>
          <w:rFonts w:cs="Calibri"/>
          <w:sz w:val="18"/>
          <w:lang w:eastAsia="en-GB"/>
        </w:rPr>
        <w:t>http://www.rivet.com/Catalog_CompleteVersion/ImpactOnly-2-03-12.pdf</w:t>
      </w:r>
      <w:r w:rsidR="00E45C50">
        <w:rPr>
          <w:rStyle w:val="Hyperlink"/>
          <w:rFonts w:cs="Calibri"/>
          <w:sz w:val="18"/>
          <w:lang w:eastAsia="en-GB"/>
        </w:rPr>
        <w:fldChar w:fldCharType="end"/>
      </w:r>
      <w:commentRangeEnd w:id="807"/>
      <w:r w:rsidR="007B61D2">
        <w:rPr>
          <w:rStyle w:val="Kommentarzeichen"/>
          <w:rFonts w:ascii="Calibri" w:eastAsia="Times New Roman" w:hAnsi="Calibri"/>
          <w:lang w:val="en-US" w:eastAsia="x-none"/>
        </w:rPr>
        <w:commentReference w:id="807"/>
      </w:r>
    </w:p>
    <w:p w14:paraId="311DBE15" w14:textId="6308C6C7" w:rsidR="00FC68DB" w:rsidRDefault="00FC68DB" w:rsidP="00B202D2">
      <w:pPr>
        <w:pStyle w:val="Beschriftung"/>
        <w:spacing w:before="120"/>
        <w:rPr>
          <w:rFonts w:cs="Calibri"/>
          <w:szCs w:val="22"/>
          <w:lang w:eastAsia="en-GB"/>
        </w:rPr>
      </w:pPr>
      <w:bookmarkStart w:id="808" w:name="_Toc3566452"/>
      <w:bookmarkStart w:id="809" w:name="_Toc34747455"/>
      <w:bookmarkStart w:id="810" w:name="_Toc77095904"/>
      <w:bookmarkStart w:id="811"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808"/>
      <w:bookmarkEnd w:id="809"/>
      <w:bookmarkEnd w:id="810"/>
      <w:bookmarkEnd w:id="81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812" w:name="_Ref3565285"/>
      <w:bookmarkStart w:id="813" w:name="_Toc3557094"/>
      <w:bookmarkStart w:id="814" w:name="_Toc34747345"/>
      <w:bookmarkStart w:id="815" w:name="_Toc76030536"/>
      <w:bookmarkStart w:id="816"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812"/>
      <w:r>
        <w:t xml:space="preserve">: </w:t>
      </w:r>
      <w:commentRangeStart w:id="817"/>
      <w:r>
        <w:t>Dimensions of Solid Rivets</w:t>
      </w:r>
      <w:bookmarkEnd w:id="813"/>
      <w:bookmarkEnd w:id="814"/>
      <w:bookmarkEnd w:id="815"/>
      <w:bookmarkEnd w:id="816"/>
      <w:commentRangeEnd w:id="817"/>
      <w:r w:rsidR="007B61D2">
        <w:rPr>
          <w:rStyle w:val="Kommentarzeichen"/>
          <w:rFonts w:ascii="Calibri" w:eastAsia="Times New Roman" w:hAnsi="Calibri"/>
          <w:i w:val="0"/>
          <w:iCs w:val="0"/>
          <w:color w:val="auto"/>
          <w:lang w:val="en-US" w:eastAsia="x-none"/>
        </w:rPr>
        <w:commentReference w:id="817"/>
      </w:r>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19"/>
            <w:commentRangeEnd w:id="819"/>
            <w:proofErr w:type="spellEnd"/>
            <w:r>
              <w:rPr>
                <w:rStyle w:val="Kommentarzeichen"/>
                <w:lang w:eastAsia="x-none"/>
              </w:rPr>
              <w:commentReference w:id="819"/>
            </w:r>
            <w:commentRangeEnd w:id="818"/>
            <w:r>
              <w:rPr>
                <w:rStyle w:val="Kommentarzeichen"/>
                <w:lang w:eastAsia="x-none"/>
              </w:rPr>
              <w:commentReference w:id="81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20" w:name="_Toc3566453"/>
      <w:bookmarkStart w:id="821" w:name="_Toc34747456"/>
      <w:bookmarkStart w:id="822" w:name="_Toc77095905"/>
      <w:bookmarkStart w:id="823"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20"/>
      <w:bookmarkEnd w:id="821"/>
      <w:bookmarkEnd w:id="822"/>
      <w:bookmarkEnd w:id="82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commentRangeStart w:id="824"/>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99397" cy="1406214"/>
                    </a:xfrm>
                    <a:prstGeom prst="rect">
                      <a:avLst/>
                    </a:prstGeom>
                  </pic:spPr>
                </pic:pic>
              </a:graphicData>
            </a:graphic>
          </wp:inline>
        </w:drawing>
      </w:r>
      <w:commentRangeEnd w:id="824"/>
      <w:r w:rsidR="007B61D2">
        <w:rPr>
          <w:rStyle w:val="Kommentarzeichen"/>
          <w:rFonts w:ascii="Calibri" w:eastAsia="Times New Roman" w:hAnsi="Calibri"/>
          <w:lang w:val="en-US" w:eastAsia="x-none"/>
        </w:rPr>
        <w:commentReference w:id="824"/>
      </w:r>
    </w:p>
    <w:p w14:paraId="52F04961" w14:textId="20C7B15B" w:rsidR="00FC68DB" w:rsidRPr="001B51BC" w:rsidRDefault="00FC68DB" w:rsidP="00B202D2">
      <w:pPr>
        <w:pStyle w:val="Beschriftung"/>
        <w:spacing w:before="120"/>
        <w:rPr>
          <w:rFonts w:cs="Calibri"/>
          <w:lang w:eastAsia="en-GB"/>
        </w:rPr>
      </w:pPr>
      <w:bookmarkStart w:id="825" w:name="_Toc3557095"/>
      <w:bookmarkStart w:id="826" w:name="_Toc34747346"/>
      <w:bookmarkStart w:id="827" w:name="_Toc76030537"/>
      <w:bookmarkStart w:id="828"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25"/>
      <w:bookmarkEnd w:id="826"/>
      <w:bookmarkEnd w:id="827"/>
      <w:bookmarkEnd w:id="828"/>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29" w:name="_Toc428279391"/>
      <w:bookmarkStart w:id="830" w:name="_Toc428456128"/>
      <w:bookmarkStart w:id="831" w:name="_Toc428537091"/>
      <w:bookmarkStart w:id="832" w:name="_Toc428969410"/>
      <w:bookmarkStart w:id="833" w:name="_Toc429052801"/>
      <w:bookmarkStart w:id="834" w:name="_Toc413359589"/>
      <w:bookmarkStart w:id="835" w:name="_Toc3556981"/>
      <w:bookmarkStart w:id="836" w:name="_Toc34747231"/>
      <w:bookmarkStart w:id="837" w:name="_Toc77102046"/>
      <w:bookmarkStart w:id="838" w:name="_Toc86869794"/>
      <w:bookmarkEnd w:id="829"/>
      <w:bookmarkEnd w:id="830"/>
      <w:bookmarkEnd w:id="831"/>
      <w:bookmarkEnd w:id="832"/>
      <w:bookmarkEnd w:id="833"/>
      <w:r w:rsidRPr="00F90632">
        <w:lastRenderedPageBreak/>
        <w:t>Swop Rivets</w:t>
      </w:r>
      <w:bookmarkEnd w:id="834"/>
      <w:bookmarkEnd w:id="835"/>
      <w:bookmarkEnd w:id="836"/>
      <w:bookmarkEnd w:id="837"/>
      <w:bookmarkEnd w:id="83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commentRangeStart w:id="839"/>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22337" cy="2615769"/>
                    </a:xfrm>
                    <a:prstGeom prst="rect">
                      <a:avLst/>
                    </a:prstGeom>
                  </pic:spPr>
                </pic:pic>
              </a:graphicData>
            </a:graphic>
          </wp:inline>
        </w:drawing>
      </w:r>
      <w:commentRangeEnd w:id="839"/>
      <w:r w:rsidR="009F1B26">
        <w:rPr>
          <w:rStyle w:val="Kommentarzeichen"/>
          <w:rFonts w:ascii="Calibri" w:eastAsia="Times New Roman" w:hAnsi="Calibri"/>
          <w:lang w:val="en-US" w:eastAsia="x-none"/>
        </w:rPr>
        <w:commentReference w:id="839"/>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5AB6F11" w:rsidR="00FC68DB" w:rsidRDefault="00FC68DB" w:rsidP="00B202D2">
      <w:pPr>
        <w:jc w:val="center"/>
        <w:rPr>
          <w:sz w:val="18"/>
        </w:rPr>
      </w:pPr>
      <w:r w:rsidRPr="00034C0D">
        <w:rPr>
          <w:i/>
          <w:sz w:val="18"/>
        </w:rPr>
        <w:t>Source of image:</w:t>
      </w:r>
      <w:r w:rsidRPr="00034C0D">
        <w:rPr>
          <w:sz w:val="18"/>
        </w:rPr>
        <w:t xml:space="preserve"> </w:t>
      </w:r>
      <w:hyperlink r:id="rId86" w:history="1">
        <w:r w:rsidR="007363F0">
          <w:rPr>
            <w:rStyle w:val="Hyperlink"/>
            <w:sz w:val="18"/>
          </w:rPr>
          <w:t>https://patents.google.com/patent/EP0967044A2</w:t>
        </w:r>
      </w:hyperlink>
    </w:p>
    <w:p w14:paraId="187B90D6" w14:textId="7B2795B7" w:rsidR="00FC68DB" w:rsidRDefault="00FC68DB" w:rsidP="00B202D2">
      <w:pPr>
        <w:pStyle w:val="Beschriftung"/>
      </w:pPr>
      <w:bookmarkStart w:id="840" w:name="_Toc3557096"/>
      <w:bookmarkStart w:id="841" w:name="_Toc34747347"/>
      <w:bookmarkStart w:id="842" w:name="_Toc76030538"/>
      <w:bookmarkStart w:id="843"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40"/>
      <w:bookmarkEnd w:id="841"/>
      <w:bookmarkEnd w:id="842"/>
      <w:bookmarkEnd w:id="84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44" w:name="_Toc3566454"/>
      <w:bookmarkStart w:id="845" w:name="_Toc34747457"/>
      <w:bookmarkStart w:id="846" w:name="_Toc77095906"/>
      <w:bookmarkStart w:id="847"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4"/>
      <w:bookmarkEnd w:id="845"/>
      <w:bookmarkEnd w:id="846"/>
      <w:bookmarkEnd w:id="84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48" w:name="_Toc77102047"/>
      <w:bookmarkStart w:id="849" w:name="_Toc86869795"/>
      <w:r>
        <w:t>Clinch Rivet Studs</w:t>
      </w:r>
      <w:bookmarkEnd w:id="848"/>
      <w:bookmarkEnd w:id="849"/>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67737859"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id="850" w:author="Dr. Carsten Franke" w:date="2021-11-16T10:02:00Z">
        <w:r w:rsidR="004A1ECC">
          <w:rPr>
            <w:lang w:eastAsia="x-none"/>
          </w:rPr>
          <w:br/>
        </w:r>
        <w:commentRangeStart w:id="851"/>
        <w:r w:rsidR="004A1ECC" w:rsidRPr="00034C0D">
          <w:rPr>
            <w:i/>
            <w:sz w:val="18"/>
          </w:rPr>
          <w:t>Source of image</w:t>
        </w:r>
        <w:r w:rsidR="004A1ECC">
          <w:rPr>
            <w:i/>
            <w:sz w:val="18"/>
          </w:rPr>
          <w:t>s</w:t>
        </w:r>
        <w:r w:rsidR="004A1ECC" w:rsidRPr="00034C0D">
          <w:rPr>
            <w:i/>
            <w:sz w:val="18"/>
          </w:rPr>
          <w:t>:</w:t>
        </w:r>
        <w:r w:rsidR="004A1ECC" w:rsidRPr="00E65321">
          <w:rPr>
            <w:i/>
            <w:sz w:val="18"/>
          </w:rPr>
          <w:t xml:space="preserve"> </w:t>
        </w:r>
        <w:r w:rsidR="004A1ECC">
          <w:fldChar w:fldCharType="begin"/>
        </w:r>
        <w:r w:rsidR="004A1ECC">
          <w:instrText xml:space="preserve"> HYPERLINK "https://de.tox-pressotechnik.com/assets/countries/DE/pdf/TOX_Functional_Elements_85_de.pdf" </w:instrText>
        </w:r>
        <w:r w:rsidR="004A1ECC">
          <w:fldChar w:fldCharType="separate"/>
        </w:r>
        <w:r w:rsidR="004A1ECC" w:rsidRPr="004929C7">
          <w:rPr>
            <w:rStyle w:val="Hyperlink"/>
            <w:i/>
            <w:sz w:val="18"/>
          </w:rPr>
          <w:t>https://de.tox-pressotechnik.com/assets/countries/DE/pdf/TOX_Functional_Elements_85_de.pdf</w:t>
        </w:r>
        <w:r w:rsidR="004A1ECC">
          <w:rPr>
            <w:rStyle w:val="Hyperlink"/>
            <w:i/>
            <w:sz w:val="18"/>
          </w:rPr>
          <w:fldChar w:fldCharType="end"/>
        </w:r>
        <w:r w:rsidR="004A1ECC">
          <w:rPr>
            <w:rStyle w:val="Hyperlink"/>
            <w:i/>
            <w:sz w:val="18"/>
          </w:rPr>
          <w:t xml:space="preserve"> </w:t>
        </w:r>
      </w:ins>
      <w:commentRangeEnd w:id="851"/>
      <w:ins w:id="852" w:author="Dr. Carsten Franke" w:date="2021-11-16T10:03:00Z">
        <w:r w:rsidR="00772623">
          <w:rPr>
            <w:rStyle w:val="Kommentarzeichen"/>
            <w:rFonts w:ascii="Calibri" w:eastAsia="Times New Roman" w:hAnsi="Calibri"/>
            <w:lang w:val="en-US" w:eastAsia="x-none"/>
          </w:rPr>
          <w:commentReference w:id="851"/>
        </w:r>
      </w:ins>
    </w:p>
    <w:p w14:paraId="5421AE28" w14:textId="122F0939" w:rsidR="00FC68DB" w:rsidRDefault="00FC68DB" w:rsidP="00B202D2">
      <w:pPr>
        <w:pStyle w:val="Beschriftung"/>
      </w:pPr>
      <w:bookmarkStart w:id="853" w:name="_Toc76030539"/>
      <w:bookmarkStart w:id="854"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53"/>
      <w:bookmarkEnd w:id="854"/>
    </w:p>
    <w:p w14:paraId="2B231B1C" w14:textId="2FF0B28B" w:rsidR="00FC68DB" w:rsidRDefault="00FC68DB" w:rsidP="00B202D2">
      <w:pPr>
        <w:jc w:val="center"/>
        <w:rPr>
          <w:i/>
          <w:sz w:val="18"/>
        </w:rPr>
      </w:pPr>
      <w:del w:id="855" w:author="Dr. Carsten Franke" w:date="2021-11-16T10:02:00Z">
        <w:r w:rsidRPr="00034C0D" w:rsidDel="004A1ECC">
          <w:rPr>
            <w:i/>
            <w:sz w:val="18"/>
          </w:rPr>
          <w:delText>Source of image:</w:delText>
        </w:r>
        <w:r w:rsidRPr="00E65321" w:rsidDel="004A1ECC">
          <w:rPr>
            <w:i/>
            <w:sz w:val="18"/>
          </w:rPr>
          <w:delText xml:space="preserve"> </w:delText>
        </w:r>
        <w:r w:rsidR="00E45C50" w:rsidDel="004A1ECC">
          <w:fldChar w:fldCharType="begin"/>
        </w:r>
        <w:r w:rsidR="00E45C50" w:rsidDel="004A1ECC">
          <w:delInstrText xml:space="preserve"> HYPERLINK "https://de.tox-pressotechnik.com/assets/countries/DE/pdf/TOX_Functional_Elements_85_de.pdf" </w:delInstrText>
        </w:r>
        <w:r w:rsidR="00E45C50" w:rsidDel="004A1ECC">
          <w:fldChar w:fldCharType="separate"/>
        </w:r>
        <w:r w:rsidRPr="004929C7" w:rsidDel="004A1ECC">
          <w:rPr>
            <w:rStyle w:val="Hyperlink"/>
            <w:i/>
            <w:sz w:val="18"/>
          </w:rPr>
          <w:delText>https://de.tox-pressotechnik.com/assets/countries/DE/pdf/TOX_Functional_Elements_85_de.pdf</w:delText>
        </w:r>
        <w:r w:rsidR="00E45C50" w:rsidDel="004A1ECC">
          <w:rPr>
            <w:rStyle w:val="Hyperlink"/>
            <w:i/>
            <w:sz w:val="18"/>
          </w:rPr>
          <w:fldChar w:fldCharType="end"/>
        </w:r>
      </w:del>
    </w:p>
    <w:p w14:paraId="7CD3CE32" w14:textId="77777777" w:rsidR="00FC68DB" w:rsidRDefault="00FC68DB" w:rsidP="00B202D2">
      <w:pPr>
        <w:keepNext/>
        <w:jc w:val="center"/>
      </w:pPr>
      <w:commentRangeStart w:id="856"/>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856"/>
      <w:r w:rsidR="00772623">
        <w:rPr>
          <w:rStyle w:val="Kommentarzeichen"/>
          <w:rFonts w:ascii="Calibri" w:eastAsia="Times New Roman" w:hAnsi="Calibri"/>
          <w:lang w:val="en-US" w:eastAsia="x-none"/>
        </w:rPr>
        <w:commentReference w:id="856"/>
      </w:r>
    </w:p>
    <w:p w14:paraId="649A49E0" w14:textId="70BE6CE1" w:rsidR="00FC68DB" w:rsidRPr="0047200E" w:rsidRDefault="00FC68DB" w:rsidP="00B202D2">
      <w:pPr>
        <w:pStyle w:val="Beschriftung"/>
      </w:pPr>
      <w:bookmarkStart w:id="857" w:name="_Toc76030540"/>
      <w:bookmarkStart w:id="858"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57"/>
      <w:bookmarkEnd w:id="85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59" w:name="_Toc77095907"/>
      <w:bookmarkStart w:id="860"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59"/>
      <w:bookmarkEnd w:id="86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61" w:name="_Toc428456130"/>
      <w:bookmarkStart w:id="862" w:name="_Toc428537093"/>
      <w:bookmarkStart w:id="863" w:name="_Toc428969412"/>
      <w:bookmarkStart w:id="864" w:name="_Toc429052803"/>
      <w:bookmarkStart w:id="865" w:name="_Toc413359590"/>
      <w:bookmarkStart w:id="866" w:name="_Toc3556982"/>
      <w:bookmarkStart w:id="867" w:name="_Toc34747232"/>
      <w:bookmarkStart w:id="868" w:name="_Toc77102048"/>
      <w:bookmarkStart w:id="869" w:name="_Toc86869796"/>
      <w:bookmarkEnd w:id="861"/>
      <w:bookmarkEnd w:id="862"/>
      <w:bookmarkEnd w:id="863"/>
      <w:bookmarkEnd w:id="864"/>
      <w:r>
        <w:t xml:space="preserve">Threaded Connections: </w:t>
      </w:r>
      <w:r w:rsidRPr="00226A3F">
        <w:t>Bolts and Screws</w:t>
      </w:r>
      <w:bookmarkEnd w:id="865"/>
      <w:bookmarkEnd w:id="866"/>
      <w:bookmarkEnd w:id="867"/>
      <w:bookmarkEnd w:id="868"/>
      <w:bookmarkEnd w:id="869"/>
    </w:p>
    <w:p w14:paraId="4CF9BB2A" w14:textId="77777777" w:rsidR="00FC68DB" w:rsidRPr="00942FED" w:rsidRDefault="00FC68DB" w:rsidP="00B202D2">
      <w:pPr>
        <w:pStyle w:val="berschrift3"/>
      </w:pPr>
      <w:bookmarkStart w:id="870" w:name="_Toc413359591"/>
      <w:bookmarkStart w:id="871" w:name="_Toc3556983"/>
      <w:bookmarkStart w:id="872" w:name="_Toc34747233"/>
      <w:bookmarkStart w:id="873" w:name="_Toc77102049"/>
      <w:bookmarkStart w:id="874" w:name="_Toc86869797"/>
      <w:r>
        <w:t>Introduction</w:t>
      </w:r>
      <w:bookmarkEnd w:id="870"/>
      <w:bookmarkEnd w:id="871"/>
      <w:bookmarkEnd w:id="872"/>
      <w:bookmarkEnd w:id="873"/>
      <w:bookmarkEnd w:id="87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0"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75" w:name="_Toc413359630"/>
      <w:bookmarkStart w:id="876" w:name="_Toc3557097"/>
      <w:bookmarkStart w:id="877" w:name="_Toc34747348"/>
      <w:bookmarkStart w:id="878" w:name="_Toc76030541"/>
      <w:bookmarkStart w:id="879"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75"/>
      <w:bookmarkEnd w:id="876"/>
      <w:bookmarkEnd w:id="877"/>
      <w:bookmarkEnd w:id="878"/>
      <w:bookmarkEnd w:id="8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6" w:tooltip="w:en:Creative Commons" w:history="1">
        <w:r w:rsidRPr="00E15A9B">
          <w:rPr>
            <w:rStyle w:val="Hyperlink"/>
            <w:i/>
            <w:sz w:val="18"/>
          </w:rPr>
          <w:t>Creative Commons</w:t>
        </w:r>
      </w:hyperlink>
      <w:r w:rsidRPr="00E15A9B">
        <w:rPr>
          <w:i/>
          <w:sz w:val="18"/>
        </w:rPr>
        <w:t xml:space="preserve"> </w:t>
      </w:r>
      <w:hyperlink r:id="rId97"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80" w:name="_Ref401160020"/>
      <w:bookmarkStart w:id="881" w:name="_Toc413359631"/>
      <w:bookmarkStart w:id="882" w:name="_Toc3557098"/>
      <w:bookmarkStart w:id="883" w:name="_Toc34747349"/>
      <w:bookmarkStart w:id="884" w:name="_Toc76030542"/>
      <w:bookmarkStart w:id="885"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80"/>
      <w:r>
        <w:t>: Different Screw Forms</w:t>
      </w:r>
      <w:bookmarkEnd w:id="881"/>
      <w:bookmarkEnd w:id="882"/>
      <w:bookmarkEnd w:id="883"/>
      <w:bookmarkEnd w:id="884"/>
      <w:bookmarkEnd w:id="88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86" w:name="_Ref401160136"/>
      <w:bookmarkStart w:id="887" w:name="_Toc413359632"/>
      <w:bookmarkStart w:id="888" w:name="_Ref428364733"/>
      <w:bookmarkStart w:id="889" w:name="_Ref428531136"/>
      <w:bookmarkStart w:id="890" w:name="_Toc3557099"/>
      <w:bookmarkStart w:id="891" w:name="_Toc34747350"/>
      <w:bookmarkStart w:id="892" w:name="_Toc76030543"/>
      <w:bookmarkStart w:id="893"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86"/>
      <w:r>
        <w:t xml:space="preserve">: </w:t>
      </w:r>
      <w:r w:rsidRPr="001B293E">
        <w:t xml:space="preserve">Definition of </w:t>
      </w:r>
      <w:r>
        <w:t>L</w:t>
      </w:r>
      <w:r w:rsidRPr="001B293E">
        <w:t xml:space="preserve">ength and </w:t>
      </w:r>
      <w:r>
        <w:t>H</w:t>
      </w:r>
      <w:r w:rsidRPr="001B293E">
        <w:t xml:space="preserve">ead </w:t>
      </w:r>
      <w:r>
        <w:t>S</w:t>
      </w:r>
      <w:r w:rsidRPr="001B293E">
        <w:t>izes</w:t>
      </w:r>
      <w:bookmarkEnd w:id="887"/>
      <w:bookmarkEnd w:id="888"/>
      <w:bookmarkEnd w:id="889"/>
      <w:bookmarkEnd w:id="890"/>
      <w:bookmarkEnd w:id="891"/>
      <w:bookmarkEnd w:id="892"/>
      <w:bookmarkEnd w:id="89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0"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94" w:name="_Ref413315993"/>
      <w:bookmarkStart w:id="895" w:name="_Toc413359633"/>
      <w:bookmarkStart w:id="896" w:name="_Toc3557100"/>
      <w:bookmarkStart w:id="897" w:name="_Toc34747351"/>
      <w:bookmarkStart w:id="898" w:name="_Toc76030544"/>
      <w:bookmarkStart w:id="899"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94"/>
      <w:r w:rsidRPr="00F81409">
        <w:t>: Definition of lead</w:t>
      </w:r>
      <w:r>
        <w:t>,</w:t>
      </w:r>
      <w:r w:rsidRPr="00F81409">
        <w:t xml:space="preserve"> pitch and</w:t>
      </w:r>
      <w:r>
        <w:t xml:space="preserve"> starts</w:t>
      </w:r>
      <w:r w:rsidRPr="00F81409">
        <w:t xml:space="preserve"> of a thread.</w:t>
      </w:r>
      <w:bookmarkEnd w:id="895"/>
      <w:bookmarkEnd w:id="896"/>
      <w:bookmarkEnd w:id="897"/>
      <w:bookmarkEnd w:id="898"/>
      <w:bookmarkEnd w:id="899"/>
      <w:r w:rsidRPr="00F81409">
        <w:t xml:space="preserve"> </w:t>
      </w:r>
    </w:p>
    <w:p w14:paraId="67175DE4" w14:textId="77777777" w:rsidR="00FC68DB" w:rsidRPr="00942FED" w:rsidRDefault="00FC68DB" w:rsidP="00B202D2">
      <w:pPr>
        <w:pStyle w:val="berschrift3"/>
      </w:pPr>
      <w:bookmarkStart w:id="900" w:name="_Toc428279395"/>
      <w:bookmarkStart w:id="901" w:name="_Toc428456133"/>
      <w:bookmarkStart w:id="902" w:name="_Toc428537096"/>
      <w:bookmarkStart w:id="903" w:name="_Toc428969415"/>
      <w:bookmarkStart w:id="904" w:name="_Toc429052806"/>
      <w:bookmarkStart w:id="905" w:name="_Toc3556984"/>
      <w:bookmarkStart w:id="906" w:name="_Ref3566661"/>
      <w:bookmarkStart w:id="907" w:name="_Ref4272362"/>
      <w:bookmarkStart w:id="908" w:name="_Toc34747234"/>
      <w:bookmarkStart w:id="909" w:name="_Toc77102050"/>
      <w:bookmarkStart w:id="910" w:name="_Toc86869798"/>
      <w:bookmarkEnd w:id="900"/>
      <w:bookmarkEnd w:id="901"/>
      <w:bookmarkEnd w:id="902"/>
      <w:bookmarkEnd w:id="903"/>
      <w:bookmarkEnd w:id="904"/>
      <w:r w:rsidRPr="00A947CD">
        <w:t>Contacts and Friction</w:t>
      </w:r>
      <w:bookmarkEnd w:id="905"/>
      <w:bookmarkEnd w:id="906"/>
      <w:bookmarkEnd w:id="907"/>
      <w:bookmarkEnd w:id="908"/>
      <w:bookmarkEnd w:id="909"/>
      <w:bookmarkEnd w:id="91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11" w:name="_Ref3566632"/>
      <w:r>
        <w:rPr>
          <w:rFonts w:cs="Calibri"/>
          <w:lang w:val="en-US" w:eastAsia="en-GB"/>
        </w:rPr>
        <w:t>the thread</w:t>
      </w:r>
      <w:r w:rsidRPr="00147227">
        <w:rPr>
          <w:rFonts w:cs="Calibri"/>
          <w:lang w:val="en-US" w:eastAsia="en-GB"/>
        </w:rPr>
        <w:t>.</w:t>
      </w:r>
      <w:bookmarkEnd w:id="91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12" w:name="_Toc428279398"/>
      <w:bookmarkStart w:id="913" w:name="_Toc428456136"/>
      <w:bookmarkStart w:id="914" w:name="_Toc428537099"/>
      <w:bookmarkStart w:id="915" w:name="_Toc428969418"/>
      <w:bookmarkStart w:id="916" w:name="_Toc429052809"/>
      <w:bookmarkStart w:id="917" w:name="_Toc428279400"/>
      <w:bookmarkStart w:id="918" w:name="_Toc428456138"/>
      <w:bookmarkStart w:id="919" w:name="_Toc428537101"/>
      <w:bookmarkStart w:id="920" w:name="_Toc428969420"/>
      <w:bookmarkStart w:id="921" w:name="_Toc429052811"/>
      <w:bookmarkStart w:id="922" w:name="_Toc428279401"/>
      <w:bookmarkStart w:id="923" w:name="_Toc428456139"/>
      <w:bookmarkStart w:id="924" w:name="_Toc428537102"/>
      <w:bookmarkStart w:id="925" w:name="_Toc428969421"/>
      <w:bookmarkStart w:id="926" w:name="_Toc429052812"/>
      <w:bookmarkStart w:id="927" w:name="_Toc428279402"/>
      <w:bookmarkStart w:id="928" w:name="_Toc428456140"/>
      <w:bookmarkStart w:id="929" w:name="_Toc428537103"/>
      <w:bookmarkStart w:id="930" w:name="_Toc428969422"/>
      <w:bookmarkStart w:id="931" w:name="_Toc429052813"/>
      <w:bookmarkStart w:id="932" w:name="_Toc428279403"/>
      <w:bookmarkStart w:id="933" w:name="_Toc428456141"/>
      <w:bookmarkStart w:id="934" w:name="_Toc428537104"/>
      <w:bookmarkStart w:id="935" w:name="_Toc428969423"/>
      <w:bookmarkStart w:id="936" w:name="_Toc429052814"/>
      <w:bookmarkStart w:id="937" w:name="_Toc428279404"/>
      <w:bookmarkStart w:id="938" w:name="_Toc428456142"/>
      <w:bookmarkStart w:id="939" w:name="_Toc428537105"/>
      <w:bookmarkStart w:id="940" w:name="_Toc428969424"/>
      <w:bookmarkStart w:id="941" w:name="_Toc429052815"/>
      <w:bookmarkStart w:id="942" w:name="_Toc428279405"/>
      <w:bookmarkStart w:id="943" w:name="_Toc428456143"/>
      <w:bookmarkStart w:id="944" w:name="_Toc428537106"/>
      <w:bookmarkStart w:id="945" w:name="_Toc428969425"/>
      <w:bookmarkStart w:id="946" w:name="_Toc429052816"/>
      <w:bookmarkStart w:id="947" w:name="_Toc428279406"/>
      <w:bookmarkStart w:id="948" w:name="_Toc428456144"/>
      <w:bookmarkStart w:id="949" w:name="_Toc428537107"/>
      <w:bookmarkStart w:id="950" w:name="_Toc428969426"/>
      <w:bookmarkStart w:id="951" w:name="_Toc429052817"/>
      <w:bookmarkStart w:id="952" w:name="_Toc428279408"/>
      <w:bookmarkStart w:id="953" w:name="_Toc428456146"/>
      <w:bookmarkStart w:id="954" w:name="_Toc428537109"/>
      <w:bookmarkStart w:id="955" w:name="_Toc428969428"/>
      <w:bookmarkStart w:id="956" w:name="_Toc429052819"/>
      <w:bookmarkStart w:id="957" w:name="_Toc428279409"/>
      <w:bookmarkStart w:id="958" w:name="_Toc428456147"/>
      <w:bookmarkStart w:id="959" w:name="_Toc428537110"/>
      <w:bookmarkStart w:id="960" w:name="_Toc428969429"/>
      <w:bookmarkStart w:id="961" w:name="_Toc429052820"/>
      <w:bookmarkStart w:id="962" w:name="_Toc428279410"/>
      <w:bookmarkStart w:id="963" w:name="_Toc428456148"/>
      <w:bookmarkStart w:id="964" w:name="_Toc428537111"/>
      <w:bookmarkStart w:id="965" w:name="_Toc428969430"/>
      <w:bookmarkStart w:id="966" w:name="_Toc429052821"/>
      <w:bookmarkStart w:id="967" w:name="_Toc428279411"/>
      <w:bookmarkStart w:id="968" w:name="_Toc428456149"/>
      <w:bookmarkStart w:id="969" w:name="_Toc428537112"/>
      <w:bookmarkStart w:id="970" w:name="_Toc428969431"/>
      <w:bookmarkStart w:id="971" w:name="_Toc429052822"/>
      <w:bookmarkStart w:id="972" w:name="_Toc428279413"/>
      <w:bookmarkStart w:id="973" w:name="_Toc428456151"/>
      <w:bookmarkStart w:id="974" w:name="_Toc428537114"/>
      <w:bookmarkStart w:id="975" w:name="_Toc428969433"/>
      <w:bookmarkStart w:id="976" w:name="_Toc429052824"/>
      <w:bookmarkStart w:id="977" w:name="_Toc428279414"/>
      <w:bookmarkStart w:id="978" w:name="_Toc428456152"/>
      <w:bookmarkStart w:id="979" w:name="_Toc428537115"/>
      <w:bookmarkStart w:id="980" w:name="_Toc428969434"/>
      <w:bookmarkStart w:id="981" w:name="_Toc429052825"/>
      <w:bookmarkStart w:id="982" w:name="_Toc428279416"/>
      <w:bookmarkStart w:id="983" w:name="_Toc428456154"/>
      <w:bookmarkStart w:id="984" w:name="_Toc428537117"/>
      <w:bookmarkStart w:id="985" w:name="_Toc428969436"/>
      <w:bookmarkStart w:id="986" w:name="_Toc429052827"/>
      <w:bookmarkStart w:id="987" w:name="_Toc428279417"/>
      <w:bookmarkStart w:id="988" w:name="_Toc428456155"/>
      <w:bookmarkStart w:id="989" w:name="_Toc428537118"/>
      <w:bookmarkStart w:id="990" w:name="_Toc428969437"/>
      <w:bookmarkStart w:id="991" w:name="_Toc429052828"/>
      <w:bookmarkStart w:id="992" w:name="_Toc428279419"/>
      <w:bookmarkStart w:id="993" w:name="_Toc428456157"/>
      <w:bookmarkStart w:id="994" w:name="_Toc428537120"/>
      <w:bookmarkStart w:id="995" w:name="_Toc428969439"/>
      <w:bookmarkStart w:id="996" w:name="_Toc429052830"/>
      <w:bookmarkStart w:id="997" w:name="_Toc428279421"/>
      <w:bookmarkStart w:id="998" w:name="_Toc428456159"/>
      <w:bookmarkStart w:id="999" w:name="_Toc428537122"/>
      <w:bookmarkStart w:id="1000" w:name="_Toc428969441"/>
      <w:bookmarkStart w:id="1001" w:name="_Toc429052832"/>
      <w:bookmarkStart w:id="1002" w:name="_Toc428279422"/>
      <w:bookmarkStart w:id="1003" w:name="_Toc428456160"/>
      <w:bookmarkStart w:id="1004" w:name="_Toc428537123"/>
      <w:bookmarkStart w:id="1005" w:name="_Toc428969442"/>
      <w:bookmarkStart w:id="1006" w:name="_Toc429052833"/>
      <w:bookmarkStart w:id="1007" w:name="_Toc428279423"/>
      <w:bookmarkStart w:id="1008" w:name="_Toc428456161"/>
      <w:bookmarkStart w:id="1009" w:name="_Toc428537124"/>
      <w:bookmarkStart w:id="1010" w:name="_Toc428969443"/>
      <w:bookmarkStart w:id="1011" w:name="_Toc429052834"/>
      <w:bookmarkStart w:id="1012" w:name="_Toc428279424"/>
      <w:bookmarkStart w:id="1013" w:name="_Toc428456162"/>
      <w:bookmarkStart w:id="1014" w:name="_Toc428537125"/>
      <w:bookmarkStart w:id="1015" w:name="_Toc428969444"/>
      <w:bookmarkStart w:id="1016" w:name="_Toc429052835"/>
      <w:bookmarkStart w:id="1017" w:name="_Toc428279426"/>
      <w:bookmarkStart w:id="1018" w:name="_Toc428456164"/>
      <w:bookmarkStart w:id="1019" w:name="_Toc428537127"/>
      <w:bookmarkStart w:id="1020" w:name="_Toc428969446"/>
      <w:bookmarkStart w:id="1021" w:name="_Toc429052837"/>
      <w:bookmarkStart w:id="1022" w:name="_Toc428279427"/>
      <w:bookmarkStart w:id="1023" w:name="_Toc428456165"/>
      <w:bookmarkStart w:id="1024" w:name="_Toc428537128"/>
      <w:bookmarkStart w:id="1025" w:name="_Toc428969447"/>
      <w:bookmarkStart w:id="1026" w:name="_Toc429052838"/>
      <w:bookmarkStart w:id="1027" w:name="_Toc428279431"/>
      <w:bookmarkStart w:id="1028" w:name="_Toc428456169"/>
      <w:bookmarkStart w:id="1029" w:name="_Toc428537132"/>
      <w:bookmarkStart w:id="1030" w:name="_Toc428969451"/>
      <w:bookmarkStart w:id="1031" w:name="_Toc429052842"/>
      <w:bookmarkStart w:id="1032" w:name="_Toc428279432"/>
      <w:bookmarkStart w:id="1033" w:name="_Toc428456170"/>
      <w:bookmarkStart w:id="1034" w:name="_Toc428537133"/>
      <w:bookmarkStart w:id="1035" w:name="_Toc428969452"/>
      <w:bookmarkStart w:id="1036" w:name="_Toc429052843"/>
      <w:bookmarkStart w:id="1037" w:name="_Toc428279434"/>
      <w:bookmarkStart w:id="1038" w:name="_Toc428456172"/>
      <w:bookmarkStart w:id="1039" w:name="_Toc428537135"/>
      <w:bookmarkStart w:id="1040" w:name="_Toc428969454"/>
      <w:bookmarkStart w:id="1041" w:name="_Toc429052845"/>
      <w:bookmarkStart w:id="1042" w:name="_Toc428279435"/>
      <w:bookmarkStart w:id="1043" w:name="_Toc428456173"/>
      <w:bookmarkStart w:id="1044" w:name="_Toc428537136"/>
      <w:bookmarkStart w:id="1045" w:name="_Toc428969455"/>
      <w:bookmarkStart w:id="1046" w:name="_Toc429052846"/>
      <w:bookmarkStart w:id="1047" w:name="_Toc428279439"/>
      <w:bookmarkStart w:id="1048" w:name="_Toc428456177"/>
      <w:bookmarkStart w:id="1049" w:name="_Toc428537140"/>
      <w:bookmarkStart w:id="1050" w:name="_Toc428969459"/>
      <w:bookmarkStart w:id="1051" w:name="_Toc429052850"/>
      <w:bookmarkStart w:id="1052" w:name="_Toc428279440"/>
      <w:bookmarkStart w:id="1053" w:name="_Toc428456178"/>
      <w:bookmarkStart w:id="1054" w:name="_Toc428537141"/>
      <w:bookmarkStart w:id="1055" w:name="_Toc428969460"/>
      <w:bookmarkStart w:id="1056" w:name="_Toc429052851"/>
      <w:bookmarkStart w:id="1057" w:name="_Toc428279441"/>
      <w:bookmarkStart w:id="1058" w:name="_Toc428456179"/>
      <w:bookmarkStart w:id="1059" w:name="_Toc428537142"/>
      <w:bookmarkStart w:id="1060" w:name="_Toc428969461"/>
      <w:bookmarkStart w:id="1061" w:name="_Toc429052852"/>
      <w:bookmarkStart w:id="1062" w:name="_Toc428279442"/>
      <w:bookmarkStart w:id="1063" w:name="_Toc428456180"/>
      <w:bookmarkStart w:id="1064" w:name="_Toc428537143"/>
      <w:bookmarkStart w:id="1065" w:name="_Toc428969462"/>
      <w:bookmarkStart w:id="1066" w:name="_Toc429052853"/>
      <w:bookmarkStart w:id="1067" w:name="_Toc428279444"/>
      <w:bookmarkStart w:id="1068" w:name="_Toc428456182"/>
      <w:bookmarkStart w:id="1069" w:name="_Toc428537145"/>
      <w:bookmarkStart w:id="1070" w:name="_Toc428969464"/>
      <w:bookmarkStart w:id="1071" w:name="_Toc429052855"/>
      <w:bookmarkStart w:id="1072" w:name="_Toc428279445"/>
      <w:bookmarkStart w:id="1073" w:name="_Toc428456183"/>
      <w:bookmarkStart w:id="1074" w:name="_Toc428537146"/>
      <w:bookmarkStart w:id="1075" w:name="_Toc428969465"/>
      <w:bookmarkStart w:id="1076" w:name="_Toc429052856"/>
      <w:bookmarkStart w:id="1077" w:name="_Toc428279449"/>
      <w:bookmarkStart w:id="1078" w:name="_Toc428456187"/>
      <w:bookmarkStart w:id="1079" w:name="_Toc428537150"/>
      <w:bookmarkStart w:id="1080" w:name="_Toc428969469"/>
      <w:bookmarkStart w:id="1081" w:name="_Toc429052860"/>
      <w:bookmarkStart w:id="1082" w:name="_Toc428279450"/>
      <w:bookmarkStart w:id="1083" w:name="_Toc428456188"/>
      <w:bookmarkStart w:id="1084" w:name="_Toc428537151"/>
      <w:bookmarkStart w:id="1085" w:name="_Toc428969470"/>
      <w:bookmarkStart w:id="1086" w:name="_Toc429052861"/>
      <w:bookmarkStart w:id="1087" w:name="_Toc428279452"/>
      <w:bookmarkStart w:id="1088" w:name="_Toc428456190"/>
      <w:bookmarkStart w:id="1089" w:name="_Toc428537153"/>
      <w:bookmarkStart w:id="1090" w:name="_Toc428969472"/>
      <w:bookmarkStart w:id="1091" w:name="_Toc429052863"/>
      <w:bookmarkStart w:id="1092" w:name="_Toc428279453"/>
      <w:bookmarkStart w:id="1093" w:name="_Toc428456191"/>
      <w:bookmarkStart w:id="1094" w:name="_Toc428537154"/>
      <w:bookmarkStart w:id="1095" w:name="_Toc428969473"/>
      <w:bookmarkStart w:id="1096" w:name="_Toc429052864"/>
      <w:bookmarkStart w:id="1097" w:name="_Toc428279457"/>
      <w:bookmarkStart w:id="1098" w:name="_Toc428456195"/>
      <w:bookmarkStart w:id="1099" w:name="_Toc428537158"/>
      <w:bookmarkStart w:id="1100" w:name="_Toc428969477"/>
      <w:bookmarkStart w:id="1101" w:name="_Toc429052868"/>
      <w:bookmarkStart w:id="1102" w:name="_Toc428279458"/>
      <w:bookmarkStart w:id="1103" w:name="_Toc428456196"/>
      <w:bookmarkStart w:id="1104" w:name="_Toc428537159"/>
      <w:bookmarkStart w:id="1105" w:name="_Toc428969478"/>
      <w:bookmarkStart w:id="1106" w:name="_Toc429052869"/>
      <w:bookmarkStart w:id="1107" w:name="_Toc428279459"/>
      <w:bookmarkStart w:id="1108" w:name="_Toc428456197"/>
      <w:bookmarkStart w:id="1109" w:name="_Toc428537160"/>
      <w:bookmarkStart w:id="1110" w:name="_Toc428969479"/>
      <w:bookmarkStart w:id="1111" w:name="_Toc429052870"/>
      <w:bookmarkStart w:id="1112" w:name="_Toc428279461"/>
      <w:bookmarkStart w:id="1113" w:name="_Toc428456199"/>
      <w:bookmarkStart w:id="1114" w:name="_Toc428537162"/>
      <w:bookmarkStart w:id="1115" w:name="_Toc428969481"/>
      <w:bookmarkStart w:id="1116" w:name="_Toc429052872"/>
      <w:bookmarkStart w:id="1117" w:name="_Toc428279462"/>
      <w:bookmarkStart w:id="1118" w:name="_Toc428456200"/>
      <w:bookmarkStart w:id="1119" w:name="_Toc428537163"/>
      <w:bookmarkStart w:id="1120" w:name="_Toc428969482"/>
      <w:bookmarkStart w:id="1121" w:name="_Toc429052873"/>
      <w:bookmarkStart w:id="1122" w:name="_Toc428279463"/>
      <w:bookmarkStart w:id="1123" w:name="_Toc428456201"/>
      <w:bookmarkStart w:id="1124" w:name="_Toc428537164"/>
      <w:bookmarkStart w:id="1125" w:name="_Toc428969483"/>
      <w:bookmarkStart w:id="1126" w:name="_Toc429052874"/>
      <w:bookmarkStart w:id="1127" w:name="_Toc428279464"/>
      <w:bookmarkStart w:id="1128" w:name="_Toc428456202"/>
      <w:bookmarkStart w:id="1129" w:name="_Toc428537165"/>
      <w:bookmarkStart w:id="1130" w:name="_Toc428969484"/>
      <w:bookmarkStart w:id="1131" w:name="_Toc429052875"/>
      <w:bookmarkStart w:id="1132" w:name="_Toc428279465"/>
      <w:bookmarkStart w:id="1133" w:name="_Toc428456203"/>
      <w:bookmarkStart w:id="1134" w:name="_Toc428537166"/>
      <w:bookmarkStart w:id="1135" w:name="_Toc428969485"/>
      <w:bookmarkStart w:id="1136" w:name="_Toc429052876"/>
      <w:bookmarkStart w:id="1137" w:name="_Toc428279467"/>
      <w:bookmarkStart w:id="1138" w:name="_Toc428456205"/>
      <w:bookmarkStart w:id="1139" w:name="_Toc428537168"/>
      <w:bookmarkStart w:id="1140" w:name="_Toc428969487"/>
      <w:bookmarkStart w:id="1141" w:name="_Toc429052878"/>
      <w:bookmarkStart w:id="1142" w:name="_Toc428279470"/>
      <w:bookmarkStart w:id="1143" w:name="_Toc428456208"/>
      <w:bookmarkStart w:id="1144" w:name="_Toc428537171"/>
      <w:bookmarkStart w:id="1145" w:name="_Toc428969490"/>
      <w:bookmarkStart w:id="1146" w:name="_Toc429052881"/>
      <w:bookmarkStart w:id="1147" w:name="_Toc428279471"/>
      <w:bookmarkStart w:id="1148" w:name="_Toc428456209"/>
      <w:bookmarkStart w:id="1149" w:name="_Toc428537172"/>
      <w:bookmarkStart w:id="1150" w:name="_Toc428969491"/>
      <w:bookmarkStart w:id="1151" w:name="_Toc429052882"/>
      <w:bookmarkStart w:id="1152" w:name="_Toc428279472"/>
      <w:bookmarkStart w:id="1153" w:name="_Toc428456210"/>
      <w:bookmarkStart w:id="1154" w:name="_Toc428537173"/>
      <w:bookmarkStart w:id="1155" w:name="_Toc428969492"/>
      <w:bookmarkStart w:id="1156" w:name="_Toc429052883"/>
      <w:bookmarkStart w:id="1157" w:name="_Toc428279473"/>
      <w:bookmarkStart w:id="1158" w:name="_Toc428456211"/>
      <w:bookmarkStart w:id="1159" w:name="_Toc428537174"/>
      <w:bookmarkStart w:id="1160" w:name="_Toc428969493"/>
      <w:bookmarkStart w:id="1161" w:name="_Toc429052884"/>
      <w:bookmarkStart w:id="1162" w:name="_Toc428279474"/>
      <w:bookmarkStart w:id="1163" w:name="_Toc428456212"/>
      <w:bookmarkStart w:id="1164" w:name="_Toc428537175"/>
      <w:bookmarkStart w:id="1165" w:name="_Toc428969494"/>
      <w:bookmarkStart w:id="1166" w:name="_Toc429052885"/>
      <w:bookmarkStart w:id="1167" w:name="_Toc428279475"/>
      <w:bookmarkStart w:id="1168" w:name="_Toc428456213"/>
      <w:bookmarkStart w:id="1169" w:name="_Toc428537176"/>
      <w:bookmarkStart w:id="1170" w:name="_Toc428969495"/>
      <w:bookmarkStart w:id="1171" w:name="_Toc429052886"/>
      <w:bookmarkStart w:id="1172" w:name="_Toc428279476"/>
      <w:bookmarkStart w:id="1173" w:name="_Toc428456214"/>
      <w:bookmarkStart w:id="1174" w:name="_Toc428537177"/>
      <w:bookmarkStart w:id="1175" w:name="_Toc428969496"/>
      <w:bookmarkStart w:id="1176" w:name="_Toc429052887"/>
      <w:bookmarkStart w:id="1177" w:name="_Toc428279481"/>
      <w:bookmarkStart w:id="1178" w:name="_Toc428456219"/>
      <w:bookmarkStart w:id="1179" w:name="_Toc428537182"/>
      <w:bookmarkStart w:id="1180" w:name="_Toc428969501"/>
      <w:bookmarkStart w:id="1181" w:name="_Toc429052892"/>
      <w:bookmarkStart w:id="1182" w:name="_Toc428279482"/>
      <w:bookmarkStart w:id="1183" w:name="_Toc428456220"/>
      <w:bookmarkStart w:id="1184" w:name="_Toc428537183"/>
      <w:bookmarkStart w:id="1185" w:name="_Toc428969502"/>
      <w:bookmarkStart w:id="1186" w:name="_Toc429052893"/>
      <w:bookmarkStart w:id="1187" w:name="_Toc428279490"/>
      <w:bookmarkStart w:id="1188" w:name="_Toc428456228"/>
      <w:bookmarkStart w:id="1189" w:name="_Toc428537191"/>
      <w:bookmarkStart w:id="1190" w:name="_Toc428969510"/>
      <w:bookmarkStart w:id="1191" w:name="_Toc429052901"/>
      <w:bookmarkStart w:id="1192" w:name="_Toc428279504"/>
      <w:bookmarkStart w:id="1193" w:name="_Toc428456242"/>
      <w:bookmarkStart w:id="1194" w:name="_Toc428537205"/>
      <w:bookmarkStart w:id="1195" w:name="_Toc428969524"/>
      <w:bookmarkStart w:id="1196" w:name="_Toc429052915"/>
      <w:bookmarkStart w:id="1197" w:name="_Toc428279508"/>
      <w:bookmarkStart w:id="1198" w:name="_Toc428456246"/>
      <w:bookmarkStart w:id="1199" w:name="_Toc428537209"/>
      <w:bookmarkStart w:id="1200" w:name="_Toc428969528"/>
      <w:bookmarkStart w:id="1201" w:name="_Toc429052919"/>
      <w:bookmarkStart w:id="1202" w:name="_Toc428279509"/>
      <w:bookmarkStart w:id="1203" w:name="_Toc428456247"/>
      <w:bookmarkStart w:id="1204" w:name="_Toc428537210"/>
      <w:bookmarkStart w:id="1205" w:name="_Toc428969529"/>
      <w:bookmarkStart w:id="1206" w:name="_Toc429052920"/>
      <w:bookmarkStart w:id="1207" w:name="_Toc428279510"/>
      <w:bookmarkStart w:id="1208" w:name="_Toc428456248"/>
      <w:bookmarkStart w:id="1209" w:name="_Toc428537211"/>
      <w:bookmarkStart w:id="1210" w:name="_Toc428969530"/>
      <w:bookmarkStart w:id="1211" w:name="_Toc429052921"/>
      <w:bookmarkStart w:id="1212" w:name="_Toc428279512"/>
      <w:bookmarkStart w:id="1213" w:name="_Toc428456250"/>
      <w:bookmarkStart w:id="1214" w:name="_Toc428537213"/>
      <w:bookmarkStart w:id="1215" w:name="_Toc428969532"/>
      <w:bookmarkStart w:id="1216" w:name="_Toc429052923"/>
      <w:bookmarkStart w:id="1217" w:name="_Toc428279516"/>
      <w:bookmarkStart w:id="1218" w:name="_Toc428456254"/>
      <w:bookmarkStart w:id="1219" w:name="_Toc428537217"/>
      <w:bookmarkStart w:id="1220" w:name="_Toc428969536"/>
      <w:bookmarkStart w:id="1221" w:name="_Toc429052927"/>
      <w:bookmarkStart w:id="1222" w:name="_Toc428279517"/>
      <w:bookmarkStart w:id="1223" w:name="_Toc428456255"/>
      <w:bookmarkStart w:id="1224" w:name="_Toc428537218"/>
      <w:bookmarkStart w:id="1225" w:name="_Toc428969537"/>
      <w:bookmarkStart w:id="1226" w:name="_Toc429052928"/>
      <w:bookmarkStart w:id="1227" w:name="_Toc428279521"/>
      <w:bookmarkStart w:id="1228" w:name="_Toc428456259"/>
      <w:bookmarkStart w:id="1229" w:name="_Toc428537222"/>
      <w:bookmarkStart w:id="1230" w:name="_Toc428969541"/>
      <w:bookmarkStart w:id="1231" w:name="_Toc429052932"/>
      <w:bookmarkStart w:id="1232" w:name="_Toc428279522"/>
      <w:bookmarkStart w:id="1233" w:name="_Toc428456260"/>
      <w:bookmarkStart w:id="1234" w:name="_Toc428537223"/>
      <w:bookmarkStart w:id="1235" w:name="_Toc428969542"/>
      <w:bookmarkStart w:id="1236" w:name="_Toc429052933"/>
      <w:bookmarkStart w:id="1237" w:name="_Toc428279523"/>
      <w:bookmarkStart w:id="1238" w:name="_Toc428456261"/>
      <w:bookmarkStart w:id="1239" w:name="_Toc428537224"/>
      <w:bookmarkStart w:id="1240" w:name="_Toc428969543"/>
      <w:bookmarkStart w:id="1241" w:name="_Toc429052934"/>
      <w:bookmarkStart w:id="1242" w:name="_Toc428279524"/>
      <w:bookmarkStart w:id="1243" w:name="_Toc428456262"/>
      <w:bookmarkStart w:id="1244" w:name="_Toc428537225"/>
      <w:bookmarkStart w:id="1245" w:name="_Toc428969544"/>
      <w:bookmarkStart w:id="1246" w:name="_Toc429052935"/>
      <w:bookmarkStart w:id="1247" w:name="_Toc428279525"/>
      <w:bookmarkStart w:id="1248" w:name="_Toc428456263"/>
      <w:bookmarkStart w:id="1249" w:name="_Toc428537226"/>
      <w:bookmarkStart w:id="1250" w:name="_Toc428969545"/>
      <w:bookmarkStart w:id="1251" w:name="_Toc429052936"/>
      <w:bookmarkStart w:id="1252" w:name="_Toc428279526"/>
      <w:bookmarkStart w:id="1253" w:name="_Toc428456264"/>
      <w:bookmarkStart w:id="1254" w:name="_Toc428537227"/>
      <w:bookmarkStart w:id="1255" w:name="_Toc428969546"/>
      <w:bookmarkStart w:id="1256" w:name="_Toc429052937"/>
      <w:bookmarkStart w:id="1257" w:name="_Toc413359593"/>
      <w:bookmarkStart w:id="1258" w:name="_Toc3556985"/>
      <w:bookmarkStart w:id="1259" w:name="_Ref27683404"/>
      <w:bookmarkStart w:id="1260" w:name="_Ref34740002"/>
      <w:bookmarkStart w:id="1261" w:name="_Ref34740021"/>
      <w:bookmarkStart w:id="1262" w:name="_Ref34652201"/>
      <w:bookmarkStart w:id="1263" w:name="_Ref34652251"/>
      <w:bookmarkStart w:id="1264" w:name="_Toc34747235"/>
      <w:bookmarkStart w:id="1265" w:name="_Toc77102051"/>
      <w:bookmarkStart w:id="1266" w:name="_Toc86869799"/>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57"/>
      <w:bookmarkEnd w:id="1258"/>
      <w:bookmarkEnd w:id="1259"/>
      <w:bookmarkEnd w:id="1260"/>
      <w:bookmarkEnd w:id="1261"/>
      <w:bookmarkEnd w:id="1262"/>
      <w:bookmarkEnd w:id="1263"/>
      <w:bookmarkEnd w:id="1264"/>
      <w:bookmarkEnd w:id="1265"/>
      <w:bookmarkEnd w:id="126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67" w:name="_Toc3566457"/>
      <w:bookmarkStart w:id="1268" w:name="_Toc34747458"/>
      <w:bookmarkStart w:id="1269" w:name="_Toc77095908"/>
      <w:bookmarkStart w:id="1270"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67"/>
      <w:bookmarkEnd w:id="1268"/>
      <w:bookmarkEnd w:id="1269"/>
      <w:bookmarkEnd w:id="127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71" w:name="_Ref409694950"/>
      <w:bookmarkStart w:id="1272" w:name="_Toc3566458"/>
      <w:bookmarkStart w:id="1273" w:name="_Toc34747459"/>
      <w:bookmarkStart w:id="1274" w:name="_Toc77095909"/>
      <w:bookmarkStart w:id="1275"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71"/>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72"/>
      <w:bookmarkEnd w:id="1273"/>
      <w:bookmarkEnd w:id="1274"/>
      <w:bookmarkEnd w:id="127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1"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76" w:name="_Toc3566459"/>
      <w:bookmarkStart w:id="1277" w:name="_Toc34747460"/>
      <w:bookmarkStart w:id="1278" w:name="_Toc77095910"/>
      <w:bookmarkStart w:id="1279"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76"/>
      <w:bookmarkEnd w:id="1277"/>
      <w:bookmarkEnd w:id="1278"/>
      <w:bookmarkEnd w:id="127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80" w:name="_Toc428279528"/>
      <w:bookmarkStart w:id="1281" w:name="_Toc428456266"/>
      <w:bookmarkStart w:id="1282" w:name="_Toc428537229"/>
      <w:bookmarkStart w:id="1283" w:name="_Toc428969548"/>
      <w:bookmarkStart w:id="1284" w:name="_Toc429052939"/>
      <w:bookmarkStart w:id="1285" w:name="_Toc413359594"/>
      <w:bookmarkStart w:id="1286" w:name="_Toc3556986"/>
      <w:bookmarkStart w:id="1287" w:name="_Toc34747236"/>
      <w:bookmarkStart w:id="1288" w:name="_Toc77102052"/>
      <w:bookmarkStart w:id="1289" w:name="_Toc86869800"/>
      <w:bookmarkEnd w:id="1280"/>
      <w:bookmarkEnd w:id="1281"/>
      <w:bookmarkEnd w:id="1282"/>
      <w:bookmarkEnd w:id="1283"/>
      <w:bookmarkEnd w:id="1284"/>
      <w:r>
        <w:t>Washer</w:t>
      </w:r>
      <w:bookmarkEnd w:id="1285"/>
      <w:bookmarkEnd w:id="1286"/>
      <w:bookmarkEnd w:id="1287"/>
      <w:bookmarkEnd w:id="1288"/>
      <w:bookmarkEnd w:id="128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90" w:name="_Toc3566460"/>
      <w:bookmarkStart w:id="1291" w:name="_Toc34747461"/>
      <w:bookmarkStart w:id="1292" w:name="_Toc77095911"/>
      <w:bookmarkStart w:id="1293"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90"/>
      <w:bookmarkEnd w:id="1291"/>
      <w:bookmarkEnd w:id="1292"/>
      <w:bookmarkEnd w:id="129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94" w:name="_Toc428456268"/>
      <w:bookmarkStart w:id="1295" w:name="_Toc428537231"/>
      <w:bookmarkStart w:id="1296" w:name="_Toc428969550"/>
      <w:bookmarkStart w:id="1297" w:name="_Toc429052941"/>
      <w:bookmarkStart w:id="1298" w:name="_Toc413359595"/>
      <w:bookmarkStart w:id="1299" w:name="_Toc3556987"/>
      <w:bookmarkStart w:id="1300" w:name="_Toc34747237"/>
      <w:bookmarkStart w:id="1301" w:name="_Toc77102053"/>
      <w:bookmarkStart w:id="1302" w:name="_Toc86869801"/>
      <w:bookmarkEnd w:id="1294"/>
      <w:bookmarkEnd w:id="1295"/>
      <w:bookmarkEnd w:id="1296"/>
      <w:bookmarkEnd w:id="1297"/>
      <w:r>
        <w:t>Nut</w:t>
      </w:r>
      <w:bookmarkEnd w:id="1298"/>
      <w:bookmarkEnd w:id="1299"/>
      <w:bookmarkEnd w:id="1300"/>
      <w:bookmarkEnd w:id="1301"/>
      <w:bookmarkEnd w:id="130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303" w:name="_Toc3566461"/>
      <w:bookmarkStart w:id="1304" w:name="_Toc34747462"/>
      <w:bookmarkStart w:id="1305" w:name="_Toc77095912"/>
      <w:bookmarkStart w:id="1306"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03"/>
      <w:bookmarkEnd w:id="1304"/>
      <w:bookmarkEnd w:id="1305"/>
      <w:bookmarkEnd w:id="130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307" w:name="_Toc3566462"/>
      <w:bookmarkStart w:id="1308" w:name="_Toc34747463"/>
      <w:bookmarkStart w:id="1309" w:name="_Toc77095913"/>
      <w:bookmarkStart w:id="1310"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7"/>
      <w:bookmarkEnd w:id="1308"/>
      <w:bookmarkEnd w:id="1309"/>
      <w:bookmarkEnd w:id="131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11" w:name="_Toc428456270"/>
      <w:bookmarkStart w:id="1312" w:name="_Toc428537233"/>
      <w:bookmarkStart w:id="1313" w:name="_Toc428969552"/>
      <w:bookmarkStart w:id="1314" w:name="_Toc429052943"/>
      <w:bookmarkStart w:id="1315" w:name="_Toc413359596"/>
      <w:bookmarkStart w:id="1316" w:name="_Toc3556988"/>
      <w:bookmarkStart w:id="1317" w:name="_Toc34747238"/>
      <w:bookmarkStart w:id="1318" w:name="_Toc77102054"/>
      <w:bookmarkStart w:id="1319" w:name="_Toc86869802"/>
      <w:bookmarkStart w:id="1320" w:name="_Ref401160443"/>
      <w:bookmarkStart w:id="1321" w:name="_Ref401160449"/>
      <w:bookmarkStart w:id="1322" w:name="_Ref401160453"/>
      <w:bookmarkEnd w:id="1311"/>
      <w:bookmarkEnd w:id="1312"/>
      <w:bookmarkEnd w:id="1313"/>
      <w:bookmarkEnd w:id="1314"/>
      <w:r w:rsidRPr="00226A3F">
        <w:t>Bolt</w:t>
      </w:r>
      <w:bookmarkEnd w:id="1315"/>
      <w:bookmarkEnd w:id="1316"/>
      <w:bookmarkEnd w:id="1317"/>
      <w:bookmarkEnd w:id="1318"/>
      <w:bookmarkEnd w:id="1319"/>
      <w:r w:rsidRPr="00226A3F">
        <w:t xml:space="preserve"> </w:t>
      </w:r>
      <w:bookmarkEnd w:id="1320"/>
      <w:bookmarkEnd w:id="1321"/>
      <w:bookmarkEnd w:id="132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323" w:name="_Toc3566463"/>
      <w:bookmarkStart w:id="1324" w:name="_Toc34747464"/>
      <w:bookmarkStart w:id="1325" w:name="_Toc77095914"/>
      <w:bookmarkStart w:id="1326"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23"/>
      <w:bookmarkEnd w:id="1324"/>
      <w:bookmarkEnd w:id="1325"/>
      <w:bookmarkEnd w:id="1326"/>
    </w:p>
    <w:p w14:paraId="1B9D78C6" w14:textId="22F43832"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27" w:name="_Toc3566464"/>
      <w:bookmarkStart w:id="1328" w:name="_Toc34747465"/>
      <w:bookmarkStart w:id="1329" w:name="_Toc77095915"/>
      <w:bookmarkStart w:id="1330"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7"/>
      <w:bookmarkEnd w:id="1328"/>
      <w:bookmarkEnd w:id="1329"/>
      <w:bookmarkEnd w:id="133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31" w:name="_Toc428456272"/>
      <w:bookmarkStart w:id="1332" w:name="_Toc428537235"/>
      <w:bookmarkStart w:id="1333" w:name="_Toc428969554"/>
      <w:bookmarkStart w:id="1334" w:name="_Toc429052945"/>
      <w:bookmarkStart w:id="1335" w:name="_Toc3556989"/>
      <w:bookmarkStart w:id="1336" w:name="_Toc34747239"/>
      <w:bookmarkStart w:id="1337" w:name="_Toc77102055"/>
      <w:bookmarkEnd w:id="1331"/>
      <w:bookmarkEnd w:id="1332"/>
      <w:bookmarkEnd w:id="1333"/>
      <w:bookmarkEnd w:id="1334"/>
      <w:r>
        <w:t>Possible Bolt and Screw Assemblies</w:t>
      </w:r>
      <w:bookmarkEnd w:id="1335"/>
      <w:bookmarkEnd w:id="1336"/>
      <w:bookmarkEnd w:id="133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38" w:name="_Toc3557101"/>
      <w:bookmarkStart w:id="1339" w:name="_Toc34747352"/>
      <w:bookmarkStart w:id="1340" w:name="_Toc76030545"/>
      <w:bookmarkStart w:id="1341"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38"/>
      <w:bookmarkEnd w:id="1339"/>
      <w:bookmarkEnd w:id="1340"/>
      <w:bookmarkEnd w:id="1341"/>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42" w:name="_Ref3568949"/>
      <w:bookmarkStart w:id="1343" w:name="_Toc3557102"/>
      <w:bookmarkStart w:id="1344" w:name="_Ref3568942"/>
      <w:bookmarkStart w:id="1345" w:name="_Toc34747353"/>
      <w:bookmarkStart w:id="1346" w:name="_Toc76030546"/>
      <w:bookmarkStart w:id="1347"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42"/>
      <w:r>
        <w:t>: Bolt with free nut</w:t>
      </w:r>
      <w:bookmarkEnd w:id="1343"/>
      <w:bookmarkEnd w:id="1344"/>
      <w:bookmarkEnd w:id="1345"/>
      <w:bookmarkEnd w:id="1346"/>
      <w:bookmarkEnd w:id="1347"/>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48" w:name="_Ref3568964"/>
      <w:bookmarkStart w:id="1349" w:name="_Toc3557103"/>
      <w:bookmarkStart w:id="1350" w:name="_Toc34747354"/>
      <w:bookmarkStart w:id="1351" w:name="_Toc76030547"/>
      <w:bookmarkStart w:id="1352"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48"/>
      <w:r>
        <w:t>: Screw</w:t>
      </w:r>
      <w:bookmarkEnd w:id="1349"/>
      <w:bookmarkEnd w:id="1350"/>
      <w:bookmarkEnd w:id="1351"/>
      <w:bookmarkEnd w:id="135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53" w:name="_Toc3557104"/>
      <w:bookmarkStart w:id="1354" w:name="_Toc34747355"/>
      <w:bookmarkStart w:id="1355" w:name="_Toc76030548"/>
      <w:bookmarkStart w:id="1356"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53"/>
      <w:bookmarkEnd w:id="1354"/>
      <w:bookmarkEnd w:id="1355"/>
      <w:bookmarkEnd w:id="1356"/>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57" w:name="_Toc3557105"/>
      <w:bookmarkStart w:id="1358" w:name="_Toc34747356"/>
      <w:bookmarkStart w:id="1359" w:name="_Toc76030549"/>
      <w:bookmarkStart w:id="1360"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57"/>
      <w:bookmarkEnd w:id="1358"/>
      <w:bookmarkEnd w:id="1359"/>
      <w:bookmarkEnd w:id="136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61" w:name="_Toc428456274"/>
      <w:bookmarkStart w:id="1362" w:name="_Toc428537237"/>
      <w:bookmarkStart w:id="1363" w:name="_Toc428969556"/>
      <w:bookmarkStart w:id="1364" w:name="_Toc429052947"/>
      <w:bookmarkStart w:id="1365" w:name="_Toc428456275"/>
      <w:bookmarkStart w:id="1366" w:name="_Toc428537238"/>
      <w:bookmarkStart w:id="1367" w:name="_Toc428969557"/>
      <w:bookmarkStart w:id="1368" w:name="_Toc429052948"/>
      <w:bookmarkStart w:id="1369" w:name="_Toc413359597"/>
      <w:bookmarkStart w:id="1370" w:name="_Toc3556990"/>
      <w:bookmarkStart w:id="1371" w:name="_Toc34747240"/>
      <w:bookmarkStart w:id="1372" w:name="_Toc77102056"/>
      <w:bookmarkStart w:id="1373" w:name="_Toc86869803"/>
      <w:bookmarkEnd w:id="1361"/>
      <w:bookmarkEnd w:id="1362"/>
      <w:bookmarkEnd w:id="1363"/>
      <w:bookmarkEnd w:id="1364"/>
      <w:bookmarkEnd w:id="1365"/>
      <w:bookmarkEnd w:id="1366"/>
      <w:bookmarkEnd w:id="1367"/>
      <w:bookmarkEnd w:id="1368"/>
      <w:r w:rsidRPr="00226A3F">
        <w:t>Screw</w:t>
      </w:r>
      <w:bookmarkEnd w:id="1369"/>
      <w:bookmarkEnd w:id="1370"/>
      <w:bookmarkEnd w:id="1371"/>
      <w:bookmarkEnd w:id="1372"/>
      <w:bookmarkEnd w:id="137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74" w:name="_Toc3566465"/>
      <w:bookmarkStart w:id="1375" w:name="_Toc34747466"/>
      <w:bookmarkStart w:id="1376" w:name="_Toc77095916"/>
      <w:bookmarkStart w:id="1377"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74"/>
      <w:bookmarkEnd w:id="1375"/>
      <w:bookmarkEnd w:id="1376"/>
      <w:bookmarkEnd w:id="1377"/>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78" w:name="_Toc3566466"/>
      <w:bookmarkStart w:id="1379" w:name="_Toc34747467"/>
      <w:bookmarkStart w:id="1380" w:name="_Toc77095917"/>
      <w:bookmarkStart w:id="1381"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78"/>
      <w:bookmarkEnd w:id="1379"/>
      <w:bookmarkEnd w:id="1380"/>
      <w:bookmarkEnd w:id="13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82" w:name="_Toc3556991"/>
      <w:bookmarkStart w:id="1383" w:name="_Toc34747241"/>
      <w:bookmarkStart w:id="1384" w:name="_Toc77102057"/>
      <w:r>
        <w:lastRenderedPageBreak/>
        <w:t>7.5.7.1 Flow Drilled Screws (FDS)</w:t>
      </w:r>
      <w:bookmarkEnd w:id="1382"/>
      <w:bookmarkEnd w:id="1383"/>
      <w:bookmarkEnd w:id="1384"/>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7"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08"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85" w:name="_Toc3557106"/>
      <w:bookmarkStart w:id="1386" w:name="_Toc34747357"/>
      <w:bookmarkStart w:id="1387" w:name="_Toc76030550"/>
      <w:bookmarkStart w:id="1388"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85"/>
      <w:bookmarkEnd w:id="1386"/>
      <w:bookmarkEnd w:id="1387"/>
      <w:bookmarkEnd w:id="1388"/>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1"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89" w:name="_Toc3557107"/>
      <w:bookmarkStart w:id="1390" w:name="_Toc34747358"/>
      <w:bookmarkStart w:id="1391" w:name="_Toc76030551"/>
      <w:bookmarkStart w:id="1392"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89"/>
      <w:bookmarkEnd w:id="1390"/>
      <w:bookmarkEnd w:id="1391"/>
      <w:bookmarkEnd w:id="139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93" w:name="_Toc3566467"/>
      <w:bookmarkStart w:id="1394" w:name="_Toc34747468"/>
      <w:bookmarkStart w:id="1395" w:name="_Toc77095918"/>
      <w:bookmarkStart w:id="1396"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93"/>
      <w:bookmarkEnd w:id="1394"/>
      <w:bookmarkEnd w:id="1395"/>
      <w:bookmarkEnd w:id="1396"/>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97" w:name="_Toc3557108"/>
      <w:bookmarkStart w:id="1398" w:name="_Toc34747359"/>
      <w:bookmarkStart w:id="1399" w:name="_Toc76030552"/>
      <w:bookmarkStart w:id="1400"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97"/>
      <w:bookmarkEnd w:id="1398"/>
      <w:bookmarkEnd w:id="1399"/>
      <w:bookmarkEnd w:id="1400"/>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401" w:name="_Toc3557109"/>
      <w:bookmarkStart w:id="1402" w:name="_Toc34747360"/>
      <w:bookmarkStart w:id="1403" w:name="_Toc76030553"/>
      <w:bookmarkStart w:id="1404"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401"/>
      <w:bookmarkEnd w:id="1402"/>
      <w:bookmarkEnd w:id="1403"/>
      <w:bookmarkEnd w:id="140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405" w:name="_Toc413359598"/>
      <w:bookmarkStart w:id="1406" w:name="_Toc3556992"/>
      <w:bookmarkStart w:id="1407" w:name="_Toc34747242"/>
      <w:bookmarkStart w:id="1408" w:name="_Toc77102058"/>
      <w:bookmarkStart w:id="1409" w:name="_Toc86869804"/>
      <w:r w:rsidRPr="000F30B3">
        <w:lastRenderedPageBreak/>
        <w:t>Gum Drops</w:t>
      </w:r>
      <w:bookmarkEnd w:id="1405"/>
      <w:bookmarkEnd w:id="1406"/>
      <w:bookmarkEnd w:id="1407"/>
      <w:bookmarkEnd w:id="1408"/>
      <w:bookmarkEnd w:id="140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410" w:name="_Toc3566468"/>
      <w:bookmarkStart w:id="1411" w:name="_Toc34747469"/>
      <w:bookmarkStart w:id="1412" w:name="_Toc77095919"/>
      <w:bookmarkStart w:id="1413"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10"/>
      <w:bookmarkEnd w:id="1411"/>
      <w:bookmarkEnd w:id="1412"/>
      <w:bookmarkEnd w:id="141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414" w:name="_Toc3566469"/>
      <w:bookmarkStart w:id="1415" w:name="_Toc34747470"/>
      <w:bookmarkStart w:id="1416" w:name="_Toc77095920"/>
      <w:bookmarkStart w:id="1417"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414"/>
      <w:bookmarkEnd w:id="1415"/>
      <w:bookmarkEnd w:id="1416"/>
      <w:bookmarkEnd w:id="1417"/>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418" w:name="_Toc77095921"/>
      <w:bookmarkStart w:id="1419"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418"/>
      <w:bookmarkEnd w:id="141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20" w:name="_Toc428456279"/>
      <w:bookmarkStart w:id="1421" w:name="_Toc3556993"/>
      <w:bookmarkStart w:id="1422" w:name="_Toc34747243"/>
      <w:bookmarkStart w:id="1423" w:name="_Toc77102059"/>
      <w:bookmarkStart w:id="1424" w:name="_Toc86869805"/>
      <w:bookmarkEnd w:id="1420"/>
      <w:r>
        <w:lastRenderedPageBreak/>
        <w:t>Clinches</w:t>
      </w:r>
      <w:bookmarkEnd w:id="1421"/>
      <w:bookmarkEnd w:id="1422"/>
      <w:bookmarkEnd w:id="1423"/>
      <w:bookmarkEnd w:id="142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425" w:name="_Toc3557110"/>
      <w:bookmarkStart w:id="1426" w:name="_Toc34747361"/>
      <w:bookmarkStart w:id="1427" w:name="_Toc76030554"/>
      <w:bookmarkStart w:id="1428"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425"/>
      <w:bookmarkEnd w:id="1426"/>
      <w:bookmarkEnd w:id="1427"/>
      <w:bookmarkEnd w:id="1428"/>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29" w:name="_Ref428794448"/>
      <w:bookmarkStart w:id="1430" w:name="_Ref428794398"/>
      <w:bookmarkStart w:id="1431" w:name="_Toc3557111"/>
      <w:bookmarkStart w:id="1432" w:name="_Toc34747362"/>
      <w:bookmarkStart w:id="1433" w:name="_Toc76030555"/>
      <w:bookmarkStart w:id="1434"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29"/>
      <w:r>
        <w:t xml:space="preserve">: </w:t>
      </w:r>
      <w:r w:rsidRPr="00D67DC2">
        <w:t>Clinch Joint Dimensions</w:t>
      </w:r>
      <w:bookmarkEnd w:id="1430"/>
      <w:bookmarkEnd w:id="1431"/>
      <w:bookmarkEnd w:id="1432"/>
      <w:bookmarkEnd w:id="1433"/>
      <w:bookmarkEnd w:id="1434"/>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35" w:name="_Ref428798660"/>
      <w:bookmarkStart w:id="1436" w:name="_Toc3557112"/>
      <w:bookmarkStart w:id="1437" w:name="_Toc34747363"/>
      <w:bookmarkStart w:id="1438" w:name="_Toc76030556"/>
      <w:bookmarkStart w:id="1439"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35"/>
      <w:r>
        <w:t>: TOX (left) and BTM’s Tog-L-</w:t>
      </w:r>
      <w:proofErr w:type="spellStart"/>
      <w:r>
        <w:t>Loc</w:t>
      </w:r>
      <w:proofErr w:type="spellEnd"/>
      <w:r>
        <w:t xml:space="preserve"> system</w:t>
      </w:r>
      <w:r>
        <w:rPr>
          <w:rStyle w:val="Funotenzeichen"/>
        </w:rPr>
        <w:footnoteReference w:id="17"/>
      </w:r>
      <w:bookmarkEnd w:id="1436"/>
      <w:bookmarkEnd w:id="1437"/>
      <w:bookmarkEnd w:id="1438"/>
      <w:bookmarkEnd w:id="143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40" w:name="_Toc3566470"/>
      <w:bookmarkStart w:id="1441" w:name="_Toc34747471"/>
      <w:bookmarkStart w:id="1442" w:name="_Toc77095922"/>
      <w:bookmarkStart w:id="1443"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40"/>
      <w:bookmarkEnd w:id="1441"/>
      <w:bookmarkEnd w:id="1442"/>
      <w:bookmarkEnd w:id="144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44" w:name="_Toc3566471"/>
      <w:bookmarkStart w:id="1445" w:name="_Toc34747472"/>
      <w:bookmarkStart w:id="1446" w:name="_Toc77095923"/>
      <w:bookmarkStart w:id="1447"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44"/>
      <w:bookmarkEnd w:id="1445"/>
      <w:bookmarkEnd w:id="1446"/>
      <w:bookmarkEnd w:id="1447"/>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4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48"/>
      <w:r>
        <w:rPr>
          <w:rStyle w:val="Kommentarzeichen"/>
          <w:rFonts w:eastAsia="Times New Roman"/>
          <w:lang w:val="en-US" w:eastAsia="x-none"/>
        </w:rPr>
        <w:commentReference w:id="1448"/>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9" w:name="_Toc3566472"/>
      <w:bookmarkStart w:id="1450" w:name="_Toc34747473"/>
      <w:bookmarkStart w:id="1451" w:name="_Toc77095924"/>
      <w:bookmarkStart w:id="1452"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9"/>
      <w:bookmarkEnd w:id="1450"/>
      <w:bookmarkEnd w:id="1451"/>
      <w:bookmarkEnd w:id="1452"/>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53" w:name="_Toc3556994"/>
      <w:bookmarkStart w:id="1454" w:name="_Toc34747244"/>
      <w:bookmarkStart w:id="1455" w:name="_Toc77102060"/>
      <w:bookmarkStart w:id="1456" w:name="_Toc86869806"/>
      <w:r w:rsidRPr="00BF4695">
        <w:t>Heat Stakes / Thermal Stakes</w:t>
      </w:r>
      <w:bookmarkEnd w:id="1453"/>
      <w:bookmarkEnd w:id="1454"/>
      <w:bookmarkEnd w:id="1455"/>
      <w:bookmarkEnd w:id="145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7"/>
      <w:r>
        <w:rPr>
          <w:rStyle w:val="Kommentarzeichen"/>
          <w:lang w:eastAsia="x-none"/>
        </w:rPr>
        <w:commentReference w:id="145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5B20BF" w:rsidP="00B202D2">
      <w:pPr>
        <w:autoSpaceDE w:val="0"/>
        <w:autoSpaceDN w:val="0"/>
        <w:adjustRightInd w:val="0"/>
        <w:spacing w:after="0"/>
        <w:jc w:val="center"/>
        <w:rPr>
          <w:rFonts w:cs="Calibri"/>
          <w:sz w:val="18"/>
          <w:szCs w:val="18"/>
          <w:lang w:eastAsia="en-GB"/>
        </w:rPr>
      </w:pPr>
      <w:hyperlink r:id="rId119"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58" w:name="_Toc3557113"/>
      <w:bookmarkStart w:id="1459" w:name="_Toc34747364"/>
      <w:bookmarkStart w:id="1460" w:name="_Toc76030557"/>
      <w:bookmarkStart w:id="1461"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58"/>
      <w:bookmarkEnd w:id="1459"/>
      <w:bookmarkEnd w:id="1460"/>
      <w:bookmarkEnd w:id="146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62" w:name="_Toc3566473"/>
      <w:bookmarkStart w:id="1463" w:name="_Toc34747474"/>
      <w:bookmarkStart w:id="1464" w:name="_Toc77095925"/>
      <w:bookmarkStart w:id="1465"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62"/>
      <w:bookmarkEnd w:id="1463"/>
      <w:bookmarkEnd w:id="1464"/>
      <w:bookmarkEnd w:id="1465"/>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66" w:name="_Toc3566474"/>
      <w:bookmarkStart w:id="1467" w:name="_Toc34747475"/>
      <w:bookmarkStart w:id="1468" w:name="_Toc77095926"/>
      <w:bookmarkStart w:id="1469"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66"/>
      <w:bookmarkEnd w:id="1467"/>
      <w:bookmarkEnd w:id="1468"/>
      <w:bookmarkEnd w:id="1469"/>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70" w:name="_Toc77095927"/>
      <w:bookmarkStart w:id="1471"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70"/>
      <w:bookmarkEnd w:id="147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72" w:name="_Toc3556995"/>
      <w:bookmarkStart w:id="1473" w:name="_Toc34747245"/>
      <w:bookmarkStart w:id="1474" w:name="_Toc77102061"/>
      <w:bookmarkStart w:id="1475" w:name="_Toc86869807"/>
      <w:r>
        <w:t>Clips/</w:t>
      </w:r>
      <w:r w:rsidRPr="00BF4695">
        <w:t>Snap Joints</w:t>
      </w:r>
      <w:bookmarkEnd w:id="1472"/>
      <w:bookmarkEnd w:id="1473"/>
      <w:bookmarkEnd w:id="1474"/>
      <w:bookmarkEnd w:id="147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2"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76" w:name="_Toc3557114"/>
      <w:bookmarkStart w:id="1477" w:name="_Toc34747365"/>
      <w:bookmarkStart w:id="1478" w:name="_Toc76030558"/>
      <w:bookmarkStart w:id="1479"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76"/>
      <w:r>
        <w:t>"</w:t>
      </w:r>
      <w:bookmarkEnd w:id="1477"/>
      <w:bookmarkEnd w:id="1478"/>
      <w:bookmarkEnd w:id="1479"/>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4"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80" w:name="_Toc3557115"/>
      <w:bookmarkStart w:id="1481" w:name="_Toc34747366"/>
      <w:bookmarkStart w:id="1482" w:name="_Toc76030559"/>
      <w:bookmarkStart w:id="1483"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80"/>
      <w:bookmarkEnd w:id="1481"/>
      <w:bookmarkEnd w:id="1482"/>
      <w:bookmarkEnd w:id="148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84" w:name="_Toc3557116"/>
      <w:bookmarkStart w:id="1485" w:name="_Ref7727027"/>
      <w:bookmarkStart w:id="1486" w:name="_Toc34747367"/>
      <w:bookmarkStart w:id="1487" w:name="_Toc76030560"/>
      <w:bookmarkStart w:id="1488"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84"/>
      <w:bookmarkEnd w:id="1485"/>
      <w:bookmarkEnd w:id="1486"/>
      <w:bookmarkEnd w:id="1487"/>
      <w:bookmarkEnd w:id="1488"/>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89" w:name="_Toc3557117"/>
      <w:bookmarkStart w:id="1490" w:name="_Toc34747368"/>
      <w:bookmarkStart w:id="1491" w:name="_Toc76030561"/>
      <w:bookmarkStart w:id="1492"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89"/>
      <w:bookmarkEnd w:id="1490"/>
      <w:bookmarkEnd w:id="1491"/>
      <w:bookmarkEnd w:id="149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93" w:name="_Toc3566475"/>
      <w:bookmarkStart w:id="1494" w:name="_Toc34747476"/>
      <w:bookmarkStart w:id="1495" w:name="_Toc77095928"/>
      <w:bookmarkStart w:id="1496"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3"/>
      <w:bookmarkEnd w:id="1494"/>
      <w:bookmarkEnd w:id="1495"/>
      <w:bookmarkEnd w:id="149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97" w:name="_Toc3566476"/>
      <w:bookmarkStart w:id="1498" w:name="_Toc34747477"/>
      <w:bookmarkStart w:id="1499" w:name="_Toc77095929"/>
      <w:bookmarkStart w:id="1500"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7"/>
      <w:bookmarkEnd w:id="1498"/>
      <w:bookmarkEnd w:id="1499"/>
      <w:bookmarkEnd w:id="1500"/>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501" w:name="_Toc3566477"/>
      <w:bookmarkStart w:id="1502" w:name="_Toc34747478"/>
      <w:bookmarkStart w:id="1503" w:name="_Toc77095930"/>
      <w:bookmarkStart w:id="1504"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501"/>
      <w:bookmarkEnd w:id="1502"/>
      <w:bookmarkEnd w:id="1503"/>
      <w:bookmarkEnd w:id="1504"/>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5" w:name="_Toc3556996"/>
      <w:bookmarkStart w:id="1506" w:name="_Toc34747246"/>
      <w:bookmarkStart w:id="1507" w:name="_Toc77102062"/>
      <w:bookmarkStart w:id="1508" w:name="_Toc86869808"/>
      <w:r w:rsidRPr="00BF4695">
        <w:t>Nails</w:t>
      </w:r>
      <w:bookmarkEnd w:id="1505"/>
      <w:bookmarkEnd w:id="1506"/>
      <w:bookmarkEnd w:id="1507"/>
      <w:bookmarkEnd w:id="150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0"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509" w:name="_Toc3557118"/>
      <w:bookmarkStart w:id="1510" w:name="_Toc34747369"/>
      <w:bookmarkStart w:id="1511" w:name="_Toc76030562"/>
      <w:bookmarkStart w:id="1512"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509"/>
      <w:bookmarkEnd w:id="1510"/>
      <w:bookmarkEnd w:id="1511"/>
      <w:bookmarkEnd w:id="1512"/>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3" w:history="1">
        <w:r w:rsidRPr="00FA353C">
          <w:rPr>
            <w:rStyle w:val="Hyperlink"/>
            <w:sz w:val="16"/>
          </w:rPr>
          <w:t>http://www.boellhoff.de</w:t>
        </w:r>
      </w:hyperlink>
    </w:p>
    <w:p w14:paraId="01D09EF7" w14:textId="2A8648E3" w:rsidR="00FC68DB" w:rsidRDefault="00FC68DB" w:rsidP="00B202D2">
      <w:pPr>
        <w:pStyle w:val="Beschriftung"/>
        <w:spacing w:before="120"/>
      </w:pPr>
      <w:bookmarkStart w:id="1513" w:name="_Toc3557119"/>
      <w:bookmarkStart w:id="1514" w:name="_Toc34747370"/>
      <w:bookmarkStart w:id="1515" w:name="_Toc76030563"/>
      <w:bookmarkStart w:id="1516"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513"/>
      <w:bookmarkEnd w:id="1514"/>
      <w:bookmarkEnd w:id="1515"/>
      <w:bookmarkEnd w:id="151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517" w:name="_Toc3566478"/>
      <w:bookmarkStart w:id="1518" w:name="_Toc34747479"/>
      <w:bookmarkStart w:id="1519" w:name="_Toc77095931"/>
      <w:bookmarkStart w:id="1520"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7"/>
      <w:bookmarkEnd w:id="1518"/>
      <w:bookmarkEnd w:id="1519"/>
      <w:bookmarkEnd w:id="152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521" w:name="_Toc3566479"/>
      <w:bookmarkStart w:id="1522" w:name="_Toc34747480"/>
      <w:bookmarkStart w:id="1523" w:name="_Toc77095932"/>
      <w:bookmarkStart w:id="1524"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21"/>
      <w:bookmarkEnd w:id="1522"/>
      <w:bookmarkEnd w:id="1523"/>
      <w:bookmarkEnd w:id="1524"/>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525"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525"/>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526" w:name="_Toc3566480"/>
      <w:bookmarkStart w:id="1527" w:name="_Toc34747481"/>
      <w:bookmarkStart w:id="1528" w:name="_Toc77095933"/>
      <w:bookmarkStart w:id="1529"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6"/>
      <w:bookmarkEnd w:id="1527"/>
      <w:bookmarkEnd w:id="1528"/>
      <w:bookmarkEnd w:id="1529"/>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30" w:name="_Toc77102063"/>
      <w:bookmarkStart w:id="1531" w:name="_Toc86869809"/>
      <w:bookmarkStart w:id="1532" w:name="_Toc27753609"/>
      <w:r>
        <w:t>Rotation Joints</w:t>
      </w:r>
      <w:bookmarkEnd w:id="1530"/>
      <w:bookmarkEnd w:id="153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33" w:name="_Toc77095934"/>
      <w:bookmarkStart w:id="1534"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33"/>
      <w:bookmarkEnd w:id="1534"/>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35" w:name="_Toc77095935"/>
      <w:bookmarkStart w:id="1536"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35"/>
      <w:bookmarkEnd w:id="1536"/>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37" w:name="_Toc77095936"/>
      <w:bookmarkStart w:id="1538"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37"/>
      <w:bookmarkEnd w:id="1538"/>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9" w:name="_Toc77102064"/>
      <w:bookmarkStart w:id="1540" w:name="_Toc86869810"/>
      <w:r>
        <w:t>ROTAV</w:t>
      </w:r>
      <w:bookmarkEnd w:id="1539"/>
      <w:bookmarkEnd w:id="1540"/>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41" w:name="_Toc76030564"/>
      <w:bookmarkStart w:id="1542"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41"/>
      <w:bookmarkEnd w:id="1542"/>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4"/>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43" w:name="_Toc76030565"/>
      <w:bookmarkStart w:id="1544"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43"/>
      <w:bookmarkEnd w:id="1544"/>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45" w:name="_Toc77095937"/>
      <w:bookmarkStart w:id="1546"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45"/>
      <w:bookmarkEnd w:id="1546"/>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3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47" w:name="_Toc428537246"/>
      <w:bookmarkStart w:id="1548" w:name="_Toc428969565"/>
      <w:bookmarkStart w:id="1549" w:name="_Toc429052956"/>
      <w:bookmarkStart w:id="1550" w:name="_Toc428537247"/>
      <w:bookmarkStart w:id="1551" w:name="_Toc428965632"/>
      <w:bookmarkStart w:id="1552" w:name="_Toc428969566"/>
      <w:bookmarkStart w:id="1553" w:name="_Toc429052957"/>
      <w:bookmarkStart w:id="1554" w:name="_Toc428456280"/>
      <w:bookmarkStart w:id="1555" w:name="_Toc428537248"/>
      <w:bookmarkStart w:id="1556" w:name="_Toc428969567"/>
      <w:bookmarkStart w:id="1557" w:name="_Toc429052958"/>
      <w:bookmarkStart w:id="1558" w:name="_Toc338938901"/>
      <w:bookmarkStart w:id="1559" w:name="_Toc338939097"/>
      <w:bookmarkStart w:id="1560" w:name="_Toc3556997"/>
      <w:bookmarkStart w:id="1561" w:name="_Toc34747247"/>
      <w:bookmarkStart w:id="1562" w:name="_Toc77102065"/>
      <w:bookmarkStart w:id="1563" w:name="_Toc86869811"/>
      <w:bookmarkEnd w:id="1547"/>
      <w:bookmarkEnd w:id="1548"/>
      <w:bookmarkEnd w:id="1549"/>
      <w:bookmarkEnd w:id="1550"/>
      <w:bookmarkEnd w:id="1551"/>
      <w:bookmarkEnd w:id="1552"/>
      <w:bookmarkEnd w:id="1553"/>
      <w:bookmarkEnd w:id="1554"/>
      <w:bookmarkEnd w:id="1555"/>
      <w:bookmarkEnd w:id="1556"/>
      <w:bookmarkEnd w:id="1557"/>
      <w:r w:rsidRPr="007055D9">
        <w:t>1D connections</w:t>
      </w:r>
      <w:bookmarkEnd w:id="1558"/>
      <w:bookmarkEnd w:id="1559"/>
      <w:bookmarkEnd w:id="1560"/>
      <w:bookmarkEnd w:id="1561"/>
      <w:bookmarkEnd w:id="1562"/>
      <w:bookmarkEnd w:id="1563"/>
    </w:p>
    <w:p w14:paraId="249DECC1" w14:textId="77777777" w:rsidR="00FC68DB" w:rsidRDefault="00FC68DB" w:rsidP="00B202D2">
      <w:pPr>
        <w:pStyle w:val="berschrift2"/>
      </w:pPr>
      <w:bookmarkStart w:id="1564" w:name="_Toc3556998"/>
      <w:bookmarkStart w:id="1565" w:name="_Toc34747248"/>
      <w:bookmarkStart w:id="1566" w:name="_Toc77102066"/>
      <w:bookmarkStart w:id="1567" w:name="_Toc86869812"/>
      <w:bookmarkStart w:id="1568" w:name="_Toc338938902"/>
      <w:bookmarkStart w:id="1569" w:name="_Toc338939098"/>
      <w:r w:rsidRPr="00246BE4">
        <w:t>Generic Definitions</w:t>
      </w:r>
      <w:bookmarkEnd w:id="1564"/>
      <w:bookmarkEnd w:id="1565"/>
      <w:bookmarkEnd w:id="1566"/>
      <w:bookmarkEnd w:id="1567"/>
    </w:p>
    <w:p w14:paraId="59908147" w14:textId="77777777" w:rsidR="00FC68DB" w:rsidRDefault="00FC68DB" w:rsidP="00B202D2">
      <w:pPr>
        <w:pStyle w:val="berschrift3"/>
      </w:pPr>
      <w:bookmarkStart w:id="1570" w:name="_Toc3556999"/>
      <w:bookmarkStart w:id="1571" w:name="_Toc34747249"/>
      <w:bookmarkStart w:id="1572" w:name="_Toc77102067"/>
      <w:bookmarkStart w:id="1573" w:name="_Toc86869813"/>
      <w:r>
        <w:t>Identification</w:t>
      </w:r>
      <w:bookmarkEnd w:id="1570"/>
      <w:bookmarkEnd w:id="1571"/>
      <w:bookmarkEnd w:id="1572"/>
      <w:bookmarkEnd w:id="1573"/>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74" w:name="_Ref414571413"/>
      <w:bookmarkStart w:id="1575" w:name="_Ref429050458"/>
      <w:bookmarkStart w:id="1576" w:name="_Toc3557000"/>
      <w:bookmarkStart w:id="1577" w:name="_Toc34747250"/>
      <w:bookmarkStart w:id="1578" w:name="_Toc77102068"/>
      <w:bookmarkStart w:id="1579" w:name="_Toc86869814"/>
      <w:r w:rsidRPr="007055D9">
        <w:t>L</w:t>
      </w:r>
      <w:bookmarkEnd w:id="1574"/>
      <w:r>
        <w:t>ocation</w:t>
      </w:r>
      <w:bookmarkEnd w:id="1575"/>
      <w:bookmarkEnd w:id="1576"/>
      <w:bookmarkEnd w:id="1577"/>
      <w:bookmarkEnd w:id="1578"/>
      <w:bookmarkEnd w:id="1579"/>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80" w:name="_Toc3566481"/>
      <w:bookmarkStart w:id="1581" w:name="_Toc34747482"/>
      <w:bookmarkStart w:id="1582" w:name="_Toc77095938"/>
      <w:bookmarkStart w:id="1583"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80"/>
      <w:bookmarkEnd w:id="1581"/>
      <w:bookmarkEnd w:id="1582"/>
      <w:bookmarkEnd w:id="158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84" w:name="_Toc3566482"/>
      <w:bookmarkStart w:id="1585" w:name="_Toc34747483"/>
      <w:bookmarkStart w:id="1586" w:name="_Toc77095939"/>
      <w:bookmarkStart w:id="1587"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84"/>
      <w:bookmarkEnd w:id="1585"/>
      <w:bookmarkEnd w:id="1586"/>
      <w:bookmarkEnd w:id="158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88" w:name="_Toc3566483"/>
      <w:bookmarkStart w:id="1589" w:name="_Toc34747484"/>
      <w:bookmarkStart w:id="1590" w:name="_Toc77095940"/>
      <w:bookmarkStart w:id="1591"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88"/>
      <w:bookmarkEnd w:id="1589"/>
      <w:bookmarkEnd w:id="1590"/>
      <w:bookmarkEnd w:id="159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92" w:name="_Toc432343680"/>
      <w:bookmarkStart w:id="1593" w:name="_Ref69114607"/>
      <w:bookmarkStart w:id="1594" w:name="_Ref69114623"/>
      <w:bookmarkStart w:id="1595" w:name="_Toc77102069"/>
      <w:bookmarkStart w:id="1596" w:name="_Toc3557001"/>
      <w:bookmarkStart w:id="1597" w:name="_Toc34747251"/>
      <w:r w:rsidRPr="00037F3D">
        <w:t>Intermittent Connection Lines</w:t>
      </w:r>
      <w:bookmarkEnd w:id="1592"/>
      <w:bookmarkEnd w:id="1593"/>
      <w:bookmarkEnd w:id="1594"/>
      <w:bookmarkEnd w:id="159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98" w:name="_Toc76030566"/>
      <w:bookmarkStart w:id="1599"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98"/>
      <w:bookmarkEnd w:id="159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600" w:name="_Toc76030567"/>
      <w:bookmarkStart w:id="1601"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600"/>
      <w:bookmarkEnd w:id="160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602" w:name="_Toc76030568"/>
      <w:bookmarkStart w:id="1603"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602"/>
      <w:bookmarkEnd w:id="160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4"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605" w:name="_Ref68888312"/>
      <w:bookmarkStart w:id="1606" w:name="_Toc77095941"/>
      <w:bookmarkStart w:id="1607"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60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6"/>
      <w:bookmarkEnd w:id="160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608" w:name="_Toc77095942"/>
      <w:bookmarkStart w:id="1609"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608"/>
      <w:bookmarkEnd w:id="1609"/>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5B20B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5B20B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5B20B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5B20B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5B20B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611"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611"/>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61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61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13" w:name="_Toc77102070"/>
      <w:bookmarkStart w:id="1614" w:name="_Toc86869815"/>
      <w:r>
        <w:t>Type Specification</w:t>
      </w:r>
      <w:bookmarkEnd w:id="1596"/>
      <w:bookmarkEnd w:id="1597"/>
      <w:bookmarkEnd w:id="1613"/>
      <w:bookmarkEnd w:id="161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615" w:name="_Toc3566484"/>
      <w:bookmarkStart w:id="1616" w:name="_Toc34747485"/>
      <w:bookmarkStart w:id="1617" w:name="_Toc77095943"/>
      <w:bookmarkStart w:id="1618"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615"/>
      <w:bookmarkEnd w:id="1616"/>
      <w:bookmarkEnd w:id="1617"/>
      <w:bookmarkEnd w:id="161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9" w:name="_Toc3557002"/>
      <w:bookmarkStart w:id="1620" w:name="_Toc34747252"/>
      <w:bookmarkStart w:id="1621" w:name="_Toc77102071"/>
      <w:bookmarkStart w:id="1622" w:name="_Toc86869816"/>
      <w:r w:rsidRPr="007055D9">
        <w:t>Seam Weld</w:t>
      </w:r>
      <w:bookmarkEnd w:id="454"/>
      <w:r w:rsidRPr="007055D9">
        <w:t>s</w:t>
      </w:r>
      <w:bookmarkEnd w:id="1568"/>
      <w:bookmarkEnd w:id="1569"/>
      <w:bookmarkEnd w:id="1619"/>
      <w:bookmarkEnd w:id="1620"/>
      <w:bookmarkEnd w:id="1621"/>
      <w:bookmarkEnd w:id="1622"/>
    </w:p>
    <w:p w14:paraId="3FFAA6F8" w14:textId="77777777" w:rsidR="00FC68DB" w:rsidRPr="007055D9" w:rsidRDefault="00FC68DB" w:rsidP="00B202D2">
      <w:pPr>
        <w:pStyle w:val="berschrift3"/>
      </w:pPr>
      <w:bookmarkStart w:id="1623" w:name="_Toc338938903"/>
      <w:bookmarkStart w:id="1624" w:name="_Toc338939099"/>
      <w:bookmarkStart w:id="1625" w:name="_Toc3557003"/>
      <w:bookmarkStart w:id="1626" w:name="_Toc34747253"/>
      <w:bookmarkStart w:id="1627" w:name="_Toc77102072"/>
      <w:bookmarkStart w:id="1628" w:name="_Toc86869817"/>
      <w:r w:rsidRPr="007055D9">
        <w:t xml:space="preserve">Description and </w:t>
      </w:r>
      <w:proofErr w:type="spellStart"/>
      <w:r w:rsidRPr="007055D9">
        <w:t>Modeling</w:t>
      </w:r>
      <w:proofErr w:type="spellEnd"/>
      <w:r w:rsidRPr="007055D9">
        <w:t xml:space="preserve"> Parameters</w:t>
      </w:r>
      <w:bookmarkEnd w:id="455"/>
      <w:bookmarkEnd w:id="1623"/>
      <w:bookmarkEnd w:id="1624"/>
      <w:bookmarkEnd w:id="1625"/>
      <w:bookmarkEnd w:id="1626"/>
      <w:bookmarkEnd w:id="1627"/>
      <w:bookmarkEnd w:id="1628"/>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29" w:name="_Ref428965482"/>
      <w:bookmarkStart w:id="1630" w:name="_Toc3557120"/>
      <w:bookmarkStart w:id="1631" w:name="_Toc34747371"/>
      <w:bookmarkStart w:id="1632" w:name="_Toc76030569"/>
      <w:bookmarkStart w:id="1633"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34" w:name="_Ref428965475"/>
      <w:bookmarkEnd w:id="1629"/>
      <w:r w:rsidRPr="007055D9">
        <w:t>: Weld Line Changing</w:t>
      </w:r>
      <w:r w:rsidRPr="007055D9">
        <w:rPr>
          <w:noProof/>
        </w:rPr>
        <w:t xml:space="preserve"> from Y-Joint to Overlap-Joint</w:t>
      </w:r>
      <w:bookmarkEnd w:id="1630"/>
      <w:bookmarkEnd w:id="1631"/>
      <w:bookmarkEnd w:id="1632"/>
      <w:bookmarkEnd w:id="1633"/>
      <w:bookmarkEnd w:id="163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35" w:name="_Toc3557121"/>
      <w:bookmarkStart w:id="1636" w:name="_Toc34747372"/>
      <w:bookmarkStart w:id="1637" w:name="_Toc76030570"/>
      <w:bookmarkStart w:id="1638"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35"/>
      <w:bookmarkEnd w:id="1636"/>
      <w:bookmarkEnd w:id="1637"/>
      <w:bookmarkEnd w:id="163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9" w:name="_Toc288196463"/>
      <w:bookmarkStart w:id="1640" w:name="_Toc288200761"/>
      <w:bookmarkStart w:id="1641" w:name="_Toc338938907"/>
      <w:bookmarkStart w:id="1642" w:name="_Toc338939104"/>
      <w:bookmarkStart w:id="1643" w:name="_Toc3557004"/>
      <w:bookmarkStart w:id="1644" w:name="_Toc34747254"/>
      <w:bookmarkStart w:id="1645" w:name="_Toc77102073"/>
      <w:bookmarkStart w:id="1646" w:name="_Toc86869818"/>
      <w:bookmarkStart w:id="1647" w:name="_Toc288196487"/>
      <w:bookmarkStart w:id="1648" w:name="_Toc288200789"/>
      <w:bookmarkStart w:id="1649" w:name="_Toc338938910"/>
      <w:bookmarkStart w:id="1650" w:name="_Toc338939129"/>
      <w:r w:rsidRPr="007055D9">
        <w:t>Seam Weld Definition</w:t>
      </w:r>
      <w:bookmarkEnd w:id="1639"/>
      <w:bookmarkEnd w:id="1640"/>
      <w:bookmarkEnd w:id="1641"/>
      <w:bookmarkEnd w:id="1642"/>
      <w:r w:rsidRPr="007055D9">
        <w:t xml:space="preserve"> Overview</w:t>
      </w:r>
      <w:bookmarkEnd w:id="1643"/>
      <w:bookmarkEnd w:id="1644"/>
      <w:bookmarkEnd w:id="1645"/>
      <w:bookmarkEnd w:id="164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51" w:name="_Toc3557122"/>
      <w:bookmarkStart w:id="1652" w:name="_Toc34747373"/>
      <w:bookmarkStart w:id="1653" w:name="_Toc76030571"/>
      <w:bookmarkStart w:id="1654"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51"/>
      <w:bookmarkEnd w:id="1652"/>
      <w:bookmarkEnd w:id="1653"/>
      <w:bookmarkEnd w:id="1654"/>
    </w:p>
    <w:p w14:paraId="3E80C837" w14:textId="77777777" w:rsidR="00FC68DB" w:rsidRPr="007055D9" w:rsidRDefault="00FC68DB" w:rsidP="00B202D2">
      <w:pPr>
        <w:pStyle w:val="berschrift3"/>
      </w:pPr>
      <w:bookmarkStart w:id="1655" w:name="_Toc3557005"/>
      <w:bookmarkStart w:id="1656" w:name="_Toc34747255"/>
      <w:bookmarkStart w:id="1657" w:name="_Toc77102074"/>
      <w:bookmarkStart w:id="1658" w:name="_Toc86869819"/>
      <w:r w:rsidRPr="007055D9">
        <w:lastRenderedPageBreak/>
        <w:t>Specific XML Realization</w:t>
      </w:r>
      <w:bookmarkEnd w:id="1655"/>
      <w:bookmarkEnd w:id="1656"/>
      <w:bookmarkEnd w:id="1657"/>
      <w:bookmarkEnd w:id="165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9" w:name="XMLStructureSeamWelds"/>
      <w:bookmarkEnd w:id="165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60" w:name="_Toc3557123"/>
      <w:bookmarkStart w:id="1661" w:name="_Toc34747374"/>
      <w:bookmarkStart w:id="1662" w:name="_Toc76030572"/>
      <w:bookmarkStart w:id="1663"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60"/>
      <w:bookmarkEnd w:id="1661"/>
      <w:bookmarkEnd w:id="1662"/>
      <w:bookmarkEnd w:id="1663"/>
    </w:p>
    <w:p w14:paraId="7D1BCE42" w14:textId="77777777" w:rsidR="00FC68DB" w:rsidRPr="007055D9" w:rsidRDefault="00FC68DB" w:rsidP="00B202D2">
      <w:pPr>
        <w:pStyle w:val="berschrift3"/>
      </w:pPr>
      <w:bookmarkStart w:id="1664" w:name="_Toc3557006"/>
      <w:bookmarkStart w:id="1665" w:name="_Toc34747256"/>
      <w:bookmarkStart w:id="1666" w:name="_Toc77102075"/>
      <w:bookmarkStart w:id="1667" w:name="_Toc86869820"/>
      <w:r w:rsidRPr="007055D9">
        <w:t>Generic Seam Weld Definition</w:t>
      </w:r>
      <w:bookmarkEnd w:id="1647"/>
      <w:bookmarkEnd w:id="1648"/>
      <w:bookmarkEnd w:id="1649"/>
      <w:bookmarkEnd w:id="1650"/>
      <w:bookmarkEnd w:id="1664"/>
      <w:bookmarkEnd w:id="1665"/>
      <w:bookmarkEnd w:id="1666"/>
      <w:bookmarkEnd w:id="1667"/>
    </w:p>
    <w:p w14:paraId="066381A2" w14:textId="77777777" w:rsidR="00FC68DB" w:rsidRPr="007055D9" w:rsidRDefault="00FC68DB" w:rsidP="00B202D2">
      <w:pPr>
        <w:pStyle w:val="berschrift4"/>
      </w:pPr>
      <w:bookmarkStart w:id="1668" w:name="_Ref414571756"/>
      <w:bookmarkStart w:id="1669" w:name="_Toc3557008"/>
      <w:bookmarkStart w:id="1670" w:name="_Toc34747258"/>
      <w:bookmarkStart w:id="1671" w:name="_Toc77102077"/>
      <w:r w:rsidRPr="007055D9">
        <w:t>Type Specification</w:t>
      </w:r>
      <w:bookmarkEnd w:id="1668"/>
      <w:bookmarkEnd w:id="1669"/>
      <w:bookmarkEnd w:id="1670"/>
      <w:bookmarkEnd w:id="167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72" w:name="_Toc3566486"/>
      <w:bookmarkStart w:id="1673" w:name="_Toc34747487"/>
      <w:bookmarkStart w:id="1674" w:name="_Toc77095945"/>
      <w:bookmarkStart w:id="1675" w:name="_Toc86874040"/>
      <w:bookmarkStart w:id="1676" w:name="_Toc338939134"/>
      <w:bookmarkStart w:id="1677" w:name="_Toc288196488"/>
      <w:bookmarkStart w:id="1678" w:name="_Toc288200790"/>
      <w:bookmarkStart w:id="1679"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72"/>
      <w:bookmarkEnd w:id="1673"/>
      <w:bookmarkEnd w:id="1674"/>
      <w:bookmarkEnd w:id="167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7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80" w:name="_Toc288196490"/>
      <w:bookmarkStart w:id="1681" w:name="_Toc288200792"/>
      <w:bookmarkStart w:id="1682" w:name="_Toc338939132"/>
      <w:bookmarkStart w:id="1683" w:name="_Toc288196468"/>
      <w:bookmarkStart w:id="1684" w:name="_Toc288200771"/>
      <w:bookmarkStart w:id="1685" w:name="_Toc338938904"/>
      <w:bookmarkStart w:id="1686" w:name="_Toc338939100"/>
      <w:bookmarkEnd w:id="1677"/>
      <w:bookmarkEnd w:id="1678"/>
      <w:bookmarkEnd w:id="167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87" w:name="_Toc3566487"/>
      <w:bookmarkStart w:id="1688" w:name="_Toc34747488"/>
      <w:bookmarkStart w:id="1689" w:name="_Toc77095946"/>
      <w:bookmarkStart w:id="1690"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7"/>
      <w:bookmarkEnd w:id="1688"/>
      <w:bookmarkEnd w:id="1689"/>
      <w:bookmarkEnd w:id="169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91" w:name="_Toc3566488"/>
      <w:bookmarkStart w:id="1692" w:name="_Toc34747489"/>
      <w:bookmarkStart w:id="1693" w:name="_Toc77095947"/>
      <w:bookmarkStart w:id="1694"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91"/>
      <w:bookmarkEnd w:id="1692"/>
      <w:bookmarkEnd w:id="1693"/>
      <w:bookmarkEnd w:id="169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95" w:name="_Toc288196493"/>
      <w:bookmarkStart w:id="169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97" w:name="GenericSeamWeldWeldPosition"/>
      <w:bookmarkStart w:id="1698" w:name="GenericSeamWelParameters"/>
      <w:bookmarkStart w:id="1699" w:name="GenericSeamWeldSubType"/>
      <w:bookmarkStart w:id="1700" w:name="GenericSeamWeldWeldingPosition"/>
      <w:bookmarkStart w:id="1701" w:name="_Toc3557009"/>
      <w:bookmarkStart w:id="1702" w:name="_Toc34747259"/>
      <w:bookmarkStart w:id="1703" w:name="_Toc77102078"/>
      <w:bookmarkStart w:id="1704" w:name="_Toc338938905"/>
      <w:bookmarkStart w:id="1705" w:name="_Toc338939101"/>
      <w:bookmarkStart w:id="1706" w:name="_Toc338939136"/>
      <w:bookmarkEnd w:id="1680"/>
      <w:bookmarkEnd w:id="1681"/>
      <w:bookmarkEnd w:id="1682"/>
      <w:bookmarkEnd w:id="1683"/>
      <w:bookmarkEnd w:id="1684"/>
      <w:bookmarkEnd w:id="1685"/>
      <w:bookmarkEnd w:id="1686"/>
      <w:bookmarkEnd w:id="1695"/>
      <w:bookmarkEnd w:id="1696"/>
      <w:bookmarkEnd w:id="1697"/>
      <w:bookmarkEnd w:id="1698"/>
      <w:bookmarkEnd w:id="1699"/>
      <w:bookmarkEnd w:id="1700"/>
      <w:r>
        <w:t>Weld Position and Sheet Metal Parameters</w:t>
      </w:r>
      <w:bookmarkEnd w:id="1701"/>
      <w:bookmarkEnd w:id="1702"/>
      <w:bookmarkEnd w:id="170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07" w:name="_Ref397587838"/>
      <w:bookmarkStart w:id="1708" w:name="_Toc3557124"/>
      <w:bookmarkStart w:id="1709" w:name="_Toc34747375"/>
      <w:bookmarkStart w:id="1710" w:name="_Toc76030573"/>
      <w:bookmarkStart w:id="1711"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07"/>
      <w:r w:rsidRPr="007055D9">
        <w:t xml:space="preserve">: Sheet Parameters vs. </w:t>
      </w:r>
      <w:r w:rsidRPr="007055D9">
        <w:rPr>
          <w:noProof/>
        </w:rPr>
        <w:t xml:space="preserve"> Weld Position Parameters</w:t>
      </w:r>
      <w:bookmarkEnd w:id="1708"/>
      <w:bookmarkEnd w:id="1709"/>
      <w:bookmarkEnd w:id="1710"/>
      <w:bookmarkEnd w:id="1711"/>
    </w:p>
    <w:p w14:paraId="02CCF9A7" w14:textId="77777777" w:rsidR="00FC68DB" w:rsidRDefault="00FC68DB" w:rsidP="00B202D2">
      <w:pPr>
        <w:pStyle w:val="berschrift4"/>
      </w:pPr>
      <w:bookmarkStart w:id="1712" w:name="_Toc3557010"/>
      <w:bookmarkStart w:id="1713" w:name="_Toc34747260"/>
      <w:bookmarkStart w:id="1714" w:name="_Toc77102079"/>
      <w:bookmarkStart w:id="1715" w:name="_Ref397525982"/>
      <w:r w:rsidRPr="007055D9">
        <w:t>Parameters Assigned to a Specific Sheet of the Flange</w:t>
      </w:r>
      <w:bookmarkEnd w:id="1712"/>
      <w:bookmarkEnd w:id="1713"/>
      <w:bookmarkEnd w:id="1714"/>
      <w:r w:rsidRPr="007055D9">
        <w:t xml:space="preserve"> </w:t>
      </w:r>
      <w:bookmarkEnd w:id="171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16" w:name="_Toc3566489"/>
      <w:bookmarkStart w:id="1717" w:name="_Toc34747490"/>
      <w:bookmarkStart w:id="1718" w:name="_Toc77095948"/>
      <w:bookmarkStart w:id="1719"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16"/>
      <w:bookmarkEnd w:id="1717"/>
      <w:bookmarkEnd w:id="1718"/>
      <w:bookmarkEnd w:id="171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720" w:name="_Welding_Position"/>
      <w:bookmarkStart w:id="1721" w:name="_Ref397524978"/>
      <w:bookmarkStart w:id="1722" w:name="_Toc3557011"/>
      <w:bookmarkStart w:id="1723" w:name="_Toc34747261"/>
      <w:bookmarkStart w:id="1724" w:name="_Toc77102080"/>
      <w:bookmarkEnd w:id="1720"/>
      <w:r w:rsidRPr="007055D9">
        <w:t>Welding Position</w:t>
      </w:r>
      <w:bookmarkEnd w:id="1704"/>
      <w:bookmarkEnd w:id="1705"/>
      <w:bookmarkEnd w:id="1721"/>
      <w:bookmarkEnd w:id="1722"/>
      <w:bookmarkEnd w:id="1723"/>
      <w:bookmarkEnd w:id="1724"/>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25"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26" w:name="_Ref397529286"/>
      <w:bookmarkStart w:id="1727" w:name="_Toc3557125"/>
      <w:bookmarkStart w:id="1728" w:name="_Toc34747376"/>
      <w:bookmarkStart w:id="1729" w:name="_Toc76030574"/>
      <w:bookmarkStart w:id="1730" w:name="_Toc86869903"/>
      <w:r w:rsidRPr="007055D9">
        <w:t xml:space="preserve">Figure </w:t>
      </w:r>
      <w:bookmarkStart w:id="1731" w:name="Figure10"/>
      <w:r>
        <w:fldChar w:fldCharType="begin"/>
      </w:r>
      <w:r>
        <w:instrText xml:space="preserve"> SEQ Figure \* ARABIC </w:instrText>
      </w:r>
      <w:r>
        <w:fldChar w:fldCharType="separate"/>
      </w:r>
      <w:r w:rsidR="00C07D39">
        <w:rPr>
          <w:noProof/>
        </w:rPr>
        <w:t>53</w:t>
      </w:r>
      <w:r>
        <w:fldChar w:fldCharType="end"/>
      </w:r>
      <w:bookmarkEnd w:id="1726"/>
      <w:bookmarkEnd w:id="1731"/>
      <w:r w:rsidRPr="007055D9">
        <w:t>: Welding Position of a Y-Joint</w:t>
      </w:r>
      <w:bookmarkEnd w:id="1727"/>
      <w:bookmarkEnd w:id="1728"/>
      <w:bookmarkEnd w:id="1729"/>
      <w:bookmarkEnd w:id="1730"/>
    </w:p>
    <w:p w14:paraId="793EF08A" w14:textId="77777777" w:rsidR="00FC68DB" w:rsidRPr="007055D9" w:rsidRDefault="00FC68DB" w:rsidP="00B202D2">
      <w:pPr>
        <w:pStyle w:val="berschrift5"/>
      </w:pPr>
      <w:r w:rsidRPr="007055D9">
        <w:t>Primary and Secondary Sides</w:t>
      </w:r>
      <w:bookmarkEnd w:id="172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32" w:name="_Toc288196495"/>
      <w:bookmarkStart w:id="1733" w:name="_Toc288200797"/>
      <w:bookmarkStart w:id="1734" w:name="_Toc338939138"/>
      <w:bookmarkEnd w:id="1706"/>
      <w:r w:rsidRPr="007055D9">
        <w:t xml:space="preserve">Element </w:t>
      </w:r>
      <w:r>
        <w:t>"</w:t>
      </w:r>
      <w:proofErr w:type="spellStart"/>
      <w:r w:rsidRPr="007055D9">
        <w:t>weld_position</w:t>
      </w:r>
      <w:bookmarkEnd w:id="1732"/>
      <w:bookmarkEnd w:id="1733"/>
      <w:bookmarkEnd w:id="173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35" w:name="_Toc77095949"/>
      <w:bookmarkStart w:id="1736"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5"/>
      <w:bookmarkEnd w:id="1736"/>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37" w:name="_Toc3566490"/>
      <w:bookmarkStart w:id="1738" w:name="_Toc34747491"/>
      <w:bookmarkStart w:id="1739" w:name="_Toc77095950"/>
      <w:bookmarkStart w:id="1740"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37"/>
      <w:bookmarkEnd w:id="1738"/>
      <w:bookmarkEnd w:id="1739"/>
      <w:bookmarkEnd w:id="174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4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4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42" w:name="_Ref397529572"/>
      <w:bookmarkStart w:id="1743" w:name="Figure11"/>
      <w:bookmarkStart w:id="1744" w:name="_Toc3557126"/>
      <w:bookmarkStart w:id="1745" w:name="_Toc34747377"/>
      <w:bookmarkStart w:id="1746" w:name="_Toc76030575"/>
      <w:bookmarkStart w:id="1747"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42"/>
      <w:bookmarkEnd w:id="1743"/>
      <w:r w:rsidRPr="007055D9">
        <w:t xml:space="preserve">: Welding Position </w:t>
      </w:r>
      <w:r>
        <w:t>vector direction and length</w:t>
      </w:r>
      <w:bookmarkEnd w:id="1744"/>
      <w:bookmarkEnd w:id="1745"/>
      <w:bookmarkEnd w:id="1746"/>
      <w:bookmarkEnd w:id="1747"/>
    </w:p>
    <w:p w14:paraId="3FD74BE5" w14:textId="77777777" w:rsidR="00FC68DB" w:rsidRPr="007055D9" w:rsidRDefault="00FC68DB" w:rsidP="00B202D2">
      <w:pPr>
        <w:pStyle w:val="berschrift5"/>
      </w:pPr>
      <w:bookmarkStart w:id="1748" w:name="_Toc338939140"/>
      <w:bookmarkStart w:id="1749" w:name="_Toc338939137"/>
      <w:bookmarkStart w:id="1750" w:name="_Toc338938906"/>
      <w:bookmarkStart w:id="1751" w:name="_Toc338939103"/>
      <w:r w:rsidRPr="007055D9">
        <w:t xml:space="preserve">Attribute </w:t>
      </w:r>
      <w:r>
        <w:t>"</w:t>
      </w:r>
      <w:r w:rsidRPr="007055D9">
        <w:t>reference</w:t>
      </w:r>
      <w:bookmarkEnd w:id="174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52" w:name="_Toc3566491"/>
      <w:bookmarkStart w:id="1753" w:name="_Toc34747492"/>
      <w:bookmarkStart w:id="1754" w:name="_Toc77095951"/>
      <w:bookmarkStart w:id="1755" w:name="_Toc86874046"/>
      <w:bookmarkStart w:id="1756" w:name="_Toc338939148"/>
      <w:bookmarkStart w:id="1757" w:name="_Toc288196499"/>
      <w:bookmarkStart w:id="1758" w:name="_Toc288200801"/>
      <w:bookmarkEnd w:id="1749"/>
      <w:bookmarkEnd w:id="1750"/>
      <w:bookmarkEnd w:id="1751"/>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52"/>
      <w:r>
        <w:t>"</w:t>
      </w:r>
      <w:bookmarkEnd w:id="1753"/>
      <w:bookmarkEnd w:id="1754"/>
      <w:bookmarkEnd w:id="175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5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59" w:name="_Toc338939149"/>
      <w:r w:rsidRPr="007055D9">
        <w:t xml:space="preserve">Attribute </w:t>
      </w:r>
      <w:r>
        <w:t>"</w:t>
      </w:r>
      <w:r w:rsidRPr="007055D9">
        <w:t>penetration</w:t>
      </w:r>
      <w:bookmarkEnd w:id="1757"/>
      <w:bookmarkEnd w:id="1758"/>
      <w:bookmarkEnd w:id="175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60" w:name="ModelizationWeldDefinition"/>
      <w:bookmarkStart w:id="1761" w:name="WeldDefinition"/>
      <w:bookmarkStart w:id="1762" w:name="WeldDefinitionButtWeld"/>
      <w:bookmarkStart w:id="1763" w:name="_Toc288200762"/>
      <w:bookmarkStart w:id="1764" w:name="_Toc338939106"/>
      <w:bookmarkStart w:id="1765" w:name="_Toc3557012"/>
      <w:bookmarkStart w:id="1766" w:name="_Toc34747262"/>
      <w:bookmarkStart w:id="1767" w:name="_Toc77102081"/>
      <w:bookmarkStart w:id="1768" w:name="_Toc86869821"/>
      <w:bookmarkStart w:id="1769" w:name="_Toc288196464"/>
      <w:bookmarkEnd w:id="1760"/>
      <w:bookmarkEnd w:id="1761"/>
      <w:bookmarkEnd w:id="1762"/>
      <w:r w:rsidRPr="007055D9">
        <w:t xml:space="preserve">Butt </w:t>
      </w:r>
      <w:bookmarkEnd w:id="1763"/>
      <w:r w:rsidRPr="007055D9">
        <w:t>Joint</w:t>
      </w:r>
      <w:bookmarkEnd w:id="1764"/>
      <w:bookmarkEnd w:id="1765"/>
      <w:bookmarkEnd w:id="1766"/>
      <w:bookmarkEnd w:id="1767"/>
      <w:bookmarkEnd w:id="176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70" w:name="_Toc3557013"/>
      <w:bookmarkStart w:id="1771" w:name="_Toc34747263"/>
      <w:bookmarkStart w:id="1772" w:name="_Toc77102082"/>
      <w:r w:rsidRPr="00654684">
        <w:rPr>
          <w:sz w:val="24"/>
        </w:rPr>
        <w:t>Sheet Parameters</w:t>
      </w:r>
      <w:bookmarkEnd w:id="1770"/>
      <w:bookmarkEnd w:id="1771"/>
      <w:bookmarkEnd w:id="1772"/>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73" w:name="_Toc3557127"/>
                              <w:bookmarkStart w:id="1774" w:name="_Toc34747378"/>
                              <w:bookmarkStart w:id="1775" w:name="_Toc76030576"/>
                              <w:bookmarkStart w:id="1776"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3"/>
                              <w:bookmarkEnd w:id="1774"/>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1"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77" w:name="_Toc3557127"/>
                        <w:bookmarkStart w:id="1778" w:name="_Toc34747378"/>
                        <w:bookmarkStart w:id="1779" w:name="_Toc76030576"/>
                        <w:bookmarkStart w:id="1780"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7"/>
                        <w:bookmarkEnd w:id="1778"/>
                        <w:bookmarkEnd w:id="1779"/>
                        <w:bookmarkEnd w:id="1780"/>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81" w:name="_Toc3557014"/>
      <w:bookmarkStart w:id="1782" w:name="_Toc34747264"/>
      <w:bookmarkStart w:id="1783"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84" w:name="_Toc3557128"/>
                              <w:bookmarkStart w:id="1785" w:name="_Toc34747379"/>
                              <w:bookmarkStart w:id="1786" w:name="_Toc76030577"/>
                              <w:bookmarkStart w:id="1787"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4"/>
                              <w:bookmarkEnd w:id="1785"/>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3"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88" w:name="_Toc3557128"/>
                        <w:bookmarkStart w:id="1789" w:name="_Toc34747379"/>
                        <w:bookmarkStart w:id="1790" w:name="_Toc76030577"/>
                        <w:bookmarkStart w:id="1791"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8"/>
                        <w:bookmarkEnd w:id="1789"/>
                        <w:bookmarkEnd w:id="1790"/>
                        <w:bookmarkEnd w:id="1791"/>
                      </w:p>
                    </w:txbxContent>
                  </v:textbox>
                </v:shape>
              </v:group>
            </w:pict>
          </mc:Fallback>
        </mc:AlternateContent>
      </w:r>
      <w:r w:rsidRPr="00654684">
        <w:rPr>
          <w:sz w:val="24"/>
        </w:rPr>
        <w:t>Weld Parameters</w:t>
      </w:r>
      <w:bookmarkEnd w:id="1781"/>
      <w:bookmarkEnd w:id="1782"/>
      <w:bookmarkEnd w:id="178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92" w:name="_Toc3566492"/>
      <w:bookmarkStart w:id="1793" w:name="_Toc34747493"/>
      <w:bookmarkStart w:id="1794" w:name="_Toc77095952"/>
      <w:bookmarkStart w:id="1795"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92"/>
      <w:bookmarkEnd w:id="1793"/>
      <w:bookmarkEnd w:id="1794"/>
      <w:bookmarkEnd w:id="179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96" w:name="_Toc338939151"/>
      <w:bookmarkStart w:id="1797" w:name="_Toc3557015"/>
      <w:bookmarkStart w:id="1798" w:name="_Toc34747265"/>
      <w:bookmarkStart w:id="1799" w:name="_Toc77102084"/>
      <w:r w:rsidRPr="007055D9">
        <w:t>Attributes</w:t>
      </w:r>
      <w:bookmarkEnd w:id="1796"/>
      <w:bookmarkEnd w:id="1797"/>
      <w:bookmarkEnd w:id="1798"/>
      <w:bookmarkEnd w:id="1799"/>
    </w:p>
    <w:p w14:paraId="75987F07" w14:textId="77777777" w:rsidR="00FC68DB" w:rsidRPr="007055D9" w:rsidRDefault="00FC68DB" w:rsidP="00B202D2">
      <w:pPr>
        <w:pStyle w:val="berschrift5"/>
      </w:pPr>
      <w:bookmarkStart w:id="1800" w:name="_Toc338939153"/>
      <w:r w:rsidRPr="007055D9">
        <w:t xml:space="preserve">Attribute </w:t>
      </w:r>
      <w:r>
        <w:t>"</w:t>
      </w:r>
      <w:r w:rsidRPr="007055D9">
        <w:t>base</w:t>
      </w:r>
      <w:bookmarkEnd w:id="180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01" w:name="_Toc338939154"/>
      <w:r w:rsidRPr="007055D9">
        <w:t xml:space="preserve">Attribute </w:t>
      </w:r>
      <w:r>
        <w:t>"</w:t>
      </w:r>
      <w:r w:rsidRPr="007055D9">
        <w:t>technology</w:t>
      </w:r>
      <w:bookmarkEnd w:id="180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02" w:name="_Toc288196505"/>
      <w:bookmarkStart w:id="1803" w:name="_Toc288200807"/>
      <w:bookmarkStart w:id="1804" w:name="_Toc338939155"/>
      <w:bookmarkStart w:id="1805" w:name="_Toc3557016"/>
      <w:bookmarkStart w:id="1806" w:name="_Toc34747266"/>
      <w:bookmarkStart w:id="1807" w:name="_Toc77102085"/>
      <w:r w:rsidRPr="007055D9">
        <w:t xml:space="preserve">Element </w:t>
      </w:r>
      <w:r>
        <w:t>"</w:t>
      </w:r>
      <w:proofErr w:type="spellStart"/>
      <w:r w:rsidRPr="007055D9">
        <w:t>weld_position</w:t>
      </w:r>
      <w:bookmarkEnd w:id="1802"/>
      <w:bookmarkEnd w:id="1803"/>
      <w:bookmarkEnd w:id="1804"/>
      <w:bookmarkEnd w:id="1805"/>
      <w:proofErr w:type="spellEnd"/>
      <w:r>
        <w:t>"</w:t>
      </w:r>
      <w:bookmarkEnd w:id="1806"/>
      <w:bookmarkEnd w:id="180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08" w:name="_Toc3566493"/>
      <w:bookmarkStart w:id="1809" w:name="_Toc34747494"/>
      <w:bookmarkStart w:id="1810" w:name="_Toc77095953"/>
      <w:bookmarkStart w:id="1811" w:name="_Toc86874048"/>
      <w:bookmarkStart w:id="1812" w:name="_Toc288196507"/>
      <w:bookmarkStart w:id="1813" w:name="_Toc288200809"/>
      <w:bookmarkStart w:id="1814"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08"/>
      <w:bookmarkEnd w:id="1809"/>
      <w:bookmarkEnd w:id="1810"/>
      <w:bookmarkEnd w:id="181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12"/>
      <w:bookmarkEnd w:id="1813"/>
      <w:bookmarkEnd w:id="181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15" w:name="_Toc338939158"/>
      <w:r w:rsidRPr="007055D9">
        <w:t xml:space="preserve">Attribute </w:t>
      </w:r>
      <w:r>
        <w:t>"</w:t>
      </w:r>
      <w:r w:rsidRPr="007055D9">
        <w:t>width</w:t>
      </w:r>
      <w:bookmarkEnd w:id="181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16" w:name="_Toc338939159"/>
      <w:r w:rsidRPr="007055D9">
        <w:t xml:space="preserve">Attribute </w:t>
      </w:r>
      <w:r>
        <w:t>"</w:t>
      </w:r>
      <w:r w:rsidRPr="007055D9">
        <w:t>filler</w:t>
      </w:r>
      <w:bookmarkEnd w:id="181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7" w:name="WeldDefinitionCornerWeld"/>
      <w:bookmarkStart w:id="1818" w:name="_Toc288200763"/>
      <w:bookmarkStart w:id="1819" w:name="_Toc338939107"/>
      <w:bookmarkEnd w:id="1817"/>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20" w:name="_Toc414263397"/>
      <w:bookmarkStart w:id="1821" w:name="_Toc3557017"/>
      <w:bookmarkStart w:id="1822" w:name="_Toc34747267"/>
      <w:bookmarkStart w:id="1823" w:name="_Toc77102086"/>
      <w:bookmarkEnd w:id="1820"/>
      <w:r w:rsidRPr="007055D9">
        <w:t xml:space="preserve">Element </w:t>
      </w:r>
      <w:r>
        <w:t>"</w:t>
      </w:r>
      <w:proofErr w:type="spellStart"/>
      <w:r>
        <w:t>sheet_parameter</w:t>
      </w:r>
      <w:bookmarkEnd w:id="1821"/>
      <w:proofErr w:type="spellEnd"/>
      <w:r>
        <w:t>"</w:t>
      </w:r>
      <w:bookmarkEnd w:id="1822"/>
      <w:bookmarkEnd w:id="182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24" w:name="_Toc3566494"/>
      <w:bookmarkStart w:id="1825" w:name="_Toc34747495"/>
      <w:bookmarkStart w:id="1826" w:name="_Toc77095954"/>
      <w:bookmarkStart w:id="1827"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24"/>
      <w:bookmarkEnd w:id="1825"/>
      <w:bookmarkEnd w:id="1826"/>
      <w:bookmarkEnd w:id="1827"/>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28" w:name="_Toc3557018"/>
      <w:bookmarkStart w:id="1829" w:name="_Toc34747268"/>
      <w:bookmarkStart w:id="1830" w:name="_Toc77102087"/>
      <w:bookmarkStart w:id="1831" w:name="_Toc86869822"/>
      <w:r w:rsidRPr="007055D9">
        <w:t>Corner Weld</w:t>
      </w:r>
      <w:bookmarkEnd w:id="1818"/>
      <w:bookmarkEnd w:id="1819"/>
      <w:bookmarkEnd w:id="1828"/>
      <w:bookmarkEnd w:id="1829"/>
      <w:bookmarkEnd w:id="1830"/>
      <w:bookmarkEnd w:id="1831"/>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32" w:name="_Toc34747269"/>
      <w:bookmarkStart w:id="1833" w:name="_Toc77102088"/>
      <w:bookmarkStart w:id="1834"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35" w:name="_Toc3557129"/>
                              <w:bookmarkStart w:id="1836" w:name="_Toc34747380"/>
                              <w:bookmarkStart w:id="1837" w:name="_Toc76030578"/>
                              <w:bookmarkStart w:id="1838"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5"/>
                              <w:bookmarkEnd w:id="1836"/>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5"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39" w:name="_Toc3557129"/>
                        <w:bookmarkStart w:id="1840" w:name="_Toc34747380"/>
                        <w:bookmarkStart w:id="1841" w:name="_Toc76030578"/>
                        <w:bookmarkStart w:id="1842"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9"/>
                        <w:bookmarkEnd w:id="1840"/>
                        <w:bookmarkEnd w:id="1841"/>
                        <w:bookmarkEnd w:id="1842"/>
                      </w:p>
                    </w:txbxContent>
                  </v:textbox>
                </v:shape>
              </v:group>
            </w:pict>
          </mc:Fallback>
        </mc:AlternateContent>
      </w:r>
      <w:r>
        <w:t>Simple Corner Weld</w:t>
      </w:r>
      <w:bookmarkEnd w:id="1832"/>
      <w:bookmarkEnd w:id="1833"/>
    </w:p>
    <w:p w14:paraId="2DDB54CC" w14:textId="77777777" w:rsidR="00FC68DB" w:rsidRPr="007055D9" w:rsidRDefault="00FC68DB" w:rsidP="00B202D2">
      <w:pPr>
        <w:pStyle w:val="berschrift5"/>
      </w:pPr>
      <w:r w:rsidRPr="007055D9">
        <w:t>Sheet Parameters</w:t>
      </w:r>
      <w:bookmarkEnd w:id="183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43" w:name="_Toc3557020"/>
      <w:r w:rsidRPr="007055D9">
        <w:lastRenderedPageBreak/>
        <w:t>Weld Parameters</w:t>
      </w:r>
      <w:bookmarkEnd w:id="184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44" w:name="_Toc3557130"/>
                              <w:bookmarkStart w:id="1845" w:name="_Toc34747381"/>
                              <w:bookmarkStart w:id="1846" w:name="_Toc76030579"/>
                              <w:bookmarkStart w:id="1847"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4"/>
                              <w:bookmarkEnd w:id="1845"/>
                              <w:bookmarkEnd w:id="1846"/>
                              <w:bookmarkEnd w:id="1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7"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48" w:name="_Toc3557130"/>
                        <w:bookmarkStart w:id="1849" w:name="_Toc34747381"/>
                        <w:bookmarkStart w:id="1850" w:name="_Toc76030579"/>
                        <w:bookmarkStart w:id="1851"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8"/>
                        <w:bookmarkEnd w:id="1849"/>
                        <w:bookmarkEnd w:id="1850"/>
                        <w:bookmarkEnd w:id="1851"/>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68" o:title=""/>
          </v:shape>
          <o:OLEObject Type="Embed" ProgID="Equation.3" ShapeID="_x0000_i1026" DrawAspect="Content" ObjectID="_1698572618" r:id="rId169"/>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52" w:name="_Toc3566495"/>
      <w:bookmarkStart w:id="1853" w:name="_Toc34747496"/>
      <w:bookmarkStart w:id="1854" w:name="_Toc77095955"/>
      <w:bookmarkStart w:id="1855"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52"/>
      <w:bookmarkEnd w:id="1853"/>
      <w:bookmarkEnd w:id="1854"/>
      <w:bookmarkEnd w:id="185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56" w:name="_Toc34747270"/>
      <w:bookmarkStart w:id="1857" w:name="_Toc77102089"/>
      <w:r>
        <w:t>Double Corner Weld</w:t>
      </w:r>
      <w:bookmarkEnd w:id="1856"/>
      <w:bookmarkEnd w:id="185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58" w:name="_Toc76030580"/>
            <w:bookmarkStart w:id="1859"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58"/>
            <w:bookmarkEnd w:id="1859"/>
          </w:p>
        </w:tc>
        <w:tc>
          <w:tcPr>
            <w:tcW w:w="4605" w:type="dxa"/>
            <w:shd w:val="clear" w:color="auto" w:fill="auto"/>
          </w:tcPr>
          <w:p w14:paraId="37E17878" w14:textId="22756644" w:rsidR="00FC68DB" w:rsidRPr="00C330B4" w:rsidRDefault="00FC68DB" w:rsidP="00B202D2">
            <w:pPr>
              <w:jc w:val="center"/>
              <w:rPr>
                <w:sz w:val="20"/>
                <w:szCs w:val="20"/>
              </w:rPr>
            </w:pPr>
            <w:bookmarkStart w:id="1860" w:name="_Toc76030581"/>
            <w:bookmarkStart w:id="1861"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60"/>
            <w:bookmarkEnd w:id="186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68" o:title=""/>
          </v:shape>
          <o:OLEObject Type="Embed" ProgID="Equation.3" ShapeID="_x0000_i1027" DrawAspect="Content" ObjectID="_1698572619" r:id="rId17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62" w:name="_Toc34747497"/>
      <w:bookmarkStart w:id="1863" w:name="_Toc77095956"/>
      <w:bookmarkStart w:id="1864"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62"/>
      <w:bookmarkEnd w:id="1863"/>
      <w:bookmarkEnd w:id="186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65" w:name="_Toc338939161"/>
      <w:bookmarkStart w:id="1866" w:name="_Toc3557021"/>
      <w:bookmarkStart w:id="1867" w:name="_Toc34747271"/>
      <w:bookmarkStart w:id="1868" w:name="_Toc77102090"/>
      <w:r w:rsidRPr="007055D9">
        <w:t>Attributes</w:t>
      </w:r>
      <w:bookmarkEnd w:id="1865"/>
      <w:bookmarkEnd w:id="1866"/>
      <w:bookmarkEnd w:id="1867"/>
      <w:bookmarkEnd w:id="1868"/>
    </w:p>
    <w:p w14:paraId="117D2FF0" w14:textId="77777777" w:rsidR="00FC68DB" w:rsidRPr="007055D9" w:rsidRDefault="00FC68DB" w:rsidP="00B202D2">
      <w:pPr>
        <w:pStyle w:val="berschrift5"/>
      </w:pPr>
      <w:bookmarkStart w:id="1869" w:name="_Toc338939163"/>
      <w:r w:rsidRPr="007055D9">
        <w:t xml:space="preserve">Attribute </w:t>
      </w:r>
      <w:r>
        <w:t>"</w:t>
      </w:r>
      <w:r w:rsidRPr="007055D9">
        <w:t>base</w:t>
      </w:r>
      <w:bookmarkEnd w:id="186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70" w:name="_Toc338939164"/>
      <w:r w:rsidRPr="007055D9">
        <w:t xml:space="preserve">Attribute </w:t>
      </w:r>
      <w:r>
        <w:t>"</w:t>
      </w:r>
      <w:r w:rsidRPr="007055D9">
        <w:t>technology</w:t>
      </w:r>
      <w:bookmarkEnd w:id="187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71" w:name="_Toc338939165"/>
      <w:bookmarkStart w:id="1872" w:name="_Toc3557022"/>
      <w:bookmarkStart w:id="1873" w:name="_Toc34747272"/>
      <w:bookmarkStart w:id="1874" w:name="_Toc77102091"/>
      <w:r w:rsidRPr="007055D9">
        <w:lastRenderedPageBreak/>
        <w:t xml:space="preserve">Element </w:t>
      </w:r>
      <w:r>
        <w:t>"</w:t>
      </w:r>
      <w:proofErr w:type="spellStart"/>
      <w:r w:rsidRPr="007055D9">
        <w:t>weld_position</w:t>
      </w:r>
      <w:bookmarkEnd w:id="1871"/>
      <w:bookmarkEnd w:id="1872"/>
      <w:proofErr w:type="spellEnd"/>
      <w:r>
        <w:t>"</w:t>
      </w:r>
      <w:bookmarkEnd w:id="1873"/>
      <w:bookmarkEnd w:id="1874"/>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75" w:name="_Toc3566496"/>
      <w:bookmarkStart w:id="1876" w:name="_Toc34747498"/>
      <w:bookmarkStart w:id="1877" w:name="_Toc77095957"/>
      <w:bookmarkStart w:id="1878" w:name="_Toc86874052"/>
      <w:bookmarkStart w:id="1879"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75"/>
      <w:bookmarkEnd w:id="1876"/>
      <w:bookmarkEnd w:id="1877"/>
      <w:bookmarkEnd w:id="187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7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80" w:name="_Toc338939168"/>
      <w:r w:rsidRPr="007055D9">
        <w:t xml:space="preserve">Attribute </w:t>
      </w:r>
      <w:r>
        <w:t>"</w:t>
      </w:r>
      <w:r w:rsidRPr="007055D9">
        <w:t>thickness</w:t>
      </w:r>
      <w:bookmarkEnd w:id="188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81" w:name="_Toc3566497"/>
      <w:bookmarkStart w:id="1882" w:name="_Toc34747499"/>
      <w:bookmarkStart w:id="1883" w:name="_Toc77095958"/>
      <w:bookmarkStart w:id="1884" w:name="_Toc86874053"/>
      <w:bookmarkStart w:id="1885"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81"/>
      <w:bookmarkEnd w:id="1882"/>
      <w:bookmarkEnd w:id="1883"/>
      <w:bookmarkEnd w:id="1884"/>
    </w:p>
    <w:p w14:paraId="5AEAFFD0" w14:textId="77777777" w:rsidR="00FC68DB" w:rsidRPr="007055D9" w:rsidRDefault="00FC68DB" w:rsidP="00B202D2">
      <w:pPr>
        <w:pStyle w:val="berschrift5"/>
      </w:pPr>
      <w:r w:rsidRPr="007055D9">
        <w:t xml:space="preserve">Attribute </w:t>
      </w:r>
      <w:r>
        <w:t>"</w:t>
      </w:r>
      <w:r w:rsidRPr="007055D9">
        <w:t>angle</w:t>
      </w:r>
      <w:bookmarkEnd w:id="188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86" w:name="_Toc3566498"/>
      <w:bookmarkStart w:id="1887" w:name="_Toc34747500"/>
      <w:bookmarkStart w:id="1888" w:name="_Toc77095959"/>
      <w:bookmarkStart w:id="1889" w:name="_Toc86874054"/>
      <w:bookmarkStart w:id="1890"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86"/>
      <w:bookmarkEnd w:id="1887"/>
      <w:bookmarkEnd w:id="1888"/>
      <w:bookmarkEnd w:id="1889"/>
    </w:p>
    <w:p w14:paraId="2C2E1B11" w14:textId="77777777" w:rsidR="00FC68DB" w:rsidRPr="007055D9" w:rsidRDefault="00FC68DB" w:rsidP="00B202D2">
      <w:pPr>
        <w:pStyle w:val="berschrift5"/>
      </w:pPr>
      <w:r w:rsidRPr="007055D9">
        <w:t xml:space="preserve">Attribute </w:t>
      </w:r>
      <w:r>
        <w:t>"</w:t>
      </w:r>
      <w:r w:rsidRPr="007055D9">
        <w:t>shape</w:t>
      </w:r>
      <w:bookmarkEnd w:id="189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91" w:name="_Toc338939171"/>
      <w:r w:rsidRPr="007055D9">
        <w:t xml:space="preserve">Attribute </w:t>
      </w:r>
      <w:r>
        <w:t>"</w:t>
      </w:r>
      <w:r w:rsidRPr="007055D9">
        <w:t>penetration</w:t>
      </w:r>
      <w:bookmarkEnd w:id="189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92" w:name="_Toc338939173"/>
      <w:r w:rsidRPr="007055D9">
        <w:t xml:space="preserve">Attribute </w:t>
      </w:r>
      <w:r>
        <w:t>"</w:t>
      </w:r>
      <w:r w:rsidRPr="007055D9">
        <w:t>filler</w:t>
      </w:r>
      <w:bookmarkEnd w:id="189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93" w:name="WeldDefinitionEdgeWeld"/>
      <w:bookmarkStart w:id="1894" w:name="_Toc3557023"/>
      <w:bookmarkStart w:id="1895" w:name="_Toc34747273"/>
      <w:bookmarkStart w:id="1896" w:name="_Toc77102092"/>
      <w:bookmarkStart w:id="1897" w:name="_Toc288200764"/>
      <w:bookmarkStart w:id="1898" w:name="_Toc338939108"/>
      <w:bookmarkEnd w:id="1893"/>
      <w:r w:rsidRPr="007055D9">
        <w:t xml:space="preserve">Element </w:t>
      </w:r>
      <w:r>
        <w:t>"</w:t>
      </w:r>
      <w:proofErr w:type="spellStart"/>
      <w:r>
        <w:t>sheet_parameter</w:t>
      </w:r>
      <w:bookmarkEnd w:id="1894"/>
      <w:proofErr w:type="spellEnd"/>
      <w:r>
        <w:t>"</w:t>
      </w:r>
      <w:bookmarkEnd w:id="1895"/>
      <w:bookmarkEnd w:id="1896"/>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99" w:name="_Toc3566499"/>
      <w:bookmarkStart w:id="1900" w:name="_Toc34747501"/>
      <w:bookmarkStart w:id="1901" w:name="_Toc77095960"/>
      <w:bookmarkStart w:id="1902"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99"/>
      <w:bookmarkEnd w:id="1900"/>
      <w:bookmarkEnd w:id="1901"/>
      <w:bookmarkEnd w:id="1902"/>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03" w:name="_Toc3557024"/>
      <w:bookmarkStart w:id="1904" w:name="_Toc34747274"/>
      <w:bookmarkStart w:id="1905" w:name="_Toc77102093"/>
      <w:bookmarkStart w:id="1906" w:name="_Toc86869823"/>
      <w:r w:rsidRPr="007055D9">
        <w:t>Edge Weld</w:t>
      </w:r>
      <w:bookmarkEnd w:id="1897"/>
      <w:bookmarkEnd w:id="1898"/>
      <w:bookmarkEnd w:id="1903"/>
      <w:bookmarkEnd w:id="1904"/>
      <w:bookmarkEnd w:id="1905"/>
      <w:bookmarkEnd w:id="190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07" w:name="_Toc3557025"/>
      <w:bookmarkStart w:id="1908" w:name="_Toc34747275"/>
      <w:bookmarkStart w:id="1909"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07"/>
      <w:bookmarkEnd w:id="1908"/>
      <w:bookmarkEnd w:id="19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10" w:name="_Toc3557131"/>
                            <w:bookmarkStart w:id="1911" w:name="_Toc34747384"/>
                            <w:bookmarkStart w:id="1912" w:name="_Toc76030582"/>
                            <w:bookmarkStart w:id="1913"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0"/>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14" w:name="_Toc3557131"/>
                      <w:bookmarkStart w:id="1915" w:name="_Toc34747384"/>
                      <w:bookmarkStart w:id="1916" w:name="_Toc76030582"/>
                      <w:bookmarkStart w:id="1917"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4"/>
                      <w:bookmarkEnd w:id="1915"/>
                      <w:bookmarkEnd w:id="1916"/>
                      <w:bookmarkEnd w:id="191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18" w:name="_Toc3557026"/>
      <w:bookmarkStart w:id="1919" w:name="_Toc34747276"/>
      <w:bookmarkStart w:id="1920"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18"/>
      <w:bookmarkEnd w:id="1919"/>
      <w:bookmarkEnd w:id="192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21" w:name="_Toc3557132"/>
                            <w:bookmarkStart w:id="1922" w:name="_Toc34747385"/>
                            <w:bookmarkStart w:id="1923" w:name="_Toc76030583"/>
                            <w:bookmarkStart w:id="1924"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1"/>
                            <w:bookmarkEnd w:id="1922"/>
                            <w:bookmarkEnd w:id="1923"/>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25" w:name="_Toc3557132"/>
                      <w:bookmarkStart w:id="1926" w:name="_Toc34747385"/>
                      <w:bookmarkStart w:id="1927" w:name="_Toc76030583"/>
                      <w:bookmarkStart w:id="1928"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5"/>
                      <w:bookmarkEnd w:id="1926"/>
                      <w:bookmarkEnd w:id="1927"/>
                      <w:bookmarkEnd w:id="1928"/>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29" w:name="_Toc3566500"/>
      <w:bookmarkStart w:id="1930" w:name="_Toc34747502"/>
      <w:bookmarkStart w:id="1931" w:name="_Toc77095961"/>
      <w:bookmarkStart w:id="1932"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29"/>
      <w:bookmarkEnd w:id="1930"/>
      <w:bookmarkEnd w:id="1931"/>
      <w:bookmarkEnd w:id="193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33" w:name="_Toc338939175"/>
      <w:bookmarkStart w:id="1934" w:name="_Toc3557027"/>
      <w:bookmarkStart w:id="1935" w:name="_Toc34747277"/>
      <w:bookmarkStart w:id="1936" w:name="_Toc77102096"/>
      <w:r w:rsidRPr="007055D9">
        <w:t>Attributes</w:t>
      </w:r>
      <w:bookmarkEnd w:id="1933"/>
      <w:bookmarkEnd w:id="1934"/>
      <w:bookmarkEnd w:id="1935"/>
      <w:bookmarkEnd w:id="1936"/>
    </w:p>
    <w:p w14:paraId="39DE4992" w14:textId="77777777" w:rsidR="00FC68DB" w:rsidRPr="007055D9" w:rsidRDefault="00FC68DB" w:rsidP="00B202D2">
      <w:pPr>
        <w:pStyle w:val="berschrift5"/>
      </w:pPr>
      <w:bookmarkStart w:id="1937" w:name="_Toc338939177"/>
      <w:r w:rsidRPr="007055D9">
        <w:t xml:space="preserve">Attribute </w:t>
      </w:r>
      <w:r>
        <w:t>"</w:t>
      </w:r>
      <w:r w:rsidRPr="007055D9">
        <w:t>base</w:t>
      </w:r>
      <w:bookmarkEnd w:id="193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38" w:name="_Toc338939178"/>
      <w:r w:rsidRPr="007055D9">
        <w:t xml:space="preserve">Attribute </w:t>
      </w:r>
      <w:r>
        <w:t>"</w:t>
      </w:r>
      <w:r w:rsidRPr="007055D9">
        <w:t>technology</w:t>
      </w:r>
      <w:bookmarkEnd w:id="193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39" w:name="_Toc338939179"/>
      <w:bookmarkStart w:id="1940" w:name="_Toc3557028"/>
      <w:bookmarkStart w:id="1941" w:name="_Toc34747278"/>
      <w:bookmarkStart w:id="1942" w:name="_Toc77102097"/>
      <w:r w:rsidRPr="007055D9">
        <w:t xml:space="preserve">Element </w:t>
      </w:r>
      <w:r>
        <w:t>"</w:t>
      </w:r>
      <w:proofErr w:type="spellStart"/>
      <w:r w:rsidRPr="007055D9">
        <w:t>weld_position</w:t>
      </w:r>
      <w:bookmarkEnd w:id="1939"/>
      <w:bookmarkEnd w:id="1940"/>
      <w:proofErr w:type="spellEnd"/>
      <w:r>
        <w:t>"</w:t>
      </w:r>
      <w:bookmarkEnd w:id="1941"/>
      <w:bookmarkEnd w:id="1942"/>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43" w:name="_Toc3566501"/>
      <w:bookmarkStart w:id="1944" w:name="_Toc34747503"/>
      <w:bookmarkStart w:id="1945" w:name="_Toc77095962"/>
      <w:bookmarkStart w:id="1946"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43"/>
      <w:bookmarkEnd w:id="1944"/>
      <w:bookmarkEnd w:id="1945"/>
      <w:bookmarkEnd w:id="194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47" w:name="_Toc338939182"/>
      <w:r w:rsidRPr="007055D9">
        <w:t xml:space="preserve">Attribute </w:t>
      </w:r>
      <w:r>
        <w:t>"</w:t>
      </w:r>
      <w:r w:rsidRPr="007055D9">
        <w:t>width</w:t>
      </w:r>
      <w:bookmarkEnd w:id="194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48" w:name="_Toc338939184"/>
      <w:r w:rsidRPr="007055D9">
        <w:t xml:space="preserve">Attribute </w:t>
      </w:r>
      <w:r>
        <w:t>"</w:t>
      </w:r>
      <w:r w:rsidRPr="007055D9">
        <w:t>filler</w:t>
      </w:r>
      <w:bookmarkEnd w:id="194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49" w:name="WeldDefinitionIWeld"/>
      <w:bookmarkStart w:id="1950" w:name="_Toc3557029"/>
      <w:bookmarkStart w:id="1951" w:name="_Toc34747279"/>
      <w:bookmarkStart w:id="1952" w:name="_Toc77102098"/>
      <w:bookmarkStart w:id="1953" w:name="_Toc288200765"/>
      <w:bookmarkStart w:id="1954" w:name="_Toc338939109"/>
      <w:bookmarkEnd w:id="1949"/>
      <w:r w:rsidRPr="007055D9">
        <w:t xml:space="preserve">Element </w:t>
      </w:r>
      <w:r>
        <w:t>"</w:t>
      </w:r>
      <w:proofErr w:type="spellStart"/>
      <w:r>
        <w:t>sheet_parameter</w:t>
      </w:r>
      <w:bookmarkEnd w:id="1950"/>
      <w:proofErr w:type="spellEnd"/>
      <w:r>
        <w:t>"</w:t>
      </w:r>
      <w:bookmarkEnd w:id="1951"/>
      <w:bookmarkEnd w:id="1952"/>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55" w:name="_Toc3566502"/>
      <w:bookmarkStart w:id="1956" w:name="_Toc34747504"/>
      <w:bookmarkStart w:id="1957" w:name="_Toc77095963"/>
      <w:bookmarkStart w:id="1958"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55"/>
      <w:bookmarkEnd w:id="1956"/>
      <w:bookmarkEnd w:id="1957"/>
      <w:bookmarkEnd w:id="1958"/>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59" w:name="_Toc3557030"/>
      <w:bookmarkStart w:id="1960" w:name="_Toc34747280"/>
      <w:bookmarkStart w:id="1961" w:name="_Toc77102099"/>
      <w:bookmarkStart w:id="1962" w:name="_Toc86869824"/>
      <w:r w:rsidRPr="007055D9">
        <w:t>I-Weld</w:t>
      </w:r>
      <w:bookmarkEnd w:id="1953"/>
      <w:bookmarkEnd w:id="1954"/>
      <w:bookmarkEnd w:id="1959"/>
      <w:bookmarkEnd w:id="1960"/>
      <w:bookmarkEnd w:id="1961"/>
      <w:bookmarkEnd w:id="196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63" w:name="_Toc3557031"/>
      <w:bookmarkStart w:id="1964" w:name="_Toc34747281"/>
      <w:bookmarkStart w:id="1965" w:name="_Toc77102100"/>
      <w:r w:rsidRPr="007055D9">
        <w:t>Sheet Parameters</w:t>
      </w:r>
      <w:bookmarkEnd w:id="1963"/>
      <w:bookmarkEnd w:id="1964"/>
      <w:bookmarkEnd w:id="196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66" w:name="_Toc3557032"/>
      <w:bookmarkStart w:id="1967" w:name="_Toc34747282"/>
      <w:bookmarkStart w:id="1968" w:name="_Toc77102101"/>
      <w:r w:rsidRPr="007055D9">
        <w:t>Weld Parameters</w:t>
      </w:r>
      <w:bookmarkEnd w:id="1966"/>
      <w:bookmarkEnd w:id="1967"/>
      <w:bookmarkEnd w:id="196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69" w:name="_Toc76030584"/>
            <w:bookmarkStart w:id="1970"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69"/>
            <w:bookmarkEnd w:id="1970"/>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71" w:name="_Toc76030585"/>
            <w:bookmarkStart w:id="1972"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71"/>
            <w:bookmarkEnd w:id="197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73" w:name="_Toc3566503"/>
      <w:bookmarkStart w:id="1974" w:name="_Toc34747505"/>
      <w:bookmarkStart w:id="1975" w:name="_Toc77095964"/>
      <w:bookmarkStart w:id="1976"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73"/>
      <w:bookmarkEnd w:id="1974"/>
      <w:bookmarkEnd w:id="1975"/>
      <w:bookmarkEnd w:id="197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77" w:name="_Toc338939186"/>
      <w:bookmarkStart w:id="1978" w:name="_Toc3557033"/>
      <w:bookmarkStart w:id="1979" w:name="_Toc34747283"/>
      <w:bookmarkStart w:id="1980" w:name="_Toc77102102"/>
      <w:r w:rsidRPr="007055D9">
        <w:t>Attributes</w:t>
      </w:r>
      <w:bookmarkEnd w:id="1977"/>
      <w:bookmarkEnd w:id="1978"/>
      <w:bookmarkEnd w:id="1979"/>
      <w:bookmarkEnd w:id="1980"/>
    </w:p>
    <w:p w14:paraId="547A1CA7" w14:textId="77777777" w:rsidR="00FC68DB" w:rsidRPr="007055D9" w:rsidRDefault="00FC68DB" w:rsidP="00B202D2">
      <w:pPr>
        <w:pStyle w:val="berschrift5"/>
      </w:pPr>
      <w:bookmarkStart w:id="1981" w:name="_Toc338939188"/>
      <w:r w:rsidRPr="007055D9">
        <w:t xml:space="preserve">Attribute </w:t>
      </w:r>
      <w:r>
        <w:t>"</w:t>
      </w:r>
      <w:r w:rsidRPr="007055D9">
        <w:t>base</w:t>
      </w:r>
      <w:bookmarkEnd w:id="198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82" w:name="_Toc338939189"/>
      <w:r w:rsidRPr="007055D9">
        <w:t xml:space="preserve">Attribute </w:t>
      </w:r>
      <w:r>
        <w:t>"</w:t>
      </w:r>
      <w:r w:rsidRPr="007055D9">
        <w:t>technology</w:t>
      </w:r>
      <w:bookmarkEnd w:id="198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83" w:name="_Toc338939190"/>
      <w:bookmarkStart w:id="1984" w:name="_Toc3557034"/>
      <w:bookmarkStart w:id="1985" w:name="_Toc34747284"/>
      <w:bookmarkStart w:id="1986" w:name="_Toc77102103"/>
      <w:r w:rsidRPr="007055D9">
        <w:t xml:space="preserve">Element </w:t>
      </w:r>
      <w:r>
        <w:t>"</w:t>
      </w:r>
      <w:proofErr w:type="spellStart"/>
      <w:r w:rsidRPr="007055D9">
        <w:t>weld_position</w:t>
      </w:r>
      <w:bookmarkEnd w:id="1983"/>
      <w:bookmarkEnd w:id="1984"/>
      <w:proofErr w:type="spellEnd"/>
      <w:r>
        <w:t>"</w:t>
      </w:r>
      <w:bookmarkEnd w:id="1985"/>
      <w:bookmarkEnd w:id="198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87" w:name="_Toc3566504"/>
      <w:bookmarkStart w:id="1988" w:name="_Toc34747506"/>
      <w:bookmarkStart w:id="1989" w:name="_Toc77095965"/>
      <w:bookmarkStart w:id="1990" w:name="_Toc86874060"/>
      <w:bookmarkStart w:id="1991"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87"/>
      <w:bookmarkEnd w:id="1988"/>
      <w:bookmarkEnd w:id="1989"/>
      <w:bookmarkEnd w:id="199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9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92" w:name="_Toc338939194"/>
      <w:r w:rsidRPr="007055D9">
        <w:t xml:space="preserve">Attribute </w:t>
      </w:r>
      <w:r>
        <w:t>"</w:t>
      </w:r>
      <w:r w:rsidRPr="007055D9">
        <w:t>filler</w:t>
      </w:r>
      <w:bookmarkEnd w:id="199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93" w:name="WeldDefinitionOverlapWeld"/>
      <w:bookmarkStart w:id="1994" w:name="_Toc3557035"/>
      <w:bookmarkStart w:id="1995" w:name="_Toc34747285"/>
      <w:bookmarkStart w:id="1996" w:name="_Toc77102104"/>
      <w:bookmarkStart w:id="1997" w:name="_Toc288200766"/>
      <w:bookmarkStart w:id="1998" w:name="_Toc338939110"/>
      <w:bookmarkEnd w:id="1993"/>
      <w:r w:rsidRPr="007055D9">
        <w:t xml:space="preserve">Element </w:t>
      </w:r>
      <w:r>
        <w:t>"</w:t>
      </w:r>
      <w:proofErr w:type="spellStart"/>
      <w:r>
        <w:t>sheet_parameter</w:t>
      </w:r>
      <w:bookmarkEnd w:id="1994"/>
      <w:proofErr w:type="spellEnd"/>
      <w:r>
        <w:t>"</w:t>
      </w:r>
      <w:bookmarkEnd w:id="1995"/>
      <w:bookmarkEnd w:id="199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99" w:name="_Toc3566505"/>
      <w:bookmarkStart w:id="2000" w:name="_Toc34747507"/>
      <w:bookmarkStart w:id="2001" w:name="_Toc77095966"/>
      <w:bookmarkStart w:id="2002"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99"/>
      <w:bookmarkEnd w:id="2000"/>
      <w:bookmarkEnd w:id="2001"/>
      <w:bookmarkEnd w:id="200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03" w:name="_Toc3557036"/>
      <w:bookmarkStart w:id="2004" w:name="_Toc34747286"/>
      <w:bookmarkStart w:id="2005" w:name="_Toc77102105"/>
      <w:bookmarkStart w:id="2006" w:name="_Toc86869825"/>
      <w:r w:rsidRPr="007055D9">
        <w:lastRenderedPageBreak/>
        <w:t>Overlap Weld</w:t>
      </w:r>
      <w:bookmarkEnd w:id="1997"/>
      <w:bookmarkEnd w:id="1998"/>
      <w:bookmarkEnd w:id="2003"/>
      <w:bookmarkEnd w:id="2004"/>
      <w:bookmarkEnd w:id="2005"/>
      <w:bookmarkEnd w:id="2006"/>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07" w:name="_Toc3557037"/>
      <w:bookmarkStart w:id="2008" w:name="_Toc34747287"/>
      <w:bookmarkStart w:id="2009" w:name="_Toc77102106"/>
      <w:r w:rsidRPr="007055D9">
        <w:t>Simple Overlap Weld</w:t>
      </w:r>
      <w:bookmarkEnd w:id="2007"/>
      <w:bookmarkEnd w:id="2008"/>
      <w:bookmarkEnd w:id="200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10" w:name="_Toc3557135"/>
                            <w:bookmarkStart w:id="2011" w:name="_Toc34747388"/>
                            <w:bookmarkStart w:id="2012" w:name="_Toc76030586"/>
                            <w:bookmarkStart w:id="2013"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0"/>
                            <w:bookmarkEnd w:id="2011"/>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14" w:name="_Toc3557135"/>
                      <w:bookmarkStart w:id="2015" w:name="_Toc34747388"/>
                      <w:bookmarkStart w:id="2016" w:name="_Toc76030586"/>
                      <w:bookmarkStart w:id="2017"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4"/>
                      <w:bookmarkEnd w:id="2015"/>
                      <w:bookmarkEnd w:id="2016"/>
                      <w:bookmarkEnd w:id="201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18" w:name="_Toc3557136"/>
                            <w:bookmarkStart w:id="2019" w:name="_Toc34747389"/>
                            <w:bookmarkStart w:id="2020" w:name="_Toc76030587"/>
                            <w:bookmarkStart w:id="2021"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8"/>
                            <w:bookmarkEnd w:id="2019"/>
                            <w:bookmarkEnd w:id="2020"/>
                            <w:bookmarkEnd w:id="20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22" w:name="_Toc3557136"/>
                      <w:bookmarkStart w:id="2023" w:name="_Toc34747389"/>
                      <w:bookmarkStart w:id="2024" w:name="_Toc76030587"/>
                      <w:bookmarkStart w:id="2025"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22"/>
                      <w:bookmarkEnd w:id="2023"/>
                      <w:bookmarkEnd w:id="2024"/>
                      <w:bookmarkEnd w:id="202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79" o:title=""/>
          </v:shape>
          <o:OLEObject Type="Embed" ProgID="Equation.3" ShapeID="_x0000_i1028" DrawAspect="Content" ObjectID="_1698572620" r:id="rId180"/>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26" w:name="_Toc3566506"/>
      <w:bookmarkStart w:id="2027" w:name="_Toc34747508"/>
      <w:bookmarkStart w:id="2028" w:name="_Toc77095967"/>
      <w:bookmarkStart w:id="2029"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26"/>
      <w:bookmarkEnd w:id="2027"/>
      <w:bookmarkEnd w:id="2028"/>
      <w:bookmarkEnd w:id="202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30" w:name="_Toc338939112"/>
      <w:bookmarkStart w:id="2031" w:name="_Toc3557038"/>
      <w:bookmarkStart w:id="2032" w:name="_Toc34747288"/>
      <w:bookmarkStart w:id="2033" w:name="_Toc77102107"/>
      <w:r w:rsidRPr="007055D9">
        <w:t>Single Sided Double Overlap Weld</w:t>
      </w:r>
      <w:bookmarkEnd w:id="2030"/>
      <w:bookmarkEnd w:id="2031"/>
      <w:bookmarkEnd w:id="2032"/>
      <w:bookmarkEnd w:id="203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34" w:name="_Toc3557137"/>
                            <w:bookmarkStart w:id="2035" w:name="_Toc34747390"/>
                            <w:bookmarkStart w:id="2036" w:name="_Toc76030588"/>
                            <w:bookmarkStart w:id="2037"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4"/>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38" w:name="_Toc3557137"/>
                      <w:bookmarkStart w:id="2039" w:name="_Toc34747390"/>
                      <w:bookmarkStart w:id="2040" w:name="_Toc76030588"/>
                      <w:bookmarkStart w:id="2041"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8"/>
                      <w:bookmarkEnd w:id="2039"/>
                      <w:bookmarkEnd w:id="2040"/>
                      <w:bookmarkEnd w:id="204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42" w:name="_Toc3557138"/>
                            <w:bookmarkStart w:id="2043" w:name="_Toc34747391"/>
                            <w:bookmarkStart w:id="2044" w:name="_Toc76030589"/>
                            <w:bookmarkStart w:id="2045"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2"/>
                            <w:bookmarkEnd w:id="2043"/>
                            <w:bookmarkEnd w:id="2044"/>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46" w:name="_Toc3557138"/>
                      <w:bookmarkStart w:id="2047" w:name="_Toc34747391"/>
                      <w:bookmarkStart w:id="2048" w:name="_Toc76030589"/>
                      <w:bookmarkStart w:id="2049"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6"/>
                      <w:bookmarkEnd w:id="2047"/>
                      <w:bookmarkEnd w:id="2048"/>
                      <w:bookmarkEnd w:id="204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7.65pt" o:ole="">
            <v:imagedata r:id="rId168" o:title=""/>
          </v:shape>
          <o:OLEObject Type="Embed" ProgID="Equation.3" ShapeID="_x0000_i1029" DrawAspect="Content" ObjectID="_1698572621" r:id="rId18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50" w:name="_Toc3566507"/>
      <w:bookmarkStart w:id="2051" w:name="_Toc34747509"/>
      <w:bookmarkStart w:id="2052" w:name="_Toc77095968"/>
      <w:bookmarkStart w:id="2053"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50"/>
      <w:bookmarkEnd w:id="2051"/>
      <w:bookmarkEnd w:id="2052"/>
      <w:bookmarkEnd w:id="205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54" w:name="_Toc338939113"/>
      <w:bookmarkStart w:id="2055" w:name="_Toc3557039"/>
      <w:bookmarkStart w:id="2056" w:name="_Toc34747289"/>
      <w:bookmarkStart w:id="2057" w:name="_Toc77102108"/>
      <w:r w:rsidRPr="007055D9">
        <w:t>Double Sided Double Overlap Weld</w:t>
      </w:r>
      <w:bookmarkEnd w:id="2054"/>
      <w:bookmarkEnd w:id="2055"/>
      <w:bookmarkEnd w:id="2056"/>
      <w:bookmarkEnd w:id="205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58" w:name="_Toc3557139"/>
                            <w:bookmarkStart w:id="2059" w:name="_Toc34747392"/>
                            <w:bookmarkStart w:id="2060" w:name="_Toc76030590"/>
                            <w:bookmarkStart w:id="2061"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8"/>
                            <w:bookmarkEnd w:id="2059"/>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62" w:name="_Toc3557139"/>
                      <w:bookmarkStart w:id="2063" w:name="_Toc34747392"/>
                      <w:bookmarkStart w:id="2064" w:name="_Toc76030590"/>
                      <w:bookmarkStart w:id="2065"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62"/>
                      <w:bookmarkEnd w:id="2063"/>
                      <w:bookmarkEnd w:id="2064"/>
                      <w:bookmarkEnd w:id="206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66" w:name="_Toc3557140"/>
                            <w:bookmarkStart w:id="2067" w:name="_Toc34747393"/>
                            <w:bookmarkStart w:id="2068" w:name="_Toc76030591"/>
                            <w:bookmarkStart w:id="2069"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6"/>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70" w:name="_Toc3557140"/>
                      <w:bookmarkStart w:id="2071" w:name="_Toc34747393"/>
                      <w:bookmarkStart w:id="2072" w:name="_Toc76030591"/>
                      <w:bookmarkStart w:id="2073"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70"/>
                      <w:bookmarkEnd w:id="2071"/>
                      <w:bookmarkEnd w:id="2072"/>
                      <w:bookmarkEnd w:id="207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7.65pt" o:ole="">
            <v:imagedata r:id="rId168" o:title=""/>
          </v:shape>
          <o:OLEObject Type="Embed" ProgID="Equation.3" ShapeID="_x0000_i1030" DrawAspect="Content" ObjectID="_1698572622" r:id="rId18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74" w:name="_Toc3566508"/>
      <w:bookmarkStart w:id="2075" w:name="_Toc34747510"/>
      <w:bookmarkStart w:id="2076" w:name="_Toc77095969"/>
      <w:bookmarkStart w:id="2077"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74"/>
      <w:bookmarkEnd w:id="2075"/>
      <w:bookmarkEnd w:id="2076"/>
      <w:bookmarkEnd w:id="20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8" w:name="_Toc338939196"/>
      <w:bookmarkStart w:id="2079" w:name="_Toc3557040"/>
      <w:bookmarkStart w:id="2080" w:name="_Toc34747290"/>
      <w:bookmarkStart w:id="2081" w:name="_Toc77102109"/>
      <w:r w:rsidRPr="007055D9">
        <w:t>Attributes</w:t>
      </w:r>
      <w:bookmarkEnd w:id="2078"/>
      <w:bookmarkEnd w:id="2079"/>
      <w:bookmarkEnd w:id="2080"/>
      <w:bookmarkEnd w:id="2081"/>
    </w:p>
    <w:p w14:paraId="4EF2ED14" w14:textId="77777777" w:rsidR="00FC68DB" w:rsidRPr="007055D9" w:rsidRDefault="00FC68DB" w:rsidP="00B202D2">
      <w:pPr>
        <w:pStyle w:val="berschrift5"/>
      </w:pPr>
      <w:bookmarkStart w:id="2082" w:name="_Toc338939198"/>
      <w:r w:rsidRPr="007055D9">
        <w:t xml:space="preserve">Attribute </w:t>
      </w:r>
      <w:r>
        <w:t>"</w:t>
      </w:r>
      <w:r w:rsidRPr="007055D9">
        <w:t>base</w:t>
      </w:r>
      <w:bookmarkEnd w:id="20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83" w:name="_Toc338939199"/>
      <w:r w:rsidRPr="007055D9">
        <w:t xml:space="preserve">Attribute </w:t>
      </w:r>
      <w:r>
        <w:t>"</w:t>
      </w:r>
      <w:r w:rsidRPr="007055D9">
        <w:t>technology</w:t>
      </w:r>
      <w:bookmarkEnd w:id="20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4" w:name="_Toc338939200"/>
      <w:bookmarkStart w:id="2085" w:name="_Toc3557041"/>
      <w:bookmarkStart w:id="2086" w:name="_Toc34747291"/>
      <w:bookmarkStart w:id="2087" w:name="_Toc77102110"/>
      <w:r w:rsidRPr="007055D9">
        <w:t xml:space="preserve">Element </w:t>
      </w:r>
      <w:r>
        <w:t>"</w:t>
      </w:r>
      <w:proofErr w:type="spellStart"/>
      <w:r w:rsidRPr="007055D9">
        <w:t>weld_position</w:t>
      </w:r>
      <w:bookmarkEnd w:id="2084"/>
      <w:bookmarkEnd w:id="2085"/>
      <w:proofErr w:type="spellEnd"/>
      <w:r>
        <w:t>"</w:t>
      </w:r>
      <w:bookmarkEnd w:id="2086"/>
      <w:bookmarkEnd w:id="208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88" w:name="_Toc3566509"/>
      <w:bookmarkStart w:id="2089" w:name="_Toc34747511"/>
      <w:bookmarkStart w:id="2090" w:name="_Toc77095970"/>
      <w:bookmarkStart w:id="2091" w:name="_Toc86874065"/>
      <w:bookmarkStart w:id="2092"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88"/>
      <w:bookmarkEnd w:id="2089"/>
      <w:bookmarkEnd w:id="2090"/>
      <w:bookmarkEnd w:id="209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9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93" w:name="_Toc338939204"/>
      <w:r w:rsidRPr="007055D9">
        <w:t xml:space="preserve">Attribute </w:t>
      </w:r>
      <w:r>
        <w:t>"</w:t>
      </w:r>
      <w:r w:rsidRPr="007055D9">
        <w:t>thickness</w:t>
      </w:r>
      <w:bookmarkEnd w:id="209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4" w:name="_Toc338939205"/>
      <w:r w:rsidRPr="007055D9">
        <w:t xml:space="preserve">Attribute </w:t>
      </w:r>
      <w:r>
        <w:t>"</w:t>
      </w:r>
      <w:r w:rsidRPr="007055D9">
        <w:t>angle</w:t>
      </w:r>
      <w:bookmarkEnd w:id="209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5" w:name="_Toc338939206"/>
      <w:r w:rsidRPr="007055D9">
        <w:t xml:space="preserve">Attribute </w:t>
      </w:r>
      <w:r>
        <w:t>"</w:t>
      </w:r>
      <w:r w:rsidRPr="007055D9">
        <w:t>shape</w:t>
      </w:r>
      <w:bookmarkEnd w:id="209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6" w:name="_Toc338939207"/>
      <w:r w:rsidRPr="007055D9">
        <w:t xml:space="preserve">Attribute </w:t>
      </w:r>
      <w:r>
        <w:t>"</w:t>
      </w:r>
      <w:r w:rsidRPr="007055D9">
        <w:t>penetration</w:t>
      </w:r>
      <w:bookmarkEnd w:id="209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7" w:name="_Toc338939209"/>
      <w:r w:rsidRPr="007055D9">
        <w:t xml:space="preserve">Attribute </w:t>
      </w:r>
      <w:r>
        <w:t>"</w:t>
      </w:r>
      <w:r w:rsidRPr="007055D9">
        <w:t>filler</w:t>
      </w:r>
      <w:bookmarkEnd w:id="209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8" w:name="WeldDefinitionYJoint"/>
      <w:bookmarkStart w:id="2099" w:name="_Toc3557042"/>
      <w:bookmarkStart w:id="2100" w:name="_Toc34747292"/>
      <w:bookmarkStart w:id="2101" w:name="_Toc77102111"/>
      <w:bookmarkStart w:id="2102" w:name="_Toc288200767"/>
      <w:bookmarkStart w:id="2103" w:name="_Toc338939114"/>
      <w:bookmarkEnd w:id="2098"/>
      <w:r w:rsidRPr="007055D9">
        <w:t xml:space="preserve">Element </w:t>
      </w:r>
      <w:r>
        <w:t>"</w:t>
      </w:r>
      <w:proofErr w:type="spellStart"/>
      <w:r>
        <w:t>sheet_parameter</w:t>
      </w:r>
      <w:bookmarkEnd w:id="2099"/>
      <w:proofErr w:type="spellEnd"/>
      <w:r>
        <w:t>"</w:t>
      </w:r>
      <w:bookmarkEnd w:id="2100"/>
      <w:bookmarkEnd w:id="2101"/>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04" w:name="_Toc3566510"/>
      <w:bookmarkStart w:id="2105" w:name="_Toc34747512"/>
      <w:bookmarkStart w:id="2106" w:name="_Toc77095971"/>
      <w:bookmarkStart w:id="2107"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04"/>
      <w:bookmarkEnd w:id="2105"/>
      <w:bookmarkEnd w:id="2106"/>
      <w:bookmarkEnd w:id="2107"/>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8" w:name="_Toc3557043"/>
      <w:bookmarkStart w:id="2109" w:name="_Toc34747293"/>
      <w:bookmarkStart w:id="2110" w:name="_Toc77102112"/>
      <w:bookmarkStart w:id="2111" w:name="_Toc86869826"/>
      <w:r w:rsidRPr="007055D9">
        <w:t>Y-Joint</w:t>
      </w:r>
      <w:bookmarkEnd w:id="2102"/>
      <w:bookmarkEnd w:id="2103"/>
      <w:bookmarkEnd w:id="2108"/>
      <w:bookmarkEnd w:id="2109"/>
      <w:bookmarkEnd w:id="2110"/>
      <w:bookmarkEnd w:id="211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2" w:name="_Toc3557044"/>
      <w:bookmarkStart w:id="2113" w:name="_Toc34747294"/>
      <w:bookmarkStart w:id="2114" w:name="_Toc77102113"/>
      <w:r w:rsidRPr="007055D9">
        <w:t>Sheet Parameters</w:t>
      </w:r>
      <w:bookmarkEnd w:id="2112"/>
      <w:bookmarkEnd w:id="2113"/>
      <w:bookmarkEnd w:id="211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5" w:name="_Toc3557045"/>
      <w:bookmarkStart w:id="2116" w:name="_Toc34747295"/>
      <w:bookmarkStart w:id="2117" w:name="_Toc77102114"/>
      <w:r w:rsidRPr="007055D9">
        <w:t>Weld Parameters</w:t>
      </w:r>
      <w:bookmarkEnd w:id="2115"/>
      <w:bookmarkEnd w:id="2116"/>
      <w:bookmarkEnd w:id="211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A3C423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0"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118" w:name="_Ref7931629"/>
            <w:bookmarkStart w:id="2119" w:name="_Toc76030592"/>
            <w:bookmarkStart w:id="2120"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18"/>
            <w:r>
              <w:t>: Y-Joint Sheet Layout</w:t>
            </w:r>
            <w:bookmarkEnd w:id="2119"/>
            <w:bookmarkEnd w:id="2120"/>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21" w:name="_Toc76030593"/>
            <w:bookmarkStart w:id="2122"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21"/>
            <w:bookmarkEnd w:id="2122"/>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68" o:title=""/>
          </v:shape>
          <o:OLEObject Type="Embed" ProgID="Equation.3" ShapeID="_x0000_i1031" DrawAspect="Content" ObjectID="_1698572623" r:id="rId191"/>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23" w:name="_Toc3566511"/>
      <w:bookmarkStart w:id="2124" w:name="_Toc34747513"/>
      <w:bookmarkStart w:id="2125" w:name="_Toc77095972"/>
      <w:bookmarkStart w:id="2126" w:name="_Toc86874067"/>
      <w:bookmarkStart w:id="2127"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23"/>
      <w:bookmarkEnd w:id="2124"/>
      <w:bookmarkEnd w:id="2125"/>
      <w:bookmarkEnd w:id="2126"/>
    </w:p>
    <w:p w14:paraId="449B6B32" w14:textId="77777777" w:rsidR="00FC68DB" w:rsidRPr="007055D9" w:rsidRDefault="00FC68DB" w:rsidP="00B202D2">
      <w:pPr>
        <w:pStyle w:val="berschrift4"/>
      </w:pPr>
      <w:bookmarkStart w:id="2128" w:name="_Toc3557046"/>
      <w:bookmarkStart w:id="2129" w:name="_Toc34747296"/>
      <w:bookmarkStart w:id="2130" w:name="_Toc77102115"/>
      <w:r w:rsidRPr="007055D9">
        <w:lastRenderedPageBreak/>
        <w:t>Attributes</w:t>
      </w:r>
      <w:bookmarkEnd w:id="2127"/>
      <w:bookmarkEnd w:id="2128"/>
      <w:bookmarkEnd w:id="2129"/>
      <w:bookmarkEnd w:id="2130"/>
    </w:p>
    <w:p w14:paraId="196C39A1" w14:textId="77777777" w:rsidR="00FC68DB" w:rsidRPr="007055D9" w:rsidRDefault="00FC68DB" w:rsidP="00B202D2">
      <w:pPr>
        <w:pStyle w:val="berschrift5"/>
      </w:pPr>
      <w:bookmarkStart w:id="2131" w:name="_Toc338939213"/>
      <w:r w:rsidRPr="007055D9">
        <w:t xml:space="preserve">Attribute </w:t>
      </w:r>
      <w:r>
        <w:t>"</w:t>
      </w:r>
      <w:r w:rsidRPr="007055D9">
        <w:t>base</w:t>
      </w:r>
      <w:bookmarkEnd w:id="213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32" w:name="_Toc338939214"/>
      <w:r w:rsidRPr="007055D9">
        <w:t xml:space="preserve">Attribute </w:t>
      </w:r>
      <w:r>
        <w:t>"</w:t>
      </w:r>
      <w:r w:rsidRPr="007055D9">
        <w:t>technology</w:t>
      </w:r>
      <w:bookmarkEnd w:id="213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33" w:name="_Toc338939215"/>
      <w:bookmarkStart w:id="2134" w:name="_Toc3557047"/>
      <w:bookmarkStart w:id="2135" w:name="_Toc34747297"/>
      <w:bookmarkStart w:id="2136" w:name="_Toc77102116"/>
      <w:r w:rsidRPr="007055D9">
        <w:t xml:space="preserve">Element </w:t>
      </w:r>
      <w:r>
        <w:t>"</w:t>
      </w:r>
      <w:proofErr w:type="spellStart"/>
      <w:r w:rsidRPr="007055D9">
        <w:t>weld_position</w:t>
      </w:r>
      <w:bookmarkEnd w:id="2133"/>
      <w:bookmarkEnd w:id="2134"/>
      <w:proofErr w:type="spellEnd"/>
      <w:r>
        <w:t>"</w:t>
      </w:r>
      <w:bookmarkEnd w:id="2135"/>
      <w:bookmarkEnd w:id="2136"/>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37" w:name="_Toc3566512"/>
      <w:bookmarkStart w:id="2138" w:name="_Toc34747514"/>
      <w:bookmarkStart w:id="2139" w:name="_Toc77095973"/>
      <w:bookmarkStart w:id="2140" w:name="_Toc86874068"/>
      <w:bookmarkStart w:id="2141"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37"/>
      <w:bookmarkEnd w:id="2138"/>
      <w:bookmarkEnd w:id="2139"/>
      <w:bookmarkEnd w:id="214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42" w:name="_Toc338939219"/>
      <w:r w:rsidRPr="007055D9">
        <w:t xml:space="preserve">Attribute </w:t>
      </w:r>
      <w:r>
        <w:t>"</w:t>
      </w:r>
      <w:r w:rsidRPr="007055D9">
        <w:t>thickness</w:t>
      </w:r>
      <w:bookmarkEnd w:id="214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43" w:name="_Toc3566513"/>
      <w:bookmarkStart w:id="2144" w:name="_Toc34747515"/>
      <w:bookmarkStart w:id="2145" w:name="_Toc77095974"/>
      <w:bookmarkStart w:id="2146" w:name="_Toc86874069"/>
      <w:bookmarkStart w:id="2147"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43"/>
      <w:bookmarkEnd w:id="2144"/>
      <w:bookmarkEnd w:id="2145"/>
      <w:bookmarkEnd w:id="2146"/>
    </w:p>
    <w:p w14:paraId="6D37B18D" w14:textId="77777777" w:rsidR="00FC68DB" w:rsidRPr="007055D9" w:rsidRDefault="00FC68DB" w:rsidP="00B202D2">
      <w:pPr>
        <w:pStyle w:val="berschrift5"/>
      </w:pPr>
      <w:r w:rsidRPr="007055D9">
        <w:t xml:space="preserve">Attribute </w:t>
      </w:r>
      <w:r>
        <w:t>"</w:t>
      </w:r>
      <w:r w:rsidRPr="007055D9">
        <w:t>angle</w:t>
      </w:r>
      <w:bookmarkEnd w:id="214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8" w:name="_Toc338939221"/>
      <w:r w:rsidRPr="007055D9">
        <w:t xml:space="preserve">Attribute </w:t>
      </w:r>
      <w:r>
        <w:t>"</w:t>
      </w:r>
      <w:r w:rsidRPr="007055D9">
        <w:t>penetration</w:t>
      </w:r>
      <w:bookmarkEnd w:id="214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9" w:name="_Toc338939223"/>
      <w:r w:rsidRPr="007055D9">
        <w:t xml:space="preserve">Attribute </w:t>
      </w:r>
      <w:r>
        <w:t>"</w:t>
      </w:r>
      <w:r w:rsidRPr="007055D9">
        <w:t>shape</w:t>
      </w:r>
      <w:bookmarkEnd w:id="214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0" w:name="_Toc338939224"/>
      <w:r w:rsidRPr="007055D9">
        <w:t xml:space="preserve">Attribute </w:t>
      </w:r>
      <w:r>
        <w:t>"</w:t>
      </w:r>
      <w:r w:rsidRPr="007055D9">
        <w:t>filler</w:t>
      </w:r>
      <w:bookmarkEnd w:id="215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51" w:name="_Toc3557048"/>
      <w:bookmarkStart w:id="2152" w:name="_Toc34747298"/>
      <w:bookmarkStart w:id="2153" w:name="_Toc77102117"/>
      <w:r w:rsidRPr="007055D9">
        <w:t xml:space="preserve">Element </w:t>
      </w:r>
      <w:r>
        <w:t>"</w:t>
      </w:r>
      <w:proofErr w:type="spellStart"/>
      <w:r>
        <w:t>sheet_parameter</w:t>
      </w:r>
      <w:bookmarkEnd w:id="2151"/>
      <w:proofErr w:type="spellEnd"/>
      <w:r>
        <w:t>"</w:t>
      </w:r>
      <w:bookmarkEnd w:id="2152"/>
      <w:bookmarkEnd w:id="215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54" w:name="_Toc3566514"/>
      <w:bookmarkStart w:id="2155" w:name="_Toc34747516"/>
      <w:bookmarkStart w:id="2156" w:name="_Toc77095975"/>
      <w:bookmarkStart w:id="2157"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54"/>
      <w:bookmarkEnd w:id="2155"/>
      <w:bookmarkEnd w:id="2156"/>
      <w:bookmarkEnd w:id="2157"/>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8" w:name="WeldDefinitionKJoint"/>
      <w:bookmarkStart w:id="2159" w:name="_Toc338939115"/>
      <w:bookmarkStart w:id="2160" w:name="_Toc3557049"/>
      <w:bookmarkStart w:id="2161" w:name="_Toc34747299"/>
      <w:bookmarkStart w:id="2162" w:name="_Toc77102118"/>
      <w:bookmarkStart w:id="2163" w:name="_Toc86869827"/>
      <w:bookmarkEnd w:id="2158"/>
      <w:r w:rsidRPr="007055D9">
        <w:t>K-Joint</w:t>
      </w:r>
      <w:bookmarkEnd w:id="2159"/>
      <w:bookmarkEnd w:id="2160"/>
      <w:bookmarkEnd w:id="2161"/>
      <w:bookmarkEnd w:id="2162"/>
      <w:bookmarkEnd w:id="216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4" w:name="_Toc3557050"/>
      <w:bookmarkStart w:id="2165" w:name="_Toc34747300"/>
      <w:bookmarkStart w:id="2166" w:name="_Toc77102119"/>
      <w:r w:rsidRPr="007055D9">
        <w:t>Sheet Parameters</w:t>
      </w:r>
      <w:bookmarkEnd w:id="2164"/>
      <w:bookmarkEnd w:id="2165"/>
      <w:bookmarkEnd w:id="216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86869923"/>
                            <w:r>
                              <w:t xml:space="preserve">Figure </w:t>
                            </w:r>
                            <w:r>
                              <w:fldChar w:fldCharType="begin"/>
                            </w:r>
                            <w:r>
                              <w:instrText xml:space="preserve"> SEQ Figure \* ARABIC </w:instrText>
                            </w:r>
                            <w:r>
                              <w:fldChar w:fldCharType="separate"/>
                            </w:r>
                            <w:r>
                              <w:rPr>
                                <w:noProof/>
                              </w:rPr>
                              <w:t>73</w:t>
                            </w:r>
                            <w:r>
                              <w:fldChar w:fldCharType="end"/>
                            </w:r>
                            <w:bookmarkEnd w:id="2167"/>
                            <w:r>
                              <w:t>: K-Joint Sheet Layout</w:t>
                            </w:r>
                            <w:bookmarkEnd w:id="2168"/>
                            <w:bookmarkEnd w:id="2169"/>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73" w:name="_Ref7932243"/>
                      <w:bookmarkStart w:id="2174" w:name="_Toc3557143"/>
                      <w:bookmarkStart w:id="2175" w:name="_Ref7932230"/>
                      <w:bookmarkStart w:id="2176" w:name="_Toc34747396"/>
                      <w:bookmarkStart w:id="2177" w:name="_Toc76030594"/>
                      <w:bookmarkStart w:id="2178" w:name="_Toc86869923"/>
                      <w:r>
                        <w:t xml:space="preserve">Figure </w:t>
                      </w:r>
                      <w:r>
                        <w:fldChar w:fldCharType="begin"/>
                      </w:r>
                      <w:r>
                        <w:instrText xml:space="preserve"> SEQ Figure \* ARABIC </w:instrText>
                      </w:r>
                      <w:r>
                        <w:fldChar w:fldCharType="separate"/>
                      </w:r>
                      <w:r>
                        <w:rPr>
                          <w:noProof/>
                        </w:rPr>
                        <w:t>73</w:t>
                      </w:r>
                      <w:r>
                        <w:fldChar w:fldCharType="end"/>
                      </w:r>
                      <w:bookmarkEnd w:id="2173"/>
                      <w:r>
                        <w:t>: K-Joint Sheet Layout</w:t>
                      </w:r>
                      <w:bookmarkEnd w:id="2174"/>
                      <w:bookmarkEnd w:id="2175"/>
                      <w:bookmarkEnd w:id="2176"/>
                      <w:bookmarkEnd w:id="2177"/>
                      <w:bookmarkEnd w:id="217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79" w:name="_Toc3557051"/>
      <w:bookmarkStart w:id="2180" w:name="_Toc34747301"/>
      <w:bookmarkStart w:id="2181" w:name="_Toc77102120"/>
      <w:r w:rsidRPr="007055D9">
        <w:lastRenderedPageBreak/>
        <w:t>Weld Parameters</w:t>
      </w:r>
      <w:bookmarkEnd w:id="2179"/>
      <w:bookmarkEnd w:id="2180"/>
      <w:bookmarkEnd w:id="2181"/>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82" w:name="_Toc3557144"/>
                            <w:bookmarkStart w:id="2183" w:name="_Toc34747397"/>
                            <w:bookmarkStart w:id="2184" w:name="_Toc76030595"/>
                            <w:bookmarkStart w:id="2185"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2"/>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86" w:name="_Toc3557144"/>
                      <w:bookmarkStart w:id="2187" w:name="_Toc34747397"/>
                      <w:bookmarkStart w:id="2188" w:name="_Toc76030595"/>
                      <w:bookmarkStart w:id="2189"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6"/>
                      <w:bookmarkEnd w:id="2187"/>
                      <w:bookmarkEnd w:id="2188"/>
                      <w:bookmarkEnd w:id="218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68" o:title=""/>
          </v:shape>
          <o:OLEObject Type="Embed" ProgID="Equation.3" ShapeID="_x0000_i1032" DrawAspect="Content" ObjectID="_1698572624" r:id="rId19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90" w:name="_Toc3566515"/>
      <w:bookmarkStart w:id="2191" w:name="_Toc34747517"/>
      <w:bookmarkStart w:id="2192" w:name="_Toc77095976"/>
      <w:bookmarkStart w:id="2193"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90"/>
      <w:bookmarkEnd w:id="2191"/>
      <w:bookmarkEnd w:id="2192"/>
      <w:bookmarkEnd w:id="219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4" w:name="_Toc338939226"/>
      <w:bookmarkStart w:id="2195" w:name="_Toc3557052"/>
      <w:bookmarkStart w:id="2196" w:name="_Toc34747302"/>
      <w:bookmarkStart w:id="2197" w:name="_Toc77102121"/>
      <w:r w:rsidRPr="007055D9">
        <w:t>Attributes</w:t>
      </w:r>
      <w:bookmarkEnd w:id="2194"/>
      <w:bookmarkEnd w:id="2195"/>
      <w:bookmarkEnd w:id="2196"/>
      <w:bookmarkEnd w:id="2197"/>
    </w:p>
    <w:p w14:paraId="5D24B36D" w14:textId="77777777" w:rsidR="00FC68DB" w:rsidRPr="007055D9" w:rsidRDefault="00FC68DB" w:rsidP="00B202D2">
      <w:pPr>
        <w:pStyle w:val="berschrift5"/>
      </w:pPr>
      <w:bookmarkStart w:id="2198" w:name="_Toc338939228"/>
      <w:r w:rsidRPr="007055D9">
        <w:t xml:space="preserve">Attribute </w:t>
      </w:r>
      <w:r>
        <w:t>"</w:t>
      </w:r>
      <w:r w:rsidRPr="007055D9">
        <w:t>base</w:t>
      </w:r>
      <w:bookmarkEnd w:id="219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9" w:name="_Toc338939229"/>
      <w:r w:rsidRPr="007055D9">
        <w:t xml:space="preserve">Attribute </w:t>
      </w:r>
      <w:r>
        <w:t>"</w:t>
      </w:r>
      <w:r w:rsidRPr="007055D9">
        <w:t>technology</w:t>
      </w:r>
      <w:bookmarkEnd w:id="219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0" w:name="_Toc338939230"/>
      <w:bookmarkStart w:id="2201" w:name="_Toc3557053"/>
      <w:bookmarkStart w:id="2202" w:name="_Toc34747303"/>
      <w:bookmarkStart w:id="2203" w:name="_Toc77102122"/>
      <w:r w:rsidRPr="007055D9">
        <w:t xml:space="preserve">Element </w:t>
      </w:r>
      <w:r>
        <w:t>"</w:t>
      </w:r>
      <w:proofErr w:type="spellStart"/>
      <w:r w:rsidRPr="007055D9">
        <w:t>weld_position</w:t>
      </w:r>
      <w:bookmarkEnd w:id="2200"/>
      <w:bookmarkEnd w:id="2201"/>
      <w:proofErr w:type="spellEnd"/>
      <w:r>
        <w:t>"</w:t>
      </w:r>
      <w:bookmarkEnd w:id="2202"/>
      <w:bookmarkEnd w:id="2203"/>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04" w:name="_Toc3566516"/>
      <w:bookmarkStart w:id="2205" w:name="_Toc34747518"/>
      <w:bookmarkStart w:id="2206" w:name="_Toc77095977"/>
      <w:bookmarkStart w:id="2207" w:name="_Toc86874072"/>
      <w:bookmarkStart w:id="2208"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4"/>
      <w:bookmarkEnd w:id="2205"/>
      <w:bookmarkEnd w:id="2206"/>
      <w:bookmarkEnd w:id="220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0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9" w:name="_Toc338939234"/>
      <w:r w:rsidRPr="007055D9">
        <w:t xml:space="preserve">Attribute </w:t>
      </w:r>
      <w:r>
        <w:t>"</w:t>
      </w:r>
      <w:r w:rsidRPr="007055D9">
        <w:t>thickness</w:t>
      </w:r>
      <w:bookmarkEnd w:id="220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10" w:name="_Toc3566517"/>
      <w:bookmarkStart w:id="2211" w:name="_Toc34747519"/>
      <w:bookmarkStart w:id="2212" w:name="_Toc77095978"/>
      <w:bookmarkStart w:id="2213" w:name="_Toc86874073"/>
      <w:bookmarkStart w:id="2214"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10"/>
      <w:bookmarkEnd w:id="2211"/>
      <w:bookmarkEnd w:id="2212"/>
      <w:bookmarkEnd w:id="2213"/>
    </w:p>
    <w:p w14:paraId="435000B6" w14:textId="77777777" w:rsidR="00FC68DB" w:rsidRPr="007055D9" w:rsidRDefault="00FC68DB" w:rsidP="00B202D2">
      <w:pPr>
        <w:pStyle w:val="berschrift5"/>
      </w:pPr>
      <w:r w:rsidRPr="007055D9">
        <w:t xml:space="preserve">Attribute </w:t>
      </w:r>
      <w:r>
        <w:t>"</w:t>
      </w:r>
      <w:r w:rsidRPr="007055D9">
        <w:t>angle</w:t>
      </w:r>
      <w:bookmarkEnd w:id="221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215" w:name="_Toc338939236"/>
      <w:r w:rsidRPr="007055D9">
        <w:t xml:space="preserve">Attribute </w:t>
      </w:r>
      <w:r>
        <w:t>"</w:t>
      </w:r>
      <w:r w:rsidRPr="007055D9">
        <w:t>penetration</w:t>
      </w:r>
      <w:bookmarkEnd w:id="221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6" w:name="_Toc338939238"/>
      <w:r w:rsidRPr="007055D9">
        <w:lastRenderedPageBreak/>
        <w:t xml:space="preserve">Attribute </w:t>
      </w:r>
      <w:r>
        <w:t>"</w:t>
      </w:r>
      <w:r w:rsidRPr="007055D9">
        <w:t>shape</w:t>
      </w:r>
      <w:bookmarkEnd w:id="221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7" w:name="_Toc338939239"/>
      <w:r w:rsidRPr="007055D9">
        <w:t xml:space="preserve">Attribute </w:t>
      </w:r>
      <w:r>
        <w:t>"</w:t>
      </w:r>
      <w:r w:rsidRPr="007055D9">
        <w:t>filler</w:t>
      </w:r>
      <w:bookmarkEnd w:id="221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8" w:name="WeldDefinitionCrossJoint"/>
      <w:bookmarkStart w:id="2219" w:name="_Ref397588351"/>
      <w:bookmarkStart w:id="2220" w:name="_Toc3557054"/>
      <w:bookmarkStart w:id="2221" w:name="_Toc34747304"/>
      <w:bookmarkStart w:id="2222" w:name="_Toc77102123"/>
      <w:bookmarkStart w:id="2223" w:name="_Toc338939116"/>
      <w:bookmarkEnd w:id="2218"/>
      <w:r w:rsidRPr="007055D9">
        <w:t xml:space="preserve">Element </w:t>
      </w:r>
      <w:r>
        <w:t>"</w:t>
      </w:r>
      <w:proofErr w:type="spellStart"/>
      <w:r>
        <w:t>sheet_parameter</w:t>
      </w:r>
      <w:bookmarkEnd w:id="2219"/>
      <w:bookmarkEnd w:id="2220"/>
      <w:proofErr w:type="spellEnd"/>
      <w:r>
        <w:t>"</w:t>
      </w:r>
      <w:bookmarkEnd w:id="2221"/>
      <w:bookmarkEnd w:id="222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24" w:name="_Toc3566518"/>
      <w:bookmarkStart w:id="2225" w:name="_Toc34747520"/>
      <w:bookmarkStart w:id="2226" w:name="_Toc77095979"/>
      <w:bookmarkStart w:id="2227"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4"/>
      <w:bookmarkEnd w:id="2225"/>
      <w:bookmarkEnd w:id="2226"/>
      <w:bookmarkEnd w:id="2227"/>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8" w:name="_Toc3557055"/>
      <w:bookmarkStart w:id="2229" w:name="_Toc34747305"/>
      <w:bookmarkStart w:id="2230" w:name="_Toc77102124"/>
      <w:bookmarkStart w:id="2231" w:name="_Toc86869828"/>
      <w:r>
        <w:t>Cruciform Joint</w:t>
      </w:r>
      <w:bookmarkEnd w:id="2223"/>
      <w:bookmarkEnd w:id="2228"/>
      <w:bookmarkEnd w:id="2229"/>
      <w:bookmarkEnd w:id="2230"/>
      <w:bookmarkEnd w:id="223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2" w:name="GenericSeamWeldWeldingTechnology"/>
      <w:bookmarkEnd w:id="223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3" w:name="_Toc3557056"/>
      <w:bookmarkStart w:id="2234" w:name="_Toc34747306"/>
      <w:bookmarkStart w:id="2235"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3"/>
      <w:bookmarkEnd w:id="2234"/>
      <w:bookmarkEnd w:id="223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36" w:name="_Toc3557057"/>
      <w:bookmarkStart w:id="2237" w:name="_Toc34747307"/>
      <w:bookmarkStart w:id="2238"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39" w:name="_Toc3557145"/>
                            <w:bookmarkStart w:id="2240" w:name="_Toc34747398"/>
                            <w:bookmarkStart w:id="2241" w:name="_Toc76030596"/>
                            <w:bookmarkStart w:id="2242"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9"/>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43" w:name="_Toc3557145"/>
                      <w:bookmarkStart w:id="2244" w:name="_Toc34747398"/>
                      <w:bookmarkStart w:id="2245" w:name="_Toc76030596"/>
                      <w:bookmarkStart w:id="2246"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43"/>
                      <w:bookmarkEnd w:id="2244"/>
                      <w:bookmarkEnd w:id="2245"/>
                      <w:bookmarkEnd w:id="2246"/>
                    </w:p>
                  </w:txbxContent>
                </v:textbox>
              </v:shape>
            </w:pict>
          </mc:Fallback>
        </mc:AlternateContent>
      </w:r>
      <w:r w:rsidRPr="007055D9">
        <w:t>Weld Parameters</w:t>
      </w:r>
      <w:bookmarkEnd w:id="2236"/>
      <w:bookmarkEnd w:id="2237"/>
      <w:bookmarkEnd w:id="2238"/>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47" w:name="_Toc3557146"/>
                            <w:bookmarkStart w:id="2248" w:name="_Toc34747399"/>
                            <w:bookmarkStart w:id="2249" w:name="_Toc76030597"/>
                            <w:bookmarkStart w:id="2250"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7"/>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51" w:name="_Toc3557146"/>
                      <w:bookmarkStart w:id="2252" w:name="_Toc34747399"/>
                      <w:bookmarkStart w:id="2253" w:name="_Toc76030597"/>
                      <w:bookmarkStart w:id="2254"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51"/>
                      <w:bookmarkEnd w:id="2252"/>
                      <w:bookmarkEnd w:id="2253"/>
                      <w:bookmarkEnd w:id="225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68" o:title=""/>
          </v:shape>
          <o:OLEObject Type="Embed" ProgID="Equation.3" ShapeID="_x0000_i1033" DrawAspect="Content" ObjectID="_1698572625" r:id="rId19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55" w:name="_Toc3566519"/>
      <w:bookmarkStart w:id="2256" w:name="_Toc34747521"/>
      <w:bookmarkStart w:id="2257" w:name="_Toc77095980"/>
      <w:bookmarkStart w:id="2258" w:name="_Toc86874075"/>
      <w:bookmarkStart w:id="2259" w:name="_Toc338939241"/>
      <w:bookmarkStart w:id="2260" w:name="_Toc288196482"/>
      <w:bookmarkStart w:id="2261" w:name="_Toc288200784"/>
      <w:bookmarkStart w:id="2262" w:name="_Toc338938909"/>
      <w:bookmarkStart w:id="2263" w:name="_Toc338939128"/>
      <w:bookmarkEnd w:id="1769"/>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55"/>
      <w:bookmarkEnd w:id="2256"/>
      <w:bookmarkEnd w:id="2257"/>
      <w:bookmarkEnd w:id="2258"/>
    </w:p>
    <w:p w14:paraId="67851E1D" w14:textId="77777777" w:rsidR="00FC68DB" w:rsidRPr="007055D9" w:rsidRDefault="00FC68DB" w:rsidP="00B202D2">
      <w:pPr>
        <w:pStyle w:val="berschrift4"/>
      </w:pPr>
      <w:bookmarkStart w:id="2264" w:name="_Toc3557058"/>
      <w:bookmarkStart w:id="2265" w:name="_Toc34747308"/>
      <w:bookmarkStart w:id="2266" w:name="_Toc77102127"/>
      <w:r w:rsidRPr="007055D9">
        <w:t>Attributes</w:t>
      </w:r>
      <w:bookmarkEnd w:id="2259"/>
      <w:bookmarkEnd w:id="2264"/>
      <w:bookmarkEnd w:id="2265"/>
      <w:bookmarkEnd w:id="2266"/>
    </w:p>
    <w:p w14:paraId="78E13020" w14:textId="77777777" w:rsidR="00FC68DB" w:rsidRPr="007055D9" w:rsidRDefault="00FC68DB" w:rsidP="00B202D2">
      <w:pPr>
        <w:pStyle w:val="berschrift5"/>
      </w:pPr>
      <w:bookmarkStart w:id="2267" w:name="_Toc338939243"/>
      <w:r w:rsidRPr="007055D9">
        <w:t xml:space="preserve">Attribute </w:t>
      </w:r>
      <w:r>
        <w:t>"</w:t>
      </w:r>
      <w:r w:rsidRPr="007055D9">
        <w:t>base</w:t>
      </w:r>
      <w:bookmarkEnd w:id="226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68" w:name="_Toc338939244"/>
      <w:r w:rsidRPr="007055D9">
        <w:t xml:space="preserve">Attribute </w:t>
      </w:r>
      <w:r>
        <w:t>"</w:t>
      </w:r>
      <w:r w:rsidRPr="007055D9">
        <w:t>technology</w:t>
      </w:r>
      <w:bookmarkEnd w:id="226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69" w:name="_Toc338939245"/>
      <w:bookmarkStart w:id="2270" w:name="_Toc3557059"/>
      <w:bookmarkStart w:id="2271" w:name="_Toc34747309"/>
      <w:bookmarkStart w:id="2272" w:name="_Toc77102128"/>
      <w:r w:rsidRPr="007055D9">
        <w:t xml:space="preserve">Element </w:t>
      </w:r>
      <w:r>
        <w:t>"</w:t>
      </w:r>
      <w:proofErr w:type="spellStart"/>
      <w:r w:rsidRPr="007055D9">
        <w:t>weld_position</w:t>
      </w:r>
      <w:bookmarkEnd w:id="2269"/>
      <w:bookmarkEnd w:id="2270"/>
      <w:proofErr w:type="spellEnd"/>
      <w:r>
        <w:t>"</w:t>
      </w:r>
      <w:bookmarkEnd w:id="2271"/>
      <w:bookmarkEnd w:id="2272"/>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73" w:name="_Toc3566520"/>
      <w:bookmarkStart w:id="2274" w:name="_Toc34747522"/>
      <w:bookmarkStart w:id="2275" w:name="_Toc77095981"/>
      <w:bookmarkStart w:id="2276" w:name="_Toc86874076"/>
      <w:bookmarkStart w:id="2277"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73"/>
      <w:bookmarkEnd w:id="2274"/>
      <w:bookmarkEnd w:id="2275"/>
      <w:bookmarkEnd w:id="2276"/>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7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78" w:name="_Toc338939249"/>
      <w:r w:rsidRPr="007055D9">
        <w:t xml:space="preserve">Attribute </w:t>
      </w:r>
      <w:r>
        <w:t>"</w:t>
      </w:r>
      <w:r w:rsidRPr="007055D9">
        <w:t>thickness</w:t>
      </w:r>
      <w:bookmarkEnd w:id="227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79" w:name="_Toc3566521"/>
      <w:bookmarkStart w:id="2280" w:name="_Toc34747523"/>
      <w:bookmarkStart w:id="2281" w:name="_Toc77095982"/>
      <w:bookmarkStart w:id="2282" w:name="_Toc86874077"/>
      <w:bookmarkStart w:id="2283"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79"/>
      <w:bookmarkEnd w:id="2280"/>
      <w:bookmarkEnd w:id="2281"/>
      <w:bookmarkEnd w:id="2282"/>
    </w:p>
    <w:p w14:paraId="7171C538" w14:textId="77777777" w:rsidR="00FC68DB" w:rsidRPr="007055D9" w:rsidRDefault="00FC68DB" w:rsidP="00B202D2">
      <w:pPr>
        <w:pStyle w:val="berschrift5"/>
      </w:pPr>
      <w:r w:rsidRPr="007055D9">
        <w:t xml:space="preserve">Attribute </w:t>
      </w:r>
      <w:r>
        <w:t>"</w:t>
      </w:r>
      <w:r w:rsidRPr="007055D9">
        <w:t>angle</w:t>
      </w:r>
      <w:bookmarkEnd w:id="228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84" w:name="_Toc338939251"/>
      <w:r w:rsidRPr="007055D9">
        <w:t xml:space="preserve">Attribute </w:t>
      </w:r>
      <w:r>
        <w:t>"</w:t>
      </w:r>
      <w:r w:rsidRPr="007055D9">
        <w:t>penetration</w:t>
      </w:r>
      <w:bookmarkEnd w:id="228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85" w:name="_Toc338939253"/>
      <w:r w:rsidRPr="007055D9">
        <w:t xml:space="preserve">Attribute </w:t>
      </w:r>
      <w:r>
        <w:t>"</w:t>
      </w:r>
      <w:r w:rsidRPr="007055D9">
        <w:t>shape</w:t>
      </w:r>
      <w:bookmarkEnd w:id="228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86" w:name="_Toc338939254"/>
      <w:r w:rsidRPr="007055D9">
        <w:t xml:space="preserve">Attribute </w:t>
      </w:r>
      <w:r>
        <w:t>"</w:t>
      </w:r>
      <w:r w:rsidRPr="007055D9">
        <w:t>filler</w:t>
      </w:r>
      <w:bookmarkEnd w:id="228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87" w:name="GenericSeamWeldWeld"/>
      <w:bookmarkStart w:id="2288" w:name="_Toc3557060"/>
      <w:bookmarkStart w:id="2289" w:name="_Toc34747310"/>
      <w:bookmarkStart w:id="2290" w:name="_Toc77102129"/>
      <w:bookmarkStart w:id="2291" w:name="_Toc338938919"/>
      <w:bookmarkStart w:id="2292" w:name="_Toc338939255"/>
      <w:bookmarkEnd w:id="2260"/>
      <w:bookmarkEnd w:id="2261"/>
      <w:bookmarkEnd w:id="2262"/>
      <w:bookmarkEnd w:id="2263"/>
      <w:bookmarkEnd w:id="2287"/>
      <w:r w:rsidRPr="007055D9">
        <w:t xml:space="preserve">Element </w:t>
      </w:r>
      <w:r>
        <w:t>"</w:t>
      </w:r>
      <w:proofErr w:type="spellStart"/>
      <w:r>
        <w:t>sheet_parameter</w:t>
      </w:r>
      <w:bookmarkEnd w:id="2288"/>
      <w:proofErr w:type="spellEnd"/>
      <w:r>
        <w:t>"</w:t>
      </w:r>
      <w:bookmarkEnd w:id="2289"/>
      <w:bookmarkEnd w:id="2290"/>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93" w:name="_Toc3566522"/>
      <w:bookmarkStart w:id="2294" w:name="_Toc34747524"/>
      <w:bookmarkStart w:id="2295" w:name="_Toc77095983"/>
      <w:bookmarkStart w:id="2296"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93"/>
      <w:bookmarkEnd w:id="2294"/>
      <w:bookmarkEnd w:id="2295"/>
      <w:bookmarkEnd w:id="2296"/>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97" w:name="_Toc413861928"/>
      <w:bookmarkStart w:id="2298" w:name="_Toc3557061"/>
      <w:bookmarkStart w:id="2299" w:name="_Toc34747311"/>
      <w:bookmarkStart w:id="2300" w:name="_Toc77102130"/>
      <w:bookmarkStart w:id="2301" w:name="_Toc86869829"/>
      <w:bookmarkStart w:id="2302" w:name="_Toc413359615"/>
      <w:bookmarkStart w:id="2303" w:name="_Toc338938920"/>
      <w:bookmarkStart w:id="2304" w:name="_Toc338939256"/>
      <w:bookmarkStart w:id="2305" w:name="_Toc391571769"/>
      <w:bookmarkEnd w:id="2291"/>
      <w:bookmarkEnd w:id="2292"/>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06" w:name="_Toc3557147"/>
                              <w:bookmarkStart w:id="2307" w:name="_Toc34747400"/>
                              <w:bookmarkStart w:id="2308" w:name="_Toc76030598"/>
                              <w:bookmarkStart w:id="2309"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6"/>
                              <w:bookmarkEnd w:id="2307"/>
                              <w:bookmarkEnd w:id="2308"/>
                              <w:bookmarkEnd w:id="2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9"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10" w:name="_Toc3557147"/>
                        <w:bookmarkStart w:id="2311" w:name="_Toc34747400"/>
                        <w:bookmarkStart w:id="2312" w:name="_Toc76030598"/>
                        <w:bookmarkStart w:id="2313"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10"/>
                        <w:bookmarkEnd w:id="2311"/>
                        <w:bookmarkEnd w:id="2312"/>
                        <w:bookmarkEnd w:id="2313"/>
                      </w:p>
                    </w:txbxContent>
                  </v:textbox>
                </v:shape>
              </v:group>
            </w:pict>
          </mc:Fallback>
        </mc:AlternateContent>
      </w:r>
      <w:r w:rsidRPr="00226A3F">
        <w:t>Flared Joint</w:t>
      </w:r>
      <w:bookmarkEnd w:id="2297"/>
      <w:bookmarkEnd w:id="2298"/>
      <w:bookmarkEnd w:id="2299"/>
      <w:bookmarkEnd w:id="2300"/>
      <w:bookmarkEnd w:id="230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14" w:name="_Toc3557148"/>
                              <w:bookmarkStart w:id="2315" w:name="_Toc34747401"/>
                              <w:bookmarkStart w:id="2316" w:name="_Toc76030599"/>
                              <w:bookmarkStart w:id="2317"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4"/>
                              <w:bookmarkEnd w:id="2315"/>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1"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18" w:name="_Toc3557148"/>
                        <w:bookmarkStart w:id="2319" w:name="_Toc34747401"/>
                        <w:bookmarkStart w:id="2320" w:name="_Toc76030599"/>
                        <w:bookmarkStart w:id="2321"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8"/>
                        <w:bookmarkEnd w:id="2319"/>
                        <w:bookmarkEnd w:id="2320"/>
                        <w:bookmarkEnd w:id="2321"/>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22" w:name="_Toc3566523"/>
      <w:bookmarkStart w:id="2323" w:name="_Toc34747525"/>
      <w:bookmarkStart w:id="2324" w:name="_Toc77095984"/>
      <w:bookmarkStart w:id="2325"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22"/>
      <w:bookmarkEnd w:id="2323"/>
      <w:bookmarkEnd w:id="2324"/>
      <w:bookmarkEnd w:id="23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26" w:name="_Toc3557062"/>
      <w:bookmarkStart w:id="2327" w:name="_Toc34747312"/>
      <w:bookmarkStart w:id="2328" w:name="_Toc77102131"/>
      <w:r>
        <w:t>Attributes</w:t>
      </w:r>
      <w:bookmarkEnd w:id="2326"/>
      <w:bookmarkEnd w:id="2327"/>
      <w:bookmarkEnd w:id="23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29" w:name="_Toc3557063"/>
      <w:bookmarkStart w:id="2330" w:name="_Toc34747313"/>
      <w:bookmarkStart w:id="2331" w:name="_Toc77102132"/>
      <w:r>
        <w:t>Element "</w:t>
      </w:r>
      <w:proofErr w:type="spellStart"/>
      <w:r>
        <w:t>weld_position</w:t>
      </w:r>
      <w:bookmarkEnd w:id="2329"/>
      <w:proofErr w:type="spellEnd"/>
      <w:r>
        <w:t>"</w:t>
      </w:r>
      <w:bookmarkEnd w:id="2330"/>
      <w:bookmarkEnd w:id="233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32" w:name="_Toc3566524"/>
      <w:bookmarkStart w:id="2333" w:name="_Toc34747526"/>
      <w:bookmarkStart w:id="2334" w:name="_Toc77095985"/>
      <w:bookmarkStart w:id="2335"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32"/>
      <w:bookmarkEnd w:id="2333"/>
      <w:bookmarkEnd w:id="2334"/>
      <w:bookmarkEnd w:id="2335"/>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36" w:name="_Toc3557064"/>
      <w:bookmarkStart w:id="2337" w:name="_Toc34747314"/>
      <w:bookmarkStart w:id="2338" w:name="_Toc77102133"/>
      <w:r>
        <w:t>Element "</w:t>
      </w:r>
      <w:proofErr w:type="spellStart"/>
      <w:r>
        <w:t>sheet_parameter</w:t>
      </w:r>
      <w:bookmarkEnd w:id="2336"/>
      <w:proofErr w:type="spellEnd"/>
      <w:r>
        <w:t>"</w:t>
      </w:r>
      <w:bookmarkEnd w:id="2337"/>
      <w:bookmarkEnd w:id="233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39" w:name="_Toc3566525"/>
      <w:bookmarkStart w:id="2340" w:name="_Toc34747527"/>
      <w:bookmarkStart w:id="2341" w:name="_Toc77095986"/>
      <w:bookmarkStart w:id="2342"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39"/>
      <w:bookmarkEnd w:id="2340"/>
      <w:bookmarkEnd w:id="2341"/>
      <w:bookmarkEnd w:id="2342"/>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43" w:name="_Ref414345739"/>
      <w:bookmarkStart w:id="2344" w:name="_Ref414345749"/>
      <w:bookmarkStart w:id="2345" w:name="_Ref414345786"/>
      <w:bookmarkStart w:id="2346" w:name="_Ref414345798"/>
      <w:bookmarkStart w:id="2347" w:name="_Toc3557065"/>
      <w:bookmarkStart w:id="2348" w:name="_Toc34747315"/>
      <w:bookmarkStart w:id="2349" w:name="_Toc77102134"/>
      <w:bookmarkStart w:id="2350" w:name="_Toc86869830"/>
      <w:r w:rsidRPr="00226A3F">
        <w:t>Adhesive Lines</w:t>
      </w:r>
      <w:bookmarkEnd w:id="2302"/>
      <w:bookmarkEnd w:id="2343"/>
      <w:bookmarkEnd w:id="2344"/>
      <w:bookmarkEnd w:id="2345"/>
      <w:bookmarkEnd w:id="2346"/>
      <w:bookmarkEnd w:id="2347"/>
      <w:bookmarkEnd w:id="2348"/>
      <w:bookmarkEnd w:id="2349"/>
      <w:bookmarkEnd w:id="235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51" w:name="_Toc3566527"/>
      <w:bookmarkStart w:id="2352" w:name="_Toc34747529"/>
      <w:bookmarkStart w:id="2353" w:name="_Toc77095988"/>
      <w:bookmarkStart w:id="2354"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51"/>
      <w:bookmarkEnd w:id="2352"/>
      <w:bookmarkEnd w:id="2353"/>
      <w:bookmarkEnd w:id="23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55" w:name="_Toc3566528"/>
      <w:bookmarkStart w:id="2356" w:name="_Toc34747530"/>
      <w:bookmarkStart w:id="2357" w:name="_Toc77095989"/>
      <w:bookmarkStart w:id="2358"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55"/>
      <w:bookmarkEnd w:id="2356"/>
      <w:bookmarkEnd w:id="2357"/>
      <w:bookmarkEnd w:id="2358"/>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59" w:name="_Toc428279602"/>
      <w:bookmarkStart w:id="2360" w:name="_Toc428456348"/>
      <w:bookmarkStart w:id="2361" w:name="_Toc428537316"/>
      <w:bookmarkStart w:id="2362" w:name="_Toc428969638"/>
      <w:bookmarkStart w:id="2363" w:name="_Toc429053029"/>
      <w:bookmarkStart w:id="2364" w:name="_Toc413861930"/>
      <w:bookmarkStart w:id="2365" w:name="_Toc3557066"/>
      <w:bookmarkStart w:id="2366" w:name="_Toc34747316"/>
      <w:bookmarkStart w:id="2367" w:name="_Toc77102135"/>
      <w:bookmarkStart w:id="2368" w:name="_Toc86869831"/>
      <w:bookmarkStart w:id="2369" w:name="_Toc413359617"/>
      <w:bookmarkEnd w:id="2359"/>
      <w:bookmarkEnd w:id="2360"/>
      <w:bookmarkEnd w:id="2361"/>
      <w:bookmarkEnd w:id="2362"/>
      <w:bookmarkEnd w:id="2363"/>
      <w:r w:rsidRPr="00226A3F">
        <w:lastRenderedPageBreak/>
        <w:t>Hemming Flanges</w:t>
      </w:r>
      <w:bookmarkEnd w:id="2364"/>
      <w:bookmarkEnd w:id="2365"/>
      <w:bookmarkEnd w:id="2366"/>
      <w:bookmarkEnd w:id="2367"/>
      <w:bookmarkEnd w:id="2368"/>
    </w:p>
    <w:p w14:paraId="7D310584" w14:textId="77777777" w:rsidR="00FC68DB" w:rsidRDefault="00FC68DB" w:rsidP="00B202D2">
      <w:pPr>
        <w:pStyle w:val="berschrift3"/>
      </w:pPr>
      <w:bookmarkStart w:id="2370" w:name="_Toc413861931"/>
      <w:bookmarkStart w:id="2371" w:name="_Toc3557067"/>
      <w:bookmarkStart w:id="2372" w:name="_Toc34747317"/>
      <w:bookmarkStart w:id="2373" w:name="_Toc77102136"/>
      <w:bookmarkStart w:id="2374" w:name="_Toc86869832"/>
      <w:r>
        <w:t>Introduction</w:t>
      </w:r>
      <w:bookmarkEnd w:id="2370"/>
      <w:bookmarkEnd w:id="2371"/>
      <w:bookmarkEnd w:id="2372"/>
      <w:bookmarkEnd w:id="2373"/>
      <w:bookmarkEnd w:id="237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75" w:name="_Ref413858805"/>
      <w:bookmarkStart w:id="2376" w:name="_Toc413861952"/>
      <w:bookmarkStart w:id="2377" w:name="_Toc3557149"/>
      <w:bookmarkStart w:id="2378" w:name="_Toc34747402"/>
      <w:bookmarkStart w:id="2379" w:name="_Toc76030600"/>
      <w:bookmarkStart w:id="2380"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75"/>
      <w:r>
        <w:t>: The Three Regions of a Hemming</w:t>
      </w:r>
      <w:bookmarkEnd w:id="2376"/>
      <w:bookmarkEnd w:id="2377"/>
      <w:bookmarkEnd w:id="2378"/>
      <w:bookmarkEnd w:id="2379"/>
      <w:bookmarkEnd w:id="238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81" w:name="_Ref413850590"/>
      <w:bookmarkStart w:id="2382" w:name="_Toc413861953"/>
      <w:bookmarkStart w:id="2383" w:name="_Toc3557150"/>
      <w:bookmarkStart w:id="2384" w:name="_Toc34747403"/>
      <w:bookmarkStart w:id="2385" w:name="_Toc76030601"/>
      <w:bookmarkStart w:id="2386"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8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82"/>
      <w:bookmarkEnd w:id="2383"/>
      <w:bookmarkEnd w:id="2384"/>
      <w:bookmarkEnd w:id="2385"/>
      <w:bookmarkEnd w:id="238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87" w:name="_Toc413861954"/>
      <w:bookmarkStart w:id="2388" w:name="_Toc3557151"/>
      <w:bookmarkStart w:id="2389" w:name="_Toc34747404"/>
      <w:bookmarkStart w:id="2390" w:name="_Toc76030602"/>
      <w:bookmarkStart w:id="2391"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87"/>
      <w:bookmarkEnd w:id="2388"/>
      <w:bookmarkEnd w:id="2389"/>
      <w:bookmarkEnd w:id="2390"/>
      <w:bookmarkEnd w:id="239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92" w:name="_Toc3557152"/>
      <w:bookmarkStart w:id="2393" w:name="_Toc34747405"/>
      <w:bookmarkStart w:id="2394" w:name="_Toc76030603"/>
      <w:bookmarkStart w:id="2395"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92"/>
      <w:bookmarkEnd w:id="2393"/>
      <w:bookmarkEnd w:id="2394"/>
      <w:bookmarkEnd w:id="239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96" w:name="_Toc413861932"/>
      <w:bookmarkStart w:id="2397" w:name="_Toc3557068"/>
      <w:bookmarkStart w:id="2398" w:name="_Toc34747318"/>
      <w:bookmarkStart w:id="2399" w:name="_Toc77102137"/>
      <w:bookmarkStart w:id="2400"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96"/>
      <w:bookmarkEnd w:id="2397"/>
      <w:bookmarkEnd w:id="2398"/>
      <w:bookmarkEnd w:id="2399"/>
      <w:bookmarkEnd w:id="2400"/>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01" w:name="_Toc3566530"/>
      <w:bookmarkStart w:id="2402" w:name="_Toc34747532"/>
      <w:bookmarkStart w:id="2403" w:name="_Toc77095991"/>
      <w:bookmarkStart w:id="2404"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01"/>
      <w:bookmarkEnd w:id="2402"/>
      <w:bookmarkEnd w:id="2403"/>
      <w:bookmarkEnd w:id="2404"/>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05" w:name="_Toc413861979"/>
      <w:bookmarkStart w:id="2406" w:name="_Toc3566531"/>
      <w:bookmarkStart w:id="2407" w:name="_Toc34747533"/>
      <w:bookmarkStart w:id="2408" w:name="_Toc77095992"/>
      <w:bookmarkStart w:id="2409"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05"/>
      <w:bookmarkEnd w:id="2406"/>
      <w:bookmarkEnd w:id="2407"/>
      <w:bookmarkEnd w:id="2408"/>
      <w:bookmarkEnd w:id="2409"/>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10" w:name="_Toc413861980"/>
      <w:bookmarkStart w:id="2411" w:name="_Toc3566532"/>
      <w:bookmarkStart w:id="2412" w:name="_Toc34747534"/>
      <w:bookmarkStart w:id="2413" w:name="_Toc77095993"/>
      <w:bookmarkStart w:id="2414"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10"/>
      <w:bookmarkEnd w:id="2411"/>
      <w:bookmarkEnd w:id="2412"/>
      <w:bookmarkEnd w:id="2413"/>
      <w:bookmarkEnd w:id="241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15" w:name="_Toc413861981"/>
      <w:bookmarkStart w:id="2416" w:name="_Toc3566533"/>
      <w:bookmarkStart w:id="2417" w:name="_Toc34747535"/>
      <w:bookmarkStart w:id="2418" w:name="_Toc77095994"/>
      <w:bookmarkStart w:id="2419"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15"/>
      <w:bookmarkEnd w:id="2416"/>
      <w:bookmarkEnd w:id="2417"/>
      <w:bookmarkEnd w:id="2418"/>
      <w:bookmarkEnd w:id="241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20" w:name="_Toc3566534"/>
      <w:bookmarkStart w:id="2421" w:name="_Toc34747536"/>
      <w:bookmarkStart w:id="2422" w:name="_Toc77095995"/>
      <w:bookmarkStart w:id="2423"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20"/>
      <w:bookmarkEnd w:id="2421"/>
      <w:bookmarkEnd w:id="2422"/>
      <w:bookmarkEnd w:id="2423"/>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24" w:name="_Toc428537321"/>
      <w:bookmarkStart w:id="2425" w:name="_Toc428969643"/>
      <w:bookmarkStart w:id="2426" w:name="_Toc429053034"/>
      <w:bookmarkStart w:id="2427" w:name="_Toc428537324"/>
      <w:bookmarkStart w:id="2428" w:name="_Toc428969646"/>
      <w:bookmarkStart w:id="2429" w:name="_Toc429053037"/>
      <w:bookmarkStart w:id="2430" w:name="_Toc428537325"/>
      <w:bookmarkStart w:id="2431" w:name="_Toc428969647"/>
      <w:bookmarkStart w:id="2432" w:name="_Toc429053038"/>
      <w:bookmarkStart w:id="2433" w:name="_Toc428537328"/>
      <w:bookmarkStart w:id="2434" w:name="_Toc428969650"/>
      <w:bookmarkStart w:id="2435" w:name="_Toc429053041"/>
      <w:bookmarkStart w:id="2436" w:name="_Toc428537330"/>
      <w:bookmarkStart w:id="2437" w:name="_Toc428969652"/>
      <w:bookmarkStart w:id="2438" w:name="_Toc429053043"/>
      <w:bookmarkStart w:id="2439" w:name="_Toc3557069"/>
      <w:bookmarkStart w:id="2440" w:name="_Toc34747319"/>
      <w:bookmarkStart w:id="2441" w:name="_Toc77102138"/>
      <w:bookmarkStart w:id="2442" w:name="_Toc86869834"/>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r w:rsidRPr="00226A3F">
        <w:t>Sequence Connections</w:t>
      </w:r>
      <w:bookmarkEnd w:id="2369"/>
      <w:bookmarkEnd w:id="2439"/>
      <w:bookmarkEnd w:id="2440"/>
      <w:bookmarkEnd w:id="2441"/>
      <w:bookmarkEnd w:id="244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43" w:name="_Toc413359638"/>
      <w:bookmarkStart w:id="2444" w:name="_Toc3557153"/>
      <w:bookmarkStart w:id="2445" w:name="_Toc34747406"/>
      <w:bookmarkStart w:id="2446" w:name="_Toc76030604"/>
      <w:bookmarkStart w:id="2447"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43"/>
      <w:bookmarkEnd w:id="2444"/>
      <w:bookmarkEnd w:id="2445"/>
      <w:bookmarkEnd w:id="2446"/>
      <w:bookmarkEnd w:id="244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48" w:name="_Toc413359639"/>
      <w:bookmarkStart w:id="2449" w:name="_Toc3557154"/>
      <w:bookmarkStart w:id="2450" w:name="_Toc34747407"/>
      <w:bookmarkStart w:id="2451" w:name="_Toc76030605"/>
      <w:bookmarkStart w:id="2452"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48"/>
      <w:r>
        <w:t xml:space="preserve"> and spacing</w:t>
      </w:r>
      <w:bookmarkEnd w:id="2449"/>
      <w:bookmarkEnd w:id="2450"/>
      <w:bookmarkEnd w:id="2451"/>
      <w:bookmarkEnd w:id="245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53" w:name="_Toc3557155"/>
      <w:bookmarkStart w:id="2454" w:name="_Toc34747408"/>
      <w:bookmarkStart w:id="2455" w:name="_Toc76030606"/>
      <w:bookmarkStart w:id="2456"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53"/>
      <w:bookmarkEnd w:id="2454"/>
      <w:bookmarkEnd w:id="2455"/>
      <w:bookmarkEnd w:id="245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57" w:name="_Toc3557156"/>
      <w:bookmarkStart w:id="2458" w:name="_Toc34747409"/>
      <w:bookmarkStart w:id="2459" w:name="_Toc76030607"/>
      <w:bookmarkStart w:id="2460"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57"/>
      <w:bookmarkEnd w:id="2458"/>
      <w:bookmarkEnd w:id="2459"/>
      <w:bookmarkEnd w:id="2460"/>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61" w:name="_Toc3566535"/>
      <w:bookmarkStart w:id="2462" w:name="_Toc34747537"/>
      <w:bookmarkStart w:id="2463" w:name="_Toc77095996"/>
      <w:bookmarkStart w:id="2464"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61"/>
      <w:bookmarkEnd w:id="2462"/>
      <w:bookmarkEnd w:id="2463"/>
      <w:bookmarkEnd w:id="246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65" w:name="_Toc3566536"/>
      <w:bookmarkStart w:id="2466" w:name="_Toc34747538"/>
      <w:bookmarkStart w:id="2467" w:name="_Toc77095997"/>
      <w:bookmarkStart w:id="2468"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5"/>
      <w:bookmarkEnd w:id="2466"/>
      <w:bookmarkEnd w:id="2467"/>
      <w:bookmarkEnd w:id="246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69" w:name="_Toc3566537"/>
      <w:bookmarkStart w:id="2470" w:name="_Toc34747539"/>
      <w:bookmarkStart w:id="2471" w:name="_Toc77095998"/>
      <w:bookmarkStart w:id="2472"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9"/>
      <w:bookmarkEnd w:id="2470"/>
      <w:bookmarkEnd w:id="2471"/>
      <w:bookmarkEnd w:id="2472"/>
    </w:p>
    <w:p w14:paraId="6F0DFACD" w14:textId="77777777" w:rsidR="00FC68DB" w:rsidRDefault="00FC68DB" w:rsidP="00B202D2"/>
    <w:p w14:paraId="065B83EF" w14:textId="77777777" w:rsidR="00FC68DB" w:rsidRPr="00226A3F" w:rsidRDefault="00FC68DB" w:rsidP="00B202D2">
      <w:pPr>
        <w:pStyle w:val="berschrift1"/>
      </w:pPr>
      <w:bookmarkStart w:id="2473" w:name="_Toc413359618"/>
      <w:bookmarkStart w:id="2474" w:name="_Toc3557070"/>
      <w:bookmarkStart w:id="2475" w:name="_Toc34747320"/>
      <w:bookmarkStart w:id="2476" w:name="_Toc77102139"/>
      <w:bookmarkStart w:id="2477" w:name="_Toc86869835"/>
      <w:bookmarkEnd w:id="2303"/>
      <w:bookmarkEnd w:id="2304"/>
      <w:bookmarkEnd w:id="2305"/>
      <w:r w:rsidRPr="00226A3F">
        <w:t>2D connections</w:t>
      </w:r>
      <w:bookmarkEnd w:id="2473"/>
      <w:bookmarkEnd w:id="2474"/>
      <w:bookmarkEnd w:id="2475"/>
      <w:bookmarkEnd w:id="2476"/>
      <w:bookmarkEnd w:id="2477"/>
    </w:p>
    <w:p w14:paraId="7FE12C3B" w14:textId="77777777" w:rsidR="00FC68DB" w:rsidRPr="00226A3F" w:rsidRDefault="00FC68DB" w:rsidP="00B202D2">
      <w:pPr>
        <w:pStyle w:val="berschrift2"/>
      </w:pPr>
      <w:bookmarkStart w:id="2478" w:name="_Toc413359619"/>
      <w:bookmarkStart w:id="2479" w:name="_Toc3557071"/>
      <w:bookmarkStart w:id="2480" w:name="_Toc34747321"/>
      <w:bookmarkStart w:id="2481" w:name="_Toc77102140"/>
      <w:bookmarkStart w:id="2482" w:name="_Toc86869836"/>
      <w:r w:rsidRPr="00226A3F">
        <w:t>Generic Definitions</w:t>
      </w:r>
      <w:bookmarkEnd w:id="2478"/>
      <w:bookmarkEnd w:id="2479"/>
      <w:bookmarkEnd w:id="2480"/>
      <w:bookmarkEnd w:id="2481"/>
      <w:bookmarkEnd w:id="2482"/>
    </w:p>
    <w:p w14:paraId="7C6ACD6A" w14:textId="77777777" w:rsidR="00FC68DB" w:rsidRPr="00226A3F" w:rsidRDefault="00FC68DB" w:rsidP="00B202D2">
      <w:pPr>
        <w:pStyle w:val="berschrift3"/>
      </w:pPr>
      <w:bookmarkStart w:id="2483" w:name="_Toc413359620"/>
      <w:bookmarkStart w:id="2484" w:name="_Toc3557072"/>
      <w:bookmarkStart w:id="2485" w:name="_Toc34747322"/>
      <w:bookmarkStart w:id="2486" w:name="_Toc77102141"/>
      <w:bookmarkStart w:id="2487" w:name="_Toc86869837"/>
      <w:r w:rsidRPr="00226A3F">
        <w:t>Identification</w:t>
      </w:r>
      <w:bookmarkEnd w:id="2483"/>
      <w:bookmarkEnd w:id="2484"/>
      <w:bookmarkEnd w:id="2485"/>
      <w:bookmarkEnd w:id="2486"/>
      <w:bookmarkEnd w:id="2487"/>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88" w:name="_Toc413359621"/>
      <w:bookmarkStart w:id="2489" w:name="_Toc3557073"/>
      <w:bookmarkStart w:id="2490" w:name="_Toc34747323"/>
      <w:bookmarkStart w:id="2491" w:name="_Toc77102142"/>
      <w:bookmarkStart w:id="2492" w:name="_Toc86869838"/>
      <w:r w:rsidRPr="00226A3F">
        <w:t>Connection Face</w:t>
      </w:r>
      <w:bookmarkEnd w:id="2488"/>
      <w:bookmarkEnd w:id="2489"/>
      <w:bookmarkEnd w:id="2490"/>
      <w:bookmarkEnd w:id="2491"/>
      <w:bookmarkEnd w:id="249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93" w:name="_Toc3566539"/>
      <w:bookmarkStart w:id="2494" w:name="_Toc34747541"/>
      <w:bookmarkStart w:id="2495" w:name="_Toc77096000"/>
      <w:bookmarkStart w:id="2496"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93"/>
      <w:bookmarkEnd w:id="2494"/>
      <w:bookmarkEnd w:id="2495"/>
      <w:bookmarkEnd w:id="249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97" w:name="_Toc3566540"/>
      <w:bookmarkStart w:id="2498" w:name="_Toc34747542"/>
      <w:bookmarkStart w:id="2499" w:name="_Toc77096001"/>
      <w:bookmarkStart w:id="2500"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97"/>
      <w:bookmarkEnd w:id="2498"/>
      <w:bookmarkEnd w:id="2499"/>
      <w:bookmarkEnd w:id="250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501" w:name="_Toc3566541"/>
      <w:bookmarkStart w:id="2502" w:name="_Toc34747543"/>
      <w:bookmarkStart w:id="2503" w:name="_Toc77096002"/>
      <w:bookmarkStart w:id="2504"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01"/>
      <w:bookmarkEnd w:id="2502"/>
      <w:bookmarkEnd w:id="2503"/>
      <w:bookmarkEnd w:id="2504"/>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505" w:name="_Toc3566542"/>
      <w:bookmarkStart w:id="2506" w:name="_Toc34747544"/>
      <w:bookmarkStart w:id="2507" w:name="_Toc77096003"/>
      <w:bookmarkStart w:id="2508"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05"/>
      <w:bookmarkEnd w:id="2506"/>
      <w:bookmarkEnd w:id="2507"/>
      <w:bookmarkEnd w:id="2508"/>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09" w:name="_Toc413359622"/>
      <w:bookmarkStart w:id="2510" w:name="_Toc3557074"/>
      <w:bookmarkStart w:id="2511" w:name="_Toc34747324"/>
      <w:bookmarkStart w:id="2512" w:name="_Toc77102143"/>
      <w:bookmarkStart w:id="2513" w:name="_Toc86869839"/>
      <w:r w:rsidRPr="00226A3F">
        <w:t>Type Specification</w:t>
      </w:r>
      <w:bookmarkEnd w:id="2509"/>
      <w:bookmarkEnd w:id="2510"/>
      <w:bookmarkEnd w:id="2511"/>
      <w:bookmarkEnd w:id="2512"/>
      <w:bookmarkEnd w:id="251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514" w:name="_Toc3566543"/>
      <w:bookmarkStart w:id="2515" w:name="_Toc34747545"/>
      <w:bookmarkStart w:id="2516" w:name="_Toc77096004"/>
      <w:bookmarkStart w:id="2517"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14"/>
      <w:bookmarkEnd w:id="2515"/>
      <w:bookmarkEnd w:id="2516"/>
      <w:bookmarkEnd w:id="2517"/>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18" w:name="_Toc413359623"/>
      <w:bookmarkStart w:id="2519" w:name="_Ref414345836"/>
      <w:bookmarkStart w:id="2520" w:name="_Ref414345889"/>
      <w:bookmarkStart w:id="2521" w:name="_Ref414350043"/>
      <w:bookmarkStart w:id="2522" w:name="_Ref429051261"/>
      <w:bookmarkStart w:id="2523" w:name="_Toc3557075"/>
      <w:bookmarkStart w:id="2524" w:name="_Toc34747325"/>
      <w:bookmarkStart w:id="2525" w:name="_Toc77102144"/>
      <w:bookmarkStart w:id="2526" w:name="_Toc86869840"/>
      <w:r w:rsidRPr="00226A3F">
        <w:lastRenderedPageBreak/>
        <w:t xml:space="preserve">Adhesive </w:t>
      </w:r>
      <w:r>
        <w:t>F</w:t>
      </w:r>
      <w:r w:rsidRPr="00226A3F">
        <w:t>aces</w:t>
      </w:r>
      <w:bookmarkEnd w:id="2518"/>
      <w:bookmarkEnd w:id="2519"/>
      <w:bookmarkEnd w:id="2520"/>
      <w:bookmarkEnd w:id="2521"/>
      <w:bookmarkEnd w:id="2522"/>
      <w:bookmarkEnd w:id="2523"/>
      <w:bookmarkEnd w:id="2524"/>
      <w:bookmarkEnd w:id="2525"/>
      <w:bookmarkEnd w:id="2526"/>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27" w:name="_Toc413359640"/>
      <w:bookmarkStart w:id="2528" w:name="_Toc3557157"/>
      <w:bookmarkStart w:id="2529" w:name="_Toc34747410"/>
      <w:bookmarkStart w:id="2530" w:name="_Toc76030608"/>
      <w:bookmarkStart w:id="2531"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27"/>
      <w:bookmarkEnd w:id="2528"/>
      <w:bookmarkEnd w:id="2529"/>
      <w:bookmarkEnd w:id="2530"/>
      <w:bookmarkEnd w:id="253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32" w:name="_Toc3566545"/>
      <w:bookmarkStart w:id="2533" w:name="_Toc34747547"/>
      <w:bookmarkStart w:id="2534" w:name="_Toc77096006"/>
      <w:bookmarkStart w:id="2535"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32"/>
      <w:bookmarkEnd w:id="2533"/>
      <w:bookmarkEnd w:id="2534"/>
      <w:bookmarkEnd w:id="253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36" w:name="_Toc413359658"/>
      <w:bookmarkStart w:id="2537" w:name="_Toc3566546"/>
      <w:bookmarkStart w:id="2538" w:name="_Toc34747548"/>
      <w:bookmarkStart w:id="2539" w:name="_Toc77096007"/>
      <w:bookmarkStart w:id="2540"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36"/>
      <w:bookmarkEnd w:id="2537"/>
      <w:bookmarkEnd w:id="2538"/>
      <w:bookmarkEnd w:id="2539"/>
      <w:bookmarkEnd w:id="254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41" w:name="_Toc3557076"/>
      <w:bookmarkStart w:id="2542" w:name="_Toc34747326"/>
      <w:bookmarkStart w:id="2543" w:name="_Toc77102147"/>
      <w:bookmarkStart w:id="2544" w:name="_Toc443470372"/>
      <w:bookmarkStart w:id="2545" w:name="_Toc450303224"/>
      <w:bookmarkStart w:id="2546" w:name="_Toc9996979"/>
      <w:bookmarkStart w:id="2547" w:name="_Toc353342679"/>
      <w:bookmarkEnd w:id="18"/>
    </w:p>
    <w:p w14:paraId="175E8840" w14:textId="5A6AB99C" w:rsidR="002D2C85" w:rsidRPr="007055D9" w:rsidRDefault="002D2C85" w:rsidP="00B202D2">
      <w:pPr>
        <w:pStyle w:val="berschrift1"/>
      </w:pPr>
      <w:bookmarkStart w:id="2548" w:name="_Toc86869841"/>
      <w:r w:rsidRPr="007055D9">
        <w:t>Future extensions</w:t>
      </w:r>
      <w:bookmarkEnd w:id="2541"/>
      <w:bookmarkEnd w:id="2542"/>
      <w:bookmarkEnd w:id="2543"/>
      <w:bookmarkEnd w:id="2548"/>
    </w:p>
    <w:p w14:paraId="209DB769" w14:textId="77777777" w:rsidR="002D2C85" w:rsidRPr="00226A3F" w:rsidRDefault="002D2C85" w:rsidP="00B202D2">
      <w:bookmarkStart w:id="2549" w:name="_Toc338938925"/>
      <w:bookmarkStart w:id="255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51" w:name="_Toc338938923"/>
      <w:bookmarkStart w:id="2552" w:name="_Toc338939259"/>
      <w:bookmarkStart w:id="2553" w:name="_Toc413359625"/>
      <w:bookmarkStart w:id="2554" w:name="_Toc3557077"/>
      <w:bookmarkStart w:id="2555" w:name="_Toc34747327"/>
      <w:bookmarkStart w:id="2556" w:name="_Toc77102148"/>
      <w:bookmarkStart w:id="2557" w:name="_Toc86869842"/>
      <w:r w:rsidRPr="00226A3F">
        <w:t>Additional parameters for spot and seam welds</w:t>
      </w:r>
      <w:bookmarkEnd w:id="2551"/>
      <w:bookmarkEnd w:id="2552"/>
      <w:bookmarkEnd w:id="2553"/>
      <w:bookmarkEnd w:id="2554"/>
      <w:bookmarkEnd w:id="2555"/>
      <w:bookmarkEnd w:id="2556"/>
      <w:bookmarkEnd w:id="255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58" w:name="_Ref338846673"/>
      <w:bookmarkStart w:id="2559" w:name="_Toc338938924"/>
      <w:bookmarkStart w:id="2560" w:name="_Toc338939260"/>
      <w:bookmarkStart w:id="2561" w:name="_Toc413359626"/>
      <w:bookmarkStart w:id="2562" w:name="_Toc3557078"/>
      <w:bookmarkStart w:id="2563" w:name="_Toc34747328"/>
      <w:bookmarkStart w:id="2564" w:name="_Toc77102149"/>
      <w:bookmarkStart w:id="2565" w:name="_Toc86869843"/>
      <w:r w:rsidRPr="00226A3F">
        <w:t>Other relevant and new joint types</w:t>
      </w:r>
      <w:bookmarkEnd w:id="2558"/>
      <w:bookmarkEnd w:id="2559"/>
      <w:bookmarkEnd w:id="2560"/>
      <w:bookmarkEnd w:id="2561"/>
      <w:bookmarkEnd w:id="2562"/>
      <w:bookmarkEnd w:id="2563"/>
      <w:bookmarkEnd w:id="2564"/>
      <w:bookmarkEnd w:id="256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6" w:name="_Ref69238344"/>
      <w:bookmarkStart w:id="2567" w:name="_Toc77102146"/>
      <w:bookmarkEnd w:id="2549"/>
      <w:bookmarkEnd w:id="2550"/>
      <w:r>
        <w:rPr>
          <w:lang w:val="en-US"/>
        </w:rPr>
        <w:lastRenderedPageBreak/>
        <w:br/>
      </w:r>
      <w:bookmarkStart w:id="2568"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66"/>
      <w:bookmarkEnd w:id="2567"/>
      <w:bookmarkEnd w:id="256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69" w:name="_Toc76030609"/>
      <w:bookmarkStart w:id="2570"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69"/>
      <w:bookmarkEnd w:id="2570"/>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71" w:name="_Toc76030610"/>
      <w:bookmarkStart w:id="2572"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71"/>
      <w:bookmarkEnd w:id="257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5B20B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73"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7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74"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7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5B20B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5B20B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5B20B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5B20B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5B20B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5B20B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75"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75"/>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5B20B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5B20B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5B20B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5B20B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5B20B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6" w:name="_Toc86869845"/>
      <w:r w:rsidRPr="0007274A">
        <w:rPr>
          <w:b w:val="0"/>
          <w:bCs/>
          <w:lang w:val="en-US"/>
        </w:rPr>
        <w:t>(informative)</w:t>
      </w:r>
      <w:r>
        <w:rPr>
          <w:lang w:val="en-US"/>
        </w:rPr>
        <w:br/>
      </w:r>
      <w:r>
        <w:rPr>
          <w:lang w:val="en-US"/>
        </w:rPr>
        <w:br/>
      </w:r>
      <w:bookmarkStart w:id="257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6"/>
      <w:bookmarkEnd w:id="2577"/>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8" w:name="_Toc86869846"/>
      <w:r>
        <w:t>General principles</w:t>
      </w:r>
      <w:bookmarkEnd w:id="2578"/>
      <w:r w:rsidR="00B42AD7">
        <w:t xml:space="preserve"> </w:t>
      </w:r>
    </w:p>
    <w:p w14:paraId="10A5DA44" w14:textId="30215EAD" w:rsidR="00B42AD7" w:rsidRDefault="00B42AD7" w:rsidP="00B42AD7">
      <w:pPr>
        <w:rPr>
          <w:ins w:id="2579" w:author="Dr. Carsten Franke" w:date="2021-10-20T11:29:00Z"/>
        </w:rPr>
      </w:pPr>
      <w:ins w:id="2580" w:author="Dr. Carsten Franke" w:date="2021-10-20T11:29:00Z">
        <w:r>
          <w:t xml:space="preserve">Following general principles apply to the </w:t>
        </w:r>
        <w:r w:rsidRPr="004163E0">
          <w:t xml:space="preserve">federated use of </w:t>
        </w:r>
      </w:ins>
      <w:ins w:id="2581" w:author="Dr. Carsten Franke" w:date="2021-11-03T23:09:00Z">
        <w:r w:rsidR="000277B7">
          <w:t xml:space="preserve">χMCF </w:t>
        </w:r>
      </w:ins>
      <w:ins w:id="2582"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83" w:author="Dr. Carsten Franke" w:date="2021-10-20T11:31:00Z"/>
        </w:rPr>
      </w:pPr>
      <w:ins w:id="2584" w:author="Dr. Carsten Franke" w:date="2021-10-20T11:31:00Z">
        <w:r>
          <w:t xml:space="preserve">Both standard definitions stay unchanged. </w:t>
        </w:r>
      </w:ins>
      <w:ins w:id="258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86" w:author="Dr. Carsten Franke" w:date="2021-10-20T11:35:00Z"/>
        </w:rPr>
      </w:pPr>
      <w:ins w:id="2587" w:author="Dr. Carsten Franke" w:date="2021-10-20T11:34:00Z">
        <w:r w:rsidRPr="008D52DC">
          <w:t>Clearly defined and delimited roles are assigned to both standards.</w:t>
        </w:r>
      </w:ins>
      <w:ins w:id="2588" w:author="Dr. Carsten Franke" w:date="2021-10-20T11:33:00Z">
        <w:r>
          <w:t xml:space="preserve"> </w:t>
        </w:r>
      </w:ins>
    </w:p>
    <w:p w14:paraId="16C90303" w14:textId="75B37985" w:rsidR="008D52DC" w:rsidRDefault="008D52DC" w:rsidP="001B01D6">
      <w:pPr>
        <w:pStyle w:val="Listenabsatz"/>
        <w:numPr>
          <w:ilvl w:val="0"/>
          <w:numId w:val="59"/>
        </w:numPr>
        <w:rPr>
          <w:ins w:id="2589" w:author="Dr. Carsten Franke" w:date="2021-10-20T11:43:00Z"/>
        </w:rPr>
      </w:pPr>
      <w:ins w:id="2590" w:author="Dr. Carsten Franke" w:date="2021-10-20T11:35:00Z">
        <w:r w:rsidRPr="008D52DC">
          <w:t xml:space="preserve">Redundancies </w:t>
        </w:r>
      </w:ins>
      <w:ins w:id="2591" w:author="Dr. Carsten Franke" w:date="2021-10-20T11:46:00Z">
        <w:r w:rsidR="00D44CF6">
          <w:t>must</w:t>
        </w:r>
      </w:ins>
      <w:ins w:id="2592"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93" w:author="Dr. Carsten Franke" w:date="2021-10-20T11:31:00Z"/>
        </w:rPr>
      </w:pPr>
      <w:ins w:id="2594" w:author="Dr. Carsten Franke" w:date="2021-10-20T11:43:00Z">
        <w:r>
          <w:t xml:space="preserve">In case of </w:t>
        </w:r>
      </w:ins>
      <w:ins w:id="2595" w:author="Dr. Carsten Franke" w:date="2021-10-20T11:44:00Z">
        <w:r>
          <w:t>u</w:t>
        </w:r>
      </w:ins>
      <w:ins w:id="2596" w:author="Dr. Carsten Franke" w:date="2021-10-20T11:43:00Z">
        <w:r>
          <w:t>navoidable redundancies</w:t>
        </w:r>
      </w:ins>
      <w:ins w:id="2597" w:author="Dr. Carsten Franke" w:date="2021-10-20T11:44:00Z">
        <w:r>
          <w:t xml:space="preserve">, there must be no </w:t>
        </w:r>
      </w:ins>
      <w:ins w:id="2598" w:author="Dr. Carsten Franke" w:date="2021-10-20T11:45:00Z">
        <w:r w:rsidR="007A68CF" w:rsidRPr="007A68CF">
          <w:t xml:space="preserve">inconsistencies </w:t>
        </w:r>
      </w:ins>
      <w:ins w:id="2599" w:author="Dr. Carsten Franke" w:date="2021-10-20T11:44:00Z">
        <w:r>
          <w:t xml:space="preserve">within the set of </w:t>
        </w:r>
      </w:ins>
      <w:ins w:id="2600" w:author="Dr. Carsten Franke" w:date="2021-10-20T11:47:00Z">
        <w:r w:rsidR="00842882" w:rsidRPr="00842882">
          <w:t>federatively</w:t>
        </w:r>
        <w:r w:rsidR="00842882">
          <w:t xml:space="preserve"> </w:t>
        </w:r>
      </w:ins>
      <w:ins w:id="2601" w:author="Dr. Carsten Franke" w:date="2021-10-20T11:44:00Z">
        <w:r>
          <w:t>use</w:t>
        </w:r>
      </w:ins>
      <w:ins w:id="2602" w:author="Dr. Carsten Franke" w:date="2021-10-21T10:34:00Z">
        <w:r w:rsidR="00B318B6">
          <w:t>d</w:t>
        </w:r>
      </w:ins>
      <w:ins w:id="2603" w:author="Dr. Carsten Franke" w:date="2021-10-20T11:44:00Z">
        <w:r>
          <w:t xml:space="preserve"> files. </w:t>
        </w:r>
      </w:ins>
    </w:p>
    <w:p w14:paraId="3BCD4F55" w14:textId="03173BDA" w:rsidR="006F7241" w:rsidRDefault="00434959" w:rsidP="00B42AD7">
      <w:pPr>
        <w:rPr>
          <w:ins w:id="2604" w:author="Dr. Carsten Franke" w:date="2021-10-20T11:37:00Z"/>
        </w:rPr>
      </w:pPr>
      <w:ins w:id="2605"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606" w:author="Dr. Carsten Franke" w:date="2021-10-20T11:41:00Z"/>
        </w:rPr>
      </w:pPr>
      <w:ins w:id="2607" w:author="Dr. Carsten Franke" w:date="2021-10-20T11:38:00Z">
        <w:r w:rsidRPr="00E26B6D">
          <w:t>ISO 10303-242</w:t>
        </w:r>
        <w:r>
          <w:t xml:space="preserve"> </w:t>
        </w:r>
      </w:ins>
      <w:ins w:id="2608" w:author="Dr. Carsten Franke" w:date="2021-10-20T11:40:00Z">
        <w:r>
          <w:t xml:space="preserve">contains the usual PLM-type information. </w:t>
        </w:r>
      </w:ins>
      <w:ins w:id="2609" w:author="Dr. Carsten Franke" w:date="2021-10-21T10:34:00Z">
        <w:r w:rsidR="00A5143B">
          <w:t>E</w:t>
        </w:r>
      </w:ins>
      <w:ins w:id="2610" w:author="Dr. Carsten Franke" w:date="2021-10-20T11:40:00Z">
        <w:r>
          <w:t xml:space="preserve">specially, it </w:t>
        </w:r>
      </w:ins>
      <w:ins w:id="2611" w:author="Dr. Carsten Franke" w:date="2021-10-20T11:38:00Z">
        <w:r>
          <w:t>references the relevant files (let it be CAD native</w:t>
        </w:r>
      </w:ins>
      <w:ins w:id="2612" w:author="Dr. Carsten Franke" w:date="2021-10-20T11:39:00Z">
        <w:r>
          <w:t xml:space="preserve"> or standard</w:t>
        </w:r>
      </w:ins>
      <w:ins w:id="2613" w:author="Dr. Carsten Franke" w:date="2021-10-20T11:38:00Z">
        <w:r>
          <w:t xml:space="preserve">, </w:t>
        </w:r>
      </w:ins>
      <w:ins w:id="2614" w:author="Dr. Carsten Franke" w:date="2021-10-20T11:39:00Z">
        <w:r>
          <w:t xml:space="preserve">visualization or χMCF) and </w:t>
        </w:r>
      </w:ins>
      <w:ins w:id="2615" w:author="Dr. Carsten Franke" w:date="2021-10-20T11:38:00Z">
        <w:r>
          <w:t>defines</w:t>
        </w:r>
      </w:ins>
      <w:ins w:id="2616" w:author="Dr. Carsten Franke" w:date="2021-10-20T11:39:00Z">
        <w:r>
          <w:t xml:space="preserve"> the location in space, where their content </w:t>
        </w:r>
      </w:ins>
      <w:ins w:id="2617" w:author="Dr. Carsten Franke" w:date="2021-10-20T11:40:00Z">
        <w:r>
          <w:t>must be instantiated (geometric transformations)</w:t>
        </w:r>
      </w:ins>
      <w:ins w:id="2618" w:author="Dr. Carsten Franke" w:date="2021-10-20T11:47:00Z">
        <w:r w:rsidR="0099082A">
          <w:t>.</w:t>
        </w:r>
      </w:ins>
      <w:ins w:id="2619" w:author="Dr. Carsten Franke" w:date="2021-10-20T11:40:00Z">
        <w:r>
          <w:t xml:space="preserve"> </w:t>
        </w:r>
      </w:ins>
    </w:p>
    <w:p w14:paraId="3A9EED33" w14:textId="159C9023" w:rsidR="00E26B6D" w:rsidRDefault="00E26B6D" w:rsidP="001B01D6">
      <w:pPr>
        <w:pStyle w:val="Listenabsatz"/>
        <w:numPr>
          <w:ilvl w:val="0"/>
          <w:numId w:val="60"/>
        </w:numPr>
        <w:rPr>
          <w:ins w:id="2620" w:author="Dr. Carsten Franke" w:date="2021-10-20T11:49:00Z"/>
        </w:rPr>
      </w:pPr>
      <w:ins w:id="2621" w:author="Dr. Carsten Franke" w:date="2021-10-20T11:41:00Z">
        <w:r>
          <w:t xml:space="preserve">χMCF contains </w:t>
        </w:r>
      </w:ins>
      <w:ins w:id="2622" w:author="Dr. Carsten Franke" w:date="2021-10-20T15:19:00Z">
        <w:r w:rsidR="00BF4937">
          <w:t>geometrical (position, orientation, lengt</w:t>
        </w:r>
      </w:ins>
      <w:ins w:id="2623" w:author="Dr. Carsten Franke" w:date="2021-10-20T15:20:00Z">
        <w:r w:rsidR="00BF4937">
          <w:t xml:space="preserve">h, …), </w:t>
        </w:r>
      </w:ins>
      <w:ins w:id="2624" w:author="Dr. Carsten Franke" w:date="2021-10-20T11:41:00Z">
        <w:r>
          <w:t xml:space="preserve">technical information </w:t>
        </w:r>
      </w:ins>
      <w:ins w:id="2625" w:author="Dr. Carsten Franke" w:date="2021-10-20T11:42:00Z">
        <w:r>
          <w:t>of connecting elements</w:t>
        </w:r>
      </w:ins>
      <w:ins w:id="2626" w:author="Dr. Carsten Franke" w:date="2021-10-21T10:35:00Z">
        <w:r w:rsidR="00A5143B">
          <w:t>,</w:t>
        </w:r>
      </w:ins>
      <w:ins w:id="2627"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28" w:author="Dr. Carsten Franke" w:date="2021-10-20T11:56:00Z"/>
        </w:rPr>
      </w:pPr>
      <w:ins w:id="2629"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30" w:author="Dr. Carsten Franke" w:date="2021-10-20T11:53:00Z">
        <w:r w:rsidR="00DF4C66">
          <w:t>The l</w:t>
        </w:r>
        <w:r w:rsidR="00DF4C66" w:rsidRPr="00DF4C66">
          <w:t xml:space="preserve">ist of </w:t>
        </w:r>
      </w:ins>
      <w:ins w:id="2631" w:author="Dr. Carsten Franke" w:date="2021-10-20T11:54:00Z">
        <w:r w:rsidR="00DF4C66">
          <w:t xml:space="preserve">the </w:t>
        </w:r>
      </w:ins>
      <w:ins w:id="2632" w:author="Dr. Carsten Franke" w:date="2021-10-20T11:53:00Z">
        <w:r w:rsidR="00DF4C66" w:rsidRPr="00DF4C66">
          <w:t xml:space="preserve">part </w:t>
        </w:r>
      </w:ins>
      <w:ins w:id="2633" w:author="Dr. Carsten Franke" w:date="2021-10-21T10:36:00Z">
        <w:r w:rsidR="009B50B7">
          <w:t>numbers</w:t>
        </w:r>
      </w:ins>
      <w:ins w:id="2634" w:author="Dr. Carsten Franke" w:date="2021-10-20T11:53:00Z">
        <w:r w:rsidR="00DF4C66" w:rsidRPr="00DF4C66">
          <w:t xml:space="preserve"> </w:t>
        </w:r>
      </w:ins>
      <w:ins w:id="2635" w:author="Dr. Carsten Franke" w:date="2021-10-20T11:54:00Z">
        <w:r w:rsidR="00DF4C66">
          <w:t xml:space="preserve">of connected parts </w:t>
        </w:r>
      </w:ins>
      <w:ins w:id="2636" w:author="Dr. Carsten Franke" w:date="2021-10-20T11:53:00Z">
        <w:r w:rsidR="00DF4C66" w:rsidRPr="00DF4C66">
          <w:t>is mandatory within it.</w:t>
        </w:r>
        <w:r w:rsidR="00DF4C66">
          <w:t xml:space="preserve"> </w:t>
        </w:r>
      </w:ins>
      <w:ins w:id="2637" w:author="Dr. Carsten Franke" w:date="2021-10-20T11:54:00Z">
        <w:r w:rsidR="00DF4C66">
          <w:t xml:space="preserve">It must be identical to </w:t>
        </w:r>
        <w:proofErr w:type="spellStart"/>
        <w:r w:rsidR="00DF4C66">
          <w:t>χMCF's</w:t>
        </w:r>
        <w:proofErr w:type="spellEnd"/>
        <w:r w:rsidR="00DF4C66">
          <w:t xml:space="preserve"> </w:t>
        </w:r>
      </w:ins>
      <w:ins w:id="2638" w:author="Dr. Carsten Franke" w:date="2021-10-20T11:55:00Z">
        <w:r w:rsidR="00AC3984" w:rsidRPr="00446313">
          <w:rPr>
            <w:rFonts w:ascii="Courier New" w:hAnsi="Courier New" w:cs="Courier New"/>
            <w:b/>
            <w:i/>
            <w:sz w:val="18"/>
            <w:szCs w:val="18"/>
          </w:rPr>
          <w:t>&lt;</w:t>
        </w:r>
      </w:ins>
      <w:ins w:id="2639" w:author="Dr. Carsten Franke" w:date="2021-10-20T11:57:00Z">
        <w:r w:rsidR="000870CB" w:rsidRPr="000870CB">
          <w:rPr>
            <w:rFonts w:ascii="Courier New" w:hAnsi="Courier New" w:cs="Courier New"/>
            <w:b/>
            <w:i/>
            <w:sz w:val="18"/>
            <w:szCs w:val="18"/>
          </w:rPr>
          <w:t>connected_to</w:t>
        </w:r>
      </w:ins>
      <w:ins w:id="264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41" w:author="Dr. Carsten Franke" w:date="2021-10-21T11:04:00Z"/>
        </w:rPr>
      </w:pPr>
      <w:ins w:id="2642" w:author="Dr. Carsten Franke" w:date="2021-10-20T11:56:00Z">
        <w:r>
          <w:t xml:space="preserve">Consequently, </w:t>
        </w:r>
      </w:ins>
      <w:ins w:id="2643" w:author="Dr. Carsten Franke" w:date="2021-10-20T11:57:00Z">
        <w:r>
          <w:t xml:space="preserve">nested χMCF element </w:t>
        </w:r>
      </w:ins>
      <w:ins w:id="2644"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45" w:author="Dr. Carsten Franke" w:date="2021-10-20T11:57:00Z">
        <w:r>
          <w:t xml:space="preserve"> cannot be used. </w:t>
        </w:r>
      </w:ins>
      <w:ins w:id="2646" w:author="Dr. Carsten Franke" w:date="2021-10-20T11:59:00Z">
        <w:r w:rsidR="00846B9E">
          <w:t>F</w:t>
        </w:r>
        <w:r w:rsidR="00846B9E" w:rsidRPr="00846B9E">
          <w:t>urthermore</w:t>
        </w:r>
        <w:r w:rsidR="00846B9E">
          <w:t xml:space="preserve">, </w:t>
        </w:r>
        <w:r w:rsidR="00F66EBB">
          <w:t>attribute</w:t>
        </w:r>
      </w:ins>
      <w:ins w:id="2647" w:author="Dr. Carsten Franke" w:date="2021-10-20T12:00:00Z">
        <w:r w:rsidR="00F66EBB">
          <w:t>s</w:t>
        </w:r>
      </w:ins>
      <w:ins w:id="2648" w:author="Dr. Carsten Franke" w:date="2021-10-20T11:59:00Z">
        <w:r w:rsidR="00F66EBB">
          <w:t xml:space="preserve"> </w:t>
        </w:r>
      </w:ins>
      <w:ins w:id="2649"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5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51"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52" w:author="Dr. Carsten Franke" w:date="2021-10-20T11:37:00Z"/>
        </w:rPr>
      </w:pPr>
      <w:ins w:id="2653" w:author="Dr. Carsten Franke" w:date="2021-10-21T11:04:00Z">
        <w:r>
          <w:t xml:space="preserve">χMCF files are referenced from </w:t>
        </w:r>
        <w:r w:rsidRPr="00E26B6D">
          <w:t>ISO 10303-242</w:t>
        </w:r>
      </w:ins>
      <w:ins w:id="2654" w:author="Dr. Carsten Franke" w:date="2021-10-21T11:05:00Z">
        <w:r>
          <w:t xml:space="preserve"> by means of </w:t>
        </w:r>
        <w:commentRangeStart w:id="2655"/>
        <w:r>
          <w:t>"external reference"</w:t>
        </w:r>
        <w:commentRangeEnd w:id="2655"/>
        <w:r>
          <w:rPr>
            <w:rStyle w:val="Kommentarzeichen"/>
            <w:rFonts w:ascii="Calibri" w:eastAsia="Times New Roman" w:hAnsi="Calibri"/>
            <w:lang w:val="en-US" w:eastAsia="x-none"/>
          </w:rPr>
          <w:commentReference w:id="2655"/>
        </w:r>
        <w:r>
          <w:t xml:space="preserve">. </w:t>
        </w:r>
      </w:ins>
    </w:p>
    <w:p w14:paraId="4218D5CD" w14:textId="0FDB5C26" w:rsidR="00F94939" w:rsidRDefault="00BF2AE8" w:rsidP="00931307">
      <w:pPr>
        <w:rPr>
          <w:ins w:id="2656" w:author="Dr. Carsten Franke" w:date="2021-09-29T09:26:00Z"/>
        </w:rPr>
      </w:pPr>
      <w:ins w:id="2657" w:author="Dr. Carsten Franke" w:date="2021-10-21T10:46:00Z">
        <w:r w:rsidRPr="00F7090C">
          <w:rPr>
            <w:u w:val="single"/>
          </w:rPr>
          <w:t>Note:</w:t>
        </w:r>
        <w:r>
          <w:t xml:space="preserve"> </w:t>
        </w:r>
      </w:ins>
      <w:ins w:id="2658" w:author="Dr. Carsten Franke" w:date="2021-09-29T09:26:00Z">
        <w:r w:rsidR="00731939">
          <w:t xml:space="preserve">In general, </w:t>
        </w:r>
      </w:ins>
      <w:ins w:id="2659" w:author="Dr. Carsten Franke" w:date="2021-09-29T09:27:00Z">
        <w:r w:rsidR="00731939" w:rsidRPr="000B5A61">
          <w:rPr>
            <w:lang w:eastAsia="ja-JP"/>
          </w:rPr>
          <w:t>χ</w:t>
        </w:r>
      </w:ins>
      <w:ins w:id="266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61" w:author="Dr. Carsten Franke" w:date="2021-10-20T11:52:00Z"/>
        </w:rPr>
      </w:pPr>
    </w:p>
    <w:p w14:paraId="31473EE3" w14:textId="74E7D30C" w:rsidR="002D782E" w:rsidRDefault="002D782E" w:rsidP="00931307">
      <w:pPr>
        <w:rPr>
          <w:ins w:id="2662" w:author="Dr. Carsten Franke" w:date="2021-10-20T11:52:00Z"/>
        </w:rPr>
      </w:pPr>
      <w:bookmarkStart w:id="2663" w:name="_Hlk85697615"/>
      <w:ins w:id="2664" w:author="Dr. Carsten Franke" w:date="2021-10-20T11:52:00Z">
        <w:r>
          <w:t xml:space="preserve">To-Do: </w:t>
        </w:r>
        <w:r w:rsidRPr="00931307">
          <w:rPr>
            <w:highlight w:val="yellow"/>
          </w:rPr>
          <w:t>Include a figure for illustration</w:t>
        </w:r>
        <w:r>
          <w:rPr>
            <w:highlight w:val="yellow"/>
          </w:rPr>
          <w:t>.</w:t>
        </w:r>
      </w:ins>
      <w:ins w:id="2665" w:author="Dr. Carsten Franke" w:date="2021-10-21T08:33:00Z">
        <w:r w:rsidR="0098249B">
          <w:t xml:space="preserve"> </w:t>
        </w:r>
      </w:ins>
    </w:p>
    <w:bookmarkEnd w:id="2663"/>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66"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66"/>
      <w:ins w:id="2667" w:author="Dr. Carsten Franke" w:date="2021-11-03T23:08:00Z">
        <w:r w:rsidR="000277B7">
          <w:t xml:space="preserve"> </w:t>
        </w:r>
      </w:ins>
    </w:p>
    <w:p w14:paraId="045D2019" w14:textId="5BAE697F" w:rsidR="000277B7" w:rsidRDefault="000277B7" w:rsidP="000277B7">
      <w:pPr>
        <w:keepNext/>
        <w:rPr>
          <w:ins w:id="2668" w:author="Dr. Carsten Franke" w:date="2021-11-03T23:09:00Z"/>
        </w:rPr>
      </w:pPr>
      <w:ins w:id="2669" w:author="Dr. Carsten Franke" w:date="2021-11-03T23:09:00Z">
        <w:r>
          <w:t>Both standards, χMCF and</w:t>
        </w:r>
        <w:r w:rsidRPr="004163E0">
          <w:t xml:space="preserve"> ISO</w:t>
        </w:r>
        <w:r>
          <w:t> </w:t>
        </w:r>
        <w:r w:rsidRPr="004163E0">
          <w:t>10303-242</w:t>
        </w:r>
        <w:r>
          <w:t xml:space="preserve">, contain elements </w:t>
        </w:r>
      </w:ins>
      <w:ins w:id="2670" w:author="Dr. Carsten Franke" w:date="2021-11-03T23:10:00Z">
        <w:r>
          <w:t xml:space="preserve">which on first glance may potentially match. However, there is </w:t>
        </w:r>
        <w:r w:rsidRPr="000277B7">
          <w:rPr>
            <w:i/>
          </w:rPr>
          <w:t>only one</w:t>
        </w:r>
        <w:r>
          <w:t xml:space="preserve"> pair of matching elements, </w:t>
        </w:r>
      </w:ins>
      <w:ins w:id="2671" w:author="Dr. Carsten Franke" w:date="2021-11-03T23:11:00Z">
        <w:r>
          <w:t xml:space="preserve">as is explained by following table: </w:t>
        </w:r>
      </w:ins>
    </w:p>
    <w:p w14:paraId="194D9ACC" w14:textId="2A6874FF" w:rsidR="0007274A" w:rsidRPr="000277B7" w:rsidDel="00741F4D" w:rsidRDefault="0098249B" w:rsidP="0007274A">
      <w:pPr>
        <w:rPr>
          <w:del w:id="2672" w:author="Max Ungerer" w:date="2021-09-15T20:20:00Z"/>
          <w:strike/>
        </w:rPr>
      </w:pPr>
      <w:ins w:id="2673"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“connection_[012]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proofErr w:type="spellStart"/>
            <w:r w:rsidR="0054277F" w:rsidRPr="00595051">
              <w:t>loc</w:t>
            </w:r>
            <w:proofErr w:type="spell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74" w:name="_Toc86869848"/>
      <w:r w:rsidRPr="00595051">
        <w:rPr>
          <w:rFonts w:eastAsia="Calibri"/>
          <w:b w:val="0"/>
          <w:sz w:val="22"/>
          <w:lang w:eastAsia="en-US"/>
        </w:rPr>
        <w:t>Any not mentioned entity of either standard does not map to or interact with an entity of the other standard.</w:t>
      </w:r>
      <w:bookmarkEnd w:id="2674"/>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75" w:name="_Toc86869849"/>
      <w:r w:rsidRPr="0007274A">
        <w:rPr>
          <w:b w:val="0"/>
          <w:bCs/>
          <w:lang w:val="en-US"/>
        </w:rPr>
        <w:t>(informative)</w:t>
      </w:r>
      <w:r>
        <w:rPr>
          <w:lang w:val="en-US"/>
        </w:rPr>
        <w:br/>
      </w:r>
      <w:r>
        <w:rPr>
          <w:lang w:val="en-US"/>
        </w:rPr>
        <w:br/>
      </w:r>
      <w:r w:rsidRPr="000D087B">
        <w:rPr>
          <w:lang w:val="en-US"/>
        </w:rPr>
        <w:t>History</w:t>
      </w:r>
      <w:bookmarkEnd w:id="2675"/>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00841112" w:rsidRPr="000D087B">
        <w:t xml:space="preserve"> [1]</w:t>
      </w:r>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3"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76" w:name="_Toc86869850"/>
      <w:r w:rsidRPr="00BC394B">
        <w:lastRenderedPageBreak/>
        <w:t>Bibliography</w:t>
      </w:r>
      <w:bookmarkEnd w:id="2544"/>
      <w:bookmarkEnd w:id="2545"/>
      <w:bookmarkEnd w:id="2546"/>
      <w:bookmarkEnd w:id="2547"/>
      <w:bookmarkEnd w:id="267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77" w:name="ReferenceZha2005"/>
      <w:r w:rsidRPr="00226A3F">
        <w:rPr>
          <w:kern w:val="22"/>
        </w:rPr>
        <w:t>[2]</w:t>
      </w:r>
      <w:bookmarkEnd w:id="267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78" w:name="ReferenceGai2006"/>
      <w:r w:rsidRPr="00226A3F">
        <w:rPr>
          <w:kern w:val="22"/>
        </w:rPr>
        <w:t>[3]</w:t>
      </w:r>
      <w:bookmarkEnd w:id="267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79" w:name="ReferenceBet2008"/>
      <w:r w:rsidRPr="00226A3F">
        <w:rPr>
          <w:kern w:val="22"/>
        </w:rPr>
        <w:t>[4]</w:t>
      </w:r>
      <w:bookmarkEnd w:id="267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80" w:name="ReferenceMik20061"/>
      <w:r w:rsidRPr="00226A3F">
        <w:rPr>
          <w:kern w:val="22"/>
        </w:rPr>
        <w:t>[5]</w:t>
      </w:r>
      <w:bookmarkEnd w:id="268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81" w:name="CiteFATXML"/>
      <w:r w:rsidRPr="00966BAF">
        <w:rPr>
          <w:lang w:val="de-DE"/>
        </w:rPr>
        <w:t>[7]</w:t>
      </w:r>
      <w:bookmarkEnd w:id="268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3077A4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4" w:history="1">
        <w:r w:rsidR="005179B7">
          <w:rPr>
            <w:rStyle w:val="Hyperlink"/>
            <w:kern w:val="22"/>
            <w:lang w:val="de-DE"/>
          </w:rPr>
          <w:t>https://www.vda.de/vda/de/aktuelles/publikationen/publication/fatxml-format-version-v1.2</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5"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6"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7"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82" w:name="_Toc3557079"/>
      <w:bookmarkStart w:id="2683" w:name="_Toc34747329"/>
      <w:bookmarkStart w:id="2684" w:name="_Toc77102150"/>
      <w:r>
        <w:br w:type="page"/>
      </w:r>
      <w:bookmarkEnd w:id="2682"/>
      <w:bookmarkEnd w:id="2683"/>
      <w:bookmarkEnd w:id="2684"/>
    </w:p>
    <w:sectPr w:rsidR="00C673CF" w:rsidRPr="0076161D"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Dr. Carsten Franke" w:date="2021-11-16T09:57:00Z" w:initials="CF">
    <w:p w14:paraId="5A1DBE23" w14:textId="1B20E868" w:rsidR="00CA294F" w:rsidRDefault="00CA294F">
      <w:pPr>
        <w:pStyle w:val="Kommentartext"/>
      </w:pPr>
      <w:r>
        <w:rPr>
          <w:rStyle w:val="Kommentarzeichen"/>
        </w:rPr>
        <w:annotationRef/>
      </w:r>
      <w:r>
        <w:t xml:space="preserve">Origin? </w:t>
      </w:r>
      <w:r>
        <w:rPr>
          <w:rStyle w:val="Kommentarzeichen"/>
        </w:rPr>
        <w:annotationRef/>
      </w:r>
      <w:r>
        <w:t xml:space="preserve">Copright? </w:t>
      </w:r>
    </w:p>
  </w:comment>
  <w:comment w:id="64" w:author="Dr. Carsten Franke" w:date="2021-11-16T09:56:00Z" w:initials="CF">
    <w:p w14:paraId="74F2D400" w14:textId="1FB4B5C9" w:rsidR="00CA294F" w:rsidRDefault="00CA294F">
      <w:pPr>
        <w:pStyle w:val="Kommentartext"/>
      </w:pPr>
      <w:r>
        <w:rPr>
          <w:rStyle w:val="Kommentarzeichen"/>
        </w:rPr>
        <w:annotationRef/>
      </w:r>
      <w:r>
        <w:t xml:space="preserve">Image was provided by Dr. Zhang. </w:t>
      </w:r>
      <w:r>
        <w:br/>
      </w:r>
      <w:r>
        <w:t xml:space="preserve">Copright handed over to AK 25. </w:t>
      </w:r>
      <w:r>
        <w:br/>
        <w:t xml:space="preserve">How to document this formally correct? </w:t>
      </w:r>
    </w:p>
  </w:comment>
  <w:comment w:id="70" w:author="Dr. Carsten Franke" w:date="2021-11-16T09:56:00Z" w:initials="CF">
    <w:p w14:paraId="7C83819D" w14:textId="1F835078" w:rsidR="00E67D21" w:rsidRDefault="00E67D21">
      <w:pPr>
        <w:pStyle w:val="Kommentartext"/>
      </w:pPr>
      <w:r>
        <w:rPr>
          <w:rStyle w:val="Kommentarzeichen"/>
        </w:rPr>
        <w:annotationRef/>
      </w:r>
      <w:r>
        <w:t xml:space="preserve">Image was provided by Dr. Zhang. </w:t>
      </w:r>
      <w:r>
        <w:br/>
      </w:r>
      <w:r>
        <w:t xml:space="preserve">Copright handed over to AK 25. </w:t>
      </w:r>
      <w:r>
        <w:br/>
        <w:t xml:space="preserve">How to document this formally correct? </w:t>
      </w:r>
    </w:p>
  </w:comment>
  <w:comment w:id="83" w:author="Dr. Carsten Franke" w:date="2021-11-16T09:55:00Z" w:initials="CF">
    <w:p w14:paraId="27BC8487" w14:textId="3D4B59F8" w:rsidR="00E67D21" w:rsidRDefault="00E67D21">
      <w:pPr>
        <w:pStyle w:val="Kommentartext"/>
      </w:pPr>
      <w:r>
        <w:t xml:space="preserve">Origin? </w:t>
      </w:r>
      <w:r>
        <w:rPr>
          <w:rStyle w:val="Kommentarzeichen"/>
        </w:rPr>
        <w:annotationRef/>
      </w:r>
      <w:r>
        <w:t xml:space="preserve">Copright? </w:t>
      </w:r>
    </w:p>
  </w:comment>
  <w:comment w:id="91" w:author="Dr. Carsten Franke" w:date="2021-11-16T09:55:00Z" w:initials="CF">
    <w:p w14:paraId="4C32E4E1" w14:textId="522EE484" w:rsidR="00E67D21" w:rsidRDefault="00E67D21">
      <w:pPr>
        <w:pStyle w:val="Kommentartext"/>
      </w:pPr>
      <w:r>
        <w:rPr>
          <w:rStyle w:val="Kommentarzeichen"/>
        </w:rPr>
        <w:annotationRef/>
      </w:r>
      <w:r>
        <w:t xml:space="preserve">Image was provided by Dr. Zhang. </w:t>
      </w:r>
      <w:r>
        <w:br/>
      </w:r>
      <w:r>
        <w:t xml:space="preserve">Copright handed over to AK 25. </w:t>
      </w:r>
      <w:r>
        <w:br/>
        <w:t>How to document this formally correct?</w:t>
      </w:r>
    </w:p>
  </w:comment>
  <w:comment w:id="224"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8" w:author="Dr. Carsten Franke" w:date="2021-11-16T09:54:00Z" w:initials="CF">
    <w:p w14:paraId="1F96B75A" w14:textId="7110DCB5" w:rsidR="00E67D21" w:rsidRDefault="00E67D21">
      <w:pPr>
        <w:pStyle w:val="Kommentartext"/>
      </w:pPr>
      <w:r>
        <w:rPr>
          <w:rStyle w:val="Kommentarzeichen"/>
        </w:rPr>
        <w:annotationRef/>
      </w:r>
      <w:r>
        <w:t xml:space="preserve">Image was provided by me. </w:t>
      </w:r>
      <w:r>
        <w:br/>
      </w:r>
      <w:r>
        <w:t xml:space="preserve">Copright handed over to AK 25. </w:t>
      </w:r>
      <w:r>
        <w:br/>
        <w:t xml:space="preserve">How to document this formally correct? </w:t>
      </w:r>
    </w:p>
  </w:comment>
  <w:comment w:id="427"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r w:rsidRPr="00BA6895">
        <w:t>en/xmcf_3_1_1.xsd</w:t>
      </w:r>
      <w:r>
        <w:t xml:space="preserve">". </w:t>
      </w:r>
    </w:p>
  </w:comment>
  <w:comment w:id="46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1B01D6">
      <w:pPr>
        <w:pStyle w:val="Kommentartext"/>
        <w:numPr>
          <w:ilvl w:val="0"/>
          <w:numId w:val="58"/>
        </w:numPr>
      </w:pPr>
      <w:r>
        <w:t xml:space="preserve"> id</w:t>
      </w:r>
    </w:p>
  </w:comment>
  <w:comment w:id="589"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648" w:author="Dr. Carsten Franke" w:date="2021-11-16T09:52:00Z" w:initials="CF">
    <w:p w14:paraId="58B96D74" w14:textId="062FFC4E" w:rsidR="002D17E4" w:rsidRDefault="002D17E4">
      <w:pPr>
        <w:pStyle w:val="Kommentartext"/>
      </w:pPr>
      <w:r>
        <w:rPr>
          <w:rStyle w:val="Kommentarzeichen"/>
        </w:rPr>
        <w:annotationRef/>
      </w:r>
      <w:r>
        <w:t xml:space="preserve">Image was provided by me. </w:t>
      </w:r>
      <w:r>
        <w:br/>
      </w:r>
      <w:r>
        <w:t xml:space="preserve">Copright handed over to AK 25. </w:t>
      </w:r>
      <w:r>
        <w:br/>
        <w:t xml:space="preserve">How to document this formally correct? </w:t>
      </w:r>
    </w:p>
  </w:comment>
  <w:comment w:id="685" w:author="Dr. Carsten Franke" w:date="2021-11-16T09:16:00Z" w:initials="CF">
    <w:p w14:paraId="0CFBE58F" w14:textId="1D4B5EE9" w:rsidR="008A56B3" w:rsidRDefault="008A56B3">
      <w:pPr>
        <w:pStyle w:val="Kommentartext"/>
      </w:pPr>
      <w:r>
        <w:rPr>
          <w:rStyle w:val="Kommentarzeichen"/>
        </w:rPr>
        <w:annotationRef/>
      </w:r>
      <w:r>
        <w:t xml:space="preserve">Link does not work </w:t>
      </w:r>
      <w:r>
        <w:t xml:space="preserve">any more. </w:t>
      </w:r>
      <w:r>
        <w:br/>
        <w:t xml:space="preserve">However, a copy can still be found at </w:t>
      </w:r>
      <w:hyperlink r:id="rId1" w:history="1">
        <w:r w:rsidRPr="00A74690">
          <w:rPr>
            <w:rStyle w:val="Hyperlink"/>
            <w:lang w:val="en-US"/>
          </w:rPr>
          <w:t>https://bylerrivet.com/wp-content/uploads/2020/03/Gesipa-Rivet-Brochure-Feb-2011.pdf</w:t>
        </w:r>
      </w:hyperlink>
      <w:r>
        <w:t xml:space="preserve">. </w:t>
      </w:r>
      <w:r w:rsidR="00C45C32">
        <w:br/>
      </w:r>
      <w:r w:rsidR="00C45C32" w:rsidRPr="00C45C32">
        <w:t>Probably there is a problem with copyright.</w:t>
      </w:r>
      <w:r w:rsidR="00C45C32">
        <w:t xml:space="preserve"> </w:t>
      </w:r>
    </w:p>
  </w:comment>
  <w:comment w:id="716" w:author="Dr. Carsten Franke" w:date="2021-11-16T09:58:00Z" w:initials="CF">
    <w:p w14:paraId="05656CAF" w14:textId="0B508387" w:rsidR="00A35202" w:rsidRDefault="00A35202">
      <w:pPr>
        <w:pStyle w:val="Kommentartext"/>
      </w:pPr>
      <w:r>
        <w:rPr>
          <w:rStyle w:val="Kommentarzeichen"/>
        </w:rPr>
        <w:annotationRef/>
      </w:r>
      <w:r>
        <w:t xml:space="preserve">Origin? </w:t>
      </w:r>
      <w:r>
        <w:rPr>
          <w:rStyle w:val="Kommentarzeichen"/>
        </w:rPr>
        <w:annotationRef/>
      </w:r>
      <w:r>
        <w:t xml:space="preserve">Copright? </w:t>
      </w:r>
    </w:p>
  </w:comment>
  <w:comment w:id="717" w:author="Dr. Carsten Franke" w:date="2021-11-16T09:25:00Z" w:initials="CF">
    <w:p w14:paraId="3DE674CB" w14:textId="796E9107" w:rsidR="0083542E" w:rsidRDefault="0083542E">
      <w:pPr>
        <w:pStyle w:val="Kommentartext"/>
      </w:pPr>
      <w:r>
        <w:rPr>
          <w:rStyle w:val="Kommentarzeichen"/>
        </w:rPr>
        <w:annotationRef/>
      </w:r>
      <w:r w:rsidRPr="0083542E">
        <w:t>Probably there is a problem with copyright.</w:t>
      </w:r>
      <w:r>
        <w:t xml:space="preserve"> </w:t>
      </w:r>
    </w:p>
  </w:comment>
  <w:comment w:id="722" w:author="Dr. Carsten Franke" w:date="2021-11-16T09:32:00Z" w:initials="CF">
    <w:p w14:paraId="0FC8EE61" w14:textId="3623CF3E" w:rsidR="006C0EF8" w:rsidRDefault="006C0EF8">
      <w:pPr>
        <w:pStyle w:val="Kommentartext"/>
      </w:pPr>
      <w:r>
        <w:rPr>
          <w:rStyle w:val="Kommentarzeichen"/>
        </w:rPr>
        <w:annotationRef/>
      </w:r>
      <w:r>
        <w:t xml:space="preserve">Source of image missing. </w:t>
      </w:r>
      <w:r>
        <w:br/>
        <w:t xml:space="preserve">Probably </w:t>
      </w:r>
      <w:hyperlink r:id="rId2"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27" w:author="Dr. Carsten Franke" w:date="2021-11-16T09:33:00Z" w:initials="CF">
    <w:p w14:paraId="22D87866" w14:textId="44ADD546" w:rsidR="006C0EF8" w:rsidRDefault="006C0EF8">
      <w:pPr>
        <w:pStyle w:val="Kommentartext"/>
      </w:pPr>
      <w:r>
        <w:rPr>
          <w:rStyle w:val="Kommentarzeichen"/>
        </w:rPr>
        <w:annotationRef/>
      </w:r>
      <w:r>
        <w:t xml:space="preserve">Source of image missing. </w:t>
      </w:r>
      <w:r>
        <w:br/>
        <w:t xml:space="preserve">Probably </w:t>
      </w:r>
      <w:hyperlink r:id="rId3" w:history="1">
        <w:r w:rsidRPr="00A74690">
          <w:rPr>
            <w:rStyle w:val="Hyperlink"/>
            <w:lang w:val="en-US"/>
          </w:rPr>
          <w:t>https://www.stanleyengineeredfastening.com</w:t>
        </w:r>
      </w:hyperlink>
      <w:r>
        <w:t xml:space="preserve"> </w:t>
      </w:r>
      <w:r>
        <w:br/>
      </w:r>
      <w:r w:rsidRPr="0083542E">
        <w:t>Probably there is a problem with copyright.</w:t>
      </w:r>
      <w:r w:rsidR="001F3B0B">
        <w:t xml:space="preserve"> </w:t>
      </w:r>
    </w:p>
  </w:comment>
  <w:comment w:id="736" w:author="Dr. Carsten Franke" w:date="2021-11-16T09:27:00Z" w:initials="CF">
    <w:p w14:paraId="4E42AD3D" w14:textId="6AC0E4FF" w:rsidR="00AA0E0E" w:rsidRDefault="00AA0E0E">
      <w:pPr>
        <w:pStyle w:val="Kommentartext"/>
      </w:pPr>
      <w:r>
        <w:rPr>
          <w:rStyle w:val="Kommentarzeichen"/>
        </w:rPr>
        <w:annotationRef/>
      </w:r>
      <w:r w:rsidRPr="00AA0E0E">
        <w:t>Probably there is a problem with copyright.</w:t>
      </w:r>
      <w:r>
        <w:t xml:space="preserve"> </w:t>
      </w:r>
      <w:r>
        <w:br/>
        <w:t xml:space="preserve">I suggest to drop the complete hint. </w:t>
      </w:r>
    </w:p>
  </w:comment>
  <w:comment w:id="747" w:author="Dr. Carsten Franke" w:date="2021-11-16T09:40:00Z" w:initials="CF">
    <w:p w14:paraId="5C43C527" w14:textId="5D4F0EB9" w:rsidR="001F3B0B" w:rsidRDefault="001F3B0B">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48" w:author="Dr. Carsten Franke" w:date="2021-11-16T09:41:00Z" w:initials="CF">
    <w:p w14:paraId="66E1085B" w14:textId="2C78BFF5" w:rsidR="001F3B0B" w:rsidRDefault="001F3B0B">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54" w:author="Dr. Carsten Franke" w:date="2021-11-16T09:41:00Z" w:initials="CF">
    <w:p w14:paraId="41962FCB" w14:textId="6E5C6233" w:rsidR="001F3B0B" w:rsidRDefault="001F3B0B">
      <w:pPr>
        <w:pStyle w:val="Kommentartext"/>
      </w:pPr>
      <w:r>
        <w:rPr>
          <w:rStyle w:val="Kommentarzeichen"/>
        </w:rPr>
        <w:annotationRef/>
      </w:r>
      <w:r>
        <w:t xml:space="preserve">Copyright to be verified. </w:t>
      </w:r>
    </w:p>
  </w:comment>
  <w:comment w:id="807" w:author="Dr. Carsten Franke" w:date="2021-11-16T09:43:00Z" w:initials="CF">
    <w:p w14:paraId="5587CA31" w14:textId="22B1D875" w:rsidR="007B61D2" w:rsidRDefault="007B61D2">
      <w:pPr>
        <w:pStyle w:val="Kommentartext"/>
      </w:pPr>
      <w:r>
        <w:rPr>
          <w:rStyle w:val="Kommentarzeichen"/>
        </w:rPr>
        <w:annotationRef/>
      </w:r>
      <w:r>
        <w:t xml:space="preserve">Link does not work </w:t>
      </w:r>
      <w:r>
        <w:t xml:space="preserve">any more. </w:t>
      </w:r>
      <w:r>
        <w:br/>
      </w:r>
      <w:r w:rsidRPr="00C45C32">
        <w:t>Probably there is a problem with copyright.</w:t>
      </w:r>
      <w:r>
        <w:t xml:space="preserve"> </w:t>
      </w:r>
    </w:p>
  </w:comment>
  <w:comment w:id="817" w:author="Dr. Carsten Franke" w:date="2021-11-16T09:44:00Z" w:initials="CF">
    <w:p w14:paraId="30213939" w14:textId="28F5B53F" w:rsidR="007B61D2" w:rsidRDefault="007B61D2">
      <w:pPr>
        <w:pStyle w:val="Kommentartext"/>
      </w:pPr>
      <w:r>
        <w:rPr>
          <w:rStyle w:val="Kommentarzeichen"/>
        </w:rPr>
        <w:annotationRef/>
      </w:r>
      <w:r>
        <w:t xml:space="preserve">Sources of images missing. </w:t>
      </w:r>
      <w:r>
        <w:br/>
      </w:r>
      <w:r w:rsidRPr="0083542E">
        <w:t>Probably there is a problem with copyright.</w:t>
      </w:r>
      <w:r>
        <w:t xml:space="preserve"> </w:t>
      </w:r>
    </w:p>
  </w:comment>
  <w:comment w:id="81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r>
        <w:t>sh</w:t>
      </w:r>
      <w:r w:rsidRPr="0033379A">
        <w:t>ο</w:t>
      </w:r>
      <w:r>
        <w:t>uld be added to assert that max_grip &gt; min_grip</w:t>
      </w:r>
    </w:p>
  </w:comment>
  <w:comment w:id="81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1B01D6">
      <w:pPr>
        <w:pStyle w:val="Kommentartext"/>
        <w:numPr>
          <w:ilvl w:val="0"/>
          <w:numId w:val="49"/>
        </w:numPr>
      </w:pPr>
      <w:r>
        <w:t xml:space="preserve">I suggest to have them "all or none" – and to discuss this with the AK, on next occasion! </w:t>
      </w:r>
    </w:p>
  </w:comment>
  <w:comment w:id="824" w:author="Dr. Carsten Franke" w:date="2021-11-16T09:44:00Z" w:initials="CF">
    <w:p w14:paraId="7CAC8DED" w14:textId="6DC2B736" w:rsidR="007B61D2" w:rsidRDefault="007B61D2">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839" w:author="Dr. Carsten Franke" w:date="2021-11-16T09:59:00Z" w:initials="CF">
    <w:p w14:paraId="15989605" w14:textId="70230C3B" w:rsidR="009F1B26" w:rsidRDefault="009F1B26">
      <w:pPr>
        <w:pStyle w:val="Kommentartext"/>
      </w:pPr>
      <w:r>
        <w:rPr>
          <w:rStyle w:val="Kommentarzeichen"/>
        </w:rPr>
        <w:annotationRef/>
      </w:r>
      <w:r>
        <w:t xml:space="preserve">Copyright to be verified. </w:t>
      </w:r>
    </w:p>
  </w:comment>
  <w:comment w:id="851" w:author="Dr. Carsten Franke" w:date="2021-11-16T10:03:00Z" w:initials="CF">
    <w:p w14:paraId="493841AB" w14:textId="5334F881" w:rsidR="00772623" w:rsidRDefault="00772623">
      <w:pPr>
        <w:pStyle w:val="Kommentartext"/>
      </w:pPr>
      <w:r>
        <w:rPr>
          <w:rStyle w:val="Kommentarzeichen"/>
        </w:rPr>
        <w:annotationRef/>
      </w:r>
      <w:r w:rsidRPr="0083542E">
        <w:t>Probably there is a problem with copyright.</w:t>
      </w:r>
      <w:r>
        <w:t xml:space="preserve"> </w:t>
      </w:r>
    </w:p>
  </w:comment>
  <w:comment w:id="856" w:author="Dr. Carsten Franke" w:date="2021-11-16T10:03:00Z" w:initials="CF">
    <w:p w14:paraId="5FF2EC00" w14:textId="01FC0455" w:rsidR="00772623" w:rsidRDefault="00772623">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1448"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r>
        <w:t xml:space="preserve">any more. </w:t>
      </w:r>
    </w:p>
  </w:comment>
  <w:comment w:id="1457"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r>
        <w:t xml:space="preserve">any more. </w:t>
      </w:r>
    </w:p>
  </w:comment>
  <w:comment w:id="2655"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DBE23" w15:done="0"/>
  <w15:commentEx w15:paraId="74F2D400" w15:done="0"/>
  <w15:commentEx w15:paraId="7C83819D" w15:done="0"/>
  <w15:commentEx w15:paraId="27BC8487" w15:done="0"/>
  <w15:commentEx w15:paraId="4C32E4E1" w15:done="0"/>
  <w15:commentEx w15:paraId="1D534FA9" w15:done="0"/>
  <w15:commentEx w15:paraId="1F96B75A" w15:done="0"/>
  <w15:commentEx w15:paraId="0ED52C02" w15:done="0"/>
  <w15:commentEx w15:paraId="6E965326" w15:done="0"/>
  <w15:commentEx w15:paraId="076EA4A7" w15:done="0"/>
  <w15:commentEx w15:paraId="58B96D74" w15:done="0"/>
  <w15:commentEx w15:paraId="0CFBE58F" w15:done="0"/>
  <w15:commentEx w15:paraId="05656CAF" w15:done="0"/>
  <w15:commentEx w15:paraId="3DE674CB" w15:done="0"/>
  <w15:commentEx w15:paraId="0FC8EE61" w15:done="0"/>
  <w15:commentEx w15:paraId="22D87866" w15:done="0"/>
  <w15:commentEx w15:paraId="4E42AD3D" w15:done="0"/>
  <w15:commentEx w15:paraId="5C43C527" w15:done="0"/>
  <w15:commentEx w15:paraId="66E1085B" w15:done="0"/>
  <w15:commentEx w15:paraId="41962FCB" w15:done="0"/>
  <w15:commentEx w15:paraId="5587CA31" w15:done="0"/>
  <w15:commentEx w15:paraId="30213939" w15:done="0"/>
  <w15:commentEx w15:paraId="1800DDE1" w15:done="0"/>
  <w15:commentEx w15:paraId="42C165F8" w15:done="0"/>
  <w15:commentEx w15:paraId="7CAC8DED" w15:done="0"/>
  <w15:commentEx w15:paraId="15989605" w15:done="0"/>
  <w15:commentEx w15:paraId="493841AB" w15:done="0"/>
  <w15:commentEx w15:paraId="5FF2EC00"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FEF4" w16cex:dateUtc="2021-11-16T08:57:00Z"/>
  <w16cex:commentExtensible w16cex:durableId="253DFEE0" w16cex:dateUtc="2021-11-16T08:56:00Z"/>
  <w16cex:commentExtensible w16cex:durableId="253DFEC7" w16cex:dateUtc="2021-11-16T08:56:00Z"/>
  <w16cex:commentExtensible w16cex:durableId="253DFE9A" w16cex:dateUtc="2021-11-16T08:55:00Z"/>
  <w16cex:commentExtensible w16cex:durableId="253DFE83" w16cex:dateUtc="2021-11-16T08:55:00Z"/>
  <w16cex:commentExtensible w16cex:durableId="23BBD1D1" w16cex:dateUtc="2021-01-27T10:49:00Z"/>
  <w16cex:commentExtensible w16cex:durableId="253DFE68" w16cex:dateUtc="2021-11-16T08:54:00Z"/>
  <w16cex:commentExtensible w16cex:durableId="252646F6" w16cex:dateUtc="2021-10-29T08:09:00Z"/>
  <w16cex:commentExtensible w16cex:durableId="24C63B7C" w16cex:dateUtc="2021-07-14T18:05:00Z"/>
  <w16cex:commentExtensible w16cex:durableId="2525D343" w16cex:dateUtc="2021-10-28T23:56:00Z"/>
  <w16cex:commentExtensible w16cex:durableId="253DFDE3" w16cex:dateUtc="2021-11-16T08:52:00Z"/>
  <w16cex:commentExtensible w16cex:durableId="253DF563" w16cex:dateUtc="2021-11-16T08:16:00Z"/>
  <w16cex:commentExtensible w16cex:durableId="253DFF40" w16cex:dateUtc="2021-11-16T08:58:00Z"/>
  <w16cex:commentExtensible w16cex:durableId="253DF7A4" w16cex:dateUtc="2021-11-16T08:25:00Z"/>
  <w16cex:commentExtensible w16cex:durableId="253DF938" w16cex:dateUtc="2021-11-16T08:32:00Z"/>
  <w16cex:commentExtensible w16cex:durableId="253DF956" w16cex:dateUtc="2021-11-16T08:33:00Z"/>
  <w16cex:commentExtensible w16cex:durableId="253DF7EE" w16cex:dateUtc="2021-11-16T08:27:00Z"/>
  <w16cex:commentExtensible w16cex:durableId="253DFB27" w16cex:dateUtc="2021-11-16T08:40:00Z"/>
  <w16cex:commentExtensible w16cex:durableId="253DFB38" w16cex:dateUtc="2021-11-16T08:41:00Z"/>
  <w16cex:commentExtensible w16cex:durableId="253DFB4A" w16cex:dateUtc="2021-11-16T08:41:00Z"/>
  <w16cex:commentExtensible w16cex:durableId="253DFBB4" w16cex:dateUtc="2021-11-16T08:43:00Z"/>
  <w16cex:commentExtensible w16cex:durableId="253DFBE4" w16cex:dateUtc="2021-11-16T08:44:00Z"/>
  <w16cex:commentExtensible w16cex:durableId="219A8415" w16cex:dateUtc="2021-07-13T18:50:00Z"/>
  <w16cex:commentExtensible w16cex:durableId="219A8416" w16cex:dateUtc="2021-07-13T18:50:00Z"/>
  <w16cex:commentExtensible w16cex:durableId="253DFBF8" w16cex:dateUtc="2021-11-16T08:44:00Z"/>
  <w16cex:commentExtensible w16cex:durableId="253DFF6C" w16cex:dateUtc="2021-11-16T08:59:00Z"/>
  <w16cex:commentExtensible w16cex:durableId="253E0064" w16cex:dateUtc="2021-11-16T09:03:00Z"/>
  <w16cex:commentExtensible w16cex:durableId="253E0059" w16cex:dateUtc="2021-11-16T09:03: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DBE23" w16cid:durableId="253DFEF4"/>
  <w16cid:commentId w16cid:paraId="74F2D400" w16cid:durableId="253DFEE0"/>
  <w16cid:commentId w16cid:paraId="7C83819D" w16cid:durableId="253DFEC7"/>
  <w16cid:commentId w16cid:paraId="27BC8487" w16cid:durableId="253DFE9A"/>
  <w16cid:commentId w16cid:paraId="4C32E4E1" w16cid:durableId="253DFE83"/>
  <w16cid:commentId w16cid:paraId="1D534FA9" w16cid:durableId="23BBD1D1"/>
  <w16cid:commentId w16cid:paraId="1F96B75A" w16cid:durableId="253DFE68"/>
  <w16cid:commentId w16cid:paraId="0ED52C02" w16cid:durableId="252646F6"/>
  <w16cid:commentId w16cid:paraId="6E965326" w16cid:durableId="24C63B7C"/>
  <w16cid:commentId w16cid:paraId="076EA4A7" w16cid:durableId="2525D343"/>
  <w16cid:commentId w16cid:paraId="58B96D74" w16cid:durableId="253DFDE3"/>
  <w16cid:commentId w16cid:paraId="0CFBE58F" w16cid:durableId="253DF563"/>
  <w16cid:commentId w16cid:paraId="05656CAF" w16cid:durableId="253DFF40"/>
  <w16cid:commentId w16cid:paraId="3DE674CB" w16cid:durableId="253DF7A4"/>
  <w16cid:commentId w16cid:paraId="0FC8EE61" w16cid:durableId="253DF938"/>
  <w16cid:commentId w16cid:paraId="22D87866" w16cid:durableId="253DF956"/>
  <w16cid:commentId w16cid:paraId="4E42AD3D" w16cid:durableId="253DF7EE"/>
  <w16cid:commentId w16cid:paraId="5C43C527" w16cid:durableId="253DFB27"/>
  <w16cid:commentId w16cid:paraId="66E1085B" w16cid:durableId="253DFB38"/>
  <w16cid:commentId w16cid:paraId="41962FCB" w16cid:durableId="253DFB4A"/>
  <w16cid:commentId w16cid:paraId="5587CA31" w16cid:durableId="253DFBB4"/>
  <w16cid:commentId w16cid:paraId="30213939" w16cid:durableId="253DFBE4"/>
  <w16cid:commentId w16cid:paraId="1800DDE1" w16cid:durableId="219A8415"/>
  <w16cid:commentId w16cid:paraId="42C165F8" w16cid:durableId="219A8416"/>
  <w16cid:commentId w16cid:paraId="7CAC8DED" w16cid:durableId="253DFBF8"/>
  <w16cid:commentId w16cid:paraId="15989605" w16cid:durableId="253DFF6C"/>
  <w16cid:commentId w16cid:paraId="493841AB" w16cid:durableId="253E0064"/>
  <w16cid:commentId w16cid:paraId="5FF2EC00" w16cid:durableId="253E0059"/>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19D38" w14:textId="77777777" w:rsidR="005B20BF" w:rsidRDefault="005B20BF">
      <w:pPr>
        <w:spacing w:after="0" w:line="240" w:lineRule="auto"/>
      </w:pPr>
      <w:r>
        <w:separator/>
      </w:r>
    </w:p>
  </w:endnote>
  <w:endnote w:type="continuationSeparator" w:id="0">
    <w:p w14:paraId="0F5EDFBB" w14:textId="77777777" w:rsidR="005B20BF" w:rsidRDefault="005B20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5C388" w14:textId="77777777" w:rsidR="005B20BF" w:rsidRDefault="005B20BF">
      <w:pPr>
        <w:spacing w:after="0" w:line="240" w:lineRule="auto"/>
      </w:pPr>
      <w:r>
        <w:separator/>
      </w:r>
    </w:p>
  </w:footnote>
  <w:footnote w:type="continuationSeparator" w:id="0">
    <w:p w14:paraId="57CD355B" w14:textId="77777777" w:rsidR="005B20BF" w:rsidRDefault="005B20BF">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9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9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9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9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5" w:author="Dr. Carsten Franke" w:date="2021-10-29T01:03:00Z">
        <w:r>
          <w:rPr>
            <w:lang w:val="de-DE"/>
          </w:rPr>
          <w:t xml:space="preserve"> with χMCF </w:t>
        </w:r>
        <w:proofErr w:type="spellStart"/>
        <w:r>
          <w:rPr>
            <w:lang w:val="de-DE"/>
          </w:rPr>
          <w:t>version</w:t>
        </w:r>
        <w:proofErr w:type="spellEnd"/>
        <w:r>
          <w:rPr>
            <w:lang w:val="de-DE"/>
          </w:rPr>
          <w:t xml:space="preserve"> </w:t>
        </w:r>
      </w:ins>
      <w:ins w:id="696" w:author="Dr. Carsten Franke" w:date="2021-10-29T01:07:00Z">
        <w:r w:rsidR="00727AF4">
          <w:rPr>
            <w:lang w:val="de-DE"/>
          </w:rPr>
          <w:t>3.1</w:t>
        </w:r>
      </w:ins>
      <w:ins w:id="69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1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1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CC65E4" w:rsidRPr="00DB42BD" w:rsidRDefault="00CC65E4" w:rsidP="00CC65E4">
      <w:pPr>
        <w:pStyle w:val="Funotentext"/>
      </w:pPr>
      <w:r>
        <w:rPr>
          <w:rStyle w:val="Funotenzeichen"/>
        </w:rPr>
        <w:footnoteRef/>
      </w:r>
      <w:r>
        <w:t xml:space="preserve"> Working group 25 for joining technologies of the German Research Association of Automotive Technologies</w:t>
      </w:r>
      <w:r w:rsidR="002A7689">
        <w:t xml:space="preserve"> (FAT)</w:t>
      </w:r>
      <w:r>
        <w:t xml:space="preserve">. </w:t>
      </w:r>
      <w:r w:rsidR="002A7689">
        <w:br/>
        <w:t xml:space="preserve">The FAT is a department of the </w:t>
      </w:r>
      <w:r w:rsidR="002A7689" w:rsidRPr="002A7689">
        <w:t>German Association of the Automotive Industry (VDA),</w:t>
      </w:r>
      <w:r w:rsidR="002A768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1F3B0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1E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179B7"/>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20BF"/>
    <w:rsid w:val="005B3EC6"/>
    <w:rsid w:val="005B6BD7"/>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6E48"/>
    <w:rsid w:val="006F7241"/>
    <w:rsid w:val="007051AA"/>
    <w:rsid w:val="00723919"/>
    <w:rsid w:val="00727AF4"/>
    <w:rsid w:val="00731939"/>
    <w:rsid w:val="0073389D"/>
    <w:rsid w:val="00733F9C"/>
    <w:rsid w:val="007346D6"/>
    <w:rsid w:val="007363F0"/>
    <w:rsid w:val="00736962"/>
    <w:rsid w:val="00741F4D"/>
    <w:rsid w:val="0076161D"/>
    <w:rsid w:val="00762AED"/>
    <w:rsid w:val="00763022"/>
    <w:rsid w:val="00772623"/>
    <w:rsid w:val="007729D9"/>
    <w:rsid w:val="00774861"/>
    <w:rsid w:val="007812F0"/>
    <w:rsid w:val="007836EA"/>
    <w:rsid w:val="0079653A"/>
    <w:rsid w:val="007A68CF"/>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3542E"/>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56B3"/>
    <w:rsid w:val="008A6D64"/>
    <w:rsid w:val="008B5A82"/>
    <w:rsid w:val="008D0559"/>
    <w:rsid w:val="008D3B96"/>
    <w:rsid w:val="008D52DC"/>
    <w:rsid w:val="008D5FCC"/>
    <w:rsid w:val="008E6CB0"/>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36DA"/>
    <w:rsid w:val="00A33FC4"/>
    <w:rsid w:val="00A35202"/>
    <w:rsid w:val="00A4138B"/>
    <w:rsid w:val="00A4141A"/>
    <w:rsid w:val="00A434AD"/>
    <w:rsid w:val="00A44CE4"/>
    <w:rsid w:val="00A45AE0"/>
    <w:rsid w:val="00A50D78"/>
    <w:rsid w:val="00A50DBF"/>
    <w:rsid w:val="00A5143B"/>
    <w:rsid w:val="00A537BF"/>
    <w:rsid w:val="00A70417"/>
    <w:rsid w:val="00A752AD"/>
    <w:rsid w:val="00A959C3"/>
    <w:rsid w:val="00A97D1B"/>
    <w:rsid w:val="00AA0E0E"/>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45C32"/>
    <w:rsid w:val="00C507FB"/>
    <w:rsid w:val="00C618F1"/>
    <w:rsid w:val="00C673CF"/>
    <w:rsid w:val="00C7417F"/>
    <w:rsid w:val="00C800D6"/>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5B74"/>
    <w:rsid w:val="00E66E01"/>
    <w:rsid w:val="00E67D2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tanleyengineeredfastening.com" TargetMode="External"/><Relationship Id="rId2" Type="http://schemas.openxmlformats.org/officeDocument/2006/relationships/hyperlink" Target="https://www.stanleyengineeredfastening.com" TargetMode="External"/><Relationship Id="rId1" Type="http://schemas.openxmlformats.org/officeDocument/2006/relationships/hyperlink" Target="https://bylerrivet.com/wp-content/uploads/2020/03/Gesipa-Rivet-Brochure-Feb-2011.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3.png"/><Relationship Id="rId138" Type="http://schemas.openxmlformats.org/officeDocument/2006/relationships/image" Target="media/image69.jpeg"/><Relationship Id="rId159" Type="http://schemas.openxmlformats.org/officeDocument/2006/relationships/image" Target="media/image90.png"/><Relationship Id="rId170" Type="http://schemas.openxmlformats.org/officeDocument/2006/relationships/image" Target="media/image100.png"/><Relationship Id="rId191" Type="http://schemas.openxmlformats.org/officeDocument/2006/relationships/oleObject" Target="embeddings/oleObject7.bin"/><Relationship Id="rId205" Type="http://schemas.openxmlformats.org/officeDocument/2006/relationships/image" Target="media/image128.png"/><Relationship Id="rId107" Type="http://schemas.openxmlformats.org/officeDocument/2006/relationships/hyperlink" Target="http://en.wikipedia.org/wiki/Friction_drilling" TargetMode="External"/><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image" Target="media/image6.png"/><Relationship Id="rId74" Type="http://schemas.openxmlformats.org/officeDocument/2006/relationships/image" Target="media/image23.png"/><Relationship Id="rId128" Type="http://schemas.openxmlformats.org/officeDocument/2006/relationships/image" Target="media/image62.png"/><Relationship Id="rId149"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hyperlink" Target="https://en.wikipedia.org/wiki/Nut_(hardware)" TargetMode="External"/><Relationship Id="rId95" Type="http://schemas.openxmlformats.org/officeDocument/2006/relationships/hyperlink" Target="http://commons.wikimedia.org/wiki/File:Screw_head_types.svg" TargetMode="External"/><Relationship Id="rId160" Type="http://schemas.openxmlformats.org/officeDocument/2006/relationships/image" Target="media/image91.png"/><Relationship Id="rId165" Type="http://schemas.openxmlformats.org/officeDocument/2006/relationships/image" Target="media/image96.png"/><Relationship Id="rId181" Type="http://schemas.openxmlformats.org/officeDocument/2006/relationships/image" Target="media/image109.png"/><Relationship Id="rId186" Type="http://schemas.openxmlformats.org/officeDocument/2006/relationships/image" Target="media/image113.png"/><Relationship Id="rId216" Type="http://schemas.openxmlformats.org/officeDocument/2006/relationships/hyperlink" Target="https://www.vda.de/de/services/Publikationen/fat-schriftenreihe-286.html" TargetMode="External"/><Relationship Id="rId211" Type="http://schemas.openxmlformats.org/officeDocument/2006/relationships/image" Target="media/image134.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2.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65.jpeg"/><Relationship Id="rId139" Type="http://schemas.openxmlformats.org/officeDocument/2006/relationships/image" Target="media/image70.jpe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1.png"/><Relationship Id="rId176" Type="http://schemas.openxmlformats.org/officeDocument/2006/relationships/image" Target="media/image105.png"/><Relationship Id="rId192" Type="http://schemas.openxmlformats.org/officeDocument/2006/relationships/image" Target="media/image117.png"/><Relationship Id="rId197" Type="http://schemas.openxmlformats.org/officeDocument/2006/relationships/oleObject" Target="embeddings/oleObject9.bin"/><Relationship Id="rId206" Type="http://schemas.openxmlformats.org/officeDocument/2006/relationships/image" Target="media/image129.png"/><Relationship Id="rId201" Type="http://schemas.openxmlformats.org/officeDocument/2006/relationships/image" Target="media/image124.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hyperlink" Target="http://www.unique-design.co.uk/flow-drilling/" TargetMode="External"/><Relationship Id="rId124" Type="http://schemas.openxmlformats.org/officeDocument/2006/relationships/hyperlink" Target="http://commons.wikimedia.org/wiki/File:Circlips_interieur.png" TargetMode="External"/><Relationship Id="rId129" Type="http://schemas.openxmlformats.org/officeDocument/2006/relationships/image" Target="media/image63.jpeg"/><Relationship Id="rId54" Type="http://schemas.openxmlformats.org/officeDocument/2006/relationships/hyperlink" Target="http://en.wikipedia.org/wiki/ISO_8601"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hyperlink" Target="http://en.wikipedia.org/wiki/en:Creative_Commons" TargetMode="External"/><Relationship Id="rId140" Type="http://schemas.openxmlformats.org/officeDocument/2006/relationships/image" Target="media/image71.jpe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0.png"/><Relationship Id="rId187" Type="http://schemas.openxmlformats.org/officeDocument/2006/relationships/oleObject" Target="embeddings/oleObject6.bin"/><Relationship Id="rId217" Type="http://schemas.openxmlformats.org/officeDocument/2006/relationships/hyperlink" Target="https://www.vda.de/en/services/Publications/Publication.~1654~.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5.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3.emf"/><Relationship Id="rId114" Type="http://schemas.openxmlformats.org/officeDocument/2006/relationships/image" Target="media/image52.gif"/><Relationship Id="rId119" Type="http://schemas.openxmlformats.org/officeDocument/2006/relationships/hyperlink" Target="http://www.emersonindustrial.com/en-US/documentcenter/BransonUltrasonics/Plastic%20Joining/Non-Ultrasonics/Thermal%20Staking%20Design%20Guide%20pgs.pdf" TargetMode="External"/><Relationship Id="rId44" Type="http://schemas.openxmlformats.org/officeDocument/2006/relationships/comments" Target="comments.xml"/><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hyperlink" Target="https://patents.google.com/patent/EP0967044A2" TargetMode="External"/><Relationship Id="rId130" Type="http://schemas.openxmlformats.org/officeDocument/2006/relationships/hyperlink" Target="http://www.boellhoff.de/files/jpg2/RIVTAC-Alu-Hybrid-low.jpg" TargetMode="External"/><Relationship Id="rId135" Type="http://schemas.openxmlformats.org/officeDocument/2006/relationships/image" Target="media/image66.jpe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106.png"/><Relationship Id="rId198" Type="http://schemas.openxmlformats.org/officeDocument/2006/relationships/image" Target="media/image121.png"/><Relationship Id="rId172" Type="http://schemas.openxmlformats.org/officeDocument/2006/relationships/oleObject" Target="embeddings/oleObject3.bin"/><Relationship Id="rId193" Type="http://schemas.openxmlformats.org/officeDocument/2006/relationships/image" Target="media/image118.png"/><Relationship Id="rId202" Type="http://schemas.openxmlformats.org/officeDocument/2006/relationships/image" Target="media/image125.png"/><Relationship Id="rId207"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8.jpeg"/><Relationship Id="rId34" Type="http://schemas.openxmlformats.org/officeDocument/2006/relationships/hyperlink" Target="https://www.iso.org/iso-standards-and-patents.html" TargetMode="External"/><Relationship Id="rId50" Type="http://schemas.openxmlformats.org/officeDocument/2006/relationships/oleObject" Target="embeddings/oleObject1.bin"/><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reativecommons.org/licenses/by-sa/3.0/deed.en" TargetMode="External"/><Relationship Id="rId104" Type="http://schemas.openxmlformats.org/officeDocument/2006/relationships/image" Target="media/image45.png"/><Relationship Id="rId120" Type="http://schemas.openxmlformats.org/officeDocument/2006/relationships/hyperlink" Target="https://upload.wikimedia.org/wikipedia/commons/0/03/Hairpin_clip.png" TargetMode="External"/><Relationship Id="rId125" Type="http://schemas.openxmlformats.org/officeDocument/2006/relationships/image" Target="media/image59.png"/><Relationship Id="rId141" Type="http://schemas.openxmlformats.org/officeDocument/2006/relationships/image" Target="media/image72.jpe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9.png"/><Relationship Id="rId162" Type="http://schemas.openxmlformats.org/officeDocument/2006/relationships/image" Target="media/image93.png"/><Relationship Id="rId183" Type="http://schemas.openxmlformats.org/officeDocument/2006/relationships/oleObject" Target="embeddings/oleObject5.bin"/><Relationship Id="rId213" Type="http://schemas.openxmlformats.org/officeDocument/2006/relationships/hyperlink" Target="https://www.vda.de/dam/vda/publications/2020/FAT/xMCF_Pack_V3.1_.zip" TargetMode="External"/><Relationship Id="rId218"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microsoft.com/office/2011/relationships/commentsExtended" Target="commentsExtended.xml"/><Relationship Id="rId66" Type="http://schemas.openxmlformats.org/officeDocument/2006/relationships/image" Target="media/image16.png"/><Relationship Id="rId87" Type="http://schemas.openxmlformats.org/officeDocument/2006/relationships/image" Target="media/image35.png"/><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4.png"/><Relationship Id="rId136" Type="http://schemas.openxmlformats.org/officeDocument/2006/relationships/image" Target="media/image67.jpeg"/><Relationship Id="rId157" Type="http://schemas.openxmlformats.org/officeDocument/2006/relationships/image" Target="media/image88.png"/><Relationship Id="rId178" Type="http://schemas.openxmlformats.org/officeDocument/2006/relationships/image" Target="media/image107.png"/><Relationship Id="rId61" Type="http://schemas.openxmlformats.org/officeDocument/2006/relationships/image" Target="media/image12.gif"/><Relationship Id="rId82" Type="http://schemas.openxmlformats.org/officeDocument/2006/relationships/image" Target="media/image31.png"/><Relationship Id="rId152" Type="http://schemas.openxmlformats.org/officeDocument/2006/relationships/image" Target="media/image83.png"/><Relationship Id="rId173" Type="http://schemas.openxmlformats.org/officeDocument/2006/relationships/image" Target="media/image102.png"/><Relationship Id="rId194" Type="http://schemas.openxmlformats.org/officeDocument/2006/relationships/oleObject" Target="embeddings/oleObject8.bin"/><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hyperlink" Target="http://upload.wikimedia.org/wikipedia/commons/0/00/Lead_and_pitch.png" TargetMode="External"/><Relationship Id="rId105" Type="http://schemas.openxmlformats.org/officeDocument/2006/relationships/image" Target="media/image46.png"/><Relationship Id="rId126" Type="http://schemas.openxmlformats.org/officeDocument/2006/relationships/image" Target="media/image60.png"/><Relationship Id="rId147" Type="http://schemas.openxmlformats.org/officeDocument/2006/relationships/image" Target="media/image78.png"/><Relationship Id="rId168" Type="http://schemas.openxmlformats.org/officeDocument/2006/relationships/image" Target="media/image99.wmf"/><Relationship Id="rId8" Type="http://schemas.openxmlformats.org/officeDocument/2006/relationships/webSettings" Target="webSettings.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7.png"/><Relationship Id="rId142" Type="http://schemas.openxmlformats.org/officeDocument/2006/relationships/image" Target="media/image73.JP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5.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yperlink" Target="https://www.vda.de/de/services/Publikationen/fatxml-format-version-v1.2.html" TargetMode="External"/><Relationship Id="rId25" Type="http://schemas.openxmlformats.org/officeDocument/2006/relationships/hyperlink" Target="file:///C:\Franke\Kunden\VDA-AK_25\xMCF_at_GitHub\createXSDforxMCF\V3.1.1\xMCF_V3.1.1_PAS.docx" TargetMode="External"/><Relationship Id="rId46" Type="http://schemas.microsoft.com/office/2016/09/relationships/commentsIds" Target="commentsIds.xml"/><Relationship Id="rId67" Type="http://schemas.openxmlformats.org/officeDocument/2006/relationships/image" Target="media/image17.png"/><Relationship Id="rId116" Type="http://schemas.openxmlformats.org/officeDocument/2006/relationships/image" Target="media/image54.png"/><Relationship Id="rId137" Type="http://schemas.openxmlformats.org/officeDocument/2006/relationships/image" Target="media/image68.jpeg"/><Relationship Id="rId158" Type="http://schemas.openxmlformats.org/officeDocument/2006/relationships/image" Target="media/image89.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yperlink" Target="http://www.ejot-avdel.se/sites/default/files/product/files/Brochure_EJOT_FDS_en.pdf" TargetMode="External"/><Relationship Id="rId132" Type="http://schemas.microsoft.com/office/2007/relationships/hdphoto" Target="media/hdphoto1.wdp"/><Relationship Id="rId153" Type="http://schemas.openxmlformats.org/officeDocument/2006/relationships/image" Target="media/image84.png"/><Relationship Id="rId174" Type="http://schemas.openxmlformats.org/officeDocument/2006/relationships/image" Target="media/image103.png"/><Relationship Id="rId179" Type="http://schemas.openxmlformats.org/officeDocument/2006/relationships/image" Target="media/image108.wmf"/><Relationship Id="rId195" Type="http://schemas.openxmlformats.org/officeDocument/2006/relationships/image" Target="media/image119.png"/><Relationship Id="rId209" Type="http://schemas.openxmlformats.org/officeDocument/2006/relationships/image" Target="media/image132.png"/><Relationship Id="rId190" Type="http://schemas.openxmlformats.org/officeDocument/2006/relationships/image" Target="media/image116.png"/><Relationship Id="rId204" Type="http://schemas.openxmlformats.org/officeDocument/2006/relationships/image" Target="media/image127.png"/><Relationship Id="rId220" Type="http://schemas.openxmlformats.org/officeDocument/2006/relationships/fontTable" Target="fontTab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7.png"/><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image" Target="media/image5.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http://upload.wikimedia.org/wikipedia/commons/thumb/6/61/Screw_head_types.svg/400px-Screw_head_types.svg.png" TargetMode="External"/><Relationship Id="rId99" Type="http://schemas.openxmlformats.org/officeDocument/2006/relationships/image" Target="media/image42.png"/><Relationship Id="rId101" Type="http://schemas.openxmlformats.org/officeDocument/2006/relationships/hyperlink" Target="https://en.wikipedia.org/wiki/Parameter" TargetMode="External"/><Relationship Id="rId122" Type="http://schemas.openxmlformats.org/officeDocument/2006/relationships/hyperlink" Target="http://en.wikipedia.org/wiki/File:Hairpin_clip.png"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oleObject" Target="embeddings/oleObject2.bin"/><Relationship Id="rId18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4.bin"/><Relationship Id="rId210" Type="http://schemas.openxmlformats.org/officeDocument/2006/relationships/image" Target="media/image133.png"/><Relationship Id="rId215" Type="http://schemas.openxmlformats.org/officeDocument/2006/relationships/hyperlink" Target="http://www.vda.de/de/publikationen/publikationen_downloads/index.html" TargetMode="External"/><Relationship Id="rId26" Type="http://schemas.openxmlformats.org/officeDocument/2006/relationships/hyperlink" Target="file:///C:\Franke\Kunden\VDA-AK_25\xMCF_at_GitHub\createXSDforxMCF\V3.1.1\xMCF_V3.1.1_PAS.docx" TargetMode="External"/><Relationship Id="rId47" Type="http://schemas.microsoft.com/office/2018/08/relationships/commentsExtensible" Target="commentsExtensible.xml"/><Relationship Id="rId68"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50.png"/><Relationship Id="rId133" Type="http://schemas.openxmlformats.org/officeDocument/2006/relationships/hyperlink" Target="http://www.boellhoff.de" TargetMode="External"/><Relationship Id="rId154" Type="http://schemas.openxmlformats.org/officeDocument/2006/relationships/image" Target="media/image85.emf"/><Relationship Id="rId175" Type="http://schemas.openxmlformats.org/officeDocument/2006/relationships/image" Target="media/image104.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hyperlink" Target="file:///C:\Franke\Kunden\VDA-AK_25\xMCF_at_GitHub\createXSDforxMCF\V3.1.1\xMCF_V3.1.1_PAS.docx" TargetMode="External"/><Relationship Id="rId221" Type="http://schemas.microsoft.com/office/2011/relationships/people" Target="peop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image" Target="media/image43.png"/><Relationship Id="rId123" Type="http://schemas.openxmlformats.org/officeDocument/2006/relationships/image" Target="media/image58.png"/><Relationship Id="rId144" Type="http://schemas.openxmlformats.org/officeDocument/2006/relationships/image" Target="media/image75.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Pages>
  <Words>43517</Words>
  <Characters>274159</Characters>
  <Application>Microsoft Office Word</Application>
  <DocSecurity>0</DocSecurity>
  <Lines>2284</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317042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100</cp:revision>
  <dcterms:created xsi:type="dcterms:W3CDTF">2021-10-29T14:50:00Z</dcterms:created>
  <dcterms:modified xsi:type="dcterms:W3CDTF">2021-11-16T11:57:00Z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