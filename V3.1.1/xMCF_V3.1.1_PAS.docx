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BC6D13">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C243B0">
      <w:pPr>
        <w:pStyle w:val="Verzeichnis1"/>
        <w:rPr>
          <w:rFonts w:asciiTheme="minorHAnsi" w:eastAsiaTheme="minorEastAsia" w:hAnsiTheme="minorHAnsi" w:cstheme="minorBidi"/>
          <w:b w:val="0"/>
          <w:noProof/>
          <w:lang w:val="de-DE" w:eastAsia="de-DE"/>
        </w:rPr>
      </w:pPr>
      <w:hyperlink w:anchor="_Toc99614539" w:history="1">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C243B0">
      <w:pPr>
        <w:pStyle w:val="Verzeichnis1"/>
        <w:rPr>
          <w:rFonts w:asciiTheme="minorHAnsi" w:eastAsiaTheme="minorEastAsia" w:hAnsiTheme="minorHAnsi" w:cstheme="minorBidi"/>
          <w:b w:val="0"/>
          <w:noProof/>
          <w:lang w:val="de-DE" w:eastAsia="de-DE"/>
        </w:rPr>
      </w:pPr>
      <w:hyperlink w:anchor="_Toc99614540" w:history="1">
        <w:r w:rsidR="001F4D75" w:rsidRPr="00BC6D13">
          <w:rPr>
            <w:rStyle w:val="Hyperlink"/>
            <w:noProof/>
          </w:rPr>
          <w:t>1</w:t>
        </w:r>
        <w:r w:rsidR="001F4D75">
          <w:rPr>
            <w:rFonts w:asciiTheme="minorHAnsi" w:eastAsiaTheme="minorEastAsia" w:hAnsiTheme="minorHAnsi" w:cstheme="minorBidi"/>
            <w:b w:val="0"/>
            <w:noProof/>
            <w:lang w:val="de-DE" w:eastAsia="de-DE"/>
          </w:rPr>
          <w:tab/>
        </w:r>
        <w:r w:rsidR="001F4D75" w:rsidRPr="00BC6D13">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C243B0">
      <w:pPr>
        <w:pStyle w:val="Verzeichnis1"/>
        <w:rPr>
          <w:rFonts w:asciiTheme="minorHAnsi" w:eastAsiaTheme="minorEastAsia" w:hAnsiTheme="minorHAnsi" w:cstheme="minorBidi"/>
          <w:b w:val="0"/>
          <w:noProof/>
          <w:lang w:val="de-DE" w:eastAsia="de-DE"/>
        </w:rPr>
      </w:pPr>
      <w:hyperlink w:anchor="_Toc99614541" w:history="1">
        <w:r w:rsidR="001F4D75" w:rsidRPr="00BC6D13">
          <w:rPr>
            <w:rStyle w:val="Hyperlink"/>
            <w:noProof/>
          </w:rPr>
          <w:t>2</w:t>
        </w:r>
        <w:r w:rsidR="001F4D75">
          <w:rPr>
            <w:rFonts w:asciiTheme="minorHAnsi" w:eastAsiaTheme="minorEastAsia" w:hAnsiTheme="minorHAnsi" w:cstheme="minorBidi"/>
            <w:b w:val="0"/>
            <w:noProof/>
            <w:lang w:val="de-DE" w:eastAsia="de-DE"/>
          </w:rPr>
          <w:tab/>
        </w:r>
        <w:r w:rsidR="001F4D75" w:rsidRPr="00BC6D13">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C243B0">
      <w:pPr>
        <w:pStyle w:val="Verzeichnis1"/>
        <w:rPr>
          <w:rFonts w:asciiTheme="minorHAnsi" w:eastAsiaTheme="minorEastAsia" w:hAnsiTheme="minorHAnsi" w:cstheme="minorBidi"/>
          <w:b w:val="0"/>
          <w:noProof/>
          <w:lang w:val="de-DE" w:eastAsia="de-DE"/>
        </w:rPr>
      </w:pPr>
      <w:hyperlink w:anchor="_Toc99614542" w:history="1">
        <w:r w:rsidR="001F4D75" w:rsidRPr="00BC6D13">
          <w:rPr>
            <w:rStyle w:val="Hyperlink"/>
            <w:noProof/>
          </w:rPr>
          <w:t>3</w:t>
        </w:r>
        <w:r w:rsidR="001F4D75">
          <w:rPr>
            <w:rFonts w:asciiTheme="minorHAnsi" w:eastAsiaTheme="minorEastAsia" w:hAnsiTheme="minorHAnsi" w:cstheme="minorBidi"/>
            <w:b w:val="0"/>
            <w:noProof/>
            <w:lang w:val="de-DE" w:eastAsia="de-DE"/>
          </w:rPr>
          <w:tab/>
        </w:r>
        <w:r w:rsidR="001F4D75" w:rsidRPr="00BC6D13">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C243B0">
      <w:pPr>
        <w:pStyle w:val="Verzeichnis1"/>
        <w:rPr>
          <w:rFonts w:asciiTheme="minorHAnsi" w:eastAsiaTheme="minorEastAsia" w:hAnsiTheme="minorHAnsi" w:cstheme="minorBidi"/>
          <w:b w:val="0"/>
          <w:noProof/>
          <w:lang w:val="de-DE" w:eastAsia="de-DE"/>
        </w:rPr>
      </w:pPr>
      <w:hyperlink w:anchor="_Toc99614543" w:history="1">
        <w:r w:rsidR="001F4D75" w:rsidRPr="00BC6D13">
          <w:rPr>
            <w:rStyle w:val="Hyperlink"/>
            <w:noProof/>
          </w:rPr>
          <w:t>4</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C243B0">
      <w:pPr>
        <w:pStyle w:val="Verzeichnis2"/>
        <w:rPr>
          <w:rFonts w:asciiTheme="minorHAnsi" w:eastAsiaTheme="minorEastAsia" w:hAnsiTheme="minorHAnsi" w:cstheme="minorBidi"/>
          <w:b w:val="0"/>
          <w:noProof/>
          <w:lang w:val="de-DE" w:eastAsia="de-DE"/>
        </w:rPr>
      </w:pPr>
      <w:hyperlink w:anchor="_Toc99614544" w:history="1">
        <w:r w:rsidR="001F4D75" w:rsidRPr="00BC6D13">
          <w:rPr>
            <w:rStyle w:val="Hyperlink"/>
            <w:noProof/>
          </w:rPr>
          <w:t>4.1</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C243B0">
      <w:pPr>
        <w:pStyle w:val="Verzeichnis2"/>
        <w:rPr>
          <w:rFonts w:asciiTheme="minorHAnsi" w:eastAsiaTheme="minorEastAsia" w:hAnsiTheme="minorHAnsi" w:cstheme="minorBidi"/>
          <w:b w:val="0"/>
          <w:noProof/>
          <w:lang w:val="de-DE" w:eastAsia="de-DE"/>
        </w:rPr>
      </w:pPr>
      <w:hyperlink w:anchor="_Toc99614545" w:history="1">
        <w:r w:rsidR="001F4D75" w:rsidRPr="00BC6D13">
          <w:rPr>
            <w:rStyle w:val="Hyperlink"/>
            <w:noProof/>
          </w:rPr>
          <w:t>4.2</w:t>
        </w:r>
        <w:r w:rsidR="001F4D75">
          <w:rPr>
            <w:rFonts w:asciiTheme="minorHAnsi" w:eastAsiaTheme="minorEastAsia" w:hAnsiTheme="minorHAnsi" w:cstheme="minorBidi"/>
            <w:b w:val="0"/>
            <w:noProof/>
            <w:lang w:val="de-DE" w:eastAsia="de-DE"/>
          </w:rPr>
          <w:tab/>
        </w:r>
        <w:r w:rsidR="001F4D75" w:rsidRPr="00BC6D13">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C243B0">
      <w:pPr>
        <w:pStyle w:val="Verzeichnis2"/>
        <w:rPr>
          <w:rFonts w:asciiTheme="minorHAnsi" w:eastAsiaTheme="minorEastAsia" w:hAnsiTheme="minorHAnsi" w:cstheme="minorBidi"/>
          <w:b w:val="0"/>
          <w:noProof/>
          <w:lang w:val="de-DE" w:eastAsia="de-DE"/>
        </w:rPr>
      </w:pPr>
      <w:hyperlink w:anchor="_Toc99614546" w:history="1">
        <w:r w:rsidR="001F4D75" w:rsidRPr="00BC6D13">
          <w:rPr>
            <w:rStyle w:val="Hyperlink"/>
            <w:noProof/>
          </w:rPr>
          <w:t>4.3</w:t>
        </w:r>
        <w:r w:rsidR="001F4D75">
          <w:rPr>
            <w:rFonts w:asciiTheme="minorHAnsi" w:eastAsiaTheme="minorEastAsia" w:hAnsiTheme="minorHAnsi" w:cstheme="minorBidi"/>
            <w:b w:val="0"/>
            <w:noProof/>
            <w:lang w:val="de-DE" w:eastAsia="de-DE"/>
          </w:rPr>
          <w:tab/>
        </w:r>
        <w:r w:rsidR="001F4D75" w:rsidRPr="00BC6D13">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C243B0">
      <w:pPr>
        <w:pStyle w:val="Verzeichnis2"/>
        <w:rPr>
          <w:rFonts w:asciiTheme="minorHAnsi" w:eastAsiaTheme="minorEastAsia" w:hAnsiTheme="minorHAnsi" w:cstheme="minorBidi"/>
          <w:b w:val="0"/>
          <w:noProof/>
          <w:lang w:val="de-DE" w:eastAsia="de-DE"/>
        </w:rPr>
      </w:pPr>
      <w:hyperlink w:anchor="_Toc99614547" w:history="1">
        <w:r w:rsidR="001F4D75" w:rsidRPr="00BC6D13">
          <w:rPr>
            <w:rStyle w:val="Hyperlink"/>
            <w:noProof/>
          </w:rPr>
          <w:t>4.4</w:t>
        </w:r>
        <w:r w:rsidR="001F4D75">
          <w:rPr>
            <w:rFonts w:asciiTheme="minorHAnsi" w:eastAsiaTheme="minorEastAsia" w:hAnsiTheme="minorHAnsi" w:cstheme="minorBidi"/>
            <w:b w:val="0"/>
            <w:noProof/>
            <w:lang w:val="de-DE" w:eastAsia="de-DE"/>
          </w:rPr>
          <w:tab/>
        </w:r>
        <w:r w:rsidR="001F4D75" w:rsidRPr="00BC6D13">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C243B0">
      <w:pPr>
        <w:pStyle w:val="Verzeichnis2"/>
        <w:rPr>
          <w:rFonts w:asciiTheme="minorHAnsi" w:eastAsiaTheme="minorEastAsia" w:hAnsiTheme="minorHAnsi" w:cstheme="minorBidi"/>
          <w:b w:val="0"/>
          <w:noProof/>
          <w:lang w:val="de-DE" w:eastAsia="de-DE"/>
        </w:rPr>
      </w:pPr>
      <w:hyperlink w:anchor="_Toc99614548" w:history="1">
        <w:r w:rsidR="001F4D75" w:rsidRPr="00BC6D13">
          <w:rPr>
            <w:rStyle w:val="Hyperlink"/>
            <w:noProof/>
          </w:rPr>
          <w:t>4.5</w:t>
        </w:r>
        <w:r w:rsidR="001F4D75">
          <w:rPr>
            <w:rFonts w:asciiTheme="minorHAnsi" w:eastAsiaTheme="minorEastAsia" w:hAnsiTheme="minorHAnsi" w:cstheme="minorBidi"/>
            <w:b w:val="0"/>
            <w:noProof/>
            <w:lang w:val="de-DE" w:eastAsia="de-DE"/>
          </w:rPr>
          <w:tab/>
        </w:r>
        <w:r w:rsidR="001F4D75" w:rsidRPr="00BC6D13">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C243B0">
      <w:pPr>
        <w:pStyle w:val="Verzeichnis1"/>
        <w:rPr>
          <w:rFonts w:asciiTheme="minorHAnsi" w:eastAsiaTheme="minorEastAsia" w:hAnsiTheme="minorHAnsi" w:cstheme="minorBidi"/>
          <w:b w:val="0"/>
          <w:noProof/>
          <w:lang w:val="de-DE" w:eastAsia="de-DE"/>
        </w:rPr>
      </w:pPr>
      <w:hyperlink w:anchor="_Toc99614549" w:history="1">
        <w:r w:rsidR="001F4D75" w:rsidRPr="00BC6D13">
          <w:rPr>
            <w:rStyle w:val="Hyperlink"/>
            <w:noProof/>
          </w:rPr>
          <w:t>5</w:t>
        </w:r>
        <w:r w:rsidR="001F4D75">
          <w:rPr>
            <w:rFonts w:asciiTheme="minorHAnsi" w:eastAsiaTheme="minorEastAsia" w:hAnsiTheme="minorHAnsi" w:cstheme="minorBidi"/>
            <w:b w:val="0"/>
            <w:noProof/>
            <w:lang w:val="de-DE" w:eastAsia="de-DE"/>
          </w:rPr>
          <w:tab/>
        </w:r>
        <w:r w:rsidR="001F4D75" w:rsidRPr="00BC6D13">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C243B0">
      <w:pPr>
        <w:pStyle w:val="Verzeichnis2"/>
        <w:rPr>
          <w:rFonts w:asciiTheme="minorHAnsi" w:eastAsiaTheme="minorEastAsia" w:hAnsiTheme="minorHAnsi" w:cstheme="minorBidi"/>
          <w:b w:val="0"/>
          <w:noProof/>
          <w:lang w:val="de-DE" w:eastAsia="de-DE"/>
        </w:rPr>
      </w:pPr>
      <w:hyperlink w:anchor="_Toc99614550" w:history="1">
        <w:r w:rsidR="001F4D75" w:rsidRPr="00BC6D13">
          <w:rPr>
            <w:rStyle w:val="Hyperlink"/>
            <w:noProof/>
          </w:rPr>
          <w:t>5.1</w:t>
        </w:r>
        <w:r w:rsidR="001F4D75">
          <w:rPr>
            <w:rFonts w:asciiTheme="minorHAnsi" w:eastAsiaTheme="minorEastAsia" w:hAnsiTheme="minorHAnsi" w:cstheme="minorBidi"/>
            <w:b w:val="0"/>
            <w:noProof/>
            <w:lang w:val="de-DE" w:eastAsia="de-DE"/>
          </w:rPr>
          <w:tab/>
        </w:r>
        <w:r w:rsidR="001F4D75" w:rsidRPr="00BC6D13">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C243B0">
      <w:pPr>
        <w:pStyle w:val="Verzeichnis1"/>
        <w:rPr>
          <w:rFonts w:asciiTheme="minorHAnsi" w:eastAsiaTheme="minorEastAsia" w:hAnsiTheme="minorHAnsi" w:cstheme="minorBidi"/>
          <w:b w:val="0"/>
          <w:noProof/>
          <w:lang w:val="de-DE" w:eastAsia="de-DE"/>
        </w:rPr>
      </w:pPr>
      <w:hyperlink w:anchor="_Toc99614551" w:history="1">
        <w:r w:rsidR="001F4D75" w:rsidRPr="00BC6D13">
          <w:rPr>
            <w:rStyle w:val="Hyperlink"/>
            <w:noProof/>
          </w:rPr>
          <w:t>6</w:t>
        </w:r>
        <w:r w:rsidR="001F4D75">
          <w:rPr>
            <w:rFonts w:asciiTheme="minorHAnsi" w:eastAsiaTheme="minorEastAsia" w:hAnsiTheme="minorHAnsi" w:cstheme="minorBidi"/>
            <w:b w:val="0"/>
            <w:noProof/>
            <w:lang w:val="de-DE" w:eastAsia="de-DE"/>
          </w:rPr>
          <w:tab/>
        </w:r>
        <w:r w:rsidR="001F4D75" w:rsidRPr="00BC6D13">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C243B0">
      <w:pPr>
        <w:pStyle w:val="Verzeichnis2"/>
        <w:rPr>
          <w:rFonts w:asciiTheme="minorHAnsi" w:eastAsiaTheme="minorEastAsia" w:hAnsiTheme="minorHAnsi" w:cstheme="minorBidi"/>
          <w:b w:val="0"/>
          <w:noProof/>
          <w:lang w:val="de-DE" w:eastAsia="de-DE"/>
        </w:rPr>
      </w:pPr>
      <w:hyperlink w:anchor="_Toc99614552" w:history="1">
        <w:r w:rsidR="001F4D75" w:rsidRPr="00BC6D13">
          <w:rPr>
            <w:rStyle w:val="Hyperlink"/>
            <w:noProof/>
          </w:rPr>
          <w:t>6.1</w:t>
        </w:r>
        <w:r w:rsidR="001F4D75">
          <w:rPr>
            <w:rFonts w:asciiTheme="minorHAnsi" w:eastAsiaTheme="minorEastAsia" w:hAnsiTheme="minorHAnsi" w:cstheme="minorBidi"/>
            <w:b w:val="0"/>
            <w:noProof/>
            <w:lang w:val="de-DE" w:eastAsia="de-DE"/>
          </w:rPr>
          <w:tab/>
        </w:r>
        <w:r w:rsidR="001F4D75" w:rsidRPr="00BC6D13">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C243B0">
      <w:pPr>
        <w:pStyle w:val="Verzeichnis3"/>
        <w:rPr>
          <w:rFonts w:asciiTheme="minorHAnsi" w:eastAsiaTheme="minorEastAsia" w:hAnsiTheme="minorHAnsi" w:cstheme="minorBidi"/>
          <w:b w:val="0"/>
          <w:noProof/>
          <w:lang w:val="de-DE" w:eastAsia="de-DE"/>
        </w:rPr>
      </w:pPr>
      <w:hyperlink w:anchor="_Toc99614553" w:history="1">
        <w:r w:rsidR="001F4D75" w:rsidRPr="00BC6D13">
          <w:rPr>
            <w:rStyle w:val="Hyperlink"/>
            <w:noProof/>
          </w:rPr>
          <w:t>6.1.1</w:t>
        </w:r>
        <w:r w:rsidR="001F4D75">
          <w:rPr>
            <w:rFonts w:asciiTheme="minorHAnsi" w:eastAsiaTheme="minorEastAsia" w:hAnsiTheme="minorHAnsi" w:cstheme="minorBidi"/>
            <w:b w:val="0"/>
            <w:noProof/>
            <w:lang w:val="de-DE" w:eastAsia="de-DE"/>
          </w:rPr>
          <w:tab/>
        </w:r>
        <w:r w:rsidR="001F4D75" w:rsidRPr="00BC6D13">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C243B0">
      <w:pPr>
        <w:pStyle w:val="Verzeichnis3"/>
        <w:rPr>
          <w:rFonts w:asciiTheme="minorHAnsi" w:eastAsiaTheme="minorEastAsia" w:hAnsiTheme="minorHAnsi" w:cstheme="minorBidi"/>
          <w:b w:val="0"/>
          <w:noProof/>
          <w:lang w:val="de-DE" w:eastAsia="de-DE"/>
        </w:rPr>
      </w:pPr>
      <w:hyperlink w:anchor="_Toc99614554" w:history="1">
        <w:r w:rsidR="001F4D75" w:rsidRPr="00BC6D13">
          <w:rPr>
            <w:rStyle w:val="Hyperlink"/>
            <w:noProof/>
          </w:rPr>
          <w:t>6.1.2</w:t>
        </w:r>
        <w:r w:rsidR="001F4D75">
          <w:rPr>
            <w:rFonts w:asciiTheme="minorHAnsi" w:eastAsiaTheme="minorEastAsia" w:hAnsiTheme="minorHAnsi" w:cstheme="minorBidi"/>
            <w:b w:val="0"/>
            <w:noProof/>
            <w:lang w:val="de-DE" w:eastAsia="de-DE"/>
          </w:rPr>
          <w:tab/>
        </w:r>
        <w:r w:rsidR="001F4D75" w:rsidRPr="00BC6D13">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C243B0">
      <w:pPr>
        <w:pStyle w:val="Verzeichnis2"/>
        <w:rPr>
          <w:rFonts w:asciiTheme="minorHAnsi" w:eastAsiaTheme="minorEastAsia" w:hAnsiTheme="minorHAnsi" w:cstheme="minorBidi"/>
          <w:b w:val="0"/>
          <w:noProof/>
          <w:lang w:val="de-DE" w:eastAsia="de-DE"/>
        </w:rPr>
      </w:pPr>
      <w:hyperlink w:anchor="_Toc99614555" w:history="1">
        <w:r w:rsidR="001F4D75" w:rsidRPr="00BC6D13">
          <w:rPr>
            <w:rStyle w:val="Hyperlink"/>
            <w:noProof/>
          </w:rPr>
          <w:t>6.2</w:t>
        </w:r>
        <w:r w:rsidR="001F4D75">
          <w:rPr>
            <w:rFonts w:asciiTheme="minorHAnsi" w:eastAsiaTheme="minorEastAsia" w:hAnsiTheme="minorHAnsi" w:cstheme="minorBidi"/>
            <w:b w:val="0"/>
            <w:noProof/>
            <w:lang w:val="de-DE" w:eastAsia="de-DE"/>
          </w:rPr>
          <w:tab/>
        </w:r>
        <w:r w:rsidR="001F4D75" w:rsidRPr="00BC6D13">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C243B0">
      <w:pPr>
        <w:pStyle w:val="Verzeichnis2"/>
        <w:rPr>
          <w:rFonts w:asciiTheme="minorHAnsi" w:eastAsiaTheme="minorEastAsia" w:hAnsiTheme="minorHAnsi" w:cstheme="minorBidi"/>
          <w:b w:val="0"/>
          <w:noProof/>
          <w:lang w:val="de-DE" w:eastAsia="de-DE"/>
        </w:rPr>
      </w:pPr>
      <w:hyperlink w:anchor="_Toc99614556" w:history="1">
        <w:r w:rsidR="001F4D75" w:rsidRPr="00BC6D13">
          <w:rPr>
            <w:rStyle w:val="Hyperlink"/>
            <w:noProof/>
          </w:rPr>
          <w:t>6.3</w:t>
        </w:r>
        <w:r w:rsidR="001F4D75">
          <w:rPr>
            <w:rFonts w:asciiTheme="minorHAnsi" w:eastAsiaTheme="minorEastAsia" w:hAnsiTheme="minorHAnsi" w:cstheme="minorBidi"/>
            <w:b w:val="0"/>
            <w:noProof/>
            <w:lang w:val="de-DE" w:eastAsia="de-DE"/>
          </w:rPr>
          <w:tab/>
        </w:r>
        <w:r w:rsidR="001F4D75" w:rsidRPr="00BC6D13">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C243B0">
      <w:pPr>
        <w:pStyle w:val="Verzeichnis1"/>
        <w:rPr>
          <w:rFonts w:asciiTheme="minorHAnsi" w:eastAsiaTheme="minorEastAsia" w:hAnsiTheme="minorHAnsi" w:cstheme="minorBidi"/>
          <w:b w:val="0"/>
          <w:noProof/>
          <w:lang w:val="de-DE" w:eastAsia="de-DE"/>
        </w:rPr>
      </w:pPr>
      <w:hyperlink w:anchor="_Toc99614557" w:history="1">
        <w:r w:rsidR="001F4D75" w:rsidRPr="00BC6D13">
          <w:rPr>
            <w:rStyle w:val="Hyperlink"/>
            <w:noProof/>
          </w:rPr>
          <w:t>7</w:t>
        </w:r>
        <w:r w:rsidR="001F4D75">
          <w:rPr>
            <w:rFonts w:asciiTheme="minorHAnsi" w:eastAsiaTheme="minorEastAsia" w:hAnsiTheme="minorHAnsi" w:cstheme="minorBidi"/>
            <w:b w:val="0"/>
            <w:noProof/>
            <w:lang w:val="de-DE" w:eastAsia="de-DE"/>
          </w:rPr>
          <w:tab/>
        </w:r>
        <w:r w:rsidR="001F4D75" w:rsidRPr="00BC6D13">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C243B0">
      <w:pPr>
        <w:pStyle w:val="Verzeichnis2"/>
        <w:rPr>
          <w:rFonts w:asciiTheme="minorHAnsi" w:eastAsiaTheme="minorEastAsia" w:hAnsiTheme="minorHAnsi" w:cstheme="minorBidi"/>
          <w:b w:val="0"/>
          <w:noProof/>
          <w:lang w:val="de-DE" w:eastAsia="de-DE"/>
        </w:rPr>
      </w:pPr>
      <w:hyperlink w:anchor="_Toc99614558" w:history="1">
        <w:r w:rsidR="001F4D75" w:rsidRPr="00BC6D13">
          <w:rPr>
            <w:rStyle w:val="Hyperlink"/>
            <w:noProof/>
          </w:rPr>
          <w:t>7.1</w:t>
        </w:r>
        <w:r w:rsidR="001F4D75">
          <w:rPr>
            <w:rFonts w:asciiTheme="minorHAnsi" w:eastAsiaTheme="minorEastAsia" w:hAnsiTheme="minorHAnsi" w:cstheme="minorBidi"/>
            <w:b w:val="0"/>
            <w:noProof/>
            <w:lang w:val="de-DE" w:eastAsia="de-DE"/>
          </w:rPr>
          <w:tab/>
        </w:r>
        <w:r w:rsidR="001F4D75" w:rsidRPr="00BC6D13">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C243B0">
      <w:pPr>
        <w:pStyle w:val="Verzeichnis3"/>
        <w:rPr>
          <w:rFonts w:asciiTheme="minorHAnsi" w:eastAsiaTheme="minorEastAsia" w:hAnsiTheme="minorHAnsi" w:cstheme="minorBidi"/>
          <w:b w:val="0"/>
          <w:noProof/>
          <w:lang w:val="de-DE" w:eastAsia="de-DE"/>
        </w:rPr>
      </w:pPr>
      <w:hyperlink w:anchor="_Toc99614559" w:history="1">
        <w:r w:rsidR="001F4D75" w:rsidRPr="00BC6D13">
          <w:rPr>
            <w:rStyle w:val="Hyperlink"/>
            <w:noProof/>
          </w:rPr>
          <w:t>7.1.1</w:t>
        </w:r>
        <w:r w:rsidR="001F4D75">
          <w:rPr>
            <w:rFonts w:asciiTheme="minorHAnsi" w:eastAsiaTheme="minorEastAsia" w:hAnsiTheme="minorHAnsi" w:cstheme="minorBidi"/>
            <w:b w:val="0"/>
            <w:noProof/>
            <w:lang w:val="de-DE" w:eastAsia="de-DE"/>
          </w:rPr>
          <w:tab/>
        </w:r>
        <w:r w:rsidR="001F4D75" w:rsidRPr="00BC6D13">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C243B0">
      <w:pPr>
        <w:pStyle w:val="Verzeichnis3"/>
        <w:rPr>
          <w:rFonts w:asciiTheme="minorHAnsi" w:eastAsiaTheme="minorEastAsia" w:hAnsiTheme="minorHAnsi" w:cstheme="minorBidi"/>
          <w:b w:val="0"/>
          <w:noProof/>
          <w:lang w:val="de-DE" w:eastAsia="de-DE"/>
        </w:rPr>
      </w:pPr>
      <w:hyperlink w:anchor="_Toc99614560" w:history="1">
        <w:r w:rsidR="001F4D75" w:rsidRPr="00BC6D13">
          <w:rPr>
            <w:rStyle w:val="Hyperlink"/>
            <w:noProof/>
          </w:rPr>
          <w:t>7.1.2</w:t>
        </w:r>
        <w:r w:rsidR="001F4D75">
          <w:rPr>
            <w:rFonts w:asciiTheme="minorHAnsi" w:eastAsiaTheme="minorEastAsia" w:hAnsiTheme="minorHAnsi" w:cstheme="minorBidi"/>
            <w:b w:val="0"/>
            <w:noProof/>
            <w:lang w:val="de-DE" w:eastAsia="de-DE"/>
          </w:rPr>
          <w:tab/>
        </w:r>
        <w:r w:rsidR="001F4D75" w:rsidRPr="00BC6D13">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C243B0">
      <w:pPr>
        <w:pStyle w:val="Verzeichnis3"/>
        <w:rPr>
          <w:rFonts w:asciiTheme="minorHAnsi" w:eastAsiaTheme="minorEastAsia" w:hAnsiTheme="minorHAnsi" w:cstheme="minorBidi"/>
          <w:b w:val="0"/>
          <w:noProof/>
          <w:lang w:val="de-DE" w:eastAsia="de-DE"/>
        </w:rPr>
      </w:pPr>
      <w:hyperlink w:anchor="_Toc99614561" w:history="1">
        <w:r w:rsidR="001F4D75" w:rsidRPr="00BC6D13">
          <w:rPr>
            <w:rStyle w:val="Hyperlink"/>
            <w:noProof/>
          </w:rPr>
          <w:t>7.1.3</w:t>
        </w:r>
        <w:r w:rsidR="001F4D75">
          <w:rPr>
            <w:rFonts w:asciiTheme="minorHAnsi" w:eastAsiaTheme="minorEastAsia" w:hAnsiTheme="minorHAnsi" w:cstheme="minorBidi"/>
            <w:b w:val="0"/>
            <w:noProof/>
            <w:lang w:val="de-DE" w:eastAsia="de-DE"/>
          </w:rPr>
          <w:tab/>
        </w:r>
        <w:r w:rsidR="001F4D75" w:rsidRPr="00BC6D13">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C243B0">
      <w:pPr>
        <w:pStyle w:val="Verzeichnis2"/>
        <w:rPr>
          <w:rFonts w:asciiTheme="minorHAnsi" w:eastAsiaTheme="minorEastAsia" w:hAnsiTheme="minorHAnsi" w:cstheme="minorBidi"/>
          <w:b w:val="0"/>
          <w:noProof/>
          <w:lang w:val="de-DE" w:eastAsia="de-DE"/>
        </w:rPr>
      </w:pPr>
      <w:hyperlink w:anchor="_Toc99614562" w:history="1">
        <w:r w:rsidR="001F4D75" w:rsidRPr="00BC6D13">
          <w:rPr>
            <w:rStyle w:val="Hyperlink"/>
            <w:noProof/>
          </w:rPr>
          <w:t>7.2</w:t>
        </w:r>
        <w:r w:rsidR="001F4D75">
          <w:rPr>
            <w:rFonts w:asciiTheme="minorHAnsi" w:eastAsiaTheme="minorEastAsia" w:hAnsiTheme="minorHAnsi" w:cstheme="minorBidi"/>
            <w:b w:val="0"/>
            <w:noProof/>
            <w:lang w:val="de-DE" w:eastAsia="de-DE"/>
          </w:rPr>
          <w:tab/>
        </w:r>
        <w:r w:rsidR="001F4D75" w:rsidRPr="00BC6D13">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C243B0">
      <w:pPr>
        <w:pStyle w:val="Verzeichnis3"/>
        <w:rPr>
          <w:rFonts w:asciiTheme="minorHAnsi" w:eastAsiaTheme="minorEastAsia" w:hAnsiTheme="minorHAnsi" w:cstheme="minorBidi"/>
          <w:b w:val="0"/>
          <w:noProof/>
          <w:lang w:val="de-DE" w:eastAsia="de-DE"/>
        </w:rPr>
      </w:pPr>
      <w:hyperlink w:anchor="_Toc99614563" w:history="1">
        <w:r w:rsidR="001F4D75" w:rsidRPr="00BC6D13">
          <w:rPr>
            <w:rStyle w:val="Hyperlink"/>
            <w:noProof/>
          </w:rPr>
          <w:t>7.2.1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User Specific Data </w:t>
        </w:r>
        <w:r w:rsidR="001F4D75" w:rsidRPr="00BC6D13">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C243B0">
      <w:pPr>
        <w:pStyle w:val="Verzeichnis3"/>
        <w:rPr>
          <w:rFonts w:asciiTheme="minorHAnsi" w:eastAsiaTheme="minorEastAsia" w:hAnsiTheme="minorHAnsi" w:cstheme="minorBidi"/>
          <w:b w:val="0"/>
          <w:noProof/>
          <w:lang w:val="de-DE" w:eastAsia="de-DE"/>
        </w:rPr>
      </w:pPr>
      <w:hyperlink w:anchor="_Toc99614564" w:history="1">
        <w:r w:rsidR="001F4D75" w:rsidRPr="00BC6D13">
          <w:rPr>
            <w:rStyle w:val="Hyperlink"/>
            <w:noProof/>
          </w:rPr>
          <w:t>7.2.2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Finite Element Specific Data </w:t>
        </w:r>
        <w:r w:rsidR="001F4D75" w:rsidRPr="00BC6D13">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C243B0">
      <w:pPr>
        <w:pStyle w:val="Verzeichnis2"/>
        <w:rPr>
          <w:rFonts w:asciiTheme="minorHAnsi" w:eastAsiaTheme="minorEastAsia" w:hAnsiTheme="minorHAnsi" w:cstheme="minorBidi"/>
          <w:b w:val="0"/>
          <w:noProof/>
          <w:lang w:val="de-DE" w:eastAsia="de-DE"/>
        </w:rPr>
      </w:pPr>
      <w:hyperlink w:anchor="_Toc99614565" w:history="1">
        <w:r w:rsidR="001F4D75" w:rsidRPr="00BC6D13">
          <w:rPr>
            <w:rStyle w:val="Hyperlink"/>
            <w:noProof/>
          </w:rPr>
          <w:t>7.3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Connection Data </w:t>
        </w:r>
        <w:r w:rsidR="001F4D75" w:rsidRPr="00BC6D13">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C243B0">
      <w:pPr>
        <w:pStyle w:val="Verzeichnis3"/>
        <w:rPr>
          <w:rFonts w:asciiTheme="minorHAnsi" w:eastAsiaTheme="minorEastAsia" w:hAnsiTheme="minorHAnsi" w:cstheme="minorBidi"/>
          <w:b w:val="0"/>
          <w:noProof/>
          <w:lang w:val="de-DE" w:eastAsia="de-DE"/>
        </w:rPr>
      </w:pPr>
      <w:hyperlink w:anchor="_Toc99614566" w:history="1">
        <w:r w:rsidR="001F4D75" w:rsidRPr="00BC6D13">
          <w:rPr>
            <w:rStyle w:val="Hyperlink"/>
            <w:noProof/>
          </w:rPr>
          <w:t>7.3.1</w:t>
        </w:r>
        <w:r w:rsidR="001F4D75">
          <w:rPr>
            <w:rFonts w:asciiTheme="minorHAnsi" w:eastAsiaTheme="minorEastAsia" w:hAnsiTheme="minorHAnsi" w:cstheme="minorBidi"/>
            <w:b w:val="0"/>
            <w:noProof/>
            <w:lang w:val="de-DE" w:eastAsia="de-DE"/>
          </w:rPr>
          <w:tab/>
        </w:r>
        <w:r w:rsidR="001F4D75" w:rsidRPr="00BC6D13">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C243B0">
      <w:pPr>
        <w:pStyle w:val="Verzeichnis3"/>
        <w:rPr>
          <w:rFonts w:asciiTheme="minorHAnsi" w:eastAsiaTheme="minorEastAsia" w:hAnsiTheme="minorHAnsi" w:cstheme="minorBidi"/>
          <w:b w:val="0"/>
          <w:noProof/>
          <w:lang w:val="de-DE" w:eastAsia="de-DE"/>
        </w:rPr>
      </w:pPr>
      <w:hyperlink w:anchor="_Toc99614567" w:history="1">
        <w:r w:rsidR="001F4D75" w:rsidRPr="00BC6D13">
          <w:rPr>
            <w:rStyle w:val="Hyperlink"/>
            <w:noProof/>
          </w:rPr>
          <w:t>7.3.2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C243B0">
      <w:pPr>
        <w:pStyle w:val="Verzeichnis3"/>
        <w:rPr>
          <w:rFonts w:asciiTheme="minorHAnsi" w:eastAsiaTheme="minorEastAsia" w:hAnsiTheme="minorHAnsi" w:cstheme="minorBidi"/>
          <w:b w:val="0"/>
          <w:noProof/>
          <w:lang w:val="de-DE" w:eastAsia="de-DE"/>
        </w:rPr>
      </w:pPr>
      <w:hyperlink w:anchor="_Toc99614568" w:history="1">
        <w:r w:rsidR="001F4D75" w:rsidRPr="00BC6D13">
          <w:rPr>
            <w:rStyle w:val="Hyperlink"/>
            <w:noProof/>
          </w:rPr>
          <w:t>7.3.3</w:t>
        </w:r>
        <w:r w:rsidR="001F4D75">
          <w:rPr>
            <w:rFonts w:asciiTheme="minorHAnsi" w:eastAsiaTheme="minorEastAsia" w:hAnsiTheme="minorHAnsi" w:cstheme="minorBidi"/>
            <w:b w:val="0"/>
            <w:noProof/>
            <w:lang w:val="de-DE" w:eastAsia="de-DE"/>
          </w:rPr>
          <w:tab/>
        </w:r>
        <w:r w:rsidR="001F4D75" w:rsidRPr="00BC6D13">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C243B0">
      <w:pPr>
        <w:pStyle w:val="Verzeichnis2"/>
        <w:rPr>
          <w:rFonts w:asciiTheme="minorHAnsi" w:eastAsiaTheme="minorEastAsia" w:hAnsiTheme="minorHAnsi" w:cstheme="minorBidi"/>
          <w:b w:val="0"/>
          <w:noProof/>
          <w:lang w:val="de-DE" w:eastAsia="de-DE"/>
        </w:rPr>
      </w:pPr>
      <w:hyperlink w:anchor="_Toc99614569" w:history="1">
        <w:r w:rsidR="001F4D75" w:rsidRPr="00BC6D13">
          <w:rPr>
            <w:rStyle w:val="Hyperlink"/>
            <w:noProof/>
          </w:rPr>
          <w:t>7.4</w:t>
        </w:r>
        <w:r w:rsidR="001F4D75">
          <w:rPr>
            <w:rFonts w:asciiTheme="minorHAnsi" w:eastAsiaTheme="minorEastAsia" w:hAnsiTheme="minorHAnsi" w:cstheme="minorBidi"/>
            <w:b w:val="0"/>
            <w:noProof/>
            <w:lang w:val="de-DE" w:eastAsia="de-DE"/>
          </w:rPr>
          <w:tab/>
        </w:r>
        <w:r w:rsidR="001F4D75" w:rsidRPr="00BC6D13">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C243B0">
      <w:pPr>
        <w:pStyle w:val="Verzeichnis2"/>
        <w:rPr>
          <w:rFonts w:asciiTheme="minorHAnsi" w:eastAsiaTheme="minorEastAsia" w:hAnsiTheme="minorHAnsi" w:cstheme="minorBidi"/>
          <w:b w:val="0"/>
          <w:noProof/>
          <w:lang w:val="de-DE" w:eastAsia="de-DE"/>
        </w:rPr>
      </w:pPr>
      <w:hyperlink w:anchor="_Toc99614570" w:history="1">
        <w:r w:rsidR="001F4D75" w:rsidRPr="00BC6D13">
          <w:rPr>
            <w:rStyle w:val="Hyperlink"/>
            <w:noProof/>
          </w:rPr>
          <w:t>7.5</w:t>
        </w:r>
        <w:r w:rsidR="001F4D75">
          <w:rPr>
            <w:rFonts w:asciiTheme="minorHAnsi" w:eastAsiaTheme="minorEastAsia" w:hAnsiTheme="minorHAnsi" w:cstheme="minorBidi"/>
            <w:b w:val="0"/>
            <w:noProof/>
            <w:lang w:val="de-DE" w:eastAsia="de-DE"/>
          </w:rPr>
          <w:tab/>
        </w:r>
        <w:r w:rsidR="001F4D75" w:rsidRPr="00BC6D13">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C243B0">
      <w:pPr>
        <w:pStyle w:val="Verzeichnis1"/>
        <w:rPr>
          <w:rFonts w:asciiTheme="minorHAnsi" w:eastAsiaTheme="minorEastAsia" w:hAnsiTheme="minorHAnsi" w:cstheme="minorBidi"/>
          <w:b w:val="0"/>
          <w:noProof/>
          <w:lang w:val="de-DE" w:eastAsia="de-DE"/>
        </w:rPr>
      </w:pPr>
      <w:hyperlink w:anchor="_Toc99614571" w:history="1">
        <w:r w:rsidR="001F4D75" w:rsidRPr="00BC6D13">
          <w:rPr>
            <w:rStyle w:val="Hyperlink"/>
            <w:noProof/>
          </w:rPr>
          <w:t>8</w:t>
        </w:r>
        <w:r w:rsidR="001F4D75">
          <w:rPr>
            <w:rFonts w:asciiTheme="minorHAnsi" w:eastAsiaTheme="minorEastAsia" w:hAnsiTheme="minorHAnsi" w:cstheme="minorBidi"/>
            <w:b w:val="0"/>
            <w:noProof/>
            <w:lang w:val="de-DE" w:eastAsia="de-DE"/>
          </w:rPr>
          <w:tab/>
        </w:r>
        <w:r w:rsidR="001F4D75" w:rsidRPr="00BC6D13">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C243B0">
      <w:pPr>
        <w:pStyle w:val="Verzeichnis2"/>
        <w:rPr>
          <w:rFonts w:asciiTheme="minorHAnsi" w:eastAsiaTheme="minorEastAsia" w:hAnsiTheme="minorHAnsi" w:cstheme="minorBidi"/>
          <w:b w:val="0"/>
          <w:noProof/>
          <w:lang w:val="de-DE" w:eastAsia="de-DE"/>
        </w:rPr>
      </w:pPr>
      <w:hyperlink w:anchor="_Toc99614572" w:history="1">
        <w:r w:rsidR="001F4D75" w:rsidRPr="00BC6D13">
          <w:rPr>
            <w:rStyle w:val="Hyperlink"/>
            <w:noProof/>
          </w:rPr>
          <w:t>8.1</w:t>
        </w:r>
        <w:r w:rsidR="001F4D75">
          <w:rPr>
            <w:rFonts w:asciiTheme="minorHAnsi" w:eastAsiaTheme="minorEastAsia" w:hAnsiTheme="minorHAnsi" w:cstheme="minorBidi"/>
            <w:b w:val="0"/>
            <w:noProof/>
            <w:lang w:val="de-DE" w:eastAsia="de-DE"/>
          </w:rPr>
          <w:tab/>
        </w:r>
        <w:r w:rsidR="001F4D75" w:rsidRPr="00BC6D13">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C243B0">
      <w:pPr>
        <w:pStyle w:val="Verzeichnis2"/>
        <w:rPr>
          <w:rFonts w:asciiTheme="minorHAnsi" w:eastAsiaTheme="minorEastAsia" w:hAnsiTheme="minorHAnsi" w:cstheme="minorBidi"/>
          <w:b w:val="0"/>
          <w:noProof/>
          <w:lang w:val="de-DE" w:eastAsia="de-DE"/>
        </w:rPr>
      </w:pPr>
      <w:hyperlink w:anchor="_Toc99614573" w:history="1">
        <w:r w:rsidR="001F4D75" w:rsidRPr="00BC6D13">
          <w:rPr>
            <w:rStyle w:val="Hyperlink"/>
            <w:noProof/>
          </w:rPr>
          <w:t>8.2</w:t>
        </w:r>
        <w:r w:rsidR="001F4D75">
          <w:rPr>
            <w:rFonts w:asciiTheme="minorHAnsi" w:eastAsiaTheme="minorEastAsia" w:hAnsiTheme="minorHAnsi" w:cstheme="minorBidi"/>
            <w:b w:val="0"/>
            <w:noProof/>
            <w:lang w:val="de-DE" w:eastAsia="de-DE"/>
          </w:rPr>
          <w:tab/>
        </w:r>
        <w:r w:rsidR="001F4D75" w:rsidRPr="00BC6D13">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C243B0">
      <w:pPr>
        <w:pStyle w:val="Verzeichnis3"/>
        <w:rPr>
          <w:rFonts w:asciiTheme="minorHAnsi" w:eastAsiaTheme="minorEastAsia" w:hAnsiTheme="minorHAnsi" w:cstheme="minorBidi"/>
          <w:b w:val="0"/>
          <w:noProof/>
          <w:lang w:val="de-DE" w:eastAsia="de-DE"/>
        </w:rPr>
      </w:pPr>
      <w:hyperlink w:anchor="_Toc99614574" w:history="1">
        <w:r w:rsidR="001F4D75" w:rsidRPr="00BC6D13">
          <w:rPr>
            <w:rStyle w:val="Hyperlink"/>
            <w:noProof/>
          </w:rPr>
          <w:t>8.2.1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C243B0">
      <w:pPr>
        <w:pStyle w:val="Verzeichnis3"/>
        <w:rPr>
          <w:rFonts w:asciiTheme="minorHAnsi" w:eastAsiaTheme="minorEastAsia" w:hAnsiTheme="minorHAnsi" w:cstheme="minorBidi"/>
          <w:b w:val="0"/>
          <w:noProof/>
          <w:lang w:val="de-DE" w:eastAsia="de-DE"/>
        </w:rPr>
      </w:pPr>
      <w:hyperlink w:anchor="_Toc99614575" w:history="1">
        <w:r w:rsidR="001F4D75" w:rsidRPr="00BC6D13">
          <w:rPr>
            <w:rStyle w:val="Hyperlink"/>
            <w:noProof/>
          </w:rPr>
          <w:t>8.2.2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ident</w:t>
        </w:r>
        <w:r w:rsidR="001F4D75" w:rsidRPr="00BC6D13">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C243B0">
      <w:pPr>
        <w:pStyle w:val="Verzeichnis2"/>
        <w:rPr>
          <w:rFonts w:asciiTheme="minorHAnsi" w:eastAsiaTheme="minorEastAsia" w:hAnsiTheme="minorHAnsi" w:cstheme="minorBidi"/>
          <w:b w:val="0"/>
          <w:noProof/>
          <w:lang w:val="de-DE" w:eastAsia="de-DE"/>
        </w:rPr>
      </w:pPr>
      <w:hyperlink w:anchor="_Toc99614576" w:history="1">
        <w:r w:rsidR="001F4D75" w:rsidRPr="00BC6D13">
          <w:rPr>
            <w:rStyle w:val="Hyperlink"/>
            <w:noProof/>
          </w:rPr>
          <w:t>8.3</w:t>
        </w:r>
        <w:r w:rsidR="001F4D75">
          <w:rPr>
            <w:rFonts w:asciiTheme="minorHAnsi" w:eastAsiaTheme="minorEastAsia" w:hAnsiTheme="minorHAnsi" w:cstheme="minorBidi"/>
            <w:b w:val="0"/>
            <w:noProof/>
            <w:lang w:val="de-DE" w:eastAsia="de-DE"/>
          </w:rPr>
          <w:tab/>
        </w:r>
        <w:r w:rsidR="001F4D75" w:rsidRPr="00BC6D13">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C243B0">
      <w:pPr>
        <w:pStyle w:val="Verzeichnis2"/>
        <w:rPr>
          <w:rFonts w:asciiTheme="minorHAnsi" w:eastAsiaTheme="minorEastAsia" w:hAnsiTheme="minorHAnsi" w:cstheme="minorBidi"/>
          <w:b w:val="0"/>
          <w:noProof/>
          <w:lang w:val="de-DE" w:eastAsia="de-DE"/>
        </w:rPr>
      </w:pPr>
      <w:hyperlink w:anchor="_Toc99614577" w:history="1">
        <w:r w:rsidR="001F4D75" w:rsidRPr="00BC6D13">
          <w:rPr>
            <w:rStyle w:val="Hyperlink"/>
            <w:noProof/>
          </w:rPr>
          <w:t>8.4</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C243B0">
      <w:pPr>
        <w:pStyle w:val="Verzeichnis2"/>
        <w:rPr>
          <w:rFonts w:asciiTheme="minorHAnsi" w:eastAsiaTheme="minorEastAsia" w:hAnsiTheme="minorHAnsi" w:cstheme="minorBidi"/>
          <w:b w:val="0"/>
          <w:noProof/>
          <w:lang w:val="de-DE" w:eastAsia="de-DE"/>
        </w:rPr>
      </w:pPr>
      <w:hyperlink w:anchor="_Toc99614578" w:history="1">
        <w:r w:rsidR="001F4D75" w:rsidRPr="00BC6D13">
          <w:rPr>
            <w:rStyle w:val="Hyperlink"/>
            <w:noProof/>
          </w:rPr>
          <w:t>8.5</w:t>
        </w:r>
        <w:r w:rsidR="001F4D75">
          <w:rPr>
            <w:rFonts w:asciiTheme="minorHAnsi" w:eastAsiaTheme="minorEastAsia" w:hAnsiTheme="minorHAnsi" w:cstheme="minorBidi"/>
            <w:b w:val="0"/>
            <w:noProof/>
            <w:lang w:val="de-DE" w:eastAsia="de-DE"/>
          </w:rPr>
          <w:tab/>
        </w:r>
        <w:r w:rsidR="001F4D75" w:rsidRPr="00BC6D13">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C243B0">
      <w:pPr>
        <w:pStyle w:val="Verzeichnis2"/>
        <w:rPr>
          <w:rFonts w:asciiTheme="minorHAnsi" w:eastAsiaTheme="minorEastAsia" w:hAnsiTheme="minorHAnsi" w:cstheme="minorBidi"/>
          <w:b w:val="0"/>
          <w:noProof/>
          <w:lang w:val="de-DE" w:eastAsia="de-DE"/>
        </w:rPr>
      </w:pPr>
      <w:hyperlink w:anchor="_Toc99614579" w:history="1">
        <w:r w:rsidR="001F4D75" w:rsidRPr="00BC6D13">
          <w:rPr>
            <w:rStyle w:val="Hyperlink"/>
            <w:noProof/>
          </w:rPr>
          <w:t>8.6</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Distinction between </w:t>
        </w:r>
        <w:r w:rsidR="001F4D75" w:rsidRPr="00BC6D13">
          <w:rPr>
            <w:rStyle w:val="Hyperlink"/>
            <w:rFonts w:ascii="Courier New" w:hAnsi="Courier New" w:cs="Courier New"/>
            <w:noProof/>
          </w:rPr>
          <w:t>&lt;custom_attributes/&gt;</w:t>
        </w:r>
        <w:r w:rsidR="001F4D75" w:rsidRPr="00BC6D13">
          <w:rPr>
            <w:rStyle w:val="Hyperlink"/>
            <w:noProof/>
          </w:rPr>
          <w:t xml:space="preserve"> and </w:t>
        </w:r>
        <w:r w:rsidR="001F4D75" w:rsidRPr="00BC6D13">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C243B0">
      <w:pPr>
        <w:pStyle w:val="Verzeichnis3"/>
        <w:rPr>
          <w:rFonts w:asciiTheme="minorHAnsi" w:eastAsiaTheme="minorEastAsia" w:hAnsiTheme="minorHAnsi" w:cstheme="minorBidi"/>
          <w:b w:val="0"/>
          <w:noProof/>
          <w:lang w:val="de-DE" w:eastAsia="de-DE"/>
        </w:rPr>
      </w:pPr>
      <w:hyperlink w:anchor="_Toc99614580" w:history="1">
        <w:r w:rsidR="001F4D75" w:rsidRPr="00BC6D13">
          <w:rPr>
            <w:rStyle w:val="Hyperlink"/>
            <w:noProof/>
          </w:rPr>
          <w:t>8.6.1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process roles,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C243B0">
      <w:pPr>
        <w:pStyle w:val="Verzeichnis3"/>
        <w:rPr>
          <w:rFonts w:asciiTheme="minorHAnsi" w:eastAsiaTheme="minorEastAsia" w:hAnsiTheme="minorHAnsi" w:cstheme="minorBidi"/>
          <w:b w:val="0"/>
          <w:noProof/>
          <w:lang w:val="de-DE" w:eastAsia="de-DE"/>
        </w:rPr>
      </w:pPr>
      <w:hyperlink w:anchor="_Toc99614581" w:history="1">
        <w:r w:rsidR="001F4D75" w:rsidRPr="00BC6D13">
          <w:rPr>
            <w:rStyle w:val="Hyperlink"/>
            <w:noProof/>
          </w:rPr>
          <w:t>8.6.2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applications,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C243B0">
      <w:pPr>
        <w:pStyle w:val="Verzeichnis3"/>
        <w:rPr>
          <w:rFonts w:asciiTheme="minorHAnsi" w:eastAsiaTheme="minorEastAsia" w:hAnsiTheme="minorHAnsi" w:cstheme="minorBidi"/>
          <w:b w:val="0"/>
          <w:noProof/>
          <w:lang w:val="de-DE" w:eastAsia="de-DE"/>
        </w:rPr>
      </w:pPr>
      <w:hyperlink w:anchor="_Toc99614582" w:history="1">
        <w:r w:rsidR="001F4D75" w:rsidRPr="00BC6D13">
          <w:rPr>
            <w:rStyle w:val="Hyperlink"/>
            <w:noProof/>
          </w:rPr>
          <w:t>8.6.3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Different levels of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sidRPr="00BC6D13">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C243B0">
      <w:pPr>
        <w:pStyle w:val="Verzeichnis1"/>
        <w:rPr>
          <w:rFonts w:asciiTheme="minorHAnsi" w:eastAsiaTheme="minorEastAsia" w:hAnsiTheme="minorHAnsi" w:cstheme="minorBidi"/>
          <w:b w:val="0"/>
          <w:noProof/>
          <w:lang w:val="de-DE" w:eastAsia="de-DE"/>
        </w:rPr>
      </w:pPr>
      <w:hyperlink w:anchor="_Toc99614583" w:history="1">
        <w:r w:rsidR="001F4D75" w:rsidRPr="00BC6D13">
          <w:rPr>
            <w:rStyle w:val="Hyperlink"/>
            <w:noProof/>
          </w:rPr>
          <w:t>9</w:t>
        </w:r>
        <w:r w:rsidR="001F4D75">
          <w:rPr>
            <w:rFonts w:asciiTheme="minorHAnsi" w:eastAsiaTheme="minorEastAsia" w:hAnsiTheme="minorHAnsi" w:cstheme="minorBidi"/>
            <w:b w:val="0"/>
            <w:noProof/>
            <w:lang w:val="de-DE" w:eastAsia="de-DE"/>
          </w:rPr>
          <w:tab/>
        </w:r>
        <w:r w:rsidR="001F4D75" w:rsidRPr="00BC6D13">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C243B0">
      <w:pPr>
        <w:pStyle w:val="Verzeichnis2"/>
        <w:rPr>
          <w:rFonts w:asciiTheme="minorHAnsi" w:eastAsiaTheme="minorEastAsia" w:hAnsiTheme="minorHAnsi" w:cstheme="minorBidi"/>
          <w:b w:val="0"/>
          <w:noProof/>
          <w:lang w:val="de-DE" w:eastAsia="de-DE"/>
        </w:rPr>
      </w:pPr>
      <w:hyperlink w:anchor="_Toc99614584" w:history="1">
        <w:r w:rsidR="001F4D75" w:rsidRPr="00BC6D13">
          <w:rPr>
            <w:rStyle w:val="Hyperlink"/>
            <w:noProof/>
          </w:rPr>
          <w:t>9.1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C243B0">
      <w:pPr>
        <w:pStyle w:val="Verzeichnis3"/>
        <w:rPr>
          <w:rFonts w:asciiTheme="minorHAnsi" w:eastAsiaTheme="minorEastAsia" w:hAnsiTheme="minorHAnsi" w:cstheme="minorBidi"/>
          <w:b w:val="0"/>
          <w:noProof/>
          <w:lang w:val="de-DE" w:eastAsia="de-DE"/>
        </w:rPr>
      </w:pPr>
      <w:hyperlink w:anchor="_Toc99614585"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C243B0">
      <w:pPr>
        <w:pStyle w:val="Verzeichnis3"/>
        <w:rPr>
          <w:rFonts w:asciiTheme="minorHAnsi" w:eastAsiaTheme="minorEastAsia" w:hAnsiTheme="minorHAnsi" w:cstheme="minorBidi"/>
          <w:b w:val="0"/>
          <w:noProof/>
          <w:lang w:val="de-DE" w:eastAsia="de-DE"/>
        </w:rPr>
      </w:pPr>
      <w:hyperlink w:anchor="_Toc99614586" w:history="1">
        <w:r w:rsidR="001F4D75" w:rsidRPr="00BC6D13">
          <w:rPr>
            <w:rStyle w:val="Hyperlink"/>
            <w:noProof/>
          </w:rPr>
          <w:t>9.1.2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C243B0">
      <w:pPr>
        <w:pStyle w:val="Verzeichnis3"/>
        <w:rPr>
          <w:rFonts w:asciiTheme="minorHAnsi" w:eastAsiaTheme="minorEastAsia" w:hAnsiTheme="minorHAnsi" w:cstheme="minorBidi"/>
          <w:b w:val="0"/>
          <w:noProof/>
          <w:lang w:val="de-DE" w:eastAsia="de-DE"/>
        </w:rPr>
      </w:pPr>
      <w:hyperlink w:anchor="_Toc99614587" w:history="1">
        <w:r w:rsidR="001F4D75" w:rsidRPr="00BC6D13">
          <w:rPr>
            <w:rStyle w:val="Hyperlink"/>
            <w:noProof/>
          </w:rPr>
          <w:t>9.1.3</w:t>
        </w:r>
        <w:r w:rsidR="001F4D75">
          <w:rPr>
            <w:rFonts w:asciiTheme="minorHAnsi" w:eastAsiaTheme="minorEastAsia" w:hAnsiTheme="minorHAnsi" w:cstheme="minorBidi"/>
            <w:b w:val="0"/>
            <w:noProof/>
            <w:lang w:val="de-DE" w:eastAsia="de-DE"/>
          </w:rPr>
          <w:tab/>
        </w:r>
        <w:r w:rsidR="001F4D75" w:rsidRPr="00BC6D13">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C243B0">
      <w:pPr>
        <w:pStyle w:val="Verzeichnis3"/>
        <w:rPr>
          <w:rFonts w:asciiTheme="minorHAnsi" w:eastAsiaTheme="minorEastAsia" w:hAnsiTheme="minorHAnsi" w:cstheme="minorBidi"/>
          <w:b w:val="0"/>
          <w:noProof/>
          <w:lang w:val="de-DE" w:eastAsia="de-DE"/>
        </w:rPr>
      </w:pPr>
      <w:hyperlink w:anchor="_Toc99614588" w:history="1">
        <w:r w:rsidR="001F4D75" w:rsidRPr="00BC6D13">
          <w:rPr>
            <w:rStyle w:val="Hyperlink"/>
            <w:noProof/>
          </w:rPr>
          <w:t>9.1.4</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C243B0">
      <w:pPr>
        <w:pStyle w:val="Verzeichnis2"/>
        <w:rPr>
          <w:rFonts w:asciiTheme="minorHAnsi" w:eastAsiaTheme="minorEastAsia" w:hAnsiTheme="minorHAnsi" w:cstheme="minorBidi"/>
          <w:b w:val="0"/>
          <w:noProof/>
          <w:lang w:val="de-DE" w:eastAsia="de-DE"/>
        </w:rPr>
      </w:pPr>
      <w:hyperlink w:anchor="_Toc99614589" w:history="1">
        <w:r w:rsidR="001F4D75" w:rsidRPr="00BC6D13">
          <w:rPr>
            <w:rStyle w:val="Hyperlink"/>
            <w:noProof/>
          </w:rPr>
          <w:t>9.2</w:t>
        </w:r>
        <w:r w:rsidR="001F4D75">
          <w:rPr>
            <w:rFonts w:asciiTheme="minorHAnsi" w:eastAsiaTheme="minorEastAsia" w:hAnsiTheme="minorHAnsi" w:cstheme="minorBidi"/>
            <w:b w:val="0"/>
            <w:noProof/>
            <w:lang w:val="de-DE" w:eastAsia="de-DE"/>
          </w:rPr>
          <w:tab/>
        </w:r>
        <w:r w:rsidR="001F4D75" w:rsidRPr="00BC6D13">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C243B0">
      <w:pPr>
        <w:pStyle w:val="Verzeichnis2"/>
        <w:rPr>
          <w:rFonts w:asciiTheme="minorHAnsi" w:eastAsiaTheme="minorEastAsia" w:hAnsiTheme="minorHAnsi" w:cstheme="minorBidi"/>
          <w:b w:val="0"/>
          <w:noProof/>
          <w:lang w:val="de-DE" w:eastAsia="de-DE"/>
        </w:rPr>
      </w:pPr>
      <w:hyperlink w:anchor="_Toc99614590" w:history="1">
        <w:r w:rsidR="001F4D75" w:rsidRPr="00BC6D13">
          <w:rPr>
            <w:rStyle w:val="Hyperlink"/>
            <w:noProof/>
          </w:rPr>
          <w:t>9.3</w:t>
        </w:r>
        <w:r w:rsidR="001F4D75">
          <w:rPr>
            <w:rFonts w:asciiTheme="minorHAnsi" w:eastAsiaTheme="minorEastAsia" w:hAnsiTheme="minorHAnsi" w:cstheme="minorBidi"/>
            <w:b w:val="0"/>
            <w:noProof/>
            <w:lang w:val="de-DE" w:eastAsia="de-DE"/>
          </w:rPr>
          <w:tab/>
        </w:r>
        <w:r w:rsidR="001F4D75" w:rsidRPr="00BC6D13">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C243B0">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C243B0">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C243B0">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C243B0">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C243B0">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C243B0">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C243B0">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C243B0">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C243B0">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C243B0">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C243B0">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C243B0">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C243B0">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C243B0">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C243B0">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C243B0">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C243B0">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C243B0">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C243B0">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C243B0">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C243B0">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C243B0">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C243B0">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C243B0">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C243B0">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C243B0">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C243B0">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C243B0">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C243B0">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C243B0">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C243B0">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C243B0">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C243B0">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C243B0">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C243B0">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C243B0">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C243B0">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C243B0">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C243B0">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C243B0">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C243B0">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C243B0">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C243B0">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C243B0">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C243B0">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C243B0">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C243B0">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C243B0">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C243B0">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C243B0">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C243B0">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C243B0">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C243B0">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C243B0">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C243B0">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C243B0">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C243B0">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C243B0">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C243B0">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C243B0">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672E0EDD"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C243B0">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C243B0">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C243B0">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C243B0">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C243B0">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C243B0">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C243B0">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C243B0">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C243B0">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C243B0">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C243B0">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C243B0">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C243B0">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C243B0">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C243B0">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C243B0">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C243B0">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C243B0">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C243B0">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C243B0">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C243B0">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C243B0">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C243B0">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C243B0">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C243B0">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C243B0">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C243B0">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C243B0">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C243B0">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C243B0">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C243B0">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C243B0">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C243B0">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C243B0">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C243B0">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C243B0">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C243B0">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C243B0">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C243B0">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C243B0">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C243B0">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C243B0">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C243B0">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C243B0">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C243B0">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C243B0">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C243B0">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C243B0">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C243B0">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C243B0">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C243B0">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C243B0">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C243B0">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C243B0">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C243B0">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C243B0">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C243B0">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C243B0">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C243B0">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C243B0">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C243B0">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C243B0">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C243B0">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C243B0">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C243B0">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C243B0">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C243B0">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C243B0">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C243B0">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C243B0">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C243B0">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C243B0">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C243B0">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C243B0">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C243B0">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C243B0">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C243B0">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C243B0">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C243B0">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C243B0">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C243B0">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C243B0">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C243B0">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C243B0">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C243B0">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C243B0">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C243B0">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C243B0">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C243B0">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C243B0">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C243B0">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C243B0">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C243B0">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C243B0">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C243B0">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C243B0">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C243B0">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C243B0">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C243B0">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C243B0">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C243B0">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C243B0">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C243B0">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C243B0">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C243B0">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C243B0">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C243B0">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C243B0">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C243B0">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C243B0">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C243B0">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C243B0">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C243B0">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C243B0">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C243B0">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C243B0">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C243B0">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C243B0">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C243B0">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C243B0">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C243B0">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C243B0">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C243B0">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C243B0">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C243B0">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C243B0">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C243B0">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C243B0">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C243B0">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C243B0">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C243B0">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C243B0">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C243B0">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C243B0">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C243B0">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C243B0">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C243B0">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C243B0">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C243B0">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C243B0">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C243B0">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C243B0">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C243B0">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C243B0">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C243B0">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C243B0">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C243B0">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C243B0">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C243B0">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C243B0">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C243B0">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C243B0">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C243B0">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C243B0">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C243B0">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C243B0">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C243B0">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C243B0">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C243B0">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C243B0">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C243B0">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C243B0">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C243B0">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C243B0">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C243B0">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C243B0">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C243B0">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C243B0">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C243B0">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C243B0">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C243B0">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C243B0">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C243B0">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C243B0">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C243B0">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C243B0">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C243B0">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C243B0">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C243B0">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C243B0">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C243B0">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C243B0">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C243B0">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C243B0">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C243B0">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C243B0">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C243B0">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C243B0">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C243B0">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C243B0">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C243B0">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C243B0">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C243B0">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C243B0">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C243B0">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C243B0">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C243B0">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C243B0">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C243B0">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C243B0">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C243B0">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C243B0">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C243B0">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C243B0">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C243B0">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C243B0">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C243B0">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C243B0">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C243B0">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C243B0">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C243B0">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C243B0">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C243B0">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C243B0">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C243B0">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C243B0">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C243B0">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C243B0">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C243B0">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C243B0">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C243B0">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C243B0">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C243B0">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C243B0">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C243B0">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C243B0">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53798250"/>
      <w:bookmarkStart w:id="11" w:name="_Toc334183503"/>
      <w:bookmarkStart w:id="12" w:name="_Toc338938871"/>
      <w:bookmarkStart w:id="13" w:name="_Toc338939051"/>
      <w:bookmarkStart w:id="14" w:name="_Toc3556924"/>
      <w:bookmarkStart w:id="15" w:name="_Toc34747174"/>
      <w:bookmarkStart w:id="16" w:name="_Toc77101987"/>
      <w:bookmarkStart w:id="17" w:name="_Toc99614543"/>
      <w:bookmarkStart w:id="18" w:name="_Toc288196434"/>
      <w:bookmarkStart w:id="19" w:name="_Toc288200732"/>
      <w:r w:rsidRPr="007055D9">
        <w:t xml:space="preserve">Design Principles and Basic Features of </w:t>
      </w:r>
      <w:r w:rsidRPr="00A5126C">
        <w:t>χ</w:t>
      </w:r>
      <w:r w:rsidRPr="007055D9">
        <w:t>MCF</w:t>
      </w:r>
      <w:bookmarkEnd w:id="11"/>
      <w:bookmarkEnd w:id="12"/>
      <w:bookmarkEnd w:id="13"/>
      <w:bookmarkEnd w:id="14"/>
      <w:bookmarkEnd w:id="15"/>
      <w:bookmarkEnd w:id="16"/>
      <w:bookmarkEnd w:id="1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8"/>
      <w:bookmarkEnd w:id="19"/>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w:t>
      </w:r>
      <w:r w:rsidR="00E4541E">
        <w:t xml:space="preserve"> or other</w:t>
      </w:r>
      <w:r w:rsidRPr="007055D9">
        <w:t xml:space="preserve"> industr</w:t>
      </w:r>
      <w:r w:rsidR="00E4541E">
        <w:t>ies</w:t>
      </w:r>
      <w:r w:rsidRPr="007055D9">
        <w:t xml:space="preserve">.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6"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6"/>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lastRenderedPageBreak/>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321622"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lastRenderedPageBreak/>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E21648D"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sdt>
        <w:sdtPr>
          <w:id w:val="-1449694303"/>
          <w:citation/>
        </w:sdtPr>
        <w:sdtEndPr/>
        <w:sdtContent>
          <w:r w:rsidR="001F4D75">
            <w:fldChar w:fldCharType="begin"/>
          </w:r>
          <w:r w:rsidR="001F4D75" w:rsidRPr="001F4D75">
            <w:instrText xml:space="preserve"> CITATION Nor20 \l 1031 </w:instrText>
          </w:r>
          <w:r w:rsidR="001F4D75">
            <w:fldChar w:fldCharType="separate"/>
          </w:r>
          <w:r w:rsidR="001F4D75">
            <w:rPr>
              <w:noProof/>
            </w:rPr>
            <w:t>[3]</w:t>
          </w:r>
          <w:r w:rsidR="001F4D75">
            <w:fldChar w:fldCharType="end"/>
          </w:r>
        </w:sdtContent>
      </w:sdt>
      <w:r w:rsidR="001F4D75">
        <w:t xml:space="preserve"> </w:t>
      </w:r>
      <w:r w:rsidRPr="007055D9">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C243B0"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lastRenderedPageBreak/>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625F2D1D"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lastRenderedPageBreak/>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61EBEC83"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lastRenderedPageBreak/>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4" w:name="_Toc76030566"/>
      <w:bookmarkStart w:id="1465" w:name="_Toc94530852"/>
      <w:bookmarkStart w:id="146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4"/>
      <w:bookmarkEnd w:id="1465"/>
      <w:bookmarkEnd w:id="146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7" w:name="_Toc76030567"/>
      <w:bookmarkStart w:id="1468" w:name="_Toc94530853"/>
      <w:bookmarkStart w:id="146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7"/>
      <w:bookmarkEnd w:id="1468"/>
      <w:bookmarkEnd w:id="146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0" w:name="_Toc76030568"/>
      <w:bookmarkStart w:id="1471" w:name="_Toc94530854"/>
      <w:bookmarkStart w:id="147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0"/>
      <w:bookmarkEnd w:id="1471"/>
      <w:bookmarkEnd w:id="147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4" w:name="_Ref68888312"/>
      <w:bookmarkStart w:id="1475" w:name="_Toc77095941"/>
      <w:bookmarkStart w:id="147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5"/>
      <w:bookmarkEnd w:id="147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7" w:name="_Toc77095942"/>
      <w:bookmarkStart w:id="147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7"/>
      <w:bookmarkEnd w:id="147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C243B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C243B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C243B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C243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C243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8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8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4" w:name="_Toc77102070"/>
      <w:bookmarkStart w:id="1485" w:name="_Toc99614616"/>
      <w:r>
        <w:t>Type Specification</w:t>
      </w:r>
      <w:bookmarkEnd w:id="1460"/>
      <w:bookmarkEnd w:id="1461"/>
      <w:bookmarkEnd w:id="1484"/>
      <w:bookmarkEnd w:id="148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6" w:name="_Toc3566484"/>
      <w:bookmarkStart w:id="1487" w:name="_Toc34747485"/>
      <w:bookmarkStart w:id="1488" w:name="_Toc77095943"/>
      <w:bookmarkStart w:id="148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6"/>
      <w:bookmarkEnd w:id="1487"/>
      <w:bookmarkEnd w:id="1488"/>
      <w:bookmarkEnd w:id="148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0" w:name="_Toc3557002"/>
      <w:bookmarkStart w:id="1491" w:name="_Toc34747252"/>
      <w:bookmarkStart w:id="1492" w:name="_Toc77102071"/>
      <w:bookmarkStart w:id="1493" w:name="_Toc99614617"/>
      <w:r w:rsidRPr="007055D9">
        <w:t>Seam Weld</w:t>
      </w:r>
      <w:bookmarkEnd w:id="356"/>
      <w:r w:rsidRPr="007055D9">
        <w:t>s</w:t>
      </w:r>
      <w:bookmarkEnd w:id="1432"/>
      <w:bookmarkEnd w:id="1433"/>
      <w:bookmarkEnd w:id="1490"/>
      <w:bookmarkEnd w:id="1491"/>
      <w:bookmarkEnd w:id="1492"/>
      <w:bookmarkEnd w:id="1493"/>
    </w:p>
    <w:p w14:paraId="3FFAA6F8" w14:textId="77777777" w:rsidR="00FC68DB" w:rsidRPr="007055D9" w:rsidRDefault="00FC68DB" w:rsidP="00B202D2">
      <w:pPr>
        <w:pStyle w:val="berschrift3"/>
      </w:pPr>
      <w:bookmarkStart w:id="1494" w:name="_Toc338938903"/>
      <w:bookmarkStart w:id="1495" w:name="_Toc338939099"/>
      <w:bookmarkStart w:id="1496" w:name="_Toc3557003"/>
      <w:bookmarkStart w:id="1497" w:name="_Toc34747253"/>
      <w:bookmarkStart w:id="1498" w:name="_Toc77102072"/>
      <w:bookmarkStart w:id="1499" w:name="_Toc99614618"/>
      <w:r w:rsidRPr="007055D9">
        <w:t xml:space="preserve">Description and </w:t>
      </w:r>
      <w:proofErr w:type="spellStart"/>
      <w:r w:rsidRPr="007055D9">
        <w:t>Modeling</w:t>
      </w:r>
      <w:proofErr w:type="spellEnd"/>
      <w:r w:rsidRPr="007055D9">
        <w:t xml:space="preserve"> Parameters</w:t>
      </w:r>
      <w:bookmarkEnd w:id="357"/>
      <w:bookmarkEnd w:id="1494"/>
      <w:bookmarkEnd w:id="1495"/>
      <w:bookmarkEnd w:id="1496"/>
      <w:bookmarkEnd w:id="1497"/>
      <w:bookmarkEnd w:id="1498"/>
      <w:bookmarkEnd w:id="149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0" w:name="_Toc3557121"/>
      <w:bookmarkStart w:id="1501" w:name="_Toc34747372"/>
      <w:bookmarkStart w:id="1502" w:name="_Toc76030570"/>
      <w:bookmarkStart w:id="1503" w:name="_Toc94530855"/>
      <w:bookmarkStart w:id="150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0"/>
      <w:bookmarkEnd w:id="1501"/>
      <w:bookmarkEnd w:id="1502"/>
      <w:bookmarkEnd w:id="1503"/>
      <w:r w:rsidR="0067674E">
        <w:t>)</w:t>
      </w:r>
      <w:bookmarkEnd w:id="150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5" w:name="_Toc288196463"/>
      <w:bookmarkStart w:id="1506" w:name="_Toc288200761"/>
      <w:bookmarkStart w:id="1507" w:name="_Toc338938907"/>
      <w:bookmarkStart w:id="1508" w:name="_Toc338939104"/>
      <w:bookmarkStart w:id="1509" w:name="_Toc3557004"/>
      <w:bookmarkStart w:id="1510" w:name="_Toc34747254"/>
      <w:bookmarkStart w:id="1511" w:name="_Toc77102073"/>
      <w:bookmarkStart w:id="1512" w:name="_Toc99614619"/>
      <w:bookmarkStart w:id="1513" w:name="_Toc288196487"/>
      <w:bookmarkStart w:id="1514" w:name="_Toc288200789"/>
      <w:bookmarkStart w:id="1515" w:name="_Toc338938910"/>
      <w:bookmarkStart w:id="1516" w:name="_Toc338939129"/>
      <w:r w:rsidRPr="007055D9">
        <w:t>Seam Weld Definition</w:t>
      </w:r>
      <w:bookmarkEnd w:id="1505"/>
      <w:bookmarkEnd w:id="1506"/>
      <w:bookmarkEnd w:id="1507"/>
      <w:bookmarkEnd w:id="1508"/>
      <w:r w:rsidRPr="007055D9">
        <w:t xml:space="preserve"> Overview</w:t>
      </w:r>
      <w:bookmarkEnd w:id="1509"/>
      <w:bookmarkEnd w:id="1510"/>
      <w:bookmarkEnd w:id="1511"/>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D704BBE" w:rsidR="00FC68DB" w:rsidRPr="007055D9" w:rsidRDefault="003959AA" w:rsidP="001B01D6">
      <w:pPr>
        <w:pStyle w:val="Aufzhlungszeichen"/>
        <w:numPr>
          <w:ilvl w:val="0"/>
          <w:numId w:val="11"/>
        </w:numPr>
      </w:pPr>
      <w:r>
        <w:t xml:space="preserve">Widely used </w:t>
      </w:r>
      <w:r w:rsidR="00FC68DB" w:rsidRPr="007055D9">
        <w:t>weld sections</w:t>
      </w:r>
      <w:r>
        <w:t xml:space="preserve"> for the respective weld type</w:t>
      </w:r>
      <w:r>
        <w:br/>
        <w:t xml:space="preserve">(other section are generally enabled by the standard, but feasibility and compatibility </w:t>
      </w:r>
      <w:proofErr w:type="gramStart"/>
      <w:r>
        <w:t>has</w:t>
      </w:r>
      <w:proofErr w:type="gramEnd"/>
      <w:r>
        <w:t xml:space="preserve"> to be ensured by the designer)</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7" w:name="_MON_1364796837"/>
      <w:bookmarkStart w:id="1518" w:name="_MON_1364796880"/>
      <w:bookmarkStart w:id="1519" w:name="_MON_1364796906"/>
      <w:bookmarkStart w:id="1520" w:name="_MON_1364797126"/>
      <w:bookmarkStart w:id="1521" w:name="_MON_1364797186"/>
      <w:bookmarkStart w:id="1522" w:name="_MON_1364797218"/>
      <w:bookmarkStart w:id="1523" w:name="_MON_1364797858"/>
      <w:bookmarkStart w:id="1524" w:name="_MON_1364798353"/>
      <w:bookmarkStart w:id="1525" w:name="_MON_1364798519"/>
      <w:bookmarkStart w:id="1526" w:name="_MON_1364798747"/>
      <w:bookmarkStart w:id="1527" w:name="_MON_1364798771"/>
      <w:bookmarkStart w:id="1528" w:name="_MON_1364799011"/>
      <w:bookmarkStart w:id="1529" w:name="_MON_1364801153"/>
      <w:bookmarkStart w:id="1530" w:name="_MON_1364801290"/>
      <w:bookmarkStart w:id="1531" w:name="_MON_1364801615"/>
      <w:bookmarkStart w:id="1532" w:name="_MON_1364801624"/>
      <w:bookmarkStart w:id="1533" w:name="_MON_1364801706"/>
      <w:bookmarkStart w:id="1534" w:name="_MON_1364801789"/>
      <w:bookmarkStart w:id="1535" w:name="_MON_1364801849"/>
      <w:bookmarkStart w:id="1536" w:name="_MON_1364801901"/>
      <w:bookmarkStart w:id="1537" w:name="_MON_1364804394"/>
      <w:bookmarkStart w:id="1538" w:name="_MON_1364804536"/>
      <w:bookmarkStart w:id="1539" w:name="_MON_1364804660"/>
      <w:bookmarkStart w:id="1540" w:name="_MON_1364804697"/>
      <w:bookmarkStart w:id="1541" w:name="_MON_1364804737"/>
      <w:bookmarkStart w:id="1542" w:name="_MON_1364804801"/>
      <w:bookmarkStart w:id="1543" w:name="_MON_1364805030"/>
      <w:bookmarkStart w:id="1544" w:name="_MON_1364805461"/>
      <w:bookmarkStart w:id="1545" w:name="_MON_1364819404"/>
      <w:bookmarkStart w:id="1546" w:name="_MON_1364908755"/>
      <w:bookmarkStart w:id="1547" w:name="_MON_1364925659"/>
      <w:bookmarkStart w:id="1548" w:name="_MON_1364928250"/>
      <w:bookmarkStart w:id="1549" w:name="_MON_1365309185"/>
      <w:bookmarkStart w:id="1550" w:name="_MON_1365312010"/>
      <w:bookmarkStart w:id="1551" w:name="_MON_1365319861"/>
      <w:bookmarkStart w:id="1552" w:name="_MON_1365320347"/>
      <w:bookmarkStart w:id="1553" w:name="_MON_1365320586"/>
      <w:bookmarkStart w:id="1554" w:name="_MON_1365322967"/>
      <w:bookmarkStart w:id="1555" w:name="_MON_1376134054"/>
      <w:bookmarkStart w:id="1556" w:name="_MON_1376234613"/>
      <w:bookmarkStart w:id="1557" w:name="_MON_1378813652"/>
      <w:bookmarkStart w:id="1558" w:name="_MON_137881368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9" w:name="_Toc3557122"/>
      <w:bookmarkStart w:id="1560" w:name="_Toc34747373"/>
      <w:bookmarkStart w:id="1561" w:name="_Toc76030571"/>
      <w:bookmarkStart w:id="1562" w:name="_Toc94530856"/>
      <w:bookmarkStart w:id="156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9"/>
      <w:bookmarkEnd w:id="1560"/>
      <w:bookmarkEnd w:id="1561"/>
      <w:bookmarkEnd w:id="1562"/>
      <w:bookmarkEnd w:id="1563"/>
    </w:p>
    <w:p w14:paraId="3E80C837" w14:textId="77777777" w:rsidR="00FC68DB" w:rsidRPr="007055D9" w:rsidRDefault="00FC68DB" w:rsidP="00B202D2">
      <w:pPr>
        <w:pStyle w:val="berschrift3"/>
      </w:pPr>
      <w:bookmarkStart w:id="1564" w:name="_Toc3557005"/>
      <w:bookmarkStart w:id="1565" w:name="_Toc34747255"/>
      <w:bookmarkStart w:id="1566" w:name="_Toc77102074"/>
      <w:bookmarkStart w:id="1567" w:name="_Toc99614620"/>
      <w:r w:rsidRPr="007055D9">
        <w:lastRenderedPageBreak/>
        <w:t>Specific XML Realization</w:t>
      </w:r>
      <w:bookmarkEnd w:id="1564"/>
      <w:bookmarkEnd w:id="1565"/>
      <w:bookmarkEnd w:id="1566"/>
      <w:bookmarkEnd w:id="156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8" w:name="XMLStructureSeamWelds"/>
      <w:bookmarkEnd w:id="156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9" w:name="_Toc3557123"/>
      <w:bookmarkStart w:id="1570" w:name="_Toc34747374"/>
      <w:bookmarkStart w:id="1571" w:name="_Toc76030572"/>
      <w:bookmarkStart w:id="1572" w:name="_Toc94530857"/>
      <w:bookmarkStart w:id="157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9"/>
      <w:bookmarkEnd w:id="1570"/>
      <w:bookmarkEnd w:id="1571"/>
      <w:bookmarkEnd w:id="1572"/>
      <w:bookmarkEnd w:id="1573"/>
    </w:p>
    <w:p w14:paraId="7D1BCE42" w14:textId="77777777" w:rsidR="00FC68DB" w:rsidRPr="007055D9" w:rsidRDefault="00FC68DB" w:rsidP="00B202D2">
      <w:pPr>
        <w:pStyle w:val="berschrift3"/>
      </w:pPr>
      <w:bookmarkStart w:id="1574" w:name="_Toc3557006"/>
      <w:bookmarkStart w:id="1575" w:name="_Toc34747256"/>
      <w:bookmarkStart w:id="1576" w:name="_Toc77102075"/>
      <w:bookmarkStart w:id="1577" w:name="_Toc99614621"/>
      <w:r w:rsidRPr="007055D9">
        <w:t>Generic Seam Weld Definition</w:t>
      </w:r>
      <w:bookmarkEnd w:id="1513"/>
      <w:bookmarkEnd w:id="1514"/>
      <w:bookmarkEnd w:id="1515"/>
      <w:bookmarkEnd w:id="1516"/>
      <w:bookmarkEnd w:id="1574"/>
      <w:bookmarkEnd w:id="1575"/>
      <w:bookmarkEnd w:id="1576"/>
      <w:bookmarkEnd w:id="1577"/>
    </w:p>
    <w:p w14:paraId="066381A2" w14:textId="77777777" w:rsidR="00FC68DB" w:rsidRPr="007055D9" w:rsidRDefault="00FC68DB" w:rsidP="00B202D2">
      <w:pPr>
        <w:pStyle w:val="berschrift4"/>
      </w:pPr>
      <w:bookmarkStart w:id="1578" w:name="_Ref414571756"/>
      <w:bookmarkStart w:id="1579" w:name="_Toc3557008"/>
      <w:bookmarkStart w:id="1580" w:name="_Toc34747258"/>
      <w:bookmarkStart w:id="1581" w:name="_Toc77102077"/>
      <w:r w:rsidRPr="007055D9">
        <w:t>Type Specification</w:t>
      </w:r>
      <w:bookmarkEnd w:id="1578"/>
      <w:bookmarkEnd w:id="1579"/>
      <w:bookmarkEnd w:id="1580"/>
      <w:bookmarkEnd w:id="1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2" w:name="_Toc3566486"/>
      <w:bookmarkStart w:id="1583" w:name="_Toc34747487"/>
      <w:bookmarkStart w:id="1584" w:name="_Toc77095945"/>
      <w:bookmarkStart w:id="1585" w:name="_Toc99614819"/>
      <w:bookmarkStart w:id="1586" w:name="_Toc338939134"/>
      <w:bookmarkStart w:id="1587" w:name="_Toc288196488"/>
      <w:bookmarkStart w:id="1588" w:name="_Toc288200790"/>
      <w:bookmarkStart w:id="1589"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2"/>
      <w:bookmarkEnd w:id="1583"/>
      <w:bookmarkEnd w:id="1584"/>
      <w:bookmarkEnd w:id="158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1F4D75">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0" w:name="_Toc288196490"/>
      <w:bookmarkStart w:id="1591" w:name="_Toc288200792"/>
      <w:bookmarkStart w:id="1592" w:name="_Toc338939132"/>
      <w:bookmarkStart w:id="1593" w:name="_Toc288196468"/>
      <w:bookmarkStart w:id="1594" w:name="_Toc288200771"/>
      <w:bookmarkStart w:id="1595" w:name="_Toc338938904"/>
      <w:bookmarkStart w:id="1596" w:name="_Toc338939100"/>
      <w:bookmarkEnd w:id="1587"/>
      <w:bookmarkEnd w:id="1588"/>
      <w:bookmarkEnd w:id="1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7" w:name="_Toc3566487"/>
      <w:bookmarkStart w:id="1598" w:name="_Toc34747488"/>
      <w:bookmarkStart w:id="1599" w:name="_Toc77095946"/>
      <w:bookmarkStart w:id="160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1" w:name="_Toc3566488"/>
      <w:bookmarkStart w:id="1602" w:name="_Toc34747489"/>
      <w:bookmarkStart w:id="1603" w:name="_Toc77095947"/>
      <w:bookmarkStart w:id="160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1"/>
      <w:bookmarkEnd w:id="1602"/>
      <w:bookmarkEnd w:id="1603"/>
      <w:bookmarkEnd w:id="1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5" w:name="_Toc288196493"/>
      <w:bookmarkStart w:id="1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7" w:name="GenericSeamWeldWeldPosition"/>
      <w:bookmarkStart w:id="1608" w:name="GenericSeamWelParameters"/>
      <w:bookmarkStart w:id="1609" w:name="GenericSeamWeldSubType"/>
      <w:bookmarkStart w:id="1610" w:name="GenericSeamWeldWeldingPosition"/>
      <w:bookmarkStart w:id="1611" w:name="_Toc3557009"/>
      <w:bookmarkStart w:id="1612" w:name="_Toc34747259"/>
      <w:bookmarkStart w:id="1613" w:name="_Toc77102078"/>
      <w:bookmarkStart w:id="1614" w:name="_Toc338938905"/>
      <w:bookmarkStart w:id="1615" w:name="_Toc338939101"/>
      <w:bookmarkStart w:id="1616" w:name="_Toc338939136"/>
      <w:bookmarkEnd w:id="1590"/>
      <w:bookmarkEnd w:id="1591"/>
      <w:bookmarkEnd w:id="1592"/>
      <w:bookmarkEnd w:id="1593"/>
      <w:bookmarkEnd w:id="1594"/>
      <w:bookmarkEnd w:id="1595"/>
      <w:bookmarkEnd w:id="1596"/>
      <w:bookmarkEnd w:id="1605"/>
      <w:bookmarkEnd w:id="1606"/>
      <w:bookmarkEnd w:id="1607"/>
      <w:bookmarkEnd w:id="1608"/>
      <w:bookmarkEnd w:id="1609"/>
      <w:bookmarkEnd w:id="1610"/>
      <w:r>
        <w:t>Weld Position and Sheet Metal Parameters</w:t>
      </w:r>
      <w:bookmarkEnd w:id="1611"/>
      <w:bookmarkEnd w:id="1612"/>
      <w:bookmarkEnd w:id="161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7" w:name="_Ref397587838"/>
      <w:bookmarkStart w:id="1618" w:name="_Toc3557124"/>
      <w:bookmarkStart w:id="1619" w:name="_Toc34747375"/>
      <w:bookmarkStart w:id="1620" w:name="_Toc76030573"/>
      <w:bookmarkStart w:id="1621" w:name="_Toc94530858"/>
      <w:bookmarkStart w:id="162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7"/>
      <w:r w:rsidRPr="007055D9">
        <w:t xml:space="preserve">: Sheet Parameters vs. </w:t>
      </w:r>
      <w:r w:rsidRPr="007055D9">
        <w:rPr>
          <w:noProof/>
        </w:rPr>
        <w:t xml:space="preserve"> Weld Position Parameters</w:t>
      </w:r>
      <w:bookmarkEnd w:id="1618"/>
      <w:bookmarkEnd w:id="1619"/>
      <w:bookmarkEnd w:id="1620"/>
      <w:bookmarkEnd w:id="1621"/>
      <w:bookmarkEnd w:id="1622"/>
    </w:p>
    <w:p w14:paraId="02CCF9A7" w14:textId="77777777" w:rsidR="00FC68DB" w:rsidRDefault="00FC68DB" w:rsidP="00B202D2">
      <w:pPr>
        <w:pStyle w:val="berschrift4"/>
      </w:pPr>
      <w:bookmarkStart w:id="1623" w:name="_Toc3557010"/>
      <w:bookmarkStart w:id="1624" w:name="_Toc34747260"/>
      <w:bookmarkStart w:id="1625" w:name="_Toc77102079"/>
      <w:bookmarkStart w:id="1626" w:name="_Ref397525982"/>
      <w:r w:rsidRPr="007055D9">
        <w:t>Parameters Assigned to a Specific Sheet of the Flange</w:t>
      </w:r>
      <w:bookmarkEnd w:id="1623"/>
      <w:bookmarkEnd w:id="1624"/>
      <w:bookmarkEnd w:id="1625"/>
      <w:r w:rsidRPr="007055D9">
        <w:t xml:space="preserve"> </w:t>
      </w:r>
      <w:bookmarkEnd w:id="162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7" w:name="_Toc3566489"/>
      <w:bookmarkStart w:id="1628" w:name="_Toc34747490"/>
      <w:bookmarkStart w:id="1629" w:name="_Toc77095948"/>
      <w:bookmarkStart w:id="163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7"/>
      <w:bookmarkEnd w:id="1628"/>
      <w:bookmarkEnd w:id="1629"/>
      <w:bookmarkEnd w:id="163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1" w:name="_Welding_Position"/>
      <w:bookmarkStart w:id="1632" w:name="_Ref397524978"/>
      <w:bookmarkStart w:id="1633" w:name="_Toc3557011"/>
      <w:bookmarkStart w:id="1634" w:name="_Toc34747261"/>
      <w:bookmarkStart w:id="1635" w:name="_Toc77102080"/>
      <w:bookmarkEnd w:id="1631"/>
      <w:r w:rsidRPr="007055D9">
        <w:t>Welding Position</w:t>
      </w:r>
      <w:bookmarkEnd w:id="1614"/>
      <w:bookmarkEnd w:id="1615"/>
      <w:bookmarkEnd w:id="1632"/>
      <w:bookmarkEnd w:id="1633"/>
      <w:bookmarkEnd w:id="1634"/>
      <w:bookmarkEnd w:id="163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7" w:name="_Ref397529286"/>
      <w:bookmarkStart w:id="1638" w:name="_Toc3557125"/>
      <w:bookmarkStart w:id="1639" w:name="_Toc34747376"/>
      <w:bookmarkStart w:id="1640" w:name="_Toc76030574"/>
      <w:bookmarkStart w:id="1641" w:name="_Toc94530859"/>
      <w:bookmarkStart w:id="1642" w:name="_Toc99614699"/>
      <w:r w:rsidRPr="007055D9">
        <w:t xml:space="preserve">Figure </w:t>
      </w:r>
      <w:bookmarkStart w:id="1643" w:name="Figure10"/>
      <w:r>
        <w:fldChar w:fldCharType="begin"/>
      </w:r>
      <w:r>
        <w:instrText xml:space="preserve"> SEQ Figure \* ARABIC </w:instrText>
      </w:r>
      <w:r>
        <w:fldChar w:fldCharType="separate"/>
      </w:r>
      <w:r w:rsidR="001F4D75">
        <w:rPr>
          <w:noProof/>
        </w:rPr>
        <w:t>49</w:t>
      </w:r>
      <w:r>
        <w:fldChar w:fldCharType="end"/>
      </w:r>
      <w:bookmarkEnd w:id="1637"/>
      <w:bookmarkEnd w:id="1643"/>
      <w:r w:rsidRPr="007055D9">
        <w:t>: Welding Position of a Y-Joint</w:t>
      </w:r>
      <w:bookmarkEnd w:id="1638"/>
      <w:bookmarkEnd w:id="1639"/>
      <w:bookmarkEnd w:id="1640"/>
      <w:bookmarkEnd w:id="1641"/>
      <w:bookmarkEnd w:id="1642"/>
    </w:p>
    <w:p w14:paraId="793EF08A" w14:textId="77777777" w:rsidR="00FC68DB" w:rsidRPr="007055D9" w:rsidRDefault="00FC68DB" w:rsidP="00B202D2">
      <w:pPr>
        <w:pStyle w:val="berschrift5"/>
      </w:pPr>
      <w:r w:rsidRPr="007055D9">
        <w:t>Primary and Secondary Sides</w:t>
      </w:r>
      <w:bookmarkEnd w:id="163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4" w:name="_Toc288196495"/>
      <w:bookmarkStart w:id="1645" w:name="_Toc288200797"/>
      <w:bookmarkStart w:id="1646" w:name="_Toc338939138"/>
      <w:bookmarkEnd w:id="1616"/>
      <w:r w:rsidRPr="007055D9">
        <w:t xml:space="preserve">Element </w:t>
      </w:r>
      <w:r>
        <w:t>"</w:t>
      </w:r>
      <w:proofErr w:type="spellStart"/>
      <w:r w:rsidRPr="007055D9">
        <w:t>weld_position</w:t>
      </w:r>
      <w:bookmarkEnd w:id="1644"/>
      <w:bookmarkEnd w:id="1645"/>
      <w:bookmarkEnd w:id="164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7" w:name="_Toc77095949"/>
      <w:bookmarkStart w:id="164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7"/>
      <w:bookmarkEnd w:id="16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9" w:name="_Toc3566490"/>
      <w:bookmarkStart w:id="1650" w:name="_Toc34747491"/>
      <w:bookmarkStart w:id="1651" w:name="_Toc77095950"/>
      <w:bookmarkStart w:id="165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9"/>
      <w:bookmarkEnd w:id="1650"/>
      <w:bookmarkEnd w:id="1651"/>
      <w:bookmarkEnd w:id="165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5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5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4" w:name="_Ref397529572"/>
      <w:bookmarkStart w:id="1655" w:name="Figure11"/>
      <w:bookmarkStart w:id="1656" w:name="_Toc3557126"/>
      <w:bookmarkStart w:id="1657" w:name="_Toc34747377"/>
      <w:bookmarkStart w:id="1658" w:name="_Toc76030575"/>
      <w:bookmarkStart w:id="1659" w:name="_Toc94530860"/>
      <w:bookmarkStart w:id="166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4"/>
      <w:bookmarkEnd w:id="1655"/>
      <w:r w:rsidRPr="007055D9">
        <w:t xml:space="preserve">: Welding Position </w:t>
      </w:r>
      <w:r>
        <w:t>vector direction and length</w:t>
      </w:r>
      <w:bookmarkEnd w:id="1656"/>
      <w:bookmarkEnd w:id="1657"/>
      <w:bookmarkEnd w:id="1658"/>
      <w:bookmarkEnd w:id="1659"/>
      <w:bookmarkEnd w:id="1660"/>
    </w:p>
    <w:p w14:paraId="3FD74BE5" w14:textId="77777777" w:rsidR="00FC68DB" w:rsidRPr="007055D9" w:rsidRDefault="00FC68DB" w:rsidP="00B202D2">
      <w:pPr>
        <w:pStyle w:val="berschrift5"/>
      </w:pPr>
      <w:bookmarkStart w:id="1661" w:name="_Toc338939140"/>
      <w:bookmarkStart w:id="1662" w:name="_Toc338939137"/>
      <w:bookmarkStart w:id="1663" w:name="_Toc338938906"/>
      <w:bookmarkStart w:id="1664" w:name="_Toc338939103"/>
      <w:r w:rsidRPr="007055D9">
        <w:t xml:space="preserve">Attribute </w:t>
      </w:r>
      <w:r>
        <w:t>"</w:t>
      </w:r>
      <w:r w:rsidRPr="007055D9">
        <w:t>reference</w:t>
      </w:r>
      <w:bookmarkEnd w:id="166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5" w:name="_Toc3566491"/>
      <w:bookmarkStart w:id="1666" w:name="_Toc34747492"/>
      <w:bookmarkStart w:id="1667" w:name="_Toc77095951"/>
      <w:bookmarkStart w:id="1668" w:name="_Toc99614825"/>
      <w:bookmarkStart w:id="1669" w:name="_Toc338939148"/>
      <w:bookmarkStart w:id="1670" w:name="_Toc288196499"/>
      <w:bookmarkStart w:id="1671" w:name="_Toc288200801"/>
      <w:bookmarkEnd w:id="1662"/>
      <w:bookmarkEnd w:id="1663"/>
      <w:bookmarkEnd w:id="166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5"/>
      <w:r>
        <w:t>"</w:t>
      </w:r>
      <w:bookmarkEnd w:id="1666"/>
      <w:bookmarkEnd w:id="1667"/>
      <w:bookmarkEnd w:id="16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2" w:name="_Toc338939149"/>
      <w:r w:rsidRPr="007055D9">
        <w:t xml:space="preserve">Attribute </w:t>
      </w:r>
      <w:r>
        <w:t>"</w:t>
      </w:r>
      <w:r w:rsidRPr="007055D9">
        <w:t>penetration</w:t>
      </w:r>
      <w:bookmarkEnd w:id="1670"/>
      <w:bookmarkEnd w:id="1671"/>
      <w:bookmarkEnd w:id="16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73" w:name="ModelizationWeldDefinition"/>
      <w:bookmarkStart w:id="1674" w:name="WeldDefinition"/>
      <w:bookmarkStart w:id="1675" w:name="WeldDefinitionButtWeld"/>
      <w:bookmarkStart w:id="1676" w:name="_Toc288200762"/>
      <w:bookmarkStart w:id="1677" w:name="_Toc338939106"/>
      <w:bookmarkStart w:id="1678" w:name="_Toc3557012"/>
      <w:bookmarkStart w:id="1679" w:name="_Toc34747262"/>
      <w:bookmarkStart w:id="1680" w:name="_Toc77102081"/>
      <w:bookmarkStart w:id="1681" w:name="_Toc99614622"/>
      <w:bookmarkStart w:id="1682" w:name="_Toc288196464"/>
      <w:bookmarkEnd w:id="1673"/>
      <w:bookmarkEnd w:id="1674"/>
      <w:bookmarkEnd w:id="1675"/>
      <w:r w:rsidRPr="007055D9">
        <w:t xml:space="preserve">Butt </w:t>
      </w:r>
      <w:bookmarkEnd w:id="1676"/>
      <w:r w:rsidRPr="007055D9">
        <w:t>Joint</w:t>
      </w:r>
      <w:bookmarkEnd w:id="1677"/>
      <w:bookmarkEnd w:id="1678"/>
      <w:bookmarkEnd w:id="1679"/>
      <w:bookmarkEnd w:id="1680"/>
      <w:bookmarkEnd w:id="168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83" w:name="_Toc3557013"/>
      <w:bookmarkStart w:id="1684" w:name="_Toc34747263"/>
      <w:bookmarkStart w:id="168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6" w:name="_Toc3557127"/>
                              <w:bookmarkStart w:id="1687" w:name="_Toc34747378"/>
                              <w:bookmarkStart w:id="1688" w:name="_Toc76030576"/>
                              <w:bookmarkStart w:id="1689" w:name="_Toc94530861"/>
                              <w:bookmarkStart w:id="1690" w:name="_Toc99614701"/>
                              <w:r>
                                <w:t xml:space="preserve">Figure </w:t>
                              </w:r>
                              <w:r>
                                <w:fldChar w:fldCharType="begin"/>
                              </w:r>
                              <w:r>
                                <w:instrText xml:space="preserve"> SEQ Figure \* ARABIC </w:instrText>
                              </w:r>
                              <w:r>
                                <w:fldChar w:fldCharType="separate"/>
                              </w:r>
                              <w:ins w:id="1691" w:author="Weinert, Matthias (M.)" w:date="2022-02-21T10:55:00Z">
                                <w:r>
                                  <w:rPr>
                                    <w:noProof/>
                                  </w:rPr>
                                  <w:t>51</w:t>
                                </w:r>
                              </w:ins>
                              <w:del w:id="1692" w:author="Weinert, Matthias (M.)" w:date="2022-02-21T10:53:00Z">
                                <w:r w:rsidDel="006344F0">
                                  <w:rPr>
                                    <w:noProof/>
                                  </w:rPr>
                                  <w:delText>52</w:delText>
                                </w:r>
                              </w:del>
                              <w:r>
                                <w:fldChar w:fldCharType="end"/>
                              </w:r>
                              <w:r>
                                <w:t>: Butt Joint Sheet Layout</w:t>
                              </w:r>
                              <w:bookmarkEnd w:id="1686"/>
                              <w:bookmarkEnd w:id="1687"/>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v:textbox>
                </v:shape>
              </v:group>
            </w:pict>
          </mc:Fallback>
        </mc:AlternateContent>
      </w:r>
      <w:r w:rsidR="00FC68DB" w:rsidRPr="00654684">
        <w:rPr>
          <w:sz w:val="24"/>
        </w:rPr>
        <w:t>Sheet Parameters</w:t>
      </w:r>
      <w:bookmarkEnd w:id="1683"/>
      <w:bookmarkEnd w:id="1684"/>
      <w:bookmarkEnd w:id="1685"/>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lastRenderedPageBreak/>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1F4D75" w:rsidRPr="006C6D3C" w:rsidRDefault="001F4D75" w:rsidP="00FC68DB">
                              <w:pPr>
                                <w:pStyle w:val="Beschriftung"/>
                                <w:rPr>
                                  <w:noProof/>
                                  <w:szCs w:val="24"/>
                                </w:rPr>
                              </w:pPr>
                              <w:bookmarkStart w:id="1700" w:name="_Toc3557128"/>
                              <w:bookmarkStart w:id="1701" w:name="_Toc34747379"/>
                              <w:bookmarkStart w:id="1702" w:name="_Toc76030577"/>
                              <w:bookmarkStart w:id="1703" w:name="_Toc94530862"/>
                              <w:bookmarkStart w:id="1704" w:name="_Toc99614702"/>
                              <w:r>
                                <w:t xml:space="preserve">Figure </w:t>
                              </w:r>
                              <w:r>
                                <w:fldChar w:fldCharType="begin"/>
                              </w:r>
                              <w:r>
                                <w:instrText xml:space="preserve"> SEQ Figure \* ARABIC </w:instrText>
                              </w:r>
                              <w:r>
                                <w:fldChar w:fldCharType="separate"/>
                              </w:r>
                              <w:ins w:id="1705" w:author="Weinert, Matthias (M.)" w:date="2022-02-21T10:55:00Z">
                                <w:r>
                                  <w:rPr>
                                    <w:noProof/>
                                  </w:rPr>
                                  <w:t>52</w:t>
                                </w:r>
                              </w:ins>
                              <w:del w:id="1706" w:author="Weinert, Matthias (M.)" w:date="2022-02-21T10:53:00Z">
                                <w:r w:rsidDel="006344F0">
                                  <w:rPr>
                                    <w:noProof/>
                                  </w:rPr>
                                  <w:delText>53</w:delText>
                                </w:r>
                              </w:del>
                              <w:r>
                                <w:fldChar w:fldCharType="end"/>
                              </w:r>
                              <w:r>
                                <w:t>: Butt Joint Weld parameters</w:t>
                              </w:r>
                              <w:bookmarkEnd w:id="1700"/>
                              <w:bookmarkEnd w:id="1701"/>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1F4D75" w:rsidRPr="006C6D3C" w:rsidRDefault="001F4D75" w:rsidP="00FC68DB">
                        <w:pPr>
                          <w:pStyle w:val="Beschriftung"/>
                          <w:rPr>
                            <w:noProof/>
                            <w:szCs w:val="24"/>
                          </w:rPr>
                        </w:pPr>
                        <w:bookmarkStart w:id="1707" w:name="_Toc3557128"/>
                        <w:bookmarkStart w:id="1708" w:name="_Toc34747379"/>
                        <w:bookmarkStart w:id="1709" w:name="_Toc76030577"/>
                        <w:bookmarkStart w:id="1710" w:name="_Toc94530862"/>
                        <w:bookmarkStart w:id="1711" w:name="_Toc99614702"/>
                        <w:r>
                          <w:t xml:space="preserve">Figure </w:t>
                        </w:r>
                        <w:r>
                          <w:fldChar w:fldCharType="begin"/>
                        </w:r>
                        <w:r>
                          <w:instrText xml:space="preserve"> SEQ Figure \* ARABIC </w:instrText>
                        </w:r>
                        <w:r>
                          <w:fldChar w:fldCharType="separate"/>
                        </w:r>
                        <w:ins w:id="1712" w:author="Weinert, Matthias (M.)" w:date="2022-02-21T10:55:00Z">
                          <w:r>
                            <w:rPr>
                              <w:noProof/>
                            </w:rPr>
                            <w:t>52</w:t>
                          </w:r>
                        </w:ins>
                        <w:del w:id="1713" w:author="Weinert, Matthias (M.)" w:date="2022-02-21T10:53:00Z">
                          <w:r w:rsidDel="006344F0">
                            <w:rPr>
                              <w:noProof/>
                            </w:rPr>
                            <w:delText>53</w:delText>
                          </w:r>
                        </w:del>
                        <w:r>
                          <w:fldChar w:fldCharType="end"/>
                        </w:r>
                        <w:r>
                          <w:t>: Butt Joint Weld parameters</w:t>
                        </w:r>
                        <w:bookmarkEnd w:id="1707"/>
                        <w:bookmarkEnd w:id="1708"/>
                        <w:bookmarkEnd w:id="1709"/>
                        <w:bookmarkEnd w:id="1710"/>
                        <w:bookmarkEnd w:id="1711"/>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1714" w:name="_Toc3557014"/>
      <w:bookmarkStart w:id="1715" w:name="_Toc34747264"/>
      <w:bookmarkStart w:id="1716" w:name="_Toc77102083"/>
      <w:r w:rsidRPr="00654684">
        <w:rPr>
          <w:sz w:val="24"/>
        </w:rPr>
        <w:t>Weld Parameters</w:t>
      </w:r>
      <w:bookmarkEnd w:id="1714"/>
      <w:bookmarkEnd w:id="1715"/>
      <w:bookmarkEnd w:id="171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21EA3430" w:rsidR="00FC68DB" w:rsidRDefault="00FC68DB" w:rsidP="00B202D2">
      <w:pPr>
        <w:pStyle w:val="Beschriftung"/>
        <w:spacing w:before="120"/>
      </w:pPr>
      <w:bookmarkStart w:id="1717" w:name="_Toc3566492"/>
      <w:bookmarkStart w:id="1718" w:name="_Toc34747493"/>
      <w:bookmarkStart w:id="1719" w:name="_Toc77095952"/>
      <w:bookmarkStart w:id="1720"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17"/>
      <w:bookmarkEnd w:id="1718"/>
      <w:bookmarkEnd w:id="1719"/>
      <w:bookmarkEnd w:id="172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21" w:name="_Toc338939151"/>
      <w:bookmarkStart w:id="1722" w:name="_Toc3557015"/>
      <w:bookmarkStart w:id="1723" w:name="_Toc34747265"/>
      <w:bookmarkStart w:id="1724" w:name="_Toc77102084"/>
      <w:r w:rsidRPr="007055D9">
        <w:t>Attributes</w:t>
      </w:r>
      <w:bookmarkEnd w:id="1721"/>
      <w:bookmarkEnd w:id="1722"/>
      <w:bookmarkEnd w:id="1723"/>
      <w:bookmarkEnd w:id="1724"/>
    </w:p>
    <w:p w14:paraId="75987F07" w14:textId="77777777" w:rsidR="00FC68DB" w:rsidRPr="007055D9" w:rsidRDefault="00FC68DB" w:rsidP="00B202D2">
      <w:pPr>
        <w:pStyle w:val="berschrift5"/>
      </w:pPr>
      <w:bookmarkStart w:id="1725" w:name="_Toc338939153"/>
      <w:r w:rsidRPr="007055D9">
        <w:t xml:space="preserve">Attribute </w:t>
      </w:r>
      <w:r>
        <w:t>"</w:t>
      </w:r>
      <w:r w:rsidRPr="007055D9">
        <w:t>base</w:t>
      </w:r>
      <w:bookmarkEnd w:id="172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26" w:name="_Toc338939154"/>
      <w:r w:rsidRPr="007055D9">
        <w:t xml:space="preserve">Attribute </w:t>
      </w:r>
      <w:r>
        <w:t>"</w:t>
      </w:r>
      <w:r w:rsidRPr="007055D9">
        <w:t>technology</w:t>
      </w:r>
      <w:bookmarkEnd w:id="172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27" w:name="_Toc288196505"/>
      <w:bookmarkStart w:id="1728" w:name="_Toc288200807"/>
      <w:bookmarkStart w:id="1729" w:name="_Toc338939155"/>
      <w:bookmarkStart w:id="1730" w:name="_Toc3557016"/>
      <w:bookmarkStart w:id="1731" w:name="_Toc34747266"/>
      <w:bookmarkStart w:id="1732" w:name="_Toc77102085"/>
      <w:r w:rsidRPr="007055D9">
        <w:t xml:space="preserve">Element </w:t>
      </w:r>
      <w:r>
        <w:t>"</w:t>
      </w:r>
      <w:proofErr w:type="spellStart"/>
      <w:r w:rsidRPr="007055D9">
        <w:t>weld_position</w:t>
      </w:r>
      <w:bookmarkEnd w:id="1727"/>
      <w:bookmarkEnd w:id="1728"/>
      <w:bookmarkEnd w:id="1729"/>
      <w:bookmarkEnd w:id="1730"/>
      <w:proofErr w:type="spellEnd"/>
      <w:r>
        <w:t>"</w:t>
      </w:r>
      <w:bookmarkEnd w:id="1731"/>
      <w:bookmarkEnd w:id="173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lastRenderedPageBreak/>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33" w:name="_Toc3566493"/>
      <w:bookmarkStart w:id="1734" w:name="_Toc34747494"/>
      <w:bookmarkStart w:id="1735" w:name="_Toc77095953"/>
      <w:bookmarkStart w:id="1736" w:name="_Toc99614827"/>
      <w:bookmarkStart w:id="1737" w:name="_Toc288196507"/>
      <w:bookmarkStart w:id="1738" w:name="_Toc288200809"/>
      <w:bookmarkStart w:id="1739"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33"/>
      <w:bookmarkEnd w:id="1734"/>
      <w:bookmarkEnd w:id="1735"/>
      <w:bookmarkEnd w:id="1736"/>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37"/>
      <w:bookmarkEnd w:id="1738"/>
      <w:bookmarkEnd w:id="1739"/>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40" w:name="_Toc338939158"/>
      <w:r w:rsidRPr="007055D9">
        <w:t xml:space="preserve">Attribute </w:t>
      </w:r>
      <w:r>
        <w:t>"</w:t>
      </w:r>
      <w:r w:rsidRPr="007055D9">
        <w:t>width</w:t>
      </w:r>
      <w:bookmarkEnd w:id="1740"/>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41" w:name="_Toc338939159"/>
      <w:r w:rsidRPr="007055D9">
        <w:t xml:space="preserve">Attribute </w:t>
      </w:r>
      <w:r>
        <w:t>"</w:t>
      </w:r>
      <w:r w:rsidRPr="007055D9">
        <w:t>filler</w:t>
      </w:r>
      <w:bookmarkEnd w:id="1741"/>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42" w:name="WeldDefinitionCornerWeld"/>
      <w:bookmarkStart w:id="1743" w:name="_Toc288200763"/>
      <w:bookmarkStart w:id="1744" w:name="_Toc338939107"/>
      <w:bookmarkEnd w:id="1742"/>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45" w:name="_Toc414263397"/>
      <w:bookmarkStart w:id="1746" w:name="_Toc3557017"/>
      <w:bookmarkStart w:id="1747" w:name="_Toc34747267"/>
      <w:bookmarkStart w:id="1748" w:name="_Toc77102086"/>
      <w:bookmarkEnd w:id="1745"/>
      <w:r w:rsidRPr="007055D9">
        <w:t xml:space="preserve">Element </w:t>
      </w:r>
      <w:r>
        <w:t>"</w:t>
      </w:r>
      <w:proofErr w:type="spellStart"/>
      <w:r>
        <w:t>sheet_parameter</w:t>
      </w:r>
      <w:bookmarkEnd w:id="1746"/>
      <w:proofErr w:type="spellEnd"/>
      <w:r>
        <w:t>"</w:t>
      </w:r>
      <w:bookmarkEnd w:id="1747"/>
      <w:bookmarkEnd w:id="1748"/>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9" w:name="_Toc3566494"/>
      <w:bookmarkStart w:id="1750" w:name="_Toc34747495"/>
      <w:bookmarkStart w:id="1751" w:name="_Toc77095954"/>
      <w:bookmarkStart w:id="1752"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9"/>
      <w:bookmarkEnd w:id="1750"/>
      <w:bookmarkEnd w:id="1751"/>
      <w:bookmarkEnd w:id="1752"/>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53" w:name="_Toc3557018"/>
      <w:bookmarkStart w:id="1754" w:name="_Toc34747268"/>
      <w:bookmarkStart w:id="1755" w:name="_Toc77102087"/>
      <w:bookmarkStart w:id="1756" w:name="_Toc99614623"/>
      <w:r w:rsidRPr="007055D9">
        <w:t>Corner Weld</w:t>
      </w:r>
      <w:bookmarkEnd w:id="1743"/>
      <w:bookmarkEnd w:id="1744"/>
      <w:bookmarkEnd w:id="1753"/>
      <w:bookmarkEnd w:id="1754"/>
      <w:bookmarkEnd w:id="1755"/>
      <w:bookmarkEnd w:id="175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57" w:name="_Toc34747269"/>
      <w:bookmarkStart w:id="1758" w:name="_Toc77102088"/>
      <w:bookmarkStart w:id="1759"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60" w:name="_Toc3557129"/>
                              <w:bookmarkStart w:id="1761" w:name="_Toc34747380"/>
                              <w:bookmarkStart w:id="1762" w:name="_Toc76030578"/>
                              <w:bookmarkStart w:id="1763" w:name="_Toc94530863"/>
                              <w:bookmarkStart w:id="1764" w:name="_Toc99614703"/>
                              <w:r>
                                <w:t xml:space="preserve">Figure </w:t>
                              </w:r>
                              <w:r>
                                <w:fldChar w:fldCharType="begin"/>
                              </w:r>
                              <w:r>
                                <w:instrText xml:space="preserve"> SEQ Figure \* ARABIC </w:instrText>
                              </w:r>
                              <w:r>
                                <w:fldChar w:fldCharType="separate"/>
                              </w:r>
                              <w:ins w:id="1765" w:author="Weinert, Matthias (M.)" w:date="2022-02-21T10:55:00Z">
                                <w:r>
                                  <w:rPr>
                                    <w:noProof/>
                                  </w:rPr>
                                  <w:t>53</w:t>
                                </w:r>
                              </w:ins>
                              <w:del w:id="1766" w:author="Weinert, Matthias (M.)" w:date="2022-02-21T10:53:00Z">
                                <w:r w:rsidDel="006344F0">
                                  <w:rPr>
                                    <w:noProof/>
                                  </w:rPr>
                                  <w:delText>54</w:delText>
                                </w:r>
                              </w:del>
                              <w:r>
                                <w:fldChar w:fldCharType="end"/>
                              </w:r>
                              <w:r>
                                <w:t>: Corner Weld Sheet Layout</w:t>
                              </w:r>
                              <w:bookmarkEnd w:id="1760"/>
                              <w:bookmarkEnd w:id="1761"/>
                              <w:bookmarkEnd w:id="1762"/>
                              <w:bookmarkEnd w:id="1763"/>
                              <w:bookmarkEnd w:id="1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67" w:name="_Toc3557129"/>
                        <w:bookmarkStart w:id="1768" w:name="_Toc34747380"/>
                        <w:bookmarkStart w:id="1769" w:name="_Toc76030578"/>
                        <w:bookmarkStart w:id="1770" w:name="_Toc94530863"/>
                        <w:bookmarkStart w:id="1771" w:name="_Toc99614703"/>
                        <w:r>
                          <w:t xml:space="preserve">Figure </w:t>
                        </w:r>
                        <w:r>
                          <w:fldChar w:fldCharType="begin"/>
                        </w:r>
                        <w:r>
                          <w:instrText xml:space="preserve"> SEQ Figure \* ARABIC </w:instrText>
                        </w:r>
                        <w:r>
                          <w:fldChar w:fldCharType="separate"/>
                        </w:r>
                        <w:ins w:id="1772" w:author="Weinert, Matthias (M.)" w:date="2022-02-21T10:55:00Z">
                          <w:r>
                            <w:rPr>
                              <w:noProof/>
                            </w:rPr>
                            <w:t>53</w:t>
                          </w:r>
                        </w:ins>
                        <w:del w:id="1773" w:author="Weinert, Matthias (M.)" w:date="2022-02-21T10:53:00Z">
                          <w:r w:rsidDel="006344F0">
                            <w:rPr>
                              <w:noProof/>
                            </w:rPr>
                            <w:delText>54</w:delText>
                          </w:r>
                        </w:del>
                        <w:r>
                          <w:fldChar w:fldCharType="end"/>
                        </w:r>
                        <w:r>
                          <w:t>: Corner Weld Sheet Layout</w:t>
                        </w:r>
                        <w:bookmarkEnd w:id="1767"/>
                        <w:bookmarkEnd w:id="1768"/>
                        <w:bookmarkEnd w:id="1769"/>
                        <w:bookmarkEnd w:id="1770"/>
                        <w:bookmarkEnd w:id="1771"/>
                      </w:p>
                    </w:txbxContent>
                  </v:textbox>
                </v:shape>
              </v:group>
            </w:pict>
          </mc:Fallback>
        </mc:AlternateContent>
      </w:r>
      <w:r>
        <w:t>Simple Corner Weld</w:t>
      </w:r>
      <w:bookmarkEnd w:id="1757"/>
      <w:bookmarkEnd w:id="1758"/>
    </w:p>
    <w:p w14:paraId="2DDB54CC" w14:textId="77777777" w:rsidR="00FC68DB" w:rsidRPr="007055D9" w:rsidRDefault="00FC68DB" w:rsidP="00B202D2">
      <w:pPr>
        <w:pStyle w:val="berschrift5"/>
      </w:pPr>
      <w:r w:rsidRPr="007055D9">
        <w:t>Sheet Parameters</w:t>
      </w:r>
      <w:bookmarkEnd w:id="175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774" w:name="_Toc3557020"/>
      <w:r w:rsidRPr="007055D9">
        <w:t>Weld Parameters</w:t>
      </w:r>
      <w:bookmarkEnd w:id="1774"/>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75" w:name="_Toc3557130"/>
                              <w:bookmarkStart w:id="1776" w:name="_Toc34747381"/>
                              <w:bookmarkStart w:id="1777" w:name="_Toc76030579"/>
                              <w:bookmarkStart w:id="1778" w:name="_Toc94530864"/>
                              <w:bookmarkStart w:id="1779" w:name="_Toc99614704"/>
                              <w:r>
                                <w:t xml:space="preserve">Figure </w:t>
                              </w:r>
                              <w:r>
                                <w:fldChar w:fldCharType="begin"/>
                              </w:r>
                              <w:r>
                                <w:instrText xml:space="preserve"> SEQ Figure \* ARABIC </w:instrText>
                              </w:r>
                              <w:r>
                                <w:fldChar w:fldCharType="separate"/>
                              </w:r>
                              <w:ins w:id="1780" w:author="Weinert, Matthias (M.)" w:date="2022-02-21T10:55:00Z">
                                <w:r>
                                  <w:rPr>
                                    <w:noProof/>
                                  </w:rPr>
                                  <w:t>54</w:t>
                                </w:r>
                              </w:ins>
                              <w:del w:id="1781" w:author="Weinert, Matthias (M.)" w:date="2022-02-21T10:53:00Z">
                                <w:r w:rsidDel="006344F0">
                                  <w:rPr>
                                    <w:noProof/>
                                  </w:rPr>
                                  <w:delText>55</w:delText>
                                </w:r>
                              </w:del>
                              <w:r>
                                <w:fldChar w:fldCharType="end"/>
                              </w:r>
                              <w:r>
                                <w:t>: Corner Weld Parameters</w:t>
                              </w:r>
                              <w:bookmarkEnd w:id="1775"/>
                              <w:bookmarkEnd w:id="1776"/>
                              <w:bookmarkEnd w:id="1777"/>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82" w:name="_Toc3557130"/>
                        <w:bookmarkStart w:id="1783" w:name="_Toc34747381"/>
                        <w:bookmarkStart w:id="1784" w:name="_Toc76030579"/>
                        <w:bookmarkStart w:id="1785" w:name="_Toc94530864"/>
                        <w:bookmarkStart w:id="1786" w:name="_Toc99614704"/>
                        <w:r>
                          <w:t xml:space="preserve">Figure </w:t>
                        </w:r>
                        <w:r>
                          <w:fldChar w:fldCharType="begin"/>
                        </w:r>
                        <w:r>
                          <w:instrText xml:space="preserve"> SEQ Figure \* ARABIC </w:instrText>
                        </w:r>
                        <w:r>
                          <w:fldChar w:fldCharType="separate"/>
                        </w:r>
                        <w:ins w:id="1787" w:author="Weinert, Matthias (M.)" w:date="2022-02-21T10:55:00Z">
                          <w:r>
                            <w:rPr>
                              <w:noProof/>
                            </w:rPr>
                            <w:t>54</w:t>
                          </w:r>
                        </w:ins>
                        <w:del w:id="1788" w:author="Weinert, Matthias (M.)" w:date="2022-02-21T10:53:00Z">
                          <w:r w:rsidDel="006344F0">
                            <w:rPr>
                              <w:noProof/>
                            </w:rPr>
                            <w:delText>55</w:delText>
                          </w:r>
                        </w:del>
                        <w:r>
                          <w:fldChar w:fldCharType="end"/>
                        </w:r>
                        <w:r>
                          <w:t>: Corner Weld Parameters</w:t>
                        </w:r>
                        <w:bookmarkEnd w:id="1782"/>
                        <w:bookmarkEnd w:id="1783"/>
                        <w:bookmarkEnd w:id="1784"/>
                        <w:bookmarkEnd w:id="1785"/>
                        <w:bookmarkEnd w:id="17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321623" r:id="rId128"/>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9" w:name="_Toc3566495"/>
      <w:bookmarkStart w:id="1790" w:name="_Toc34747496"/>
      <w:bookmarkStart w:id="1791" w:name="_Toc77095955"/>
      <w:bookmarkStart w:id="179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9"/>
      <w:bookmarkEnd w:id="1790"/>
      <w:bookmarkEnd w:id="1791"/>
      <w:bookmarkEnd w:id="179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93" w:name="_Toc34747270"/>
      <w:bookmarkStart w:id="1794" w:name="_Toc77102089"/>
      <w:r>
        <w:t>Double Corner Weld</w:t>
      </w:r>
      <w:bookmarkEnd w:id="1793"/>
      <w:bookmarkEnd w:id="179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95" w:name="_Toc76030580"/>
            <w:bookmarkStart w:id="1796" w:name="_Toc94530865"/>
            <w:bookmarkStart w:id="179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95"/>
            <w:bookmarkEnd w:id="1796"/>
            <w:bookmarkEnd w:id="1797"/>
          </w:p>
        </w:tc>
        <w:tc>
          <w:tcPr>
            <w:tcW w:w="4605" w:type="dxa"/>
            <w:shd w:val="clear" w:color="auto" w:fill="auto"/>
          </w:tcPr>
          <w:p w14:paraId="37E17878" w14:textId="44EA701B" w:rsidR="00FC68DB" w:rsidRPr="00C330B4" w:rsidRDefault="00FC68DB" w:rsidP="00B202D2">
            <w:pPr>
              <w:jc w:val="center"/>
              <w:rPr>
                <w:sz w:val="20"/>
                <w:szCs w:val="20"/>
              </w:rPr>
            </w:pPr>
            <w:bookmarkStart w:id="1798" w:name="_Toc76030581"/>
            <w:bookmarkStart w:id="1799" w:name="_Toc94530866"/>
            <w:bookmarkStart w:id="180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8"/>
            <w:bookmarkEnd w:id="1799"/>
            <w:bookmarkEnd w:id="180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321624" r:id="rId13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801" w:name="_Toc34747497"/>
      <w:bookmarkStart w:id="1802" w:name="_Toc77095956"/>
      <w:bookmarkStart w:id="180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801"/>
      <w:bookmarkEnd w:id="1802"/>
      <w:bookmarkEnd w:id="180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04" w:name="_Toc338939161"/>
      <w:bookmarkStart w:id="1805" w:name="_Toc3557021"/>
      <w:bookmarkStart w:id="1806" w:name="_Toc34747271"/>
      <w:bookmarkStart w:id="1807" w:name="_Toc77102090"/>
      <w:r w:rsidRPr="007055D9">
        <w:t>Attributes</w:t>
      </w:r>
      <w:bookmarkEnd w:id="1804"/>
      <w:bookmarkEnd w:id="1805"/>
      <w:bookmarkEnd w:id="1806"/>
      <w:bookmarkEnd w:id="1807"/>
    </w:p>
    <w:p w14:paraId="117D2FF0" w14:textId="77777777" w:rsidR="00FC68DB" w:rsidRPr="007055D9" w:rsidRDefault="00FC68DB" w:rsidP="00B202D2">
      <w:pPr>
        <w:pStyle w:val="berschrift5"/>
      </w:pPr>
      <w:bookmarkStart w:id="1808" w:name="_Toc338939163"/>
      <w:r w:rsidRPr="007055D9">
        <w:t xml:space="preserve">Attribute </w:t>
      </w:r>
      <w:r>
        <w:t>"</w:t>
      </w:r>
      <w:r w:rsidRPr="007055D9">
        <w:t>base</w:t>
      </w:r>
      <w:bookmarkEnd w:id="180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9" w:name="_Toc338939164"/>
      <w:r w:rsidRPr="007055D9">
        <w:t xml:space="preserve">Attribute </w:t>
      </w:r>
      <w:r>
        <w:t>"</w:t>
      </w:r>
      <w:r w:rsidRPr="007055D9">
        <w:t>technology</w:t>
      </w:r>
      <w:bookmarkEnd w:id="180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10" w:name="_Toc338939165"/>
      <w:bookmarkStart w:id="1811" w:name="_Toc3557022"/>
      <w:bookmarkStart w:id="1812" w:name="_Toc34747272"/>
      <w:bookmarkStart w:id="1813" w:name="_Toc77102091"/>
      <w:r w:rsidRPr="007055D9">
        <w:lastRenderedPageBreak/>
        <w:t xml:space="preserve">Element </w:t>
      </w:r>
      <w:r>
        <w:t>"</w:t>
      </w:r>
      <w:proofErr w:type="spellStart"/>
      <w:r w:rsidRPr="007055D9">
        <w:t>weld_position</w:t>
      </w:r>
      <w:bookmarkEnd w:id="1810"/>
      <w:bookmarkEnd w:id="1811"/>
      <w:proofErr w:type="spellEnd"/>
      <w:r>
        <w:t>"</w:t>
      </w:r>
      <w:bookmarkEnd w:id="1812"/>
      <w:bookmarkEnd w:id="181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14" w:name="_Toc3566496"/>
      <w:bookmarkStart w:id="1815" w:name="_Toc34747498"/>
      <w:bookmarkStart w:id="1816" w:name="_Toc77095957"/>
      <w:bookmarkStart w:id="1817" w:name="_Toc99614831"/>
      <w:bookmarkStart w:id="1818"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14"/>
      <w:bookmarkEnd w:id="1815"/>
      <w:bookmarkEnd w:id="1816"/>
      <w:bookmarkEnd w:id="181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8"/>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9" w:name="_Toc338939168"/>
      <w:r w:rsidRPr="007055D9">
        <w:t xml:space="preserve">Attribute </w:t>
      </w:r>
      <w:r>
        <w:t>"</w:t>
      </w:r>
      <w:r w:rsidRPr="007055D9">
        <w:t>thickness</w:t>
      </w:r>
      <w:bookmarkEnd w:id="181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20" w:name="_Toc3566497"/>
      <w:bookmarkStart w:id="1821" w:name="_Toc34747499"/>
      <w:bookmarkStart w:id="1822" w:name="_Toc77095958"/>
      <w:bookmarkStart w:id="1823" w:name="_Toc99614832"/>
      <w:bookmarkStart w:id="1824"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20"/>
      <w:bookmarkEnd w:id="1821"/>
      <w:bookmarkEnd w:id="1822"/>
      <w:bookmarkEnd w:id="1823"/>
    </w:p>
    <w:p w14:paraId="5AEAFFD0" w14:textId="77777777" w:rsidR="00FC68DB" w:rsidRPr="007055D9" w:rsidRDefault="00FC68DB" w:rsidP="00B202D2">
      <w:pPr>
        <w:pStyle w:val="berschrift5"/>
      </w:pPr>
      <w:r w:rsidRPr="007055D9">
        <w:t xml:space="preserve">Attribute </w:t>
      </w:r>
      <w:r>
        <w:t>"</w:t>
      </w:r>
      <w:r w:rsidRPr="007055D9">
        <w:t>angle</w:t>
      </w:r>
      <w:bookmarkEnd w:id="182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25" w:name="_Toc3566498"/>
      <w:bookmarkStart w:id="1826" w:name="_Toc34747500"/>
      <w:bookmarkStart w:id="1827" w:name="_Toc77095959"/>
      <w:bookmarkStart w:id="1828" w:name="_Toc99614833"/>
      <w:bookmarkStart w:id="1829"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25"/>
      <w:bookmarkEnd w:id="1826"/>
      <w:bookmarkEnd w:id="1827"/>
      <w:bookmarkEnd w:id="1828"/>
    </w:p>
    <w:p w14:paraId="2C2E1B11" w14:textId="77777777" w:rsidR="00FC68DB" w:rsidRPr="007055D9" w:rsidRDefault="00FC68DB" w:rsidP="00B202D2">
      <w:pPr>
        <w:pStyle w:val="berschrift5"/>
      </w:pPr>
      <w:r w:rsidRPr="007055D9">
        <w:t xml:space="preserve">Attribute </w:t>
      </w:r>
      <w:r>
        <w:t>"</w:t>
      </w:r>
      <w:r w:rsidRPr="007055D9">
        <w:t>shape</w:t>
      </w:r>
      <w:bookmarkEnd w:id="182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30" w:name="_Toc338939171"/>
      <w:r w:rsidRPr="007055D9">
        <w:t xml:space="preserve">Attribute </w:t>
      </w:r>
      <w:r>
        <w:t>"</w:t>
      </w:r>
      <w:r w:rsidRPr="007055D9">
        <w:t>penetration</w:t>
      </w:r>
      <w:bookmarkEnd w:id="183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31" w:name="_Toc338939173"/>
      <w:r w:rsidRPr="007055D9">
        <w:t xml:space="preserve">Attribute </w:t>
      </w:r>
      <w:r>
        <w:t>"</w:t>
      </w:r>
      <w:r w:rsidRPr="007055D9">
        <w:t>filler</w:t>
      </w:r>
      <w:bookmarkEnd w:id="183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32" w:name="WeldDefinitionEdgeWeld"/>
      <w:bookmarkStart w:id="1833" w:name="_Toc3557023"/>
      <w:bookmarkStart w:id="1834" w:name="_Toc34747273"/>
      <w:bookmarkStart w:id="1835" w:name="_Toc77102092"/>
      <w:bookmarkStart w:id="1836" w:name="_Toc288200764"/>
      <w:bookmarkStart w:id="1837" w:name="_Toc338939108"/>
      <w:bookmarkEnd w:id="1832"/>
      <w:r w:rsidRPr="007055D9">
        <w:t xml:space="preserve">Element </w:t>
      </w:r>
      <w:r>
        <w:t>"</w:t>
      </w:r>
      <w:proofErr w:type="spellStart"/>
      <w:r>
        <w:t>sheet_parameter</w:t>
      </w:r>
      <w:bookmarkEnd w:id="1833"/>
      <w:proofErr w:type="spellEnd"/>
      <w:r>
        <w:t>"</w:t>
      </w:r>
      <w:bookmarkEnd w:id="1834"/>
      <w:bookmarkEnd w:id="183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8" w:name="_Toc3566499"/>
      <w:bookmarkStart w:id="1839" w:name="_Toc34747501"/>
      <w:bookmarkStart w:id="1840" w:name="_Toc77095960"/>
      <w:bookmarkStart w:id="184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8"/>
      <w:bookmarkEnd w:id="1839"/>
      <w:bookmarkEnd w:id="1840"/>
      <w:bookmarkEnd w:id="184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42" w:name="_Toc3557024"/>
      <w:bookmarkStart w:id="1843" w:name="_Toc34747274"/>
      <w:bookmarkStart w:id="1844" w:name="_Toc77102093"/>
      <w:bookmarkStart w:id="1845" w:name="_Toc99614624"/>
      <w:r w:rsidRPr="007055D9">
        <w:t>Edge Weld</w:t>
      </w:r>
      <w:bookmarkEnd w:id="1836"/>
      <w:bookmarkEnd w:id="1837"/>
      <w:bookmarkEnd w:id="1842"/>
      <w:bookmarkEnd w:id="1843"/>
      <w:bookmarkEnd w:id="1844"/>
      <w:bookmarkEnd w:id="184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46" w:name="_Toc3557025"/>
      <w:bookmarkStart w:id="1847" w:name="_Toc34747275"/>
      <w:bookmarkStart w:id="1848"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46"/>
      <w:bookmarkEnd w:id="1847"/>
      <w:bookmarkEnd w:id="184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9" w:name="_Toc3557131"/>
                            <w:bookmarkStart w:id="1850" w:name="_Toc34747384"/>
                            <w:bookmarkStart w:id="1851" w:name="_Toc76030582"/>
                            <w:bookmarkStart w:id="1852" w:name="_Toc94530867"/>
                            <w:bookmarkStart w:id="1853" w:name="_Toc99614707"/>
                            <w:r>
                              <w:t xml:space="preserve">Figure </w:t>
                            </w:r>
                            <w:r>
                              <w:fldChar w:fldCharType="begin"/>
                            </w:r>
                            <w:r>
                              <w:instrText xml:space="preserve"> SEQ Figure \* ARABIC </w:instrText>
                            </w:r>
                            <w:r>
                              <w:fldChar w:fldCharType="separate"/>
                            </w:r>
                            <w:ins w:id="1854" w:author="Weinert, Matthias (M.)" w:date="2022-02-21T10:55:00Z">
                              <w:r>
                                <w:rPr>
                                  <w:noProof/>
                                </w:rPr>
                                <w:t>57</w:t>
                              </w:r>
                            </w:ins>
                            <w:del w:id="1855" w:author="Weinert, Matthias (M.)" w:date="2022-02-21T10:53:00Z">
                              <w:r w:rsidDel="006344F0">
                                <w:rPr>
                                  <w:noProof/>
                                </w:rPr>
                                <w:delText>58</w:delText>
                              </w:r>
                            </w:del>
                            <w:r>
                              <w:fldChar w:fldCharType="end"/>
                            </w:r>
                            <w:r>
                              <w:t>: Edge Weld Sheet Layout</w:t>
                            </w:r>
                            <w:bookmarkEnd w:id="1849"/>
                            <w:bookmarkEnd w:id="1850"/>
                            <w:bookmarkEnd w:id="1851"/>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56" w:name="_Toc3557131"/>
                      <w:bookmarkStart w:id="1857" w:name="_Toc34747384"/>
                      <w:bookmarkStart w:id="1858" w:name="_Toc76030582"/>
                      <w:bookmarkStart w:id="1859" w:name="_Toc94530867"/>
                      <w:bookmarkStart w:id="1860" w:name="_Toc99614707"/>
                      <w:r>
                        <w:t xml:space="preserve">Figure </w:t>
                      </w:r>
                      <w:r>
                        <w:fldChar w:fldCharType="begin"/>
                      </w:r>
                      <w:r>
                        <w:instrText xml:space="preserve"> SEQ Figure \* ARABIC </w:instrText>
                      </w:r>
                      <w:r>
                        <w:fldChar w:fldCharType="separate"/>
                      </w:r>
                      <w:ins w:id="1861" w:author="Weinert, Matthias (M.)" w:date="2022-02-21T10:55:00Z">
                        <w:r>
                          <w:rPr>
                            <w:noProof/>
                          </w:rPr>
                          <w:t>57</w:t>
                        </w:r>
                      </w:ins>
                      <w:del w:id="1862" w:author="Weinert, Matthias (M.)" w:date="2022-02-21T10:53:00Z">
                        <w:r w:rsidDel="006344F0">
                          <w:rPr>
                            <w:noProof/>
                          </w:rPr>
                          <w:delText>58</w:delText>
                        </w:r>
                      </w:del>
                      <w:r>
                        <w:fldChar w:fldCharType="end"/>
                      </w:r>
                      <w:r>
                        <w:t>: Edge Weld Sheet Layout</w:t>
                      </w:r>
                      <w:bookmarkEnd w:id="1856"/>
                      <w:bookmarkEnd w:id="1857"/>
                      <w:bookmarkEnd w:id="1858"/>
                      <w:bookmarkEnd w:id="1859"/>
                      <w:bookmarkEnd w:id="186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63" w:name="_Toc3557026"/>
      <w:bookmarkStart w:id="1864" w:name="_Toc34747276"/>
      <w:bookmarkStart w:id="1865"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63"/>
      <w:bookmarkEnd w:id="1864"/>
      <w:bookmarkEnd w:id="186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66" w:name="_Toc3557132"/>
                            <w:bookmarkStart w:id="1867" w:name="_Toc34747385"/>
                            <w:bookmarkStart w:id="1868" w:name="_Toc76030583"/>
                            <w:bookmarkStart w:id="1869" w:name="_Toc94530868"/>
                            <w:bookmarkStart w:id="1870" w:name="_Toc99614708"/>
                            <w:r>
                              <w:t xml:space="preserve">Figure </w:t>
                            </w:r>
                            <w:r>
                              <w:fldChar w:fldCharType="begin"/>
                            </w:r>
                            <w:r>
                              <w:instrText xml:space="preserve"> SEQ Figure \* ARABIC </w:instrText>
                            </w:r>
                            <w:r>
                              <w:fldChar w:fldCharType="separate"/>
                            </w:r>
                            <w:ins w:id="1871" w:author="Weinert, Matthias (M.)" w:date="2022-02-21T10:55:00Z">
                              <w:r>
                                <w:rPr>
                                  <w:noProof/>
                                </w:rPr>
                                <w:t>58</w:t>
                              </w:r>
                            </w:ins>
                            <w:del w:id="1872" w:author="Weinert, Matthias (M.)" w:date="2022-02-21T10:53:00Z">
                              <w:r w:rsidDel="006344F0">
                                <w:rPr>
                                  <w:noProof/>
                                </w:rPr>
                                <w:delText>59</w:delText>
                              </w:r>
                            </w:del>
                            <w:r>
                              <w:fldChar w:fldCharType="end"/>
                            </w:r>
                            <w:r>
                              <w:t>: Edge Weld parameters</w:t>
                            </w:r>
                            <w:bookmarkEnd w:id="1866"/>
                            <w:bookmarkEnd w:id="1867"/>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73" w:name="_Toc3557132"/>
                      <w:bookmarkStart w:id="1874" w:name="_Toc34747385"/>
                      <w:bookmarkStart w:id="1875" w:name="_Toc76030583"/>
                      <w:bookmarkStart w:id="1876" w:name="_Toc94530868"/>
                      <w:bookmarkStart w:id="1877" w:name="_Toc99614708"/>
                      <w:r>
                        <w:t xml:space="preserve">Figure </w:t>
                      </w:r>
                      <w:r>
                        <w:fldChar w:fldCharType="begin"/>
                      </w:r>
                      <w:r>
                        <w:instrText xml:space="preserve"> SEQ Figure \* ARABIC </w:instrText>
                      </w:r>
                      <w:r>
                        <w:fldChar w:fldCharType="separate"/>
                      </w:r>
                      <w:ins w:id="1878" w:author="Weinert, Matthias (M.)" w:date="2022-02-21T10:55:00Z">
                        <w:r>
                          <w:rPr>
                            <w:noProof/>
                          </w:rPr>
                          <w:t>58</w:t>
                        </w:r>
                      </w:ins>
                      <w:del w:id="1879" w:author="Weinert, Matthias (M.)" w:date="2022-02-21T10:53:00Z">
                        <w:r w:rsidDel="006344F0">
                          <w:rPr>
                            <w:noProof/>
                          </w:rPr>
                          <w:delText>59</w:delText>
                        </w:r>
                      </w:del>
                      <w:r>
                        <w:fldChar w:fldCharType="end"/>
                      </w:r>
                      <w:r>
                        <w:t>: Edge Weld parameters</w:t>
                      </w:r>
                      <w:bookmarkEnd w:id="1873"/>
                      <w:bookmarkEnd w:id="1874"/>
                      <w:bookmarkEnd w:id="1875"/>
                      <w:bookmarkEnd w:id="1876"/>
                      <w:bookmarkEnd w:id="1877"/>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80" w:name="_Toc3566500"/>
      <w:bookmarkStart w:id="1881" w:name="_Toc34747502"/>
      <w:bookmarkStart w:id="1882" w:name="_Toc77095961"/>
      <w:bookmarkStart w:id="1883"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80"/>
      <w:bookmarkEnd w:id="1881"/>
      <w:bookmarkEnd w:id="1882"/>
      <w:bookmarkEnd w:id="1883"/>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84" w:name="_Toc338939175"/>
      <w:bookmarkStart w:id="1885" w:name="_Toc3557027"/>
      <w:bookmarkStart w:id="1886" w:name="_Toc34747277"/>
      <w:bookmarkStart w:id="1887" w:name="_Toc77102096"/>
      <w:r w:rsidRPr="007055D9">
        <w:t>Attributes</w:t>
      </w:r>
      <w:bookmarkEnd w:id="1884"/>
      <w:bookmarkEnd w:id="1885"/>
      <w:bookmarkEnd w:id="1886"/>
      <w:bookmarkEnd w:id="1887"/>
    </w:p>
    <w:p w14:paraId="39DE4992" w14:textId="77777777" w:rsidR="00FC68DB" w:rsidRPr="007055D9" w:rsidRDefault="00FC68DB" w:rsidP="00B202D2">
      <w:pPr>
        <w:pStyle w:val="berschrift5"/>
      </w:pPr>
      <w:bookmarkStart w:id="1888" w:name="_Toc338939177"/>
      <w:r w:rsidRPr="007055D9">
        <w:t xml:space="preserve">Attribute </w:t>
      </w:r>
      <w:r>
        <w:t>"</w:t>
      </w:r>
      <w:r w:rsidRPr="007055D9">
        <w:t>base</w:t>
      </w:r>
      <w:bookmarkEnd w:id="1888"/>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9" w:name="_Toc338939178"/>
      <w:r w:rsidRPr="007055D9">
        <w:t xml:space="preserve">Attribute </w:t>
      </w:r>
      <w:r>
        <w:t>"</w:t>
      </w:r>
      <w:r w:rsidRPr="007055D9">
        <w:t>technology</w:t>
      </w:r>
      <w:bookmarkEnd w:id="1889"/>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90" w:name="_Toc338939179"/>
      <w:bookmarkStart w:id="1891" w:name="_Toc3557028"/>
      <w:bookmarkStart w:id="1892" w:name="_Toc34747278"/>
      <w:bookmarkStart w:id="1893" w:name="_Toc77102097"/>
      <w:r w:rsidRPr="007055D9">
        <w:t xml:space="preserve">Element </w:t>
      </w:r>
      <w:r>
        <w:t>"</w:t>
      </w:r>
      <w:proofErr w:type="spellStart"/>
      <w:r w:rsidRPr="007055D9">
        <w:t>weld_position</w:t>
      </w:r>
      <w:bookmarkEnd w:id="1890"/>
      <w:bookmarkEnd w:id="1891"/>
      <w:proofErr w:type="spellEnd"/>
      <w:r>
        <w:t>"</w:t>
      </w:r>
      <w:bookmarkEnd w:id="1892"/>
      <w:bookmarkEnd w:id="1893"/>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94" w:name="_Toc3566501"/>
      <w:bookmarkStart w:id="1895" w:name="_Toc34747503"/>
      <w:bookmarkStart w:id="1896" w:name="_Toc77095962"/>
      <w:bookmarkStart w:id="1897"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94"/>
      <w:bookmarkEnd w:id="1895"/>
      <w:bookmarkEnd w:id="1896"/>
      <w:bookmarkEnd w:id="189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8" w:name="_Toc338939182"/>
      <w:r w:rsidRPr="007055D9">
        <w:t xml:space="preserve">Attribute </w:t>
      </w:r>
      <w:r>
        <w:t>"</w:t>
      </w:r>
      <w:r w:rsidRPr="007055D9">
        <w:t>width</w:t>
      </w:r>
      <w:bookmarkEnd w:id="189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9" w:name="_Toc338939184"/>
      <w:r w:rsidRPr="007055D9">
        <w:t xml:space="preserve">Attribute </w:t>
      </w:r>
      <w:r>
        <w:t>"</w:t>
      </w:r>
      <w:r w:rsidRPr="007055D9">
        <w:t>filler</w:t>
      </w:r>
      <w:bookmarkEnd w:id="189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00" w:name="WeldDefinitionIWeld"/>
      <w:bookmarkStart w:id="1901" w:name="_Toc3557029"/>
      <w:bookmarkStart w:id="1902" w:name="_Toc34747279"/>
      <w:bookmarkStart w:id="1903" w:name="_Toc77102098"/>
      <w:bookmarkStart w:id="1904" w:name="_Toc288200765"/>
      <w:bookmarkStart w:id="1905" w:name="_Toc338939109"/>
      <w:bookmarkEnd w:id="1900"/>
      <w:r w:rsidRPr="007055D9">
        <w:t xml:space="preserve">Element </w:t>
      </w:r>
      <w:r>
        <w:t>"</w:t>
      </w:r>
      <w:proofErr w:type="spellStart"/>
      <w:r>
        <w:t>sheet_parameter</w:t>
      </w:r>
      <w:bookmarkEnd w:id="1901"/>
      <w:proofErr w:type="spellEnd"/>
      <w:r>
        <w:t>"</w:t>
      </w:r>
      <w:bookmarkEnd w:id="1902"/>
      <w:bookmarkEnd w:id="190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06" w:name="_Toc3566502"/>
      <w:bookmarkStart w:id="1907" w:name="_Toc34747504"/>
      <w:bookmarkStart w:id="1908" w:name="_Toc77095963"/>
      <w:bookmarkStart w:id="1909"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06"/>
      <w:bookmarkEnd w:id="1907"/>
      <w:bookmarkEnd w:id="1908"/>
      <w:bookmarkEnd w:id="1909"/>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10" w:name="_Toc3557030"/>
      <w:bookmarkStart w:id="1911" w:name="_Toc34747280"/>
      <w:bookmarkStart w:id="1912" w:name="_Toc77102099"/>
      <w:bookmarkStart w:id="1913" w:name="_Toc99614625"/>
      <w:r w:rsidRPr="007055D9">
        <w:t>I-Weld</w:t>
      </w:r>
      <w:bookmarkEnd w:id="1904"/>
      <w:bookmarkEnd w:id="1905"/>
      <w:bookmarkEnd w:id="1910"/>
      <w:bookmarkEnd w:id="1911"/>
      <w:bookmarkEnd w:id="1912"/>
      <w:bookmarkEnd w:id="1913"/>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14" w:name="_Toc3557031"/>
      <w:bookmarkStart w:id="1915" w:name="_Toc34747281"/>
      <w:bookmarkStart w:id="1916" w:name="_Toc77102100"/>
      <w:r w:rsidRPr="007055D9">
        <w:t>Sheet Parameters</w:t>
      </w:r>
      <w:bookmarkEnd w:id="1914"/>
      <w:bookmarkEnd w:id="1915"/>
      <w:bookmarkEnd w:id="1916"/>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17" w:name="_Toc3557032"/>
      <w:bookmarkStart w:id="1918" w:name="_Toc34747282"/>
      <w:bookmarkStart w:id="1919" w:name="_Toc77102101"/>
      <w:r w:rsidRPr="007055D9">
        <w:t>Weld Parameters</w:t>
      </w:r>
      <w:bookmarkEnd w:id="1917"/>
      <w:bookmarkEnd w:id="1918"/>
      <w:bookmarkEnd w:id="1919"/>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20" w:name="_Toc76030584"/>
            <w:bookmarkStart w:id="1921" w:name="_Toc94530869"/>
            <w:bookmarkStart w:id="1922"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20"/>
            <w:bookmarkEnd w:id="1921"/>
            <w:bookmarkEnd w:id="1922"/>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23" w:name="_Toc76030585"/>
            <w:bookmarkStart w:id="1924" w:name="_Toc94530870"/>
            <w:bookmarkStart w:id="1925"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23"/>
            <w:bookmarkEnd w:id="1924"/>
            <w:bookmarkEnd w:id="192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B5213B5" w:rsidR="00FC68DB" w:rsidRDefault="00FC68DB" w:rsidP="00B202D2">
      <w:pPr>
        <w:pStyle w:val="Beschriftung"/>
        <w:spacing w:before="120"/>
      </w:pPr>
      <w:bookmarkStart w:id="1926" w:name="_Toc3566503"/>
      <w:bookmarkStart w:id="1927" w:name="_Toc34747505"/>
      <w:bookmarkStart w:id="1928" w:name="_Toc77095964"/>
      <w:bookmarkStart w:id="1929"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26"/>
      <w:bookmarkEnd w:id="1927"/>
      <w:bookmarkEnd w:id="1928"/>
      <w:bookmarkEnd w:id="192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30" w:name="_Toc338939186"/>
      <w:bookmarkStart w:id="1931" w:name="_Toc3557033"/>
      <w:bookmarkStart w:id="1932" w:name="_Toc34747283"/>
      <w:bookmarkStart w:id="1933" w:name="_Toc77102102"/>
      <w:r w:rsidRPr="007055D9">
        <w:t>Attributes</w:t>
      </w:r>
      <w:bookmarkEnd w:id="1930"/>
      <w:bookmarkEnd w:id="1931"/>
      <w:bookmarkEnd w:id="1932"/>
      <w:bookmarkEnd w:id="1933"/>
    </w:p>
    <w:p w14:paraId="547A1CA7" w14:textId="77777777" w:rsidR="00FC68DB" w:rsidRPr="007055D9" w:rsidRDefault="00FC68DB" w:rsidP="00B202D2">
      <w:pPr>
        <w:pStyle w:val="berschrift5"/>
      </w:pPr>
      <w:bookmarkStart w:id="1934" w:name="_Toc338939188"/>
      <w:r w:rsidRPr="007055D9">
        <w:t xml:space="preserve">Attribute </w:t>
      </w:r>
      <w:r>
        <w:t>"</w:t>
      </w:r>
      <w:r w:rsidRPr="007055D9">
        <w:t>base</w:t>
      </w:r>
      <w:bookmarkEnd w:id="193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35" w:name="_Toc338939189"/>
      <w:r w:rsidRPr="007055D9">
        <w:t xml:space="preserve">Attribute </w:t>
      </w:r>
      <w:r>
        <w:t>"</w:t>
      </w:r>
      <w:r w:rsidRPr="007055D9">
        <w:t>technology</w:t>
      </w:r>
      <w:bookmarkEnd w:id="193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36" w:name="_Toc338939190"/>
      <w:bookmarkStart w:id="1937" w:name="_Toc3557034"/>
      <w:bookmarkStart w:id="1938" w:name="_Toc34747284"/>
      <w:bookmarkStart w:id="1939" w:name="_Toc77102103"/>
      <w:r w:rsidRPr="007055D9">
        <w:t xml:space="preserve">Element </w:t>
      </w:r>
      <w:r>
        <w:t>"</w:t>
      </w:r>
      <w:proofErr w:type="spellStart"/>
      <w:r w:rsidRPr="007055D9">
        <w:t>weld_position</w:t>
      </w:r>
      <w:bookmarkEnd w:id="1936"/>
      <w:bookmarkEnd w:id="1937"/>
      <w:proofErr w:type="spellEnd"/>
      <w:r>
        <w:t>"</w:t>
      </w:r>
      <w:bookmarkEnd w:id="1938"/>
      <w:bookmarkEnd w:id="193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40" w:name="_Toc3566504"/>
      <w:bookmarkStart w:id="1941" w:name="_Toc34747506"/>
      <w:bookmarkStart w:id="1942" w:name="_Toc77095965"/>
      <w:bookmarkStart w:id="1943" w:name="_Toc99614839"/>
      <w:bookmarkStart w:id="1944"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40"/>
      <w:bookmarkEnd w:id="1941"/>
      <w:bookmarkEnd w:id="1942"/>
      <w:bookmarkEnd w:id="1943"/>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4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45" w:name="_Toc338939194"/>
      <w:r w:rsidRPr="007055D9">
        <w:t xml:space="preserve">Attribute </w:t>
      </w:r>
      <w:r>
        <w:t>"</w:t>
      </w:r>
      <w:r w:rsidRPr="007055D9">
        <w:t>filler</w:t>
      </w:r>
      <w:bookmarkEnd w:id="194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46" w:name="WeldDefinitionOverlapWeld"/>
      <w:bookmarkStart w:id="1947" w:name="_Toc3557035"/>
      <w:bookmarkStart w:id="1948" w:name="_Toc34747285"/>
      <w:bookmarkStart w:id="1949" w:name="_Toc77102104"/>
      <w:bookmarkStart w:id="1950" w:name="_Toc288200766"/>
      <w:bookmarkStart w:id="1951" w:name="_Toc338939110"/>
      <w:bookmarkEnd w:id="1946"/>
      <w:r w:rsidRPr="007055D9">
        <w:t xml:space="preserve">Element </w:t>
      </w:r>
      <w:r>
        <w:t>"</w:t>
      </w:r>
      <w:proofErr w:type="spellStart"/>
      <w:r>
        <w:t>sheet_parameter</w:t>
      </w:r>
      <w:bookmarkEnd w:id="1947"/>
      <w:proofErr w:type="spellEnd"/>
      <w:r>
        <w:t>"</w:t>
      </w:r>
      <w:bookmarkEnd w:id="1948"/>
      <w:bookmarkEnd w:id="194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52" w:name="_Toc3566505"/>
      <w:bookmarkStart w:id="1953" w:name="_Toc34747507"/>
      <w:bookmarkStart w:id="1954" w:name="_Toc77095966"/>
      <w:bookmarkStart w:id="1955"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52"/>
      <w:bookmarkEnd w:id="1953"/>
      <w:bookmarkEnd w:id="1954"/>
      <w:bookmarkEnd w:id="195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56" w:name="_Toc3557036"/>
      <w:bookmarkStart w:id="1957" w:name="_Toc34747286"/>
      <w:bookmarkStart w:id="1958" w:name="_Toc77102105"/>
      <w:bookmarkStart w:id="1959" w:name="_Toc99614626"/>
      <w:r w:rsidRPr="007055D9">
        <w:lastRenderedPageBreak/>
        <w:t>Overlap Weld</w:t>
      </w:r>
      <w:bookmarkEnd w:id="1950"/>
      <w:bookmarkEnd w:id="1951"/>
      <w:bookmarkEnd w:id="1956"/>
      <w:bookmarkEnd w:id="1957"/>
      <w:bookmarkEnd w:id="1958"/>
      <w:bookmarkEnd w:id="195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60" w:name="_Toc3557037"/>
      <w:bookmarkStart w:id="1961" w:name="_Toc34747287"/>
      <w:bookmarkStart w:id="1962" w:name="_Toc77102106"/>
      <w:r w:rsidRPr="007055D9">
        <w:t>Simple Overlap Weld</w:t>
      </w:r>
      <w:bookmarkEnd w:id="1960"/>
      <w:bookmarkEnd w:id="1961"/>
      <w:bookmarkEnd w:id="196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63" w:name="_Toc3557135"/>
                            <w:bookmarkStart w:id="1964" w:name="_Toc34747388"/>
                            <w:bookmarkStart w:id="1965" w:name="_Toc76030586"/>
                            <w:bookmarkStart w:id="1966" w:name="_Toc94530871"/>
                            <w:bookmarkStart w:id="1967" w:name="_Toc99614711"/>
                            <w:r>
                              <w:t xml:space="preserve">Figure </w:t>
                            </w:r>
                            <w:r>
                              <w:fldChar w:fldCharType="begin"/>
                            </w:r>
                            <w:r>
                              <w:instrText xml:space="preserve"> SEQ Figure \* ARABIC </w:instrText>
                            </w:r>
                            <w:r>
                              <w:fldChar w:fldCharType="separate"/>
                            </w:r>
                            <w:ins w:id="1968" w:author="Weinert, Matthias (M.)" w:date="2022-02-21T10:55:00Z">
                              <w:r>
                                <w:rPr>
                                  <w:noProof/>
                                </w:rPr>
                                <w:t>61</w:t>
                              </w:r>
                            </w:ins>
                            <w:del w:id="1969" w:author="Weinert, Matthias (M.)" w:date="2022-02-21T10:53:00Z">
                              <w:r w:rsidDel="006344F0">
                                <w:rPr>
                                  <w:noProof/>
                                </w:rPr>
                                <w:delText>62</w:delText>
                              </w:r>
                            </w:del>
                            <w:r>
                              <w:fldChar w:fldCharType="end"/>
                            </w:r>
                            <w:r>
                              <w:t>: Overlap Weld Sheet Layout</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70" w:name="_Toc3557135"/>
                      <w:bookmarkStart w:id="1971" w:name="_Toc34747388"/>
                      <w:bookmarkStart w:id="1972" w:name="_Toc76030586"/>
                      <w:bookmarkStart w:id="1973" w:name="_Toc94530871"/>
                      <w:bookmarkStart w:id="1974" w:name="_Toc99614711"/>
                      <w:r>
                        <w:t xml:space="preserve">Figure </w:t>
                      </w:r>
                      <w:r>
                        <w:fldChar w:fldCharType="begin"/>
                      </w:r>
                      <w:r>
                        <w:instrText xml:space="preserve"> SEQ Figure \* ARABIC </w:instrText>
                      </w:r>
                      <w:r>
                        <w:fldChar w:fldCharType="separate"/>
                      </w:r>
                      <w:ins w:id="1975" w:author="Weinert, Matthias (M.)" w:date="2022-02-21T10:55:00Z">
                        <w:r>
                          <w:rPr>
                            <w:noProof/>
                          </w:rPr>
                          <w:t>61</w:t>
                        </w:r>
                      </w:ins>
                      <w:del w:id="1976" w:author="Weinert, Matthias (M.)" w:date="2022-02-21T10:53:00Z">
                        <w:r w:rsidDel="006344F0">
                          <w:rPr>
                            <w:noProof/>
                          </w:rPr>
                          <w:delText>62</w:delText>
                        </w:r>
                      </w:del>
                      <w:r>
                        <w:fldChar w:fldCharType="end"/>
                      </w:r>
                      <w:r>
                        <w:t>: Overlap Weld Sheet Layout</w:t>
                      </w:r>
                      <w:bookmarkEnd w:id="1970"/>
                      <w:bookmarkEnd w:id="1971"/>
                      <w:bookmarkEnd w:id="1972"/>
                      <w:bookmarkEnd w:id="1973"/>
                      <w:bookmarkEnd w:id="197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77" w:name="_Toc3557136"/>
                            <w:bookmarkStart w:id="1978" w:name="_Toc34747389"/>
                            <w:bookmarkStart w:id="1979" w:name="_Toc76030587"/>
                            <w:bookmarkStart w:id="1980" w:name="_Toc94530872"/>
                            <w:bookmarkStart w:id="1981" w:name="_Toc99614712"/>
                            <w:r>
                              <w:t xml:space="preserve">Figure </w:t>
                            </w:r>
                            <w:r>
                              <w:fldChar w:fldCharType="begin"/>
                            </w:r>
                            <w:r>
                              <w:instrText xml:space="preserve"> SEQ Figure \* ARABIC </w:instrText>
                            </w:r>
                            <w:r>
                              <w:fldChar w:fldCharType="separate"/>
                            </w:r>
                            <w:ins w:id="1982" w:author="Weinert, Matthias (M.)" w:date="2022-02-21T10:55:00Z">
                              <w:r>
                                <w:rPr>
                                  <w:noProof/>
                                </w:rPr>
                                <w:t>62</w:t>
                              </w:r>
                            </w:ins>
                            <w:del w:id="1983" w:author="Weinert, Matthias (M.)" w:date="2022-02-21T10:53:00Z">
                              <w:r w:rsidDel="006344F0">
                                <w:rPr>
                                  <w:noProof/>
                                </w:rPr>
                                <w:delText>63</w:delText>
                              </w:r>
                            </w:del>
                            <w:r>
                              <w:fldChar w:fldCharType="end"/>
                            </w:r>
                            <w:r>
                              <w:t>: Overlap Weld Parameters</w:t>
                            </w:r>
                            <w:bookmarkEnd w:id="1977"/>
                            <w:bookmarkEnd w:id="1978"/>
                            <w:bookmarkEnd w:id="1979"/>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84" w:name="_Toc3557136"/>
                      <w:bookmarkStart w:id="1985" w:name="_Toc34747389"/>
                      <w:bookmarkStart w:id="1986" w:name="_Toc76030587"/>
                      <w:bookmarkStart w:id="1987" w:name="_Toc94530872"/>
                      <w:bookmarkStart w:id="1988" w:name="_Toc99614712"/>
                      <w:r>
                        <w:t xml:space="preserve">Figure </w:t>
                      </w:r>
                      <w:r>
                        <w:fldChar w:fldCharType="begin"/>
                      </w:r>
                      <w:r>
                        <w:instrText xml:space="preserve"> SEQ Figure \* ARABIC </w:instrText>
                      </w:r>
                      <w:r>
                        <w:fldChar w:fldCharType="separate"/>
                      </w:r>
                      <w:ins w:id="1989" w:author="Weinert, Matthias (M.)" w:date="2022-02-21T10:55:00Z">
                        <w:r>
                          <w:rPr>
                            <w:noProof/>
                          </w:rPr>
                          <w:t>62</w:t>
                        </w:r>
                      </w:ins>
                      <w:del w:id="1990" w:author="Weinert, Matthias (M.)" w:date="2022-02-21T10:53:00Z">
                        <w:r w:rsidDel="006344F0">
                          <w:rPr>
                            <w:noProof/>
                          </w:rPr>
                          <w:delText>63</w:delText>
                        </w:r>
                      </w:del>
                      <w:r>
                        <w:fldChar w:fldCharType="end"/>
                      </w:r>
                      <w:r>
                        <w:t>: Overlap Weld Parameters</w:t>
                      </w:r>
                      <w:bookmarkEnd w:id="1984"/>
                      <w:bookmarkEnd w:id="1985"/>
                      <w:bookmarkEnd w:id="1986"/>
                      <w:bookmarkEnd w:id="1987"/>
                      <w:bookmarkEnd w:id="198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321625"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91" w:name="_Toc3566506"/>
      <w:bookmarkStart w:id="1992" w:name="_Toc34747508"/>
      <w:bookmarkStart w:id="1993" w:name="_Toc77095967"/>
      <w:bookmarkStart w:id="1994"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91"/>
      <w:bookmarkEnd w:id="1992"/>
      <w:bookmarkEnd w:id="1993"/>
      <w:bookmarkEnd w:id="1994"/>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95" w:name="_Toc338939112"/>
      <w:bookmarkStart w:id="1996" w:name="_Toc3557038"/>
      <w:bookmarkStart w:id="1997" w:name="_Toc34747288"/>
      <w:bookmarkStart w:id="1998" w:name="_Toc77102107"/>
      <w:r w:rsidRPr="007055D9">
        <w:t>Single Sided Double Overlap Weld</w:t>
      </w:r>
      <w:bookmarkEnd w:id="1995"/>
      <w:bookmarkEnd w:id="1996"/>
      <w:bookmarkEnd w:id="1997"/>
      <w:bookmarkEnd w:id="1998"/>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9" w:name="_Toc3557137"/>
                            <w:bookmarkStart w:id="2000" w:name="_Toc34747390"/>
                            <w:bookmarkStart w:id="2001" w:name="_Toc76030588"/>
                            <w:bookmarkStart w:id="2002" w:name="_Toc94530873"/>
                            <w:bookmarkStart w:id="2003" w:name="_Toc99614713"/>
                            <w:r>
                              <w:t xml:space="preserve">Figure </w:t>
                            </w:r>
                            <w:r>
                              <w:fldChar w:fldCharType="begin"/>
                            </w:r>
                            <w:r>
                              <w:instrText xml:space="preserve"> SEQ Figure \* ARABIC </w:instrText>
                            </w:r>
                            <w:r>
                              <w:fldChar w:fldCharType="separate"/>
                            </w:r>
                            <w:ins w:id="2004" w:author="Weinert, Matthias (M.)" w:date="2022-02-21T10:55:00Z">
                              <w:r>
                                <w:rPr>
                                  <w:noProof/>
                                </w:rPr>
                                <w:t>63</w:t>
                              </w:r>
                            </w:ins>
                            <w:del w:id="2005" w:author="Weinert, Matthias (M.)" w:date="2022-02-21T10:53:00Z">
                              <w:r w:rsidDel="006344F0">
                                <w:rPr>
                                  <w:noProof/>
                                </w:rPr>
                                <w:delText>64</w:delText>
                              </w:r>
                            </w:del>
                            <w:r>
                              <w:fldChar w:fldCharType="end"/>
                            </w:r>
                            <w:r>
                              <w:t xml:space="preserve">: </w:t>
                            </w:r>
                            <w:r w:rsidRPr="007055D9">
                              <w:t>Single Sided Double Overlap Weld</w:t>
                            </w:r>
                            <w:bookmarkEnd w:id="1999"/>
                            <w:bookmarkEnd w:id="2000"/>
                            <w:bookmarkEnd w:id="2001"/>
                            <w:bookmarkEnd w:id="2002"/>
                            <w:bookmarkEnd w:id="2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06" w:name="_Toc3557137"/>
                      <w:bookmarkStart w:id="2007" w:name="_Toc34747390"/>
                      <w:bookmarkStart w:id="2008" w:name="_Toc76030588"/>
                      <w:bookmarkStart w:id="2009" w:name="_Toc94530873"/>
                      <w:bookmarkStart w:id="2010" w:name="_Toc99614713"/>
                      <w:r>
                        <w:t xml:space="preserve">Figure </w:t>
                      </w:r>
                      <w:r>
                        <w:fldChar w:fldCharType="begin"/>
                      </w:r>
                      <w:r>
                        <w:instrText xml:space="preserve"> SEQ Figure \* ARABIC </w:instrText>
                      </w:r>
                      <w:r>
                        <w:fldChar w:fldCharType="separate"/>
                      </w:r>
                      <w:ins w:id="2011" w:author="Weinert, Matthias (M.)" w:date="2022-02-21T10:55:00Z">
                        <w:r>
                          <w:rPr>
                            <w:noProof/>
                          </w:rPr>
                          <w:t>63</w:t>
                        </w:r>
                      </w:ins>
                      <w:del w:id="2012" w:author="Weinert, Matthias (M.)" w:date="2022-02-21T10:53:00Z">
                        <w:r w:rsidDel="006344F0">
                          <w:rPr>
                            <w:noProof/>
                          </w:rPr>
                          <w:delText>64</w:delText>
                        </w:r>
                      </w:del>
                      <w:r>
                        <w:fldChar w:fldCharType="end"/>
                      </w:r>
                      <w:r>
                        <w:t xml:space="preserve">: </w:t>
                      </w:r>
                      <w:r w:rsidRPr="007055D9">
                        <w:t>Single Sided Double Overlap Weld</w:t>
                      </w:r>
                      <w:bookmarkEnd w:id="2006"/>
                      <w:bookmarkEnd w:id="2007"/>
                      <w:bookmarkEnd w:id="2008"/>
                      <w:bookmarkEnd w:id="2009"/>
                      <w:bookmarkEnd w:id="201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13" w:name="_Toc3557138"/>
                            <w:bookmarkStart w:id="2014" w:name="_Toc34747391"/>
                            <w:bookmarkStart w:id="2015" w:name="_Toc76030589"/>
                            <w:bookmarkStart w:id="2016" w:name="_Toc94530874"/>
                            <w:bookmarkStart w:id="2017" w:name="_Toc99614714"/>
                            <w:r>
                              <w:t xml:space="preserve">Figure </w:t>
                            </w:r>
                            <w:r>
                              <w:fldChar w:fldCharType="begin"/>
                            </w:r>
                            <w:r>
                              <w:instrText xml:space="preserve"> SEQ Figure \* ARABIC </w:instrText>
                            </w:r>
                            <w:r>
                              <w:fldChar w:fldCharType="separate"/>
                            </w:r>
                            <w:ins w:id="2018" w:author="Weinert, Matthias (M.)" w:date="2022-02-21T10:55:00Z">
                              <w:r>
                                <w:rPr>
                                  <w:noProof/>
                                </w:rPr>
                                <w:t>64</w:t>
                              </w:r>
                            </w:ins>
                            <w:del w:id="2019" w:author="Weinert, Matthias (M.)" w:date="2022-02-21T10:53:00Z">
                              <w:r w:rsidDel="006344F0">
                                <w:rPr>
                                  <w:noProof/>
                                </w:rPr>
                                <w:delText>65</w:delText>
                              </w:r>
                            </w:del>
                            <w:r>
                              <w:fldChar w:fldCharType="end"/>
                            </w:r>
                            <w:r>
                              <w:t>: Overlap Weld Parameter</w:t>
                            </w:r>
                            <w:bookmarkEnd w:id="2013"/>
                            <w:bookmarkEnd w:id="2014"/>
                            <w:bookmarkEnd w:id="2015"/>
                            <w:bookmarkEnd w:id="2016"/>
                            <w:r>
                              <w:t xml:space="preserve"> Details for lower (left) and upper (right) Weld Section</w:t>
                            </w:r>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20" w:name="_Toc3557138"/>
                      <w:bookmarkStart w:id="2021" w:name="_Toc34747391"/>
                      <w:bookmarkStart w:id="2022" w:name="_Toc76030589"/>
                      <w:bookmarkStart w:id="2023" w:name="_Toc94530874"/>
                      <w:bookmarkStart w:id="2024" w:name="_Toc99614714"/>
                      <w:r>
                        <w:t xml:space="preserve">Figure </w:t>
                      </w:r>
                      <w:r>
                        <w:fldChar w:fldCharType="begin"/>
                      </w:r>
                      <w:r>
                        <w:instrText xml:space="preserve"> SEQ Figure \* ARABIC </w:instrText>
                      </w:r>
                      <w:r>
                        <w:fldChar w:fldCharType="separate"/>
                      </w:r>
                      <w:ins w:id="2025" w:author="Weinert, Matthias (M.)" w:date="2022-02-21T10:55:00Z">
                        <w:r>
                          <w:rPr>
                            <w:noProof/>
                          </w:rPr>
                          <w:t>64</w:t>
                        </w:r>
                      </w:ins>
                      <w:del w:id="2026" w:author="Weinert, Matthias (M.)" w:date="2022-02-21T10:53:00Z">
                        <w:r w:rsidDel="006344F0">
                          <w:rPr>
                            <w:noProof/>
                          </w:rPr>
                          <w:delText>65</w:delText>
                        </w:r>
                      </w:del>
                      <w:r>
                        <w:fldChar w:fldCharType="end"/>
                      </w:r>
                      <w:r>
                        <w:t>: Overlap Weld Parameter</w:t>
                      </w:r>
                      <w:bookmarkEnd w:id="2020"/>
                      <w:bookmarkEnd w:id="2021"/>
                      <w:bookmarkEnd w:id="2022"/>
                      <w:bookmarkEnd w:id="2023"/>
                      <w:r>
                        <w:t xml:space="preserve"> Details for lower (left) and upper (right) Weld Section</w:t>
                      </w:r>
                      <w:bookmarkEnd w:id="2024"/>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321626" r:id="rId14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27" w:name="_Toc3566507"/>
      <w:bookmarkStart w:id="2028" w:name="_Toc34747509"/>
      <w:bookmarkStart w:id="2029" w:name="_Toc77095968"/>
      <w:bookmarkStart w:id="2030"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27"/>
      <w:bookmarkEnd w:id="2028"/>
      <w:bookmarkEnd w:id="2029"/>
      <w:bookmarkEnd w:id="203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31" w:name="_Toc338939113"/>
      <w:bookmarkStart w:id="2032" w:name="_Toc3557039"/>
      <w:bookmarkStart w:id="2033" w:name="_Toc34747289"/>
      <w:bookmarkStart w:id="2034" w:name="_Toc77102108"/>
      <w:r w:rsidRPr="007055D9">
        <w:t>Double Sided Double Overlap Weld</w:t>
      </w:r>
      <w:bookmarkEnd w:id="2031"/>
      <w:bookmarkEnd w:id="2032"/>
      <w:bookmarkEnd w:id="2033"/>
      <w:bookmarkEnd w:id="2034"/>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35" w:name="_Toc3557139"/>
                            <w:bookmarkStart w:id="2036" w:name="_Toc34747392"/>
                            <w:bookmarkStart w:id="2037" w:name="_Toc76030590"/>
                            <w:bookmarkStart w:id="2038" w:name="_Toc94530875"/>
                            <w:bookmarkStart w:id="2039" w:name="_Toc99614715"/>
                            <w:r>
                              <w:t xml:space="preserve">Figure </w:t>
                            </w:r>
                            <w:r>
                              <w:fldChar w:fldCharType="begin"/>
                            </w:r>
                            <w:r>
                              <w:instrText xml:space="preserve"> SEQ Figure \* ARABIC </w:instrText>
                            </w:r>
                            <w:r>
                              <w:fldChar w:fldCharType="separate"/>
                            </w:r>
                            <w:ins w:id="2040" w:author="Weinert, Matthias (M.)" w:date="2022-02-21T10:55:00Z">
                              <w:r>
                                <w:rPr>
                                  <w:noProof/>
                                </w:rPr>
                                <w:t>65</w:t>
                              </w:r>
                            </w:ins>
                            <w:del w:id="2041" w:author="Weinert, Matthias (M.)" w:date="2022-02-21T10:53:00Z">
                              <w:r w:rsidDel="006344F0">
                                <w:rPr>
                                  <w:noProof/>
                                </w:rPr>
                                <w:delText>66</w:delText>
                              </w:r>
                            </w:del>
                            <w:r>
                              <w:fldChar w:fldCharType="end"/>
                            </w:r>
                            <w:r>
                              <w:t xml:space="preserve">: </w:t>
                            </w:r>
                            <w:r w:rsidRPr="007055D9">
                              <w:t>Double Sided Double Overlap Weld</w:t>
                            </w:r>
                            <w:bookmarkEnd w:id="2035"/>
                            <w:bookmarkEnd w:id="2036"/>
                            <w:bookmarkEnd w:id="2037"/>
                            <w:bookmarkEnd w:id="2038"/>
                            <w:bookmarkEnd w:id="20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42" w:name="_Toc3557139"/>
                      <w:bookmarkStart w:id="2043" w:name="_Toc34747392"/>
                      <w:bookmarkStart w:id="2044" w:name="_Toc76030590"/>
                      <w:bookmarkStart w:id="2045" w:name="_Toc94530875"/>
                      <w:bookmarkStart w:id="2046" w:name="_Toc99614715"/>
                      <w:r>
                        <w:t xml:space="preserve">Figure </w:t>
                      </w:r>
                      <w:r>
                        <w:fldChar w:fldCharType="begin"/>
                      </w:r>
                      <w:r>
                        <w:instrText xml:space="preserve"> SEQ Figure \* ARABIC </w:instrText>
                      </w:r>
                      <w:r>
                        <w:fldChar w:fldCharType="separate"/>
                      </w:r>
                      <w:ins w:id="2047" w:author="Weinert, Matthias (M.)" w:date="2022-02-21T10:55:00Z">
                        <w:r>
                          <w:rPr>
                            <w:noProof/>
                          </w:rPr>
                          <w:t>65</w:t>
                        </w:r>
                      </w:ins>
                      <w:del w:id="2048" w:author="Weinert, Matthias (M.)" w:date="2022-02-21T10:53:00Z">
                        <w:r w:rsidDel="006344F0">
                          <w:rPr>
                            <w:noProof/>
                          </w:rPr>
                          <w:delText>66</w:delText>
                        </w:r>
                      </w:del>
                      <w:r>
                        <w:fldChar w:fldCharType="end"/>
                      </w:r>
                      <w:r>
                        <w:t xml:space="preserve">: </w:t>
                      </w:r>
                      <w:r w:rsidRPr="007055D9">
                        <w:t>Double Sided Double Overlap Weld</w:t>
                      </w:r>
                      <w:bookmarkEnd w:id="2042"/>
                      <w:bookmarkEnd w:id="2043"/>
                      <w:bookmarkEnd w:id="2044"/>
                      <w:bookmarkEnd w:id="2045"/>
                      <w:bookmarkEnd w:id="2046"/>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9" w:name="_Toc3557140"/>
                            <w:bookmarkStart w:id="2050" w:name="_Toc34747393"/>
                            <w:bookmarkStart w:id="2051" w:name="_Toc76030591"/>
                            <w:bookmarkStart w:id="2052" w:name="_Toc94530876"/>
                            <w:bookmarkStart w:id="2053" w:name="_Toc99614716"/>
                            <w:r>
                              <w:t xml:space="preserve">Figure </w:t>
                            </w:r>
                            <w:r>
                              <w:fldChar w:fldCharType="begin"/>
                            </w:r>
                            <w:r>
                              <w:instrText xml:space="preserve"> SEQ Figure \* ARABIC </w:instrText>
                            </w:r>
                            <w:r>
                              <w:fldChar w:fldCharType="separate"/>
                            </w:r>
                            <w:ins w:id="2054" w:author="Weinert, Matthias (M.)" w:date="2022-02-21T10:55:00Z">
                              <w:r>
                                <w:rPr>
                                  <w:noProof/>
                                </w:rPr>
                                <w:t>66</w:t>
                              </w:r>
                            </w:ins>
                            <w:del w:id="2055" w:author="Weinert, Matthias (M.)" w:date="2022-02-21T10:53:00Z">
                              <w:r w:rsidDel="006344F0">
                                <w:rPr>
                                  <w:noProof/>
                                </w:rPr>
                                <w:delText>67</w:delText>
                              </w:r>
                            </w:del>
                            <w:r>
                              <w:fldChar w:fldCharType="end"/>
                            </w:r>
                            <w:r>
                              <w:t xml:space="preserve">: Parameters of </w:t>
                            </w:r>
                            <w:r w:rsidRPr="007055D9">
                              <w:t>Double Sided Double Overlap Weld</w:t>
                            </w:r>
                            <w:bookmarkEnd w:id="2049"/>
                            <w:bookmarkEnd w:id="2050"/>
                            <w:bookmarkEnd w:id="2051"/>
                            <w:bookmarkEnd w:id="2052"/>
                            <w:r>
                              <w:t xml:space="preserve"> (left: upper section; right: lower section)</w:t>
                            </w:r>
                            <w:bookmarkEnd w:id="2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56" w:name="_Toc3557140"/>
                      <w:bookmarkStart w:id="2057" w:name="_Toc34747393"/>
                      <w:bookmarkStart w:id="2058" w:name="_Toc76030591"/>
                      <w:bookmarkStart w:id="2059" w:name="_Toc94530876"/>
                      <w:bookmarkStart w:id="2060" w:name="_Toc99614716"/>
                      <w:r>
                        <w:t xml:space="preserve">Figure </w:t>
                      </w:r>
                      <w:r>
                        <w:fldChar w:fldCharType="begin"/>
                      </w:r>
                      <w:r>
                        <w:instrText xml:space="preserve"> SEQ Figure \* ARABIC </w:instrText>
                      </w:r>
                      <w:r>
                        <w:fldChar w:fldCharType="separate"/>
                      </w:r>
                      <w:ins w:id="2061" w:author="Weinert, Matthias (M.)" w:date="2022-02-21T10:55:00Z">
                        <w:r>
                          <w:rPr>
                            <w:noProof/>
                          </w:rPr>
                          <w:t>66</w:t>
                        </w:r>
                      </w:ins>
                      <w:del w:id="2062" w:author="Weinert, Matthias (M.)" w:date="2022-02-21T10:53:00Z">
                        <w:r w:rsidDel="006344F0">
                          <w:rPr>
                            <w:noProof/>
                          </w:rPr>
                          <w:delText>67</w:delText>
                        </w:r>
                      </w:del>
                      <w:r>
                        <w:fldChar w:fldCharType="end"/>
                      </w:r>
                      <w:r>
                        <w:t xml:space="preserve">: Parameters of </w:t>
                      </w:r>
                      <w:r w:rsidRPr="007055D9">
                        <w:t>Double Sided Double Overlap Weld</w:t>
                      </w:r>
                      <w:bookmarkEnd w:id="2056"/>
                      <w:bookmarkEnd w:id="2057"/>
                      <w:bookmarkEnd w:id="2058"/>
                      <w:bookmarkEnd w:id="2059"/>
                      <w:r>
                        <w:t xml:space="preserve"> (left: upper section; right: lower section)</w:t>
                      </w:r>
                      <w:bookmarkEnd w:id="2060"/>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321627" r:id="rId14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63" w:name="_Toc3566508"/>
      <w:bookmarkStart w:id="2064" w:name="_Toc34747510"/>
      <w:bookmarkStart w:id="2065" w:name="_Toc77095969"/>
      <w:bookmarkStart w:id="2066"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63"/>
      <w:bookmarkEnd w:id="2064"/>
      <w:bookmarkEnd w:id="2065"/>
      <w:bookmarkEnd w:id="206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67" w:name="_Toc338939196"/>
      <w:bookmarkStart w:id="2068" w:name="_Toc3557040"/>
      <w:bookmarkStart w:id="2069" w:name="_Toc34747290"/>
      <w:bookmarkStart w:id="2070" w:name="_Toc77102109"/>
      <w:r w:rsidRPr="007055D9">
        <w:t>Attributes</w:t>
      </w:r>
      <w:bookmarkEnd w:id="2067"/>
      <w:bookmarkEnd w:id="2068"/>
      <w:bookmarkEnd w:id="2069"/>
      <w:bookmarkEnd w:id="2070"/>
    </w:p>
    <w:p w14:paraId="4EF2ED14" w14:textId="77777777" w:rsidR="00FC68DB" w:rsidRPr="007055D9" w:rsidRDefault="00FC68DB" w:rsidP="00B202D2">
      <w:pPr>
        <w:pStyle w:val="berschrift5"/>
      </w:pPr>
      <w:bookmarkStart w:id="2071" w:name="_Toc338939198"/>
      <w:r w:rsidRPr="007055D9">
        <w:t xml:space="preserve">Attribute </w:t>
      </w:r>
      <w:r>
        <w:t>"</w:t>
      </w:r>
      <w:r w:rsidRPr="007055D9">
        <w:t>base</w:t>
      </w:r>
      <w:bookmarkEnd w:id="207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72" w:name="_Toc338939199"/>
      <w:r w:rsidRPr="007055D9">
        <w:t xml:space="preserve">Attribute </w:t>
      </w:r>
      <w:r>
        <w:t>"</w:t>
      </w:r>
      <w:r w:rsidRPr="007055D9">
        <w:t>technology</w:t>
      </w:r>
      <w:bookmarkEnd w:id="207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73" w:name="_Toc338939200"/>
      <w:bookmarkStart w:id="2074" w:name="_Toc3557041"/>
      <w:bookmarkStart w:id="2075" w:name="_Toc34747291"/>
      <w:bookmarkStart w:id="2076" w:name="_Toc77102110"/>
      <w:r w:rsidRPr="007055D9">
        <w:t xml:space="preserve">Element </w:t>
      </w:r>
      <w:r>
        <w:t>"</w:t>
      </w:r>
      <w:proofErr w:type="spellStart"/>
      <w:r w:rsidRPr="007055D9">
        <w:t>weld_position</w:t>
      </w:r>
      <w:bookmarkEnd w:id="2073"/>
      <w:bookmarkEnd w:id="2074"/>
      <w:proofErr w:type="spellEnd"/>
      <w:r>
        <w:t>"</w:t>
      </w:r>
      <w:bookmarkEnd w:id="2075"/>
      <w:bookmarkEnd w:id="207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lastRenderedPageBreak/>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77" w:name="_Toc3566509"/>
      <w:bookmarkStart w:id="2078" w:name="_Toc34747511"/>
      <w:bookmarkStart w:id="2079" w:name="_Toc77095970"/>
      <w:bookmarkStart w:id="2080" w:name="_Toc99614844"/>
      <w:bookmarkStart w:id="2081"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8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82" w:name="_Toc338939204"/>
      <w:r w:rsidRPr="007055D9">
        <w:t xml:space="preserve">Attribute </w:t>
      </w:r>
      <w:r>
        <w:t>"</w:t>
      </w:r>
      <w:r w:rsidRPr="007055D9">
        <w:t>thickness</w:t>
      </w:r>
      <w:bookmarkEnd w:id="208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83" w:name="_Toc338939205"/>
      <w:r w:rsidRPr="007055D9">
        <w:t xml:space="preserve">Attribute </w:t>
      </w:r>
      <w:r>
        <w:t>"</w:t>
      </w:r>
      <w:r w:rsidRPr="007055D9">
        <w:t>angle</w:t>
      </w:r>
      <w:bookmarkEnd w:id="208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84" w:name="_Toc338939206"/>
      <w:r w:rsidRPr="007055D9">
        <w:t xml:space="preserve">Attribute </w:t>
      </w:r>
      <w:r>
        <w:t>"</w:t>
      </w:r>
      <w:r w:rsidRPr="007055D9">
        <w:t>shape</w:t>
      </w:r>
      <w:bookmarkEnd w:id="208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85" w:name="_Toc338939207"/>
      <w:r w:rsidRPr="007055D9">
        <w:t xml:space="preserve">Attribute </w:t>
      </w:r>
      <w:r>
        <w:t>"</w:t>
      </w:r>
      <w:r w:rsidRPr="007055D9">
        <w:t>penetration</w:t>
      </w:r>
      <w:bookmarkEnd w:id="208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86" w:name="_Toc338939209"/>
      <w:r w:rsidRPr="007055D9">
        <w:t xml:space="preserve">Attribute </w:t>
      </w:r>
      <w:r>
        <w:t>"</w:t>
      </w:r>
      <w:r w:rsidRPr="007055D9">
        <w:t>filler</w:t>
      </w:r>
      <w:bookmarkEnd w:id="208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87" w:name="WeldDefinitionYJoint"/>
      <w:bookmarkStart w:id="2088" w:name="_Toc3557042"/>
      <w:bookmarkStart w:id="2089" w:name="_Toc34747292"/>
      <w:bookmarkStart w:id="2090" w:name="_Toc77102111"/>
      <w:bookmarkStart w:id="2091" w:name="_Toc288200767"/>
      <w:bookmarkStart w:id="2092" w:name="_Toc338939114"/>
      <w:bookmarkEnd w:id="2087"/>
      <w:r w:rsidRPr="007055D9">
        <w:t xml:space="preserve">Element </w:t>
      </w:r>
      <w:r>
        <w:t>"</w:t>
      </w:r>
      <w:proofErr w:type="spellStart"/>
      <w:r>
        <w:t>sheet_parameter</w:t>
      </w:r>
      <w:bookmarkEnd w:id="2088"/>
      <w:proofErr w:type="spellEnd"/>
      <w:r>
        <w:t>"</w:t>
      </w:r>
      <w:bookmarkEnd w:id="2089"/>
      <w:bookmarkEnd w:id="209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93" w:name="_Toc3566510"/>
      <w:bookmarkStart w:id="2094" w:name="_Toc34747512"/>
      <w:bookmarkStart w:id="2095" w:name="_Toc77095971"/>
      <w:bookmarkStart w:id="2096"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93"/>
      <w:bookmarkEnd w:id="2094"/>
      <w:bookmarkEnd w:id="2095"/>
      <w:bookmarkEnd w:id="2096"/>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97" w:name="_Toc3557043"/>
      <w:bookmarkStart w:id="2098" w:name="_Toc34747293"/>
      <w:bookmarkStart w:id="2099" w:name="_Toc77102112"/>
      <w:bookmarkStart w:id="2100" w:name="_Toc99614627"/>
      <w:r w:rsidRPr="007055D9">
        <w:t>Y-Joint</w:t>
      </w:r>
      <w:bookmarkEnd w:id="2091"/>
      <w:bookmarkEnd w:id="2092"/>
      <w:bookmarkEnd w:id="2097"/>
      <w:bookmarkEnd w:id="2098"/>
      <w:bookmarkEnd w:id="2099"/>
      <w:bookmarkEnd w:id="2100"/>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03" w:name="_Toc3557044"/>
      <w:bookmarkStart w:id="2104" w:name="_Toc34747294"/>
      <w:bookmarkStart w:id="2105" w:name="_Toc77102113"/>
      <w:r w:rsidRPr="007055D9">
        <w:lastRenderedPageBreak/>
        <w:t>Sheet Parameters</w:t>
      </w:r>
      <w:bookmarkEnd w:id="2103"/>
      <w:bookmarkEnd w:id="2104"/>
      <w:bookmarkEnd w:id="210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06" w:name="_Toc3557045"/>
      <w:bookmarkStart w:id="2107" w:name="_Toc34747295"/>
      <w:bookmarkStart w:id="2108" w:name="_Toc77102114"/>
      <w:r w:rsidRPr="007055D9">
        <w:t>Weld Parameters</w:t>
      </w:r>
      <w:bookmarkEnd w:id="2106"/>
      <w:bookmarkEnd w:id="2107"/>
      <w:bookmarkEnd w:id="2108"/>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9" w:name="_Ref7931629"/>
            <w:bookmarkStart w:id="2110" w:name="_Toc76030592"/>
            <w:bookmarkStart w:id="2111" w:name="_Toc94530877"/>
            <w:bookmarkStart w:id="2112"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9"/>
            <w:r>
              <w:t>: Y-Joint Sheet Layout</w:t>
            </w:r>
            <w:bookmarkEnd w:id="2110"/>
            <w:bookmarkEnd w:id="2111"/>
            <w:bookmarkEnd w:id="2112"/>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13" w:name="_Toc76030593"/>
            <w:bookmarkStart w:id="2114" w:name="_Toc94530878"/>
            <w:bookmarkStart w:id="2115"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13"/>
            <w:bookmarkEnd w:id="2114"/>
            <w:bookmarkEnd w:id="211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321628" r:id="rId15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16" w:name="_Toc3566511"/>
      <w:bookmarkStart w:id="2117" w:name="_Toc34747513"/>
      <w:bookmarkStart w:id="2118" w:name="_Toc77095972"/>
      <w:bookmarkStart w:id="2119" w:name="_Toc99614846"/>
      <w:bookmarkStart w:id="2120"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16"/>
      <w:bookmarkEnd w:id="2117"/>
      <w:bookmarkEnd w:id="2118"/>
      <w:bookmarkEnd w:id="2119"/>
    </w:p>
    <w:p w14:paraId="449B6B32" w14:textId="77777777" w:rsidR="00FC68DB" w:rsidRPr="007055D9" w:rsidRDefault="00FC68DB" w:rsidP="00B202D2">
      <w:pPr>
        <w:pStyle w:val="berschrift4"/>
      </w:pPr>
      <w:bookmarkStart w:id="2121" w:name="_Toc3557046"/>
      <w:bookmarkStart w:id="2122" w:name="_Toc34747296"/>
      <w:bookmarkStart w:id="2123" w:name="_Toc77102115"/>
      <w:r w:rsidRPr="007055D9">
        <w:t>Attributes</w:t>
      </w:r>
      <w:bookmarkEnd w:id="2120"/>
      <w:bookmarkEnd w:id="2121"/>
      <w:bookmarkEnd w:id="2122"/>
      <w:bookmarkEnd w:id="2123"/>
    </w:p>
    <w:p w14:paraId="196C39A1" w14:textId="77777777" w:rsidR="00FC68DB" w:rsidRPr="007055D9" w:rsidRDefault="00FC68DB" w:rsidP="00B202D2">
      <w:pPr>
        <w:pStyle w:val="berschrift5"/>
      </w:pPr>
      <w:bookmarkStart w:id="2124" w:name="_Toc338939213"/>
      <w:r w:rsidRPr="007055D9">
        <w:t xml:space="preserve">Attribute </w:t>
      </w:r>
      <w:r>
        <w:t>"</w:t>
      </w:r>
      <w:r w:rsidRPr="007055D9">
        <w:t>base</w:t>
      </w:r>
      <w:bookmarkEnd w:id="212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5" w:name="_Toc338939214"/>
      <w:r w:rsidRPr="007055D9">
        <w:t xml:space="preserve">Attribute </w:t>
      </w:r>
      <w:r>
        <w:t>"</w:t>
      </w:r>
      <w:r w:rsidRPr="007055D9">
        <w:t>technology</w:t>
      </w:r>
      <w:bookmarkEnd w:id="212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6" w:name="_Toc338939215"/>
      <w:bookmarkStart w:id="2127" w:name="_Toc3557047"/>
      <w:bookmarkStart w:id="2128" w:name="_Toc34747297"/>
      <w:bookmarkStart w:id="2129" w:name="_Toc77102116"/>
      <w:r w:rsidRPr="007055D9">
        <w:t xml:space="preserve">Element </w:t>
      </w:r>
      <w:r>
        <w:t>"</w:t>
      </w:r>
      <w:proofErr w:type="spellStart"/>
      <w:r w:rsidRPr="007055D9">
        <w:t>weld_position</w:t>
      </w:r>
      <w:bookmarkEnd w:id="2126"/>
      <w:bookmarkEnd w:id="2127"/>
      <w:proofErr w:type="spellEnd"/>
      <w:r>
        <w:t>"</w:t>
      </w:r>
      <w:bookmarkEnd w:id="2128"/>
      <w:bookmarkEnd w:id="212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30" w:name="_Toc3566512"/>
      <w:bookmarkStart w:id="2131" w:name="_Toc34747514"/>
      <w:bookmarkStart w:id="2132" w:name="_Toc77095973"/>
      <w:bookmarkStart w:id="2133" w:name="_Toc99614847"/>
      <w:bookmarkStart w:id="2134"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30"/>
      <w:bookmarkEnd w:id="2131"/>
      <w:bookmarkEnd w:id="2132"/>
      <w:bookmarkEnd w:id="213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35" w:name="_Toc338939219"/>
      <w:r w:rsidRPr="007055D9">
        <w:t xml:space="preserve">Attribute </w:t>
      </w:r>
      <w:r>
        <w:t>"</w:t>
      </w:r>
      <w:r w:rsidRPr="007055D9">
        <w:t>thickness</w:t>
      </w:r>
      <w:bookmarkEnd w:id="213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36" w:name="_Toc3566513"/>
      <w:bookmarkStart w:id="2137" w:name="_Toc34747515"/>
      <w:bookmarkStart w:id="2138" w:name="_Toc77095974"/>
      <w:bookmarkStart w:id="2139" w:name="_Toc99614848"/>
      <w:bookmarkStart w:id="2140"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36"/>
      <w:bookmarkEnd w:id="2137"/>
      <w:bookmarkEnd w:id="2138"/>
      <w:bookmarkEnd w:id="2139"/>
    </w:p>
    <w:p w14:paraId="6D37B18D" w14:textId="77777777" w:rsidR="00FC68DB" w:rsidRPr="007055D9" w:rsidRDefault="00FC68DB" w:rsidP="00B202D2">
      <w:pPr>
        <w:pStyle w:val="berschrift5"/>
      </w:pPr>
      <w:r w:rsidRPr="007055D9">
        <w:t xml:space="preserve">Attribute </w:t>
      </w:r>
      <w:r>
        <w:t>"</w:t>
      </w:r>
      <w:r w:rsidRPr="007055D9">
        <w:t>angle</w:t>
      </w:r>
      <w:bookmarkEnd w:id="21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1" w:name="_Toc338939221"/>
      <w:r w:rsidRPr="007055D9">
        <w:t xml:space="preserve">Attribute </w:t>
      </w:r>
      <w:r>
        <w:t>"</w:t>
      </w:r>
      <w:r w:rsidRPr="007055D9">
        <w:t>penetration</w:t>
      </w:r>
      <w:bookmarkEnd w:id="21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2" w:name="_Toc338939223"/>
      <w:r w:rsidRPr="007055D9">
        <w:t xml:space="preserve">Attribute </w:t>
      </w:r>
      <w:r>
        <w:t>"</w:t>
      </w:r>
      <w:r w:rsidRPr="007055D9">
        <w:t>shape</w:t>
      </w:r>
      <w:bookmarkEnd w:id="21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43" w:name="_Toc338939224"/>
      <w:r w:rsidRPr="007055D9">
        <w:t xml:space="preserve">Attribute </w:t>
      </w:r>
      <w:r>
        <w:t>"</w:t>
      </w:r>
      <w:r w:rsidRPr="007055D9">
        <w:t>filler</w:t>
      </w:r>
      <w:bookmarkEnd w:id="21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4" w:name="_Toc3557048"/>
      <w:bookmarkStart w:id="2145" w:name="_Toc34747298"/>
      <w:bookmarkStart w:id="2146" w:name="_Toc77102117"/>
      <w:r w:rsidRPr="007055D9">
        <w:t xml:space="preserve">Element </w:t>
      </w:r>
      <w:r>
        <w:t>"</w:t>
      </w:r>
      <w:proofErr w:type="spellStart"/>
      <w:r>
        <w:t>sheet_parameter</w:t>
      </w:r>
      <w:bookmarkEnd w:id="2144"/>
      <w:proofErr w:type="spellEnd"/>
      <w:r>
        <w:t>"</w:t>
      </w:r>
      <w:bookmarkEnd w:id="2145"/>
      <w:bookmarkEnd w:id="214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47" w:name="_Toc3566514"/>
      <w:bookmarkStart w:id="2148" w:name="_Toc34747516"/>
      <w:bookmarkStart w:id="2149" w:name="_Toc77095975"/>
      <w:bookmarkStart w:id="2150"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47"/>
      <w:bookmarkEnd w:id="2148"/>
      <w:bookmarkEnd w:id="2149"/>
      <w:bookmarkEnd w:id="215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1" w:name="WeldDefinitionKJoint"/>
      <w:bookmarkStart w:id="2152" w:name="_Toc338939115"/>
      <w:bookmarkStart w:id="2153" w:name="_Toc3557049"/>
      <w:bookmarkStart w:id="2154" w:name="_Toc34747299"/>
      <w:bookmarkStart w:id="2155" w:name="_Toc77102118"/>
      <w:bookmarkStart w:id="2156" w:name="_Toc99614628"/>
      <w:bookmarkEnd w:id="2151"/>
      <w:r w:rsidRPr="007055D9">
        <w:t>K-Joint</w:t>
      </w:r>
      <w:bookmarkEnd w:id="2152"/>
      <w:bookmarkEnd w:id="2153"/>
      <w:bookmarkEnd w:id="2154"/>
      <w:bookmarkEnd w:id="2155"/>
      <w:bookmarkEnd w:id="215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9" w:name="_Toc3557050"/>
      <w:bookmarkStart w:id="2160" w:name="_Toc34747300"/>
      <w:bookmarkStart w:id="2161" w:name="_Toc77102119"/>
      <w:r w:rsidRPr="007055D9">
        <w:t>Sheet Parameters</w:t>
      </w:r>
      <w:bookmarkEnd w:id="2159"/>
      <w:bookmarkEnd w:id="2160"/>
      <w:bookmarkEnd w:id="2161"/>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62" w:name="_Ref7932243"/>
                            <w:bookmarkStart w:id="2163" w:name="_Toc3557143"/>
                            <w:bookmarkStart w:id="2164" w:name="_Ref7932230"/>
                            <w:bookmarkStart w:id="2165" w:name="_Toc34747396"/>
                            <w:bookmarkStart w:id="2166" w:name="_Toc76030594"/>
                            <w:bookmarkStart w:id="2167" w:name="_Toc94530879"/>
                            <w:bookmarkStart w:id="2168" w:name="_Toc99614719"/>
                            <w:r>
                              <w:t xml:space="preserve">Figure </w:t>
                            </w:r>
                            <w:r>
                              <w:fldChar w:fldCharType="begin"/>
                            </w:r>
                            <w:r>
                              <w:instrText xml:space="preserve"> SEQ Figure \* ARABIC </w:instrText>
                            </w:r>
                            <w:r>
                              <w:fldChar w:fldCharType="separate"/>
                            </w:r>
                            <w:ins w:id="2169" w:author="Weinert, Matthias (M.)" w:date="2022-02-21T10:55:00Z">
                              <w:r>
                                <w:rPr>
                                  <w:noProof/>
                                </w:rPr>
                                <w:t>69</w:t>
                              </w:r>
                            </w:ins>
                            <w:del w:id="2170" w:author="Weinert, Matthias (M.)" w:date="2022-02-21T10:53:00Z">
                              <w:r w:rsidDel="006344F0">
                                <w:rPr>
                                  <w:noProof/>
                                </w:rPr>
                                <w:delText>70</w:delText>
                              </w:r>
                            </w:del>
                            <w:r>
                              <w:fldChar w:fldCharType="end"/>
                            </w:r>
                            <w:bookmarkEnd w:id="2162"/>
                            <w:r>
                              <w:t>: K-Joint Sheet Layout</w:t>
                            </w:r>
                            <w:bookmarkEnd w:id="2163"/>
                            <w:bookmarkEnd w:id="2164"/>
                            <w:bookmarkEnd w:id="2165"/>
                            <w:bookmarkEnd w:id="2166"/>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71" w:name="_Ref7932243"/>
                      <w:bookmarkStart w:id="2172" w:name="_Toc3557143"/>
                      <w:bookmarkStart w:id="2173" w:name="_Ref7932230"/>
                      <w:bookmarkStart w:id="2174" w:name="_Toc34747396"/>
                      <w:bookmarkStart w:id="2175" w:name="_Toc76030594"/>
                      <w:bookmarkStart w:id="2176" w:name="_Toc94530879"/>
                      <w:bookmarkStart w:id="2177" w:name="_Toc99614719"/>
                      <w:r>
                        <w:t xml:space="preserve">Figure </w:t>
                      </w:r>
                      <w:r>
                        <w:fldChar w:fldCharType="begin"/>
                      </w:r>
                      <w:r>
                        <w:instrText xml:space="preserve"> SEQ Figure \* ARABIC </w:instrText>
                      </w:r>
                      <w:r>
                        <w:fldChar w:fldCharType="separate"/>
                      </w:r>
                      <w:ins w:id="2178" w:author="Weinert, Matthias (M.)" w:date="2022-02-21T10:55:00Z">
                        <w:r>
                          <w:rPr>
                            <w:noProof/>
                          </w:rPr>
                          <w:t>69</w:t>
                        </w:r>
                      </w:ins>
                      <w:del w:id="2179" w:author="Weinert, Matthias (M.)" w:date="2022-02-21T10:53:00Z">
                        <w:r w:rsidDel="006344F0">
                          <w:rPr>
                            <w:noProof/>
                          </w:rPr>
                          <w:delText>70</w:delText>
                        </w:r>
                      </w:del>
                      <w:r>
                        <w:fldChar w:fldCharType="end"/>
                      </w:r>
                      <w:bookmarkEnd w:id="2171"/>
                      <w:r>
                        <w:t>: K-Joint Sheet Layout</w:t>
                      </w:r>
                      <w:bookmarkEnd w:id="2172"/>
                      <w:bookmarkEnd w:id="2173"/>
                      <w:bookmarkEnd w:id="2174"/>
                      <w:bookmarkEnd w:id="2175"/>
                      <w:bookmarkEnd w:id="2176"/>
                      <w:bookmarkEnd w:id="217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80" w:name="_Toc3557051"/>
      <w:bookmarkStart w:id="2181" w:name="_Toc34747301"/>
      <w:bookmarkStart w:id="2182" w:name="_Toc77102120"/>
      <w:r w:rsidRPr="007055D9">
        <w:t>Weld Parameters</w:t>
      </w:r>
      <w:bookmarkEnd w:id="2180"/>
      <w:bookmarkEnd w:id="2181"/>
      <w:bookmarkEnd w:id="2182"/>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83" w:name="_Toc3557144"/>
                            <w:bookmarkStart w:id="2184" w:name="_Toc34747397"/>
                            <w:bookmarkStart w:id="2185" w:name="_Toc76030595"/>
                            <w:bookmarkStart w:id="2186" w:name="_Toc94530880"/>
                            <w:bookmarkStart w:id="2187" w:name="_Toc99614720"/>
                            <w:r>
                              <w:t xml:space="preserve">Figure </w:t>
                            </w:r>
                            <w:r>
                              <w:fldChar w:fldCharType="begin"/>
                            </w:r>
                            <w:r>
                              <w:instrText xml:space="preserve"> SEQ Figure \* ARABIC </w:instrText>
                            </w:r>
                            <w:r>
                              <w:fldChar w:fldCharType="separate"/>
                            </w:r>
                            <w:ins w:id="2188" w:author="Weinert, Matthias (M.)" w:date="2022-02-21T10:55:00Z">
                              <w:r>
                                <w:rPr>
                                  <w:noProof/>
                                </w:rPr>
                                <w:t>70</w:t>
                              </w:r>
                            </w:ins>
                            <w:del w:id="2189" w:author="Weinert, Matthias (M.)" w:date="2022-02-21T10:53:00Z">
                              <w:r w:rsidDel="006344F0">
                                <w:rPr>
                                  <w:noProof/>
                                </w:rPr>
                                <w:delText>71</w:delText>
                              </w:r>
                            </w:del>
                            <w:r>
                              <w:fldChar w:fldCharType="end"/>
                            </w:r>
                            <w:r>
                              <w:t>: Parameters of K-Joint Weld</w:t>
                            </w:r>
                            <w:bookmarkEnd w:id="2183"/>
                            <w:bookmarkEnd w:id="2184"/>
                            <w:bookmarkEnd w:id="2185"/>
                            <w:bookmarkEnd w:id="2186"/>
                            <w:bookmarkEnd w:id="2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90" w:name="_Toc3557144"/>
                      <w:bookmarkStart w:id="2191" w:name="_Toc34747397"/>
                      <w:bookmarkStart w:id="2192" w:name="_Toc76030595"/>
                      <w:bookmarkStart w:id="2193" w:name="_Toc94530880"/>
                      <w:bookmarkStart w:id="2194" w:name="_Toc99614720"/>
                      <w:r>
                        <w:t xml:space="preserve">Figure </w:t>
                      </w:r>
                      <w:r>
                        <w:fldChar w:fldCharType="begin"/>
                      </w:r>
                      <w:r>
                        <w:instrText xml:space="preserve"> SEQ Figure \* ARABIC </w:instrText>
                      </w:r>
                      <w:r>
                        <w:fldChar w:fldCharType="separate"/>
                      </w:r>
                      <w:ins w:id="2195" w:author="Weinert, Matthias (M.)" w:date="2022-02-21T10:55:00Z">
                        <w:r>
                          <w:rPr>
                            <w:noProof/>
                          </w:rPr>
                          <w:t>70</w:t>
                        </w:r>
                      </w:ins>
                      <w:del w:id="2196" w:author="Weinert, Matthias (M.)" w:date="2022-02-21T10:53:00Z">
                        <w:r w:rsidDel="006344F0">
                          <w:rPr>
                            <w:noProof/>
                          </w:rPr>
                          <w:delText>71</w:delText>
                        </w:r>
                      </w:del>
                      <w:r>
                        <w:fldChar w:fldCharType="end"/>
                      </w:r>
                      <w:r>
                        <w:t>: Parameters of K-Joint Weld</w:t>
                      </w:r>
                      <w:bookmarkEnd w:id="2190"/>
                      <w:bookmarkEnd w:id="2191"/>
                      <w:bookmarkEnd w:id="2192"/>
                      <w:bookmarkEnd w:id="2193"/>
                      <w:bookmarkEnd w:id="2194"/>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321629" r:id="rId15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97" w:name="_Toc3566515"/>
      <w:bookmarkStart w:id="2198" w:name="_Toc34747517"/>
      <w:bookmarkStart w:id="2199" w:name="_Toc77095976"/>
      <w:bookmarkStart w:id="2200"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97"/>
      <w:bookmarkEnd w:id="2198"/>
      <w:bookmarkEnd w:id="2199"/>
      <w:bookmarkEnd w:id="220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01" w:name="_Toc338939226"/>
      <w:bookmarkStart w:id="2202" w:name="_Toc3557052"/>
      <w:bookmarkStart w:id="2203" w:name="_Toc34747302"/>
      <w:bookmarkStart w:id="2204" w:name="_Toc77102121"/>
      <w:r w:rsidRPr="007055D9">
        <w:t>Attributes</w:t>
      </w:r>
      <w:bookmarkEnd w:id="2201"/>
      <w:bookmarkEnd w:id="2202"/>
      <w:bookmarkEnd w:id="2203"/>
      <w:bookmarkEnd w:id="2204"/>
    </w:p>
    <w:p w14:paraId="5D24B36D" w14:textId="77777777" w:rsidR="00FC68DB" w:rsidRPr="007055D9" w:rsidRDefault="00FC68DB" w:rsidP="00B202D2">
      <w:pPr>
        <w:pStyle w:val="berschrift5"/>
      </w:pPr>
      <w:bookmarkStart w:id="2205" w:name="_Toc338939228"/>
      <w:r w:rsidRPr="007055D9">
        <w:t xml:space="preserve">Attribute </w:t>
      </w:r>
      <w:r>
        <w:t>"</w:t>
      </w:r>
      <w:r w:rsidRPr="007055D9">
        <w:t>base</w:t>
      </w:r>
      <w:bookmarkEnd w:id="220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06" w:name="_Toc338939229"/>
      <w:r w:rsidRPr="007055D9">
        <w:t xml:space="preserve">Attribute </w:t>
      </w:r>
      <w:r>
        <w:t>"</w:t>
      </w:r>
      <w:r w:rsidRPr="007055D9">
        <w:t>technology</w:t>
      </w:r>
      <w:bookmarkEnd w:id="220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7" w:name="_Toc338939230"/>
      <w:bookmarkStart w:id="2208" w:name="_Toc3557053"/>
      <w:bookmarkStart w:id="2209" w:name="_Toc34747303"/>
      <w:bookmarkStart w:id="2210" w:name="_Toc77102122"/>
      <w:r w:rsidRPr="007055D9">
        <w:t xml:space="preserve">Element </w:t>
      </w:r>
      <w:r>
        <w:t>"</w:t>
      </w:r>
      <w:proofErr w:type="spellStart"/>
      <w:r w:rsidRPr="007055D9">
        <w:t>weld_position</w:t>
      </w:r>
      <w:bookmarkEnd w:id="2207"/>
      <w:bookmarkEnd w:id="2208"/>
      <w:proofErr w:type="spellEnd"/>
      <w:r>
        <w:t>"</w:t>
      </w:r>
      <w:bookmarkEnd w:id="2209"/>
      <w:bookmarkEnd w:id="221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11" w:name="_Toc3566516"/>
      <w:bookmarkStart w:id="2212" w:name="_Toc34747518"/>
      <w:bookmarkStart w:id="2213" w:name="_Toc77095977"/>
      <w:bookmarkStart w:id="2214" w:name="_Toc99614851"/>
      <w:bookmarkStart w:id="2215"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11"/>
      <w:bookmarkEnd w:id="2212"/>
      <w:bookmarkEnd w:id="2213"/>
      <w:bookmarkEnd w:id="221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1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16" w:name="_Toc338939234"/>
      <w:r w:rsidRPr="007055D9">
        <w:t xml:space="preserve">Attribute </w:t>
      </w:r>
      <w:r>
        <w:t>"</w:t>
      </w:r>
      <w:r w:rsidRPr="007055D9">
        <w:t>thickness</w:t>
      </w:r>
      <w:bookmarkEnd w:id="221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17" w:name="_Toc3566517"/>
      <w:bookmarkStart w:id="2218" w:name="_Toc34747519"/>
      <w:bookmarkStart w:id="2219" w:name="_Toc77095978"/>
      <w:bookmarkStart w:id="2220" w:name="_Toc99614852"/>
      <w:bookmarkStart w:id="2221"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17"/>
      <w:bookmarkEnd w:id="2218"/>
      <w:bookmarkEnd w:id="2219"/>
      <w:bookmarkEnd w:id="2220"/>
    </w:p>
    <w:p w14:paraId="435000B6" w14:textId="77777777" w:rsidR="00FC68DB" w:rsidRPr="007055D9" w:rsidRDefault="00FC68DB" w:rsidP="00B202D2">
      <w:pPr>
        <w:pStyle w:val="berschrift5"/>
      </w:pPr>
      <w:r w:rsidRPr="007055D9">
        <w:t xml:space="preserve">Attribute </w:t>
      </w:r>
      <w:r>
        <w:t>"</w:t>
      </w:r>
      <w:r w:rsidRPr="007055D9">
        <w:t>angle</w:t>
      </w:r>
      <w:bookmarkEnd w:id="222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22" w:name="_Toc338939236"/>
      <w:r w:rsidRPr="007055D9">
        <w:t xml:space="preserve">Attribute </w:t>
      </w:r>
      <w:r>
        <w:t>"</w:t>
      </w:r>
      <w:r w:rsidRPr="007055D9">
        <w:t>penetration</w:t>
      </w:r>
      <w:bookmarkEnd w:id="222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23" w:name="_Toc338939238"/>
      <w:r w:rsidRPr="007055D9">
        <w:t xml:space="preserve">Attribute </w:t>
      </w:r>
      <w:r>
        <w:t>"</w:t>
      </w:r>
      <w:r w:rsidRPr="007055D9">
        <w:t>shape</w:t>
      </w:r>
      <w:bookmarkEnd w:id="222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24" w:name="_Toc338939239"/>
      <w:r w:rsidRPr="007055D9">
        <w:t xml:space="preserve">Attribute </w:t>
      </w:r>
      <w:r>
        <w:t>"</w:t>
      </w:r>
      <w:r w:rsidRPr="007055D9">
        <w:t>filler</w:t>
      </w:r>
      <w:bookmarkEnd w:id="222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25" w:name="WeldDefinitionCrossJoint"/>
      <w:bookmarkStart w:id="2226" w:name="_Ref397588351"/>
      <w:bookmarkStart w:id="2227" w:name="_Toc3557054"/>
      <w:bookmarkStart w:id="2228" w:name="_Toc34747304"/>
      <w:bookmarkStart w:id="2229" w:name="_Toc77102123"/>
      <w:bookmarkStart w:id="2230" w:name="_Toc338939116"/>
      <w:bookmarkEnd w:id="2225"/>
      <w:r w:rsidRPr="007055D9">
        <w:t xml:space="preserve">Element </w:t>
      </w:r>
      <w:r>
        <w:t>"</w:t>
      </w:r>
      <w:proofErr w:type="spellStart"/>
      <w:r>
        <w:t>sheet_parameter</w:t>
      </w:r>
      <w:bookmarkEnd w:id="2226"/>
      <w:bookmarkEnd w:id="2227"/>
      <w:proofErr w:type="spellEnd"/>
      <w:r>
        <w:t>"</w:t>
      </w:r>
      <w:bookmarkEnd w:id="2228"/>
      <w:bookmarkEnd w:id="2229"/>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31" w:name="_Toc3566518"/>
      <w:bookmarkStart w:id="2232" w:name="_Toc34747520"/>
      <w:bookmarkStart w:id="2233" w:name="_Toc77095979"/>
      <w:bookmarkStart w:id="2234"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31"/>
      <w:bookmarkEnd w:id="2232"/>
      <w:bookmarkEnd w:id="2233"/>
      <w:bookmarkEnd w:id="2234"/>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35" w:name="_Toc3557055"/>
      <w:bookmarkStart w:id="2236" w:name="_Toc34747305"/>
      <w:bookmarkStart w:id="2237" w:name="_Toc77102124"/>
      <w:bookmarkStart w:id="2238" w:name="_Toc99614629"/>
      <w:r>
        <w:t>Cruciform Joint</w:t>
      </w:r>
      <w:bookmarkEnd w:id="2230"/>
      <w:bookmarkEnd w:id="2235"/>
      <w:bookmarkEnd w:id="2236"/>
      <w:bookmarkEnd w:id="2237"/>
      <w:bookmarkEnd w:id="223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9" w:name="GenericSeamWeldWeldingTechnology"/>
      <w:bookmarkEnd w:id="2239"/>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40" w:name="_Toc3557056"/>
      <w:bookmarkStart w:id="2241" w:name="_Toc34747306"/>
      <w:bookmarkStart w:id="2242"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40"/>
      <w:bookmarkEnd w:id="2241"/>
      <w:bookmarkEnd w:id="2242"/>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43" w:name="_Toc3557057"/>
      <w:bookmarkStart w:id="2244" w:name="_Toc34747307"/>
      <w:bookmarkStart w:id="2245"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46" w:name="_Toc3557145"/>
                            <w:bookmarkStart w:id="2247" w:name="_Toc34747398"/>
                            <w:bookmarkStart w:id="2248" w:name="_Toc76030596"/>
                            <w:bookmarkStart w:id="2249" w:name="_Toc94530881"/>
                            <w:bookmarkStart w:id="2250" w:name="_Toc99614721"/>
                            <w:r>
                              <w:t xml:space="preserve">Figure </w:t>
                            </w:r>
                            <w:r>
                              <w:fldChar w:fldCharType="begin"/>
                            </w:r>
                            <w:r>
                              <w:instrText xml:space="preserve"> SEQ Figure \* ARABIC </w:instrText>
                            </w:r>
                            <w:r>
                              <w:fldChar w:fldCharType="separate"/>
                            </w:r>
                            <w:ins w:id="2251" w:author="Weinert, Matthias (M.)" w:date="2022-02-21T10:55:00Z">
                              <w:r>
                                <w:rPr>
                                  <w:noProof/>
                                </w:rPr>
                                <w:t>71</w:t>
                              </w:r>
                            </w:ins>
                            <w:del w:id="2252" w:author="Weinert, Matthias (M.)" w:date="2022-02-21T10:53:00Z">
                              <w:r w:rsidDel="006344F0">
                                <w:rPr>
                                  <w:noProof/>
                                </w:rPr>
                                <w:delText>72</w:delText>
                              </w:r>
                            </w:del>
                            <w:r>
                              <w:fldChar w:fldCharType="end"/>
                            </w:r>
                            <w:r>
                              <w:t>: Cruciform Joint Sheet Layout</w:t>
                            </w:r>
                            <w:bookmarkEnd w:id="2246"/>
                            <w:bookmarkEnd w:id="2247"/>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53" w:name="_Toc3557145"/>
                      <w:bookmarkStart w:id="2254" w:name="_Toc34747398"/>
                      <w:bookmarkStart w:id="2255" w:name="_Toc76030596"/>
                      <w:bookmarkStart w:id="2256" w:name="_Toc94530881"/>
                      <w:bookmarkStart w:id="2257" w:name="_Toc99614721"/>
                      <w:r>
                        <w:t xml:space="preserve">Figure </w:t>
                      </w:r>
                      <w:r>
                        <w:fldChar w:fldCharType="begin"/>
                      </w:r>
                      <w:r>
                        <w:instrText xml:space="preserve"> SEQ Figure \* ARABIC </w:instrText>
                      </w:r>
                      <w:r>
                        <w:fldChar w:fldCharType="separate"/>
                      </w:r>
                      <w:ins w:id="2258" w:author="Weinert, Matthias (M.)" w:date="2022-02-21T10:55:00Z">
                        <w:r>
                          <w:rPr>
                            <w:noProof/>
                          </w:rPr>
                          <w:t>71</w:t>
                        </w:r>
                      </w:ins>
                      <w:del w:id="2259" w:author="Weinert, Matthias (M.)" w:date="2022-02-21T10:53:00Z">
                        <w:r w:rsidDel="006344F0">
                          <w:rPr>
                            <w:noProof/>
                          </w:rPr>
                          <w:delText>72</w:delText>
                        </w:r>
                      </w:del>
                      <w:r>
                        <w:fldChar w:fldCharType="end"/>
                      </w:r>
                      <w:r>
                        <w:t>: Cruciform Joint Sheet Layout</w:t>
                      </w:r>
                      <w:bookmarkEnd w:id="2253"/>
                      <w:bookmarkEnd w:id="2254"/>
                      <w:bookmarkEnd w:id="2255"/>
                      <w:bookmarkEnd w:id="2256"/>
                      <w:bookmarkEnd w:id="2257"/>
                    </w:p>
                  </w:txbxContent>
                </v:textbox>
              </v:shape>
            </w:pict>
          </mc:Fallback>
        </mc:AlternateContent>
      </w:r>
      <w:r w:rsidRPr="007055D9">
        <w:t>Weld Parameters</w:t>
      </w:r>
      <w:bookmarkEnd w:id="2243"/>
      <w:bookmarkEnd w:id="2244"/>
      <w:bookmarkEnd w:id="2245"/>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60" w:name="_Toc3557146"/>
                            <w:bookmarkStart w:id="2261" w:name="_Toc34747399"/>
                            <w:bookmarkStart w:id="2262" w:name="_Toc76030597"/>
                            <w:bookmarkStart w:id="2263" w:name="_Toc94530882"/>
                            <w:bookmarkStart w:id="2264" w:name="_Toc99614722"/>
                            <w:r>
                              <w:t xml:space="preserve">Figure </w:t>
                            </w:r>
                            <w:r>
                              <w:fldChar w:fldCharType="begin"/>
                            </w:r>
                            <w:r>
                              <w:instrText xml:space="preserve"> SEQ Figure \* ARABIC </w:instrText>
                            </w:r>
                            <w:r>
                              <w:fldChar w:fldCharType="separate"/>
                            </w:r>
                            <w:ins w:id="2265" w:author="Weinert, Matthias (M.)" w:date="2022-02-21T10:55:00Z">
                              <w:r>
                                <w:rPr>
                                  <w:noProof/>
                                </w:rPr>
                                <w:t>72</w:t>
                              </w:r>
                            </w:ins>
                            <w:del w:id="2266" w:author="Weinert, Matthias (M.)" w:date="2022-02-21T10:53:00Z">
                              <w:r w:rsidDel="006344F0">
                                <w:rPr>
                                  <w:noProof/>
                                </w:rPr>
                                <w:delText>73</w:delText>
                              </w:r>
                            </w:del>
                            <w:r>
                              <w:fldChar w:fldCharType="end"/>
                            </w:r>
                            <w:r>
                              <w:t>: Parameters of Cruciform Joint</w:t>
                            </w:r>
                            <w:bookmarkEnd w:id="2260"/>
                            <w:bookmarkEnd w:id="2261"/>
                            <w:bookmarkEnd w:id="2262"/>
                            <w:bookmarkEnd w:id="2263"/>
                            <w:bookmarkEnd w:id="2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67" w:name="_Toc3557146"/>
                      <w:bookmarkStart w:id="2268" w:name="_Toc34747399"/>
                      <w:bookmarkStart w:id="2269" w:name="_Toc76030597"/>
                      <w:bookmarkStart w:id="2270" w:name="_Toc94530882"/>
                      <w:bookmarkStart w:id="2271" w:name="_Toc99614722"/>
                      <w:r>
                        <w:t xml:space="preserve">Figure </w:t>
                      </w:r>
                      <w:r>
                        <w:fldChar w:fldCharType="begin"/>
                      </w:r>
                      <w:r>
                        <w:instrText xml:space="preserve"> SEQ Figure \* ARABIC </w:instrText>
                      </w:r>
                      <w:r>
                        <w:fldChar w:fldCharType="separate"/>
                      </w:r>
                      <w:ins w:id="2272" w:author="Weinert, Matthias (M.)" w:date="2022-02-21T10:55:00Z">
                        <w:r>
                          <w:rPr>
                            <w:noProof/>
                          </w:rPr>
                          <w:t>72</w:t>
                        </w:r>
                      </w:ins>
                      <w:del w:id="2273" w:author="Weinert, Matthias (M.)" w:date="2022-02-21T10:53:00Z">
                        <w:r w:rsidDel="006344F0">
                          <w:rPr>
                            <w:noProof/>
                          </w:rPr>
                          <w:delText>73</w:delText>
                        </w:r>
                      </w:del>
                      <w:r>
                        <w:fldChar w:fldCharType="end"/>
                      </w:r>
                      <w:r>
                        <w:t>: Parameters of Cruciform Joint</w:t>
                      </w:r>
                      <w:bookmarkEnd w:id="2267"/>
                      <w:bookmarkEnd w:id="2268"/>
                      <w:bookmarkEnd w:id="2269"/>
                      <w:bookmarkEnd w:id="2270"/>
                      <w:bookmarkEnd w:id="2271"/>
                    </w:p>
                  </w:txbxContent>
                </v:textbox>
              </v:shape>
            </w:pict>
          </mc:Fallback>
        </mc:AlternateContent>
      </w:r>
      <w:r w:rsidR="00FC68DB"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2FA2EEE5" w:rsidR="00FC68DB" w:rsidRPr="007055D9" w:rsidRDefault="00707EC7" w:rsidP="001B01D6">
      <w:pPr>
        <w:pStyle w:val="Aufzhlungszeichen"/>
        <w:numPr>
          <w:ilvl w:val="0"/>
          <w:numId w:val="11"/>
        </w:num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7055D9">
        <w:rPr>
          <w:sz w:val="28"/>
          <w:szCs w:val="28"/>
          <w:vertAlign w:val="subscript"/>
        </w:rPr>
        <w:t>i</w:t>
      </w:r>
      <w:r w:rsidR="00FC68DB" w:rsidRPr="007055D9">
        <w:tab/>
      </w:r>
      <w:r w:rsidR="00FC68DB" w:rsidRPr="007055D9">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321630" r:id="rId16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74" w:name="_Toc3566519"/>
      <w:bookmarkStart w:id="2275" w:name="_Toc34747521"/>
      <w:bookmarkStart w:id="2276" w:name="_Toc77095980"/>
      <w:bookmarkStart w:id="2277" w:name="_Toc99614854"/>
      <w:bookmarkStart w:id="2278" w:name="_Toc338939241"/>
      <w:bookmarkStart w:id="2279" w:name="_Toc288196482"/>
      <w:bookmarkStart w:id="2280" w:name="_Toc288200784"/>
      <w:bookmarkStart w:id="2281" w:name="_Toc338938909"/>
      <w:bookmarkStart w:id="2282" w:name="_Toc338939128"/>
      <w:bookmarkEnd w:id="1682"/>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74"/>
      <w:bookmarkEnd w:id="2275"/>
      <w:bookmarkEnd w:id="2276"/>
      <w:bookmarkEnd w:id="2277"/>
    </w:p>
    <w:p w14:paraId="67851E1D" w14:textId="77777777" w:rsidR="00FC68DB" w:rsidRPr="007055D9" w:rsidRDefault="00FC68DB" w:rsidP="00B202D2">
      <w:pPr>
        <w:pStyle w:val="berschrift4"/>
      </w:pPr>
      <w:bookmarkStart w:id="2283" w:name="_Toc3557058"/>
      <w:bookmarkStart w:id="2284" w:name="_Toc34747308"/>
      <w:bookmarkStart w:id="2285" w:name="_Toc77102127"/>
      <w:r w:rsidRPr="007055D9">
        <w:lastRenderedPageBreak/>
        <w:t>Attributes</w:t>
      </w:r>
      <w:bookmarkEnd w:id="2278"/>
      <w:bookmarkEnd w:id="2283"/>
      <w:bookmarkEnd w:id="2284"/>
      <w:bookmarkEnd w:id="2285"/>
    </w:p>
    <w:p w14:paraId="78E13020" w14:textId="77777777" w:rsidR="00FC68DB" w:rsidRPr="007055D9" w:rsidRDefault="00FC68DB" w:rsidP="00B202D2">
      <w:pPr>
        <w:pStyle w:val="berschrift5"/>
      </w:pPr>
      <w:bookmarkStart w:id="2286" w:name="_Toc338939243"/>
      <w:r w:rsidRPr="007055D9">
        <w:t xml:space="preserve">Attribute </w:t>
      </w:r>
      <w:r>
        <w:t>"</w:t>
      </w:r>
      <w:r w:rsidRPr="007055D9">
        <w:t>base</w:t>
      </w:r>
      <w:bookmarkEnd w:id="228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7" w:name="_Toc338939244"/>
      <w:r w:rsidRPr="007055D9">
        <w:t xml:space="preserve">Attribute </w:t>
      </w:r>
      <w:r>
        <w:t>"</w:t>
      </w:r>
      <w:r w:rsidRPr="007055D9">
        <w:t>technology</w:t>
      </w:r>
      <w:bookmarkEnd w:id="228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8" w:name="_Toc338939245"/>
      <w:bookmarkStart w:id="2289" w:name="_Toc3557059"/>
      <w:bookmarkStart w:id="2290" w:name="_Toc34747309"/>
      <w:bookmarkStart w:id="2291" w:name="_Toc77102128"/>
      <w:r w:rsidRPr="007055D9">
        <w:t xml:space="preserve">Element </w:t>
      </w:r>
      <w:r>
        <w:t>"</w:t>
      </w:r>
      <w:proofErr w:type="spellStart"/>
      <w:r w:rsidRPr="007055D9">
        <w:t>weld_position</w:t>
      </w:r>
      <w:bookmarkEnd w:id="2288"/>
      <w:bookmarkEnd w:id="2289"/>
      <w:proofErr w:type="spellEnd"/>
      <w:r>
        <w:t>"</w:t>
      </w:r>
      <w:bookmarkEnd w:id="2290"/>
      <w:bookmarkEnd w:id="229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92" w:name="_Toc3566520"/>
      <w:bookmarkStart w:id="2293" w:name="_Toc34747522"/>
      <w:bookmarkStart w:id="2294" w:name="_Toc77095981"/>
      <w:bookmarkStart w:id="2295" w:name="_Toc99614855"/>
      <w:bookmarkStart w:id="2296"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92"/>
      <w:bookmarkEnd w:id="2293"/>
      <w:bookmarkEnd w:id="2294"/>
      <w:bookmarkEnd w:id="2295"/>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6"/>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297" w:name="_Toc338939249"/>
      <w:r w:rsidRPr="007055D9">
        <w:t xml:space="preserve">Attribute </w:t>
      </w:r>
      <w:r>
        <w:t>"</w:t>
      </w:r>
      <w:r w:rsidRPr="007055D9">
        <w:t>thickness</w:t>
      </w:r>
      <w:bookmarkEnd w:id="229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8" w:name="_Toc3566521"/>
      <w:bookmarkStart w:id="2299" w:name="_Toc34747523"/>
      <w:bookmarkStart w:id="2300" w:name="_Toc77095982"/>
      <w:bookmarkStart w:id="2301" w:name="_Toc99614856"/>
      <w:bookmarkStart w:id="2302"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8"/>
      <w:bookmarkEnd w:id="2299"/>
      <w:bookmarkEnd w:id="2300"/>
      <w:bookmarkEnd w:id="2301"/>
    </w:p>
    <w:p w14:paraId="7171C538" w14:textId="77777777" w:rsidR="00FC68DB" w:rsidRPr="007055D9" w:rsidRDefault="00FC68DB" w:rsidP="00B202D2">
      <w:pPr>
        <w:pStyle w:val="berschrift5"/>
      </w:pPr>
      <w:r w:rsidRPr="007055D9">
        <w:t xml:space="preserve">Attribute </w:t>
      </w:r>
      <w:r>
        <w:t>"</w:t>
      </w:r>
      <w:r w:rsidRPr="007055D9">
        <w:t>angle</w:t>
      </w:r>
      <w:bookmarkEnd w:id="230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03" w:name="_Toc338939251"/>
      <w:r w:rsidRPr="007055D9">
        <w:t xml:space="preserve">Attribute </w:t>
      </w:r>
      <w:r>
        <w:t>"</w:t>
      </w:r>
      <w:r w:rsidRPr="007055D9">
        <w:t>penetration</w:t>
      </w:r>
      <w:bookmarkEnd w:id="230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04" w:name="_Toc338939253"/>
      <w:r w:rsidRPr="007055D9">
        <w:t xml:space="preserve">Attribute </w:t>
      </w:r>
      <w:r>
        <w:t>"</w:t>
      </w:r>
      <w:r w:rsidRPr="007055D9">
        <w:t>shape</w:t>
      </w:r>
      <w:bookmarkEnd w:id="230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5" w:name="_Toc338939254"/>
      <w:r w:rsidRPr="007055D9">
        <w:t xml:space="preserve">Attribute </w:t>
      </w:r>
      <w:r>
        <w:t>"</w:t>
      </w:r>
      <w:r w:rsidRPr="007055D9">
        <w:t>filler</w:t>
      </w:r>
      <w:bookmarkEnd w:id="230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6" w:name="GenericSeamWeldWeld"/>
      <w:bookmarkStart w:id="2307" w:name="_Toc3557060"/>
      <w:bookmarkStart w:id="2308" w:name="_Toc34747310"/>
      <w:bookmarkStart w:id="2309" w:name="_Toc77102129"/>
      <w:bookmarkStart w:id="2310" w:name="_Toc338938919"/>
      <w:bookmarkStart w:id="2311" w:name="_Toc338939255"/>
      <w:bookmarkEnd w:id="2279"/>
      <w:bookmarkEnd w:id="2280"/>
      <w:bookmarkEnd w:id="2281"/>
      <w:bookmarkEnd w:id="2282"/>
      <w:bookmarkEnd w:id="2306"/>
      <w:r w:rsidRPr="007055D9">
        <w:t xml:space="preserve">Element </w:t>
      </w:r>
      <w:r>
        <w:t>"</w:t>
      </w:r>
      <w:proofErr w:type="spellStart"/>
      <w:r>
        <w:t>sheet_parameter</w:t>
      </w:r>
      <w:bookmarkEnd w:id="2307"/>
      <w:proofErr w:type="spellEnd"/>
      <w:r>
        <w:t>"</w:t>
      </w:r>
      <w:bookmarkEnd w:id="2308"/>
      <w:bookmarkEnd w:id="230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12" w:name="_Toc3566522"/>
      <w:bookmarkStart w:id="2313" w:name="_Toc34747524"/>
      <w:bookmarkStart w:id="2314" w:name="_Toc77095983"/>
      <w:bookmarkStart w:id="2315"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12"/>
      <w:bookmarkEnd w:id="2313"/>
      <w:bookmarkEnd w:id="2314"/>
      <w:bookmarkEnd w:id="2315"/>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6" w:name="_Toc413861928"/>
      <w:bookmarkStart w:id="2317" w:name="_Toc3557061"/>
      <w:bookmarkStart w:id="2318" w:name="_Toc34747311"/>
      <w:bookmarkStart w:id="2319" w:name="_Toc77102130"/>
      <w:bookmarkStart w:id="2320" w:name="_Toc99614630"/>
      <w:bookmarkStart w:id="2321" w:name="_Toc413359615"/>
      <w:bookmarkStart w:id="2322" w:name="_Toc338938920"/>
      <w:bookmarkStart w:id="2323" w:name="_Toc338939256"/>
      <w:bookmarkStart w:id="2324" w:name="_Toc391571769"/>
      <w:bookmarkEnd w:id="2310"/>
      <w:bookmarkEnd w:id="2311"/>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25" w:name="_Toc3557147"/>
                              <w:bookmarkStart w:id="2326" w:name="_Toc34747400"/>
                              <w:bookmarkStart w:id="2327" w:name="_Toc76030598"/>
                              <w:bookmarkStart w:id="2328" w:name="_Toc94530883"/>
                              <w:bookmarkStart w:id="2329" w:name="_Toc99614723"/>
                              <w:r>
                                <w:t xml:space="preserve">Figure </w:t>
                              </w:r>
                              <w:r>
                                <w:fldChar w:fldCharType="begin"/>
                              </w:r>
                              <w:r>
                                <w:instrText xml:space="preserve"> SEQ Figure \* ARABIC </w:instrText>
                              </w:r>
                              <w:r>
                                <w:fldChar w:fldCharType="separate"/>
                              </w:r>
                              <w:ins w:id="2330" w:author="Weinert, Matthias (M.)" w:date="2022-02-21T10:55:00Z">
                                <w:r>
                                  <w:rPr>
                                    <w:noProof/>
                                  </w:rPr>
                                  <w:t>73</w:t>
                                </w:r>
                              </w:ins>
                              <w:del w:id="2331" w:author="Weinert, Matthias (M.)" w:date="2022-02-21T10:53:00Z">
                                <w:r w:rsidDel="006344F0">
                                  <w:rPr>
                                    <w:noProof/>
                                  </w:rPr>
                                  <w:delText>74</w:delText>
                                </w:r>
                              </w:del>
                              <w:r>
                                <w:fldChar w:fldCharType="end"/>
                              </w:r>
                              <w:r>
                                <w:t>: Flared Joint Sheet Layout</w:t>
                              </w:r>
                              <w:bookmarkEnd w:id="2325"/>
                              <w:bookmarkEnd w:id="2326"/>
                              <w:bookmarkEnd w:id="2327"/>
                              <w:bookmarkEnd w:id="2328"/>
                              <w:bookmarkEnd w:id="2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32" w:name="_Toc3557147"/>
                        <w:bookmarkStart w:id="2333" w:name="_Toc34747400"/>
                        <w:bookmarkStart w:id="2334" w:name="_Toc76030598"/>
                        <w:bookmarkStart w:id="2335" w:name="_Toc94530883"/>
                        <w:bookmarkStart w:id="2336" w:name="_Toc99614723"/>
                        <w:r>
                          <w:t xml:space="preserve">Figure </w:t>
                        </w:r>
                        <w:r>
                          <w:fldChar w:fldCharType="begin"/>
                        </w:r>
                        <w:r>
                          <w:instrText xml:space="preserve"> SEQ Figure \* ARABIC </w:instrText>
                        </w:r>
                        <w:r>
                          <w:fldChar w:fldCharType="separate"/>
                        </w:r>
                        <w:ins w:id="2337" w:author="Weinert, Matthias (M.)" w:date="2022-02-21T10:55:00Z">
                          <w:r>
                            <w:rPr>
                              <w:noProof/>
                            </w:rPr>
                            <w:t>73</w:t>
                          </w:r>
                        </w:ins>
                        <w:del w:id="2338" w:author="Weinert, Matthias (M.)" w:date="2022-02-21T10:53:00Z">
                          <w:r w:rsidDel="006344F0">
                            <w:rPr>
                              <w:noProof/>
                            </w:rPr>
                            <w:delText>74</w:delText>
                          </w:r>
                        </w:del>
                        <w:r>
                          <w:fldChar w:fldCharType="end"/>
                        </w:r>
                        <w:r>
                          <w:t>: Flared Joint Sheet Layout</w:t>
                        </w:r>
                        <w:bookmarkEnd w:id="2332"/>
                        <w:bookmarkEnd w:id="2333"/>
                        <w:bookmarkEnd w:id="2334"/>
                        <w:bookmarkEnd w:id="2335"/>
                        <w:bookmarkEnd w:id="2336"/>
                      </w:p>
                    </w:txbxContent>
                  </v:textbox>
                </v:shape>
              </v:group>
            </w:pict>
          </mc:Fallback>
        </mc:AlternateContent>
      </w:r>
      <w:r w:rsidRPr="00226A3F">
        <w:t>Flared Joint</w:t>
      </w:r>
      <w:bookmarkEnd w:id="2316"/>
      <w:bookmarkEnd w:id="2317"/>
      <w:bookmarkEnd w:id="2318"/>
      <w:bookmarkEnd w:id="2319"/>
      <w:bookmarkEnd w:id="2320"/>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9" w:name="_Toc3557148"/>
                              <w:bookmarkStart w:id="2340" w:name="_Toc34747401"/>
                              <w:bookmarkStart w:id="2341" w:name="_Toc76030599"/>
                              <w:bookmarkStart w:id="2342" w:name="_Toc94530884"/>
                              <w:bookmarkStart w:id="2343" w:name="_Toc99614724"/>
                              <w:r>
                                <w:t xml:space="preserve">Figure </w:t>
                              </w:r>
                              <w:r>
                                <w:fldChar w:fldCharType="begin"/>
                              </w:r>
                              <w:r>
                                <w:instrText xml:space="preserve"> SEQ Figure \* ARABIC </w:instrText>
                              </w:r>
                              <w:r>
                                <w:fldChar w:fldCharType="separate"/>
                              </w:r>
                              <w:ins w:id="2344" w:author="Weinert, Matthias (M.)" w:date="2022-02-21T10:55:00Z">
                                <w:r>
                                  <w:rPr>
                                    <w:noProof/>
                                  </w:rPr>
                                  <w:t>74</w:t>
                                </w:r>
                              </w:ins>
                              <w:del w:id="2345" w:author="Weinert, Matthias (M.)" w:date="2022-02-21T10:53:00Z">
                                <w:r w:rsidDel="006344F0">
                                  <w:rPr>
                                    <w:noProof/>
                                  </w:rPr>
                                  <w:delText>75</w:delText>
                                </w:r>
                              </w:del>
                              <w:r>
                                <w:fldChar w:fldCharType="end"/>
                              </w:r>
                              <w:r>
                                <w:t>: Parameters of Flared Joint Weld</w:t>
                              </w:r>
                              <w:bookmarkEnd w:id="2339"/>
                              <w:bookmarkEnd w:id="2340"/>
                              <w:bookmarkEnd w:id="2341"/>
                              <w:bookmarkEnd w:id="2342"/>
                              <w:bookmarkEnd w:id="2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46" w:name="_Toc3557148"/>
                        <w:bookmarkStart w:id="2347" w:name="_Toc34747401"/>
                        <w:bookmarkStart w:id="2348" w:name="_Toc76030599"/>
                        <w:bookmarkStart w:id="2349" w:name="_Toc94530884"/>
                        <w:bookmarkStart w:id="2350" w:name="_Toc99614724"/>
                        <w:r>
                          <w:t xml:space="preserve">Figure </w:t>
                        </w:r>
                        <w:r>
                          <w:fldChar w:fldCharType="begin"/>
                        </w:r>
                        <w:r>
                          <w:instrText xml:space="preserve"> SEQ Figure \* ARABIC </w:instrText>
                        </w:r>
                        <w:r>
                          <w:fldChar w:fldCharType="separate"/>
                        </w:r>
                        <w:ins w:id="2351" w:author="Weinert, Matthias (M.)" w:date="2022-02-21T10:55:00Z">
                          <w:r>
                            <w:rPr>
                              <w:noProof/>
                            </w:rPr>
                            <w:t>74</w:t>
                          </w:r>
                        </w:ins>
                        <w:del w:id="2352" w:author="Weinert, Matthias (M.)" w:date="2022-02-21T10:53:00Z">
                          <w:r w:rsidDel="006344F0">
                            <w:rPr>
                              <w:noProof/>
                            </w:rPr>
                            <w:delText>75</w:delText>
                          </w:r>
                        </w:del>
                        <w:r>
                          <w:fldChar w:fldCharType="end"/>
                        </w:r>
                        <w:r>
                          <w:t>: Parameters of Flared Joint Weld</w:t>
                        </w:r>
                        <w:bookmarkEnd w:id="2346"/>
                        <w:bookmarkEnd w:id="2347"/>
                        <w:bookmarkEnd w:id="2348"/>
                        <w:bookmarkEnd w:id="2349"/>
                        <w:bookmarkEnd w:id="235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53" w:name="_Toc3566523"/>
      <w:bookmarkStart w:id="2354" w:name="_Toc34747525"/>
      <w:bookmarkStart w:id="2355" w:name="_Toc77095984"/>
      <w:bookmarkStart w:id="2356"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53"/>
      <w:bookmarkEnd w:id="2354"/>
      <w:bookmarkEnd w:id="2355"/>
      <w:bookmarkEnd w:id="235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57" w:name="_Toc3557062"/>
      <w:bookmarkStart w:id="2358" w:name="_Toc34747312"/>
      <w:bookmarkStart w:id="2359" w:name="_Toc77102131"/>
      <w:r>
        <w:t>Attributes</w:t>
      </w:r>
      <w:bookmarkEnd w:id="2357"/>
      <w:bookmarkEnd w:id="2358"/>
      <w:bookmarkEnd w:id="235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60" w:name="_Toc3557063"/>
      <w:bookmarkStart w:id="2361" w:name="_Toc34747313"/>
      <w:bookmarkStart w:id="2362" w:name="_Toc77102132"/>
      <w:r>
        <w:t>Element "</w:t>
      </w:r>
      <w:proofErr w:type="spellStart"/>
      <w:r>
        <w:t>weld_position</w:t>
      </w:r>
      <w:bookmarkEnd w:id="2360"/>
      <w:proofErr w:type="spellEnd"/>
      <w:r>
        <w:t>"</w:t>
      </w:r>
      <w:bookmarkEnd w:id="2361"/>
      <w:bookmarkEnd w:id="236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63" w:name="_Toc3566524"/>
      <w:bookmarkStart w:id="2364" w:name="_Toc34747526"/>
      <w:bookmarkStart w:id="2365" w:name="_Toc77095985"/>
      <w:bookmarkStart w:id="2366"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63"/>
      <w:bookmarkEnd w:id="2364"/>
      <w:bookmarkEnd w:id="2365"/>
      <w:bookmarkEnd w:id="2366"/>
      <w:r>
        <w:t xml:space="preserve"> </w:t>
      </w:r>
    </w:p>
    <w:p w14:paraId="789EC919" w14:textId="77777777" w:rsidR="00FC68DB" w:rsidRDefault="00FC68DB" w:rsidP="00B202D2">
      <w:pPr>
        <w:pStyle w:val="berschrift5"/>
      </w:pPr>
      <w:r>
        <w:lastRenderedPageBreak/>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67" w:name="_Toc3557064"/>
      <w:bookmarkStart w:id="2368" w:name="_Toc34747314"/>
      <w:bookmarkStart w:id="2369" w:name="_Toc77102133"/>
      <w:r>
        <w:t>Element "</w:t>
      </w:r>
      <w:proofErr w:type="spellStart"/>
      <w:r>
        <w:t>sheet_parameter</w:t>
      </w:r>
      <w:bookmarkEnd w:id="2367"/>
      <w:proofErr w:type="spellEnd"/>
      <w:r>
        <w:t>"</w:t>
      </w:r>
      <w:bookmarkEnd w:id="2368"/>
      <w:bookmarkEnd w:id="2369"/>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70" w:name="_Toc3566525"/>
      <w:bookmarkStart w:id="2371" w:name="_Toc34747527"/>
      <w:bookmarkStart w:id="2372" w:name="_Toc77095986"/>
      <w:bookmarkStart w:id="2373"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70"/>
      <w:bookmarkEnd w:id="2371"/>
      <w:bookmarkEnd w:id="2372"/>
      <w:bookmarkEnd w:id="237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4" w:name="_Ref414345739"/>
      <w:bookmarkStart w:id="2375" w:name="_Ref414345749"/>
      <w:bookmarkStart w:id="2376" w:name="_Ref414345786"/>
      <w:bookmarkStart w:id="2377" w:name="_Ref414345798"/>
      <w:bookmarkStart w:id="2378" w:name="_Toc3557065"/>
      <w:bookmarkStart w:id="2379" w:name="_Toc34747315"/>
      <w:bookmarkStart w:id="2380" w:name="_Toc77102134"/>
      <w:bookmarkStart w:id="2381" w:name="_Toc99614631"/>
      <w:r w:rsidRPr="00226A3F">
        <w:t>Adhesive Lines</w:t>
      </w:r>
      <w:bookmarkEnd w:id="2321"/>
      <w:bookmarkEnd w:id="2374"/>
      <w:bookmarkEnd w:id="2375"/>
      <w:bookmarkEnd w:id="2376"/>
      <w:bookmarkEnd w:id="2377"/>
      <w:bookmarkEnd w:id="2378"/>
      <w:bookmarkEnd w:id="2379"/>
      <w:bookmarkEnd w:id="2380"/>
      <w:bookmarkEnd w:id="238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82" w:name="_Toc3566527"/>
      <w:bookmarkStart w:id="2383" w:name="_Toc34747529"/>
      <w:bookmarkStart w:id="2384" w:name="_Toc77095988"/>
      <w:bookmarkStart w:id="2385"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82"/>
      <w:bookmarkEnd w:id="2383"/>
      <w:bookmarkEnd w:id="2384"/>
      <w:bookmarkEnd w:id="2385"/>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86" w:name="_Toc3566528"/>
      <w:bookmarkStart w:id="2387" w:name="_Toc34747530"/>
      <w:bookmarkStart w:id="2388" w:name="_Toc77095989"/>
      <w:bookmarkStart w:id="2389"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86"/>
      <w:bookmarkEnd w:id="2387"/>
      <w:bookmarkEnd w:id="2388"/>
      <w:bookmarkEnd w:id="2389"/>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90" w:name="_Toc428279602"/>
      <w:bookmarkStart w:id="2391" w:name="_Toc428456348"/>
      <w:bookmarkStart w:id="2392" w:name="_Toc428537316"/>
      <w:bookmarkStart w:id="2393" w:name="_Toc428969638"/>
      <w:bookmarkStart w:id="2394" w:name="_Toc429053029"/>
      <w:bookmarkStart w:id="2395" w:name="_Toc413861930"/>
      <w:bookmarkStart w:id="2396" w:name="_Toc3557066"/>
      <w:bookmarkStart w:id="2397" w:name="_Toc34747316"/>
      <w:bookmarkStart w:id="2398" w:name="_Toc77102135"/>
      <w:bookmarkStart w:id="2399" w:name="_Toc99614632"/>
      <w:bookmarkStart w:id="2400" w:name="_Toc413359617"/>
      <w:bookmarkEnd w:id="2390"/>
      <w:bookmarkEnd w:id="2391"/>
      <w:bookmarkEnd w:id="2392"/>
      <w:bookmarkEnd w:id="2393"/>
      <w:bookmarkEnd w:id="2394"/>
      <w:r w:rsidRPr="00226A3F">
        <w:t>Hemming Flanges</w:t>
      </w:r>
      <w:bookmarkEnd w:id="2395"/>
      <w:bookmarkEnd w:id="2396"/>
      <w:bookmarkEnd w:id="2397"/>
      <w:bookmarkEnd w:id="2398"/>
      <w:bookmarkEnd w:id="2399"/>
    </w:p>
    <w:p w14:paraId="7D310584" w14:textId="77777777" w:rsidR="00FC68DB" w:rsidRDefault="00FC68DB" w:rsidP="00B202D2">
      <w:pPr>
        <w:pStyle w:val="berschrift3"/>
      </w:pPr>
      <w:bookmarkStart w:id="2401" w:name="_Toc413861931"/>
      <w:bookmarkStart w:id="2402" w:name="_Toc3557067"/>
      <w:bookmarkStart w:id="2403" w:name="_Toc34747317"/>
      <w:bookmarkStart w:id="2404" w:name="_Toc77102136"/>
      <w:bookmarkStart w:id="2405" w:name="_Toc99614633"/>
      <w:r>
        <w:t>Introduction</w:t>
      </w:r>
      <w:bookmarkEnd w:id="2401"/>
      <w:bookmarkEnd w:id="2402"/>
      <w:bookmarkEnd w:id="2403"/>
      <w:bookmarkEnd w:id="2404"/>
      <w:bookmarkEnd w:id="2405"/>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06" w:name="_Ref413858805"/>
      <w:bookmarkStart w:id="2407" w:name="_Toc413861952"/>
      <w:bookmarkStart w:id="2408" w:name="_Toc3557149"/>
      <w:bookmarkStart w:id="2409" w:name="_Toc34747402"/>
      <w:bookmarkStart w:id="2410" w:name="_Toc76030600"/>
      <w:bookmarkStart w:id="2411" w:name="_Toc94530885"/>
      <w:bookmarkStart w:id="2412"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06"/>
      <w:r>
        <w:t>: The Three Regions of a Hemming</w:t>
      </w:r>
      <w:bookmarkEnd w:id="2407"/>
      <w:bookmarkEnd w:id="2408"/>
      <w:bookmarkEnd w:id="2409"/>
      <w:bookmarkEnd w:id="2410"/>
      <w:bookmarkEnd w:id="2411"/>
      <w:bookmarkEnd w:id="241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13" w:name="_Ref413850590"/>
      <w:bookmarkStart w:id="2414" w:name="_Toc413861953"/>
      <w:bookmarkStart w:id="2415" w:name="_Toc3557150"/>
      <w:bookmarkStart w:id="2416" w:name="_Toc34747403"/>
      <w:bookmarkStart w:id="2417" w:name="_Toc76030601"/>
      <w:bookmarkStart w:id="2418" w:name="_Toc94530886"/>
      <w:bookmarkStart w:id="2419"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1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4"/>
      <w:bookmarkEnd w:id="2415"/>
      <w:bookmarkEnd w:id="2416"/>
      <w:bookmarkEnd w:id="2417"/>
      <w:bookmarkEnd w:id="2418"/>
      <w:bookmarkEnd w:id="241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20" w:name="_Toc413861954"/>
      <w:bookmarkStart w:id="2421" w:name="_Toc3557151"/>
      <w:bookmarkStart w:id="2422" w:name="_Toc34747404"/>
      <w:bookmarkStart w:id="2423" w:name="_Toc76030602"/>
      <w:bookmarkStart w:id="2424" w:name="_Toc94530887"/>
      <w:bookmarkStart w:id="2425"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20"/>
      <w:bookmarkEnd w:id="2421"/>
      <w:bookmarkEnd w:id="2422"/>
      <w:bookmarkEnd w:id="2423"/>
      <w:bookmarkEnd w:id="2424"/>
      <w:bookmarkEnd w:id="242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26" w:name="_Toc3557152"/>
      <w:bookmarkStart w:id="2427" w:name="_Toc34747405"/>
      <w:bookmarkStart w:id="2428" w:name="_Toc76030603"/>
      <w:bookmarkStart w:id="2429" w:name="_Toc94530888"/>
      <w:bookmarkStart w:id="2430"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26"/>
      <w:bookmarkEnd w:id="2427"/>
      <w:bookmarkEnd w:id="2428"/>
      <w:bookmarkEnd w:id="2429"/>
      <w:bookmarkEnd w:id="243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31" w:name="_Toc413861932"/>
      <w:bookmarkStart w:id="2432" w:name="_Toc3557068"/>
      <w:bookmarkStart w:id="2433" w:name="_Toc34747318"/>
      <w:bookmarkStart w:id="2434" w:name="_Toc77102137"/>
      <w:bookmarkStart w:id="2435"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31"/>
      <w:bookmarkEnd w:id="2432"/>
      <w:bookmarkEnd w:id="2433"/>
      <w:bookmarkEnd w:id="2434"/>
      <w:bookmarkEnd w:id="243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36" w:name="_Toc3566530"/>
      <w:bookmarkStart w:id="2437" w:name="_Toc34747532"/>
      <w:bookmarkStart w:id="2438" w:name="_Toc77095991"/>
      <w:bookmarkStart w:id="2439"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36"/>
      <w:bookmarkEnd w:id="2437"/>
      <w:bookmarkEnd w:id="2438"/>
      <w:bookmarkEnd w:id="243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40" w:name="_Toc413861979"/>
      <w:bookmarkStart w:id="2441" w:name="_Toc3566531"/>
      <w:bookmarkStart w:id="2442" w:name="_Toc34747533"/>
      <w:bookmarkStart w:id="2443" w:name="_Toc77095992"/>
      <w:bookmarkStart w:id="2444"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40"/>
      <w:bookmarkEnd w:id="2441"/>
      <w:bookmarkEnd w:id="2442"/>
      <w:bookmarkEnd w:id="2443"/>
      <w:bookmarkEnd w:id="2444"/>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45" w:name="_Toc413861980"/>
      <w:bookmarkStart w:id="2446" w:name="_Toc3566532"/>
      <w:bookmarkStart w:id="2447" w:name="_Toc34747534"/>
      <w:bookmarkStart w:id="2448" w:name="_Toc77095993"/>
      <w:bookmarkStart w:id="2449"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45"/>
      <w:bookmarkEnd w:id="2446"/>
      <w:bookmarkEnd w:id="2447"/>
      <w:bookmarkEnd w:id="2448"/>
      <w:bookmarkEnd w:id="2449"/>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50" w:name="_Toc413861981"/>
      <w:bookmarkStart w:id="2451" w:name="_Toc3566533"/>
      <w:bookmarkStart w:id="2452" w:name="_Toc34747535"/>
      <w:bookmarkStart w:id="2453" w:name="_Toc77095994"/>
      <w:bookmarkStart w:id="2454"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50"/>
      <w:bookmarkEnd w:id="2451"/>
      <w:bookmarkEnd w:id="2452"/>
      <w:bookmarkEnd w:id="2453"/>
      <w:bookmarkEnd w:id="245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55" w:name="_Toc3566534"/>
      <w:bookmarkStart w:id="2456" w:name="_Toc34747536"/>
      <w:bookmarkStart w:id="2457" w:name="_Toc77095995"/>
      <w:bookmarkStart w:id="2458"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55"/>
      <w:bookmarkEnd w:id="2456"/>
      <w:bookmarkEnd w:id="2457"/>
      <w:bookmarkEnd w:id="2458"/>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9" w:name="_Toc428537321"/>
      <w:bookmarkStart w:id="2460" w:name="_Toc428969643"/>
      <w:bookmarkStart w:id="2461" w:name="_Toc429053034"/>
      <w:bookmarkStart w:id="2462" w:name="_Toc428537324"/>
      <w:bookmarkStart w:id="2463" w:name="_Toc428969646"/>
      <w:bookmarkStart w:id="2464" w:name="_Toc429053037"/>
      <w:bookmarkStart w:id="2465" w:name="_Toc428537325"/>
      <w:bookmarkStart w:id="2466" w:name="_Toc428969647"/>
      <w:bookmarkStart w:id="2467" w:name="_Toc429053038"/>
      <w:bookmarkStart w:id="2468" w:name="_Toc428537328"/>
      <w:bookmarkStart w:id="2469" w:name="_Toc428969650"/>
      <w:bookmarkStart w:id="2470" w:name="_Toc429053041"/>
      <w:bookmarkStart w:id="2471" w:name="_Toc428537330"/>
      <w:bookmarkStart w:id="2472" w:name="_Toc428969652"/>
      <w:bookmarkStart w:id="2473" w:name="_Toc429053043"/>
      <w:bookmarkStart w:id="2474" w:name="_Toc3557069"/>
      <w:bookmarkStart w:id="2475" w:name="_Toc34747319"/>
      <w:bookmarkStart w:id="2476" w:name="_Toc77102138"/>
      <w:bookmarkStart w:id="2477" w:name="_Toc99614635"/>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r w:rsidRPr="00226A3F">
        <w:t>Sequence Connections</w:t>
      </w:r>
      <w:bookmarkEnd w:id="2400"/>
      <w:bookmarkEnd w:id="2474"/>
      <w:bookmarkEnd w:id="2475"/>
      <w:bookmarkEnd w:id="2476"/>
      <w:bookmarkEnd w:id="247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8" w:name="_Toc413359638"/>
      <w:bookmarkStart w:id="2479" w:name="_Toc3557153"/>
      <w:bookmarkStart w:id="2480" w:name="_Toc34747406"/>
      <w:bookmarkStart w:id="2481" w:name="_Toc76030604"/>
      <w:bookmarkStart w:id="2482" w:name="_Toc94530889"/>
      <w:bookmarkStart w:id="2483"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8"/>
      <w:bookmarkEnd w:id="2479"/>
      <w:bookmarkEnd w:id="2480"/>
      <w:bookmarkEnd w:id="2481"/>
      <w:bookmarkEnd w:id="2482"/>
      <w:bookmarkEnd w:id="2483"/>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84" w:name="_Toc413359639"/>
      <w:bookmarkStart w:id="2485" w:name="_Toc3557154"/>
      <w:bookmarkStart w:id="2486" w:name="_Toc34747407"/>
      <w:bookmarkStart w:id="2487" w:name="_Toc76030605"/>
      <w:bookmarkStart w:id="2488" w:name="_Toc94530890"/>
      <w:bookmarkStart w:id="2489"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84"/>
      <w:r>
        <w:t xml:space="preserve"> and spacing</w:t>
      </w:r>
      <w:bookmarkEnd w:id="2485"/>
      <w:bookmarkEnd w:id="2486"/>
      <w:bookmarkEnd w:id="2487"/>
      <w:bookmarkEnd w:id="2488"/>
      <w:bookmarkEnd w:id="248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90" w:name="_Toc3557155"/>
      <w:bookmarkStart w:id="2491" w:name="_Toc34747408"/>
      <w:bookmarkStart w:id="2492" w:name="_Toc76030606"/>
      <w:bookmarkStart w:id="2493" w:name="_Toc94530891"/>
      <w:bookmarkStart w:id="2494"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90"/>
      <w:bookmarkEnd w:id="2491"/>
      <w:bookmarkEnd w:id="2492"/>
      <w:bookmarkEnd w:id="2493"/>
      <w:bookmarkEnd w:id="249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95" w:name="_Toc3557156"/>
      <w:bookmarkStart w:id="2496" w:name="_Toc34747409"/>
      <w:bookmarkStart w:id="2497" w:name="_Toc76030607"/>
      <w:bookmarkStart w:id="2498" w:name="_Toc94530892"/>
      <w:bookmarkStart w:id="2499"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95"/>
      <w:bookmarkEnd w:id="2496"/>
      <w:bookmarkEnd w:id="2497"/>
      <w:bookmarkEnd w:id="2498"/>
      <w:bookmarkEnd w:id="249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500" w:name="_Toc3566535"/>
      <w:bookmarkStart w:id="2501" w:name="_Toc34747537"/>
      <w:bookmarkStart w:id="2502" w:name="_Toc77095996"/>
      <w:bookmarkStart w:id="2503"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00"/>
      <w:bookmarkEnd w:id="2501"/>
      <w:bookmarkEnd w:id="2502"/>
      <w:bookmarkEnd w:id="250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04" w:name="_Toc3566536"/>
      <w:bookmarkStart w:id="2505" w:name="_Toc34747538"/>
      <w:bookmarkStart w:id="2506" w:name="_Toc77095997"/>
      <w:bookmarkStart w:id="2507"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4"/>
      <w:bookmarkEnd w:id="2505"/>
      <w:bookmarkEnd w:id="2506"/>
      <w:bookmarkEnd w:id="250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8" w:name="_Toc3566537"/>
      <w:bookmarkStart w:id="2509" w:name="_Toc34747539"/>
      <w:bookmarkStart w:id="2510" w:name="_Toc77095998"/>
      <w:bookmarkStart w:id="2511"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8"/>
      <w:bookmarkEnd w:id="2509"/>
      <w:bookmarkEnd w:id="2510"/>
      <w:bookmarkEnd w:id="2511"/>
    </w:p>
    <w:p w14:paraId="6F0DFACD" w14:textId="77777777" w:rsidR="00FC68DB" w:rsidRDefault="00FC68DB" w:rsidP="00B202D2"/>
    <w:p w14:paraId="065B83EF" w14:textId="77777777" w:rsidR="00FC68DB" w:rsidRPr="00226A3F" w:rsidRDefault="00FC68DB" w:rsidP="00B202D2">
      <w:pPr>
        <w:pStyle w:val="berschrift1"/>
      </w:pPr>
      <w:bookmarkStart w:id="2512" w:name="_Toc413359618"/>
      <w:bookmarkStart w:id="2513" w:name="_Toc3557070"/>
      <w:bookmarkStart w:id="2514" w:name="_Toc34747320"/>
      <w:bookmarkStart w:id="2515" w:name="_Toc77102139"/>
      <w:bookmarkStart w:id="2516" w:name="_Toc99614636"/>
      <w:bookmarkEnd w:id="2322"/>
      <w:bookmarkEnd w:id="2323"/>
      <w:bookmarkEnd w:id="2324"/>
      <w:r w:rsidRPr="00226A3F">
        <w:t>2D connections</w:t>
      </w:r>
      <w:bookmarkEnd w:id="2512"/>
      <w:bookmarkEnd w:id="2513"/>
      <w:bookmarkEnd w:id="2514"/>
      <w:bookmarkEnd w:id="2515"/>
      <w:bookmarkEnd w:id="2516"/>
    </w:p>
    <w:p w14:paraId="7FE12C3B" w14:textId="77777777" w:rsidR="00FC68DB" w:rsidRPr="00226A3F" w:rsidRDefault="00FC68DB" w:rsidP="00B202D2">
      <w:pPr>
        <w:pStyle w:val="berschrift2"/>
      </w:pPr>
      <w:bookmarkStart w:id="2517" w:name="_Toc413359619"/>
      <w:bookmarkStart w:id="2518" w:name="_Toc3557071"/>
      <w:bookmarkStart w:id="2519" w:name="_Toc34747321"/>
      <w:bookmarkStart w:id="2520" w:name="_Toc77102140"/>
      <w:bookmarkStart w:id="2521" w:name="_Toc99614637"/>
      <w:r w:rsidRPr="00226A3F">
        <w:t>Generic Definitions</w:t>
      </w:r>
      <w:bookmarkEnd w:id="2517"/>
      <w:bookmarkEnd w:id="2518"/>
      <w:bookmarkEnd w:id="2519"/>
      <w:bookmarkEnd w:id="2520"/>
      <w:bookmarkEnd w:id="2521"/>
    </w:p>
    <w:p w14:paraId="7C6ACD6A" w14:textId="77777777" w:rsidR="00FC68DB" w:rsidRPr="00226A3F" w:rsidRDefault="00FC68DB" w:rsidP="00B202D2">
      <w:pPr>
        <w:pStyle w:val="berschrift3"/>
      </w:pPr>
      <w:bookmarkStart w:id="2522" w:name="_Toc413359620"/>
      <w:bookmarkStart w:id="2523" w:name="_Toc3557072"/>
      <w:bookmarkStart w:id="2524" w:name="_Toc34747322"/>
      <w:bookmarkStart w:id="2525" w:name="_Toc77102141"/>
      <w:bookmarkStart w:id="2526" w:name="_Toc99614638"/>
      <w:r w:rsidRPr="00226A3F">
        <w:t>Identification</w:t>
      </w:r>
      <w:bookmarkEnd w:id="2522"/>
      <w:bookmarkEnd w:id="2523"/>
      <w:bookmarkEnd w:id="2524"/>
      <w:bookmarkEnd w:id="2525"/>
      <w:bookmarkEnd w:id="2526"/>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27" w:name="_Toc413359621"/>
      <w:bookmarkStart w:id="2528" w:name="_Toc3557073"/>
      <w:bookmarkStart w:id="2529" w:name="_Toc34747323"/>
      <w:bookmarkStart w:id="2530" w:name="_Toc77102142"/>
      <w:bookmarkStart w:id="2531" w:name="_Toc99614639"/>
      <w:r w:rsidRPr="00226A3F">
        <w:t>Connection Face</w:t>
      </w:r>
      <w:bookmarkEnd w:id="2527"/>
      <w:bookmarkEnd w:id="2528"/>
      <w:bookmarkEnd w:id="2529"/>
      <w:bookmarkEnd w:id="2530"/>
      <w:bookmarkEnd w:id="253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32" w:name="_Toc3566539"/>
      <w:bookmarkStart w:id="2533" w:name="_Toc34747541"/>
      <w:bookmarkStart w:id="2534" w:name="_Toc77096000"/>
      <w:bookmarkStart w:id="2535"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32"/>
      <w:bookmarkEnd w:id="2533"/>
      <w:bookmarkEnd w:id="2534"/>
      <w:bookmarkEnd w:id="253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36" w:name="_Toc3566540"/>
      <w:bookmarkStart w:id="2537" w:name="_Toc34747542"/>
      <w:bookmarkStart w:id="2538" w:name="_Toc77096001"/>
      <w:bookmarkStart w:id="2539"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36"/>
      <w:bookmarkEnd w:id="2537"/>
      <w:bookmarkEnd w:id="2538"/>
      <w:bookmarkEnd w:id="253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40" w:name="_Toc3566541"/>
      <w:bookmarkStart w:id="2541" w:name="_Toc34747543"/>
      <w:bookmarkStart w:id="2542" w:name="_Toc77096002"/>
      <w:bookmarkStart w:id="2543"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40"/>
      <w:bookmarkEnd w:id="2541"/>
      <w:bookmarkEnd w:id="2542"/>
      <w:bookmarkEnd w:id="254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44" w:name="_Toc3566542"/>
      <w:bookmarkStart w:id="2545" w:name="_Toc34747544"/>
      <w:bookmarkStart w:id="2546" w:name="_Toc77096003"/>
      <w:bookmarkStart w:id="2547"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44"/>
      <w:bookmarkEnd w:id="2545"/>
      <w:bookmarkEnd w:id="2546"/>
      <w:bookmarkEnd w:id="254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8" w:name="_Toc413359622"/>
      <w:bookmarkStart w:id="2549" w:name="_Toc3557074"/>
      <w:bookmarkStart w:id="2550" w:name="_Toc34747324"/>
      <w:bookmarkStart w:id="2551" w:name="_Toc77102143"/>
      <w:bookmarkStart w:id="2552" w:name="_Toc99614640"/>
      <w:r w:rsidRPr="00226A3F">
        <w:t>Type Specification</w:t>
      </w:r>
      <w:bookmarkEnd w:id="2548"/>
      <w:bookmarkEnd w:id="2549"/>
      <w:bookmarkEnd w:id="2550"/>
      <w:bookmarkEnd w:id="2551"/>
      <w:bookmarkEnd w:id="255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53" w:name="_Toc3566543"/>
      <w:bookmarkStart w:id="2554" w:name="_Toc34747545"/>
      <w:bookmarkStart w:id="2555" w:name="_Toc77096004"/>
      <w:bookmarkStart w:id="2556"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53"/>
      <w:bookmarkEnd w:id="2554"/>
      <w:bookmarkEnd w:id="2555"/>
      <w:bookmarkEnd w:id="255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57" w:name="_Toc413359623"/>
      <w:bookmarkStart w:id="2558" w:name="_Ref414345836"/>
      <w:bookmarkStart w:id="2559" w:name="_Ref414345889"/>
      <w:bookmarkStart w:id="2560" w:name="_Ref414350043"/>
      <w:bookmarkStart w:id="2561" w:name="_Ref429051261"/>
      <w:bookmarkStart w:id="2562" w:name="_Toc3557075"/>
      <w:bookmarkStart w:id="2563" w:name="_Toc34747325"/>
      <w:bookmarkStart w:id="2564" w:name="_Toc77102144"/>
      <w:bookmarkStart w:id="2565" w:name="_Toc99614641"/>
      <w:r w:rsidRPr="00226A3F">
        <w:t xml:space="preserve">Adhesive </w:t>
      </w:r>
      <w:r>
        <w:t>F</w:t>
      </w:r>
      <w:r w:rsidRPr="00226A3F">
        <w:t>aces</w:t>
      </w:r>
      <w:bookmarkEnd w:id="2557"/>
      <w:bookmarkEnd w:id="2558"/>
      <w:bookmarkEnd w:id="2559"/>
      <w:bookmarkEnd w:id="2560"/>
      <w:bookmarkEnd w:id="2561"/>
      <w:bookmarkEnd w:id="2562"/>
      <w:bookmarkEnd w:id="2563"/>
      <w:bookmarkEnd w:id="2564"/>
      <w:bookmarkEnd w:id="256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66" w:name="_Toc413359640"/>
      <w:bookmarkStart w:id="2567" w:name="_Toc3557157"/>
      <w:bookmarkStart w:id="2568" w:name="_Toc34747410"/>
      <w:bookmarkStart w:id="2569" w:name="_Toc76030608"/>
      <w:bookmarkStart w:id="2570" w:name="_Toc94530893"/>
      <w:bookmarkStart w:id="2571"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66"/>
      <w:bookmarkEnd w:id="2567"/>
      <w:bookmarkEnd w:id="2568"/>
      <w:bookmarkEnd w:id="2569"/>
      <w:bookmarkEnd w:id="2570"/>
      <w:bookmarkEnd w:id="257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72" w:name="_Toc3566545"/>
      <w:bookmarkStart w:id="2573" w:name="_Toc34747547"/>
      <w:bookmarkStart w:id="2574" w:name="_Toc77096006"/>
      <w:bookmarkStart w:id="2575"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72"/>
      <w:bookmarkEnd w:id="2573"/>
      <w:bookmarkEnd w:id="2574"/>
      <w:bookmarkEnd w:id="257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76" w:name="_Toc413359658"/>
      <w:bookmarkStart w:id="2577" w:name="_Toc3566546"/>
      <w:bookmarkStart w:id="2578" w:name="_Toc34747548"/>
      <w:bookmarkStart w:id="2579" w:name="_Toc77096007"/>
      <w:bookmarkStart w:id="2580"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76"/>
      <w:bookmarkEnd w:id="2577"/>
      <w:bookmarkEnd w:id="2578"/>
      <w:bookmarkEnd w:id="2579"/>
      <w:bookmarkEnd w:id="258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81" w:name="_Toc3557076"/>
      <w:bookmarkStart w:id="2582" w:name="_Toc34747326"/>
      <w:bookmarkStart w:id="2583" w:name="_Toc77102147"/>
      <w:bookmarkStart w:id="2584" w:name="_Toc443470372"/>
      <w:bookmarkStart w:id="2585" w:name="_Toc450303224"/>
      <w:bookmarkStart w:id="2586" w:name="_Toc9996979"/>
      <w:bookmarkStart w:id="2587" w:name="_Toc353342679"/>
      <w:bookmarkEnd w:id="10"/>
    </w:p>
    <w:p w14:paraId="175E8840" w14:textId="5A6AB99C" w:rsidR="002D2C85" w:rsidRPr="007055D9" w:rsidRDefault="002D2C85" w:rsidP="00B202D2">
      <w:pPr>
        <w:pStyle w:val="berschrift1"/>
      </w:pPr>
      <w:bookmarkStart w:id="2588" w:name="_Toc99614642"/>
      <w:r w:rsidRPr="007055D9">
        <w:t>Future extensions</w:t>
      </w:r>
      <w:bookmarkEnd w:id="2581"/>
      <w:bookmarkEnd w:id="2582"/>
      <w:bookmarkEnd w:id="2583"/>
      <w:bookmarkEnd w:id="2588"/>
    </w:p>
    <w:p w14:paraId="209DB769" w14:textId="77777777" w:rsidR="002D2C85" w:rsidRPr="00226A3F" w:rsidRDefault="002D2C85" w:rsidP="00B202D2">
      <w:bookmarkStart w:id="2589" w:name="_Toc338938925"/>
      <w:bookmarkStart w:id="259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91" w:name="_Toc338938923"/>
      <w:bookmarkStart w:id="2592" w:name="_Toc338939259"/>
      <w:bookmarkStart w:id="2593" w:name="_Toc413359625"/>
      <w:bookmarkStart w:id="2594" w:name="_Toc3557077"/>
      <w:bookmarkStart w:id="2595" w:name="_Toc34747327"/>
      <w:bookmarkStart w:id="2596" w:name="_Toc77102148"/>
      <w:bookmarkStart w:id="2597" w:name="_Toc99614643"/>
      <w:r w:rsidRPr="00226A3F">
        <w:t>Additional parameters for spot and seam welds</w:t>
      </w:r>
      <w:bookmarkEnd w:id="2591"/>
      <w:bookmarkEnd w:id="2592"/>
      <w:bookmarkEnd w:id="2593"/>
      <w:bookmarkEnd w:id="2594"/>
      <w:bookmarkEnd w:id="2595"/>
      <w:bookmarkEnd w:id="2596"/>
      <w:bookmarkEnd w:id="259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8" w:name="_Ref338846673"/>
      <w:bookmarkStart w:id="2599" w:name="_Toc338938924"/>
      <w:bookmarkStart w:id="2600" w:name="_Toc338939260"/>
      <w:bookmarkStart w:id="2601" w:name="_Toc413359626"/>
      <w:bookmarkStart w:id="2602" w:name="_Toc3557078"/>
      <w:bookmarkStart w:id="2603" w:name="_Toc34747328"/>
      <w:bookmarkStart w:id="2604" w:name="_Toc77102149"/>
      <w:bookmarkStart w:id="2605" w:name="_Toc99614644"/>
      <w:r w:rsidRPr="00226A3F">
        <w:lastRenderedPageBreak/>
        <w:t>Other relevant and new joint types</w:t>
      </w:r>
      <w:bookmarkEnd w:id="2598"/>
      <w:bookmarkEnd w:id="2599"/>
      <w:bookmarkEnd w:id="2600"/>
      <w:bookmarkEnd w:id="2601"/>
      <w:bookmarkEnd w:id="2602"/>
      <w:bookmarkEnd w:id="2603"/>
      <w:bookmarkEnd w:id="2604"/>
      <w:bookmarkEnd w:id="260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06" w:name="_Ref69238344"/>
      <w:bookmarkStart w:id="2607" w:name="_Toc77102146"/>
      <w:bookmarkEnd w:id="2589"/>
      <w:bookmarkEnd w:id="2590"/>
      <w:r>
        <w:rPr>
          <w:lang w:val="en-US"/>
        </w:rPr>
        <w:lastRenderedPageBreak/>
        <w:br/>
      </w:r>
      <w:bookmarkStart w:id="2608"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06"/>
      <w:bookmarkEnd w:id="2607"/>
      <w:bookmarkEnd w:id="260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9" w:name="_Toc76030609"/>
      <w:bookmarkStart w:id="2610" w:name="_Toc94530894"/>
      <w:bookmarkStart w:id="2611"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9"/>
      <w:bookmarkEnd w:id="2610"/>
      <w:bookmarkEnd w:id="261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12" w:name="_Toc76030610"/>
      <w:bookmarkStart w:id="2613" w:name="_Toc94530895"/>
      <w:bookmarkStart w:id="2614"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12"/>
      <w:bookmarkEnd w:id="2613"/>
      <w:bookmarkEnd w:id="261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C243B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15"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15"/>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16"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16"/>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C243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C243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C243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C243B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C243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C243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17"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17"/>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C243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C243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C243B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C243B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C243B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8" w:name="_Toc99614646"/>
      <w:r w:rsidRPr="0007274A">
        <w:rPr>
          <w:b w:val="0"/>
          <w:bCs/>
          <w:lang w:val="en-US"/>
        </w:rPr>
        <w:t>(informative)</w:t>
      </w:r>
      <w:r>
        <w:rPr>
          <w:lang w:val="en-US"/>
        </w:rPr>
        <w:br/>
      </w:r>
      <w:r>
        <w:rPr>
          <w:lang w:val="en-US"/>
        </w:rPr>
        <w:br/>
      </w:r>
      <w:bookmarkStart w:id="261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8"/>
      <w:bookmarkEnd w:id="261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20" w:name="_Toc99614647"/>
      <w:r>
        <w:t>General principles</w:t>
      </w:r>
      <w:bookmarkEnd w:id="2620"/>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2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22" w:name="_Ref97730893"/>
      <w:bookmarkStart w:id="2623" w:name="_Ref97730874"/>
      <w:bookmarkStart w:id="2624"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22"/>
      <w:r>
        <w:t xml:space="preserve">: References in STEP file to related </w:t>
      </w:r>
      <w:r w:rsidRPr="00541575">
        <w:rPr>
          <w:rFonts w:ascii="Symbol" w:hAnsi="Symbol"/>
        </w:rPr>
        <w:t>c</w:t>
      </w:r>
      <w:r>
        <w:t>MCF file</w:t>
      </w:r>
      <w:bookmarkEnd w:id="2623"/>
      <w:bookmarkEnd w:id="2624"/>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21"/>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25"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25"/>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26"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26"/>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27" w:name="_Toc99614649"/>
      <w:r w:rsidRPr="0007274A">
        <w:rPr>
          <w:b w:val="0"/>
          <w:bCs/>
          <w:lang w:val="en-US"/>
        </w:rPr>
        <w:t>(informative)</w:t>
      </w:r>
      <w:r>
        <w:rPr>
          <w:lang w:val="en-US"/>
        </w:rPr>
        <w:br/>
      </w:r>
      <w:r>
        <w:rPr>
          <w:lang w:val="en-US"/>
        </w:rPr>
        <w:br/>
      </w:r>
      <w:r w:rsidRPr="000D087B">
        <w:rPr>
          <w:lang w:val="en-US"/>
        </w:rPr>
        <w:t>History</w:t>
      </w:r>
      <w:bookmarkEnd w:id="2627"/>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8" w:name="_Toc99614650"/>
      <w:r w:rsidRPr="00BC394B">
        <w:lastRenderedPageBreak/>
        <w:t>Bibliography</w:t>
      </w:r>
      <w:bookmarkEnd w:id="2584"/>
      <w:bookmarkEnd w:id="2585"/>
      <w:bookmarkEnd w:id="2586"/>
      <w:bookmarkEnd w:id="2587"/>
      <w:bookmarkEnd w:id="2628"/>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5E558" w14:textId="77777777" w:rsidR="00C243B0" w:rsidRDefault="00C243B0">
      <w:pPr>
        <w:spacing w:after="0" w:line="240" w:lineRule="auto"/>
      </w:pPr>
      <w:r>
        <w:separator/>
      </w:r>
    </w:p>
  </w:endnote>
  <w:endnote w:type="continuationSeparator" w:id="0">
    <w:p w14:paraId="0C9474A9" w14:textId="77777777" w:rsidR="00C243B0" w:rsidRDefault="00C24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48229" w14:textId="77777777" w:rsidR="00C243B0" w:rsidRDefault="00C243B0">
      <w:pPr>
        <w:spacing w:after="0" w:line="240" w:lineRule="auto"/>
      </w:pPr>
      <w:r>
        <w:separator/>
      </w:r>
    </w:p>
  </w:footnote>
  <w:footnote w:type="continuationSeparator" w:id="0">
    <w:p w14:paraId="43F646A8" w14:textId="77777777" w:rsidR="00C243B0" w:rsidRDefault="00C243B0">
      <w:pPr>
        <w:spacing w:after="0" w:line="240" w:lineRule="auto"/>
      </w:pPr>
      <w:r>
        <w:continuationSeparator/>
      </w:r>
    </w:p>
  </w:footnote>
  <w:footnote w:id="1">
    <w:p w14:paraId="04362F50" w14:textId="2E98573F" w:rsidR="001F4D75" w:rsidRPr="001C48A8" w:rsidRDefault="001F4D75"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2" w:author="Weinert, Matthias (M.)" w:date="2022-02-21T10:55:00Z">
        <w:r w:rsidRPr="007055D9">
          <w:t>L</w:t>
        </w:r>
        <w:r>
          <w:t>ocation</w:t>
        </w:r>
      </w:ins>
      <w:del w:id="146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7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7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101" w:author="Weinert, Matthias (M.)" w:date="2022-02-21T10:55:00Z">
        <w:r>
          <w:t xml:space="preserve">Figure </w:t>
        </w:r>
        <w:r>
          <w:rPr>
            <w:noProof/>
          </w:rPr>
          <w:t>67</w:t>
        </w:r>
      </w:ins>
      <w:del w:id="2102"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57" w:author="Weinert, Matthias (M.)" w:date="2022-02-21T10:55:00Z">
        <w:r>
          <w:t xml:space="preserve">Figure </w:t>
        </w:r>
        <w:r>
          <w:rPr>
            <w:noProof/>
          </w:rPr>
          <w:t>69</w:t>
        </w:r>
      </w:ins>
      <w:del w:id="2158"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8A5F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86C84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594075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E5066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9269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0C64D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0C36B96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3301"/>
    <w:rsid w:val="005D5977"/>
    <w:rsid w:val="005D6017"/>
    <w:rsid w:val="005E0526"/>
    <w:rsid w:val="005E1116"/>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43B0"/>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42839</Words>
  <Characters>269890</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312105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15</cp:revision>
  <cp:lastPrinted>2022-02-21T09:55:00Z</cp:lastPrinted>
  <dcterms:created xsi:type="dcterms:W3CDTF">2022-03-31T08:38:00Z</dcterms:created>
  <dcterms:modified xsi:type="dcterms:W3CDTF">2022-04-01T10:32:00Z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