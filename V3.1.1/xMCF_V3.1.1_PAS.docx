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1871483"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09-15T21:15:00Z">
        <w:r w:rsidR="007D631A">
          <w:rPr>
            <w:noProof/>
          </w:rPr>
          <w:t>0</w:t>
        </w:r>
      </w:ins>
      <w:r>
        <w:rPr>
          <w:noProof/>
        </w:rPr>
        <w:t>-</w:t>
      </w:r>
      <w:del w:id="3" w:author="Dr. Carsten Franke" w:date="2021-09-15T21:15:00Z">
        <w:r w:rsidR="00657B4B" w:rsidDel="007D631A">
          <w:rPr>
            <w:noProof/>
          </w:rPr>
          <w:delText>20</w:delText>
        </w:r>
      </w:del>
      <w:ins w:id="4"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0B0F9C">
        <w:rPr>
          <w:color w:val="auto"/>
          <w:sz w:val="20"/>
        </w:rPr>
        <w:t>Website: www.iso.org</w:t>
      </w:r>
    </w:p>
    <w:p w14:paraId="6A3BF7E0" w14:textId="77777777" w:rsidR="001A33D0"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rPr>
      </w:pPr>
      <w:r w:rsidRPr="000B0F9C">
        <w:rPr>
          <w:color w:val="auto"/>
          <w:sz w:val="20"/>
        </w:rPr>
        <w:t>Published in Switzerland</w:t>
      </w:r>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FD6D5A">
      <w:pPr>
        <w:pStyle w:val="Verzeichnis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FD6D5A">
      <w:pPr>
        <w:pStyle w:val="Verzeichnis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FD6D5A">
      <w:pPr>
        <w:pStyle w:val="Verzeichnis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FD6D5A">
      <w:pPr>
        <w:pStyle w:val="Verzeichnis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FD6D5A">
      <w:pPr>
        <w:pStyle w:val="Verzeichnis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FD6D5A">
      <w:pPr>
        <w:pStyle w:val="Verzeichnis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FD6D5A">
      <w:pPr>
        <w:pStyle w:val="Verzeichnis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FD6D5A">
      <w:pPr>
        <w:pStyle w:val="Verzeichnis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FD6D5A">
      <w:pPr>
        <w:pStyle w:val="Verzeichnis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FD6D5A">
      <w:pPr>
        <w:pStyle w:val="Verzeichnis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FD6D5A">
      <w:pPr>
        <w:pStyle w:val="Verzeichnis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FD6D5A">
      <w:pPr>
        <w:pStyle w:val="Verzeichnis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FD6D5A">
      <w:pPr>
        <w:pStyle w:val="Verzeichnis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FD6D5A">
      <w:pPr>
        <w:pStyle w:val="Verzeichnis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FD6D5A">
      <w:pPr>
        <w:pStyle w:val="Verzeichnis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FD6D5A">
      <w:pPr>
        <w:pStyle w:val="Verzeichnis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FD6D5A">
      <w:pPr>
        <w:pStyle w:val="Verzeichnis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FD6D5A">
      <w:pPr>
        <w:pStyle w:val="Verzeichnis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FD6D5A">
      <w:pPr>
        <w:pStyle w:val="Verzeichnis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FD6D5A">
      <w:pPr>
        <w:pStyle w:val="Verzeichnis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FD6D5A">
      <w:pPr>
        <w:pStyle w:val="Verzeichnis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FD6D5A">
      <w:pPr>
        <w:pStyle w:val="Verzeichnis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FD6D5A">
      <w:pPr>
        <w:pStyle w:val="Verzeichnis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FD6D5A">
      <w:pPr>
        <w:pStyle w:val="Verzeichnis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FD6D5A">
      <w:pPr>
        <w:pStyle w:val="Verzeichnis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FD6D5A">
      <w:pPr>
        <w:pStyle w:val="Verzeichnis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FD6D5A">
      <w:pPr>
        <w:pStyle w:val="Verzeichnis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FD6D5A">
      <w:pPr>
        <w:pStyle w:val="Verzeichnis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FD6D5A">
      <w:pPr>
        <w:pStyle w:val="Verzeichnis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FD6D5A">
      <w:pPr>
        <w:pStyle w:val="Verzeichnis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FD6D5A">
      <w:pPr>
        <w:pStyle w:val="Verzeichnis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FD6D5A">
      <w:pPr>
        <w:pStyle w:val="Verzeichnis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FD6D5A">
      <w:pPr>
        <w:pStyle w:val="Verzeichnis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FD6D5A">
      <w:pPr>
        <w:pStyle w:val="Verzeichnis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FD6D5A">
      <w:pPr>
        <w:pStyle w:val="Verzeichnis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FD6D5A">
      <w:pPr>
        <w:pStyle w:val="Verzeichnis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FD6D5A">
      <w:pPr>
        <w:pStyle w:val="Verzeichnis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FD6D5A">
      <w:pPr>
        <w:pStyle w:val="Verzeichnis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FD6D5A">
      <w:pPr>
        <w:pStyle w:val="Verzeichnis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FD6D5A">
      <w:pPr>
        <w:pStyle w:val="Verzeichnis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FD6D5A">
      <w:pPr>
        <w:pStyle w:val="Verzeichnis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FD6D5A">
      <w:pPr>
        <w:pStyle w:val="Verzeichnis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FD6D5A">
      <w:pPr>
        <w:pStyle w:val="Verzeichnis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FD6D5A">
      <w:pPr>
        <w:pStyle w:val="Verzeichnis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FD6D5A">
      <w:pPr>
        <w:pStyle w:val="Verzeichnis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FD6D5A">
      <w:pPr>
        <w:pStyle w:val="Verzeichnis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FD6D5A">
      <w:pPr>
        <w:pStyle w:val="Verzeichnis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FD6D5A">
      <w:pPr>
        <w:pStyle w:val="Verzeichnis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FD6D5A">
      <w:pPr>
        <w:pStyle w:val="Verzeichnis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FD6D5A">
      <w:pPr>
        <w:pStyle w:val="Verzeichnis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FD6D5A">
      <w:pPr>
        <w:pStyle w:val="Verzeichnis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FD6D5A">
      <w:pPr>
        <w:pStyle w:val="Verzeichnis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FD6D5A">
      <w:pPr>
        <w:pStyle w:val="Verzeichnis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FD6D5A">
      <w:pPr>
        <w:pStyle w:val="Verzeichnis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FD6D5A">
      <w:pPr>
        <w:pStyle w:val="Verzeichnis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FD6D5A">
      <w:pPr>
        <w:pStyle w:val="Verzeichnis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FD6D5A">
      <w:pPr>
        <w:pStyle w:val="Verzeichnis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FD6D5A">
      <w:pPr>
        <w:pStyle w:val="Verzeichnis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FD6D5A">
      <w:pPr>
        <w:pStyle w:val="Verzeichnis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FD6D5A">
      <w:pPr>
        <w:pStyle w:val="Verzeichnis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FD6D5A">
      <w:pPr>
        <w:pStyle w:val="Verzeichnis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FD6D5A">
      <w:pPr>
        <w:pStyle w:val="Verzeichnis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FD6D5A">
      <w:pPr>
        <w:pStyle w:val="Verzeichnis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FD6D5A">
      <w:pPr>
        <w:pStyle w:val="Verzeichnis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FD6D5A">
      <w:pPr>
        <w:pStyle w:val="Verzeichnis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FD6D5A">
      <w:pPr>
        <w:pStyle w:val="Verzeichnis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FD6D5A">
      <w:pPr>
        <w:pStyle w:val="Verzeichnis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FD6D5A">
      <w:pPr>
        <w:pStyle w:val="Verzeichnis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FD6D5A">
      <w:pPr>
        <w:pStyle w:val="Verzeichnis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FD6D5A">
      <w:pPr>
        <w:pStyle w:val="Verzeichnis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FD6D5A">
      <w:pPr>
        <w:pStyle w:val="Verzeichnis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FD6D5A">
      <w:pPr>
        <w:pStyle w:val="Verzeichnis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FD6D5A">
      <w:pPr>
        <w:pStyle w:val="Verzeichnis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FD6D5A">
      <w:pPr>
        <w:pStyle w:val="Verzeichnis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FD6D5A">
      <w:pPr>
        <w:pStyle w:val="Verzeichnis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FD6D5A">
      <w:pPr>
        <w:pStyle w:val="Verzeichnis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FD6D5A">
      <w:pPr>
        <w:pStyle w:val="Verzeichnis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FD6D5A">
      <w:pPr>
        <w:pStyle w:val="Verzeichnis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FD6D5A">
      <w:pPr>
        <w:pStyle w:val="Verzeichnis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FD6D5A">
      <w:pPr>
        <w:pStyle w:val="Verzeichnis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FD6D5A">
      <w:pPr>
        <w:pStyle w:val="Verzeichnis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FD6D5A">
      <w:pPr>
        <w:pStyle w:val="Verzeichnis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FD6D5A">
      <w:pPr>
        <w:pStyle w:val="Verzeichnis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FD6D5A">
      <w:pPr>
        <w:pStyle w:val="Verzeichnis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FD6D5A">
      <w:pPr>
        <w:pStyle w:val="Verzeichnis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FD6D5A">
      <w:pPr>
        <w:pStyle w:val="Verzeichnis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FD6D5A">
      <w:pPr>
        <w:pStyle w:val="Verzeichnis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FD6D5A">
      <w:pPr>
        <w:pStyle w:val="Verzeichnis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FD6D5A">
      <w:pPr>
        <w:pStyle w:val="Verzeichnis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FD6D5A">
      <w:pPr>
        <w:pStyle w:val="Verzeichnis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FD6D5A">
      <w:pPr>
        <w:pStyle w:val="Verzeichnis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FD6D5A">
      <w:pPr>
        <w:pStyle w:val="Verzeichnis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FD6D5A">
      <w:pPr>
        <w:pStyle w:val="Verzeichnis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FD6D5A">
      <w:pPr>
        <w:pStyle w:val="Verzeichnis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FD6D5A">
      <w:pPr>
        <w:pStyle w:val="Verzeichnis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FD6D5A">
      <w:pPr>
        <w:pStyle w:val="Verzeichnis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FD6D5A">
      <w:pPr>
        <w:pStyle w:val="Verzeichnis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FD6D5A">
      <w:pPr>
        <w:pStyle w:val="Verzeichnis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FD6D5A">
      <w:pPr>
        <w:pStyle w:val="Verzeichnis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FD6D5A">
      <w:pPr>
        <w:pStyle w:val="Verzeichnis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FD6D5A">
      <w:pPr>
        <w:pStyle w:val="Verzeichnis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FD6D5A">
      <w:pPr>
        <w:pStyle w:val="Verzeichnis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FD6D5A">
      <w:pPr>
        <w:pStyle w:val="Verzeichnis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FD6D5A">
      <w:pPr>
        <w:pStyle w:val="Verzeichnis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FD6D5A">
      <w:pPr>
        <w:pStyle w:val="Verzeichnis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FD6D5A">
      <w:pPr>
        <w:pStyle w:val="Verzeichnis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FD6D5A">
      <w:pPr>
        <w:pStyle w:val="Verzeichnis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FD6D5A">
      <w:pPr>
        <w:pStyle w:val="Verzeichnis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FD6D5A">
      <w:pPr>
        <w:pStyle w:val="Verzeichnis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FD6D5A">
      <w:pPr>
        <w:pStyle w:val="Verzeichnis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FD6D5A">
      <w:pPr>
        <w:pStyle w:val="Verzeichnis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3E94F06C" w:rsidR="004C113B" w:rsidRDefault="00FD6D5A">
      <w:pPr>
        <w:pStyle w:val="Verzeichnis1"/>
        <w:rPr>
          <w:rFonts w:asciiTheme="minorHAnsi" w:eastAsiaTheme="minorEastAsia" w:hAnsiTheme="minorHAnsi" w:cstheme="minorBidi"/>
          <w:b w:val="0"/>
          <w:noProof/>
          <w:lang w:val="de-DE" w:eastAsia="de-DE"/>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F3E6266" w14:textId="4FDF9E9D" w:rsidR="001A33D0" w:rsidRDefault="0054733A" w:rsidP="00680F6D">
      <w:pPr>
        <w:pStyle w:val="Verzeichnis1"/>
        <w:tabs>
          <w:tab w:val="clear" w:pos="403"/>
          <w:tab w:val="clear" w:pos="720"/>
          <w:tab w:val="left" w:pos="851"/>
          <w:tab w:val="left" w:pos="1134"/>
        </w:tabs>
        <w:rPr>
          <w:ins w:id="5" w:author="Dr. Carsten Franke" w:date="2021-09-20T18:07:00Z"/>
        </w:rPr>
      </w:pPr>
      <w:r w:rsidRPr="00BC394B">
        <w:fldChar w:fldCharType="end"/>
      </w:r>
    </w:p>
    <w:p w14:paraId="50D4D961" w14:textId="17AEA443" w:rsidR="0055799E" w:rsidRDefault="0055799E" w:rsidP="0055799E">
      <w:pPr>
        <w:rPr>
          <w:ins w:id="6" w:author="Dr. Carsten Franke" w:date="2021-09-20T18:07:00Z"/>
        </w:rPr>
      </w:pPr>
      <w:ins w:id="7" w:author="Dr. Carsten Franke" w:date="2021-09-20T18:07:00Z">
        <w:r>
          <w:t xml:space="preserve">CF: Can we have a "List of Figures" and a "List of Tables", here? </w:t>
        </w:r>
      </w:ins>
    </w:p>
    <w:p w14:paraId="0AC83DBF" w14:textId="77777777" w:rsidR="0055799E" w:rsidRPr="0055799E" w:rsidRDefault="0055799E">
      <w:pPr>
        <w:pPrChange w:id="8" w:author="Dr. Carsten Franke" w:date="2021-09-20T18:07:00Z">
          <w:pPr>
            <w:pStyle w:val="Verzeichnis1"/>
            <w:tabs>
              <w:tab w:val="clear" w:pos="403"/>
              <w:tab w:val="clear" w:pos="720"/>
              <w:tab w:val="left" w:pos="851"/>
              <w:tab w:val="left" w:pos="1134"/>
            </w:tabs>
          </w:pPr>
        </w:pPrChange>
      </w:pPr>
    </w:p>
    <w:p w14:paraId="2751C5F6" w14:textId="77777777" w:rsidR="001A33D0" w:rsidRPr="00BC394B" w:rsidRDefault="001A33D0" w:rsidP="001A33D0">
      <w:pPr>
        <w:pStyle w:val="ForewordTitle"/>
      </w:pPr>
      <w:bookmarkStart w:id="9" w:name="_Toc353342667"/>
      <w:bookmarkStart w:id="10" w:name="_Toc83048621"/>
      <w:r w:rsidRPr="00BC394B">
        <w:lastRenderedPageBreak/>
        <w:t>Foreword</w:t>
      </w:r>
      <w:bookmarkEnd w:id="9"/>
      <w:bookmarkEnd w:id="10"/>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11" w:name="_Toc353342668"/>
      <w:bookmarkStart w:id="12" w:name="_Toc83048622"/>
      <w:r w:rsidRPr="00BC394B">
        <w:lastRenderedPageBreak/>
        <w:t>Introduction</w:t>
      </w:r>
      <w:bookmarkEnd w:id="11"/>
      <w:bookmarkEnd w:id="12"/>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are lacking a consistent handling of logical and process related connection information (</w:t>
      </w:r>
      <w:proofErr w:type="gramStart"/>
      <w:r w:rsidR="000F23F7" w:rsidRPr="00AB5C7F">
        <w:rPr>
          <w:color w:val="00B050"/>
        </w:rPr>
        <w:t>e.g.</w:t>
      </w:r>
      <w:proofErr w:type="gramEnd"/>
      <w:r w:rsidR="000F23F7" w:rsidRPr="00AB5C7F">
        <w:rPr>
          <w:color w:val="00B050"/>
        </w:rPr>
        <w:t xml:space="preserve">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proofErr w:type="gramStart"/>
      <w:r w:rsidRPr="00AB5C7F">
        <w:rPr>
          <w:color w:val="00B050"/>
        </w:rPr>
        <w:t>In order to</w:t>
      </w:r>
      <w:proofErr w:type="gramEnd"/>
      <w:r w:rsidRPr="00AB5C7F">
        <w:rPr>
          <w:color w:val="00B050"/>
        </w:rPr>
        <w:t xml:space="preserve">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r w:rsidR="003B19A0">
        <w:rPr>
          <w:color w:val="00B050"/>
        </w:rPr>
        <w:t xml:space="preserve">be </w:t>
      </w:r>
      <w:r w:rsidR="003779B4" w:rsidRPr="00502DF5">
        <w:rPr>
          <w:color w:val="00B050"/>
        </w:rPr>
        <w:t>manage</w:t>
      </w:r>
      <w:r w:rsidR="003B19A0">
        <w:rPr>
          <w:color w:val="00B050"/>
        </w:rPr>
        <w:t>d</w:t>
      </w:r>
      <w:r w:rsidR="003779B4" w:rsidRPr="00502DF5">
        <w:rPr>
          <w:color w:val="00B050"/>
        </w:rPr>
        <w:t xml:space="preserve"> for each connection. </w:t>
      </w:r>
    </w:p>
    <w:p w14:paraId="26290167" w14:textId="1C79B7D5"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proofErr w:type="gramStart"/>
      <w:r w:rsidR="00502DF5" w:rsidRPr="00502DF5">
        <w:rPr>
          <w:color w:val="00B050"/>
        </w:rPr>
        <w:t>also</w:t>
      </w:r>
      <w:proofErr w:type="gramEnd"/>
      <w:r w:rsidR="00502DF5" w:rsidRPr="00502DF5">
        <w:rPr>
          <w:color w:val="00B050"/>
        </w:rPr>
        <w:t xml:space="preserve">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r w:rsidR="00E935CD">
        <w:rPr>
          <w:color w:val="00B050"/>
        </w:rPr>
        <w:t>defined</w:t>
      </w:r>
      <w:r w:rsidR="00E935CD" w:rsidRPr="00502DF5">
        <w:rPr>
          <w:color w:val="00B050"/>
        </w:rPr>
        <w:t xml:space="preserve"> </w:t>
      </w:r>
      <w:r w:rsidR="00E935CD">
        <w:rPr>
          <w:color w:val="00B050"/>
        </w:rPr>
        <w:t>in this document</w:t>
      </w:r>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r w:rsidR="00CC65E4">
        <w:rPr>
          <w:color w:val="00B050"/>
        </w:rPr>
        <w:t>,</w:t>
      </w:r>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502DF5" w:rsidP="00502DF5">
      <w:pPr>
        <w:rPr>
          <w:color w:val="00B050"/>
        </w:rPr>
        <w:sectPr w:rsidR="00502DF5" w:rsidRPr="00502DF5"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13" w:name="_Toc353342669"/>
      <w:bookmarkStart w:id="14" w:name="_Toc83048623"/>
      <w:r w:rsidRPr="00BC394B">
        <w:t>Scope</w:t>
      </w:r>
      <w:bookmarkEnd w:id="13"/>
      <w:bookmarkEnd w:id="14"/>
    </w:p>
    <w:p w14:paraId="5EDFED28" w14:textId="0030CBB3" w:rsidR="001A33D0" w:rsidRDefault="00657B4B" w:rsidP="00ED5FAB">
      <w:pPr>
        <w:pStyle w:val="Textkrper"/>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color w:val="00B050"/>
        </w:rPr>
      </w:pPr>
      <w:r>
        <w:rPr>
          <w:color w:val="00B050"/>
        </w:rPr>
        <w:t>It does not specify geometry of fasteners or other parts.</w:t>
      </w:r>
      <w:r w:rsidR="009163AD">
        <w:rPr>
          <w:color w:val="00B050"/>
        </w:rPr>
        <w:t xml:space="preserve"> </w:t>
      </w:r>
    </w:p>
    <w:p w14:paraId="6F221858" w14:textId="3B936B54" w:rsidR="009163AD" w:rsidRPr="00657B4B" w:rsidRDefault="009163AD" w:rsidP="00ED5FAB">
      <w:pPr>
        <w:pStyle w:val="Textkrper"/>
        <w:rPr>
          <w:color w:val="00B050"/>
        </w:rPr>
      </w:pPr>
      <w:r>
        <w:rPr>
          <w:color w:val="00B050"/>
        </w:rPr>
        <w:t xml:space="preserve">Also out of scope is the handling of </w:t>
      </w:r>
      <w:r w:rsidRPr="009163AD">
        <w:rPr>
          <w:color w:val="00B050"/>
        </w:rPr>
        <w:t>χ</w:t>
      </w:r>
      <w:r>
        <w:rPr>
          <w:color w:val="00B050"/>
        </w:rPr>
        <w:t xml:space="preserve">MCF data in PDM-, SDM- and other data management systems. </w:t>
      </w:r>
    </w:p>
    <w:p w14:paraId="4F99F2DE" w14:textId="1EA16368" w:rsidR="001A33D0" w:rsidRPr="00BC394B" w:rsidRDefault="001A33D0" w:rsidP="001A33D0">
      <w:pPr>
        <w:pStyle w:val="berschrift1"/>
        <w:numPr>
          <w:ilvl w:val="0"/>
          <w:numId w:val="1"/>
        </w:numPr>
        <w:tabs>
          <w:tab w:val="clear" w:pos="432"/>
        </w:tabs>
        <w:ind w:left="0" w:firstLine="0"/>
      </w:pPr>
      <w:bookmarkStart w:id="15" w:name="_Toc353342670"/>
      <w:bookmarkStart w:id="16" w:name="_Toc83048624"/>
      <w:r w:rsidRPr="00BC394B">
        <w:t>Normative references</w:t>
      </w:r>
      <w:bookmarkEnd w:id="15"/>
      <w:bookmarkEnd w:id="16"/>
    </w:p>
    <w:p w14:paraId="50046E83" w14:textId="77777777" w:rsidR="001A33D0" w:rsidRPr="00BC394B" w:rsidRDefault="001A33D0" w:rsidP="00ED5FAB">
      <w:pPr>
        <w:pStyle w:val="Textkrper"/>
      </w:pPr>
      <w:r w:rsidRPr="00BC394B">
        <w:t xml:space="preserve">The following documents are referred to in the text in such a way that some or </w:t>
      </w:r>
      <w:proofErr w:type="gramStart"/>
      <w:r w:rsidRPr="00BC394B">
        <w:t>all of</w:t>
      </w:r>
      <w:proofErr w:type="gramEnd"/>
      <w:r w:rsidRPr="00BC394B">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7" w:name="_Toc353342671"/>
      <w:bookmarkStart w:id="18" w:name="_Toc83048625"/>
      <w:r w:rsidRPr="00BC394B">
        <w:t>Terms and definitions</w:t>
      </w:r>
      <w:bookmarkEnd w:id="17"/>
      <w:bookmarkEnd w:id="18"/>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2" w:history="1">
        <w:r w:rsidRPr="00A4141A">
          <w:rPr>
            <w:color w:val="0000FF"/>
            <w:u w:val="single"/>
            <w:lang w:eastAsia="fr-FR"/>
          </w:rPr>
          <w:t>https://www.iso.org/obp</w:t>
        </w:r>
      </w:hyperlink>
    </w:p>
    <w:p w14:paraId="47303398" w14:textId="4BAD70A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3"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9" w:name="_Toc3556920"/>
      <w:bookmarkStart w:id="20" w:name="_Toc34747170"/>
      <w:bookmarkStart w:id="21" w:name="_Toc77101983"/>
      <w:bookmarkStart w:id="22" w:name="_Toc353798250"/>
      <w:r>
        <w:br w:type="page"/>
      </w:r>
    </w:p>
    <w:p w14:paraId="1DED046F" w14:textId="77777777" w:rsidR="00FC68DB" w:rsidRPr="007055D9" w:rsidRDefault="00FC68DB" w:rsidP="00B202D2">
      <w:pPr>
        <w:pStyle w:val="berschrift1"/>
      </w:pPr>
      <w:bookmarkStart w:id="23" w:name="_Toc334183503"/>
      <w:bookmarkStart w:id="24" w:name="_Toc338938871"/>
      <w:bookmarkStart w:id="25" w:name="_Toc338939051"/>
      <w:bookmarkStart w:id="26" w:name="_Toc3556924"/>
      <w:bookmarkStart w:id="27" w:name="_Toc34747174"/>
      <w:bookmarkStart w:id="28" w:name="_Toc77101987"/>
      <w:bookmarkStart w:id="29" w:name="_Toc83048626"/>
      <w:bookmarkStart w:id="30" w:name="_Toc288196434"/>
      <w:bookmarkStart w:id="31" w:name="_Toc288200732"/>
      <w:bookmarkEnd w:id="19"/>
      <w:bookmarkEnd w:id="20"/>
      <w:bookmarkEnd w:id="21"/>
      <w:r w:rsidRPr="007055D9">
        <w:lastRenderedPageBreak/>
        <w:t xml:space="preserve">Design Principles and Basic Features of </w:t>
      </w:r>
      <w:r w:rsidRPr="00A5126C">
        <w:t>χ</w:t>
      </w:r>
      <w:r w:rsidRPr="007055D9">
        <w:t>MCF</w:t>
      </w:r>
      <w:bookmarkEnd w:id="23"/>
      <w:bookmarkEnd w:id="24"/>
      <w:bookmarkEnd w:id="25"/>
      <w:bookmarkEnd w:id="26"/>
      <w:bookmarkEnd w:id="27"/>
      <w:bookmarkEnd w:id="28"/>
      <w:bookmarkEnd w:id="29"/>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32" w:name="_Toc338938872"/>
      <w:bookmarkStart w:id="33" w:name="_Toc338939052"/>
      <w:bookmarkStart w:id="34" w:name="_Toc3556925"/>
      <w:bookmarkStart w:id="35" w:name="_Toc34747175"/>
      <w:bookmarkStart w:id="36" w:name="_Toc77101988"/>
      <w:bookmarkStart w:id="37" w:name="_Toc83048627"/>
      <w:r w:rsidRPr="007055D9">
        <w:t>Design Principles</w:t>
      </w:r>
      <w:bookmarkEnd w:id="30"/>
      <w:bookmarkEnd w:id="31"/>
      <w:bookmarkEnd w:id="32"/>
      <w:bookmarkEnd w:id="33"/>
      <w:bookmarkEnd w:id="34"/>
      <w:bookmarkEnd w:id="35"/>
      <w:bookmarkEnd w:id="36"/>
      <w:bookmarkEnd w:id="37"/>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B202D2">
      <w:pPr>
        <w:pStyle w:val="Aufzhlungszeichen"/>
        <w:numPr>
          <w:ilvl w:val="0"/>
          <w:numId w:val="13"/>
        </w:numPr>
        <w:jc w:val="both"/>
      </w:pPr>
      <w:bookmarkStart w:id="38"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8"/>
      <w:r w:rsidRPr="007055D9">
        <w:t xml:space="preserve"> </w:t>
      </w:r>
    </w:p>
    <w:p w14:paraId="47F7A07B" w14:textId="77777777" w:rsidR="00FC68DB" w:rsidRPr="007055D9" w:rsidRDefault="00FC68DB" w:rsidP="00B202D2">
      <w:pPr>
        <w:pStyle w:val="Aufzhlungszeichen"/>
        <w:numPr>
          <w:ilvl w:val="0"/>
          <w:numId w:val="13"/>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9" w:name="_Toc288196435"/>
      <w:bookmarkStart w:id="40"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41" w:name="_Ref338930849"/>
      <w:bookmarkStart w:id="42" w:name="_Toc338938873"/>
      <w:bookmarkStart w:id="43" w:name="_Toc338939053"/>
      <w:bookmarkStart w:id="44" w:name="_Toc3556926"/>
      <w:bookmarkStart w:id="45" w:name="_Toc34747176"/>
      <w:bookmarkStart w:id="46" w:name="_Toc77101989"/>
      <w:bookmarkStart w:id="47" w:name="_Toc83048628"/>
      <w:r w:rsidRPr="007055D9">
        <w:t xml:space="preserve">Idealization of </w:t>
      </w:r>
      <w:bookmarkEnd w:id="41"/>
      <w:bookmarkEnd w:id="42"/>
      <w:bookmarkEnd w:id="43"/>
      <w:r w:rsidRPr="007055D9">
        <w:t>Joints</w:t>
      </w:r>
      <w:bookmarkEnd w:id="44"/>
      <w:bookmarkEnd w:id="45"/>
      <w:bookmarkEnd w:id="46"/>
      <w:bookmarkEnd w:id="47"/>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Beschriftung"/>
      </w:pPr>
      <w:bookmarkStart w:id="48" w:name="_Ref428531162"/>
      <w:bookmarkStart w:id="49" w:name="_Toc3557081"/>
      <w:bookmarkStart w:id="50" w:name="_Toc34747331"/>
      <w:bookmarkStart w:id="51" w:name="_Toc76030522"/>
      <w:r>
        <w:t xml:space="preserve">Figure </w:t>
      </w:r>
      <w:r>
        <w:fldChar w:fldCharType="begin"/>
      </w:r>
      <w:r>
        <w:instrText xml:space="preserve"> SEQ Figure \* ARABIC </w:instrText>
      </w:r>
      <w:r>
        <w:fldChar w:fldCharType="separate"/>
      </w:r>
      <w:r w:rsidR="004C113B">
        <w:rPr>
          <w:noProof/>
        </w:rPr>
        <w:t>1</w:t>
      </w:r>
      <w:r>
        <w:fldChar w:fldCharType="end"/>
      </w:r>
      <w:bookmarkEnd w:id="48"/>
      <w:r>
        <w:t>: Seam weld as 1</w:t>
      </w:r>
      <w:r>
        <w:noBreakHyphen/>
        <w:t>dimensional joint</w:t>
      </w:r>
      <w:bookmarkEnd w:id="49"/>
      <w:bookmarkEnd w:id="50"/>
      <w:bookmarkEnd w:id="51"/>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2" w:name="_Toc338938874"/>
      <w:bookmarkStart w:id="53" w:name="_Toc338939054"/>
      <w:bookmarkStart w:id="54" w:name="_Toc3556927"/>
      <w:bookmarkStart w:id="55" w:name="_Toc34747177"/>
      <w:bookmarkStart w:id="56" w:name="_Toc77101990"/>
      <w:bookmarkStart w:id="57" w:name="_Toc83048629"/>
      <w:r w:rsidRPr="007055D9">
        <w:t xml:space="preserve">Reconstruction of Joints from </w:t>
      </w:r>
      <w:r w:rsidRPr="00A5126C">
        <w:t>χ</w:t>
      </w:r>
      <w:r w:rsidRPr="007055D9">
        <w:t>MCF</w:t>
      </w:r>
      <w:bookmarkEnd w:id="52"/>
      <w:bookmarkEnd w:id="53"/>
      <w:bookmarkEnd w:id="54"/>
      <w:bookmarkEnd w:id="55"/>
      <w:bookmarkEnd w:id="56"/>
      <w:bookmarkEnd w:id="5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8" w:name="_Toc338938875"/>
      <w:bookmarkStart w:id="59" w:name="_Toc338939055"/>
      <w:bookmarkStart w:id="60" w:name="_Ref371678646"/>
      <w:bookmarkStart w:id="61" w:name="_Toc3556928"/>
      <w:bookmarkStart w:id="62" w:name="_Toc34747178"/>
      <w:bookmarkStart w:id="63" w:name="_Toc77101991"/>
      <w:bookmarkStart w:id="64" w:name="_Toc83048630"/>
      <w:r w:rsidRPr="007055D9">
        <w:t xml:space="preserve">Description of </w:t>
      </w:r>
      <w:bookmarkEnd w:id="58"/>
      <w:bookmarkEnd w:id="59"/>
      <w:bookmarkEnd w:id="60"/>
      <w:r w:rsidRPr="007055D9">
        <w:t>Topology</w:t>
      </w:r>
      <w:bookmarkEnd w:id="61"/>
      <w:bookmarkEnd w:id="62"/>
      <w:bookmarkEnd w:id="63"/>
      <w:bookmarkEnd w:id="6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6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5"/>
      <w:proofErr w:type="gramEnd"/>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Beschriftung"/>
      </w:pPr>
      <w:bookmarkStart w:id="66" w:name="_Ref334010986"/>
      <w:bookmarkStart w:id="67" w:name="_Toc3557082"/>
      <w:bookmarkStart w:id="68" w:name="_Toc34747332"/>
      <w:bookmarkStart w:id="69" w:name="_Toc76030523"/>
      <w:r>
        <w:t xml:space="preserve">Figure </w:t>
      </w:r>
      <w:r>
        <w:fldChar w:fldCharType="begin"/>
      </w:r>
      <w:r>
        <w:instrText xml:space="preserve"> SEQ Figure \* ARABIC </w:instrText>
      </w:r>
      <w:r>
        <w:fldChar w:fldCharType="separate"/>
      </w:r>
      <w:r w:rsidR="004C113B">
        <w:rPr>
          <w:noProof/>
        </w:rPr>
        <w:t>2</w:t>
      </w:r>
      <w:r>
        <w:fldChar w:fldCharType="end"/>
      </w:r>
      <w:r>
        <w:t>:</w:t>
      </w:r>
      <w:bookmarkEnd w:id="66"/>
      <w:r w:rsidRPr="007055D9">
        <w:t xml:space="preserve"> Topological Relations between Parts and Assemblies</w:t>
      </w:r>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26" o:title="" cropbottom="43024f" cropright="10402f"/>
          </v:shape>
          <o:OLEObject Type="Embed" ProgID="PowerPoint.Slide.8" ShapeID="_x0000_i1025" DrawAspect="Content" ObjectID="_1696310014" r:id="rId27"/>
        </w:object>
      </w:r>
    </w:p>
    <w:p w14:paraId="142BE546" w14:textId="3A30F0A2" w:rsidR="00FC68DB" w:rsidRPr="007055D9" w:rsidRDefault="00FC68DB" w:rsidP="00B202D2">
      <w:pPr>
        <w:pStyle w:val="Beschriftung"/>
      </w:pPr>
      <w:bookmarkStart w:id="70" w:name="_Toc3557083"/>
      <w:bookmarkStart w:id="71" w:name="_Toc34747333"/>
      <w:bookmarkStart w:id="72" w:name="_Toc76030524"/>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70"/>
      <w:bookmarkEnd w:id="71"/>
      <w:bookmarkEnd w:id="72"/>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3" w:name="_Toc338938876"/>
      <w:bookmarkStart w:id="74" w:name="_Toc338939056"/>
      <w:bookmarkStart w:id="75" w:name="_Toc3556929"/>
      <w:bookmarkStart w:id="76" w:name="_Toc34747179"/>
      <w:bookmarkStart w:id="77" w:name="_Toc77101992"/>
      <w:bookmarkStart w:id="78" w:name="_Toc83048631"/>
      <w:bookmarkStart w:id="79" w:name="_Toc288196436"/>
      <w:bookmarkStart w:id="80" w:name="_Toc288200734"/>
      <w:bookmarkEnd w:id="39"/>
      <w:bookmarkEnd w:id="40"/>
      <w:r w:rsidRPr="007055D9">
        <w:t xml:space="preserve">χMCF in the Development </w:t>
      </w:r>
      <w:bookmarkEnd w:id="73"/>
      <w:bookmarkEnd w:id="74"/>
      <w:r w:rsidRPr="007055D9">
        <w:t>Processes</w:t>
      </w:r>
      <w:bookmarkEnd w:id="75"/>
      <w:bookmarkEnd w:id="76"/>
      <w:bookmarkEnd w:id="77"/>
      <w:bookmarkEnd w:id="78"/>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Beschriftung"/>
      </w:pPr>
      <w:bookmarkStart w:id="81" w:name="_Ref333842518"/>
      <w:bookmarkStart w:id="82" w:name="_Ref333842510"/>
      <w:bookmarkStart w:id="83" w:name="_Toc3557084"/>
      <w:bookmarkStart w:id="84" w:name="_Toc34747334"/>
      <w:bookmarkStart w:id="85" w:name="_Toc76030525"/>
      <w:r w:rsidRPr="007055D9">
        <w:t xml:space="preserve">Figure </w:t>
      </w:r>
      <w:r>
        <w:fldChar w:fldCharType="begin"/>
      </w:r>
      <w:r>
        <w:instrText xml:space="preserve"> SEQ Figure \* ARABIC </w:instrText>
      </w:r>
      <w:r>
        <w:fldChar w:fldCharType="separate"/>
      </w:r>
      <w:r w:rsidR="004C113B">
        <w:rPr>
          <w:noProof/>
        </w:rPr>
        <w:t>4</w:t>
      </w:r>
      <w:r>
        <w:fldChar w:fldCharType="end"/>
      </w:r>
      <w:bookmarkEnd w:id="81"/>
      <w:r w:rsidRPr="007055D9">
        <w:t xml:space="preserve">: The Development </w:t>
      </w:r>
      <w:bookmarkEnd w:id="82"/>
      <w:r w:rsidRPr="007055D9">
        <w:t>Process</w:t>
      </w:r>
      <w:bookmarkEnd w:id="83"/>
      <w:bookmarkEnd w:id="84"/>
      <w:bookmarkEnd w:id="85"/>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86"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r w:rsidRPr="007055D9">
        <w:t xml:space="preserve">Figure </w:t>
      </w:r>
      <w:r>
        <w:fldChar w:fldCharType="begin"/>
      </w:r>
      <w:r>
        <w:instrText xml:space="preserve"> SEQ Figure \* ARABIC </w:instrText>
      </w:r>
      <w:r>
        <w:fldChar w:fldCharType="separate"/>
      </w:r>
      <w:r w:rsidR="004C113B">
        <w:rPr>
          <w:noProof/>
        </w:rPr>
        <w:t>5</w:t>
      </w:r>
      <w:r>
        <w:fldChar w:fldCharType="end"/>
      </w:r>
      <w:bookmarkEnd w:id="86"/>
      <w:bookmarkEnd w:id="87"/>
      <w:r w:rsidRPr="007055D9">
        <w:t>: χMCF as a Platform for Connection Information</w:t>
      </w:r>
      <w:r w:rsidRPr="007055D9">
        <w:br/>
        <w:t>in the</w:t>
      </w:r>
      <w:r>
        <w:t xml:space="preserve"> Complete</w:t>
      </w:r>
      <w:r w:rsidRPr="007055D9">
        <w:t xml:space="preserve"> Development </w:t>
      </w:r>
      <w:bookmarkEnd w:id="88"/>
      <w:r w:rsidRPr="007055D9">
        <w:t>Process</w:t>
      </w:r>
      <w:bookmarkEnd w:id="89"/>
      <w:bookmarkEnd w:id="90"/>
      <w:bookmarkEnd w:id="91"/>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2" w:name="_Toc3556930"/>
      <w:bookmarkStart w:id="93" w:name="_Toc34747180"/>
      <w:bookmarkStart w:id="94" w:name="_Toc77101993"/>
      <w:bookmarkStart w:id="95" w:name="_Toc83048632"/>
      <w:r w:rsidRPr="007055D9">
        <w:lastRenderedPageBreak/>
        <w:t>Keywords of XML specification</w:t>
      </w:r>
      <w:bookmarkEnd w:id="92"/>
      <w:bookmarkEnd w:id="93"/>
      <w:bookmarkEnd w:id="94"/>
      <w:bookmarkEnd w:id="95"/>
    </w:p>
    <w:p w14:paraId="7A21DF07" w14:textId="77777777" w:rsidR="00FC68DB" w:rsidRPr="007055D9" w:rsidRDefault="00FC68DB" w:rsidP="00B202D2">
      <w:pPr>
        <w:pStyle w:val="berschrift2"/>
      </w:pPr>
      <w:bookmarkStart w:id="96" w:name="_Toc34747181"/>
      <w:bookmarkStart w:id="97" w:name="_Toc77101994"/>
      <w:bookmarkStart w:id="98" w:name="_Toc83048633"/>
      <w:r w:rsidRPr="007055D9">
        <w:t>Keywords</w:t>
      </w:r>
      <w:bookmarkEnd w:id="96"/>
      <w:bookmarkEnd w:id="97"/>
      <w:bookmarkEnd w:id="98"/>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99" w:name="_Ref371679978"/>
      <w:bookmarkStart w:id="100" w:name="_Ref371939247"/>
      <w:bookmarkStart w:id="101" w:name="_Toc3556933"/>
      <w:bookmarkStart w:id="102" w:name="_Toc34747182"/>
      <w:bookmarkStart w:id="103" w:name="_Toc77101995"/>
      <w:bookmarkStart w:id="104" w:name="_Toc83048634"/>
      <w:bookmarkStart w:id="105" w:name="_Toc288196441"/>
      <w:bookmarkStart w:id="106" w:name="_Toc288200739"/>
      <w:bookmarkEnd w:id="79"/>
      <w:bookmarkEnd w:id="80"/>
      <w:r w:rsidRPr="007055D9">
        <w:t>Parts, Properties and Assemblies</w:t>
      </w:r>
      <w:bookmarkEnd w:id="99"/>
      <w:bookmarkEnd w:id="100"/>
      <w:bookmarkEnd w:id="101"/>
      <w:bookmarkEnd w:id="102"/>
      <w:bookmarkEnd w:id="103"/>
      <w:bookmarkEnd w:id="104"/>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7" w:name="_Toc3556934"/>
      <w:bookmarkStart w:id="108" w:name="_Toc34747183"/>
      <w:bookmarkStart w:id="109" w:name="_Toc77101996"/>
      <w:bookmarkStart w:id="110" w:name="_Toc83048635"/>
      <w:r w:rsidRPr="007055D9">
        <w:t>Parts</w:t>
      </w:r>
      <w:bookmarkEnd w:id="107"/>
      <w:bookmarkEnd w:id="108"/>
      <w:bookmarkEnd w:id="109"/>
      <w:bookmarkEnd w:id="110"/>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1" w:name="_Toc3556935"/>
      <w:bookmarkStart w:id="112" w:name="_Toc34747184"/>
      <w:bookmarkStart w:id="113" w:name="_Toc77101997"/>
      <w:bookmarkStart w:id="114" w:name="_Toc83048636"/>
      <w:r w:rsidRPr="007055D9">
        <w:t>Part Labels</w:t>
      </w:r>
      <w:bookmarkEnd w:id="111"/>
      <w:bookmarkEnd w:id="112"/>
      <w:bookmarkEnd w:id="113"/>
      <w:bookmarkEnd w:id="114"/>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4E76B120" w14:textId="77777777" w:rsidR="00FC68DB" w:rsidRPr="007055D9" w:rsidRDefault="00FC68DB" w:rsidP="00B202D2">
      <w:pPr>
        <w:pStyle w:val="berschrift2"/>
      </w:pPr>
      <w:bookmarkStart w:id="115" w:name="_Toc3556936"/>
      <w:bookmarkStart w:id="116" w:name="_Toc34747185"/>
      <w:bookmarkStart w:id="117" w:name="_Toc77101998"/>
      <w:bookmarkStart w:id="118" w:name="_Toc83048637"/>
      <w:r w:rsidRPr="007055D9">
        <w:lastRenderedPageBreak/>
        <w:t>Properties</w:t>
      </w:r>
      <w:bookmarkEnd w:id="115"/>
      <w:bookmarkEnd w:id="116"/>
      <w:bookmarkEnd w:id="117"/>
      <w:bookmarkEnd w:id="118"/>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proofErr w:type="gramStart"/>
      <w:r w:rsidRPr="007055D9">
        <w:t>a number of</w:t>
      </w:r>
      <w:proofErr w:type="gramEnd"/>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83048638"/>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0">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Beschriftung"/>
      </w:pPr>
      <w:bookmarkStart w:id="127" w:name="_Toc3557086"/>
      <w:bookmarkStart w:id="128" w:name="_Toc34747336"/>
      <w:bookmarkStart w:id="129" w:name="_Toc76030527"/>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127"/>
      <w:bookmarkEnd w:id="128"/>
      <w:bookmarkEnd w:id="129"/>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0" w:name="_Toc3556938"/>
      <w:bookmarkStart w:id="131" w:name="_Toc34747187"/>
      <w:bookmarkStart w:id="132" w:name="_Toc77102000"/>
      <w:bookmarkStart w:id="133" w:name="_Toc83048639"/>
      <w:r w:rsidRPr="007055D9">
        <w:lastRenderedPageBreak/>
        <w:t>File Structure of χMCF</w:t>
      </w:r>
      <w:bookmarkEnd w:id="130"/>
      <w:bookmarkEnd w:id="131"/>
      <w:bookmarkEnd w:id="132"/>
      <w:bookmarkEnd w:id="133"/>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4" w:name="_Toc428279323"/>
      <w:bookmarkStart w:id="135" w:name="_Toc428456059"/>
      <w:bookmarkStart w:id="136" w:name="_Toc428537023"/>
      <w:bookmarkStart w:id="137" w:name="_Toc428969342"/>
      <w:bookmarkStart w:id="138" w:name="_Toc429052733"/>
      <w:bookmarkStart w:id="139" w:name="_Toc3556939"/>
      <w:bookmarkStart w:id="140" w:name="_Toc34747188"/>
      <w:bookmarkStart w:id="141" w:name="_Toc77102001"/>
      <w:bookmarkStart w:id="142" w:name="_Toc83048640"/>
      <w:bookmarkEnd w:id="134"/>
      <w:bookmarkEnd w:id="135"/>
      <w:bookmarkEnd w:id="136"/>
      <w:bookmarkEnd w:id="137"/>
      <w:bookmarkEnd w:id="138"/>
      <w:r w:rsidRPr="007055D9">
        <w:t>Elements containing general information</w:t>
      </w:r>
      <w:bookmarkEnd w:id="139"/>
      <w:bookmarkEnd w:id="140"/>
      <w:bookmarkEnd w:id="141"/>
      <w:bookmarkEnd w:id="142"/>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Beschriftung"/>
        <w:spacing w:before="120"/>
      </w:pPr>
      <w:bookmarkStart w:id="143" w:name="_Toc3566409"/>
      <w:bookmarkStart w:id="144" w:name="_Toc34747411"/>
      <w:bookmarkStart w:id="145" w:name="_Toc7709585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43"/>
      <w:bookmarkEnd w:id="144"/>
      <w:bookmarkEnd w:id="145"/>
    </w:p>
    <w:p w14:paraId="3B5E3F13" w14:textId="77777777" w:rsidR="00FC68DB" w:rsidRPr="007055D9" w:rsidRDefault="00FC68DB" w:rsidP="00B202D2">
      <w:pPr>
        <w:pStyle w:val="berschrift3"/>
      </w:pPr>
      <w:bookmarkStart w:id="146" w:name="_Toc3556940"/>
      <w:bookmarkStart w:id="147" w:name="_Toc34747189"/>
      <w:bookmarkStart w:id="148" w:name="_Toc77102002"/>
      <w:bookmarkStart w:id="149" w:name="_Toc83048641"/>
      <w:r w:rsidRPr="007055D9">
        <w:t>Date</w:t>
      </w:r>
      <w:bookmarkEnd w:id="146"/>
      <w:bookmarkEnd w:id="147"/>
      <w:bookmarkEnd w:id="148"/>
      <w:bookmarkEnd w:id="149"/>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31"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0" w:name="_Toc3556941"/>
      <w:bookmarkStart w:id="151" w:name="_Toc34747190"/>
      <w:bookmarkStart w:id="152" w:name="_Toc77102003"/>
      <w:bookmarkStart w:id="153" w:name="_Toc83048642"/>
      <w:r w:rsidRPr="007055D9">
        <w:t>Version</w:t>
      </w:r>
      <w:bookmarkEnd w:id="150"/>
      <w:bookmarkEnd w:id="151"/>
      <w:bookmarkEnd w:id="152"/>
      <w:bookmarkEnd w:id="153"/>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54" w:name="_Toc3556942"/>
      <w:bookmarkStart w:id="155" w:name="_Ref34739722"/>
      <w:bookmarkStart w:id="156" w:name="_Ref34739734"/>
      <w:bookmarkStart w:id="157" w:name="_Toc34747191"/>
      <w:bookmarkStart w:id="158" w:name="_Toc77102004"/>
      <w:bookmarkStart w:id="159" w:name="_Toc83048643"/>
      <w:r w:rsidRPr="007055D9">
        <w:t>Unit System</w:t>
      </w:r>
      <w:bookmarkEnd w:id="154"/>
      <w:bookmarkEnd w:id="155"/>
      <w:bookmarkEnd w:id="156"/>
      <w:bookmarkEnd w:id="157"/>
      <w:bookmarkEnd w:id="158"/>
      <w:bookmarkEnd w:id="159"/>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Beschriftung"/>
        <w:spacing w:before="120"/>
      </w:pPr>
      <w:bookmarkStart w:id="160" w:name="_Toc3566410"/>
      <w:bookmarkStart w:id="161" w:name="_Toc34747412"/>
      <w:bookmarkStart w:id="162" w:name="_Toc7709586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0"/>
      <w:bookmarkEnd w:id="161"/>
      <w:bookmarkEnd w:id="162"/>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3" w:name="_Toc339013871"/>
      <w:bookmarkStart w:id="164" w:name="_Toc3556943"/>
      <w:bookmarkStart w:id="165" w:name="_Toc34747192"/>
      <w:bookmarkStart w:id="166" w:name="_Toc77102005"/>
      <w:bookmarkStart w:id="167" w:name="_Toc83048644"/>
      <w:r w:rsidRPr="007055D9">
        <w:t>Application, User and Process Specific Data</w:t>
      </w:r>
      <w:bookmarkEnd w:id="163"/>
      <w:bookmarkEnd w:id="164"/>
      <w:bookmarkEnd w:id="165"/>
      <w:bookmarkEnd w:id="166"/>
      <w:bookmarkEnd w:id="167"/>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168" w:name="_Toc413359565"/>
      <w:bookmarkStart w:id="169" w:name="_Ref414560122"/>
      <w:bookmarkStart w:id="170" w:name="_Ref414563183"/>
      <w:bookmarkStart w:id="171" w:name="_Ref414571476"/>
      <w:bookmarkStart w:id="172" w:name="_Ref428530906"/>
      <w:bookmarkStart w:id="173" w:name="_Ref429050591"/>
      <w:bookmarkStart w:id="174" w:name="_Ref429053268"/>
      <w:bookmarkStart w:id="175" w:name="_Toc3556944"/>
      <w:bookmarkStart w:id="176" w:name="_Toc34747193"/>
      <w:bookmarkStart w:id="177" w:name="_Toc77102006"/>
      <w:bookmarkStart w:id="178" w:name="_Toc83048645"/>
      <w:r w:rsidRPr="007055D9">
        <w:t xml:space="preserve">User Specific Data </w:t>
      </w:r>
      <w:r w:rsidRPr="00F54521">
        <w:rPr>
          <w:rFonts w:ascii="Courier New" w:hAnsi="Courier New" w:cs="Courier New"/>
          <w:b w:val="0"/>
          <w:i/>
          <w:sz w:val="26"/>
          <w:szCs w:val="28"/>
          <w:lang w:eastAsia="de-DE"/>
        </w:rPr>
        <w:t>&lt;appdata/&gt;</w:t>
      </w:r>
      <w:bookmarkEnd w:id="168"/>
      <w:bookmarkEnd w:id="169"/>
      <w:bookmarkEnd w:id="170"/>
      <w:bookmarkEnd w:id="171"/>
      <w:bookmarkEnd w:id="172"/>
      <w:bookmarkEnd w:id="173"/>
      <w:bookmarkEnd w:id="174"/>
      <w:bookmarkEnd w:id="175"/>
      <w:bookmarkEnd w:id="176"/>
      <w:bookmarkEnd w:id="177"/>
      <w:bookmarkEnd w:id="17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179"/>
      <w:r>
        <w:t xml:space="preserve">store and export </w:t>
      </w:r>
      <w:commentRangeEnd w:id="179"/>
      <w:r>
        <w:rPr>
          <w:rStyle w:val="Kommentarzeichen"/>
          <w:lang w:eastAsia="x-none"/>
        </w:rPr>
        <w:commentReference w:id="17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Beschriftung"/>
        <w:spacing w:before="120"/>
      </w:pPr>
      <w:bookmarkStart w:id="180" w:name="_Toc3566411"/>
      <w:bookmarkStart w:id="181" w:name="_Toc34747413"/>
      <w:bookmarkStart w:id="182" w:name="_Toc7709586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180"/>
      <w:bookmarkEnd w:id="181"/>
      <w:bookmarkEnd w:id="182"/>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3" w:name="_Finite_Element_Specific"/>
      <w:bookmarkStart w:id="184" w:name="_Ref414560131"/>
      <w:bookmarkStart w:id="185" w:name="_Toc3556945"/>
      <w:bookmarkStart w:id="186" w:name="_Toc34747194"/>
      <w:bookmarkStart w:id="187" w:name="_Toc77102007"/>
      <w:bookmarkStart w:id="188" w:name="_Toc83048646"/>
      <w:bookmarkEnd w:id="183"/>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84"/>
      <w:bookmarkEnd w:id="185"/>
      <w:bookmarkEnd w:id="186"/>
      <w:bookmarkEnd w:id="187"/>
      <w:bookmarkEnd w:id="1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Beschriftung"/>
        <w:spacing w:before="120"/>
      </w:pPr>
      <w:bookmarkStart w:id="189" w:name="_Toc3566412"/>
      <w:bookmarkStart w:id="190" w:name="_Toc34747414"/>
      <w:bookmarkStart w:id="191" w:name="_Toc7709586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89"/>
      <w:bookmarkEnd w:id="190"/>
      <w:bookmarkEnd w:id="191"/>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Beschriftung"/>
        <w:spacing w:before="120"/>
      </w:pPr>
      <w:bookmarkStart w:id="192" w:name="_Toc3566413"/>
      <w:bookmarkStart w:id="193" w:name="_Toc34747415"/>
      <w:bookmarkStart w:id="194" w:name="_Toc7709586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92"/>
      <w:bookmarkEnd w:id="193"/>
      <w:bookmarkEnd w:id="194"/>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195"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195"/>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196"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196"/>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197" w:name="_Toc373504790"/>
      <w:bookmarkStart w:id="198" w:name="_Toc373505008"/>
      <w:bookmarkStart w:id="199" w:name="_Toc339013872"/>
      <w:bookmarkStart w:id="200" w:name="_Ref414560151"/>
      <w:bookmarkStart w:id="201" w:name="_Toc3556946"/>
      <w:bookmarkStart w:id="202" w:name="_Toc34747195"/>
      <w:bookmarkStart w:id="203" w:name="_Toc77102009"/>
      <w:bookmarkStart w:id="204" w:name="_Toc83048647"/>
      <w:bookmarkEnd w:id="197"/>
      <w:bookmarkEnd w:id="198"/>
      <w:r w:rsidRPr="007055D9">
        <w:t>Connection Data</w:t>
      </w:r>
      <w:bookmarkEnd w:id="199"/>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00"/>
      <w:bookmarkEnd w:id="201"/>
      <w:bookmarkEnd w:id="202"/>
      <w:bookmarkEnd w:id="203"/>
      <w:bookmarkEnd w:id="204"/>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Beschriftung"/>
        <w:spacing w:before="120"/>
      </w:pPr>
      <w:bookmarkStart w:id="205" w:name="_Toc3566416"/>
      <w:bookmarkStart w:id="206" w:name="_Toc34747416"/>
      <w:bookmarkStart w:id="207" w:name="_Toc7709586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05"/>
      <w:bookmarkEnd w:id="206"/>
      <w:bookmarkEnd w:id="20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Beschriftung"/>
        <w:spacing w:before="120"/>
        <w:rPr>
          <w:b/>
          <w:lang w:eastAsia="x-none"/>
        </w:rPr>
      </w:pPr>
      <w:bookmarkStart w:id="208" w:name="_Toc3566417"/>
      <w:bookmarkStart w:id="209" w:name="_Toc34747417"/>
      <w:bookmarkStart w:id="210" w:name="_Toc7709586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08"/>
      <w:bookmarkEnd w:id="209"/>
      <w:bookmarkEnd w:id="210"/>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11" w:name="_Ref432343981"/>
      <w:bookmarkStart w:id="212" w:name="_Toc3556947"/>
      <w:bookmarkStart w:id="213" w:name="_Toc34747196"/>
      <w:bookmarkStart w:id="214" w:name="_Toc77102010"/>
      <w:bookmarkStart w:id="215" w:name="_Toc83048648"/>
      <w:r w:rsidRPr="007055D9">
        <w:t>Connected Objects</w:t>
      </w:r>
      <w:bookmarkEnd w:id="211"/>
      <w:bookmarkEnd w:id="212"/>
      <w:bookmarkEnd w:id="213"/>
      <w:bookmarkEnd w:id="214"/>
      <w:bookmarkEnd w:id="215"/>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Beschriftung"/>
        <w:spacing w:before="120"/>
      </w:pPr>
      <w:bookmarkStart w:id="216" w:name="_Toc3566418"/>
      <w:bookmarkStart w:id="217" w:name="_Toc34747418"/>
      <w:bookmarkStart w:id="218" w:name="_Toc77095866"/>
      <w:bookmarkStart w:id="219"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216"/>
      <w:bookmarkEnd w:id="217"/>
      <w:bookmarkEnd w:id="218"/>
    </w:p>
    <w:p w14:paraId="02FFFAE8" w14:textId="77777777" w:rsidR="00FC68DB" w:rsidRPr="007055D9" w:rsidRDefault="00FC68DB" w:rsidP="00B202D2">
      <w:pPr>
        <w:pStyle w:val="berschrift4"/>
      </w:pPr>
      <w:bookmarkStart w:id="220" w:name="_Ref428791371"/>
      <w:bookmarkStart w:id="221" w:name="_Ref428891357"/>
      <w:bookmarkStart w:id="222" w:name="_Ref428892751"/>
      <w:bookmarkStart w:id="223" w:name="_Toc3556948"/>
      <w:bookmarkStart w:id="224" w:name="_Toc34747197"/>
      <w:bookmarkStart w:id="225"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9"/>
      <w:bookmarkEnd w:id="220"/>
      <w:bookmarkEnd w:id="221"/>
      <w:bookmarkEnd w:id="222"/>
      <w:bookmarkEnd w:id="223"/>
      <w:bookmarkEnd w:id="224"/>
      <w:bookmarkEnd w:id="225"/>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Beschriftung"/>
        <w:spacing w:before="120"/>
      </w:pPr>
      <w:bookmarkStart w:id="226" w:name="_Toc3566419"/>
      <w:bookmarkStart w:id="227" w:name="_Toc34747419"/>
      <w:bookmarkStart w:id="228" w:name="_Toc7709586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226"/>
      <w:bookmarkEnd w:id="227"/>
      <w:bookmarkEnd w:id="228"/>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29" w:name="_Toc3556949"/>
      <w:bookmarkStart w:id="230" w:name="_Toc34747198"/>
      <w:bookmarkStart w:id="231"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29"/>
      <w:bookmarkEnd w:id="230"/>
      <w:bookmarkEnd w:id="231"/>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Beschriftung"/>
        <w:spacing w:before="120"/>
      </w:pPr>
      <w:bookmarkStart w:id="232" w:name="_Toc3566420"/>
      <w:bookmarkStart w:id="233" w:name="_Toc34747420"/>
      <w:bookmarkStart w:id="234" w:name="_Toc7709586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32"/>
      <w:bookmarkEnd w:id="233"/>
      <w:bookmarkEnd w:id="234"/>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35" w:name="_Toc21650806"/>
      <w:bookmarkStart w:id="236" w:name="_Ref21651717"/>
      <w:bookmarkStart w:id="237" w:name="_Toc34747199"/>
      <w:bookmarkStart w:id="238" w:name="_Toc77102013"/>
      <w:r>
        <w:t>Special Topological situations</w:t>
      </w:r>
      <w:bookmarkEnd w:id="235"/>
      <w:bookmarkEnd w:id="236"/>
      <w:bookmarkEnd w:id="237"/>
      <w:bookmarkEnd w:id="238"/>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239" w:name="_Ref21650472"/>
                            <w:bookmarkStart w:id="240" w:name="_Toc21650945"/>
                            <w:bookmarkStart w:id="241" w:name="_Toc34747337"/>
                            <w:bookmarkStart w:id="242" w:name="_Toc76030528"/>
                            <w:r>
                              <w:t xml:space="preserve">Figure </w:t>
                            </w:r>
                            <w:r>
                              <w:fldChar w:fldCharType="begin"/>
                            </w:r>
                            <w:r>
                              <w:instrText xml:space="preserve"> SEQ Figure \* ARABIC </w:instrText>
                            </w:r>
                            <w:r>
                              <w:fldChar w:fldCharType="separate"/>
                            </w:r>
                            <w:r>
                              <w:rPr>
                                <w:noProof/>
                              </w:rPr>
                              <w:t>7</w:t>
                            </w:r>
                            <w:r>
                              <w:fldChar w:fldCharType="end"/>
                            </w:r>
                            <w:bookmarkEnd w:id="239"/>
                            <w:r>
                              <w:t>: special topologies</w:t>
                            </w:r>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257" w:name="_Ref21650472"/>
                      <w:bookmarkStart w:id="258" w:name="_Toc21650945"/>
                      <w:bookmarkStart w:id="259" w:name="_Toc34747337"/>
                      <w:bookmarkStart w:id="260" w:name="_Toc76030528"/>
                      <w:r>
                        <w:t xml:space="preserve">Figure </w:t>
                      </w:r>
                      <w:r>
                        <w:fldChar w:fldCharType="begin"/>
                      </w:r>
                      <w:r>
                        <w:instrText xml:space="preserve"> SEQ Figure \* ARABIC </w:instrText>
                      </w:r>
                      <w:r>
                        <w:fldChar w:fldCharType="separate"/>
                      </w:r>
                      <w:r>
                        <w:rPr>
                          <w:noProof/>
                        </w:rPr>
                        <w:t>7</w:t>
                      </w:r>
                      <w:r>
                        <w:fldChar w:fldCharType="end"/>
                      </w:r>
                      <w:bookmarkEnd w:id="257"/>
                      <w:r>
                        <w:t>: special topologies</w:t>
                      </w:r>
                      <w:bookmarkEnd w:id="258"/>
                      <w:bookmarkEnd w:id="259"/>
                      <w:bookmarkEnd w:id="260"/>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Beschriftung"/>
        <w:spacing w:before="120"/>
        <w:rPr>
          <w:rStyle w:val="elementdeftypeChar"/>
          <w:rFonts w:eastAsia="Calibri"/>
          <w:b w:val="0"/>
        </w:rPr>
      </w:pPr>
      <w:bookmarkStart w:id="243" w:name="_Toc21651031"/>
      <w:bookmarkStart w:id="244" w:name="_Toc34747421"/>
      <w:bookmarkStart w:id="245" w:name="_Toc7709586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43"/>
      <w:bookmarkEnd w:id="244"/>
      <w:bookmarkEnd w:id="245"/>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Beschriftung"/>
      </w:pPr>
      <w:bookmarkStart w:id="246" w:name="_Toc21651032"/>
      <w:bookmarkStart w:id="247" w:name="_Toc34747422"/>
      <w:bookmarkStart w:id="248" w:name="_Toc7709587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246"/>
      <w:bookmarkEnd w:id="247"/>
      <w:bookmarkEnd w:id="248"/>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Beschriftung"/>
      </w:pPr>
      <w:bookmarkStart w:id="249" w:name="_Toc21651033"/>
      <w:bookmarkStart w:id="250" w:name="_Toc34747423"/>
      <w:bookmarkStart w:id="251" w:name="_Toc7709587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249"/>
      <w:bookmarkEnd w:id="250"/>
      <w:bookmarkEnd w:id="251"/>
    </w:p>
    <w:p w14:paraId="7737673E" w14:textId="1A342B54"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52" w:name="_Ref414608310"/>
      <w:bookmarkStart w:id="253" w:name="_Toc3556950"/>
      <w:bookmarkStart w:id="254" w:name="_Toc34747200"/>
      <w:bookmarkStart w:id="255" w:name="_Toc77102014"/>
      <w:bookmarkStart w:id="256" w:name="_Toc83048649"/>
      <w:r>
        <w:t>Contacts and F</w:t>
      </w:r>
      <w:r w:rsidRPr="004B7C8B">
        <w:t>riction</w:t>
      </w:r>
      <w:bookmarkEnd w:id="252"/>
      <w:bookmarkEnd w:id="253"/>
      <w:bookmarkEnd w:id="254"/>
      <w:bookmarkEnd w:id="255"/>
      <w:bookmarkEnd w:id="256"/>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57" w:name="_Ref414841585"/>
      <w:bookmarkStart w:id="258" w:name="_Toc3556951"/>
      <w:bookmarkStart w:id="259" w:name="_Toc34747201"/>
      <w:bookmarkStart w:id="260"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57"/>
      <w:bookmarkEnd w:id="258"/>
      <w:bookmarkEnd w:id="259"/>
      <w:bookmarkEnd w:id="260"/>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2F25FD24" w:rsidR="00FC68DB" w:rsidRDefault="00FC68DB" w:rsidP="00B202D2">
      <w:pPr>
        <w:pStyle w:val="Beschriftung"/>
        <w:spacing w:before="120"/>
      </w:pPr>
      <w:bookmarkStart w:id="261" w:name="_Toc414573794"/>
      <w:bookmarkStart w:id="262" w:name="_Toc3566421"/>
      <w:bookmarkStart w:id="263" w:name="_Toc34747424"/>
      <w:bookmarkStart w:id="264" w:name="_Toc7709587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61"/>
      <w:bookmarkEnd w:id="262"/>
      <w:bookmarkEnd w:id="263"/>
      <w:bookmarkEnd w:id="264"/>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65" w:name="_Toc3556952"/>
      <w:bookmarkStart w:id="266" w:name="_Toc34747202"/>
      <w:bookmarkStart w:id="267"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65"/>
      <w:bookmarkEnd w:id="266"/>
      <w:bookmarkEnd w:id="267"/>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Beschriftung"/>
        <w:spacing w:before="120"/>
      </w:pPr>
      <w:bookmarkStart w:id="268" w:name="_Toc3566422"/>
      <w:bookmarkStart w:id="269" w:name="_Toc34747425"/>
      <w:bookmarkStart w:id="270" w:name="_Toc7709587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68"/>
      <w:bookmarkEnd w:id="269"/>
      <w:bookmarkEnd w:id="270"/>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71" w:name="_Toc3556953"/>
      <w:bookmarkStart w:id="272" w:name="_Toc34747203"/>
      <w:bookmarkStart w:id="273"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71"/>
      <w:bookmarkEnd w:id="272"/>
      <w:bookmarkEnd w:id="273"/>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Beschriftung"/>
        <w:spacing w:before="120"/>
      </w:pPr>
      <w:bookmarkStart w:id="274" w:name="_Toc414573795"/>
      <w:bookmarkStart w:id="275" w:name="_Toc3566423"/>
      <w:bookmarkStart w:id="276" w:name="_Toc34747426"/>
      <w:bookmarkStart w:id="277" w:name="_Toc7709587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74"/>
      <w:bookmarkEnd w:id="275"/>
      <w:bookmarkEnd w:id="276"/>
      <w:bookmarkEnd w:id="277"/>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78" w:name="_Toc3556954"/>
      <w:bookmarkStart w:id="279" w:name="_Toc34747204"/>
      <w:bookmarkStart w:id="280"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78"/>
      <w:bookmarkEnd w:id="279"/>
      <w:bookmarkEnd w:id="280"/>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81" w:name="_Ref414837767"/>
      <w:bookmarkStart w:id="282" w:name="_Toc3556955"/>
      <w:bookmarkStart w:id="283" w:name="_Toc34747205"/>
      <w:bookmarkStart w:id="284" w:name="_Toc77102019"/>
      <w:r>
        <w:t>Local Contact</w:t>
      </w:r>
      <w:r w:rsidRPr="0030552A">
        <w:t xml:space="preserve"> </w:t>
      </w:r>
      <w:r>
        <w:t>Properties</w:t>
      </w:r>
      <w:bookmarkEnd w:id="281"/>
      <w:bookmarkEnd w:id="282"/>
      <w:bookmarkEnd w:id="283"/>
      <w:bookmarkEnd w:id="284"/>
      <w:r w:rsidRPr="00F54FFD">
        <w:t xml:space="preserve"> </w:t>
      </w:r>
    </w:p>
    <w:p w14:paraId="3CCC72BD" w14:textId="531FCAE8"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w:t>
      </w:r>
      <w:proofErr w:type="gramStart"/>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Beschriftung"/>
        <w:spacing w:before="120"/>
      </w:pPr>
      <w:bookmarkStart w:id="285" w:name="_Toc3566424"/>
      <w:bookmarkStart w:id="286" w:name="_Toc34747427"/>
      <w:bookmarkStart w:id="287" w:name="_Toc7709587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285"/>
      <w:bookmarkEnd w:id="286"/>
      <w:bookmarkEnd w:id="287"/>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288" w:name="_Ref414836574"/>
      <w:bookmarkStart w:id="289" w:name="_Toc3556956"/>
      <w:bookmarkStart w:id="290" w:name="_Toc34747206"/>
      <w:bookmarkStart w:id="291" w:name="_Toc77102020"/>
      <w:bookmarkStart w:id="292" w:name="_Toc83048650"/>
      <w:r w:rsidRPr="007055D9">
        <w:t>Joints</w:t>
      </w:r>
      <w:bookmarkEnd w:id="288"/>
      <w:bookmarkEnd w:id="289"/>
      <w:bookmarkEnd w:id="290"/>
      <w:bookmarkEnd w:id="291"/>
      <w:bookmarkEnd w:id="292"/>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Beschriftung"/>
        <w:spacing w:before="120"/>
      </w:pPr>
      <w:bookmarkStart w:id="293" w:name="_Toc3566425"/>
      <w:bookmarkStart w:id="294" w:name="_Toc34747428"/>
      <w:bookmarkStart w:id="295" w:name="_Toc7709587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293"/>
      <w:bookmarkEnd w:id="294"/>
      <w:bookmarkEnd w:id="295"/>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296" w:name="_Toc428456083"/>
      <w:bookmarkStart w:id="297" w:name="_Toc428537047"/>
      <w:bookmarkStart w:id="298" w:name="_Toc428969366"/>
      <w:bookmarkStart w:id="299" w:name="_Toc429052757"/>
      <w:bookmarkStart w:id="300" w:name="_Toc3556957"/>
      <w:bookmarkStart w:id="301" w:name="_Toc34747207"/>
      <w:bookmarkStart w:id="302" w:name="_Toc77102021"/>
      <w:bookmarkStart w:id="303" w:name="_Toc83048651"/>
      <w:bookmarkEnd w:id="296"/>
      <w:bookmarkEnd w:id="297"/>
      <w:bookmarkEnd w:id="298"/>
      <w:bookmarkEnd w:id="299"/>
      <w:r w:rsidRPr="007055D9">
        <w:t>A Minimalistic Example of a χMCF file</w:t>
      </w:r>
      <w:bookmarkEnd w:id="300"/>
      <w:bookmarkEnd w:id="301"/>
      <w:bookmarkEnd w:id="302"/>
      <w:bookmarkEnd w:id="303"/>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04" w:name="_Toc428279348"/>
      <w:bookmarkStart w:id="305" w:name="_Toc428456085"/>
      <w:bookmarkStart w:id="306" w:name="_Toc428537049"/>
      <w:bookmarkStart w:id="307" w:name="_Toc428969368"/>
      <w:bookmarkStart w:id="308" w:name="_Toc429052759"/>
      <w:bookmarkStart w:id="309" w:name="_Toc3556958"/>
      <w:bookmarkStart w:id="310" w:name="_Toc34747208"/>
      <w:bookmarkStart w:id="311" w:name="_Toc77102022"/>
      <w:bookmarkStart w:id="312" w:name="_Toc83048652"/>
      <w:bookmarkEnd w:id="304"/>
      <w:bookmarkEnd w:id="305"/>
      <w:bookmarkEnd w:id="306"/>
      <w:bookmarkEnd w:id="307"/>
      <w:bookmarkEnd w:id="308"/>
      <w:r w:rsidRPr="007055D9">
        <w:t>XML Schema Definition</w:t>
      </w:r>
      <w:bookmarkEnd w:id="309"/>
      <w:bookmarkEnd w:id="310"/>
      <w:bookmarkEnd w:id="311"/>
      <w:bookmarkEnd w:id="312"/>
    </w:p>
    <w:p w14:paraId="0965B4C6" w14:textId="77777777" w:rsidR="00FC68DB" w:rsidRPr="007055D9" w:rsidRDefault="00FC68DB" w:rsidP="00B202D2">
      <w:r>
        <w:t xml:space="preserve">XML-Schema definition (XSD) will be published </w:t>
      </w:r>
      <w:proofErr w:type="gramStart"/>
      <w:r w:rsidRPr="00C81918">
        <w:t>at a later time</w:t>
      </w:r>
      <w:proofErr w:type="gramEnd"/>
      <w:r>
        <w:t xml:space="preserve"> on VDA web server.</w:t>
      </w:r>
      <w:r w:rsidRPr="007055D9">
        <w:t xml:space="preserve">  </w:t>
      </w:r>
    </w:p>
    <w:p w14:paraId="1DD4C38F" w14:textId="77777777" w:rsidR="00FC68DB" w:rsidRPr="007055D9" w:rsidRDefault="00FC68DB" w:rsidP="00B202D2">
      <w:pPr>
        <w:pStyle w:val="berschrift1"/>
      </w:pPr>
      <w:bookmarkStart w:id="313" w:name="_Toc334484488"/>
      <w:bookmarkStart w:id="314" w:name="_Toc334486133"/>
      <w:bookmarkStart w:id="315" w:name="XMLStructureConnectionGroups"/>
      <w:bookmarkStart w:id="316" w:name="SeamweldConnectionGroupPart"/>
      <w:bookmarkStart w:id="317" w:name="XMLStructurePartsPIDs"/>
      <w:bookmarkStart w:id="318" w:name="XMLStructureConnections"/>
      <w:bookmarkStart w:id="319" w:name="XMLStructurePointConnections"/>
      <w:bookmarkStart w:id="320" w:name="XMLStructureLineConnections"/>
      <w:bookmarkStart w:id="321" w:name="XMLStructurePlaneConnections"/>
      <w:bookmarkStart w:id="322" w:name="_Toc338938892"/>
      <w:bookmarkStart w:id="323" w:name="_Toc338939088"/>
      <w:bookmarkStart w:id="324" w:name="_Toc3556959"/>
      <w:bookmarkStart w:id="325" w:name="_Toc34747209"/>
      <w:bookmarkStart w:id="326" w:name="_Toc77102023"/>
      <w:bookmarkStart w:id="327" w:name="_Toc83048653"/>
      <w:bookmarkEnd w:id="105"/>
      <w:bookmarkEnd w:id="106"/>
      <w:bookmarkEnd w:id="313"/>
      <w:bookmarkEnd w:id="314"/>
      <w:bookmarkEnd w:id="315"/>
      <w:bookmarkEnd w:id="316"/>
      <w:bookmarkEnd w:id="317"/>
      <w:bookmarkEnd w:id="318"/>
      <w:bookmarkEnd w:id="319"/>
      <w:bookmarkEnd w:id="320"/>
      <w:bookmarkEnd w:id="321"/>
      <w:r w:rsidRPr="007055D9">
        <w:t>Data Common to any Connection</w:t>
      </w:r>
      <w:bookmarkEnd w:id="322"/>
      <w:bookmarkEnd w:id="323"/>
      <w:bookmarkEnd w:id="324"/>
      <w:bookmarkEnd w:id="325"/>
      <w:bookmarkEnd w:id="326"/>
      <w:bookmarkEnd w:id="327"/>
      <w:r w:rsidRPr="007055D9">
        <w:t xml:space="preserve"> </w:t>
      </w:r>
    </w:p>
    <w:p w14:paraId="065EFE33" w14:textId="77777777" w:rsidR="00FC68DB" w:rsidRDefault="00FC68DB" w:rsidP="00B202D2">
      <w:pPr>
        <w:pStyle w:val="berschrift2"/>
      </w:pPr>
      <w:bookmarkStart w:id="328" w:name="_Ref448911656"/>
      <w:bookmarkStart w:id="329" w:name="_Toc3556960"/>
      <w:bookmarkStart w:id="330" w:name="_Toc34747210"/>
      <w:bookmarkStart w:id="331" w:name="_Toc77102024"/>
      <w:bookmarkStart w:id="332" w:name="_Toc83048654"/>
      <w:bookmarkStart w:id="333" w:name="_Toc413359574"/>
      <w:bookmarkStart w:id="334" w:name="_Toc338938893"/>
      <w:bookmarkStart w:id="335" w:name="_Toc338939089"/>
      <w:bookmarkStart w:id="336" w:name="_Toc288196462"/>
      <w:bookmarkStart w:id="337" w:name="_Toc288200760"/>
      <w:r>
        <w:t>Indices and their properties</w:t>
      </w:r>
      <w:bookmarkEnd w:id="328"/>
      <w:bookmarkEnd w:id="329"/>
      <w:bookmarkEnd w:id="330"/>
      <w:bookmarkEnd w:id="331"/>
      <w:bookmarkEnd w:id="332"/>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lastRenderedPageBreak/>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38" w:name="_Toc83048655"/>
      <w:bookmarkEnd w:id="333"/>
      <w:r>
        <w:rPr>
          <w:szCs w:val="34"/>
        </w:rPr>
        <w:t>Connection Referencing</w:t>
      </w:r>
      <w:bookmarkEnd w:id="338"/>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39" w:name="_Toc83048656"/>
      <w:r>
        <w:t xml:space="preserve">Attribute </w:t>
      </w:r>
      <w:r w:rsidRPr="00430FB1">
        <w:rPr>
          <w:rFonts w:ascii="Courier New" w:hAnsi="Courier New" w:cs="Courier New"/>
          <w:szCs w:val="34"/>
          <w:highlight w:val="white"/>
        </w:rPr>
        <w:t>label</w:t>
      </w:r>
      <w:bookmarkEnd w:id="339"/>
    </w:p>
    <w:p w14:paraId="6D9B346C" w14:textId="77777777"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340"/>
      <w:r>
        <w:t>labels</w:t>
      </w:r>
      <w:r w:rsidRPr="007055D9">
        <w:t xml:space="preserve"> it throughout the entire CAE process</w:t>
      </w:r>
      <w:commentRangeEnd w:id="340"/>
      <w:r>
        <w:rPr>
          <w:rStyle w:val="Kommentarzeichen"/>
          <w:lang w:eastAsia="x-none"/>
        </w:rPr>
        <w:commentReference w:id="340"/>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41" w:name="_Toc77102026"/>
      <w:bookmarkStart w:id="342" w:name="_Toc83048657"/>
      <w:r>
        <w:t xml:space="preserve">Attribute </w:t>
      </w:r>
      <w:commentRangeStart w:id="343"/>
      <w:r w:rsidRPr="00430FB1">
        <w:rPr>
          <w:rFonts w:ascii="Courier New" w:hAnsi="Courier New" w:cs="Courier New"/>
          <w:szCs w:val="34"/>
          <w:highlight w:val="white"/>
        </w:rPr>
        <w:t>ident</w:t>
      </w:r>
      <w:r w:rsidRPr="00BD20ED">
        <w:t xml:space="preserve"> </w:t>
      </w:r>
      <w:commentRangeEnd w:id="343"/>
      <w:r>
        <w:rPr>
          <w:rStyle w:val="Kommentarzeichen"/>
          <w:b w:val="0"/>
        </w:rPr>
        <w:commentReference w:id="343"/>
      </w:r>
      <w:bookmarkEnd w:id="341"/>
      <w:bookmarkEnd w:id="342"/>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B202D2">
      <w:pPr>
        <w:pStyle w:val="XMLCode"/>
      </w:pPr>
    </w:p>
    <w:p w14:paraId="521B8DBD"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619656E" w14:textId="77777777" w:rsidR="00FC68DB" w:rsidRPr="00D977AB" w:rsidRDefault="00FC68DB" w:rsidP="00B202D2">
      <w:pPr>
        <w:pStyle w:val="XMLCode"/>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2736F156" w14:textId="77777777" w:rsidR="00FC68DB" w:rsidRPr="007055D9" w:rsidRDefault="00FC68DB" w:rsidP="00B202D2">
      <w:r>
        <w:softHyphen/>
      </w:r>
    </w:p>
    <w:p w14:paraId="01D527C5" w14:textId="77777777" w:rsidR="00FC68DB" w:rsidRPr="007055D9" w:rsidRDefault="00FC68DB" w:rsidP="00B202D2"/>
    <w:p w14:paraId="69635488" w14:textId="77777777" w:rsidR="00FC68DB" w:rsidRPr="00AE43F0" w:rsidRDefault="00FC68DB" w:rsidP="00B202D2">
      <w:pPr>
        <w:pStyle w:val="berschrift2"/>
      </w:pPr>
      <w:bookmarkStart w:id="344" w:name="_Ref413329202"/>
      <w:bookmarkStart w:id="345" w:name="_Toc413359575"/>
      <w:bookmarkStart w:id="346" w:name="_Toc3556962"/>
      <w:bookmarkStart w:id="347" w:name="_Toc34747212"/>
      <w:bookmarkStart w:id="348" w:name="_Toc77102027"/>
      <w:bookmarkStart w:id="349" w:name="_Toc83048658"/>
      <w:r>
        <w:rPr>
          <w:szCs w:val="34"/>
        </w:rPr>
        <w:t>Dimensions and Coordinates</w:t>
      </w:r>
      <w:bookmarkEnd w:id="344"/>
      <w:bookmarkEnd w:id="345"/>
      <w:bookmarkEnd w:id="346"/>
      <w:bookmarkEnd w:id="347"/>
      <w:bookmarkEnd w:id="348"/>
      <w:bookmarkEnd w:id="349"/>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50" w:name="_Toc413359576"/>
      <w:bookmarkStart w:id="351" w:name="_Ref440360308"/>
      <w:bookmarkStart w:id="352" w:name="_Ref440360312"/>
      <w:bookmarkStart w:id="353" w:name="_Ref440360851"/>
      <w:bookmarkStart w:id="354" w:name="_Ref440360857"/>
      <w:bookmarkStart w:id="355" w:name="_Ref440453613"/>
      <w:bookmarkStart w:id="356" w:name="_Ref440453616"/>
      <w:bookmarkStart w:id="357" w:name="_Ref440454500"/>
      <w:bookmarkStart w:id="358" w:name="_Ref440454502"/>
      <w:bookmarkStart w:id="359" w:name="_Toc3556963"/>
      <w:bookmarkStart w:id="360" w:name="_Toc34747213"/>
      <w:bookmarkStart w:id="361" w:name="_Toc77102028"/>
      <w:bookmarkStart w:id="362" w:name="_Toc83048659"/>
      <w:r w:rsidRPr="00BD20ED">
        <w:rPr>
          <w:szCs w:val="34"/>
        </w:rPr>
        <w:t xml:space="preserve">Attribute </w:t>
      </w:r>
      <w:proofErr w:type="spellStart"/>
      <w:r>
        <w:rPr>
          <w:rFonts w:ascii="Courier New" w:hAnsi="Courier New" w:cs="Courier New"/>
          <w:b w:val="0"/>
          <w:szCs w:val="34"/>
          <w:highlight w:val="white"/>
        </w:rPr>
        <w:t>quality_control</w:t>
      </w:r>
      <w:bookmarkEnd w:id="350"/>
      <w:bookmarkEnd w:id="351"/>
      <w:bookmarkEnd w:id="352"/>
      <w:bookmarkEnd w:id="353"/>
      <w:bookmarkEnd w:id="354"/>
      <w:bookmarkEnd w:id="355"/>
      <w:bookmarkEnd w:id="356"/>
      <w:bookmarkEnd w:id="357"/>
      <w:bookmarkEnd w:id="358"/>
      <w:bookmarkEnd w:id="359"/>
      <w:bookmarkEnd w:id="360"/>
      <w:bookmarkEnd w:id="361"/>
      <w:bookmarkEnd w:id="362"/>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63" w:name="_Ref428442251"/>
      <w:bookmarkStart w:id="364" w:name="_Toc3556964"/>
      <w:bookmarkStart w:id="365" w:name="_Toc34747214"/>
      <w:bookmarkStart w:id="366" w:name="_Toc77102029"/>
      <w:bookmarkStart w:id="367" w:name="_Toc83048660"/>
      <w:r w:rsidRPr="007331A4">
        <w:lastRenderedPageBreak/>
        <w:t>Custom Attributes list</w:t>
      </w:r>
      <w:bookmarkEnd w:id="363"/>
      <w:bookmarkEnd w:id="364"/>
      <w:bookmarkEnd w:id="365"/>
      <w:bookmarkEnd w:id="366"/>
      <w:bookmarkEnd w:id="367"/>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B202D2">
      <w:pPr>
        <w:pStyle w:val="XMLCode"/>
      </w:pPr>
    </w:p>
    <w:p w14:paraId="6C0EF6EC" w14:textId="77777777" w:rsidR="00FC68DB" w:rsidRDefault="00FC68DB" w:rsidP="00B202D2">
      <w:pPr>
        <w:pStyle w:val="XMLCode"/>
      </w:pPr>
      <w:r>
        <w:t>&lt;</w:t>
      </w:r>
      <w:proofErr w:type="spellStart"/>
      <w:r>
        <w:t>custom_attributes_list</w:t>
      </w:r>
      <w:proofErr w:type="spellEnd"/>
      <w:r>
        <w:t>&gt;</w:t>
      </w:r>
    </w:p>
    <w:p w14:paraId="1523B38C"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Beschriftung"/>
        <w:spacing w:before="120"/>
        <w:rPr>
          <w:rFonts w:ascii="Courier New" w:hAnsi="Courier New" w:cs="Courier New"/>
          <w:b/>
          <w:i w:val="0"/>
        </w:rPr>
      </w:pPr>
      <w:bookmarkStart w:id="368" w:name="_Toc440039075"/>
      <w:bookmarkStart w:id="369" w:name="_Toc3566426"/>
      <w:bookmarkStart w:id="370" w:name="_Toc34747429"/>
      <w:bookmarkStart w:id="371" w:name="_Toc7709587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68"/>
      <w:bookmarkEnd w:id="369"/>
      <w:bookmarkEnd w:id="370"/>
      <w:bookmarkEnd w:id="371"/>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Beschriftung"/>
        <w:spacing w:before="120"/>
      </w:pPr>
      <w:bookmarkStart w:id="372" w:name="_Toc440039076"/>
      <w:bookmarkStart w:id="373" w:name="_Toc3566427"/>
      <w:bookmarkStart w:id="374" w:name="_Toc34747430"/>
      <w:bookmarkStart w:id="375" w:name="_Toc7709587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72"/>
      <w:bookmarkEnd w:id="373"/>
      <w:bookmarkEnd w:id="374"/>
      <w:bookmarkEnd w:id="375"/>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Beschriftung"/>
        <w:spacing w:before="120"/>
        <w:rPr>
          <w:rFonts w:ascii="Courier New" w:hAnsi="Courier New" w:cs="Courier New"/>
          <w:b/>
          <w:i w:val="0"/>
        </w:rPr>
      </w:pPr>
      <w:bookmarkStart w:id="376" w:name="_Toc440039077"/>
      <w:bookmarkStart w:id="377" w:name="_Toc3566428"/>
      <w:bookmarkStart w:id="378" w:name="_Toc34747431"/>
      <w:bookmarkStart w:id="379" w:name="_Toc77095879"/>
      <w:r>
        <w:lastRenderedPageBreak/>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76"/>
      <w:bookmarkEnd w:id="377"/>
      <w:bookmarkEnd w:id="378"/>
      <w:bookmarkEnd w:id="379"/>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Beschriftung"/>
        <w:spacing w:before="120"/>
      </w:pPr>
      <w:bookmarkStart w:id="380" w:name="_Toc440039078"/>
      <w:bookmarkStart w:id="381" w:name="_Toc3566429"/>
      <w:bookmarkStart w:id="382" w:name="_Toc34747432"/>
      <w:bookmarkStart w:id="383" w:name="_Toc7709588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380"/>
      <w:bookmarkEnd w:id="381"/>
      <w:bookmarkEnd w:id="382"/>
      <w:bookmarkEnd w:id="383"/>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Beschriftung"/>
        <w:spacing w:before="120"/>
      </w:pPr>
      <w:bookmarkStart w:id="384" w:name="_Toc440039079"/>
      <w:bookmarkStart w:id="385" w:name="_Toc3566430"/>
      <w:bookmarkStart w:id="386" w:name="_Toc34747433"/>
      <w:bookmarkStart w:id="387" w:name="_Toc7709588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384"/>
      <w:bookmarkEnd w:id="385"/>
      <w:bookmarkEnd w:id="386"/>
      <w:bookmarkEnd w:id="387"/>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Beschriftung"/>
        <w:spacing w:before="120"/>
      </w:pPr>
      <w:bookmarkStart w:id="388" w:name="_Toc440039080"/>
      <w:bookmarkStart w:id="389" w:name="_Toc3566431"/>
      <w:bookmarkStart w:id="390" w:name="_Toc34747434"/>
      <w:bookmarkStart w:id="391" w:name="_Toc7709588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388"/>
      <w:bookmarkEnd w:id="389"/>
      <w:bookmarkEnd w:id="390"/>
      <w:bookmarkEnd w:id="39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Beschriftung"/>
        <w:spacing w:before="120"/>
      </w:pPr>
      <w:bookmarkStart w:id="392" w:name="_Toc440039081"/>
      <w:bookmarkStart w:id="393" w:name="_Toc3566432"/>
      <w:bookmarkStart w:id="394" w:name="_Toc34747435"/>
      <w:bookmarkStart w:id="395" w:name="_Toc7709588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392"/>
      <w:bookmarkEnd w:id="393"/>
      <w:bookmarkEnd w:id="394"/>
      <w:bookmarkEnd w:id="395"/>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Beschriftung"/>
        <w:spacing w:before="120"/>
      </w:pPr>
      <w:bookmarkStart w:id="396" w:name="_Toc440039082"/>
      <w:bookmarkStart w:id="397" w:name="_Toc3566433"/>
      <w:bookmarkStart w:id="398" w:name="_Toc34747436"/>
      <w:bookmarkStart w:id="399" w:name="_Toc7709588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396"/>
      <w:bookmarkEnd w:id="397"/>
      <w:bookmarkEnd w:id="398"/>
      <w:bookmarkEnd w:id="399"/>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Beschriftung"/>
        <w:spacing w:before="120"/>
      </w:pPr>
      <w:bookmarkStart w:id="400" w:name="_Toc440039083"/>
      <w:bookmarkStart w:id="401" w:name="_Toc3566434"/>
      <w:bookmarkStart w:id="402" w:name="_Toc34747437"/>
      <w:bookmarkStart w:id="403" w:name="_Toc7709588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00"/>
      <w:bookmarkEnd w:id="401"/>
      <w:bookmarkEnd w:id="402"/>
      <w:bookmarkEnd w:id="403"/>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Beschriftung"/>
        <w:spacing w:before="120"/>
      </w:pPr>
      <w:bookmarkStart w:id="404" w:name="_Toc440039084"/>
      <w:bookmarkStart w:id="405" w:name="_Toc3566435"/>
      <w:bookmarkStart w:id="406" w:name="_Toc34747438"/>
      <w:bookmarkStart w:id="407" w:name="_Toc7709588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04"/>
      <w:bookmarkEnd w:id="405"/>
      <w:bookmarkEnd w:id="406"/>
      <w:bookmarkEnd w:id="407"/>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Beschriftung"/>
        <w:spacing w:before="120"/>
      </w:pPr>
      <w:bookmarkStart w:id="408" w:name="_Toc440039085"/>
      <w:bookmarkStart w:id="409" w:name="_Toc3566436"/>
      <w:bookmarkStart w:id="410" w:name="_Toc34747439"/>
      <w:bookmarkStart w:id="411" w:name="_Toc7709588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08"/>
      <w:bookmarkEnd w:id="409"/>
      <w:bookmarkEnd w:id="410"/>
      <w:bookmarkEnd w:id="411"/>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Beschriftung"/>
        <w:spacing w:before="120"/>
      </w:pPr>
      <w:bookmarkStart w:id="412" w:name="_Toc440039086"/>
      <w:bookmarkStart w:id="413" w:name="_Toc3566437"/>
      <w:bookmarkStart w:id="414" w:name="_Toc34747440"/>
      <w:bookmarkStart w:id="415" w:name="_Toc7709588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12"/>
      <w:bookmarkEnd w:id="413"/>
      <w:bookmarkEnd w:id="414"/>
      <w:bookmarkEnd w:id="415"/>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16" w:name="_Toc440038865"/>
      <w:bookmarkStart w:id="417" w:name="_Toc3556965"/>
      <w:bookmarkStart w:id="418" w:name="_Toc34747215"/>
      <w:bookmarkStart w:id="419" w:name="_Toc77102030"/>
      <w:bookmarkStart w:id="420" w:name="_Toc8304866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16"/>
      <w:bookmarkEnd w:id="417"/>
      <w:bookmarkEnd w:id="418"/>
      <w:bookmarkEnd w:id="419"/>
      <w:bookmarkEnd w:id="420"/>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21" w:name="_Toc440038866"/>
      <w:bookmarkStart w:id="422" w:name="_Toc3556966"/>
      <w:bookmarkStart w:id="423" w:name="_Toc34747216"/>
      <w:bookmarkStart w:id="424" w:name="_Toc77102031"/>
      <w:bookmarkStart w:id="425" w:name="_Toc8304866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21"/>
      <w:bookmarkEnd w:id="422"/>
      <w:bookmarkEnd w:id="423"/>
      <w:bookmarkEnd w:id="424"/>
      <w:bookmarkEnd w:id="425"/>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26" w:name="_Toc440038867"/>
      <w:bookmarkStart w:id="427" w:name="_Toc3556967"/>
      <w:bookmarkStart w:id="428" w:name="_Toc34747217"/>
      <w:bookmarkStart w:id="429" w:name="_Toc77102032"/>
      <w:bookmarkStart w:id="430" w:name="_Toc83048663"/>
      <w:r>
        <w:lastRenderedPageBreak/>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26"/>
      <w:bookmarkEnd w:id="427"/>
      <w:bookmarkEnd w:id="428"/>
      <w:bookmarkEnd w:id="429"/>
      <w:bookmarkEnd w:id="430"/>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31" w:name="_Toc440038868"/>
      <w:bookmarkStart w:id="432" w:name="_Toc3556968"/>
      <w:bookmarkStart w:id="433" w:name="_Toc34747218"/>
      <w:bookmarkStart w:id="434" w:name="_Toc77102033"/>
      <w:bookmarkStart w:id="435" w:name="_Toc83048664"/>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31"/>
      <w:bookmarkEnd w:id="432"/>
      <w:bookmarkEnd w:id="433"/>
      <w:bookmarkEnd w:id="434"/>
      <w:bookmarkEnd w:id="435"/>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36" w:name="_Toc3556969"/>
      <w:bookmarkStart w:id="437" w:name="_Toc34747219"/>
      <w:bookmarkStart w:id="438" w:name="_Toc77102034"/>
      <w:bookmarkStart w:id="439" w:name="_Toc83048665"/>
      <w:r w:rsidRPr="007055D9">
        <w:t>0D connections</w:t>
      </w:r>
      <w:bookmarkEnd w:id="436"/>
      <w:bookmarkEnd w:id="437"/>
      <w:bookmarkEnd w:id="438"/>
      <w:bookmarkEnd w:id="439"/>
    </w:p>
    <w:p w14:paraId="7BFE46E1" w14:textId="77777777" w:rsidR="00FC68DB" w:rsidRPr="00226A3F" w:rsidRDefault="00FC68DB" w:rsidP="00B202D2">
      <w:pPr>
        <w:pStyle w:val="berschrift2"/>
      </w:pPr>
      <w:bookmarkStart w:id="440" w:name="_Toc413359578"/>
      <w:bookmarkStart w:id="441" w:name="_Toc3556970"/>
      <w:bookmarkStart w:id="442" w:name="_Toc34747220"/>
      <w:bookmarkStart w:id="443" w:name="_Toc77102035"/>
      <w:bookmarkStart w:id="444" w:name="_Toc83048666"/>
      <w:r w:rsidRPr="00226A3F">
        <w:t>Generic Definitions</w:t>
      </w:r>
      <w:bookmarkEnd w:id="440"/>
      <w:bookmarkEnd w:id="441"/>
      <w:bookmarkEnd w:id="442"/>
      <w:bookmarkEnd w:id="443"/>
      <w:bookmarkEnd w:id="444"/>
    </w:p>
    <w:p w14:paraId="64F211EF" w14:textId="77777777" w:rsidR="00FC68DB" w:rsidRPr="00226A3F" w:rsidRDefault="00FC68DB" w:rsidP="00B202D2">
      <w:pPr>
        <w:pStyle w:val="berschrift3"/>
      </w:pPr>
      <w:bookmarkStart w:id="445" w:name="_Toc413359579"/>
      <w:bookmarkStart w:id="446" w:name="_Ref428958711"/>
      <w:bookmarkStart w:id="447" w:name="_Toc3556971"/>
      <w:bookmarkStart w:id="448" w:name="_Toc34747221"/>
      <w:bookmarkStart w:id="449" w:name="_Toc77102036"/>
      <w:bookmarkStart w:id="450" w:name="_Toc83048667"/>
      <w:r w:rsidRPr="00226A3F">
        <w:t>Identification</w:t>
      </w:r>
      <w:bookmarkEnd w:id="445"/>
      <w:bookmarkEnd w:id="446"/>
      <w:bookmarkEnd w:id="447"/>
      <w:bookmarkEnd w:id="448"/>
      <w:bookmarkEnd w:id="449"/>
      <w:bookmarkEnd w:id="450"/>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3DD776DB" w14:textId="10ECB083" w:rsidR="00FC68DB" w:rsidRDefault="00FC68DB" w:rsidP="00B202D2">
      <w:pPr>
        <w:pStyle w:val="Beschriftung"/>
        <w:spacing w:before="120"/>
      </w:pPr>
      <w:bookmarkStart w:id="451" w:name="_Toc3566438"/>
      <w:bookmarkStart w:id="452" w:name="_Toc34747441"/>
      <w:bookmarkStart w:id="453" w:name="_Toc7709588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51"/>
      <w:bookmarkEnd w:id="452"/>
      <w:bookmarkEnd w:id="453"/>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54" w:name="_Ref414563154"/>
      <w:bookmarkStart w:id="455" w:name="_Toc3556972"/>
      <w:bookmarkStart w:id="456" w:name="_Toc34747222"/>
      <w:bookmarkStart w:id="457" w:name="_Toc77102037"/>
      <w:bookmarkStart w:id="458" w:name="_Toc83048668"/>
      <w:r w:rsidRPr="007055D9">
        <w:t>Location</w:t>
      </w:r>
      <w:bookmarkEnd w:id="454"/>
      <w:bookmarkEnd w:id="455"/>
      <w:bookmarkEnd w:id="456"/>
      <w:bookmarkEnd w:id="457"/>
      <w:bookmarkEnd w:id="458"/>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Beschriftung"/>
        <w:spacing w:before="120"/>
      </w:pPr>
      <w:bookmarkStart w:id="459" w:name="_Toc3566439"/>
      <w:bookmarkStart w:id="460" w:name="_Toc34747442"/>
      <w:bookmarkStart w:id="461" w:name="_Toc7709589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59"/>
      <w:bookmarkEnd w:id="460"/>
      <w:bookmarkEnd w:id="461"/>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62" w:name="_Toc428279359"/>
      <w:bookmarkStart w:id="463" w:name="_Toc428456096"/>
      <w:bookmarkStart w:id="464" w:name="_Toc428537060"/>
      <w:bookmarkStart w:id="465" w:name="_Toc428969379"/>
      <w:bookmarkStart w:id="466" w:name="_Toc429052770"/>
      <w:bookmarkStart w:id="467" w:name="_Direction"/>
      <w:bookmarkStart w:id="468" w:name="_Ref400880511"/>
      <w:bookmarkStart w:id="469" w:name="_Toc413359581"/>
      <w:bookmarkStart w:id="470" w:name="_Toc3556973"/>
      <w:bookmarkStart w:id="471" w:name="_Toc34747223"/>
      <w:bookmarkStart w:id="472" w:name="_Toc77102038"/>
      <w:bookmarkStart w:id="473" w:name="_Toc83048669"/>
      <w:bookmarkEnd w:id="462"/>
      <w:bookmarkEnd w:id="463"/>
      <w:bookmarkEnd w:id="464"/>
      <w:bookmarkEnd w:id="465"/>
      <w:bookmarkEnd w:id="466"/>
      <w:bookmarkEnd w:id="467"/>
      <w:r>
        <w:t>Direc</w:t>
      </w:r>
      <w:r w:rsidRPr="00226A3F">
        <w:t>tion</w:t>
      </w:r>
      <w:bookmarkEnd w:id="468"/>
      <w:bookmarkEnd w:id="469"/>
      <w:bookmarkEnd w:id="470"/>
      <w:bookmarkEnd w:id="471"/>
      <w:bookmarkEnd w:id="472"/>
      <w:bookmarkEnd w:id="473"/>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Beschriftung"/>
        <w:spacing w:before="120"/>
      </w:pPr>
      <w:bookmarkStart w:id="474" w:name="_Toc3566440"/>
      <w:bookmarkStart w:id="475" w:name="_Toc34747443"/>
      <w:bookmarkStart w:id="476" w:name="_Toc7709589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474"/>
      <w:bookmarkEnd w:id="475"/>
      <w:bookmarkEnd w:id="476"/>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77777777" w:rsidR="00FC68DB" w:rsidRPr="00795D4D" w:rsidRDefault="00FC68DB" w:rsidP="00B202D2">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0EBB6608" w14:textId="77777777" w:rsidR="00FC68DB" w:rsidRPr="00795D4D" w:rsidRDefault="00FC68DB" w:rsidP="00B202D2">
      <w:pPr>
        <w:pStyle w:val="XMLCode"/>
        <w:keepNext/>
        <w:rPr>
          <w:lang w:val="fr-FR"/>
        </w:rPr>
      </w:pPr>
    </w:p>
    <w:p w14:paraId="464606BD"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477" w:name="_Toc428279361"/>
      <w:bookmarkStart w:id="478" w:name="_Toc428456098"/>
      <w:bookmarkStart w:id="479" w:name="_Toc3556974"/>
      <w:bookmarkStart w:id="480" w:name="_Toc34747224"/>
      <w:bookmarkStart w:id="481" w:name="_Toc77102039"/>
      <w:bookmarkStart w:id="482" w:name="_Toc83048670"/>
      <w:bookmarkEnd w:id="477"/>
      <w:bookmarkEnd w:id="478"/>
      <w:r w:rsidRPr="00736820">
        <w:t>Type</w:t>
      </w:r>
      <w:r w:rsidRPr="007055D9">
        <w:t xml:space="preserve"> Specification</w:t>
      </w:r>
      <w:bookmarkEnd w:id="479"/>
      <w:bookmarkEnd w:id="480"/>
      <w:bookmarkEnd w:id="481"/>
      <w:bookmarkEnd w:id="482"/>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Beschriftung"/>
        <w:spacing w:before="120"/>
      </w:pPr>
      <w:bookmarkStart w:id="483" w:name="_Toc3566441"/>
      <w:bookmarkStart w:id="484" w:name="_Toc34747444"/>
      <w:bookmarkStart w:id="485" w:name="_Toc77095892"/>
      <w:r>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483"/>
      <w:bookmarkEnd w:id="484"/>
      <w:bookmarkEnd w:id="485"/>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486" w:name="_Ref428355238"/>
      <w:bookmarkStart w:id="487" w:name="_Toc3556975"/>
      <w:bookmarkStart w:id="488" w:name="_Toc34747225"/>
      <w:bookmarkStart w:id="489" w:name="_Toc77102040"/>
      <w:bookmarkStart w:id="490" w:name="_Toc83048671"/>
      <w:r w:rsidRPr="007055D9">
        <w:t xml:space="preserve">Spot </w:t>
      </w:r>
      <w:r>
        <w:t>W</w:t>
      </w:r>
      <w:r w:rsidRPr="007055D9">
        <w:t>elds</w:t>
      </w:r>
      <w:bookmarkEnd w:id="486"/>
      <w:bookmarkEnd w:id="487"/>
      <w:bookmarkEnd w:id="488"/>
      <w:bookmarkEnd w:id="489"/>
      <w:bookmarkEnd w:id="490"/>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Beschriftung"/>
        <w:spacing w:before="120"/>
      </w:pPr>
      <w:bookmarkStart w:id="491" w:name="_Toc3566442"/>
      <w:bookmarkStart w:id="492" w:name="_Toc34747445"/>
      <w:bookmarkStart w:id="493" w:name="_Toc7709589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491"/>
      <w:bookmarkEnd w:id="492"/>
      <w:bookmarkEnd w:id="493"/>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lastRenderedPageBreak/>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Beschriftung"/>
        <w:spacing w:before="120"/>
      </w:pPr>
      <w:bookmarkStart w:id="494" w:name="_Toc3566443"/>
      <w:bookmarkStart w:id="495" w:name="_Toc34747446"/>
      <w:bookmarkStart w:id="496" w:name="_Toc7709589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494"/>
      <w:bookmarkEnd w:id="495"/>
      <w:bookmarkEnd w:id="496"/>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D565043"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497"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497"/>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498" w:name="_Toc3556976"/>
      <w:bookmarkStart w:id="499" w:name="_Toc34747226"/>
      <w:bookmarkStart w:id="500" w:name="_Toc77102041"/>
      <w:bookmarkStart w:id="501" w:name="_Toc83048672"/>
      <w:r w:rsidRPr="007055D9">
        <w:t>Robscans</w:t>
      </w:r>
      <w:bookmarkEnd w:id="498"/>
      <w:bookmarkEnd w:id="499"/>
      <w:bookmarkEnd w:id="500"/>
      <w:bookmarkEnd w:id="501"/>
    </w:p>
    <w:bookmarkEnd w:id="334"/>
    <w:bookmarkEnd w:id="335"/>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Beschriftung"/>
      </w:pPr>
      <w:bookmarkStart w:id="502" w:name="_Ref401160011"/>
      <w:bookmarkStart w:id="503" w:name="_Toc413359628"/>
      <w:bookmarkStart w:id="504" w:name="_Toc3557087"/>
      <w:bookmarkStart w:id="505" w:name="_Toc34747338"/>
      <w:bookmarkStart w:id="506" w:name="_Toc76030529"/>
      <w:r w:rsidRPr="00226A3F">
        <w:t xml:space="preserve">Figure </w:t>
      </w:r>
      <w:r>
        <w:fldChar w:fldCharType="begin"/>
      </w:r>
      <w:r>
        <w:instrText xml:space="preserve"> SEQ Figure \* ARABIC </w:instrText>
      </w:r>
      <w:r>
        <w:fldChar w:fldCharType="separate"/>
      </w:r>
      <w:r w:rsidR="004C113B">
        <w:rPr>
          <w:noProof/>
        </w:rPr>
        <w:t>8</w:t>
      </w:r>
      <w:r>
        <w:fldChar w:fldCharType="end"/>
      </w:r>
      <w:bookmarkEnd w:id="50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03"/>
      <w:bookmarkEnd w:id="504"/>
      <w:bookmarkEnd w:id="505"/>
      <w:bookmarkEnd w:id="506"/>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Beschriftung"/>
        <w:spacing w:before="120"/>
      </w:pPr>
      <w:bookmarkStart w:id="507" w:name="_Toc3566444"/>
      <w:bookmarkStart w:id="508" w:name="_Toc34747447"/>
      <w:bookmarkStart w:id="509" w:name="_Toc7709589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07"/>
      <w:bookmarkEnd w:id="508"/>
      <w:bookmarkEnd w:id="509"/>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Beschriftung"/>
        <w:spacing w:before="120"/>
      </w:pPr>
      <w:bookmarkStart w:id="510" w:name="_Toc3566445"/>
      <w:bookmarkStart w:id="511" w:name="_Toc34747448"/>
      <w:bookmarkStart w:id="512" w:name="_Toc7709589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10"/>
      <w:bookmarkEnd w:id="511"/>
      <w:bookmarkEnd w:id="512"/>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Beschriftung"/>
        <w:spacing w:before="120"/>
      </w:pPr>
      <w:bookmarkStart w:id="513" w:name="_Toc3566446"/>
      <w:bookmarkStart w:id="514" w:name="_Toc34747449"/>
      <w:bookmarkStart w:id="515" w:name="_Toc7709589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13"/>
      <w:bookmarkEnd w:id="514"/>
      <w:bookmarkEnd w:id="515"/>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16" w:name="_Toc428279365"/>
      <w:bookmarkStart w:id="517" w:name="_Toc428456102"/>
      <w:bookmarkStart w:id="518" w:name="_Toc428537065"/>
      <w:bookmarkStart w:id="519" w:name="_Toc428969384"/>
      <w:bookmarkStart w:id="520" w:name="_Toc429052775"/>
      <w:bookmarkStart w:id="521" w:name="_Toc413359585"/>
      <w:bookmarkStart w:id="522" w:name="_Toc3556977"/>
      <w:bookmarkStart w:id="523" w:name="_Toc34747227"/>
      <w:bookmarkStart w:id="524" w:name="_Toc77102042"/>
      <w:bookmarkStart w:id="525" w:name="_Toc83048673"/>
      <w:bookmarkEnd w:id="516"/>
      <w:bookmarkEnd w:id="517"/>
      <w:bookmarkEnd w:id="518"/>
      <w:bookmarkEnd w:id="519"/>
      <w:bookmarkEnd w:id="520"/>
      <w:r w:rsidRPr="00226A3F">
        <w:t>Rivets</w:t>
      </w:r>
      <w:bookmarkEnd w:id="521"/>
      <w:bookmarkEnd w:id="522"/>
      <w:bookmarkEnd w:id="523"/>
      <w:bookmarkEnd w:id="524"/>
      <w:bookmarkEnd w:id="525"/>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Beschriftung"/>
        <w:spacing w:before="120"/>
      </w:pPr>
      <w:bookmarkStart w:id="526" w:name="_Toc3566447"/>
      <w:bookmarkStart w:id="527" w:name="_Toc34747450"/>
      <w:bookmarkStart w:id="528" w:name="_Toc7709589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26"/>
      <w:bookmarkEnd w:id="527"/>
      <w:bookmarkEnd w:id="528"/>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lastRenderedPageBreak/>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Beschriftung"/>
        <w:spacing w:before="120"/>
        <w:rPr>
          <w:rFonts w:ascii="Courier New" w:hAnsi="Courier New" w:cs="Courier New"/>
          <w:bCs/>
          <w:i w:val="0"/>
        </w:rPr>
      </w:pPr>
      <w:bookmarkStart w:id="529" w:name="_Toc3566448"/>
      <w:bookmarkStart w:id="530" w:name="_Toc34747451"/>
      <w:bookmarkStart w:id="531" w:name="_Toc7709590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29"/>
      <w:bookmarkEnd w:id="530"/>
      <w:bookmarkEnd w:id="531"/>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5C44D59E" w:rsidR="00FC68DB" w:rsidRPr="00894B86" w:rsidRDefault="00FC68DB" w:rsidP="00B202D2">
      <w:pPr>
        <w:pStyle w:val="Beschriftung"/>
      </w:pPr>
      <w:bookmarkStart w:id="532" w:name="_Toc3557088"/>
      <w:bookmarkStart w:id="533" w:name="_Toc34747339"/>
      <w:bookmarkStart w:id="534" w:name="_Toc76030530"/>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532"/>
      <w:bookmarkEnd w:id="533"/>
      <w:bookmarkEnd w:id="534"/>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w:t>
      </w:r>
      <w:proofErr w:type="spellStart"/>
      <w:r w:rsidRPr="00DF304A">
        <w:rPr>
          <w:rFonts w:ascii="Courier New" w:hAnsi="Courier New" w:cs="Courier New"/>
          <w:b/>
          <w:i/>
          <w:sz w:val="18"/>
          <w:szCs w:val="18"/>
        </w:rPr>
        <w:t>tangential_direction</w:t>
      </w:r>
      <w:proofErr w:type="spellEnd"/>
      <w:r w:rsidRPr="00DF304A">
        <w:rPr>
          <w:rFonts w:ascii="Courier New" w:hAnsi="Courier New" w:cs="Courier New"/>
          <w:b/>
          <w:i/>
          <w:sz w:val="18"/>
          <w:szCs w:val="18"/>
        </w:rPr>
        <w:t>&gt;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proofErr w:type="spellStart"/>
            <w:r w:rsidRPr="00F35EB8">
              <w:rPr>
                <w:sz w:val="20"/>
                <w:szCs w:val="20"/>
                <w:highlight w:val="yellow"/>
              </w:rPr>
              <w:t>tangential_direction</w:t>
            </w:r>
            <w:proofErr w:type="spellEnd"/>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Beschriftung"/>
        <w:keepNext/>
        <w:keepLines/>
        <w:spacing w:before="120"/>
      </w:pPr>
      <w:bookmarkStart w:id="535" w:name="_Toc3566449"/>
      <w:bookmarkStart w:id="536" w:name="_Toc34747452"/>
      <w:bookmarkStart w:id="537" w:name="_Toc7709590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35"/>
      <w:bookmarkEnd w:id="536"/>
      <w:bookmarkEnd w:id="537"/>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w:t>
      </w:r>
      <w:proofErr w:type="spellStart"/>
      <w:proofErr w:type="gramStart"/>
      <w:r w:rsidRPr="0023511E">
        <w:rPr>
          <w:b/>
          <w:color w:val="0070C0"/>
          <w:highlight w:val="yellow"/>
          <w:lang w:val="fr-FR"/>
        </w:rPr>
        <w:t>tangential</w:t>
      </w:r>
      <w:proofErr w:type="gramEnd"/>
      <w:r w:rsidRPr="0023511E">
        <w:rPr>
          <w:b/>
          <w:bCs/>
          <w:color w:val="0070C0"/>
          <w:highlight w:val="yellow"/>
          <w:lang w:val="fr-FR"/>
        </w:rPr>
        <w:t>_direction</w:t>
      </w:r>
      <w:proofErr w:type="spellEnd"/>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38" w:name="_Toc428279367"/>
      <w:bookmarkStart w:id="539" w:name="_Toc428456104"/>
      <w:bookmarkStart w:id="540" w:name="_Toc428537067"/>
      <w:bookmarkStart w:id="541" w:name="_Toc428969386"/>
      <w:bookmarkStart w:id="542" w:name="_Toc429052777"/>
      <w:bookmarkStart w:id="543" w:name="_Toc413359586"/>
      <w:bookmarkStart w:id="544" w:name="_Toc3556978"/>
      <w:bookmarkStart w:id="545" w:name="_Toc34747228"/>
      <w:bookmarkStart w:id="546" w:name="_Toc77102043"/>
      <w:bookmarkStart w:id="547" w:name="_Toc83048674"/>
      <w:bookmarkEnd w:id="538"/>
      <w:bookmarkEnd w:id="539"/>
      <w:bookmarkEnd w:id="540"/>
      <w:bookmarkEnd w:id="541"/>
      <w:bookmarkEnd w:id="542"/>
      <w:r>
        <w:t>Blind</w:t>
      </w:r>
      <w:r w:rsidRPr="00942FED">
        <w:t xml:space="preserve"> Rivets</w:t>
      </w:r>
      <w:bookmarkEnd w:id="543"/>
      <w:bookmarkEnd w:id="544"/>
      <w:bookmarkEnd w:id="545"/>
      <w:bookmarkEnd w:id="546"/>
      <w:bookmarkEnd w:id="547"/>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Beschriftung"/>
        <w:spacing w:before="120"/>
      </w:pPr>
      <w:bookmarkStart w:id="548" w:name="_Toc3566450"/>
      <w:bookmarkStart w:id="549" w:name="_Toc34747453"/>
      <w:bookmarkStart w:id="550" w:name="_Toc7709590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548"/>
      <w:bookmarkEnd w:id="549"/>
      <w:bookmarkEnd w:id="550"/>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2C42C11E" w:rsidR="00FC68DB" w:rsidRDefault="00FC68DB" w:rsidP="00B202D2">
      <w:pPr>
        <w:pStyle w:val="Beschriftung"/>
      </w:pPr>
      <w:bookmarkStart w:id="551" w:name="_Toc3557089"/>
      <w:bookmarkStart w:id="552" w:name="_Toc34747340"/>
      <w:bookmarkStart w:id="553" w:name="_Toc76030531"/>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551"/>
      <w:bookmarkEnd w:id="552"/>
      <w:bookmarkEnd w:id="553"/>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Beschriftung"/>
        <w:spacing w:before="120"/>
      </w:pPr>
      <w:bookmarkStart w:id="554" w:name="_Toc3557090"/>
      <w:bookmarkStart w:id="555" w:name="_Toc34747341"/>
      <w:bookmarkStart w:id="556" w:name="_Toc76030532"/>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554"/>
      <w:bookmarkEnd w:id="555"/>
      <w:bookmarkEnd w:id="556"/>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Beschriftung"/>
        <w:rPr>
          <w:lang w:eastAsia="en-GB"/>
        </w:rPr>
      </w:pPr>
      <w:bookmarkStart w:id="557" w:name="_Toc3557091"/>
      <w:bookmarkStart w:id="558" w:name="_Toc34747342"/>
      <w:bookmarkStart w:id="559" w:name="_Toc76030533"/>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557"/>
      <w:bookmarkEnd w:id="558"/>
      <w:bookmarkEnd w:id="55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560" w:name="_Toc428279369"/>
      <w:bookmarkStart w:id="561" w:name="_Toc428965611"/>
      <w:bookmarkEnd w:id="560"/>
      <w:bookmarkEnd w:id="561"/>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62" w:name="_Toc428279370"/>
    <w:bookmarkStart w:id="563" w:name="_Toc428456106"/>
    <w:bookmarkStart w:id="564" w:name="_Toc428537069"/>
    <w:bookmarkStart w:id="565" w:name="_Toc428969388"/>
    <w:bookmarkStart w:id="566" w:name="_Toc429052779"/>
    <w:bookmarkStart w:id="567" w:name="_Toc413359587"/>
    <w:bookmarkEnd w:id="562"/>
    <w:bookmarkEnd w:id="563"/>
    <w:bookmarkEnd w:id="564"/>
    <w:bookmarkEnd w:id="565"/>
    <w:bookmarkEnd w:id="566"/>
    <w:p w14:paraId="76A9ABE8" w14:textId="77777777" w:rsidR="00FC68DB" w:rsidRPr="00942FED" w:rsidRDefault="00FC68DB" w:rsidP="00B202D2">
      <w:pPr>
        <w:pStyle w:val="berschrift3"/>
      </w:pPr>
      <w:r>
        <w:rPr>
          <w:b w:val="0"/>
          <w:bCs/>
          <w:sz w:val="18"/>
          <w:szCs w:val="24"/>
        </w:rPr>
        <w:lastRenderedPageBreak/>
        <w:fldChar w:fldCharType="end"/>
      </w:r>
      <w:bookmarkStart w:id="568" w:name="_Toc3556979"/>
      <w:bookmarkStart w:id="569" w:name="_Toc34747229"/>
      <w:bookmarkStart w:id="570" w:name="_Toc77102044"/>
      <w:bookmarkStart w:id="571" w:name="_Toc83048675"/>
      <w:r w:rsidRPr="00942FED">
        <w:t>Self</w:t>
      </w:r>
      <w:r>
        <w:t>-</w:t>
      </w:r>
      <w:r w:rsidRPr="00942FED">
        <w:t>Piercing Rivets</w:t>
      </w:r>
      <w:bookmarkEnd w:id="567"/>
      <w:bookmarkEnd w:id="568"/>
      <w:bookmarkEnd w:id="569"/>
      <w:bookmarkEnd w:id="570"/>
      <w:bookmarkEnd w:id="57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Beschriftung"/>
        <w:keepNext/>
      </w:pPr>
      <w:bookmarkStart w:id="572" w:name="_Toc413359629"/>
      <w:bookmarkStart w:id="573" w:name="_Toc3557092"/>
      <w:bookmarkStart w:id="574" w:name="_Toc34747343"/>
      <w:bookmarkStart w:id="575" w:name="_Toc76030534"/>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572"/>
      <w:bookmarkEnd w:id="573"/>
      <w:bookmarkEnd w:id="574"/>
      <w:bookmarkEnd w:id="575"/>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4DF23CF7" w:rsidR="00FC68DB" w:rsidRPr="00C52145" w:rsidRDefault="00FC68DB" w:rsidP="00B202D2">
      <w:pPr>
        <w:pStyle w:val="Beschriftung"/>
      </w:pPr>
      <w:bookmarkStart w:id="576" w:name="_Toc3557093"/>
      <w:bookmarkStart w:id="577" w:name="_Toc34747344"/>
      <w:bookmarkStart w:id="578" w:name="_Toc76030535"/>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576"/>
      <w:bookmarkEnd w:id="577"/>
      <w:bookmarkEnd w:id="578"/>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Beschriftung"/>
        <w:spacing w:before="120"/>
      </w:pPr>
      <w:bookmarkStart w:id="579" w:name="_Toc3566451"/>
      <w:bookmarkStart w:id="580" w:name="_Toc34747454"/>
      <w:bookmarkStart w:id="581" w:name="_Toc7709590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579"/>
      <w:bookmarkEnd w:id="580"/>
      <w:bookmarkEnd w:id="581"/>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582" w:name="_Toc428456108"/>
      <w:bookmarkStart w:id="583" w:name="_Toc428537071"/>
      <w:bookmarkStart w:id="584" w:name="_Toc428969390"/>
      <w:bookmarkStart w:id="585" w:name="_Toc429052781"/>
      <w:bookmarkStart w:id="586" w:name="_Toc428279372"/>
      <w:bookmarkStart w:id="587" w:name="_Toc428456109"/>
      <w:bookmarkStart w:id="588" w:name="_Toc428537072"/>
      <w:bookmarkStart w:id="589" w:name="_Toc428969391"/>
      <w:bookmarkStart w:id="590" w:name="_Toc429052782"/>
      <w:bookmarkStart w:id="591" w:name="_Toc428279374"/>
      <w:bookmarkStart w:id="592" w:name="_Toc428456111"/>
      <w:bookmarkStart w:id="593" w:name="_Toc428537074"/>
      <w:bookmarkStart w:id="594" w:name="_Toc428969393"/>
      <w:bookmarkStart w:id="595" w:name="_Toc429052784"/>
      <w:bookmarkStart w:id="596" w:name="_Toc428279378"/>
      <w:bookmarkStart w:id="597" w:name="_Toc428456115"/>
      <w:bookmarkStart w:id="598" w:name="_Toc428537078"/>
      <w:bookmarkStart w:id="599" w:name="_Toc428969397"/>
      <w:bookmarkStart w:id="600" w:name="_Toc429052788"/>
      <w:bookmarkStart w:id="601" w:name="_Toc428279380"/>
      <w:bookmarkStart w:id="602" w:name="_Toc428456117"/>
      <w:bookmarkStart w:id="603" w:name="_Toc428537080"/>
      <w:bookmarkStart w:id="604" w:name="_Toc428969399"/>
      <w:bookmarkStart w:id="605" w:name="_Toc429052790"/>
      <w:bookmarkStart w:id="606" w:name="_Toc428279387"/>
      <w:bookmarkStart w:id="607" w:name="_Toc428456124"/>
      <w:bookmarkStart w:id="608" w:name="_Toc428537087"/>
      <w:bookmarkStart w:id="609" w:name="_Toc428969406"/>
      <w:bookmarkStart w:id="610" w:name="_Toc429052797"/>
      <w:bookmarkStart w:id="611" w:name="_Toc428279388"/>
      <w:bookmarkStart w:id="612" w:name="_Toc428456125"/>
      <w:bookmarkStart w:id="613" w:name="_Toc428537088"/>
      <w:bookmarkStart w:id="614" w:name="_Toc428969407"/>
      <w:bookmarkStart w:id="615" w:name="_Toc429052798"/>
      <w:bookmarkStart w:id="616" w:name="_Toc428279389"/>
      <w:bookmarkStart w:id="617" w:name="_Toc428456126"/>
      <w:bookmarkStart w:id="618" w:name="_Toc428537089"/>
      <w:bookmarkStart w:id="619" w:name="_Toc428969408"/>
      <w:bookmarkStart w:id="620" w:name="_Toc429052799"/>
      <w:bookmarkStart w:id="621" w:name="_Toc413359588"/>
      <w:bookmarkStart w:id="622" w:name="_Toc3556980"/>
      <w:bookmarkStart w:id="623" w:name="_Toc34747230"/>
      <w:bookmarkStart w:id="624" w:name="_Toc77102045"/>
      <w:bookmarkStart w:id="625" w:name="_Toc83048676"/>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r>
        <w:t>Solid</w:t>
      </w:r>
      <w:r w:rsidRPr="00942FED">
        <w:t xml:space="preserve"> Rivets</w:t>
      </w:r>
      <w:bookmarkEnd w:id="621"/>
      <w:bookmarkEnd w:id="622"/>
      <w:bookmarkEnd w:id="623"/>
      <w:bookmarkEnd w:id="624"/>
      <w:bookmarkEnd w:id="625"/>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Beschriftung"/>
        <w:spacing w:before="120"/>
        <w:rPr>
          <w:rFonts w:cs="Calibri"/>
          <w:szCs w:val="22"/>
          <w:lang w:eastAsia="en-GB"/>
        </w:rPr>
      </w:pPr>
      <w:bookmarkStart w:id="626" w:name="_Toc3566452"/>
      <w:bookmarkStart w:id="627" w:name="_Toc34747455"/>
      <w:bookmarkStart w:id="628" w:name="_Toc7709590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626"/>
      <w:bookmarkEnd w:id="627"/>
      <w:bookmarkEnd w:id="628"/>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Beschriftung"/>
        <w:spacing w:before="120"/>
        <w:rPr>
          <w:rFonts w:cs="Calibri"/>
          <w:szCs w:val="22"/>
          <w:lang w:eastAsia="en-GB"/>
        </w:rPr>
      </w:pPr>
      <w:bookmarkStart w:id="629" w:name="_Ref3565285"/>
      <w:bookmarkStart w:id="630" w:name="_Toc3557094"/>
      <w:bookmarkStart w:id="631" w:name="_Toc34747345"/>
      <w:bookmarkStart w:id="632" w:name="_Toc76030536"/>
      <w:r>
        <w:t xml:space="preserve">Figure </w:t>
      </w:r>
      <w:r>
        <w:fldChar w:fldCharType="begin"/>
      </w:r>
      <w:r>
        <w:instrText xml:space="preserve"> SEQ Figure \* ARABIC </w:instrText>
      </w:r>
      <w:r>
        <w:fldChar w:fldCharType="separate"/>
      </w:r>
      <w:r w:rsidR="004C113B">
        <w:rPr>
          <w:noProof/>
        </w:rPr>
        <w:t>15</w:t>
      </w:r>
      <w:r>
        <w:fldChar w:fldCharType="end"/>
      </w:r>
      <w:bookmarkEnd w:id="629"/>
      <w:r>
        <w:t>: Dimensions of Solid Rivets</w:t>
      </w:r>
      <w:bookmarkEnd w:id="630"/>
      <w:bookmarkEnd w:id="631"/>
      <w:bookmarkEnd w:id="632"/>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633"/>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34"/>
            <w:commentRangeEnd w:id="634"/>
            <w:proofErr w:type="spellEnd"/>
            <w:r>
              <w:rPr>
                <w:rStyle w:val="Kommentarzeichen"/>
                <w:lang w:eastAsia="x-none"/>
              </w:rPr>
              <w:commentReference w:id="634"/>
            </w:r>
            <w:commentRangeEnd w:id="633"/>
            <w:r>
              <w:rPr>
                <w:rStyle w:val="Kommentarzeichen"/>
                <w:lang w:eastAsia="x-none"/>
              </w:rPr>
              <w:commentReference w:id="633"/>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Beschriftung"/>
        <w:spacing w:before="120"/>
        <w:rPr>
          <w:rFonts w:cs="Calibri"/>
          <w:szCs w:val="22"/>
          <w:lang w:eastAsia="en-GB"/>
        </w:rPr>
      </w:pPr>
      <w:bookmarkStart w:id="635" w:name="_Toc3566453"/>
      <w:bookmarkStart w:id="636" w:name="_Toc34747456"/>
      <w:bookmarkStart w:id="637" w:name="_Toc7709590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35"/>
      <w:bookmarkEnd w:id="636"/>
      <w:bookmarkEnd w:id="637"/>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Beschriftung"/>
        <w:spacing w:before="120"/>
        <w:rPr>
          <w:rFonts w:cs="Calibri"/>
          <w:lang w:eastAsia="en-GB"/>
        </w:rPr>
      </w:pPr>
      <w:bookmarkStart w:id="638" w:name="_Toc3557095"/>
      <w:bookmarkStart w:id="639" w:name="_Toc34747346"/>
      <w:bookmarkStart w:id="640" w:name="_Toc76030537"/>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638"/>
      <w:bookmarkEnd w:id="639"/>
      <w:bookmarkEnd w:id="640"/>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641" w:name="_Toc428279391"/>
      <w:bookmarkStart w:id="642" w:name="_Toc428456128"/>
      <w:bookmarkStart w:id="643" w:name="_Toc428537091"/>
      <w:bookmarkStart w:id="644" w:name="_Toc428969410"/>
      <w:bookmarkStart w:id="645" w:name="_Toc429052801"/>
      <w:bookmarkStart w:id="646" w:name="_Toc413359589"/>
      <w:bookmarkStart w:id="647" w:name="_Toc3556981"/>
      <w:bookmarkStart w:id="648" w:name="_Toc34747231"/>
      <w:bookmarkStart w:id="649" w:name="_Toc77102046"/>
      <w:bookmarkStart w:id="650" w:name="_Toc83048677"/>
      <w:bookmarkEnd w:id="641"/>
      <w:bookmarkEnd w:id="642"/>
      <w:bookmarkEnd w:id="643"/>
      <w:bookmarkEnd w:id="644"/>
      <w:bookmarkEnd w:id="645"/>
      <w:r w:rsidRPr="00F90632">
        <w:lastRenderedPageBreak/>
        <w:t>Swop Rivets</w:t>
      </w:r>
      <w:bookmarkEnd w:id="646"/>
      <w:bookmarkEnd w:id="647"/>
      <w:bookmarkEnd w:id="648"/>
      <w:bookmarkEnd w:id="649"/>
      <w:bookmarkEnd w:id="650"/>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6DF9DFA2" w:rsidR="00FC68DB" w:rsidRDefault="00FC68DB" w:rsidP="00B202D2">
      <w:pPr>
        <w:pStyle w:val="Beschriftung"/>
      </w:pPr>
      <w:bookmarkStart w:id="651" w:name="_Toc3557096"/>
      <w:bookmarkStart w:id="652" w:name="_Toc34747347"/>
      <w:bookmarkStart w:id="653" w:name="_Toc76030538"/>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651"/>
      <w:bookmarkEnd w:id="652"/>
      <w:bookmarkEnd w:id="653"/>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lastRenderedPageBreak/>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Beschriftung"/>
        <w:spacing w:before="120"/>
      </w:pPr>
      <w:bookmarkStart w:id="654" w:name="_Toc3566454"/>
      <w:bookmarkStart w:id="655" w:name="_Toc34747457"/>
      <w:bookmarkStart w:id="656" w:name="_Toc7709590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654"/>
      <w:bookmarkEnd w:id="655"/>
      <w:bookmarkEnd w:id="656"/>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208D72A"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657" w:name="_Toc77102047"/>
      <w:bookmarkStart w:id="658" w:name="_Toc83048678"/>
      <w:r>
        <w:t>Clinch Rivet Studs</w:t>
      </w:r>
      <w:bookmarkEnd w:id="657"/>
      <w:bookmarkEnd w:id="658"/>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Beschriftung"/>
      </w:pPr>
      <w:bookmarkStart w:id="659" w:name="_Toc76030539"/>
      <w:r>
        <w:t xml:space="preserve">Figure </w:t>
      </w:r>
      <w:r>
        <w:fldChar w:fldCharType="begin"/>
      </w:r>
      <w:r>
        <w:instrText xml:space="preserve"> SEQ Figure \* ARABIC </w:instrText>
      </w:r>
      <w:r>
        <w:fldChar w:fldCharType="separate"/>
      </w:r>
      <w:r w:rsidR="004C113B">
        <w:rPr>
          <w:noProof/>
        </w:rPr>
        <w:t>18</w:t>
      </w:r>
      <w:r>
        <w:fldChar w:fldCharType="end"/>
      </w:r>
      <w:r>
        <w:t xml:space="preserve"> </w:t>
      </w:r>
      <w:proofErr w:type="spellStart"/>
      <w:r>
        <w:t>Clinchnietbolzen</w:t>
      </w:r>
      <w:proofErr w:type="spellEnd"/>
      <w:r>
        <w:t xml:space="preserve"> types</w:t>
      </w:r>
      <w:bookmarkEnd w:id="659"/>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Beschriftung"/>
      </w:pPr>
      <w:bookmarkStart w:id="660" w:name="_Toc76030540"/>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660"/>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Beschriftung"/>
        <w:spacing w:before="120"/>
      </w:pPr>
      <w:bookmarkStart w:id="661" w:name="_Toc7709590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661"/>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662" w:name="_Toc428456130"/>
      <w:bookmarkStart w:id="663" w:name="_Toc428537093"/>
      <w:bookmarkStart w:id="664" w:name="_Toc428969412"/>
      <w:bookmarkStart w:id="665" w:name="_Toc429052803"/>
      <w:bookmarkStart w:id="666" w:name="_Toc413359590"/>
      <w:bookmarkStart w:id="667" w:name="_Toc3556982"/>
      <w:bookmarkStart w:id="668" w:name="_Toc34747232"/>
      <w:bookmarkStart w:id="669" w:name="_Toc77102048"/>
      <w:bookmarkStart w:id="670" w:name="_Toc83048679"/>
      <w:bookmarkEnd w:id="662"/>
      <w:bookmarkEnd w:id="663"/>
      <w:bookmarkEnd w:id="664"/>
      <w:bookmarkEnd w:id="665"/>
      <w:r>
        <w:t xml:space="preserve">Threaded Connections: </w:t>
      </w:r>
      <w:r w:rsidRPr="00226A3F">
        <w:t>Bolts and Screws</w:t>
      </w:r>
      <w:bookmarkEnd w:id="666"/>
      <w:bookmarkEnd w:id="667"/>
      <w:bookmarkEnd w:id="668"/>
      <w:bookmarkEnd w:id="669"/>
      <w:bookmarkEnd w:id="670"/>
    </w:p>
    <w:p w14:paraId="4CF9BB2A" w14:textId="77777777" w:rsidR="00FC68DB" w:rsidRPr="00942FED" w:rsidRDefault="00FC68DB" w:rsidP="00B202D2">
      <w:pPr>
        <w:pStyle w:val="berschrift3"/>
      </w:pPr>
      <w:bookmarkStart w:id="671" w:name="_Toc413359591"/>
      <w:bookmarkStart w:id="672" w:name="_Toc3556983"/>
      <w:bookmarkStart w:id="673" w:name="_Toc34747233"/>
      <w:bookmarkStart w:id="674" w:name="_Toc77102049"/>
      <w:bookmarkStart w:id="675" w:name="_Toc83048680"/>
      <w:r>
        <w:t>Introduction</w:t>
      </w:r>
      <w:bookmarkEnd w:id="671"/>
      <w:bookmarkEnd w:id="672"/>
      <w:bookmarkEnd w:id="673"/>
      <w:bookmarkEnd w:id="674"/>
      <w:bookmarkEnd w:id="675"/>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2"/>
      </w:r>
      <w:r>
        <w:t>:</w:t>
      </w:r>
    </w:p>
    <w:p w14:paraId="1D4C8D41" w14:textId="7A67C3F0"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Beschriftung"/>
        <w:spacing w:before="120"/>
      </w:pPr>
      <w:bookmarkStart w:id="676" w:name="_Toc413359630"/>
      <w:bookmarkStart w:id="677" w:name="_Toc3557097"/>
      <w:bookmarkStart w:id="678" w:name="_Toc34747348"/>
      <w:bookmarkStart w:id="679" w:name="_Toc76030541"/>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676"/>
      <w:bookmarkEnd w:id="677"/>
      <w:bookmarkEnd w:id="678"/>
      <w:bookmarkEnd w:id="679"/>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Beschriftung"/>
        <w:rPr>
          <w:highlight w:val="cyan"/>
        </w:rPr>
      </w:pPr>
      <w:bookmarkStart w:id="680" w:name="_Ref401160020"/>
      <w:bookmarkStart w:id="681" w:name="_Toc413359631"/>
      <w:bookmarkStart w:id="682" w:name="_Toc3557098"/>
      <w:bookmarkStart w:id="683" w:name="_Toc34747349"/>
      <w:bookmarkStart w:id="684" w:name="_Toc76030542"/>
      <w:r>
        <w:t xml:space="preserve">Figure </w:t>
      </w:r>
      <w:r>
        <w:fldChar w:fldCharType="begin"/>
      </w:r>
      <w:r>
        <w:instrText xml:space="preserve"> SEQ Figure \* ARABIC </w:instrText>
      </w:r>
      <w:r>
        <w:fldChar w:fldCharType="separate"/>
      </w:r>
      <w:r w:rsidR="004C113B">
        <w:rPr>
          <w:noProof/>
        </w:rPr>
        <w:t>21</w:t>
      </w:r>
      <w:r>
        <w:fldChar w:fldCharType="end"/>
      </w:r>
      <w:bookmarkEnd w:id="680"/>
      <w:r>
        <w:t>: Different Screw Forms</w:t>
      </w:r>
      <w:bookmarkEnd w:id="681"/>
      <w:bookmarkEnd w:id="682"/>
      <w:bookmarkEnd w:id="683"/>
      <w:bookmarkEnd w:id="684"/>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Beschriftung"/>
        <w:rPr>
          <w:noProof/>
          <w:lang w:eastAsia="en-GB"/>
        </w:rPr>
      </w:pPr>
      <w:bookmarkStart w:id="685" w:name="_Ref401160136"/>
      <w:bookmarkStart w:id="686" w:name="_Toc413359632"/>
      <w:bookmarkStart w:id="687" w:name="_Ref428364733"/>
      <w:bookmarkStart w:id="688" w:name="_Ref428531136"/>
      <w:bookmarkStart w:id="689" w:name="_Toc3557099"/>
      <w:bookmarkStart w:id="690" w:name="_Toc34747350"/>
      <w:bookmarkStart w:id="691" w:name="_Toc76030543"/>
      <w:r>
        <w:t xml:space="preserve">Figure </w:t>
      </w:r>
      <w:r>
        <w:fldChar w:fldCharType="begin"/>
      </w:r>
      <w:r>
        <w:instrText xml:space="preserve"> SEQ Figure \* ARABIC </w:instrText>
      </w:r>
      <w:r>
        <w:fldChar w:fldCharType="separate"/>
      </w:r>
      <w:r w:rsidR="004C113B">
        <w:rPr>
          <w:noProof/>
        </w:rPr>
        <w:t>22</w:t>
      </w:r>
      <w:r>
        <w:fldChar w:fldCharType="end"/>
      </w:r>
      <w:bookmarkEnd w:id="685"/>
      <w:r>
        <w:t xml:space="preserve">: </w:t>
      </w:r>
      <w:r w:rsidRPr="001B293E">
        <w:t xml:space="preserve">Definition of </w:t>
      </w:r>
      <w:r>
        <w:t>L</w:t>
      </w:r>
      <w:r w:rsidRPr="001B293E">
        <w:t xml:space="preserve">ength and </w:t>
      </w:r>
      <w:r>
        <w:t>H</w:t>
      </w:r>
      <w:r w:rsidRPr="001B293E">
        <w:t xml:space="preserve">ead </w:t>
      </w:r>
      <w:r>
        <w:t>S</w:t>
      </w:r>
      <w:r w:rsidRPr="001B293E">
        <w:t>izes</w:t>
      </w:r>
      <w:bookmarkEnd w:id="686"/>
      <w:bookmarkEnd w:id="687"/>
      <w:bookmarkEnd w:id="688"/>
      <w:bookmarkEnd w:id="689"/>
      <w:bookmarkEnd w:id="690"/>
      <w:bookmarkEnd w:id="691"/>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Beschriftung"/>
      </w:pPr>
      <w:bookmarkStart w:id="692" w:name="_Ref413315993"/>
      <w:bookmarkStart w:id="693" w:name="_Toc413359633"/>
      <w:bookmarkStart w:id="694" w:name="_Toc3557100"/>
      <w:bookmarkStart w:id="695" w:name="_Toc34747351"/>
      <w:bookmarkStart w:id="696" w:name="_Toc76030544"/>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692"/>
      <w:r w:rsidRPr="00F81409">
        <w:t>: Definition of lead</w:t>
      </w:r>
      <w:r>
        <w:t>,</w:t>
      </w:r>
      <w:r w:rsidRPr="00F81409">
        <w:t xml:space="preserve"> pitch and</w:t>
      </w:r>
      <w:r>
        <w:t xml:space="preserve"> starts</w:t>
      </w:r>
      <w:r w:rsidRPr="00F81409">
        <w:t xml:space="preserve"> of a thread.</w:t>
      </w:r>
      <w:bookmarkEnd w:id="693"/>
      <w:bookmarkEnd w:id="694"/>
      <w:bookmarkEnd w:id="695"/>
      <w:bookmarkEnd w:id="696"/>
      <w:r w:rsidRPr="00F81409">
        <w:t xml:space="preserve"> </w:t>
      </w:r>
    </w:p>
    <w:p w14:paraId="67175DE4" w14:textId="77777777" w:rsidR="00FC68DB" w:rsidRPr="00942FED" w:rsidRDefault="00FC68DB" w:rsidP="00B202D2">
      <w:pPr>
        <w:pStyle w:val="berschrift3"/>
      </w:pPr>
      <w:bookmarkStart w:id="697" w:name="_Toc428279395"/>
      <w:bookmarkStart w:id="698" w:name="_Toc428456133"/>
      <w:bookmarkStart w:id="699" w:name="_Toc428537096"/>
      <w:bookmarkStart w:id="700" w:name="_Toc428969415"/>
      <w:bookmarkStart w:id="701" w:name="_Toc429052806"/>
      <w:bookmarkStart w:id="702" w:name="_Toc3556984"/>
      <w:bookmarkStart w:id="703" w:name="_Ref3566661"/>
      <w:bookmarkStart w:id="704" w:name="_Ref4272362"/>
      <w:bookmarkStart w:id="705" w:name="_Toc34747234"/>
      <w:bookmarkStart w:id="706" w:name="_Toc77102050"/>
      <w:bookmarkStart w:id="707" w:name="_Toc83048681"/>
      <w:bookmarkEnd w:id="697"/>
      <w:bookmarkEnd w:id="698"/>
      <w:bookmarkEnd w:id="699"/>
      <w:bookmarkEnd w:id="700"/>
      <w:bookmarkEnd w:id="701"/>
      <w:r w:rsidRPr="00A947CD">
        <w:t>Contacts and Friction</w:t>
      </w:r>
      <w:bookmarkEnd w:id="702"/>
      <w:bookmarkEnd w:id="703"/>
      <w:bookmarkEnd w:id="704"/>
      <w:bookmarkEnd w:id="705"/>
      <w:bookmarkEnd w:id="706"/>
      <w:bookmarkEnd w:id="707"/>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08" w:name="_Ref3566632"/>
      <w:r>
        <w:rPr>
          <w:rFonts w:cs="Calibri"/>
          <w:lang w:val="en-US" w:eastAsia="en-GB"/>
        </w:rPr>
        <w:t>the thread</w:t>
      </w:r>
      <w:r w:rsidRPr="00147227">
        <w:rPr>
          <w:rFonts w:cs="Calibri"/>
          <w:lang w:val="en-US" w:eastAsia="en-GB"/>
        </w:rPr>
        <w:t>.</w:t>
      </w:r>
      <w:bookmarkEnd w:id="708"/>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w:t>
      </w:r>
      <w:proofErr w:type="spellStart"/>
      <w:r w:rsidR="004C113B" w:rsidRPr="00287A00">
        <w:rPr>
          <w:rFonts w:ascii="Courier New" w:hAnsi="Courier New" w:cs="Courier New"/>
          <w:i/>
          <w:szCs w:val="30"/>
        </w:rPr>
        <w:t>threaded_connection</w:t>
      </w:r>
      <w:proofErr w:type="spellEnd"/>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09" w:name="_Toc428279398"/>
      <w:bookmarkStart w:id="710" w:name="_Toc428456136"/>
      <w:bookmarkStart w:id="711" w:name="_Toc428537099"/>
      <w:bookmarkStart w:id="712" w:name="_Toc428969418"/>
      <w:bookmarkStart w:id="713" w:name="_Toc429052809"/>
      <w:bookmarkStart w:id="714" w:name="_Toc428279400"/>
      <w:bookmarkStart w:id="715" w:name="_Toc428456138"/>
      <w:bookmarkStart w:id="716" w:name="_Toc428537101"/>
      <w:bookmarkStart w:id="717" w:name="_Toc428969420"/>
      <w:bookmarkStart w:id="718" w:name="_Toc429052811"/>
      <w:bookmarkStart w:id="719" w:name="_Toc428279401"/>
      <w:bookmarkStart w:id="720" w:name="_Toc428456139"/>
      <w:bookmarkStart w:id="721" w:name="_Toc428537102"/>
      <w:bookmarkStart w:id="722" w:name="_Toc428969421"/>
      <w:bookmarkStart w:id="723" w:name="_Toc429052812"/>
      <w:bookmarkStart w:id="724" w:name="_Toc428279402"/>
      <w:bookmarkStart w:id="725" w:name="_Toc428456140"/>
      <w:bookmarkStart w:id="726" w:name="_Toc428537103"/>
      <w:bookmarkStart w:id="727" w:name="_Toc428969422"/>
      <w:bookmarkStart w:id="728" w:name="_Toc429052813"/>
      <w:bookmarkStart w:id="729" w:name="_Toc428279403"/>
      <w:bookmarkStart w:id="730" w:name="_Toc428456141"/>
      <w:bookmarkStart w:id="731" w:name="_Toc428537104"/>
      <w:bookmarkStart w:id="732" w:name="_Toc428969423"/>
      <w:bookmarkStart w:id="733" w:name="_Toc429052814"/>
      <w:bookmarkStart w:id="734" w:name="_Toc428279404"/>
      <w:bookmarkStart w:id="735" w:name="_Toc428456142"/>
      <w:bookmarkStart w:id="736" w:name="_Toc428537105"/>
      <w:bookmarkStart w:id="737" w:name="_Toc428969424"/>
      <w:bookmarkStart w:id="738" w:name="_Toc429052815"/>
      <w:bookmarkStart w:id="739" w:name="_Toc428279405"/>
      <w:bookmarkStart w:id="740" w:name="_Toc428456143"/>
      <w:bookmarkStart w:id="741" w:name="_Toc428537106"/>
      <w:bookmarkStart w:id="742" w:name="_Toc428969425"/>
      <w:bookmarkStart w:id="743" w:name="_Toc429052816"/>
      <w:bookmarkStart w:id="744" w:name="_Toc428279406"/>
      <w:bookmarkStart w:id="745" w:name="_Toc428456144"/>
      <w:bookmarkStart w:id="746" w:name="_Toc428537107"/>
      <w:bookmarkStart w:id="747" w:name="_Toc428969426"/>
      <w:bookmarkStart w:id="748" w:name="_Toc429052817"/>
      <w:bookmarkStart w:id="749" w:name="_Toc428279408"/>
      <w:bookmarkStart w:id="750" w:name="_Toc428456146"/>
      <w:bookmarkStart w:id="751" w:name="_Toc428537109"/>
      <w:bookmarkStart w:id="752" w:name="_Toc428969428"/>
      <w:bookmarkStart w:id="753" w:name="_Toc429052819"/>
      <w:bookmarkStart w:id="754" w:name="_Toc428279409"/>
      <w:bookmarkStart w:id="755" w:name="_Toc428456147"/>
      <w:bookmarkStart w:id="756" w:name="_Toc428537110"/>
      <w:bookmarkStart w:id="757" w:name="_Toc428969429"/>
      <w:bookmarkStart w:id="758" w:name="_Toc429052820"/>
      <w:bookmarkStart w:id="759" w:name="_Toc428279410"/>
      <w:bookmarkStart w:id="760" w:name="_Toc428456148"/>
      <w:bookmarkStart w:id="761" w:name="_Toc428537111"/>
      <w:bookmarkStart w:id="762" w:name="_Toc428969430"/>
      <w:bookmarkStart w:id="763" w:name="_Toc429052821"/>
      <w:bookmarkStart w:id="764" w:name="_Toc428279411"/>
      <w:bookmarkStart w:id="765" w:name="_Toc428456149"/>
      <w:bookmarkStart w:id="766" w:name="_Toc428537112"/>
      <w:bookmarkStart w:id="767" w:name="_Toc428969431"/>
      <w:bookmarkStart w:id="768" w:name="_Toc429052822"/>
      <w:bookmarkStart w:id="769" w:name="_Toc428279413"/>
      <w:bookmarkStart w:id="770" w:name="_Toc428456151"/>
      <w:bookmarkStart w:id="771" w:name="_Toc428537114"/>
      <w:bookmarkStart w:id="772" w:name="_Toc428969433"/>
      <w:bookmarkStart w:id="773" w:name="_Toc429052824"/>
      <w:bookmarkStart w:id="774" w:name="_Toc428279414"/>
      <w:bookmarkStart w:id="775" w:name="_Toc428456152"/>
      <w:bookmarkStart w:id="776" w:name="_Toc428537115"/>
      <w:bookmarkStart w:id="777" w:name="_Toc428969434"/>
      <w:bookmarkStart w:id="778" w:name="_Toc429052825"/>
      <w:bookmarkStart w:id="779" w:name="_Toc428279416"/>
      <w:bookmarkStart w:id="780" w:name="_Toc428456154"/>
      <w:bookmarkStart w:id="781" w:name="_Toc428537117"/>
      <w:bookmarkStart w:id="782" w:name="_Toc428969436"/>
      <w:bookmarkStart w:id="783" w:name="_Toc429052827"/>
      <w:bookmarkStart w:id="784" w:name="_Toc428279417"/>
      <w:bookmarkStart w:id="785" w:name="_Toc428456155"/>
      <w:bookmarkStart w:id="786" w:name="_Toc428537118"/>
      <w:bookmarkStart w:id="787" w:name="_Toc428969437"/>
      <w:bookmarkStart w:id="788" w:name="_Toc429052828"/>
      <w:bookmarkStart w:id="789" w:name="_Toc428279419"/>
      <w:bookmarkStart w:id="790" w:name="_Toc428456157"/>
      <w:bookmarkStart w:id="791" w:name="_Toc428537120"/>
      <w:bookmarkStart w:id="792" w:name="_Toc428969439"/>
      <w:bookmarkStart w:id="793" w:name="_Toc429052830"/>
      <w:bookmarkStart w:id="794" w:name="_Toc428279421"/>
      <w:bookmarkStart w:id="795" w:name="_Toc428456159"/>
      <w:bookmarkStart w:id="796" w:name="_Toc428537122"/>
      <w:bookmarkStart w:id="797" w:name="_Toc428969441"/>
      <w:bookmarkStart w:id="798" w:name="_Toc429052832"/>
      <w:bookmarkStart w:id="799" w:name="_Toc428279422"/>
      <w:bookmarkStart w:id="800" w:name="_Toc428456160"/>
      <w:bookmarkStart w:id="801" w:name="_Toc428537123"/>
      <w:bookmarkStart w:id="802" w:name="_Toc428969442"/>
      <w:bookmarkStart w:id="803" w:name="_Toc429052833"/>
      <w:bookmarkStart w:id="804" w:name="_Toc428279423"/>
      <w:bookmarkStart w:id="805" w:name="_Toc428456161"/>
      <w:bookmarkStart w:id="806" w:name="_Toc428537124"/>
      <w:bookmarkStart w:id="807" w:name="_Toc428969443"/>
      <w:bookmarkStart w:id="808" w:name="_Toc429052834"/>
      <w:bookmarkStart w:id="809" w:name="_Toc428279424"/>
      <w:bookmarkStart w:id="810" w:name="_Toc428456162"/>
      <w:bookmarkStart w:id="811" w:name="_Toc428537125"/>
      <w:bookmarkStart w:id="812" w:name="_Toc428969444"/>
      <w:bookmarkStart w:id="813" w:name="_Toc429052835"/>
      <w:bookmarkStart w:id="814" w:name="_Toc428279426"/>
      <w:bookmarkStart w:id="815" w:name="_Toc428456164"/>
      <w:bookmarkStart w:id="816" w:name="_Toc428537127"/>
      <w:bookmarkStart w:id="817" w:name="_Toc428969446"/>
      <w:bookmarkStart w:id="818" w:name="_Toc429052837"/>
      <w:bookmarkStart w:id="819" w:name="_Toc428279427"/>
      <w:bookmarkStart w:id="820" w:name="_Toc428456165"/>
      <w:bookmarkStart w:id="821" w:name="_Toc428537128"/>
      <w:bookmarkStart w:id="822" w:name="_Toc428969447"/>
      <w:bookmarkStart w:id="823" w:name="_Toc429052838"/>
      <w:bookmarkStart w:id="824" w:name="_Toc428279431"/>
      <w:bookmarkStart w:id="825" w:name="_Toc428456169"/>
      <w:bookmarkStart w:id="826" w:name="_Toc428537132"/>
      <w:bookmarkStart w:id="827" w:name="_Toc428969451"/>
      <w:bookmarkStart w:id="828" w:name="_Toc429052842"/>
      <w:bookmarkStart w:id="829" w:name="_Toc428279432"/>
      <w:bookmarkStart w:id="830" w:name="_Toc428456170"/>
      <w:bookmarkStart w:id="831" w:name="_Toc428537133"/>
      <w:bookmarkStart w:id="832" w:name="_Toc428969452"/>
      <w:bookmarkStart w:id="833" w:name="_Toc429052843"/>
      <w:bookmarkStart w:id="834" w:name="_Toc428279434"/>
      <w:bookmarkStart w:id="835" w:name="_Toc428456172"/>
      <w:bookmarkStart w:id="836" w:name="_Toc428537135"/>
      <w:bookmarkStart w:id="837" w:name="_Toc428969454"/>
      <w:bookmarkStart w:id="838" w:name="_Toc429052845"/>
      <w:bookmarkStart w:id="839" w:name="_Toc428279435"/>
      <w:bookmarkStart w:id="840" w:name="_Toc428456173"/>
      <w:bookmarkStart w:id="841" w:name="_Toc428537136"/>
      <w:bookmarkStart w:id="842" w:name="_Toc428969455"/>
      <w:bookmarkStart w:id="843" w:name="_Toc429052846"/>
      <w:bookmarkStart w:id="844" w:name="_Toc428279439"/>
      <w:bookmarkStart w:id="845" w:name="_Toc428456177"/>
      <w:bookmarkStart w:id="846" w:name="_Toc428537140"/>
      <w:bookmarkStart w:id="847" w:name="_Toc428969459"/>
      <w:bookmarkStart w:id="848" w:name="_Toc429052850"/>
      <w:bookmarkStart w:id="849" w:name="_Toc428279440"/>
      <w:bookmarkStart w:id="850" w:name="_Toc428456178"/>
      <w:bookmarkStart w:id="851" w:name="_Toc428537141"/>
      <w:bookmarkStart w:id="852" w:name="_Toc428969460"/>
      <w:bookmarkStart w:id="853" w:name="_Toc429052851"/>
      <w:bookmarkStart w:id="854" w:name="_Toc428279441"/>
      <w:bookmarkStart w:id="855" w:name="_Toc428456179"/>
      <w:bookmarkStart w:id="856" w:name="_Toc428537142"/>
      <w:bookmarkStart w:id="857" w:name="_Toc428969461"/>
      <w:bookmarkStart w:id="858" w:name="_Toc429052852"/>
      <w:bookmarkStart w:id="859" w:name="_Toc428279442"/>
      <w:bookmarkStart w:id="860" w:name="_Toc428456180"/>
      <w:bookmarkStart w:id="861" w:name="_Toc428537143"/>
      <w:bookmarkStart w:id="862" w:name="_Toc428969462"/>
      <w:bookmarkStart w:id="863" w:name="_Toc429052853"/>
      <w:bookmarkStart w:id="864" w:name="_Toc428279444"/>
      <w:bookmarkStart w:id="865" w:name="_Toc428456182"/>
      <w:bookmarkStart w:id="866" w:name="_Toc428537145"/>
      <w:bookmarkStart w:id="867" w:name="_Toc428969464"/>
      <w:bookmarkStart w:id="868" w:name="_Toc429052855"/>
      <w:bookmarkStart w:id="869" w:name="_Toc428279445"/>
      <w:bookmarkStart w:id="870" w:name="_Toc428456183"/>
      <w:bookmarkStart w:id="871" w:name="_Toc428537146"/>
      <w:bookmarkStart w:id="872" w:name="_Toc428969465"/>
      <w:bookmarkStart w:id="873" w:name="_Toc429052856"/>
      <w:bookmarkStart w:id="874" w:name="_Toc428279449"/>
      <w:bookmarkStart w:id="875" w:name="_Toc428456187"/>
      <w:bookmarkStart w:id="876" w:name="_Toc428537150"/>
      <w:bookmarkStart w:id="877" w:name="_Toc428969469"/>
      <w:bookmarkStart w:id="878" w:name="_Toc429052860"/>
      <w:bookmarkStart w:id="879" w:name="_Toc428279450"/>
      <w:bookmarkStart w:id="880" w:name="_Toc428456188"/>
      <w:bookmarkStart w:id="881" w:name="_Toc428537151"/>
      <w:bookmarkStart w:id="882" w:name="_Toc428969470"/>
      <w:bookmarkStart w:id="883" w:name="_Toc429052861"/>
      <w:bookmarkStart w:id="884" w:name="_Toc428279452"/>
      <w:bookmarkStart w:id="885" w:name="_Toc428456190"/>
      <w:bookmarkStart w:id="886" w:name="_Toc428537153"/>
      <w:bookmarkStart w:id="887" w:name="_Toc428969472"/>
      <w:bookmarkStart w:id="888" w:name="_Toc429052863"/>
      <w:bookmarkStart w:id="889" w:name="_Toc428279453"/>
      <w:bookmarkStart w:id="890" w:name="_Toc428456191"/>
      <w:bookmarkStart w:id="891" w:name="_Toc428537154"/>
      <w:bookmarkStart w:id="892" w:name="_Toc428969473"/>
      <w:bookmarkStart w:id="893" w:name="_Toc429052864"/>
      <w:bookmarkStart w:id="894" w:name="_Toc428279457"/>
      <w:bookmarkStart w:id="895" w:name="_Toc428456195"/>
      <w:bookmarkStart w:id="896" w:name="_Toc428537158"/>
      <w:bookmarkStart w:id="897" w:name="_Toc428969477"/>
      <w:bookmarkStart w:id="898" w:name="_Toc429052868"/>
      <w:bookmarkStart w:id="899" w:name="_Toc428279458"/>
      <w:bookmarkStart w:id="900" w:name="_Toc428456196"/>
      <w:bookmarkStart w:id="901" w:name="_Toc428537159"/>
      <w:bookmarkStart w:id="902" w:name="_Toc428969478"/>
      <w:bookmarkStart w:id="903" w:name="_Toc429052869"/>
      <w:bookmarkStart w:id="904" w:name="_Toc428279459"/>
      <w:bookmarkStart w:id="905" w:name="_Toc428456197"/>
      <w:bookmarkStart w:id="906" w:name="_Toc428537160"/>
      <w:bookmarkStart w:id="907" w:name="_Toc428969479"/>
      <w:bookmarkStart w:id="908" w:name="_Toc429052870"/>
      <w:bookmarkStart w:id="909" w:name="_Toc428279461"/>
      <w:bookmarkStart w:id="910" w:name="_Toc428456199"/>
      <w:bookmarkStart w:id="911" w:name="_Toc428537162"/>
      <w:bookmarkStart w:id="912" w:name="_Toc428969481"/>
      <w:bookmarkStart w:id="913" w:name="_Toc429052872"/>
      <w:bookmarkStart w:id="914" w:name="_Toc428279462"/>
      <w:bookmarkStart w:id="915" w:name="_Toc428456200"/>
      <w:bookmarkStart w:id="916" w:name="_Toc428537163"/>
      <w:bookmarkStart w:id="917" w:name="_Toc428969482"/>
      <w:bookmarkStart w:id="918" w:name="_Toc429052873"/>
      <w:bookmarkStart w:id="919" w:name="_Toc428279463"/>
      <w:bookmarkStart w:id="920" w:name="_Toc428456201"/>
      <w:bookmarkStart w:id="921" w:name="_Toc428537164"/>
      <w:bookmarkStart w:id="922" w:name="_Toc428969483"/>
      <w:bookmarkStart w:id="923" w:name="_Toc429052874"/>
      <w:bookmarkStart w:id="924" w:name="_Toc428279464"/>
      <w:bookmarkStart w:id="925" w:name="_Toc428456202"/>
      <w:bookmarkStart w:id="926" w:name="_Toc428537165"/>
      <w:bookmarkStart w:id="927" w:name="_Toc428969484"/>
      <w:bookmarkStart w:id="928" w:name="_Toc429052875"/>
      <w:bookmarkStart w:id="929" w:name="_Toc428279465"/>
      <w:bookmarkStart w:id="930" w:name="_Toc428456203"/>
      <w:bookmarkStart w:id="931" w:name="_Toc428537166"/>
      <w:bookmarkStart w:id="932" w:name="_Toc428969485"/>
      <w:bookmarkStart w:id="933" w:name="_Toc429052876"/>
      <w:bookmarkStart w:id="934" w:name="_Toc428279467"/>
      <w:bookmarkStart w:id="935" w:name="_Toc428456205"/>
      <w:bookmarkStart w:id="936" w:name="_Toc428537168"/>
      <w:bookmarkStart w:id="937" w:name="_Toc428969487"/>
      <w:bookmarkStart w:id="938" w:name="_Toc429052878"/>
      <w:bookmarkStart w:id="939" w:name="_Toc428279470"/>
      <w:bookmarkStart w:id="940" w:name="_Toc428456208"/>
      <w:bookmarkStart w:id="941" w:name="_Toc428537171"/>
      <w:bookmarkStart w:id="942" w:name="_Toc428969490"/>
      <w:bookmarkStart w:id="943" w:name="_Toc429052881"/>
      <w:bookmarkStart w:id="944" w:name="_Toc428279471"/>
      <w:bookmarkStart w:id="945" w:name="_Toc428456209"/>
      <w:bookmarkStart w:id="946" w:name="_Toc428537172"/>
      <w:bookmarkStart w:id="947" w:name="_Toc428969491"/>
      <w:bookmarkStart w:id="948" w:name="_Toc429052882"/>
      <w:bookmarkStart w:id="949" w:name="_Toc428279472"/>
      <w:bookmarkStart w:id="950" w:name="_Toc428456210"/>
      <w:bookmarkStart w:id="951" w:name="_Toc428537173"/>
      <w:bookmarkStart w:id="952" w:name="_Toc428969492"/>
      <w:bookmarkStart w:id="953" w:name="_Toc429052883"/>
      <w:bookmarkStart w:id="954" w:name="_Toc428279473"/>
      <w:bookmarkStart w:id="955" w:name="_Toc428456211"/>
      <w:bookmarkStart w:id="956" w:name="_Toc428537174"/>
      <w:bookmarkStart w:id="957" w:name="_Toc428969493"/>
      <w:bookmarkStart w:id="958" w:name="_Toc429052884"/>
      <w:bookmarkStart w:id="959" w:name="_Toc428279474"/>
      <w:bookmarkStart w:id="960" w:name="_Toc428456212"/>
      <w:bookmarkStart w:id="961" w:name="_Toc428537175"/>
      <w:bookmarkStart w:id="962" w:name="_Toc428969494"/>
      <w:bookmarkStart w:id="963" w:name="_Toc429052885"/>
      <w:bookmarkStart w:id="964" w:name="_Toc428279475"/>
      <w:bookmarkStart w:id="965" w:name="_Toc428456213"/>
      <w:bookmarkStart w:id="966" w:name="_Toc428537176"/>
      <w:bookmarkStart w:id="967" w:name="_Toc428969495"/>
      <w:bookmarkStart w:id="968" w:name="_Toc429052886"/>
      <w:bookmarkStart w:id="969" w:name="_Toc428279476"/>
      <w:bookmarkStart w:id="970" w:name="_Toc428456214"/>
      <w:bookmarkStart w:id="971" w:name="_Toc428537177"/>
      <w:bookmarkStart w:id="972" w:name="_Toc428969496"/>
      <w:bookmarkStart w:id="973" w:name="_Toc429052887"/>
      <w:bookmarkStart w:id="974" w:name="_Toc428279481"/>
      <w:bookmarkStart w:id="975" w:name="_Toc428456219"/>
      <w:bookmarkStart w:id="976" w:name="_Toc428537182"/>
      <w:bookmarkStart w:id="977" w:name="_Toc428969501"/>
      <w:bookmarkStart w:id="978" w:name="_Toc429052892"/>
      <w:bookmarkStart w:id="979" w:name="_Toc428279482"/>
      <w:bookmarkStart w:id="980" w:name="_Toc428456220"/>
      <w:bookmarkStart w:id="981" w:name="_Toc428537183"/>
      <w:bookmarkStart w:id="982" w:name="_Toc428969502"/>
      <w:bookmarkStart w:id="983" w:name="_Toc429052893"/>
      <w:bookmarkStart w:id="984" w:name="_Toc428279490"/>
      <w:bookmarkStart w:id="985" w:name="_Toc428456228"/>
      <w:bookmarkStart w:id="986" w:name="_Toc428537191"/>
      <w:bookmarkStart w:id="987" w:name="_Toc428969510"/>
      <w:bookmarkStart w:id="988" w:name="_Toc429052901"/>
      <w:bookmarkStart w:id="989" w:name="_Toc428279504"/>
      <w:bookmarkStart w:id="990" w:name="_Toc428456242"/>
      <w:bookmarkStart w:id="991" w:name="_Toc428537205"/>
      <w:bookmarkStart w:id="992" w:name="_Toc428969524"/>
      <w:bookmarkStart w:id="993" w:name="_Toc429052915"/>
      <w:bookmarkStart w:id="994" w:name="_Toc428279508"/>
      <w:bookmarkStart w:id="995" w:name="_Toc428456246"/>
      <w:bookmarkStart w:id="996" w:name="_Toc428537209"/>
      <w:bookmarkStart w:id="997" w:name="_Toc428969528"/>
      <w:bookmarkStart w:id="998" w:name="_Toc429052919"/>
      <w:bookmarkStart w:id="999" w:name="_Toc428279509"/>
      <w:bookmarkStart w:id="1000" w:name="_Toc428456247"/>
      <w:bookmarkStart w:id="1001" w:name="_Toc428537210"/>
      <w:bookmarkStart w:id="1002" w:name="_Toc428969529"/>
      <w:bookmarkStart w:id="1003" w:name="_Toc429052920"/>
      <w:bookmarkStart w:id="1004" w:name="_Toc428279510"/>
      <w:bookmarkStart w:id="1005" w:name="_Toc428456248"/>
      <w:bookmarkStart w:id="1006" w:name="_Toc428537211"/>
      <w:bookmarkStart w:id="1007" w:name="_Toc428969530"/>
      <w:bookmarkStart w:id="1008" w:name="_Toc429052921"/>
      <w:bookmarkStart w:id="1009" w:name="_Toc428279512"/>
      <w:bookmarkStart w:id="1010" w:name="_Toc428456250"/>
      <w:bookmarkStart w:id="1011" w:name="_Toc428537213"/>
      <w:bookmarkStart w:id="1012" w:name="_Toc428969532"/>
      <w:bookmarkStart w:id="1013" w:name="_Toc429052923"/>
      <w:bookmarkStart w:id="1014" w:name="_Toc428279516"/>
      <w:bookmarkStart w:id="1015" w:name="_Toc428456254"/>
      <w:bookmarkStart w:id="1016" w:name="_Toc428537217"/>
      <w:bookmarkStart w:id="1017" w:name="_Toc428969536"/>
      <w:bookmarkStart w:id="1018" w:name="_Toc429052927"/>
      <w:bookmarkStart w:id="1019" w:name="_Toc428279517"/>
      <w:bookmarkStart w:id="1020" w:name="_Toc428456255"/>
      <w:bookmarkStart w:id="1021" w:name="_Toc428537218"/>
      <w:bookmarkStart w:id="1022" w:name="_Toc428969537"/>
      <w:bookmarkStart w:id="1023" w:name="_Toc429052928"/>
      <w:bookmarkStart w:id="1024" w:name="_Toc428279521"/>
      <w:bookmarkStart w:id="1025" w:name="_Toc428456259"/>
      <w:bookmarkStart w:id="1026" w:name="_Toc428537222"/>
      <w:bookmarkStart w:id="1027" w:name="_Toc428969541"/>
      <w:bookmarkStart w:id="1028" w:name="_Toc429052932"/>
      <w:bookmarkStart w:id="1029" w:name="_Toc428279522"/>
      <w:bookmarkStart w:id="1030" w:name="_Toc428456260"/>
      <w:bookmarkStart w:id="1031" w:name="_Toc428537223"/>
      <w:bookmarkStart w:id="1032" w:name="_Toc428969542"/>
      <w:bookmarkStart w:id="1033" w:name="_Toc429052933"/>
      <w:bookmarkStart w:id="1034" w:name="_Toc428279523"/>
      <w:bookmarkStart w:id="1035" w:name="_Toc428456261"/>
      <w:bookmarkStart w:id="1036" w:name="_Toc428537224"/>
      <w:bookmarkStart w:id="1037" w:name="_Toc428969543"/>
      <w:bookmarkStart w:id="1038" w:name="_Toc429052934"/>
      <w:bookmarkStart w:id="1039" w:name="_Toc428279524"/>
      <w:bookmarkStart w:id="1040" w:name="_Toc428456262"/>
      <w:bookmarkStart w:id="1041" w:name="_Toc428537225"/>
      <w:bookmarkStart w:id="1042" w:name="_Toc428969544"/>
      <w:bookmarkStart w:id="1043" w:name="_Toc429052935"/>
      <w:bookmarkStart w:id="1044" w:name="_Toc428279525"/>
      <w:bookmarkStart w:id="1045" w:name="_Toc428456263"/>
      <w:bookmarkStart w:id="1046" w:name="_Toc428537226"/>
      <w:bookmarkStart w:id="1047" w:name="_Toc428969545"/>
      <w:bookmarkStart w:id="1048" w:name="_Toc429052936"/>
      <w:bookmarkStart w:id="1049" w:name="_Toc428279526"/>
      <w:bookmarkStart w:id="1050" w:name="_Toc428456264"/>
      <w:bookmarkStart w:id="1051" w:name="_Toc428537227"/>
      <w:bookmarkStart w:id="1052" w:name="_Toc428969546"/>
      <w:bookmarkStart w:id="1053" w:name="_Toc429052937"/>
      <w:bookmarkStart w:id="1054" w:name="_Toc413359593"/>
      <w:bookmarkStart w:id="1055" w:name="_Toc3556985"/>
      <w:bookmarkStart w:id="1056" w:name="_Ref27683404"/>
      <w:bookmarkStart w:id="1057" w:name="_Ref34740002"/>
      <w:bookmarkStart w:id="1058" w:name="_Ref34740021"/>
      <w:bookmarkStart w:id="1059" w:name="_Ref34652201"/>
      <w:bookmarkStart w:id="1060" w:name="_Ref34652251"/>
      <w:bookmarkStart w:id="1061" w:name="_Toc34747235"/>
      <w:bookmarkStart w:id="1062" w:name="_Toc77102051"/>
      <w:bookmarkStart w:id="1063" w:name="_Toc83048682"/>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054"/>
      <w:bookmarkEnd w:id="1055"/>
      <w:bookmarkEnd w:id="1056"/>
      <w:bookmarkEnd w:id="1057"/>
      <w:bookmarkEnd w:id="1058"/>
      <w:bookmarkEnd w:id="1059"/>
      <w:bookmarkEnd w:id="1060"/>
      <w:bookmarkEnd w:id="1061"/>
      <w:bookmarkEnd w:id="1062"/>
      <w:bookmarkEnd w:id="1063"/>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Beschriftung"/>
        <w:spacing w:before="120"/>
        <w:rPr>
          <w:b/>
          <w:i w:val="0"/>
          <w:kern w:val="22"/>
          <w:sz w:val="22"/>
        </w:rPr>
      </w:pPr>
      <w:bookmarkStart w:id="1064" w:name="_Toc3566457"/>
      <w:bookmarkStart w:id="1065" w:name="_Toc34747458"/>
      <w:bookmarkStart w:id="1066" w:name="_Toc7709590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064"/>
      <w:bookmarkEnd w:id="1065"/>
      <w:bookmarkEnd w:id="1066"/>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Beschriftung"/>
        <w:spacing w:before="120"/>
      </w:pPr>
      <w:bookmarkStart w:id="1067" w:name="_Ref409694950"/>
      <w:bookmarkStart w:id="1068" w:name="_Toc3566458"/>
      <w:bookmarkStart w:id="1069" w:name="_Toc34747459"/>
      <w:bookmarkStart w:id="1070" w:name="_Toc77095909"/>
      <w:r>
        <w:t xml:space="preserve">Table </w:t>
      </w:r>
      <w:r>
        <w:fldChar w:fldCharType="begin"/>
      </w:r>
      <w:r>
        <w:instrText xml:space="preserve"> SEQ Table \* ARABIC </w:instrText>
      </w:r>
      <w:r>
        <w:fldChar w:fldCharType="separate"/>
      </w:r>
      <w:r w:rsidR="004C113B">
        <w:rPr>
          <w:noProof/>
        </w:rPr>
        <w:t>51</w:t>
      </w:r>
      <w:r>
        <w:fldChar w:fldCharType="end"/>
      </w:r>
      <w:bookmarkEnd w:id="1067"/>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068"/>
      <w:bookmarkEnd w:id="1069"/>
      <w:bookmarkEnd w:id="1070"/>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3"/>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proofErr w:type="spellStart"/>
            <w:r w:rsidRPr="0023511E">
              <w:rPr>
                <w:sz w:val="20"/>
                <w:szCs w:val="20"/>
                <w:highlight w:val="yellow"/>
              </w:rPr>
              <w:t>tangential_direction</w:t>
            </w:r>
            <w:proofErr w:type="spellEnd"/>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Beschriftung"/>
        <w:spacing w:before="120"/>
      </w:pPr>
      <w:bookmarkStart w:id="1071" w:name="_Toc3566459"/>
      <w:bookmarkStart w:id="1072" w:name="_Toc34747460"/>
      <w:bookmarkStart w:id="1073" w:name="_Toc7709591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071"/>
      <w:bookmarkEnd w:id="1072"/>
      <w:bookmarkEnd w:id="1073"/>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074" w:name="_Toc428279528"/>
      <w:bookmarkStart w:id="1075" w:name="_Toc428456266"/>
      <w:bookmarkStart w:id="1076" w:name="_Toc428537229"/>
      <w:bookmarkStart w:id="1077" w:name="_Toc428969548"/>
      <w:bookmarkStart w:id="1078" w:name="_Toc429052939"/>
      <w:bookmarkStart w:id="1079" w:name="_Toc413359594"/>
      <w:bookmarkStart w:id="1080" w:name="_Toc3556986"/>
      <w:bookmarkStart w:id="1081" w:name="_Toc34747236"/>
      <w:bookmarkStart w:id="1082" w:name="_Toc77102052"/>
      <w:bookmarkStart w:id="1083" w:name="_Toc83048683"/>
      <w:bookmarkEnd w:id="1074"/>
      <w:bookmarkEnd w:id="1075"/>
      <w:bookmarkEnd w:id="1076"/>
      <w:bookmarkEnd w:id="1077"/>
      <w:bookmarkEnd w:id="1078"/>
      <w:r>
        <w:t>Washer</w:t>
      </w:r>
      <w:bookmarkEnd w:id="1079"/>
      <w:bookmarkEnd w:id="1080"/>
      <w:bookmarkEnd w:id="1081"/>
      <w:bookmarkEnd w:id="1082"/>
      <w:bookmarkEnd w:id="1083"/>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Beschriftung"/>
        <w:spacing w:before="120"/>
      </w:pPr>
      <w:bookmarkStart w:id="1084" w:name="_Toc3566460"/>
      <w:bookmarkStart w:id="1085" w:name="_Toc34747461"/>
      <w:bookmarkStart w:id="1086" w:name="_Toc7709591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084"/>
      <w:bookmarkEnd w:id="1085"/>
      <w:bookmarkEnd w:id="108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087" w:name="_Toc428456268"/>
      <w:bookmarkStart w:id="1088" w:name="_Toc428537231"/>
      <w:bookmarkStart w:id="1089" w:name="_Toc428969550"/>
      <w:bookmarkStart w:id="1090" w:name="_Toc429052941"/>
      <w:bookmarkStart w:id="1091" w:name="_Toc413359595"/>
      <w:bookmarkStart w:id="1092" w:name="_Toc3556987"/>
      <w:bookmarkStart w:id="1093" w:name="_Toc34747237"/>
      <w:bookmarkStart w:id="1094" w:name="_Toc77102053"/>
      <w:bookmarkStart w:id="1095" w:name="_Toc83048684"/>
      <w:bookmarkEnd w:id="1087"/>
      <w:bookmarkEnd w:id="1088"/>
      <w:bookmarkEnd w:id="1089"/>
      <w:bookmarkEnd w:id="1090"/>
      <w:r>
        <w:t>Nut</w:t>
      </w:r>
      <w:bookmarkEnd w:id="1091"/>
      <w:bookmarkEnd w:id="1092"/>
      <w:bookmarkEnd w:id="1093"/>
      <w:bookmarkEnd w:id="1094"/>
      <w:bookmarkEnd w:id="1095"/>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Beschriftung"/>
        <w:spacing w:before="120"/>
        <w:rPr>
          <w:rStyle w:val="elementdeftypeChar"/>
          <w:rFonts w:eastAsia="Calibri"/>
          <w:b w:val="0"/>
        </w:rPr>
      </w:pPr>
      <w:bookmarkStart w:id="1096" w:name="_Toc3566461"/>
      <w:bookmarkStart w:id="1097" w:name="_Toc34747462"/>
      <w:bookmarkStart w:id="1098" w:name="_Toc7709591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096"/>
      <w:bookmarkEnd w:id="1097"/>
      <w:bookmarkEnd w:id="1098"/>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Beschriftung"/>
        <w:spacing w:before="120"/>
      </w:pPr>
      <w:bookmarkStart w:id="1099" w:name="_Toc3566462"/>
      <w:bookmarkStart w:id="1100" w:name="_Toc34747463"/>
      <w:bookmarkStart w:id="1101" w:name="_Toc7709591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099"/>
      <w:bookmarkEnd w:id="1100"/>
      <w:bookmarkEnd w:id="1101"/>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02" w:name="_Toc428456270"/>
      <w:bookmarkStart w:id="1103" w:name="_Toc428537233"/>
      <w:bookmarkStart w:id="1104" w:name="_Toc428969552"/>
      <w:bookmarkStart w:id="1105" w:name="_Toc429052943"/>
      <w:bookmarkStart w:id="1106" w:name="_Toc413359596"/>
      <w:bookmarkStart w:id="1107" w:name="_Toc3556988"/>
      <w:bookmarkStart w:id="1108" w:name="_Toc34747238"/>
      <w:bookmarkStart w:id="1109" w:name="_Toc77102054"/>
      <w:bookmarkStart w:id="1110" w:name="_Toc83048685"/>
      <w:bookmarkStart w:id="1111" w:name="_Ref401160443"/>
      <w:bookmarkStart w:id="1112" w:name="_Ref401160449"/>
      <w:bookmarkStart w:id="1113" w:name="_Ref401160453"/>
      <w:bookmarkEnd w:id="1102"/>
      <w:bookmarkEnd w:id="1103"/>
      <w:bookmarkEnd w:id="1104"/>
      <w:bookmarkEnd w:id="1105"/>
      <w:r w:rsidRPr="00226A3F">
        <w:t>Bolt</w:t>
      </w:r>
      <w:bookmarkEnd w:id="1106"/>
      <w:bookmarkEnd w:id="1107"/>
      <w:bookmarkEnd w:id="1108"/>
      <w:bookmarkEnd w:id="1109"/>
      <w:bookmarkEnd w:id="1110"/>
      <w:r w:rsidRPr="00226A3F">
        <w:t xml:space="preserve"> </w:t>
      </w:r>
      <w:bookmarkEnd w:id="1111"/>
      <w:bookmarkEnd w:id="1112"/>
      <w:bookmarkEnd w:id="1113"/>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Beschriftung"/>
        <w:spacing w:before="120"/>
      </w:pPr>
      <w:bookmarkStart w:id="1114" w:name="_Toc3566463"/>
      <w:bookmarkStart w:id="1115" w:name="_Toc34747464"/>
      <w:bookmarkStart w:id="1116" w:name="_Toc7709591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14"/>
      <w:bookmarkEnd w:id="1115"/>
      <w:bookmarkEnd w:id="1116"/>
    </w:p>
    <w:p w14:paraId="1B9D78C6" w14:textId="131B4123"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Beschriftung"/>
        <w:spacing w:before="120"/>
      </w:pPr>
      <w:bookmarkStart w:id="1117" w:name="_Toc3566464"/>
      <w:bookmarkStart w:id="1118" w:name="_Toc34747465"/>
      <w:bookmarkStart w:id="1119" w:name="_Toc7709591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17"/>
      <w:bookmarkEnd w:id="1118"/>
      <w:bookmarkEnd w:id="1119"/>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20" w:name="_Toc428456272"/>
      <w:bookmarkStart w:id="1121" w:name="_Toc428537235"/>
      <w:bookmarkStart w:id="1122" w:name="_Toc428969554"/>
      <w:bookmarkStart w:id="1123" w:name="_Toc429052945"/>
      <w:bookmarkStart w:id="1124" w:name="_Toc3556989"/>
      <w:bookmarkStart w:id="1125" w:name="_Toc34747239"/>
      <w:bookmarkStart w:id="1126" w:name="_Toc77102055"/>
      <w:bookmarkEnd w:id="1120"/>
      <w:bookmarkEnd w:id="1121"/>
      <w:bookmarkEnd w:id="1122"/>
      <w:bookmarkEnd w:id="1123"/>
      <w:r>
        <w:t>Possible Bolt and Screw Assemblies</w:t>
      </w:r>
      <w:bookmarkEnd w:id="1124"/>
      <w:bookmarkEnd w:id="1125"/>
      <w:bookmarkEnd w:id="1126"/>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Beschriftung"/>
      </w:pPr>
      <w:bookmarkStart w:id="1127" w:name="_Toc3557101"/>
      <w:bookmarkStart w:id="1128" w:name="_Toc34747352"/>
      <w:bookmarkStart w:id="1129" w:name="_Toc76030545"/>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1127"/>
      <w:bookmarkEnd w:id="1128"/>
      <w:bookmarkEnd w:id="1129"/>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Beschriftung"/>
      </w:pPr>
      <w:bookmarkStart w:id="1130" w:name="_Ref3568949"/>
      <w:bookmarkStart w:id="1131" w:name="_Toc3557102"/>
      <w:bookmarkStart w:id="1132" w:name="_Ref3568942"/>
      <w:bookmarkStart w:id="1133" w:name="_Toc34747353"/>
      <w:bookmarkStart w:id="1134" w:name="_Toc76030546"/>
      <w:r>
        <w:t xml:space="preserve">Figure </w:t>
      </w:r>
      <w:r>
        <w:fldChar w:fldCharType="begin"/>
      </w:r>
      <w:r>
        <w:instrText xml:space="preserve"> SEQ Figure \* ARABIC </w:instrText>
      </w:r>
      <w:r>
        <w:fldChar w:fldCharType="separate"/>
      </w:r>
      <w:r w:rsidR="004C113B">
        <w:rPr>
          <w:noProof/>
        </w:rPr>
        <w:t>25</w:t>
      </w:r>
      <w:r>
        <w:fldChar w:fldCharType="end"/>
      </w:r>
      <w:bookmarkEnd w:id="1130"/>
      <w:r>
        <w:t>: Bolt with free nut</w:t>
      </w:r>
      <w:bookmarkEnd w:id="1131"/>
      <w:bookmarkEnd w:id="1132"/>
      <w:bookmarkEnd w:id="1133"/>
      <w:bookmarkEnd w:id="1134"/>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Beschriftung"/>
        <w:rPr>
          <w:b/>
          <w:bCs/>
        </w:rPr>
      </w:pPr>
      <w:bookmarkStart w:id="1135" w:name="_Ref3568964"/>
      <w:bookmarkStart w:id="1136" w:name="_Toc3557103"/>
      <w:bookmarkStart w:id="1137" w:name="_Toc34747354"/>
      <w:bookmarkStart w:id="1138" w:name="_Toc76030547"/>
      <w:r>
        <w:t xml:space="preserve">Figure </w:t>
      </w:r>
      <w:r>
        <w:fldChar w:fldCharType="begin"/>
      </w:r>
      <w:r>
        <w:instrText xml:space="preserve"> SEQ Figure \* ARABIC </w:instrText>
      </w:r>
      <w:r>
        <w:fldChar w:fldCharType="separate"/>
      </w:r>
      <w:r w:rsidR="004C113B">
        <w:rPr>
          <w:noProof/>
        </w:rPr>
        <w:t>26</w:t>
      </w:r>
      <w:r>
        <w:fldChar w:fldCharType="end"/>
      </w:r>
      <w:bookmarkEnd w:id="1135"/>
      <w:r>
        <w:t>: Screw</w:t>
      </w:r>
      <w:bookmarkEnd w:id="1136"/>
      <w:bookmarkEnd w:id="1137"/>
      <w:bookmarkEnd w:id="1138"/>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Beschriftung"/>
        <w:spacing w:before="120"/>
      </w:pPr>
      <w:bookmarkStart w:id="1139" w:name="_Toc3557104"/>
      <w:bookmarkStart w:id="1140" w:name="_Toc34747355"/>
      <w:bookmarkStart w:id="1141" w:name="_Toc76030548"/>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1139"/>
      <w:bookmarkEnd w:id="1140"/>
      <w:bookmarkEnd w:id="1141"/>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Beschriftung"/>
        <w:rPr>
          <w:lang w:eastAsia="x-none"/>
        </w:rPr>
      </w:pPr>
      <w:bookmarkStart w:id="1142" w:name="_Toc3557105"/>
      <w:bookmarkStart w:id="1143" w:name="_Toc34747356"/>
      <w:bookmarkStart w:id="1144" w:name="_Toc76030549"/>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1142"/>
      <w:bookmarkEnd w:id="1143"/>
      <w:bookmarkEnd w:id="1144"/>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145" w:name="_Toc428456274"/>
      <w:bookmarkStart w:id="1146" w:name="_Toc428537237"/>
      <w:bookmarkStart w:id="1147" w:name="_Toc428969556"/>
      <w:bookmarkStart w:id="1148" w:name="_Toc429052947"/>
      <w:bookmarkStart w:id="1149" w:name="_Toc428456275"/>
      <w:bookmarkStart w:id="1150" w:name="_Toc428537238"/>
      <w:bookmarkStart w:id="1151" w:name="_Toc428969557"/>
      <w:bookmarkStart w:id="1152" w:name="_Toc429052948"/>
      <w:bookmarkStart w:id="1153" w:name="_Toc413359597"/>
      <w:bookmarkStart w:id="1154" w:name="_Toc3556990"/>
      <w:bookmarkStart w:id="1155" w:name="_Toc34747240"/>
      <w:bookmarkStart w:id="1156" w:name="_Toc77102056"/>
      <w:bookmarkStart w:id="1157" w:name="_Toc83048686"/>
      <w:bookmarkEnd w:id="1145"/>
      <w:bookmarkEnd w:id="1146"/>
      <w:bookmarkEnd w:id="1147"/>
      <w:bookmarkEnd w:id="1148"/>
      <w:bookmarkEnd w:id="1149"/>
      <w:bookmarkEnd w:id="1150"/>
      <w:bookmarkEnd w:id="1151"/>
      <w:bookmarkEnd w:id="1152"/>
      <w:r w:rsidRPr="00226A3F">
        <w:t>Screw</w:t>
      </w:r>
      <w:bookmarkEnd w:id="1153"/>
      <w:bookmarkEnd w:id="1154"/>
      <w:bookmarkEnd w:id="1155"/>
      <w:bookmarkEnd w:id="1156"/>
      <w:bookmarkEnd w:id="1157"/>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Beschriftung"/>
        <w:spacing w:before="120"/>
      </w:pPr>
      <w:bookmarkStart w:id="1158" w:name="_Toc3566465"/>
      <w:bookmarkStart w:id="1159" w:name="_Toc34747466"/>
      <w:bookmarkStart w:id="1160" w:name="_Toc7709591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1158"/>
      <w:bookmarkEnd w:id="1159"/>
      <w:bookmarkEnd w:id="1160"/>
    </w:p>
    <w:p w14:paraId="5504B68F" w14:textId="44E90F06"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Beschriftung"/>
        <w:spacing w:before="120"/>
        <w:rPr>
          <w:rStyle w:val="elementdeftypeChar"/>
          <w:rFonts w:eastAsia="Calibri"/>
          <w:b w:val="0"/>
        </w:rPr>
      </w:pPr>
      <w:bookmarkStart w:id="1161" w:name="_Toc3566466"/>
      <w:bookmarkStart w:id="1162" w:name="_Toc34747467"/>
      <w:bookmarkStart w:id="1163" w:name="_Toc7709591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161"/>
      <w:bookmarkEnd w:id="1162"/>
      <w:bookmarkEnd w:id="1163"/>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164" w:name="_Toc3556991"/>
      <w:bookmarkStart w:id="1165" w:name="_Toc34747241"/>
      <w:bookmarkStart w:id="1166" w:name="_Toc77102057"/>
      <w:r>
        <w:t>7.5.7.1 Flow Drilled Screws (FDS)</w:t>
      </w:r>
      <w:bookmarkEnd w:id="1164"/>
      <w:bookmarkEnd w:id="1165"/>
      <w:bookmarkEnd w:id="1166"/>
    </w:p>
    <w:p w14:paraId="77E5D797" w14:textId="53854E08"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FD6D5A"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629B7022" w:rsidR="00FC68DB" w:rsidRPr="005C50FA" w:rsidRDefault="00FC68DB" w:rsidP="00B202D2">
      <w:pPr>
        <w:pStyle w:val="Beschriftung"/>
        <w:rPr>
          <w:color w:val="676F76"/>
          <w:sz w:val="21"/>
          <w:szCs w:val="21"/>
          <w:lang w:val="en"/>
        </w:rPr>
      </w:pPr>
      <w:bookmarkStart w:id="1167" w:name="_Toc3557106"/>
      <w:bookmarkStart w:id="1168" w:name="_Toc34747357"/>
      <w:bookmarkStart w:id="1169" w:name="_Toc76030550"/>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1167"/>
      <w:bookmarkEnd w:id="1168"/>
      <w:bookmarkEnd w:id="1169"/>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18D04F24" w:rsidR="00FC68DB" w:rsidRDefault="00FC68DB" w:rsidP="00B202D2">
      <w:pPr>
        <w:pStyle w:val="Beschriftung"/>
      </w:pPr>
      <w:bookmarkStart w:id="1170" w:name="_Toc3557107"/>
      <w:bookmarkStart w:id="1171" w:name="_Toc34747358"/>
      <w:bookmarkStart w:id="1172" w:name="_Toc76030551"/>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1170"/>
      <w:bookmarkEnd w:id="1171"/>
      <w:bookmarkEnd w:id="1172"/>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Beschriftung"/>
        <w:spacing w:before="120"/>
        <w:rPr>
          <w:rFonts w:cs="Calibri"/>
          <w:szCs w:val="22"/>
          <w:lang w:eastAsia="en-GB"/>
        </w:rPr>
      </w:pPr>
      <w:bookmarkStart w:id="1173" w:name="_Toc3566467"/>
      <w:bookmarkStart w:id="1174" w:name="_Toc34747468"/>
      <w:bookmarkStart w:id="1175" w:name="_Toc7709591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173"/>
      <w:bookmarkEnd w:id="1174"/>
      <w:bookmarkEnd w:id="1175"/>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Beschriftung"/>
        <w:rPr>
          <w:rFonts w:cs="Calibri"/>
          <w:lang w:eastAsia="en-GB"/>
        </w:rPr>
      </w:pPr>
      <w:bookmarkStart w:id="1176" w:name="_Toc3557108"/>
      <w:bookmarkStart w:id="1177" w:name="_Toc34747359"/>
      <w:bookmarkStart w:id="1178" w:name="_Toc76030552"/>
      <w:r>
        <w:t xml:space="preserve">Figure </w:t>
      </w:r>
      <w:r>
        <w:fldChar w:fldCharType="begin"/>
      </w:r>
      <w:r>
        <w:instrText xml:space="preserve"> SEQ Figure \* ARABIC </w:instrText>
      </w:r>
      <w:r>
        <w:fldChar w:fldCharType="separate"/>
      </w:r>
      <w:r w:rsidR="004C113B">
        <w:rPr>
          <w:noProof/>
        </w:rPr>
        <w:t>31</w:t>
      </w:r>
      <w:r>
        <w:fldChar w:fldCharType="end"/>
      </w:r>
      <w:r>
        <w:t xml:space="preserve">: </w:t>
      </w:r>
      <w:proofErr w:type="gramStart"/>
      <w:r>
        <w:t>Pre-machined</w:t>
      </w:r>
      <w:proofErr w:type="gramEnd"/>
      <w:r>
        <w:t xml:space="preserve"> or clearance hole in FDS connection</w:t>
      </w:r>
      <w:bookmarkEnd w:id="1176"/>
      <w:bookmarkEnd w:id="1177"/>
      <w:bookmarkEnd w:id="1178"/>
    </w:p>
    <w:p w14:paraId="49C4E57A" w14:textId="7AB9C3DA"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Beschriftung"/>
        <w:rPr>
          <w:rFonts w:cs="Calibri"/>
          <w:lang w:eastAsia="en-GB"/>
        </w:rPr>
      </w:pPr>
      <w:bookmarkStart w:id="1179" w:name="_Toc3557109"/>
      <w:bookmarkStart w:id="1180" w:name="_Toc34747360"/>
      <w:bookmarkStart w:id="1181" w:name="_Toc76030553"/>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1179"/>
      <w:bookmarkEnd w:id="1180"/>
      <w:bookmarkEnd w:id="1181"/>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182" w:name="_Toc413359598"/>
      <w:bookmarkStart w:id="1183" w:name="_Toc3556992"/>
      <w:bookmarkStart w:id="1184" w:name="_Toc34747242"/>
      <w:bookmarkStart w:id="1185" w:name="_Toc77102058"/>
      <w:bookmarkStart w:id="1186" w:name="_Toc83048687"/>
      <w:r w:rsidRPr="000F30B3">
        <w:t>Gum Drops</w:t>
      </w:r>
      <w:bookmarkEnd w:id="1182"/>
      <w:bookmarkEnd w:id="1183"/>
      <w:bookmarkEnd w:id="1184"/>
      <w:bookmarkEnd w:id="1185"/>
      <w:bookmarkEnd w:id="1186"/>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Beschriftung"/>
        <w:spacing w:before="120" w:after="60"/>
      </w:pPr>
      <w:bookmarkStart w:id="1187" w:name="_Toc3566468"/>
      <w:bookmarkStart w:id="1188" w:name="_Toc34747469"/>
      <w:bookmarkStart w:id="1189" w:name="_Toc7709591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187"/>
      <w:bookmarkEnd w:id="1188"/>
      <w:bookmarkEnd w:id="1189"/>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Beschriftung"/>
        <w:spacing w:before="60"/>
      </w:pPr>
      <w:bookmarkStart w:id="1190" w:name="_Toc3566469"/>
      <w:bookmarkStart w:id="1191" w:name="_Toc34747470"/>
      <w:bookmarkStart w:id="1192" w:name="_Toc7709592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1190"/>
      <w:bookmarkEnd w:id="1191"/>
      <w:bookmarkEnd w:id="1192"/>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43F53F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193"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193"/>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194" w:name="_Toc428456279"/>
      <w:bookmarkStart w:id="1195" w:name="_Toc3556993"/>
      <w:bookmarkStart w:id="1196" w:name="_Toc34747243"/>
      <w:bookmarkStart w:id="1197" w:name="_Toc77102059"/>
      <w:bookmarkStart w:id="1198" w:name="_Toc83048688"/>
      <w:bookmarkEnd w:id="1194"/>
      <w:r>
        <w:t>Clinches</w:t>
      </w:r>
      <w:bookmarkEnd w:id="1195"/>
      <w:bookmarkEnd w:id="1196"/>
      <w:bookmarkEnd w:id="1197"/>
      <w:bookmarkEnd w:id="1198"/>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4"/>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Beschriftung"/>
      </w:pPr>
      <w:bookmarkStart w:id="1199" w:name="_Toc3557110"/>
      <w:bookmarkStart w:id="1200" w:name="_Toc34747361"/>
      <w:bookmarkStart w:id="1201" w:name="_Toc76030554"/>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1199"/>
      <w:bookmarkEnd w:id="1200"/>
      <w:bookmarkEnd w:id="1201"/>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Beschriftung"/>
      </w:pPr>
      <w:bookmarkStart w:id="1202" w:name="_Ref428794448"/>
      <w:bookmarkStart w:id="1203" w:name="_Ref428794398"/>
      <w:bookmarkStart w:id="1204" w:name="_Toc3557111"/>
      <w:bookmarkStart w:id="1205" w:name="_Toc34747362"/>
      <w:bookmarkStart w:id="1206" w:name="_Toc76030555"/>
      <w:r>
        <w:t xml:space="preserve">Figure </w:t>
      </w:r>
      <w:r>
        <w:fldChar w:fldCharType="begin"/>
      </w:r>
      <w:r>
        <w:instrText xml:space="preserve"> SEQ Figure \* ARABIC </w:instrText>
      </w:r>
      <w:r>
        <w:fldChar w:fldCharType="separate"/>
      </w:r>
      <w:r w:rsidR="004C113B">
        <w:rPr>
          <w:noProof/>
        </w:rPr>
        <w:t>34</w:t>
      </w:r>
      <w:r>
        <w:fldChar w:fldCharType="end"/>
      </w:r>
      <w:bookmarkEnd w:id="1202"/>
      <w:r>
        <w:t xml:space="preserve">: </w:t>
      </w:r>
      <w:r w:rsidRPr="00D67DC2">
        <w:t>Clinch Joint Dimensions</w:t>
      </w:r>
      <w:bookmarkEnd w:id="1203"/>
      <w:bookmarkEnd w:id="1204"/>
      <w:bookmarkEnd w:id="1205"/>
      <w:bookmarkEnd w:id="1206"/>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Beschriftung"/>
        <w:spacing w:before="120"/>
        <w:rPr>
          <w:rFonts w:cs="Calibri"/>
          <w:szCs w:val="22"/>
          <w:lang w:eastAsia="en-GB"/>
        </w:rPr>
      </w:pPr>
      <w:bookmarkStart w:id="1207" w:name="_Ref428798660"/>
      <w:bookmarkStart w:id="1208" w:name="_Toc3557112"/>
      <w:bookmarkStart w:id="1209" w:name="_Toc34747363"/>
      <w:bookmarkStart w:id="1210" w:name="_Toc76030556"/>
      <w:r>
        <w:t xml:space="preserve">Figure </w:t>
      </w:r>
      <w:r>
        <w:fldChar w:fldCharType="begin"/>
      </w:r>
      <w:r>
        <w:instrText xml:space="preserve"> SEQ Figure \* ARABIC </w:instrText>
      </w:r>
      <w:r>
        <w:fldChar w:fldCharType="separate"/>
      </w:r>
      <w:r w:rsidR="004C113B">
        <w:rPr>
          <w:noProof/>
        </w:rPr>
        <w:t>35</w:t>
      </w:r>
      <w:r>
        <w:fldChar w:fldCharType="end"/>
      </w:r>
      <w:bookmarkEnd w:id="1207"/>
      <w:r>
        <w:t>: TOX (left) and BTM’s Tog-L-</w:t>
      </w:r>
      <w:proofErr w:type="spellStart"/>
      <w:r>
        <w:t>Loc</w:t>
      </w:r>
      <w:proofErr w:type="spellEnd"/>
      <w:r>
        <w:t xml:space="preserve"> system</w:t>
      </w:r>
      <w:r>
        <w:rPr>
          <w:rStyle w:val="Funotenzeichen"/>
        </w:rPr>
        <w:footnoteReference w:id="15"/>
      </w:r>
      <w:bookmarkEnd w:id="1208"/>
      <w:bookmarkEnd w:id="1209"/>
      <w:bookmarkEnd w:id="1210"/>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Beschriftung"/>
        <w:spacing w:before="120"/>
        <w:rPr>
          <w:rStyle w:val="elementdeftypeChar"/>
          <w:rFonts w:eastAsia="Calibri"/>
          <w:b w:val="0"/>
        </w:rPr>
      </w:pPr>
      <w:bookmarkStart w:id="1211" w:name="_Toc3566470"/>
      <w:bookmarkStart w:id="1212" w:name="_Toc34747471"/>
      <w:bookmarkStart w:id="1213" w:name="_Toc77095922"/>
      <w:r>
        <w:lastRenderedPageBreak/>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11"/>
      <w:bookmarkEnd w:id="1212"/>
      <w:bookmarkEnd w:id="1213"/>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Beschriftung"/>
        <w:spacing w:before="120"/>
      </w:pPr>
      <w:bookmarkStart w:id="1214" w:name="_Toc3566471"/>
      <w:bookmarkStart w:id="1215" w:name="_Toc34747472"/>
      <w:bookmarkStart w:id="1216" w:name="_Toc7709592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1214"/>
      <w:bookmarkEnd w:id="1215"/>
      <w:bookmarkEnd w:id="1216"/>
    </w:p>
    <w:p w14:paraId="1CE5F3A8" w14:textId="3FCFD5E5"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6"/>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17"/>
    <w:p w14:paraId="59493592" w14:textId="234D7C86"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17"/>
      <w:r>
        <w:rPr>
          <w:rStyle w:val="Kommentarzeichen"/>
          <w:rFonts w:eastAsia="Times New Roman"/>
          <w:lang w:val="en-US" w:eastAsia="x-none"/>
        </w:rPr>
        <w:commentReference w:id="1217"/>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677086B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18" w:name="_Toc3566472"/>
      <w:bookmarkStart w:id="1219" w:name="_Toc34747473"/>
      <w:bookmarkStart w:id="1220" w:name="_Toc7709592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18"/>
      <w:bookmarkEnd w:id="1219"/>
      <w:bookmarkEnd w:id="1220"/>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21" w:name="_Toc3556994"/>
      <w:bookmarkStart w:id="1222" w:name="_Toc34747244"/>
      <w:bookmarkStart w:id="1223" w:name="_Toc77102060"/>
      <w:bookmarkStart w:id="1224" w:name="_Toc83048689"/>
      <w:r w:rsidRPr="00BF4695">
        <w:t>Heat Stakes / Thermal Stakes</w:t>
      </w:r>
      <w:bookmarkEnd w:id="1221"/>
      <w:bookmarkEnd w:id="1222"/>
      <w:bookmarkEnd w:id="1223"/>
      <w:bookmarkEnd w:id="1224"/>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25"/>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25"/>
      <w:r>
        <w:rPr>
          <w:rStyle w:val="Kommentarzeichen"/>
          <w:lang w:eastAsia="x-none"/>
        </w:rPr>
        <w:commentReference w:id="1225"/>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FD6D5A"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Beschriftung"/>
        <w:spacing w:before="120"/>
      </w:pPr>
      <w:bookmarkStart w:id="1226" w:name="_Toc3557113"/>
      <w:bookmarkStart w:id="1227" w:name="_Toc34747364"/>
      <w:bookmarkStart w:id="1228" w:name="_Toc76030557"/>
      <w:r>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1226"/>
      <w:bookmarkEnd w:id="1227"/>
      <w:bookmarkEnd w:id="1228"/>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Beschriftung"/>
        <w:spacing w:before="120"/>
        <w:rPr>
          <w:rStyle w:val="elementdeftypeChar"/>
          <w:rFonts w:eastAsia="Calibri"/>
          <w:b w:val="0"/>
        </w:rPr>
      </w:pPr>
      <w:bookmarkStart w:id="1229" w:name="_Toc3566473"/>
      <w:bookmarkStart w:id="1230" w:name="_Toc34747474"/>
      <w:bookmarkStart w:id="1231" w:name="_Toc7709592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229"/>
      <w:bookmarkEnd w:id="1230"/>
      <w:bookmarkEnd w:id="1231"/>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6F54E37C" w:rsidR="00FC68DB" w:rsidRDefault="00FC68DB" w:rsidP="00B202D2">
      <w:pPr>
        <w:pStyle w:val="Beschriftung"/>
        <w:spacing w:before="120"/>
      </w:pPr>
      <w:bookmarkStart w:id="1232" w:name="_Toc3566474"/>
      <w:bookmarkStart w:id="1233" w:name="_Toc34747475"/>
      <w:bookmarkStart w:id="1234" w:name="_Toc7709592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232"/>
      <w:bookmarkEnd w:id="1233"/>
      <w:bookmarkEnd w:id="1234"/>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w:t>
      </w:r>
      <w:r>
        <w:rPr>
          <w:rFonts w:cs="Calibri"/>
          <w:lang w:eastAsia="en-GB"/>
        </w:rPr>
        <w:lastRenderedPageBreak/>
        <w:t xml:space="preserve">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61B9E0B"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35" w:name="_Toc7709592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235"/>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236" w:name="_Toc3556995"/>
      <w:bookmarkStart w:id="1237" w:name="_Toc34747245"/>
      <w:bookmarkStart w:id="1238" w:name="_Toc77102061"/>
      <w:bookmarkStart w:id="1239" w:name="_Toc83048690"/>
      <w:r>
        <w:t>Clips/</w:t>
      </w:r>
      <w:r w:rsidRPr="00BF4695">
        <w:t>Snap Joints</w:t>
      </w:r>
      <w:bookmarkEnd w:id="1236"/>
      <w:bookmarkEnd w:id="1237"/>
      <w:bookmarkEnd w:id="1238"/>
      <w:bookmarkEnd w:id="1239"/>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1CFF9303" w:rsidR="00FC68DB" w:rsidRDefault="00FC68DB" w:rsidP="00B202D2">
      <w:pPr>
        <w:pStyle w:val="Beschriftung"/>
        <w:spacing w:before="120"/>
      </w:pPr>
      <w:bookmarkStart w:id="1240" w:name="_Toc3557114"/>
      <w:bookmarkStart w:id="1241" w:name="_Toc34747365"/>
      <w:bookmarkStart w:id="1242" w:name="_Toc76030558"/>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1240"/>
      <w:r>
        <w:t>"</w:t>
      </w:r>
      <w:bookmarkEnd w:id="1241"/>
      <w:bookmarkEnd w:id="1242"/>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4EDBA77F" w:rsidR="00FC68DB" w:rsidRDefault="00FC68DB" w:rsidP="00B202D2">
      <w:pPr>
        <w:pStyle w:val="Beschriftung"/>
        <w:spacing w:before="120"/>
      </w:pPr>
      <w:bookmarkStart w:id="1243" w:name="_Toc3557115"/>
      <w:bookmarkStart w:id="1244" w:name="_Toc34747366"/>
      <w:bookmarkStart w:id="1245" w:name="_Toc76030559"/>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1243"/>
      <w:bookmarkEnd w:id="1244"/>
      <w:bookmarkEnd w:id="1245"/>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1EF4086E" w:rsidR="00FC68DB" w:rsidRDefault="00FC68DB" w:rsidP="00B202D2">
      <w:pPr>
        <w:pStyle w:val="Beschriftung"/>
      </w:pPr>
      <w:bookmarkStart w:id="1246" w:name="_Toc3557116"/>
      <w:bookmarkStart w:id="1247" w:name="_Ref7727027"/>
      <w:bookmarkStart w:id="1248" w:name="_Toc34747367"/>
      <w:bookmarkStart w:id="1249" w:name="_Toc76030560"/>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1246"/>
      <w:bookmarkEnd w:id="1247"/>
      <w:bookmarkEnd w:id="1248"/>
      <w:bookmarkEnd w:id="1249"/>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01C6174" w:rsidR="00FC68DB" w:rsidRDefault="00FC68DB" w:rsidP="00B202D2">
      <w:pPr>
        <w:pStyle w:val="Beschriftung"/>
      </w:pPr>
      <w:bookmarkStart w:id="1250" w:name="_Toc3557117"/>
      <w:bookmarkStart w:id="1251" w:name="_Toc34747368"/>
      <w:bookmarkStart w:id="1252" w:name="_Toc76030561"/>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1250"/>
      <w:bookmarkEnd w:id="1251"/>
      <w:bookmarkEnd w:id="1252"/>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Beschriftung"/>
        <w:spacing w:before="120"/>
        <w:rPr>
          <w:rStyle w:val="elementdeftypeChar"/>
          <w:rFonts w:eastAsia="Calibri"/>
          <w:b w:val="0"/>
        </w:rPr>
      </w:pPr>
      <w:bookmarkStart w:id="1253" w:name="_Toc3566475"/>
      <w:bookmarkStart w:id="1254" w:name="_Toc34747476"/>
      <w:bookmarkStart w:id="1255" w:name="_Toc7709592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253"/>
      <w:bookmarkEnd w:id="1254"/>
      <w:bookmarkEnd w:id="1255"/>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Beschriftung"/>
        <w:spacing w:before="120"/>
        <w:rPr>
          <w:rStyle w:val="elementdeftypeChar"/>
          <w:rFonts w:eastAsia="Calibri"/>
          <w:b w:val="0"/>
        </w:rPr>
      </w:pPr>
      <w:bookmarkStart w:id="1256" w:name="_Toc3566476"/>
      <w:bookmarkStart w:id="1257" w:name="_Toc34747477"/>
      <w:bookmarkStart w:id="1258" w:name="_Toc7709592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256"/>
      <w:bookmarkEnd w:id="1257"/>
      <w:bookmarkEnd w:id="1258"/>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Beschriftung"/>
        <w:spacing w:before="120"/>
        <w:rPr>
          <w:rStyle w:val="elementdeftypeChar"/>
          <w:rFonts w:eastAsia="Calibri"/>
          <w:b w:val="0"/>
        </w:rPr>
      </w:pPr>
      <w:bookmarkStart w:id="1259" w:name="_Toc3566477"/>
      <w:bookmarkStart w:id="1260" w:name="_Toc34747478"/>
      <w:bookmarkStart w:id="1261" w:name="_Toc77095930"/>
      <w:r w:rsidRPr="00BB135A">
        <w:lastRenderedPageBreak/>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1259"/>
      <w:bookmarkEnd w:id="1260"/>
      <w:bookmarkEnd w:id="1261"/>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262" w:name="_Toc3556996"/>
      <w:bookmarkStart w:id="1263" w:name="_Toc34747246"/>
      <w:bookmarkStart w:id="1264" w:name="_Toc77102062"/>
      <w:bookmarkStart w:id="1265" w:name="_Toc83048691"/>
      <w:r w:rsidRPr="00BF4695">
        <w:t>Nails</w:t>
      </w:r>
      <w:bookmarkEnd w:id="1262"/>
      <w:bookmarkEnd w:id="1263"/>
      <w:bookmarkEnd w:id="1264"/>
      <w:bookmarkEnd w:id="1265"/>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6749B39C" w:rsidR="00FC68DB" w:rsidRDefault="00FC68DB" w:rsidP="00B202D2">
      <w:pPr>
        <w:pStyle w:val="Beschriftung"/>
        <w:spacing w:before="120"/>
      </w:pPr>
      <w:bookmarkStart w:id="1266" w:name="_Toc3557118"/>
      <w:bookmarkStart w:id="1267" w:name="_Toc34747369"/>
      <w:bookmarkStart w:id="1268" w:name="_Toc76030562"/>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1266"/>
      <w:bookmarkEnd w:id="1267"/>
      <w:bookmarkEnd w:id="1268"/>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56890A10" w:rsidR="00FC68DB" w:rsidRDefault="00FC68DB" w:rsidP="00B202D2">
      <w:pPr>
        <w:pStyle w:val="Beschriftung"/>
        <w:spacing w:before="120"/>
      </w:pPr>
      <w:bookmarkStart w:id="1269" w:name="_Toc3557119"/>
      <w:bookmarkStart w:id="1270" w:name="_Toc34747370"/>
      <w:bookmarkStart w:id="1271" w:name="_Toc76030563"/>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1269"/>
      <w:bookmarkEnd w:id="1270"/>
      <w:bookmarkEnd w:id="1271"/>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Beschriftung"/>
        <w:spacing w:before="120"/>
        <w:rPr>
          <w:rStyle w:val="elementdeftypeChar"/>
          <w:rFonts w:eastAsia="Calibri"/>
          <w:b w:val="0"/>
        </w:rPr>
      </w:pPr>
      <w:bookmarkStart w:id="1272" w:name="_Toc3566478"/>
      <w:bookmarkStart w:id="1273" w:name="_Toc34747479"/>
      <w:bookmarkStart w:id="1274" w:name="_Toc7709593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272"/>
      <w:bookmarkEnd w:id="1273"/>
      <w:bookmarkEnd w:id="1274"/>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Beschriftung"/>
        <w:spacing w:before="120"/>
        <w:rPr>
          <w:rStyle w:val="elementdeftypeChar"/>
          <w:rFonts w:eastAsia="Calibri"/>
          <w:b w:val="0"/>
        </w:rPr>
      </w:pPr>
      <w:bookmarkStart w:id="1275" w:name="_Toc3566479"/>
      <w:bookmarkStart w:id="1276" w:name="_Toc34747480"/>
      <w:bookmarkStart w:id="1277" w:name="_Toc7709593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275"/>
      <w:bookmarkEnd w:id="1276"/>
      <w:bookmarkEnd w:id="1277"/>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Beschriftung"/>
        <w:spacing w:before="120"/>
      </w:pPr>
      <w:bookmarkStart w:id="1278" w:name="_Toc3566480"/>
      <w:bookmarkStart w:id="1279" w:name="_Toc34747481"/>
      <w:bookmarkStart w:id="1280" w:name="_Toc77095933"/>
      <w:r>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278"/>
      <w:bookmarkEnd w:id="1279"/>
      <w:bookmarkEnd w:id="1280"/>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281" w:name="_Toc77102063"/>
      <w:bookmarkStart w:id="1282" w:name="_Toc83048692"/>
      <w:bookmarkStart w:id="1283" w:name="_Toc27753609"/>
      <w:r>
        <w:lastRenderedPageBreak/>
        <w:t>Rotation Joints</w:t>
      </w:r>
      <w:bookmarkEnd w:id="1281"/>
      <w:bookmarkEnd w:id="1282"/>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Beschriftung"/>
        <w:spacing w:before="120"/>
      </w:pPr>
      <w:bookmarkStart w:id="1284" w:name="_Toc7709593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284"/>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Beschriftung"/>
      </w:pPr>
      <w:bookmarkStart w:id="1285" w:name="_Toc7709593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w:t>
      </w:r>
      <w:proofErr w:type="spellStart"/>
      <w:r w:rsidRPr="00501F7D">
        <w:t>rotation_joint</w:t>
      </w:r>
      <w:proofErr w:type="spellEnd"/>
      <w:r w:rsidRPr="00501F7D">
        <w:t>/&gt;</w:t>
      </w:r>
      <w:bookmarkEnd w:id="1285"/>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Beschriftung"/>
        <w:keepNext/>
        <w:keepLines/>
        <w:spacing w:before="120"/>
      </w:pPr>
      <w:bookmarkStart w:id="1286" w:name="_Toc7709593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286"/>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287" w:name="_Toc77102064"/>
      <w:bookmarkStart w:id="1288" w:name="_Toc83048693"/>
      <w:r>
        <w:lastRenderedPageBreak/>
        <w:t>ROTAV</w:t>
      </w:r>
      <w:bookmarkEnd w:id="1287"/>
      <w:bookmarkEnd w:id="1288"/>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Beschriftung"/>
        <w:rPr>
          <w:color w:val="676F76"/>
          <w:sz w:val="21"/>
          <w:szCs w:val="21"/>
          <w:lang w:val="en"/>
        </w:rPr>
      </w:pPr>
      <w:bookmarkStart w:id="1289" w:name="_Toc76030564"/>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1289"/>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Beschriftung"/>
      </w:pPr>
      <w:bookmarkStart w:id="1290" w:name="_Toc76030565"/>
      <w:r>
        <w:t xml:space="preserve">Figure </w:t>
      </w:r>
      <w:r>
        <w:fldChar w:fldCharType="begin"/>
      </w:r>
      <w:r>
        <w:instrText xml:space="preserve"> SEQ Figure \* ARABIC </w:instrText>
      </w:r>
      <w:r>
        <w:fldChar w:fldCharType="separate"/>
      </w:r>
      <w:r w:rsidR="004C113B">
        <w:rPr>
          <w:noProof/>
        </w:rPr>
        <w:t>44</w:t>
      </w:r>
      <w:r>
        <w:fldChar w:fldCharType="end"/>
      </w:r>
      <w:r>
        <w:t xml:space="preserve">: ROTAV connecting </w:t>
      </w:r>
      <w:proofErr w:type="spellStart"/>
      <w:r>
        <w:t>aluminum</w:t>
      </w:r>
      <w:proofErr w:type="spellEnd"/>
      <w:r>
        <w:t xml:space="preserve"> and steel sheets</w:t>
      </w:r>
      <w:bookmarkEnd w:id="1290"/>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lastRenderedPageBreak/>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Beschriftung"/>
        <w:spacing w:before="120"/>
        <w:rPr>
          <w:rFonts w:cs="Calibri"/>
          <w:szCs w:val="22"/>
          <w:lang w:eastAsia="en-GB"/>
        </w:rPr>
      </w:pPr>
      <w:bookmarkStart w:id="1291" w:name="_Toc7709593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291"/>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283"/>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292" w:name="_Toc428537246"/>
      <w:bookmarkStart w:id="1293" w:name="_Toc428969565"/>
      <w:bookmarkStart w:id="1294" w:name="_Toc429052956"/>
      <w:bookmarkStart w:id="1295" w:name="_Toc428537247"/>
      <w:bookmarkStart w:id="1296" w:name="_Toc428965632"/>
      <w:bookmarkStart w:id="1297" w:name="_Toc428969566"/>
      <w:bookmarkStart w:id="1298" w:name="_Toc429052957"/>
      <w:bookmarkStart w:id="1299" w:name="_Toc428456280"/>
      <w:bookmarkStart w:id="1300" w:name="_Toc428537248"/>
      <w:bookmarkStart w:id="1301" w:name="_Toc428969567"/>
      <w:bookmarkStart w:id="1302" w:name="_Toc429052958"/>
      <w:bookmarkStart w:id="1303" w:name="_Toc338938901"/>
      <w:bookmarkStart w:id="1304" w:name="_Toc338939097"/>
      <w:bookmarkStart w:id="1305" w:name="_Toc3556997"/>
      <w:bookmarkStart w:id="1306" w:name="_Toc34747247"/>
      <w:bookmarkStart w:id="1307" w:name="_Toc77102065"/>
      <w:bookmarkStart w:id="1308" w:name="_Toc83048694"/>
      <w:bookmarkEnd w:id="1292"/>
      <w:bookmarkEnd w:id="1293"/>
      <w:bookmarkEnd w:id="1294"/>
      <w:bookmarkEnd w:id="1295"/>
      <w:bookmarkEnd w:id="1296"/>
      <w:bookmarkEnd w:id="1297"/>
      <w:bookmarkEnd w:id="1298"/>
      <w:bookmarkEnd w:id="1299"/>
      <w:bookmarkEnd w:id="1300"/>
      <w:bookmarkEnd w:id="1301"/>
      <w:bookmarkEnd w:id="1302"/>
      <w:r w:rsidRPr="007055D9">
        <w:t>1D connections</w:t>
      </w:r>
      <w:bookmarkEnd w:id="1303"/>
      <w:bookmarkEnd w:id="1304"/>
      <w:bookmarkEnd w:id="1305"/>
      <w:bookmarkEnd w:id="1306"/>
      <w:bookmarkEnd w:id="1307"/>
      <w:bookmarkEnd w:id="1308"/>
    </w:p>
    <w:p w14:paraId="249DECC1" w14:textId="77777777" w:rsidR="00FC68DB" w:rsidRDefault="00FC68DB" w:rsidP="00B202D2">
      <w:pPr>
        <w:pStyle w:val="berschrift2"/>
      </w:pPr>
      <w:bookmarkStart w:id="1309" w:name="_Toc3556998"/>
      <w:bookmarkStart w:id="1310" w:name="_Toc34747248"/>
      <w:bookmarkStart w:id="1311" w:name="_Toc77102066"/>
      <w:bookmarkStart w:id="1312" w:name="_Toc83048695"/>
      <w:bookmarkStart w:id="1313" w:name="_Toc338938902"/>
      <w:bookmarkStart w:id="1314" w:name="_Toc338939098"/>
      <w:r w:rsidRPr="00246BE4">
        <w:t>Generic Definitions</w:t>
      </w:r>
      <w:bookmarkEnd w:id="1309"/>
      <w:bookmarkEnd w:id="1310"/>
      <w:bookmarkEnd w:id="1311"/>
      <w:bookmarkEnd w:id="1312"/>
    </w:p>
    <w:p w14:paraId="59908147" w14:textId="77777777" w:rsidR="00FC68DB" w:rsidRDefault="00FC68DB" w:rsidP="00B202D2">
      <w:pPr>
        <w:pStyle w:val="berschrift3"/>
      </w:pPr>
      <w:bookmarkStart w:id="1315" w:name="_Toc3556999"/>
      <w:bookmarkStart w:id="1316" w:name="_Toc34747249"/>
      <w:bookmarkStart w:id="1317" w:name="_Toc77102067"/>
      <w:bookmarkStart w:id="1318" w:name="_Toc83048696"/>
      <w:r>
        <w:t>Identification</w:t>
      </w:r>
      <w:bookmarkEnd w:id="1315"/>
      <w:bookmarkEnd w:id="1316"/>
      <w:bookmarkEnd w:id="1317"/>
      <w:bookmarkEnd w:id="1318"/>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19" w:name="_Ref414571413"/>
      <w:bookmarkStart w:id="1320" w:name="_Ref429050458"/>
      <w:bookmarkStart w:id="1321" w:name="_Toc3557000"/>
      <w:bookmarkStart w:id="1322" w:name="_Toc34747250"/>
      <w:bookmarkStart w:id="1323" w:name="_Toc77102068"/>
      <w:bookmarkStart w:id="1324" w:name="_Toc83048697"/>
      <w:r w:rsidRPr="007055D9">
        <w:t>L</w:t>
      </w:r>
      <w:bookmarkEnd w:id="1319"/>
      <w:r>
        <w:t>ocation</w:t>
      </w:r>
      <w:bookmarkEnd w:id="1320"/>
      <w:bookmarkEnd w:id="1321"/>
      <w:bookmarkEnd w:id="1322"/>
      <w:bookmarkEnd w:id="1323"/>
      <w:bookmarkEnd w:id="1324"/>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Beschriftung"/>
        <w:spacing w:before="120"/>
      </w:pPr>
      <w:bookmarkStart w:id="1325" w:name="_Toc3566481"/>
      <w:bookmarkStart w:id="1326" w:name="_Toc34747482"/>
      <w:bookmarkStart w:id="1327" w:name="_Toc7709593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325"/>
      <w:bookmarkEnd w:id="1326"/>
      <w:bookmarkEnd w:id="1327"/>
    </w:p>
    <w:p w14:paraId="71278377" w14:textId="77777777" w:rsidR="00FC68DB" w:rsidRDefault="00FC68DB" w:rsidP="00B202D2">
      <w:r>
        <w:t>A connection line with sharp corners</w:t>
      </w:r>
      <w:r>
        <w:rPr>
          <w:rStyle w:val="Funotenzeichen"/>
        </w:rPr>
        <w:footnoteReference w:id="18"/>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Beschriftung"/>
        <w:spacing w:before="120"/>
      </w:pPr>
      <w:bookmarkStart w:id="1328" w:name="_Toc3566482"/>
      <w:bookmarkStart w:id="1329" w:name="_Toc34747483"/>
      <w:bookmarkStart w:id="1330" w:name="_Toc7709593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328"/>
      <w:bookmarkEnd w:id="1329"/>
      <w:bookmarkEnd w:id="1330"/>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Beschriftung"/>
        <w:spacing w:before="120"/>
      </w:pPr>
      <w:bookmarkStart w:id="1331" w:name="_Toc3566483"/>
      <w:bookmarkStart w:id="1332" w:name="_Toc34747484"/>
      <w:bookmarkStart w:id="1333" w:name="_Toc7709594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331"/>
      <w:bookmarkEnd w:id="1332"/>
      <w:bookmarkEnd w:id="1333"/>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334" w:name="_Toc432343680"/>
      <w:bookmarkStart w:id="1335" w:name="_Ref69114607"/>
      <w:bookmarkStart w:id="1336" w:name="_Ref69114623"/>
      <w:bookmarkStart w:id="1337" w:name="_Toc77102069"/>
      <w:bookmarkStart w:id="1338" w:name="_Toc3557001"/>
      <w:bookmarkStart w:id="1339" w:name="_Toc34747251"/>
      <w:r w:rsidRPr="00037F3D">
        <w:t>Intermittent Connection Lines</w:t>
      </w:r>
      <w:bookmarkEnd w:id="1334"/>
      <w:bookmarkEnd w:id="1335"/>
      <w:bookmarkEnd w:id="1336"/>
      <w:bookmarkEnd w:id="1337"/>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9"/>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0"/>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Beschriftung"/>
      </w:pPr>
      <w:bookmarkStart w:id="1340" w:name="_Toc76030566"/>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1340"/>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Beschriftung"/>
      </w:pPr>
      <w:bookmarkStart w:id="1341" w:name="_Toc76030567"/>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1341"/>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1342" w:name="_Toc76030568"/>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1342"/>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343"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343"/>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Beschriftung"/>
        <w:spacing w:before="120"/>
      </w:pPr>
      <w:bookmarkStart w:id="1344" w:name="_Ref68888312"/>
      <w:bookmarkStart w:id="1345" w:name="_Toc77095941"/>
      <w:r>
        <w:t xml:space="preserve">Table </w:t>
      </w:r>
      <w:r>
        <w:fldChar w:fldCharType="begin"/>
      </w:r>
      <w:r>
        <w:instrText xml:space="preserve"> SEQ Table \* ARABIC </w:instrText>
      </w:r>
      <w:r>
        <w:fldChar w:fldCharType="separate"/>
      </w:r>
      <w:r w:rsidR="004C113B">
        <w:rPr>
          <w:noProof/>
        </w:rPr>
        <w:t>83</w:t>
      </w:r>
      <w:r>
        <w:fldChar w:fldCharType="end"/>
      </w:r>
      <w:bookmarkEnd w:id="1344"/>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345"/>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Beschriftung"/>
        <w:spacing w:before="120"/>
      </w:pPr>
      <w:bookmarkStart w:id="1346" w:name="_Toc7709594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346"/>
    </w:p>
    <w:p w14:paraId="736229FE" w14:textId="48BFA5C4"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1"/>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FD6D5A"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FD6D5A"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FD6D5A"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FD6D5A"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FD6D5A"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348"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348"/>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349"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349"/>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350" w:name="_Toc77102070"/>
      <w:bookmarkStart w:id="1351" w:name="_Toc83048698"/>
      <w:r>
        <w:t>Type Specification</w:t>
      </w:r>
      <w:bookmarkEnd w:id="1338"/>
      <w:bookmarkEnd w:id="1339"/>
      <w:bookmarkEnd w:id="1350"/>
      <w:bookmarkEnd w:id="1351"/>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lastRenderedPageBreak/>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Beschriftung"/>
        <w:spacing w:before="120"/>
        <w:rPr>
          <w:lang w:eastAsia="x-none"/>
        </w:rPr>
      </w:pPr>
      <w:bookmarkStart w:id="1352" w:name="_Toc3566484"/>
      <w:bookmarkStart w:id="1353" w:name="_Toc34747485"/>
      <w:bookmarkStart w:id="1354" w:name="_Toc7709594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1352"/>
      <w:bookmarkEnd w:id="1353"/>
      <w:bookmarkEnd w:id="1354"/>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355" w:name="_Toc3557002"/>
      <w:bookmarkStart w:id="1356" w:name="_Toc34747252"/>
      <w:bookmarkStart w:id="1357" w:name="_Toc77102071"/>
      <w:bookmarkStart w:id="1358" w:name="_Toc83048699"/>
      <w:r w:rsidRPr="007055D9">
        <w:t>Seam Weld</w:t>
      </w:r>
      <w:bookmarkEnd w:id="336"/>
      <w:r w:rsidRPr="007055D9">
        <w:t>s</w:t>
      </w:r>
      <w:bookmarkEnd w:id="1313"/>
      <w:bookmarkEnd w:id="1314"/>
      <w:bookmarkEnd w:id="1355"/>
      <w:bookmarkEnd w:id="1356"/>
      <w:bookmarkEnd w:id="1357"/>
      <w:bookmarkEnd w:id="1358"/>
    </w:p>
    <w:p w14:paraId="3FFAA6F8" w14:textId="77777777" w:rsidR="00FC68DB" w:rsidRPr="007055D9" w:rsidRDefault="00FC68DB" w:rsidP="00B202D2">
      <w:pPr>
        <w:pStyle w:val="berschrift3"/>
      </w:pPr>
      <w:bookmarkStart w:id="1359" w:name="_Toc338938903"/>
      <w:bookmarkStart w:id="1360" w:name="_Toc338939099"/>
      <w:bookmarkStart w:id="1361" w:name="_Toc3557003"/>
      <w:bookmarkStart w:id="1362" w:name="_Toc34747253"/>
      <w:bookmarkStart w:id="1363" w:name="_Toc77102072"/>
      <w:bookmarkStart w:id="1364" w:name="_Toc83048700"/>
      <w:r w:rsidRPr="007055D9">
        <w:t xml:space="preserve">Description and </w:t>
      </w:r>
      <w:proofErr w:type="spellStart"/>
      <w:r w:rsidRPr="007055D9">
        <w:t>Modeling</w:t>
      </w:r>
      <w:proofErr w:type="spellEnd"/>
      <w:r w:rsidRPr="007055D9">
        <w:t xml:space="preserve"> Parameters</w:t>
      </w:r>
      <w:bookmarkEnd w:id="337"/>
      <w:bookmarkEnd w:id="1359"/>
      <w:bookmarkEnd w:id="1360"/>
      <w:bookmarkEnd w:id="1361"/>
      <w:bookmarkEnd w:id="1362"/>
      <w:bookmarkEnd w:id="1363"/>
      <w:bookmarkEnd w:id="1364"/>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Beschriftung"/>
        <w:spacing w:before="120"/>
      </w:pPr>
      <w:bookmarkStart w:id="1365" w:name="_Ref428965482"/>
      <w:bookmarkStart w:id="1366" w:name="_Toc3557120"/>
      <w:bookmarkStart w:id="1367" w:name="_Toc34747371"/>
      <w:bookmarkStart w:id="1368" w:name="_Toc76030569"/>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1369" w:name="_Ref428965475"/>
      <w:bookmarkEnd w:id="1365"/>
      <w:r w:rsidRPr="007055D9">
        <w:t>: Weld Line Changing</w:t>
      </w:r>
      <w:r w:rsidRPr="007055D9">
        <w:rPr>
          <w:noProof/>
        </w:rPr>
        <w:t xml:space="preserve"> from Y-Joint to Overlap-Joint</w:t>
      </w:r>
      <w:bookmarkEnd w:id="1366"/>
      <w:bookmarkEnd w:id="1367"/>
      <w:bookmarkEnd w:id="1368"/>
      <w:bookmarkEnd w:id="1369"/>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Beschriftung"/>
      </w:pPr>
      <w:bookmarkStart w:id="1370" w:name="_Toc3557121"/>
      <w:bookmarkStart w:id="1371" w:name="_Toc34747372"/>
      <w:bookmarkStart w:id="1372" w:name="_Toc76030570"/>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1370"/>
      <w:bookmarkEnd w:id="1371"/>
      <w:bookmarkEnd w:id="1372"/>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373" w:name="_Toc288196463"/>
      <w:bookmarkStart w:id="1374" w:name="_Toc288200761"/>
      <w:bookmarkStart w:id="1375" w:name="_Toc338938907"/>
      <w:bookmarkStart w:id="1376" w:name="_Toc338939104"/>
      <w:bookmarkStart w:id="1377" w:name="_Toc3557004"/>
      <w:bookmarkStart w:id="1378" w:name="_Toc34747254"/>
      <w:bookmarkStart w:id="1379" w:name="_Toc77102073"/>
      <w:bookmarkStart w:id="1380" w:name="_Toc83048701"/>
      <w:bookmarkStart w:id="1381" w:name="_Toc288196487"/>
      <w:bookmarkStart w:id="1382" w:name="_Toc288200789"/>
      <w:bookmarkStart w:id="1383" w:name="_Toc338938910"/>
      <w:bookmarkStart w:id="1384" w:name="_Toc338939129"/>
      <w:r w:rsidRPr="007055D9">
        <w:t>Seam Weld Definition</w:t>
      </w:r>
      <w:bookmarkEnd w:id="1373"/>
      <w:bookmarkEnd w:id="1374"/>
      <w:bookmarkEnd w:id="1375"/>
      <w:bookmarkEnd w:id="1376"/>
      <w:r w:rsidRPr="007055D9">
        <w:t xml:space="preserve"> Overview</w:t>
      </w:r>
      <w:bookmarkEnd w:id="1377"/>
      <w:bookmarkEnd w:id="1378"/>
      <w:bookmarkEnd w:id="1379"/>
      <w:bookmarkEnd w:id="1380"/>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Beschriftung"/>
      </w:pPr>
      <w:bookmarkStart w:id="1385" w:name="_Toc3557122"/>
      <w:bookmarkStart w:id="1386" w:name="_Toc34747373"/>
      <w:bookmarkStart w:id="1387" w:name="_Toc76030571"/>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1385"/>
      <w:bookmarkEnd w:id="1386"/>
      <w:bookmarkEnd w:id="1387"/>
    </w:p>
    <w:p w14:paraId="3E80C837" w14:textId="77777777" w:rsidR="00FC68DB" w:rsidRPr="007055D9" w:rsidRDefault="00FC68DB" w:rsidP="00B202D2">
      <w:pPr>
        <w:pStyle w:val="berschrift3"/>
      </w:pPr>
      <w:bookmarkStart w:id="1388" w:name="_Toc3557005"/>
      <w:bookmarkStart w:id="1389" w:name="_Toc34747255"/>
      <w:bookmarkStart w:id="1390" w:name="_Toc77102074"/>
      <w:bookmarkStart w:id="1391" w:name="_Toc83048702"/>
      <w:r w:rsidRPr="007055D9">
        <w:lastRenderedPageBreak/>
        <w:t>Specific XML Realization</w:t>
      </w:r>
      <w:bookmarkEnd w:id="1388"/>
      <w:bookmarkEnd w:id="1389"/>
      <w:bookmarkEnd w:id="1390"/>
      <w:bookmarkEnd w:id="139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392" w:name="XMLStructureSeamWelds"/>
      <w:bookmarkEnd w:id="139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Beschriftung"/>
      </w:pPr>
      <w:bookmarkStart w:id="1393" w:name="_Toc3557123"/>
      <w:bookmarkStart w:id="1394" w:name="_Toc34747374"/>
      <w:bookmarkStart w:id="1395" w:name="_Toc76030572"/>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1393"/>
      <w:bookmarkEnd w:id="1394"/>
      <w:bookmarkEnd w:id="1395"/>
    </w:p>
    <w:p w14:paraId="7D1BCE42" w14:textId="77777777" w:rsidR="00FC68DB" w:rsidRPr="007055D9" w:rsidRDefault="00FC68DB" w:rsidP="00B202D2">
      <w:pPr>
        <w:pStyle w:val="berschrift3"/>
      </w:pPr>
      <w:bookmarkStart w:id="1396" w:name="_Toc3557006"/>
      <w:bookmarkStart w:id="1397" w:name="_Toc34747256"/>
      <w:bookmarkStart w:id="1398" w:name="_Toc77102075"/>
      <w:bookmarkStart w:id="1399" w:name="_Toc83048703"/>
      <w:r w:rsidRPr="007055D9">
        <w:t>Generic Seam Weld Definition</w:t>
      </w:r>
      <w:bookmarkEnd w:id="1381"/>
      <w:bookmarkEnd w:id="1382"/>
      <w:bookmarkEnd w:id="1383"/>
      <w:bookmarkEnd w:id="1384"/>
      <w:bookmarkEnd w:id="1396"/>
      <w:bookmarkEnd w:id="1397"/>
      <w:bookmarkEnd w:id="1398"/>
      <w:bookmarkEnd w:id="1399"/>
    </w:p>
    <w:p w14:paraId="2EC4C0A0" w14:textId="77777777" w:rsidR="00FC68DB" w:rsidRPr="007055D9" w:rsidRDefault="00FC68DB" w:rsidP="00B202D2">
      <w:pPr>
        <w:pStyle w:val="berschrift4"/>
      </w:pPr>
      <w:bookmarkStart w:id="1400" w:name="_Toc3557007"/>
      <w:bookmarkStart w:id="1401" w:name="_Toc34747257"/>
      <w:bookmarkStart w:id="1402" w:name="_Toc77102076"/>
      <w:r w:rsidRPr="007055D9">
        <w:t>Identification</w:t>
      </w:r>
      <w:bookmarkEnd w:id="1400"/>
      <w:bookmarkEnd w:id="1401"/>
      <w:bookmarkEnd w:id="1402"/>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proofErr w:type="spellStart"/>
            <w:r>
              <w:rPr>
                <w:sz w:val="20"/>
                <w:szCs w:val="20"/>
              </w:rPr>
              <w:t>quality_control</w:t>
            </w:r>
            <w:proofErr w:type="spellEnd"/>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EAA8EF1"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r>
              <w:rPr>
                <w:sz w:val="20"/>
                <w:szCs w:val="20"/>
              </w:rPr>
              <w:t xml:space="preserve"> </w:t>
            </w:r>
          </w:p>
        </w:tc>
      </w:tr>
    </w:tbl>
    <w:p w14:paraId="1E9241A7" w14:textId="62B02036" w:rsidR="00FC68DB" w:rsidRDefault="00FC68DB" w:rsidP="00B202D2">
      <w:pPr>
        <w:pStyle w:val="Beschriftung"/>
        <w:spacing w:before="120"/>
      </w:pPr>
      <w:bookmarkStart w:id="1403" w:name="_Toc3566485"/>
      <w:bookmarkStart w:id="1404" w:name="_Toc34747486"/>
      <w:bookmarkStart w:id="1405" w:name="_Toc77095944"/>
      <w:r>
        <w:t xml:space="preserve">Table </w:t>
      </w:r>
      <w:r>
        <w:fldChar w:fldCharType="begin"/>
      </w:r>
      <w:r>
        <w:instrText xml:space="preserve"> SEQ Table \* ARABIC </w:instrText>
      </w:r>
      <w:r>
        <w:fldChar w:fldCharType="separate"/>
      </w:r>
      <w:r w:rsidR="004C113B">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03"/>
      <w:bookmarkEnd w:id="1404"/>
      <w:bookmarkEnd w:id="1405"/>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2AAFCBEA"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w:t>
      </w:r>
      <w:proofErr w:type="spellStart"/>
      <w:r>
        <w:t>connection_list</w:t>
      </w:r>
      <w:proofErr w:type="spellEnd"/>
      <w:r>
        <w: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06" w:name="_Ref414571756"/>
      <w:bookmarkStart w:id="1407" w:name="_Toc3557008"/>
      <w:bookmarkStart w:id="1408" w:name="_Toc34747258"/>
      <w:bookmarkStart w:id="1409" w:name="_Toc77102077"/>
      <w:r w:rsidRPr="007055D9">
        <w:lastRenderedPageBreak/>
        <w:t>Type Specification</w:t>
      </w:r>
      <w:bookmarkEnd w:id="1406"/>
      <w:bookmarkEnd w:id="1407"/>
      <w:bookmarkEnd w:id="1408"/>
      <w:bookmarkEnd w:id="1409"/>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Beschriftung"/>
        <w:spacing w:before="120"/>
      </w:pPr>
      <w:bookmarkStart w:id="1410" w:name="_Toc3566486"/>
      <w:bookmarkStart w:id="1411" w:name="_Toc34747487"/>
      <w:bookmarkStart w:id="1412" w:name="_Toc77095945"/>
      <w:bookmarkStart w:id="1413" w:name="_Toc338939134"/>
      <w:bookmarkStart w:id="1414" w:name="_Toc288196488"/>
      <w:bookmarkStart w:id="1415" w:name="_Toc288200790"/>
      <w:bookmarkStart w:id="1416"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410"/>
      <w:bookmarkEnd w:id="1411"/>
      <w:bookmarkEnd w:id="1412"/>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13"/>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0FC1BF51"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417" w:name="_Toc288196490"/>
      <w:bookmarkStart w:id="1418" w:name="_Toc288200792"/>
      <w:bookmarkStart w:id="1419" w:name="_Toc338939132"/>
      <w:bookmarkStart w:id="1420" w:name="_Toc288196468"/>
      <w:bookmarkStart w:id="1421" w:name="_Toc288200771"/>
      <w:bookmarkStart w:id="1422" w:name="_Toc338938904"/>
      <w:bookmarkStart w:id="1423" w:name="_Toc338939100"/>
      <w:bookmarkEnd w:id="1414"/>
      <w:bookmarkEnd w:id="1415"/>
      <w:bookmarkEnd w:id="1416"/>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Beschriftung"/>
        <w:spacing w:before="120"/>
      </w:pPr>
      <w:bookmarkStart w:id="1424" w:name="_Toc3566487"/>
      <w:bookmarkStart w:id="1425" w:name="_Toc34747488"/>
      <w:bookmarkStart w:id="1426" w:name="_Toc7709594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24"/>
      <w:bookmarkEnd w:id="1425"/>
      <w:bookmarkEnd w:id="1426"/>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Beschriftung"/>
        <w:spacing w:before="120"/>
      </w:pPr>
      <w:bookmarkStart w:id="1427" w:name="_Toc3566488"/>
      <w:bookmarkStart w:id="1428" w:name="_Toc34747489"/>
      <w:bookmarkStart w:id="1429" w:name="_Toc7709594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27"/>
      <w:bookmarkEnd w:id="1428"/>
      <w:bookmarkEnd w:id="1429"/>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430" w:name="_Toc288196493"/>
      <w:bookmarkStart w:id="1431"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432" w:name="GenericSeamWeldWeldPosition"/>
      <w:bookmarkStart w:id="1433" w:name="GenericSeamWelParameters"/>
      <w:bookmarkStart w:id="1434" w:name="GenericSeamWeldSubType"/>
      <w:bookmarkStart w:id="1435" w:name="GenericSeamWeldWeldingPosition"/>
      <w:bookmarkStart w:id="1436" w:name="_Toc3557009"/>
      <w:bookmarkStart w:id="1437" w:name="_Toc34747259"/>
      <w:bookmarkStart w:id="1438" w:name="_Toc77102078"/>
      <w:bookmarkStart w:id="1439" w:name="_Toc338938905"/>
      <w:bookmarkStart w:id="1440" w:name="_Toc338939101"/>
      <w:bookmarkStart w:id="1441" w:name="_Toc338939136"/>
      <w:bookmarkEnd w:id="1417"/>
      <w:bookmarkEnd w:id="1418"/>
      <w:bookmarkEnd w:id="1419"/>
      <w:bookmarkEnd w:id="1420"/>
      <w:bookmarkEnd w:id="1421"/>
      <w:bookmarkEnd w:id="1422"/>
      <w:bookmarkEnd w:id="1423"/>
      <w:bookmarkEnd w:id="1430"/>
      <w:bookmarkEnd w:id="1431"/>
      <w:bookmarkEnd w:id="1432"/>
      <w:bookmarkEnd w:id="1433"/>
      <w:bookmarkEnd w:id="1434"/>
      <w:bookmarkEnd w:id="1435"/>
      <w:r>
        <w:t>Weld Position and Sheet Metal Parameters</w:t>
      </w:r>
      <w:bookmarkEnd w:id="1436"/>
      <w:bookmarkEnd w:id="1437"/>
      <w:bookmarkEnd w:id="1438"/>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Beschriftung"/>
      </w:pPr>
      <w:bookmarkStart w:id="1442" w:name="_Ref397587838"/>
      <w:bookmarkStart w:id="1443" w:name="_Toc3557124"/>
      <w:bookmarkStart w:id="1444" w:name="_Toc34747375"/>
      <w:bookmarkStart w:id="1445" w:name="_Toc76030573"/>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1442"/>
      <w:r w:rsidRPr="007055D9">
        <w:t xml:space="preserve">: Sheet Parameters vs. </w:t>
      </w:r>
      <w:r w:rsidRPr="007055D9">
        <w:rPr>
          <w:noProof/>
        </w:rPr>
        <w:t xml:space="preserve"> Weld Position Parameters</w:t>
      </w:r>
      <w:bookmarkEnd w:id="1443"/>
      <w:bookmarkEnd w:id="1444"/>
      <w:bookmarkEnd w:id="1445"/>
    </w:p>
    <w:p w14:paraId="02CCF9A7" w14:textId="77777777" w:rsidR="00FC68DB" w:rsidRDefault="00FC68DB" w:rsidP="00B202D2">
      <w:pPr>
        <w:pStyle w:val="berschrift4"/>
      </w:pPr>
      <w:bookmarkStart w:id="1446" w:name="_Toc3557010"/>
      <w:bookmarkStart w:id="1447" w:name="_Toc34747260"/>
      <w:bookmarkStart w:id="1448" w:name="_Toc77102079"/>
      <w:bookmarkStart w:id="1449" w:name="_Ref397525982"/>
      <w:r w:rsidRPr="007055D9">
        <w:t>Parameters Assigned to a Specific Sheet of the Flange</w:t>
      </w:r>
      <w:bookmarkEnd w:id="1446"/>
      <w:bookmarkEnd w:id="1447"/>
      <w:bookmarkEnd w:id="1448"/>
      <w:r w:rsidRPr="007055D9">
        <w:t xml:space="preserve"> </w:t>
      </w:r>
      <w:bookmarkEnd w:id="1449"/>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Beschriftung"/>
        <w:spacing w:before="120"/>
      </w:pPr>
      <w:bookmarkStart w:id="1450" w:name="_Toc3566489"/>
      <w:bookmarkStart w:id="1451" w:name="_Toc34747490"/>
      <w:bookmarkStart w:id="1452" w:name="_Toc7709594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450"/>
      <w:bookmarkEnd w:id="1451"/>
      <w:bookmarkEnd w:id="145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3D3F81A"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453" w:name="_Welding_Position"/>
      <w:bookmarkStart w:id="1454" w:name="_Ref397524978"/>
      <w:bookmarkStart w:id="1455" w:name="_Toc3557011"/>
      <w:bookmarkStart w:id="1456" w:name="_Toc34747261"/>
      <w:bookmarkStart w:id="1457" w:name="_Toc77102080"/>
      <w:bookmarkEnd w:id="1453"/>
      <w:r w:rsidRPr="007055D9">
        <w:t>Welding Position</w:t>
      </w:r>
      <w:bookmarkEnd w:id="1439"/>
      <w:bookmarkEnd w:id="1440"/>
      <w:bookmarkEnd w:id="1454"/>
      <w:bookmarkEnd w:id="1455"/>
      <w:bookmarkEnd w:id="1456"/>
      <w:bookmarkEnd w:id="1457"/>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1458"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Beschriftung"/>
      </w:pPr>
      <w:bookmarkStart w:id="1459" w:name="_Ref397529286"/>
      <w:bookmarkStart w:id="1460" w:name="_Toc3557125"/>
      <w:bookmarkStart w:id="1461" w:name="_Toc34747376"/>
      <w:bookmarkStart w:id="1462" w:name="_Toc76030574"/>
      <w:r w:rsidRPr="007055D9">
        <w:t xml:space="preserve">Figure </w:t>
      </w:r>
      <w:bookmarkStart w:id="1463" w:name="Figure10"/>
      <w:r>
        <w:fldChar w:fldCharType="begin"/>
      </w:r>
      <w:r>
        <w:instrText xml:space="preserve"> SEQ Figure \* ARABIC </w:instrText>
      </w:r>
      <w:r>
        <w:fldChar w:fldCharType="separate"/>
      </w:r>
      <w:r w:rsidR="004C113B">
        <w:rPr>
          <w:noProof/>
        </w:rPr>
        <w:t>53</w:t>
      </w:r>
      <w:r>
        <w:fldChar w:fldCharType="end"/>
      </w:r>
      <w:bookmarkEnd w:id="1459"/>
      <w:bookmarkEnd w:id="1463"/>
      <w:r w:rsidRPr="007055D9">
        <w:t>: Welding Position of a Y-Joint</w:t>
      </w:r>
      <w:bookmarkEnd w:id="1460"/>
      <w:bookmarkEnd w:id="1461"/>
      <w:bookmarkEnd w:id="1462"/>
    </w:p>
    <w:p w14:paraId="793EF08A" w14:textId="77777777" w:rsidR="00FC68DB" w:rsidRPr="007055D9" w:rsidRDefault="00FC68DB" w:rsidP="00B202D2">
      <w:pPr>
        <w:pStyle w:val="berschrift5"/>
      </w:pPr>
      <w:r w:rsidRPr="007055D9">
        <w:t>Primary and Secondary Sides</w:t>
      </w:r>
      <w:bookmarkEnd w:id="145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464" w:name="_Toc288196495"/>
      <w:bookmarkStart w:id="1465" w:name="_Toc288200797"/>
      <w:bookmarkStart w:id="1466" w:name="_Toc338939138"/>
      <w:bookmarkEnd w:id="1441"/>
      <w:r w:rsidRPr="007055D9">
        <w:t xml:space="preserve">Element </w:t>
      </w:r>
      <w:r>
        <w:t>"</w:t>
      </w:r>
      <w:proofErr w:type="spellStart"/>
      <w:r w:rsidRPr="007055D9">
        <w:t>weld_position</w:t>
      </w:r>
      <w:bookmarkEnd w:id="1464"/>
      <w:bookmarkEnd w:id="1465"/>
      <w:bookmarkEnd w:id="1466"/>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Beschriftung"/>
        <w:spacing w:before="120"/>
      </w:pPr>
      <w:bookmarkStart w:id="1467" w:name="_Toc7709594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67"/>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Beschriftung"/>
        <w:spacing w:before="120"/>
      </w:pPr>
      <w:bookmarkStart w:id="1468" w:name="_Toc3566490"/>
      <w:bookmarkStart w:id="1469" w:name="_Toc34747491"/>
      <w:bookmarkStart w:id="1470" w:name="_Toc7709595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468"/>
      <w:bookmarkEnd w:id="1469"/>
      <w:bookmarkEnd w:id="1470"/>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471"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471"/>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Beschriftung"/>
      </w:pPr>
      <w:bookmarkStart w:id="1472" w:name="_Ref397529572"/>
      <w:bookmarkStart w:id="1473" w:name="Figure11"/>
      <w:bookmarkStart w:id="1474" w:name="_Toc3557126"/>
      <w:bookmarkStart w:id="1475" w:name="_Toc34747377"/>
      <w:bookmarkStart w:id="1476" w:name="_Toc76030575"/>
      <w:r>
        <w:t xml:space="preserve">Figure </w:t>
      </w:r>
      <w:r>
        <w:fldChar w:fldCharType="begin"/>
      </w:r>
      <w:r>
        <w:instrText xml:space="preserve"> SEQ Figure \* ARABIC </w:instrText>
      </w:r>
      <w:r>
        <w:fldChar w:fldCharType="separate"/>
      </w:r>
      <w:r w:rsidR="004C113B">
        <w:rPr>
          <w:noProof/>
        </w:rPr>
        <w:t>54</w:t>
      </w:r>
      <w:r>
        <w:fldChar w:fldCharType="end"/>
      </w:r>
      <w:bookmarkEnd w:id="1472"/>
      <w:bookmarkEnd w:id="1473"/>
      <w:r w:rsidRPr="007055D9">
        <w:t xml:space="preserve">: Welding Position </w:t>
      </w:r>
      <w:r>
        <w:t>vector direction and length</w:t>
      </w:r>
      <w:bookmarkEnd w:id="1474"/>
      <w:bookmarkEnd w:id="1475"/>
      <w:bookmarkEnd w:id="1476"/>
    </w:p>
    <w:p w14:paraId="3FD74BE5" w14:textId="77777777" w:rsidR="00FC68DB" w:rsidRPr="007055D9" w:rsidRDefault="00FC68DB" w:rsidP="00B202D2">
      <w:pPr>
        <w:pStyle w:val="berschrift5"/>
      </w:pPr>
      <w:bookmarkStart w:id="1477" w:name="_Toc338939140"/>
      <w:bookmarkStart w:id="1478" w:name="_Toc338939137"/>
      <w:bookmarkStart w:id="1479" w:name="_Toc338938906"/>
      <w:bookmarkStart w:id="1480" w:name="_Toc338939103"/>
      <w:r w:rsidRPr="007055D9">
        <w:lastRenderedPageBreak/>
        <w:t xml:space="preserve">Attribute </w:t>
      </w:r>
      <w:r>
        <w:t>"</w:t>
      </w:r>
      <w:r w:rsidRPr="007055D9">
        <w:t>reference</w:t>
      </w:r>
      <w:bookmarkEnd w:id="1477"/>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Beschriftung"/>
        <w:spacing w:before="120"/>
      </w:pPr>
      <w:bookmarkStart w:id="1481" w:name="_Toc3566491"/>
      <w:bookmarkStart w:id="1482" w:name="_Toc34747492"/>
      <w:bookmarkStart w:id="1483" w:name="_Toc77095951"/>
      <w:bookmarkStart w:id="1484" w:name="_Toc338939148"/>
      <w:bookmarkStart w:id="1485" w:name="_Toc288196499"/>
      <w:bookmarkStart w:id="1486" w:name="_Toc288200801"/>
      <w:bookmarkEnd w:id="1478"/>
      <w:bookmarkEnd w:id="1479"/>
      <w:bookmarkEnd w:id="1480"/>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1481"/>
      <w:r>
        <w:t>"</w:t>
      </w:r>
      <w:bookmarkEnd w:id="1482"/>
      <w:bookmarkEnd w:id="1483"/>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484"/>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487" w:name="_Toc338939149"/>
      <w:r w:rsidRPr="007055D9">
        <w:t xml:space="preserve">Attribute </w:t>
      </w:r>
      <w:r>
        <w:t>"</w:t>
      </w:r>
      <w:r w:rsidRPr="007055D9">
        <w:t>penetration</w:t>
      </w:r>
      <w:bookmarkEnd w:id="1485"/>
      <w:bookmarkEnd w:id="1486"/>
      <w:bookmarkEnd w:id="1487"/>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488" w:name="ModelizationWeldDefinition"/>
      <w:bookmarkStart w:id="1489" w:name="WeldDefinition"/>
      <w:bookmarkStart w:id="1490" w:name="WeldDefinitionButtWeld"/>
      <w:bookmarkStart w:id="1491" w:name="_Toc288200762"/>
      <w:bookmarkStart w:id="1492" w:name="_Toc338939106"/>
      <w:bookmarkStart w:id="1493" w:name="_Toc3557012"/>
      <w:bookmarkStart w:id="1494" w:name="_Toc34747262"/>
      <w:bookmarkStart w:id="1495" w:name="_Toc77102081"/>
      <w:bookmarkStart w:id="1496" w:name="_Toc83048704"/>
      <w:bookmarkStart w:id="1497" w:name="_Toc288196464"/>
      <w:bookmarkEnd w:id="1488"/>
      <w:bookmarkEnd w:id="1489"/>
      <w:bookmarkEnd w:id="1490"/>
      <w:r w:rsidRPr="007055D9">
        <w:t xml:space="preserve">Butt </w:t>
      </w:r>
      <w:bookmarkEnd w:id="1491"/>
      <w:r w:rsidRPr="007055D9">
        <w:t>Joint</w:t>
      </w:r>
      <w:bookmarkEnd w:id="1492"/>
      <w:bookmarkEnd w:id="1493"/>
      <w:bookmarkEnd w:id="1494"/>
      <w:bookmarkEnd w:id="1495"/>
      <w:bookmarkEnd w:id="1496"/>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498" w:name="_Toc3557013"/>
      <w:bookmarkStart w:id="1499" w:name="_Toc34747263"/>
      <w:bookmarkStart w:id="1500" w:name="_Toc77102082"/>
      <w:r w:rsidRPr="00654684">
        <w:rPr>
          <w:sz w:val="24"/>
        </w:rPr>
        <w:t>Sheet Parameters</w:t>
      </w:r>
      <w:bookmarkEnd w:id="1498"/>
      <w:bookmarkEnd w:id="1499"/>
      <w:bookmarkEnd w:id="1500"/>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01" w:name="_Toc3557127"/>
                              <w:bookmarkStart w:id="1502" w:name="_Toc34747378"/>
                              <w:bookmarkStart w:id="1503"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01"/>
                              <w:bookmarkEnd w:id="1502"/>
                              <w:bookmarkEnd w:id="15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type id="_x0000_t202" coordsize="21600,21600" o:spt="202" path="m,l,21600r21600,l21600,xe">
                  <v:stroke joinstyle="miter"/>
                  <v:path gradientshapeok="t" o:connecttype="rect"/>
                </v:shapety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04" w:name="_Toc3557127"/>
                        <w:bookmarkStart w:id="1505" w:name="_Toc34747378"/>
                        <w:bookmarkStart w:id="1506"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04"/>
                        <w:bookmarkEnd w:id="1505"/>
                        <w:bookmarkEnd w:id="1506"/>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bookmarkStart w:id="1507" w:name="_Toc3557014"/>
    <w:bookmarkStart w:id="1508" w:name="_Toc34747264"/>
    <w:bookmarkStart w:id="1509" w:name="_Toc77102083"/>
    <w:p w14:paraId="21B77D6F" w14:textId="77777777" w:rsidR="00FC68DB" w:rsidRPr="00654684" w:rsidRDefault="00FC68DB" w:rsidP="00B202D2">
      <w:pPr>
        <w:pStyle w:val="berschrift4"/>
      </w:pPr>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10" w:name="_Toc3557128"/>
                              <w:bookmarkStart w:id="1511" w:name="_Toc34747379"/>
                              <w:bookmarkStart w:id="1512"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10"/>
                              <w:bookmarkEnd w:id="1511"/>
                              <w:bookmarkEnd w:id="1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31" w:name="_Toc3557128"/>
                        <w:bookmarkStart w:id="1532" w:name="_Toc34747379"/>
                        <w:bookmarkStart w:id="1533"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31"/>
                        <w:bookmarkEnd w:id="1532"/>
                        <w:bookmarkEnd w:id="1533"/>
                      </w:p>
                    </w:txbxContent>
                  </v:textbox>
                </v:shape>
              </v:group>
            </w:pict>
          </mc:Fallback>
        </mc:AlternateContent>
      </w:r>
      <w:r w:rsidRPr="00654684">
        <w:rPr>
          <w:sz w:val="24"/>
        </w:rPr>
        <w:t>Weld Parameters</w:t>
      </w:r>
      <w:bookmarkEnd w:id="1507"/>
      <w:bookmarkEnd w:id="1508"/>
      <w:bookmarkEnd w:id="1509"/>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Beschriftung"/>
        <w:spacing w:before="120"/>
      </w:pPr>
      <w:bookmarkStart w:id="1513" w:name="_Toc3566492"/>
      <w:bookmarkStart w:id="1514" w:name="_Toc34747493"/>
      <w:bookmarkStart w:id="1515" w:name="_Toc7709595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1513"/>
      <w:bookmarkEnd w:id="1514"/>
      <w:bookmarkEnd w:id="1515"/>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16" w:name="_Toc338939151"/>
      <w:bookmarkStart w:id="1517" w:name="_Toc3557015"/>
      <w:bookmarkStart w:id="1518" w:name="_Toc34747265"/>
      <w:bookmarkStart w:id="1519" w:name="_Toc77102084"/>
      <w:r w:rsidRPr="007055D9">
        <w:t>Attributes</w:t>
      </w:r>
      <w:bookmarkEnd w:id="1516"/>
      <w:bookmarkEnd w:id="1517"/>
      <w:bookmarkEnd w:id="1518"/>
      <w:bookmarkEnd w:id="1519"/>
    </w:p>
    <w:p w14:paraId="75987F07" w14:textId="77777777" w:rsidR="00FC68DB" w:rsidRPr="007055D9" w:rsidRDefault="00FC68DB" w:rsidP="00B202D2">
      <w:pPr>
        <w:pStyle w:val="berschrift5"/>
      </w:pPr>
      <w:bookmarkStart w:id="1520" w:name="_Toc338939153"/>
      <w:r w:rsidRPr="007055D9">
        <w:t xml:space="preserve">Attribute </w:t>
      </w:r>
      <w:r>
        <w:t>"</w:t>
      </w:r>
      <w:r w:rsidRPr="007055D9">
        <w:t>base</w:t>
      </w:r>
      <w:bookmarkEnd w:id="1520"/>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21" w:name="_Toc338939154"/>
      <w:r w:rsidRPr="007055D9">
        <w:lastRenderedPageBreak/>
        <w:t xml:space="preserve">Attribute </w:t>
      </w:r>
      <w:r>
        <w:t>"</w:t>
      </w:r>
      <w:r w:rsidRPr="007055D9">
        <w:t>technology</w:t>
      </w:r>
      <w:bookmarkEnd w:id="1521"/>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22" w:name="_Toc288196505"/>
      <w:bookmarkStart w:id="1523" w:name="_Toc288200807"/>
      <w:bookmarkStart w:id="1524" w:name="_Toc338939155"/>
      <w:bookmarkStart w:id="1525" w:name="_Toc3557016"/>
      <w:bookmarkStart w:id="1526" w:name="_Toc34747266"/>
      <w:bookmarkStart w:id="1527" w:name="_Toc77102085"/>
      <w:r w:rsidRPr="007055D9">
        <w:t xml:space="preserve">Element </w:t>
      </w:r>
      <w:r>
        <w:t>"</w:t>
      </w:r>
      <w:proofErr w:type="spellStart"/>
      <w:r w:rsidRPr="007055D9">
        <w:t>weld_position</w:t>
      </w:r>
      <w:bookmarkEnd w:id="1522"/>
      <w:bookmarkEnd w:id="1523"/>
      <w:bookmarkEnd w:id="1524"/>
      <w:bookmarkEnd w:id="1525"/>
      <w:proofErr w:type="spellEnd"/>
      <w:r>
        <w:t>"</w:t>
      </w:r>
      <w:bookmarkEnd w:id="1526"/>
      <w:bookmarkEnd w:id="1527"/>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Beschriftung"/>
        <w:spacing w:before="120"/>
      </w:pPr>
      <w:bookmarkStart w:id="1528" w:name="_Toc3566493"/>
      <w:bookmarkStart w:id="1529" w:name="_Toc34747494"/>
      <w:bookmarkStart w:id="1530" w:name="_Toc77095953"/>
      <w:bookmarkStart w:id="1531" w:name="_Toc288196507"/>
      <w:bookmarkStart w:id="1532" w:name="_Toc288200809"/>
      <w:bookmarkStart w:id="1533"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528"/>
      <w:bookmarkEnd w:id="1529"/>
      <w:bookmarkEnd w:id="1530"/>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531"/>
      <w:bookmarkEnd w:id="1532"/>
      <w:bookmarkEnd w:id="1533"/>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534" w:name="_Toc338939158"/>
      <w:r w:rsidRPr="007055D9">
        <w:t xml:space="preserve">Attribute </w:t>
      </w:r>
      <w:r>
        <w:t>"</w:t>
      </w:r>
      <w:r w:rsidRPr="007055D9">
        <w:t>width</w:t>
      </w:r>
      <w:bookmarkEnd w:id="1534"/>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535" w:name="_Toc338939159"/>
      <w:r w:rsidRPr="007055D9">
        <w:t xml:space="preserve">Attribute </w:t>
      </w:r>
      <w:r>
        <w:t>"</w:t>
      </w:r>
      <w:r w:rsidRPr="007055D9">
        <w:t>filler</w:t>
      </w:r>
      <w:bookmarkEnd w:id="1535"/>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536" w:name="WeldDefinitionCornerWeld"/>
      <w:bookmarkStart w:id="1537" w:name="_Toc288200763"/>
      <w:bookmarkStart w:id="1538" w:name="_Toc338939107"/>
      <w:bookmarkEnd w:id="1536"/>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539" w:name="_Toc414263397"/>
      <w:bookmarkStart w:id="1540" w:name="_Toc3557017"/>
      <w:bookmarkStart w:id="1541" w:name="_Toc34747267"/>
      <w:bookmarkStart w:id="1542" w:name="_Toc77102086"/>
      <w:bookmarkEnd w:id="1539"/>
      <w:r w:rsidRPr="007055D9">
        <w:t xml:space="preserve">Element </w:t>
      </w:r>
      <w:r>
        <w:t>"</w:t>
      </w:r>
      <w:proofErr w:type="spellStart"/>
      <w:r>
        <w:t>sheet_parameter</w:t>
      </w:r>
      <w:bookmarkEnd w:id="1540"/>
      <w:proofErr w:type="spellEnd"/>
      <w:r>
        <w:t>"</w:t>
      </w:r>
      <w:bookmarkEnd w:id="1541"/>
      <w:bookmarkEnd w:id="1542"/>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Beschriftung"/>
        <w:spacing w:before="120"/>
      </w:pPr>
      <w:bookmarkStart w:id="1543" w:name="_Toc3566494"/>
      <w:bookmarkStart w:id="1544" w:name="_Toc34747495"/>
      <w:bookmarkStart w:id="1545" w:name="_Toc7709595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543"/>
      <w:bookmarkEnd w:id="1544"/>
      <w:bookmarkEnd w:id="1545"/>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546" w:name="_Toc3557018"/>
      <w:bookmarkStart w:id="1547" w:name="_Toc34747268"/>
      <w:bookmarkStart w:id="1548" w:name="_Toc77102087"/>
      <w:bookmarkStart w:id="1549" w:name="_Toc83048705"/>
      <w:r w:rsidRPr="007055D9">
        <w:t>Corner Weld</w:t>
      </w:r>
      <w:bookmarkEnd w:id="1537"/>
      <w:bookmarkEnd w:id="1538"/>
      <w:bookmarkEnd w:id="1546"/>
      <w:bookmarkEnd w:id="1547"/>
      <w:bookmarkEnd w:id="1548"/>
      <w:bookmarkEnd w:id="1549"/>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bookmarkStart w:id="1550" w:name="_Toc34747269"/>
    <w:bookmarkStart w:id="1551" w:name="_Toc77102088"/>
    <w:bookmarkStart w:id="1552" w:name="_Toc3557019"/>
    <w:p w14:paraId="773B027C" w14:textId="77777777" w:rsidR="00FC68DB" w:rsidRDefault="00FC68DB" w:rsidP="00B202D2">
      <w:pPr>
        <w:pStyle w:val="berschrift4"/>
      </w:pPr>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553" w:name="_Toc3557129"/>
                              <w:bookmarkStart w:id="1554" w:name="_Toc34747380"/>
                              <w:bookmarkStart w:id="1555"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53"/>
                              <w:bookmarkEnd w:id="1554"/>
                              <w:bookmarkEnd w:id="1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577" w:name="_Toc3557129"/>
                        <w:bookmarkStart w:id="1578" w:name="_Toc34747380"/>
                        <w:bookmarkStart w:id="1579"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77"/>
                        <w:bookmarkEnd w:id="1578"/>
                        <w:bookmarkEnd w:id="1579"/>
                      </w:p>
                    </w:txbxContent>
                  </v:textbox>
                </v:shape>
              </v:group>
            </w:pict>
          </mc:Fallback>
        </mc:AlternateContent>
      </w:r>
      <w:r>
        <w:t>Simple Corner Weld</w:t>
      </w:r>
      <w:bookmarkEnd w:id="1550"/>
      <w:bookmarkEnd w:id="1551"/>
    </w:p>
    <w:p w14:paraId="2DDB54CC" w14:textId="77777777" w:rsidR="00FC68DB" w:rsidRPr="007055D9" w:rsidRDefault="00FC68DB" w:rsidP="00B202D2">
      <w:pPr>
        <w:pStyle w:val="berschrift5"/>
      </w:pPr>
      <w:r w:rsidRPr="007055D9">
        <w:t>Sheet Parameters</w:t>
      </w:r>
      <w:bookmarkEnd w:id="1552"/>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556" w:name="_Toc3557020"/>
      <w:r w:rsidRPr="007055D9">
        <w:t>Weld Parameters</w:t>
      </w:r>
      <w:bookmarkEnd w:id="1556"/>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557" w:name="_Toc3557130"/>
                              <w:bookmarkStart w:id="1558" w:name="_Toc34747381"/>
                              <w:bookmarkStart w:id="1559"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57"/>
                              <w:bookmarkEnd w:id="1558"/>
                              <w:bookmarkEnd w:id="15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584" w:name="_Toc3557130"/>
                        <w:bookmarkStart w:id="1585" w:name="_Toc34747381"/>
                        <w:bookmarkStart w:id="1586"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84"/>
                        <w:bookmarkEnd w:id="1585"/>
                        <w:bookmarkEnd w:id="1586"/>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15pt;height:33.65pt" o:ole="">
            <v:imagedata r:id="rId151" o:title=""/>
          </v:shape>
          <o:OLEObject Type="Embed" ProgID="Equation.3" ShapeID="_x0000_i1026" DrawAspect="Content" ObjectID="_1696310015"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Beschriftung"/>
        <w:spacing w:before="120"/>
      </w:pPr>
      <w:bookmarkStart w:id="1560" w:name="_Toc3566495"/>
      <w:bookmarkStart w:id="1561" w:name="_Toc34747496"/>
      <w:bookmarkStart w:id="1562" w:name="_Toc7709595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1560"/>
      <w:bookmarkEnd w:id="1561"/>
      <w:bookmarkEnd w:id="1562"/>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563" w:name="_Toc34747270"/>
      <w:bookmarkStart w:id="1564" w:name="_Toc77102089"/>
      <w:r>
        <w:t>Double Corner Weld</w:t>
      </w:r>
      <w:bookmarkEnd w:id="1563"/>
      <w:bookmarkEnd w:id="1564"/>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1565"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1565"/>
          </w:p>
        </w:tc>
        <w:tc>
          <w:tcPr>
            <w:tcW w:w="4605" w:type="dxa"/>
            <w:shd w:val="clear" w:color="auto" w:fill="auto"/>
          </w:tcPr>
          <w:p w14:paraId="37E17878" w14:textId="03FA77DD" w:rsidR="00FC68DB" w:rsidRPr="00C330B4" w:rsidRDefault="00FC68DB" w:rsidP="00B202D2">
            <w:pPr>
              <w:jc w:val="center"/>
              <w:rPr>
                <w:sz w:val="20"/>
                <w:szCs w:val="20"/>
              </w:rPr>
            </w:pPr>
            <w:bookmarkStart w:id="1566"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1566"/>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15pt;height:33.65pt" o:ole="">
            <v:imagedata r:id="rId151" o:title=""/>
          </v:shape>
          <o:OLEObject Type="Embed" ProgID="Equation.3" ShapeID="_x0000_i1027" DrawAspect="Content" ObjectID="_1696310016"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Beschriftung"/>
        <w:spacing w:before="120"/>
      </w:pPr>
      <w:bookmarkStart w:id="1567" w:name="_Toc34747497"/>
      <w:bookmarkStart w:id="1568" w:name="_Toc7709595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1567"/>
      <w:bookmarkEnd w:id="1568"/>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569" w:name="_Toc338939161"/>
      <w:bookmarkStart w:id="1570" w:name="_Toc3557021"/>
      <w:bookmarkStart w:id="1571" w:name="_Toc34747271"/>
      <w:bookmarkStart w:id="1572" w:name="_Toc77102090"/>
      <w:r w:rsidRPr="007055D9">
        <w:lastRenderedPageBreak/>
        <w:t>Attributes</w:t>
      </w:r>
      <w:bookmarkEnd w:id="1569"/>
      <w:bookmarkEnd w:id="1570"/>
      <w:bookmarkEnd w:id="1571"/>
      <w:bookmarkEnd w:id="1572"/>
    </w:p>
    <w:p w14:paraId="117D2FF0" w14:textId="77777777" w:rsidR="00FC68DB" w:rsidRPr="007055D9" w:rsidRDefault="00FC68DB" w:rsidP="00B202D2">
      <w:pPr>
        <w:pStyle w:val="berschrift5"/>
      </w:pPr>
      <w:bookmarkStart w:id="1573" w:name="_Toc338939163"/>
      <w:r w:rsidRPr="007055D9">
        <w:t xml:space="preserve">Attribute </w:t>
      </w:r>
      <w:r>
        <w:t>"</w:t>
      </w:r>
      <w:r w:rsidRPr="007055D9">
        <w:t>base</w:t>
      </w:r>
      <w:bookmarkEnd w:id="1573"/>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574" w:name="_Toc338939164"/>
      <w:r w:rsidRPr="007055D9">
        <w:t xml:space="preserve">Attribute </w:t>
      </w:r>
      <w:r>
        <w:t>"</w:t>
      </w:r>
      <w:r w:rsidRPr="007055D9">
        <w:t>technology</w:t>
      </w:r>
      <w:bookmarkEnd w:id="1574"/>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575" w:name="_Toc338939165"/>
      <w:bookmarkStart w:id="1576" w:name="_Toc3557022"/>
      <w:bookmarkStart w:id="1577" w:name="_Toc34747272"/>
      <w:bookmarkStart w:id="1578" w:name="_Toc77102091"/>
      <w:r w:rsidRPr="007055D9">
        <w:t xml:space="preserve">Element </w:t>
      </w:r>
      <w:r>
        <w:t>"</w:t>
      </w:r>
      <w:proofErr w:type="spellStart"/>
      <w:r w:rsidRPr="007055D9">
        <w:t>weld_position</w:t>
      </w:r>
      <w:bookmarkEnd w:id="1575"/>
      <w:bookmarkEnd w:id="1576"/>
      <w:proofErr w:type="spellEnd"/>
      <w:r>
        <w:t>"</w:t>
      </w:r>
      <w:bookmarkEnd w:id="1577"/>
      <w:bookmarkEnd w:id="1578"/>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Beschriftung"/>
        <w:spacing w:before="120"/>
      </w:pPr>
      <w:bookmarkStart w:id="1579" w:name="_Toc3566496"/>
      <w:bookmarkStart w:id="1580" w:name="_Toc34747498"/>
      <w:bookmarkStart w:id="1581" w:name="_Toc77095957"/>
      <w:bookmarkStart w:id="1582"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579"/>
      <w:bookmarkEnd w:id="1580"/>
      <w:bookmarkEnd w:id="1581"/>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E5EB5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582"/>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583" w:name="_Toc338939168"/>
      <w:r w:rsidRPr="007055D9">
        <w:t xml:space="preserve">Attribute </w:t>
      </w:r>
      <w:r>
        <w:t>"</w:t>
      </w:r>
      <w:r w:rsidRPr="007055D9">
        <w:t>thickness</w:t>
      </w:r>
      <w:bookmarkEnd w:id="1583"/>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Beschriftung"/>
        <w:spacing w:before="120"/>
      </w:pPr>
      <w:bookmarkStart w:id="1584" w:name="_Toc3566497"/>
      <w:bookmarkStart w:id="1585" w:name="_Toc34747499"/>
      <w:bookmarkStart w:id="1586" w:name="_Toc77095958"/>
      <w:bookmarkStart w:id="1587"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1584"/>
      <w:bookmarkEnd w:id="1585"/>
      <w:bookmarkEnd w:id="1586"/>
    </w:p>
    <w:p w14:paraId="5AEAFFD0" w14:textId="77777777" w:rsidR="00FC68DB" w:rsidRPr="007055D9" w:rsidRDefault="00FC68DB" w:rsidP="00B202D2">
      <w:pPr>
        <w:pStyle w:val="berschrift5"/>
      </w:pPr>
      <w:r w:rsidRPr="007055D9">
        <w:t xml:space="preserve">Attribute </w:t>
      </w:r>
      <w:r>
        <w:t>"</w:t>
      </w:r>
      <w:r w:rsidRPr="007055D9">
        <w:t>angle</w:t>
      </w:r>
      <w:bookmarkEnd w:id="1587"/>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Beschriftung"/>
        <w:spacing w:before="120"/>
      </w:pPr>
      <w:bookmarkStart w:id="1588" w:name="_Toc3566498"/>
      <w:bookmarkStart w:id="1589" w:name="_Toc34747500"/>
      <w:bookmarkStart w:id="1590" w:name="_Toc77095959"/>
      <w:bookmarkStart w:id="1591"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1588"/>
      <w:bookmarkEnd w:id="1589"/>
      <w:bookmarkEnd w:id="1590"/>
    </w:p>
    <w:p w14:paraId="2C2E1B11" w14:textId="77777777" w:rsidR="00FC68DB" w:rsidRPr="007055D9" w:rsidRDefault="00FC68DB" w:rsidP="00B202D2">
      <w:pPr>
        <w:pStyle w:val="berschrift5"/>
      </w:pPr>
      <w:r w:rsidRPr="007055D9">
        <w:t xml:space="preserve">Attribute </w:t>
      </w:r>
      <w:r>
        <w:t>"</w:t>
      </w:r>
      <w:r w:rsidRPr="007055D9">
        <w:t>shape</w:t>
      </w:r>
      <w:bookmarkEnd w:id="1591"/>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592" w:name="_Toc338939171"/>
      <w:r w:rsidRPr="007055D9">
        <w:t xml:space="preserve">Attribute </w:t>
      </w:r>
      <w:r>
        <w:t>"</w:t>
      </w:r>
      <w:r w:rsidRPr="007055D9">
        <w:t>penetration</w:t>
      </w:r>
      <w:bookmarkEnd w:id="1592"/>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593" w:name="_Toc338939173"/>
      <w:r w:rsidRPr="007055D9">
        <w:t xml:space="preserve">Attribute </w:t>
      </w:r>
      <w:r>
        <w:t>"</w:t>
      </w:r>
      <w:r w:rsidRPr="007055D9">
        <w:t>filler</w:t>
      </w:r>
      <w:bookmarkEnd w:id="1593"/>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594" w:name="WeldDefinitionEdgeWeld"/>
      <w:bookmarkStart w:id="1595" w:name="_Toc3557023"/>
      <w:bookmarkStart w:id="1596" w:name="_Toc34747273"/>
      <w:bookmarkStart w:id="1597" w:name="_Toc77102092"/>
      <w:bookmarkStart w:id="1598" w:name="_Toc288200764"/>
      <w:bookmarkStart w:id="1599" w:name="_Toc338939108"/>
      <w:bookmarkEnd w:id="1594"/>
      <w:r w:rsidRPr="007055D9">
        <w:lastRenderedPageBreak/>
        <w:t xml:space="preserve">Element </w:t>
      </w:r>
      <w:r>
        <w:t>"</w:t>
      </w:r>
      <w:proofErr w:type="spellStart"/>
      <w:r>
        <w:t>sheet_parameter</w:t>
      </w:r>
      <w:bookmarkEnd w:id="1595"/>
      <w:proofErr w:type="spellEnd"/>
      <w:r>
        <w:t>"</w:t>
      </w:r>
      <w:bookmarkEnd w:id="1596"/>
      <w:bookmarkEnd w:id="1597"/>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Beschriftung"/>
        <w:spacing w:before="120"/>
      </w:pPr>
      <w:bookmarkStart w:id="1600" w:name="_Toc3566499"/>
      <w:bookmarkStart w:id="1601" w:name="_Toc34747501"/>
      <w:bookmarkStart w:id="1602" w:name="_Toc7709596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600"/>
      <w:bookmarkEnd w:id="1601"/>
      <w:bookmarkEnd w:id="1602"/>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03" w:name="_Toc3557024"/>
      <w:bookmarkStart w:id="1604" w:name="_Toc34747274"/>
      <w:bookmarkStart w:id="1605" w:name="_Toc77102093"/>
      <w:bookmarkStart w:id="1606" w:name="_Toc83048706"/>
      <w:r w:rsidRPr="007055D9">
        <w:t>Edge Weld</w:t>
      </w:r>
      <w:bookmarkEnd w:id="1598"/>
      <w:bookmarkEnd w:id="1599"/>
      <w:bookmarkEnd w:id="1603"/>
      <w:bookmarkEnd w:id="1604"/>
      <w:bookmarkEnd w:id="1605"/>
      <w:bookmarkEnd w:id="1606"/>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07" w:name="_Toc3557025"/>
      <w:bookmarkStart w:id="1608" w:name="_Toc34747275"/>
      <w:bookmarkStart w:id="1609"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07"/>
      <w:bookmarkEnd w:id="1608"/>
      <w:bookmarkEnd w:id="1609"/>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10" w:name="_Toc3557131"/>
                            <w:bookmarkStart w:id="1611" w:name="_Toc34747384"/>
                            <w:bookmarkStart w:id="1612"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10"/>
                            <w:bookmarkEnd w:id="1611"/>
                            <w:bookmarkEnd w:id="1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40" w:name="_Toc3557131"/>
                      <w:bookmarkStart w:id="1641" w:name="_Toc34747384"/>
                      <w:bookmarkStart w:id="1642"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40"/>
                      <w:bookmarkEnd w:id="1641"/>
                      <w:bookmarkEnd w:id="1642"/>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13" w:name="_Toc3557026"/>
      <w:bookmarkStart w:id="1614" w:name="_Toc34747276"/>
      <w:bookmarkStart w:id="1615"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13"/>
      <w:bookmarkEnd w:id="1614"/>
      <w:bookmarkEnd w:id="1615"/>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16" w:name="_Toc3557132"/>
                            <w:bookmarkStart w:id="1617" w:name="_Toc34747385"/>
                            <w:bookmarkStart w:id="1618"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16"/>
                            <w:bookmarkEnd w:id="1617"/>
                            <w:bookmarkEnd w:id="16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649" w:name="_Toc3557132"/>
                      <w:bookmarkStart w:id="1650" w:name="_Toc34747385"/>
                      <w:bookmarkStart w:id="1651"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49"/>
                      <w:bookmarkEnd w:id="1650"/>
                      <w:bookmarkEnd w:id="165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Beschriftung"/>
        <w:spacing w:before="120"/>
      </w:pPr>
      <w:bookmarkStart w:id="1619" w:name="_Toc3566500"/>
      <w:bookmarkStart w:id="1620" w:name="_Toc34747502"/>
      <w:bookmarkStart w:id="1621" w:name="_Toc77095961"/>
      <w:r>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1619"/>
      <w:bookmarkEnd w:id="1620"/>
      <w:bookmarkEnd w:id="1621"/>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622" w:name="_Toc338939175"/>
      <w:bookmarkStart w:id="1623" w:name="_Toc3557027"/>
      <w:bookmarkStart w:id="1624" w:name="_Toc34747277"/>
      <w:bookmarkStart w:id="1625" w:name="_Toc77102096"/>
      <w:r w:rsidRPr="007055D9">
        <w:t>Attributes</w:t>
      </w:r>
      <w:bookmarkEnd w:id="1622"/>
      <w:bookmarkEnd w:id="1623"/>
      <w:bookmarkEnd w:id="1624"/>
      <w:bookmarkEnd w:id="1625"/>
    </w:p>
    <w:p w14:paraId="39DE4992" w14:textId="77777777" w:rsidR="00FC68DB" w:rsidRPr="007055D9" w:rsidRDefault="00FC68DB" w:rsidP="00B202D2">
      <w:pPr>
        <w:pStyle w:val="berschrift5"/>
      </w:pPr>
      <w:bookmarkStart w:id="1626" w:name="_Toc338939177"/>
      <w:r w:rsidRPr="007055D9">
        <w:t xml:space="preserve">Attribute </w:t>
      </w:r>
      <w:r>
        <w:t>"</w:t>
      </w:r>
      <w:r w:rsidRPr="007055D9">
        <w:t>base</w:t>
      </w:r>
      <w:bookmarkEnd w:id="1626"/>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627" w:name="_Toc338939178"/>
      <w:r w:rsidRPr="007055D9">
        <w:t xml:space="preserve">Attribute </w:t>
      </w:r>
      <w:r>
        <w:t>"</w:t>
      </w:r>
      <w:r w:rsidRPr="007055D9">
        <w:t>technology</w:t>
      </w:r>
      <w:bookmarkEnd w:id="1627"/>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628" w:name="_Toc338939179"/>
      <w:bookmarkStart w:id="1629" w:name="_Toc3557028"/>
      <w:bookmarkStart w:id="1630" w:name="_Toc34747278"/>
      <w:bookmarkStart w:id="1631" w:name="_Toc77102097"/>
      <w:r w:rsidRPr="007055D9">
        <w:t xml:space="preserve">Element </w:t>
      </w:r>
      <w:r>
        <w:t>"</w:t>
      </w:r>
      <w:proofErr w:type="spellStart"/>
      <w:r w:rsidRPr="007055D9">
        <w:t>weld_position</w:t>
      </w:r>
      <w:bookmarkEnd w:id="1628"/>
      <w:bookmarkEnd w:id="1629"/>
      <w:proofErr w:type="spellEnd"/>
      <w:r>
        <w:t>"</w:t>
      </w:r>
      <w:bookmarkEnd w:id="1630"/>
      <w:bookmarkEnd w:id="1631"/>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Beschriftung"/>
        <w:spacing w:before="120"/>
      </w:pPr>
      <w:bookmarkStart w:id="1632" w:name="_Toc3566501"/>
      <w:bookmarkStart w:id="1633" w:name="_Toc34747503"/>
      <w:bookmarkStart w:id="1634" w:name="_Toc7709596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632"/>
      <w:bookmarkEnd w:id="1633"/>
      <w:bookmarkEnd w:id="1634"/>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9A0CC8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339D7666"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635" w:name="_Toc338939182"/>
      <w:r w:rsidRPr="007055D9">
        <w:t xml:space="preserve">Attribute </w:t>
      </w:r>
      <w:r>
        <w:t>"</w:t>
      </w:r>
      <w:r w:rsidRPr="007055D9">
        <w:t>width</w:t>
      </w:r>
      <w:bookmarkEnd w:id="1635"/>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636" w:name="_Toc338939184"/>
      <w:r w:rsidRPr="007055D9">
        <w:t xml:space="preserve">Attribute </w:t>
      </w:r>
      <w:r>
        <w:t>"</w:t>
      </w:r>
      <w:r w:rsidRPr="007055D9">
        <w:t>filler</w:t>
      </w:r>
      <w:bookmarkEnd w:id="1636"/>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637" w:name="WeldDefinitionIWeld"/>
      <w:bookmarkStart w:id="1638" w:name="_Toc3557029"/>
      <w:bookmarkStart w:id="1639" w:name="_Toc34747279"/>
      <w:bookmarkStart w:id="1640" w:name="_Toc77102098"/>
      <w:bookmarkStart w:id="1641" w:name="_Toc288200765"/>
      <w:bookmarkStart w:id="1642" w:name="_Toc338939109"/>
      <w:bookmarkEnd w:id="1637"/>
      <w:r w:rsidRPr="007055D9">
        <w:t xml:space="preserve">Element </w:t>
      </w:r>
      <w:r>
        <w:t>"</w:t>
      </w:r>
      <w:proofErr w:type="spellStart"/>
      <w:r>
        <w:t>sheet_parameter</w:t>
      </w:r>
      <w:bookmarkEnd w:id="1638"/>
      <w:proofErr w:type="spellEnd"/>
      <w:r>
        <w:t>"</w:t>
      </w:r>
      <w:bookmarkEnd w:id="1639"/>
      <w:bookmarkEnd w:id="1640"/>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Beschriftung"/>
        <w:spacing w:before="120"/>
      </w:pPr>
      <w:bookmarkStart w:id="1643" w:name="_Toc3566502"/>
      <w:bookmarkStart w:id="1644" w:name="_Toc34747504"/>
      <w:bookmarkStart w:id="1645" w:name="_Toc7709596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643"/>
      <w:bookmarkEnd w:id="1644"/>
      <w:bookmarkEnd w:id="1645"/>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646" w:name="_Toc3557030"/>
      <w:bookmarkStart w:id="1647" w:name="_Toc34747280"/>
      <w:bookmarkStart w:id="1648" w:name="_Toc77102099"/>
      <w:bookmarkStart w:id="1649" w:name="_Toc83048707"/>
      <w:r w:rsidRPr="007055D9">
        <w:t>I-Weld</w:t>
      </w:r>
      <w:bookmarkEnd w:id="1641"/>
      <w:bookmarkEnd w:id="1642"/>
      <w:bookmarkEnd w:id="1646"/>
      <w:bookmarkEnd w:id="1647"/>
      <w:bookmarkEnd w:id="1648"/>
      <w:bookmarkEnd w:id="1649"/>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650" w:name="_Toc3557031"/>
      <w:bookmarkStart w:id="1651" w:name="_Toc34747281"/>
      <w:bookmarkStart w:id="1652" w:name="_Toc77102100"/>
      <w:r w:rsidRPr="007055D9">
        <w:t>Sheet Parameters</w:t>
      </w:r>
      <w:bookmarkEnd w:id="1650"/>
      <w:bookmarkEnd w:id="1651"/>
      <w:bookmarkEnd w:id="1652"/>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653" w:name="_Toc3557032"/>
      <w:bookmarkStart w:id="1654" w:name="_Toc34747282"/>
      <w:bookmarkStart w:id="1655" w:name="_Toc77102101"/>
      <w:r w:rsidRPr="007055D9">
        <w:t>Weld Parameters</w:t>
      </w:r>
      <w:bookmarkEnd w:id="1653"/>
      <w:bookmarkEnd w:id="1654"/>
      <w:bookmarkEnd w:id="1655"/>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Beschriftung"/>
            </w:pPr>
            <w:bookmarkStart w:id="1656" w:name="_Toc76030584"/>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1656"/>
            <w:r>
              <w:t xml:space="preserve">  </w:t>
            </w:r>
          </w:p>
        </w:tc>
        <w:tc>
          <w:tcPr>
            <w:tcW w:w="4605" w:type="dxa"/>
            <w:shd w:val="clear" w:color="auto" w:fill="auto"/>
          </w:tcPr>
          <w:p w14:paraId="2984DFB8" w14:textId="53CD7C88" w:rsidR="00FC68DB" w:rsidRPr="00066EE3" w:rsidRDefault="00FC68DB" w:rsidP="00B202D2">
            <w:pPr>
              <w:pStyle w:val="Beschriftung"/>
              <w:rPr>
                <w:bCs/>
              </w:rPr>
            </w:pPr>
            <w:bookmarkStart w:id="1657" w:name="_Toc76030585"/>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1657"/>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Beschriftung"/>
        <w:spacing w:before="120"/>
      </w:pPr>
      <w:bookmarkStart w:id="1658" w:name="_Toc3566503"/>
      <w:bookmarkStart w:id="1659" w:name="_Toc34747505"/>
      <w:bookmarkStart w:id="1660" w:name="_Toc7709596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1658"/>
      <w:bookmarkEnd w:id="1659"/>
      <w:bookmarkEnd w:id="1660"/>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661" w:name="_Toc338939186"/>
      <w:bookmarkStart w:id="1662" w:name="_Toc3557033"/>
      <w:bookmarkStart w:id="1663" w:name="_Toc34747283"/>
      <w:bookmarkStart w:id="1664" w:name="_Toc77102102"/>
      <w:r w:rsidRPr="007055D9">
        <w:t>Attributes</w:t>
      </w:r>
      <w:bookmarkEnd w:id="1661"/>
      <w:bookmarkEnd w:id="1662"/>
      <w:bookmarkEnd w:id="1663"/>
      <w:bookmarkEnd w:id="1664"/>
    </w:p>
    <w:p w14:paraId="547A1CA7" w14:textId="77777777" w:rsidR="00FC68DB" w:rsidRPr="007055D9" w:rsidRDefault="00FC68DB" w:rsidP="00B202D2">
      <w:pPr>
        <w:pStyle w:val="berschrift5"/>
      </w:pPr>
      <w:bookmarkStart w:id="1665" w:name="_Toc338939188"/>
      <w:r w:rsidRPr="007055D9">
        <w:t xml:space="preserve">Attribute </w:t>
      </w:r>
      <w:r>
        <w:t>"</w:t>
      </w:r>
      <w:r w:rsidRPr="007055D9">
        <w:t>base</w:t>
      </w:r>
      <w:bookmarkEnd w:id="1665"/>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666" w:name="_Toc338939189"/>
      <w:r w:rsidRPr="007055D9">
        <w:t xml:space="preserve">Attribute </w:t>
      </w:r>
      <w:r>
        <w:t>"</w:t>
      </w:r>
      <w:r w:rsidRPr="007055D9">
        <w:t>technology</w:t>
      </w:r>
      <w:bookmarkEnd w:id="1666"/>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667" w:name="_Toc338939190"/>
      <w:bookmarkStart w:id="1668" w:name="_Toc3557034"/>
      <w:bookmarkStart w:id="1669" w:name="_Toc34747284"/>
      <w:bookmarkStart w:id="1670" w:name="_Toc77102103"/>
      <w:r w:rsidRPr="007055D9">
        <w:t xml:space="preserve">Element </w:t>
      </w:r>
      <w:r>
        <w:t>"</w:t>
      </w:r>
      <w:proofErr w:type="spellStart"/>
      <w:r w:rsidRPr="007055D9">
        <w:t>weld_position</w:t>
      </w:r>
      <w:bookmarkEnd w:id="1667"/>
      <w:bookmarkEnd w:id="1668"/>
      <w:proofErr w:type="spellEnd"/>
      <w:r>
        <w:t>"</w:t>
      </w:r>
      <w:bookmarkEnd w:id="1669"/>
      <w:bookmarkEnd w:id="1670"/>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Beschriftung"/>
        <w:spacing w:before="120"/>
      </w:pPr>
      <w:bookmarkStart w:id="1671" w:name="_Toc3566504"/>
      <w:bookmarkStart w:id="1672" w:name="_Toc34747506"/>
      <w:bookmarkStart w:id="1673" w:name="_Toc77095965"/>
      <w:bookmarkStart w:id="1674"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671"/>
      <w:bookmarkEnd w:id="1672"/>
      <w:bookmarkEnd w:id="1673"/>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8F170E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674"/>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675" w:name="_Toc338939194"/>
      <w:r w:rsidRPr="007055D9">
        <w:t xml:space="preserve">Attribute </w:t>
      </w:r>
      <w:r>
        <w:t>"</w:t>
      </w:r>
      <w:r w:rsidRPr="007055D9">
        <w:t>filler</w:t>
      </w:r>
      <w:bookmarkEnd w:id="167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676" w:name="WeldDefinitionOverlapWeld"/>
      <w:bookmarkStart w:id="1677" w:name="_Toc3557035"/>
      <w:bookmarkStart w:id="1678" w:name="_Toc34747285"/>
      <w:bookmarkStart w:id="1679" w:name="_Toc77102104"/>
      <w:bookmarkStart w:id="1680" w:name="_Toc288200766"/>
      <w:bookmarkStart w:id="1681" w:name="_Toc338939110"/>
      <w:bookmarkEnd w:id="1676"/>
      <w:r w:rsidRPr="007055D9">
        <w:t xml:space="preserve">Element </w:t>
      </w:r>
      <w:r>
        <w:t>"</w:t>
      </w:r>
      <w:proofErr w:type="spellStart"/>
      <w:r>
        <w:t>sheet_parameter</w:t>
      </w:r>
      <w:bookmarkEnd w:id="1677"/>
      <w:proofErr w:type="spellEnd"/>
      <w:r>
        <w:t>"</w:t>
      </w:r>
      <w:bookmarkEnd w:id="1678"/>
      <w:bookmarkEnd w:id="1679"/>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Beschriftung"/>
        <w:spacing w:before="120"/>
      </w:pPr>
      <w:bookmarkStart w:id="1682" w:name="_Toc3566505"/>
      <w:bookmarkStart w:id="1683" w:name="_Toc34747507"/>
      <w:bookmarkStart w:id="1684" w:name="_Toc7709596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682"/>
      <w:bookmarkEnd w:id="1683"/>
      <w:bookmarkEnd w:id="1684"/>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lastRenderedPageBreak/>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685" w:name="_Toc3557036"/>
      <w:bookmarkStart w:id="1686" w:name="_Toc34747286"/>
      <w:bookmarkStart w:id="1687" w:name="_Toc77102105"/>
      <w:bookmarkStart w:id="1688" w:name="_Toc83048708"/>
      <w:r w:rsidRPr="007055D9">
        <w:t>Overlap Weld</w:t>
      </w:r>
      <w:bookmarkEnd w:id="1680"/>
      <w:bookmarkEnd w:id="1681"/>
      <w:bookmarkEnd w:id="1685"/>
      <w:bookmarkEnd w:id="1686"/>
      <w:bookmarkEnd w:id="1687"/>
      <w:bookmarkEnd w:id="1688"/>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2"/>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689" w:name="_Toc3557037"/>
      <w:bookmarkStart w:id="1690" w:name="_Toc34747287"/>
      <w:bookmarkStart w:id="1691" w:name="_Toc77102106"/>
      <w:r w:rsidRPr="007055D9">
        <w:t>Simple Overlap Weld</w:t>
      </w:r>
      <w:bookmarkEnd w:id="1689"/>
      <w:bookmarkEnd w:id="1690"/>
      <w:bookmarkEnd w:id="1691"/>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692" w:name="_Toc3557135"/>
                            <w:bookmarkStart w:id="1693" w:name="_Toc34747388"/>
                            <w:bookmarkStart w:id="1694"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692"/>
                            <w:bookmarkEnd w:id="1693"/>
                            <w:bookmarkEnd w:id="1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28" w:name="_Toc3557135"/>
                      <w:bookmarkStart w:id="1729" w:name="_Toc34747388"/>
                      <w:bookmarkStart w:id="1730"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28"/>
                      <w:bookmarkEnd w:id="1729"/>
                      <w:bookmarkEnd w:id="173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695" w:name="_Toc3557136"/>
                            <w:bookmarkStart w:id="1696" w:name="_Toc34747389"/>
                            <w:bookmarkStart w:id="1697"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695"/>
                            <w:bookmarkEnd w:id="1696"/>
                            <w:bookmarkEnd w:id="1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34" w:name="_Toc3557136"/>
                      <w:bookmarkStart w:id="1735" w:name="_Toc34747389"/>
                      <w:bookmarkStart w:id="1736"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34"/>
                      <w:bookmarkEnd w:id="1735"/>
                      <w:bookmarkEnd w:id="1736"/>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6pt;height:34.6pt" o:ole="">
            <v:imagedata r:id="rId162" o:title=""/>
          </v:shape>
          <o:OLEObject Type="Embed" ProgID="Equation.3" ShapeID="_x0000_i1028" DrawAspect="Content" ObjectID="_1696310017"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Beschriftung"/>
        <w:spacing w:before="120"/>
      </w:pPr>
      <w:bookmarkStart w:id="1698" w:name="_Toc3566506"/>
      <w:bookmarkStart w:id="1699" w:name="_Toc34747508"/>
      <w:bookmarkStart w:id="1700" w:name="_Toc7709596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1698"/>
      <w:bookmarkEnd w:id="1699"/>
      <w:bookmarkEnd w:id="1700"/>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01" w:name="_Toc338939112"/>
      <w:bookmarkStart w:id="1702" w:name="_Toc3557038"/>
      <w:bookmarkStart w:id="1703" w:name="_Toc34747288"/>
      <w:bookmarkStart w:id="1704" w:name="_Toc77102107"/>
      <w:r w:rsidRPr="007055D9">
        <w:t>Single Sided Double Overlap Weld</w:t>
      </w:r>
      <w:bookmarkEnd w:id="1701"/>
      <w:bookmarkEnd w:id="1702"/>
      <w:bookmarkEnd w:id="1703"/>
      <w:bookmarkEnd w:id="1704"/>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05" w:name="_Toc3557137"/>
                            <w:bookmarkStart w:id="1706" w:name="_Toc34747390"/>
                            <w:bookmarkStart w:id="1707"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05"/>
                            <w:bookmarkEnd w:id="1706"/>
                            <w:bookmarkEnd w:id="1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47" w:name="_Toc3557137"/>
                      <w:bookmarkStart w:id="1748" w:name="_Toc34747390"/>
                      <w:bookmarkStart w:id="1749"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47"/>
                      <w:bookmarkEnd w:id="1748"/>
                      <w:bookmarkEnd w:id="1749"/>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708" w:name="_Toc3557138"/>
                            <w:bookmarkStart w:id="1709" w:name="_Toc34747391"/>
                            <w:bookmarkStart w:id="1710"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08"/>
                            <w:bookmarkEnd w:id="1709"/>
                            <w:bookmarkEnd w:id="1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753" w:name="_Toc3557138"/>
                      <w:bookmarkStart w:id="1754" w:name="_Toc34747391"/>
                      <w:bookmarkStart w:id="1755"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3"/>
                      <w:bookmarkEnd w:id="1754"/>
                      <w:bookmarkEnd w:id="1755"/>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8pt;height:36.45pt" o:ole="">
            <v:imagedata r:id="rId151" o:title=""/>
          </v:shape>
          <o:OLEObject Type="Embed" ProgID="Equation.3" ShapeID="_x0000_i1029" DrawAspect="Content" ObjectID="_1696310018"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Beschriftung"/>
        <w:spacing w:before="120"/>
      </w:pPr>
      <w:bookmarkStart w:id="1711" w:name="_Toc3566507"/>
      <w:bookmarkStart w:id="1712" w:name="_Toc34747509"/>
      <w:bookmarkStart w:id="1713" w:name="_Toc7709596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1711"/>
      <w:bookmarkEnd w:id="1712"/>
      <w:bookmarkEnd w:id="1713"/>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714" w:name="_Toc338939113"/>
      <w:bookmarkStart w:id="1715" w:name="_Toc3557039"/>
      <w:bookmarkStart w:id="1716" w:name="_Toc34747289"/>
      <w:bookmarkStart w:id="1717" w:name="_Toc77102108"/>
      <w:r w:rsidRPr="007055D9">
        <w:t>Double Sided Double Overlap Weld</w:t>
      </w:r>
      <w:bookmarkEnd w:id="1714"/>
      <w:bookmarkEnd w:id="1715"/>
      <w:bookmarkEnd w:id="1716"/>
      <w:bookmarkEnd w:id="1717"/>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718" w:name="_Toc3557139"/>
                            <w:bookmarkStart w:id="1719" w:name="_Toc34747392"/>
                            <w:bookmarkStart w:id="1720"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18"/>
                            <w:bookmarkEnd w:id="1719"/>
                            <w:bookmarkEnd w:id="17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766" w:name="_Toc3557139"/>
                      <w:bookmarkStart w:id="1767" w:name="_Toc34747392"/>
                      <w:bookmarkStart w:id="1768"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66"/>
                      <w:bookmarkEnd w:id="1767"/>
                      <w:bookmarkEnd w:id="176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721" w:name="_Toc3557140"/>
                            <w:bookmarkStart w:id="1722" w:name="_Toc34747393"/>
                            <w:bookmarkStart w:id="1723"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21"/>
                            <w:bookmarkEnd w:id="1722"/>
                            <w:bookmarkEnd w:id="1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772" w:name="_Toc3557140"/>
                      <w:bookmarkStart w:id="1773" w:name="_Toc34747393"/>
                      <w:bookmarkStart w:id="1774"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72"/>
                      <w:bookmarkEnd w:id="1773"/>
                      <w:bookmarkEnd w:id="1774"/>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8pt;height:36.45pt" o:ole="">
            <v:imagedata r:id="rId151" o:title=""/>
          </v:shape>
          <o:OLEObject Type="Embed" ProgID="Equation.3" ShapeID="_x0000_i1030" DrawAspect="Content" ObjectID="_1696310019"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Beschriftung"/>
        <w:spacing w:before="120"/>
      </w:pPr>
      <w:bookmarkStart w:id="1724" w:name="_Toc3566508"/>
      <w:bookmarkStart w:id="1725" w:name="_Toc34747510"/>
      <w:bookmarkStart w:id="1726" w:name="_Toc7709596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proofErr w:type="gramStart"/>
      <w:r w:rsidRPr="007055D9">
        <w:t>Double Sided</w:t>
      </w:r>
      <w:proofErr w:type="gramEnd"/>
      <w:r w:rsidRPr="007055D9">
        <w:t xml:space="preserve"> Double Overlap Weld</w:t>
      </w:r>
      <w:bookmarkEnd w:id="1724"/>
      <w:bookmarkEnd w:id="1725"/>
      <w:bookmarkEnd w:id="1726"/>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727" w:name="_Toc338939196"/>
      <w:bookmarkStart w:id="1728" w:name="_Toc3557040"/>
      <w:bookmarkStart w:id="1729" w:name="_Toc34747290"/>
      <w:bookmarkStart w:id="1730" w:name="_Toc77102109"/>
      <w:r w:rsidRPr="007055D9">
        <w:t>Attributes</w:t>
      </w:r>
      <w:bookmarkEnd w:id="1727"/>
      <w:bookmarkEnd w:id="1728"/>
      <w:bookmarkEnd w:id="1729"/>
      <w:bookmarkEnd w:id="1730"/>
    </w:p>
    <w:p w14:paraId="4EF2ED14" w14:textId="77777777" w:rsidR="00FC68DB" w:rsidRPr="007055D9" w:rsidRDefault="00FC68DB" w:rsidP="00B202D2">
      <w:pPr>
        <w:pStyle w:val="berschrift5"/>
      </w:pPr>
      <w:bookmarkStart w:id="1731" w:name="_Toc338939198"/>
      <w:r w:rsidRPr="007055D9">
        <w:t xml:space="preserve">Attribute </w:t>
      </w:r>
      <w:r>
        <w:t>"</w:t>
      </w:r>
      <w:r w:rsidRPr="007055D9">
        <w:t>base</w:t>
      </w:r>
      <w:bookmarkEnd w:id="1731"/>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732" w:name="_Toc338939199"/>
      <w:r w:rsidRPr="007055D9">
        <w:t xml:space="preserve">Attribute </w:t>
      </w:r>
      <w:r>
        <w:t>"</w:t>
      </w:r>
      <w:r w:rsidRPr="007055D9">
        <w:t>technology</w:t>
      </w:r>
      <w:bookmarkEnd w:id="1732"/>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733" w:name="_Toc338939200"/>
      <w:bookmarkStart w:id="1734" w:name="_Toc3557041"/>
      <w:bookmarkStart w:id="1735" w:name="_Toc34747291"/>
      <w:bookmarkStart w:id="1736" w:name="_Toc77102110"/>
      <w:r w:rsidRPr="007055D9">
        <w:t xml:space="preserve">Element </w:t>
      </w:r>
      <w:r>
        <w:t>"</w:t>
      </w:r>
      <w:proofErr w:type="spellStart"/>
      <w:r w:rsidRPr="007055D9">
        <w:t>weld_position</w:t>
      </w:r>
      <w:bookmarkEnd w:id="1733"/>
      <w:bookmarkEnd w:id="1734"/>
      <w:proofErr w:type="spellEnd"/>
      <w:r>
        <w:t>"</w:t>
      </w:r>
      <w:bookmarkEnd w:id="1735"/>
      <w:bookmarkEnd w:id="1736"/>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Beschriftung"/>
        <w:spacing w:before="120"/>
      </w:pPr>
      <w:bookmarkStart w:id="1737" w:name="_Toc3566509"/>
      <w:bookmarkStart w:id="1738" w:name="_Toc34747511"/>
      <w:bookmarkStart w:id="1739" w:name="_Toc77095970"/>
      <w:bookmarkStart w:id="1740"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1737"/>
      <w:bookmarkEnd w:id="1738"/>
      <w:bookmarkEnd w:id="1739"/>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ED2CDA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740"/>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741" w:name="_Toc338939204"/>
      <w:r w:rsidRPr="007055D9">
        <w:t xml:space="preserve">Attribute </w:t>
      </w:r>
      <w:r>
        <w:t>"</w:t>
      </w:r>
      <w:r w:rsidRPr="007055D9">
        <w:t>thickness</w:t>
      </w:r>
      <w:bookmarkEnd w:id="1741"/>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742" w:name="_Toc338939205"/>
      <w:r w:rsidRPr="007055D9">
        <w:t xml:space="preserve">Attribute </w:t>
      </w:r>
      <w:r>
        <w:t>"</w:t>
      </w:r>
      <w:r w:rsidRPr="007055D9">
        <w:t>angle</w:t>
      </w:r>
      <w:bookmarkEnd w:id="1742"/>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743" w:name="_Toc338939206"/>
      <w:r w:rsidRPr="007055D9">
        <w:t xml:space="preserve">Attribute </w:t>
      </w:r>
      <w:r>
        <w:t>"</w:t>
      </w:r>
      <w:r w:rsidRPr="007055D9">
        <w:t>shape</w:t>
      </w:r>
      <w:bookmarkEnd w:id="1743"/>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744" w:name="_Toc338939207"/>
      <w:r w:rsidRPr="007055D9">
        <w:t xml:space="preserve">Attribute </w:t>
      </w:r>
      <w:r>
        <w:t>"</w:t>
      </w:r>
      <w:r w:rsidRPr="007055D9">
        <w:t>penetration</w:t>
      </w:r>
      <w:bookmarkEnd w:id="1744"/>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745" w:name="_Toc338939209"/>
      <w:r w:rsidRPr="007055D9">
        <w:t xml:space="preserve">Attribute </w:t>
      </w:r>
      <w:r>
        <w:t>"</w:t>
      </w:r>
      <w:r w:rsidRPr="007055D9">
        <w:t>filler</w:t>
      </w:r>
      <w:bookmarkEnd w:id="1745"/>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746" w:name="WeldDefinitionYJoint"/>
      <w:bookmarkStart w:id="1747" w:name="_Toc3557042"/>
      <w:bookmarkStart w:id="1748" w:name="_Toc34747292"/>
      <w:bookmarkStart w:id="1749" w:name="_Toc77102111"/>
      <w:bookmarkStart w:id="1750" w:name="_Toc288200767"/>
      <w:bookmarkStart w:id="1751" w:name="_Toc338939114"/>
      <w:bookmarkEnd w:id="1746"/>
      <w:r w:rsidRPr="007055D9">
        <w:t xml:space="preserve">Element </w:t>
      </w:r>
      <w:r>
        <w:t>"</w:t>
      </w:r>
      <w:proofErr w:type="spellStart"/>
      <w:r>
        <w:t>sheet_parameter</w:t>
      </w:r>
      <w:bookmarkEnd w:id="1747"/>
      <w:proofErr w:type="spellEnd"/>
      <w:r>
        <w:t>"</w:t>
      </w:r>
      <w:bookmarkEnd w:id="1748"/>
      <w:bookmarkEnd w:id="1749"/>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Beschriftung"/>
        <w:spacing w:before="120"/>
      </w:pPr>
      <w:bookmarkStart w:id="1752" w:name="_Toc3566510"/>
      <w:bookmarkStart w:id="1753" w:name="_Toc34747512"/>
      <w:bookmarkStart w:id="1754" w:name="_Toc7709597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1752"/>
      <w:bookmarkEnd w:id="1753"/>
      <w:bookmarkEnd w:id="1754"/>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755" w:name="_Toc3557043"/>
      <w:bookmarkStart w:id="1756" w:name="_Toc34747293"/>
      <w:bookmarkStart w:id="1757" w:name="_Toc77102112"/>
      <w:bookmarkStart w:id="1758" w:name="_Toc83048709"/>
      <w:r w:rsidRPr="007055D9">
        <w:t>Y-Joint</w:t>
      </w:r>
      <w:bookmarkEnd w:id="1750"/>
      <w:bookmarkEnd w:id="1751"/>
      <w:bookmarkEnd w:id="1755"/>
      <w:bookmarkEnd w:id="1756"/>
      <w:bookmarkEnd w:id="1757"/>
      <w:bookmarkEnd w:id="1758"/>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3"/>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759" w:name="_Toc3557044"/>
      <w:bookmarkStart w:id="1760" w:name="_Toc34747294"/>
      <w:bookmarkStart w:id="1761" w:name="_Toc77102113"/>
      <w:r w:rsidRPr="007055D9">
        <w:lastRenderedPageBreak/>
        <w:t>Sheet Parameters</w:t>
      </w:r>
      <w:bookmarkEnd w:id="1759"/>
      <w:bookmarkEnd w:id="1760"/>
      <w:bookmarkEnd w:id="1761"/>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762" w:name="_Toc3557045"/>
      <w:bookmarkStart w:id="1763" w:name="_Toc34747295"/>
      <w:bookmarkStart w:id="1764" w:name="_Toc77102114"/>
      <w:r w:rsidRPr="007055D9">
        <w:t>Weld Parameters</w:t>
      </w:r>
      <w:bookmarkEnd w:id="1762"/>
      <w:bookmarkEnd w:id="1763"/>
      <w:bookmarkEnd w:id="1764"/>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Beschriftung"/>
            </w:pPr>
            <w:bookmarkStart w:id="1765" w:name="_Ref7931629"/>
            <w:bookmarkStart w:id="1766" w:name="_Toc76030592"/>
            <w:r>
              <w:t xml:space="preserve">Figure </w:t>
            </w:r>
            <w:r>
              <w:fldChar w:fldCharType="begin"/>
            </w:r>
            <w:r>
              <w:instrText xml:space="preserve"> SEQ Figure \* ARABIC </w:instrText>
            </w:r>
            <w:r>
              <w:fldChar w:fldCharType="separate"/>
            </w:r>
            <w:r w:rsidR="004C113B">
              <w:rPr>
                <w:noProof/>
              </w:rPr>
              <w:t>71</w:t>
            </w:r>
            <w:r>
              <w:fldChar w:fldCharType="end"/>
            </w:r>
            <w:bookmarkEnd w:id="1765"/>
            <w:r>
              <w:t>: Y-Joint Sheet Layout</w:t>
            </w:r>
            <w:bookmarkEnd w:id="1766"/>
            <w:r>
              <w:t xml:space="preserve"> </w:t>
            </w:r>
          </w:p>
        </w:tc>
        <w:tc>
          <w:tcPr>
            <w:tcW w:w="4605" w:type="dxa"/>
            <w:shd w:val="clear" w:color="auto" w:fill="auto"/>
          </w:tcPr>
          <w:p w14:paraId="0705A4F3" w14:textId="5F62F425" w:rsidR="00FC68DB" w:rsidRPr="00066EE3" w:rsidRDefault="00FC68DB" w:rsidP="00B202D2">
            <w:pPr>
              <w:pStyle w:val="Beschriftung"/>
              <w:rPr>
                <w:bCs/>
              </w:rPr>
            </w:pPr>
            <w:bookmarkStart w:id="1767" w:name="_Toc76030593"/>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1767"/>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65pt;height:36.45pt" o:ole="">
            <v:imagedata r:id="rId151" o:title=""/>
          </v:shape>
          <o:OLEObject Type="Embed" ProgID="Equation.3" ShapeID="_x0000_i1031" DrawAspect="Content" ObjectID="_1696310020" r:id="rId17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Beschriftung"/>
        <w:spacing w:before="120"/>
      </w:pPr>
      <w:bookmarkStart w:id="1768" w:name="_Toc3566511"/>
      <w:bookmarkStart w:id="1769" w:name="_Toc34747513"/>
      <w:bookmarkStart w:id="1770" w:name="_Toc77095972"/>
      <w:bookmarkStart w:id="1771"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1768"/>
      <w:bookmarkEnd w:id="1769"/>
      <w:bookmarkEnd w:id="1770"/>
    </w:p>
    <w:p w14:paraId="449B6B32" w14:textId="77777777" w:rsidR="00FC68DB" w:rsidRPr="007055D9" w:rsidRDefault="00FC68DB" w:rsidP="00B202D2">
      <w:pPr>
        <w:pStyle w:val="berschrift4"/>
      </w:pPr>
      <w:bookmarkStart w:id="1772" w:name="_Toc3557046"/>
      <w:bookmarkStart w:id="1773" w:name="_Toc34747296"/>
      <w:bookmarkStart w:id="1774" w:name="_Toc77102115"/>
      <w:r w:rsidRPr="007055D9">
        <w:t>Attributes</w:t>
      </w:r>
      <w:bookmarkEnd w:id="1771"/>
      <w:bookmarkEnd w:id="1772"/>
      <w:bookmarkEnd w:id="1773"/>
      <w:bookmarkEnd w:id="1774"/>
    </w:p>
    <w:p w14:paraId="196C39A1" w14:textId="77777777" w:rsidR="00FC68DB" w:rsidRPr="007055D9" w:rsidRDefault="00FC68DB" w:rsidP="00B202D2">
      <w:pPr>
        <w:pStyle w:val="berschrift5"/>
      </w:pPr>
      <w:bookmarkStart w:id="1775" w:name="_Toc338939213"/>
      <w:r w:rsidRPr="007055D9">
        <w:t xml:space="preserve">Attribute </w:t>
      </w:r>
      <w:r>
        <w:t>"</w:t>
      </w:r>
      <w:r w:rsidRPr="007055D9">
        <w:t>base</w:t>
      </w:r>
      <w:bookmarkEnd w:id="1775"/>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776" w:name="_Toc338939214"/>
      <w:r w:rsidRPr="007055D9">
        <w:t xml:space="preserve">Attribute </w:t>
      </w:r>
      <w:r>
        <w:t>"</w:t>
      </w:r>
      <w:r w:rsidRPr="007055D9">
        <w:t>technology</w:t>
      </w:r>
      <w:bookmarkEnd w:id="1776"/>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777" w:name="_Toc338939215"/>
      <w:bookmarkStart w:id="1778" w:name="_Toc3557047"/>
      <w:bookmarkStart w:id="1779" w:name="_Toc34747297"/>
      <w:bookmarkStart w:id="1780" w:name="_Toc77102116"/>
      <w:r w:rsidRPr="007055D9">
        <w:t xml:space="preserve">Element </w:t>
      </w:r>
      <w:r>
        <w:t>"</w:t>
      </w:r>
      <w:proofErr w:type="spellStart"/>
      <w:r w:rsidRPr="007055D9">
        <w:t>weld_position</w:t>
      </w:r>
      <w:bookmarkEnd w:id="1777"/>
      <w:bookmarkEnd w:id="1778"/>
      <w:proofErr w:type="spellEnd"/>
      <w:r>
        <w:t>"</w:t>
      </w:r>
      <w:bookmarkEnd w:id="1779"/>
      <w:bookmarkEnd w:id="1780"/>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Beschriftung"/>
        <w:spacing w:before="120"/>
      </w:pPr>
      <w:bookmarkStart w:id="1781" w:name="_Toc3566512"/>
      <w:bookmarkStart w:id="1782" w:name="_Toc34747514"/>
      <w:bookmarkStart w:id="1783" w:name="_Toc77095973"/>
      <w:bookmarkStart w:id="1784"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1781"/>
      <w:bookmarkEnd w:id="1782"/>
      <w:bookmarkEnd w:id="1783"/>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4C6D0DB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784"/>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785" w:name="_Toc338939219"/>
      <w:r w:rsidRPr="007055D9">
        <w:t xml:space="preserve">Attribute </w:t>
      </w:r>
      <w:r>
        <w:t>"</w:t>
      </w:r>
      <w:r w:rsidRPr="007055D9">
        <w:t>thickness</w:t>
      </w:r>
      <w:bookmarkEnd w:id="1785"/>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Beschriftung"/>
        <w:spacing w:before="120"/>
      </w:pPr>
      <w:bookmarkStart w:id="1786" w:name="_Toc3566513"/>
      <w:bookmarkStart w:id="1787" w:name="_Toc34747515"/>
      <w:bookmarkStart w:id="1788" w:name="_Toc77095974"/>
      <w:bookmarkStart w:id="1789"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1786"/>
      <w:bookmarkEnd w:id="1787"/>
      <w:bookmarkEnd w:id="1788"/>
    </w:p>
    <w:p w14:paraId="6D37B18D" w14:textId="77777777" w:rsidR="00FC68DB" w:rsidRPr="007055D9" w:rsidRDefault="00FC68DB" w:rsidP="00B202D2">
      <w:pPr>
        <w:pStyle w:val="berschrift5"/>
      </w:pPr>
      <w:r w:rsidRPr="007055D9">
        <w:t xml:space="preserve">Attribute </w:t>
      </w:r>
      <w:r>
        <w:t>"</w:t>
      </w:r>
      <w:r w:rsidRPr="007055D9">
        <w:t>angle</w:t>
      </w:r>
      <w:bookmarkEnd w:id="1789"/>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790" w:name="_Toc338939221"/>
      <w:r w:rsidRPr="007055D9">
        <w:t xml:space="preserve">Attribute </w:t>
      </w:r>
      <w:r>
        <w:t>"</w:t>
      </w:r>
      <w:r w:rsidRPr="007055D9">
        <w:t>penetration</w:t>
      </w:r>
      <w:bookmarkEnd w:id="1790"/>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791" w:name="_Toc338939223"/>
      <w:r w:rsidRPr="007055D9">
        <w:t xml:space="preserve">Attribute </w:t>
      </w:r>
      <w:r>
        <w:t>"</w:t>
      </w:r>
      <w:r w:rsidRPr="007055D9">
        <w:t>shape</w:t>
      </w:r>
      <w:bookmarkEnd w:id="1791"/>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792" w:name="_Toc338939224"/>
      <w:r w:rsidRPr="007055D9">
        <w:t xml:space="preserve">Attribute </w:t>
      </w:r>
      <w:r>
        <w:t>"</w:t>
      </w:r>
      <w:r w:rsidRPr="007055D9">
        <w:t>filler</w:t>
      </w:r>
      <w:bookmarkEnd w:id="1792"/>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793" w:name="_Toc3557048"/>
      <w:bookmarkStart w:id="1794" w:name="_Toc34747298"/>
      <w:bookmarkStart w:id="1795" w:name="_Toc77102117"/>
      <w:r w:rsidRPr="007055D9">
        <w:lastRenderedPageBreak/>
        <w:t xml:space="preserve">Element </w:t>
      </w:r>
      <w:r>
        <w:t>"</w:t>
      </w:r>
      <w:proofErr w:type="spellStart"/>
      <w:r>
        <w:t>sheet_parameter</w:t>
      </w:r>
      <w:bookmarkEnd w:id="1793"/>
      <w:proofErr w:type="spellEnd"/>
      <w:r>
        <w:t>"</w:t>
      </w:r>
      <w:bookmarkEnd w:id="1794"/>
      <w:bookmarkEnd w:id="1795"/>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Beschriftung"/>
        <w:spacing w:before="120"/>
      </w:pPr>
      <w:bookmarkStart w:id="1796" w:name="_Toc3566514"/>
      <w:bookmarkStart w:id="1797" w:name="_Toc34747516"/>
      <w:bookmarkStart w:id="1798" w:name="_Toc7709597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1796"/>
      <w:bookmarkEnd w:id="1797"/>
      <w:bookmarkEnd w:id="1798"/>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799" w:name="WeldDefinitionKJoint"/>
      <w:bookmarkStart w:id="1800" w:name="_Toc338939115"/>
      <w:bookmarkStart w:id="1801" w:name="_Toc3557049"/>
      <w:bookmarkStart w:id="1802" w:name="_Toc34747299"/>
      <w:bookmarkStart w:id="1803" w:name="_Toc77102118"/>
      <w:bookmarkStart w:id="1804" w:name="_Toc83048710"/>
      <w:bookmarkEnd w:id="1799"/>
      <w:r w:rsidRPr="007055D9">
        <w:t>K-Joint</w:t>
      </w:r>
      <w:bookmarkEnd w:id="1800"/>
      <w:bookmarkEnd w:id="1801"/>
      <w:bookmarkEnd w:id="1802"/>
      <w:bookmarkEnd w:id="1803"/>
      <w:bookmarkEnd w:id="1804"/>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4"/>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805" w:name="_Toc3557050"/>
      <w:bookmarkStart w:id="1806" w:name="_Toc34747300"/>
      <w:bookmarkStart w:id="1807" w:name="_Toc77102119"/>
      <w:r w:rsidRPr="007055D9">
        <w:t>Sheet Parameters</w:t>
      </w:r>
      <w:bookmarkEnd w:id="1805"/>
      <w:bookmarkEnd w:id="1806"/>
      <w:bookmarkEnd w:id="1807"/>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808" w:name="_Ref7932243"/>
                            <w:bookmarkStart w:id="1809" w:name="_Toc3557143"/>
                            <w:bookmarkStart w:id="1810" w:name="_Ref7932230"/>
                            <w:bookmarkStart w:id="1811" w:name="_Toc34747396"/>
                            <w:bookmarkStart w:id="1812" w:name="_Toc76030594"/>
                            <w:r>
                              <w:t xml:space="preserve">Figure </w:t>
                            </w:r>
                            <w:r>
                              <w:fldChar w:fldCharType="begin"/>
                            </w:r>
                            <w:r>
                              <w:instrText xml:space="preserve"> SEQ Figure \* ARABIC </w:instrText>
                            </w:r>
                            <w:r>
                              <w:fldChar w:fldCharType="separate"/>
                            </w:r>
                            <w:r>
                              <w:rPr>
                                <w:noProof/>
                              </w:rPr>
                              <w:t>73</w:t>
                            </w:r>
                            <w:r>
                              <w:fldChar w:fldCharType="end"/>
                            </w:r>
                            <w:bookmarkEnd w:id="1808"/>
                            <w:r>
                              <w:t>: K-Joint Sheet Layout</w:t>
                            </w:r>
                            <w:bookmarkEnd w:id="1809"/>
                            <w:bookmarkEnd w:id="1810"/>
                            <w:bookmarkEnd w:id="1811"/>
                            <w:bookmarkEnd w:id="18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864" w:name="_Ref7932243"/>
                      <w:bookmarkStart w:id="1865" w:name="_Toc3557143"/>
                      <w:bookmarkStart w:id="1866" w:name="_Ref7932230"/>
                      <w:bookmarkStart w:id="1867" w:name="_Toc34747396"/>
                      <w:bookmarkStart w:id="1868" w:name="_Toc76030594"/>
                      <w:r>
                        <w:t xml:space="preserve">Figure </w:t>
                      </w:r>
                      <w:r>
                        <w:fldChar w:fldCharType="begin"/>
                      </w:r>
                      <w:r>
                        <w:instrText xml:space="preserve"> SEQ Figure \* ARABIC </w:instrText>
                      </w:r>
                      <w:r>
                        <w:fldChar w:fldCharType="separate"/>
                      </w:r>
                      <w:r>
                        <w:rPr>
                          <w:noProof/>
                        </w:rPr>
                        <w:t>73</w:t>
                      </w:r>
                      <w:r>
                        <w:fldChar w:fldCharType="end"/>
                      </w:r>
                      <w:bookmarkEnd w:id="1864"/>
                      <w:r>
                        <w:t>: K-Joint Sheet Layout</w:t>
                      </w:r>
                      <w:bookmarkEnd w:id="1865"/>
                      <w:bookmarkEnd w:id="1866"/>
                      <w:bookmarkEnd w:id="1867"/>
                      <w:bookmarkEnd w:id="1868"/>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813" w:name="_Toc3557051"/>
      <w:bookmarkStart w:id="1814" w:name="_Toc34747301"/>
      <w:bookmarkStart w:id="1815" w:name="_Toc77102120"/>
      <w:r w:rsidRPr="007055D9">
        <w:t>Weld Parameters</w:t>
      </w:r>
      <w:bookmarkEnd w:id="1813"/>
      <w:bookmarkEnd w:id="1814"/>
      <w:bookmarkEnd w:id="1815"/>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816" w:name="_Toc3557144"/>
                            <w:bookmarkStart w:id="1817" w:name="_Toc34747397"/>
                            <w:bookmarkStart w:id="1818"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16"/>
                            <w:bookmarkEnd w:id="1817"/>
                            <w:bookmarkEnd w:id="18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875" w:name="_Toc3557144"/>
                      <w:bookmarkStart w:id="1876" w:name="_Toc34747397"/>
                      <w:bookmarkStart w:id="1877"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75"/>
                      <w:bookmarkEnd w:id="1876"/>
                      <w:bookmarkEnd w:id="1877"/>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65pt;height:36.45pt" o:ole="">
            <v:imagedata r:id="rId151" o:title=""/>
          </v:shape>
          <o:OLEObject Type="Embed" ProgID="Equation.3" ShapeID="_x0000_i1032" DrawAspect="Content" ObjectID="_1696310021" r:id="rId17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Beschriftung"/>
        <w:spacing w:before="120"/>
      </w:pPr>
      <w:bookmarkStart w:id="1819" w:name="_Toc3566515"/>
      <w:bookmarkStart w:id="1820" w:name="_Toc34747517"/>
      <w:bookmarkStart w:id="1821" w:name="_Toc7709597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1819"/>
      <w:bookmarkEnd w:id="1820"/>
      <w:bookmarkEnd w:id="1821"/>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822" w:name="_Toc338939226"/>
      <w:bookmarkStart w:id="1823" w:name="_Toc3557052"/>
      <w:bookmarkStart w:id="1824" w:name="_Toc34747302"/>
      <w:bookmarkStart w:id="1825" w:name="_Toc77102121"/>
      <w:r w:rsidRPr="007055D9">
        <w:t>Attributes</w:t>
      </w:r>
      <w:bookmarkEnd w:id="1822"/>
      <w:bookmarkEnd w:id="1823"/>
      <w:bookmarkEnd w:id="1824"/>
      <w:bookmarkEnd w:id="1825"/>
    </w:p>
    <w:p w14:paraId="5D24B36D" w14:textId="77777777" w:rsidR="00FC68DB" w:rsidRPr="007055D9" w:rsidRDefault="00FC68DB" w:rsidP="00B202D2">
      <w:pPr>
        <w:pStyle w:val="berschrift5"/>
      </w:pPr>
      <w:bookmarkStart w:id="1826" w:name="_Toc338939228"/>
      <w:r w:rsidRPr="007055D9">
        <w:t xml:space="preserve">Attribute </w:t>
      </w:r>
      <w:r>
        <w:t>"</w:t>
      </w:r>
      <w:r w:rsidRPr="007055D9">
        <w:t>base</w:t>
      </w:r>
      <w:bookmarkEnd w:id="1826"/>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827" w:name="_Toc338939229"/>
      <w:r w:rsidRPr="007055D9">
        <w:t xml:space="preserve">Attribute </w:t>
      </w:r>
      <w:r>
        <w:t>"</w:t>
      </w:r>
      <w:r w:rsidRPr="007055D9">
        <w:t>technology</w:t>
      </w:r>
      <w:bookmarkEnd w:id="1827"/>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828" w:name="_Toc338939230"/>
      <w:bookmarkStart w:id="1829" w:name="_Toc3557053"/>
      <w:bookmarkStart w:id="1830" w:name="_Toc34747303"/>
      <w:bookmarkStart w:id="1831" w:name="_Toc77102122"/>
      <w:r w:rsidRPr="007055D9">
        <w:t xml:space="preserve">Element </w:t>
      </w:r>
      <w:r>
        <w:t>"</w:t>
      </w:r>
      <w:proofErr w:type="spellStart"/>
      <w:r w:rsidRPr="007055D9">
        <w:t>weld_position</w:t>
      </w:r>
      <w:bookmarkEnd w:id="1828"/>
      <w:bookmarkEnd w:id="1829"/>
      <w:proofErr w:type="spellEnd"/>
      <w:r>
        <w:t>"</w:t>
      </w:r>
      <w:bookmarkEnd w:id="1830"/>
      <w:bookmarkEnd w:id="1831"/>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Beschriftung"/>
        <w:spacing w:before="120"/>
      </w:pPr>
      <w:bookmarkStart w:id="1832" w:name="_Toc3566516"/>
      <w:bookmarkStart w:id="1833" w:name="_Toc34747518"/>
      <w:bookmarkStart w:id="1834" w:name="_Toc77095977"/>
      <w:bookmarkStart w:id="1835"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1832"/>
      <w:bookmarkEnd w:id="1833"/>
      <w:bookmarkEnd w:id="1834"/>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18DC670"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835"/>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836" w:name="_Toc338939234"/>
      <w:r w:rsidRPr="007055D9">
        <w:t xml:space="preserve">Attribute </w:t>
      </w:r>
      <w:r>
        <w:t>"</w:t>
      </w:r>
      <w:r w:rsidRPr="007055D9">
        <w:t>thickness</w:t>
      </w:r>
      <w:bookmarkEnd w:id="1836"/>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Beschriftung"/>
        <w:spacing w:before="120"/>
      </w:pPr>
      <w:bookmarkStart w:id="1837" w:name="_Toc3566517"/>
      <w:bookmarkStart w:id="1838" w:name="_Toc34747519"/>
      <w:bookmarkStart w:id="1839" w:name="_Toc77095978"/>
      <w:bookmarkStart w:id="1840"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1837"/>
      <w:bookmarkEnd w:id="1838"/>
      <w:bookmarkEnd w:id="1839"/>
    </w:p>
    <w:p w14:paraId="435000B6" w14:textId="77777777" w:rsidR="00FC68DB" w:rsidRPr="007055D9" w:rsidRDefault="00FC68DB" w:rsidP="00B202D2">
      <w:pPr>
        <w:pStyle w:val="berschrift5"/>
      </w:pPr>
      <w:r w:rsidRPr="007055D9">
        <w:t xml:space="preserve">Attribute </w:t>
      </w:r>
      <w:r>
        <w:t>"</w:t>
      </w:r>
      <w:r w:rsidRPr="007055D9">
        <w:t>angle</w:t>
      </w:r>
      <w:bookmarkEnd w:id="1840"/>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1841" w:name="_Toc338939236"/>
      <w:r w:rsidRPr="007055D9">
        <w:t xml:space="preserve">Attribute </w:t>
      </w:r>
      <w:r>
        <w:t>"</w:t>
      </w:r>
      <w:r w:rsidRPr="007055D9">
        <w:t>penetration</w:t>
      </w:r>
      <w:bookmarkEnd w:id="1841"/>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842" w:name="_Toc338939238"/>
      <w:r w:rsidRPr="007055D9">
        <w:t xml:space="preserve">Attribute </w:t>
      </w:r>
      <w:r>
        <w:t>"</w:t>
      </w:r>
      <w:r w:rsidRPr="007055D9">
        <w:t>shape</w:t>
      </w:r>
      <w:bookmarkEnd w:id="1842"/>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843" w:name="_Toc338939239"/>
      <w:r w:rsidRPr="007055D9">
        <w:t xml:space="preserve">Attribute </w:t>
      </w:r>
      <w:r>
        <w:t>"</w:t>
      </w:r>
      <w:r w:rsidRPr="007055D9">
        <w:t>filler</w:t>
      </w:r>
      <w:bookmarkEnd w:id="1843"/>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844" w:name="WeldDefinitionCrossJoint"/>
      <w:bookmarkStart w:id="1845" w:name="_Ref397588351"/>
      <w:bookmarkStart w:id="1846" w:name="_Toc3557054"/>
      <w:bookmarkStart w:id="1847" w:name="_Toc34747304"/>
      <w:bookmarkStart w:id="1848" w:name="_Toc77102123"/>
      <w:bookmarkStart w:id="1849" w:name="_Toc338939116"/>
      <w:bookmarkEnd w:id="1844"/>
      <w:r w:rsidRPr="007055D9">
        <w:t xml:space="preserve">Element </w:t>
      </w:r>
      <w:r>
        <w:t>"</w:t>
      </w:r>
      <w:proofErr w:type="spellStart"/>
      <w:r>
        <w:t>sheet_parameter</w:t>
      </w:r>
      <w:bookmarkEnd w:id="1845"/>
      <w:bookmarkEnd w:id="1846"/>
      <w:proofErr w:type="spellEnd"/>
      <w:r>
        <w:t>"</w:t>
      </w:r>
      <w:bookmarkEnd w:id="1847"/>
      <w:bookmarkEnd w:id="1848"/>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Beschriftung"/>
        <w:spacing w:before="120"/>
      </w:pPr>
      <w:bookmarkStart w:id="1850" w:name="_Toc3566518"/>
      <w:bookmarkStart w:id="1851" w:name="_Toc34747520"/>
      <w:bookmarkStart w:id="1852" w:name="_Toc7709597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1850"/>
      <w:bookmarkEnd w:id="1851"/>
      <w:bookmarkEnd w:id="1852"/>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853" w:name="_Toc3557055"/>
      <w:bookmarkStart w:id="1854" w:name="_Toc34747305"/>
      <w:bookmarkStart w:id="1855" w:name="_Toc77102124"/>
      <w:bookmarkStart w:id="1856" w:name="_Toc83048711"/>
      <w:r>
        <w:t>Cruciform Joint</w:t>
      </w:r>
      <w:bookmarkEnd w:id="1849"/>
      <w:bookmarkEnd w:id="1853"/>
      <w:bookmarkEnd w:id="1854"/>
      <w:bookmarkEnd w:id="1855"/>
      <w:bookmarkEnd w:id="1856"/>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857" w:name="GenericSeamWeldWeldingTechnology"/>
      <w:bookmarkEnd w:id="1857"/>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858" w:name="_Toc3557056"/>
      <w:bookmarkStart w:id="1859" w:name="_Toc34747306"/>
      <w:bookmarkStart w:id="1860"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858"/>
      <w:bookmarkEnd w:id="1859"/>
      <w:bookmarkEnd w:id="1860"/>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bookmarkStart w:id="1861" w:name="_Toc3557057"/>
    <w:bookmarkStart w:id="1862" w:name="_Toc34747307"/>
    <w:bookmarkStart w:id="1863" w:name="_Toc77102126"/>
    <w:p w14:paraId="34BD949F" w14:textId="77777777" w:rsidR="00FC68DB" w:rsidRPr="007055D9" w:rsidRDefault="00FC68DB" w:rsidP="00B202D2">
      <w:pPr>
        <w:pStyle w:val="berschrift4"/>
      </w:pPr>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864" w:name="_Toc3557145"/>
                            <w:bookmarkStart w:id="1865" w:name="_Toc34747398"/>
                            <w:bookmarkStart w:id="1866"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864"/>
                            <w:bookmarkEnd w:id="1865"/>
                            <w:bookmarkEnd w:id="18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26" w:name="_Toc3557145"/>
                      <w:bookmarkStart w:id="1927" w:name="_Toc34747398"/>
                      <w:bookmarkStart w:id="1928"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26"/>
                      <w:bookmarkEnd w:id="1927"/>
                      <w:bookmarkEnd w:id="1928"/>
                    </w:p>
                  </w:txbxContent>
                </v:textbox>
              </v:shape>
            </w:pict>
          </mc:Fallback>
        </mc:AlternateContent>
      </w:r>
      <w:r w:rsidRPr="007055D9">
        <w:t>Weld Parameters</w:t>
      </w:r>
      <w:bookmarkEnd w:id="1861"/>
      <w:bookmarkEnd w:id="1862"/>
      <w:bookmarkEnd w:id="1863"/>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867" w:name="_Toc3557146"/>
                            <w:bookmarkStart w:id="1868" w:name="_Toc34747399"/>
                            <w:bookmarkStart w:id="1869"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867"/>
                            <w:bookmarkEnd w:id="1868"/>
                            <w:bookmarkEnd w:id="18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32" w:name="_Toc3557146"/>
                      <w:bookmarkStart w:id="1933" w:name="_Toc34747399"/>
                      <w:bookmarkStart w:id="1934"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32"/>
                      <w:bookmarkEnd w:id="1933"/>
                      <w:bookmarkEnd w:id="1934"/>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2.65pt;height:36.45pt" o:ole="">
            <v:imagedata r:id="rId151" o:title=""/>
          </v:shape>
          <o:OLEObject Type="Embed" ProgID="Equation.3" ShapeID="_x0000_i1033" DrawAspect="Content" ObjectID="_1696310022" r:id="rId18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Beschriftung"/>
        <w:spacing w:before="120"/>
      </w:pPr>
      <w:bookmarkStart w:id="1870" w:name="_Toc3566519"/>
      <w:bookmarkStart w:id="1871" w:name="_Toc34747521"/>
      <w:bookmarkStart w:id="1872" w:name="_Toc77095980"/>
      <w:bookmarkStart w:id="1873" w:name="_Toc338939241"/>
      <w:bookmarkStart w:id="1874" w:name="_Toc288196482"/>
      <w:bookmarkStart w:id="1875" w:name="_Toc288200784"/>
      <w:bookmarkStart w:id="1876" w:name="_Toc338938909"/>
      <w:bookmarkStart w:id="1877" w:name="_Toc338939128"/>
      <w:bookmarkEnd w:id="1497"/>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1870"/>
      <w:bookmarkEnd w:id="1871"/>
      <w:bookmarkEnd w:id="1872"/>
    </w:p>
    <w:p w14:paraId="67851E1D" w14:textId="77777777" w:rsidR="00FC68DB" w:rsidRPr="007055D9" w:rsidRDefault="00FC68DB" w:rsidP="00B202D2">
      <w:pPr>
        <w:pStyle w:val="berschrift4"/>
      </w:pPr>
      <w:bookmarkStart w:id="1878" w:name="_Toc3557058"/>
      <w:bookmarkStart w:id="1879" w:name="_Toc34747308"/>
      <w:bookmarkStart w:id="1880" w:name="_Toc77102127"/>
      <w:r w:rsidRPr="007055D9">
        <w:lastRenderedPageBreak/>
        <w:t>Attributes</w:t>
      </w:r>
      <w:bookmarkEnd w:id="1873"/>
      <w:bookmarkEnd w:id="1878"/>
      <w:bookmarkEnd w:id="1879"/>
      <w:bookmarkEnd w:id="1880"/>
    </w:p>
    <w:p w14:paraId="78E13020" w14:textId="77777777" w:rsidR="00FC68DB" w:rsidRPr="007055D9" w:rsidRDefault="00FC68DB" w:rsidP="00B202D2">
      <w:pPr>
        <w:pStyle w:val="berschrift5"/>
      </w:pPr>
      <w:bookmarkStart w:id="1881" w:name="_Toc338939243"/>
      <w:r w:rsidRPr="007055D9">
        <w:t xml:space="preserve">Attribute </w:t>
      </w:r>
      <w:r>
        <w:t>"</w:t>
      </w:r>
      <w:r w:rsidRPr="007055D9">
        <w:t>base</w:t>
      </w:r>
      <w:bookmarkEnd w:id="1881"/>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882" w:name="_Toc338939244"/>
      <w:r w:rsidRPr="007055D9">
        <w:t xml:space="preserve">Attribute </w:t>
      </w:r>
      <w:r>
        <w:t>"</w:t>
      </w:r>
      <w:r w:rsidRPr="007055D9">
        <w:t>technology</w:t>
      </w:r>
      <w:bookmarkEnd w:id="1882"/>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883" w:name="_Toc338939245"/>
      <w:bookmarkStart w:id="1884" w:name="_Toc3557059"/>
      <w:bookmarkStart w:id="1885" w:name="_Toc34747309"/>
      <w:bookmarkStart w:id="1886" w:name="_Toc77102128"/>
      <w:r w:rsidRPr="007055D9">
        <w:t xml:space="preserve">Element </w:t>
      </w:r>
      <w:r>
        <w:t>"</w:t>
      </w:r>
      <w:proofErr w:type="spellStart"/>
      <w:r w:rsidRPr="007055D9">
        <w:t>weld_position</w:t>
      </w:r>
      <w:bookmarkEnd w:id="1883"/>
      <w:bookmarkEnd w:id="1884"/>
      <w:proofErr w:type="spellEnd"/>
      <w:r>
        <w:t>"</w:t>
      </w:r>
      <w:bookmarkEnd w:id="1885"/>
      <w:bookmarkEnd w:id="1886"/>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Beschriftung"/>
        <w:spacing w:before="120"/>
      </w:pPr>
      <w:bookmarkStart w:id="1887" w:name="_Toc3566520"/>
      <w:bookmarkStart w:id="1888" w:name="_Toc34747522"/>
      <w:bookmarkStart w:id="1889" w:name="_Toc77095981"/>
      <w:bookmarkStart w:id="1890"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1887"/>
      <w:bookmarkEnd w:id="1888"/>
      <w:bookmarkEnd w:id="1889"/>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2A73CFF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1890"/>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1891" w:name="_Toc338939249"/>
      <w:r w:rsidRPr="007055D9">
        <w:t xml:space="preserve">Attribute </w:t>
      </w:r>
      <w:r>
        <w:t>"</w:t>
      </w:r>
      <w:r w:rsidRPr="007055D9">
        <w:t>thickness</w:t>
      </w:r>
      <w:bookmarkEnd w:id="1891"/>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Beschriftung"/>
        <w:spacing w:before="120"/>
      </w:pPr>
      <w:bookmarkStart w:id="1892" w:name="_Toc3566521"/>
      <w:bookmarkStart w:id="1893" w:name="_Toc34747523"/>
      <w:bookmarkStart w:id="1894" w:name="_Toc77095982"/>
      <w:bookmarkStart w:id="1895"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1892"/>
      <w:bookmarkEnd w:id="1893"/>
      <w:bookmarkEnd w:id="1894"/>
    </w:p>
    <w:p w14:paraId="7171C538" w14:textId="77777777" w:rsidR="00FC68DB" w:rsidRPr="007055D9" w:rsidRDefault="00FC68DB" w:rsidP="00B202D2">
      <w:pPr>
        <w:pStyle w:val="berschrift5"/>
      </w:pPr>
      <w:r w:rsidRPr="007055D9">
        <w:t xml:space="preserve">Attribute </w:t>
      </w:r>
      <w:r>
        <w:t>"</w:t>
      </w:r>
      <w:r w:rsidRPr="007055D9">
        <w:t>angle</w:t>
      </w:r>
      <w:bookmarkEnd w:id="1895"/>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1896" w:name="_Toc338939251"/>
      <w:r w:rsidRPr="007055D9">
        <w:t xml:space="preserve">Attribute </w:t>
      </w:r>
      <w:r>
        <w:t>"</w:t>
      </w:r>
      <w:r w:rsidRPr="007055D9">
        <w:t>penetration</w:t>
      </w:r>
      <w:bookmarkEnd w:id="1896"/>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5"/>
      </w:r>
      <w:r w:rsidRPr="007055D9">
        <w:t>.</w:t>
      </w:r>
    </w:p>
    <w:p w14:paraId="2450D773" w14:textId="77777777" w:rsidR="00FC68DB" w:rsidRPr="007055D9" w:rsidRDefault="00FC68DB" w:rsidP="00B202D2">
      <w:pPr>
        <w:pStyle w:val="berschrift5"/>
      </w:pPr>
      <w:bookmarkStart w:id="1897" w:name="_Toc338939253"/>
      <w:r w:rsidRPr="007055D9">
        <w:t xml:space="preserve">Attribute </w:t>
      </w:r>
      <w:r>
        <w:t>"</w:t>
      </w:r>
      <w:r w:rsidRPr="007055D9">
        <w:t>shape</w:t>
      </w:r>
      <w:bookmarkEnd w:id="1897"/>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1898" w:name="_Toc338939254"/>
      <w:r w:rsidRPr="007055D9">
        <w:t xml:space="preserve">Attribute </w:t>
      </w:r>
      <w:r>
        <w:t>"</w:t>
      </w:r>
      <w:r w:rsidRPr="007055D9">
        <w:t>filler</w:t>
      </w:r>
      <w:bookmarkEnd w:id="1898"/>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1899" w:name="GenericSeamWeldWeld"/>
      <w:bookmarkStart w:id="1900" w:name="_Toc3557060"/>
      <w:bookmarkStart w:id="1901" w:name="_Toc34747310"/>
      <w:bookmarkStart w:id="1902" w:name="_Toc77102129"/>
      <w:bookmarkStart w:id="1903" w:name="_Toc338938919"/>
      <w:bookmarkStart w:id="1904" w:name="_Toc338939255"/>
      <w:bookmarkEnd w:id="1874"/>
      <w:bookmarkEnd w:id="1875"/>
      <w:bookmarkEnd w:id="1876"/>
      <w:bookmarkEnd w:id="1877"/>
      <w:bookmarkEnd w:id="1899"/>
      <w:r w:rsidRPr="007055D9">
        <w:t xml:space="preserve">Element </w:t>
      </w:r>
      <w:r>
        <w:t>"</w:t>
      </w:r>
      <w:proofErr w:type="spellStart"/>
      <w:r>
        <w:t>sheet_parameter</w:t>
      </w:r>
      <w:bookmarkEnd w:id="1900"/>
      <w:proofErr w:type="spellEnd"/>
      <w:r>
        <w:t>"</w:t>
      </w:r>
      <w:bookmarkEnd w:id="1901"/>
      <w:bookmarkEnd w:id="1902"/>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Beschriftung"/>
        <w:spacing w:before="120"/>
      </w:pPr>
      <w:bookmarkStart w:id="1905" w:name="_Toc3566522"/>
      <w:bookmarkStart w:id="1906" w:name="_Toc34747524"/>
      <w:bookmarkStart w:id="1907" w:name="_Toc7709598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1905"/>
      <w:bookmarkEnd w:id="1906"/>
      <w:bookmarkEnd w:id="1907"/>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bookmarkStart w:id="1908" w:name="_Toc413861928"/>
    <w:bookmarkStart w:id="1909" w:name="_Toc3557061"/>
    <w:bookmarkStart w:id="1910" w:name="_Toc34747311"/>
    <w:bookmarkStart w:id="1911" w:name="_Toc77102130"/>
    <w:bookmarkStart w:id="1912" w:name="_Toc83048712"/>
    <w:bookmarkStart w:id="1913" w:name="_Toc413359615"/>
    <w:bookmarkStart w:id="1914" w:name="_Toc338938920"/>
    <w:bookmarkStart w:id="1915" w:name="_Toc338939256"/>
    <w:bookmarkStart w:id="1916" w:name="_Toc391571769"/>
    <w:bookmarkEnd w:id="1903"/>
    <w:bookmarkEnd w:id="1904"/>
    <w:p w14:paraId="61032E6C" w14:textId="77777777" w:rsidR="00FC68DB" w:rsidRPr="00226A3F" w:rsidRDefault="00FC68DB" w:rsidP="00B202D2">
      <w:pPr>
        <w:pStyle w:val="berschrift3"/>
      </w:pPr>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1917" w:name="_Toc3557147"/>
                              <w:bookmarkStart w:id="1918" w:name="_Toc34747400"/>
                              <w:bookmarkStart w:id="1919"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17"/>
                              <w:bookmarkEnd w:id="1918"/>
                              <w:bookmarkEnd w:id="19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1985" w:name="_Toc3557147"/>
                        <w:bookmarkStart w:id="1986" w:name="_Toc34747400"/>
                        <w:bookmarkStart w:id="1987"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85"/>
                        <w:bookmarkEnd w:id="1986"/>
                        <w:bookmarkEnd w:id="1987"/>
                      </w:p>
                    </w:txbxContent>
                  </v:textbox>
                </v:shape>
              </v:group>
            </w:pict>
          </mc:Fallback>
        </mc:AlternateContent>
      </w:r>
      <w:r w:rsidRPr="00226A3F">
        <w:t>Flared Joint</w:t>
      </w:r>
      <w:bookmarkEnd w:id="1908"/>
      <w:bookmarkEnd w:id="1909"/>
      <w:bookmarkEnd w:id="1910"/>
      <w:bookmarkEnd w:id="1911"/>
      <w:bookmarkEnd w:id="1912"/>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1920" w:name="_Toc3557148"/>
                              <w:bookmarkStart w:id="1921" w:name="_Toc34747401"/>
                              <w:bookmarkStart w:id="1922"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20"/>
                              <w:bookmarkEnd w:id="1921"/>
                              <w:bookmarkEnd w:id="19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1991" w:name="_Toc3557148"/>
                        <w:bookmarkStart w:id="1992" w:name="_Toc34747401"/>
                        <w:bookmarkStart w:id="1993"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91"/>
                        <w:bookmarkEnd w:id="1992"/>
                        <w:bookmarkEnd w:id="1993"/>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Beschriftung"/>
        <w:spacing w:before="120"/>
      </w:pPr>
      <w:bookmarkStart w:id="1923" w:name="_Toc3566523"/>
      <w:bookmarkStart w:id="1924" w:name="_Toc34747525"/>
      <w:bookmarkStart w:id="1925" w:name="_Toc7709598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1923"/>
      <w:bookmarkEnd w:id="1924"/>
      <w:bookmarkEnd w:id="1925"/>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1926" w:name="_Toc3557062"/>
      <w:bookmarkStart w:id="1927" w:name="_Toc34747312"/>
      <w:bookmarkStart w:id="1928" w:name="_Toc77102131"/>
      <w:r>
        <w:t>Attributes</w:t>
      </w:r>
      <w:bookmarkEnd w:id="1926"/>
      <w:bookmarkEnd w:id="1927"/>
      <w:bookmarkEnd w:id="1928"/>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1929" w:name="_Toc3557063"/>
      <w:bookmarkStart w:id="1930" w:name="_Toc34747313"/>
      <w:bookmarkStart w:id="1931" w:name="_Toc77102132"/>
      <w:r>
        <w:t>Element "</w:t>
      </w:r>
      <w:proofErr w:type="spellStart"/>
      <w:r>
        <w:t>weld_position</w:t>
      </w:r>
      <w:bookmarkEnd w:id="1929"/>
      <w:proofErr w:type="spellEnd"/>
      <w:r>
        <w:t>"</w:t>
      </w:r>
      <w:bookmarkEnd w:id="1930"/>
      <w:bookmarkEnd w:id="1931"/>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Beschriftung"/>
        <w:spacing w:before="120"/>
      </w:pPr>
      <w:bookmarkStart w:id="1932" w:name="_Toc3566524"/>
      <w:bookmarkStart w:id="1933" w:name="_Toc34747526"/>
      <w:bookmarkStart w:id="1934" w:name="_Toc7709598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1932"/>
      <w:bookmarkEnd w:id="1933"/>
      <w:bookmarkEnd w:id="1934"/>
      <w:r>
        <w:t xml:space="preserve"> </w:t>
      </w:r>
    </w:p>
    <w:p w14:paraId="789EC919" w14:textId="77777777" w:rsidR="00FC68DB" w:rsidRDefault="00FC68DB" w:rsidP="00B202D2">
      <w:pPr>
        <w:pStyle w:val="berschrift5"/>
      </w:pPr>
      <w:r>
        <w:t>Attributes "u, x, y, z, reference"</w:t>
      </w:r>
    </w:p>
    <w:p w14:paraId="7E95BEBC" w14:textId="4BCDF2C8"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1935" w:name="_Toc3557064"/>
      <w:bookmarkStart w:id="1936" w:name="_Toc34747314"/>
      <w:bookmarkStart w:id="1937" w:name="_Toc77102133"/>
      <w:r>
        <w:t>Element "</w:t>
      </w:r>
      <w:proofErr w:type="spellStart"/>
      <w:r>
        <w:t>sheet_parameter</w:t>
      </w:r>
      <w:bookmarkEnd w:id="1935"/>
      <w:proofErr w:type="spellEnd"/>
      <w:r>
        <w:t>"</w:t>
      </w:r>
      <w:bookmarkEnd w:id="1936"/>
      <w:bookmarkEnd w:id="1937"/>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Beschriftung"/>
        <w:spacing w:before="120"/>
      </w:pPr>
      <w:bookmarkStart w:id="1938" w:name="_Toc3566525"/>
      <w:bookmarkStart w:id="1939" w:name="_Toc34747527"/>
      <w:bookmarkStart w:id="1940" w:name="_Toc7709598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1938"/>
      <w:bookmarkEnd w:id="1939"/>
      <w:bookmarkEnd w:id="1940"/>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1941" w:name="_Ref414345739"/>
      <w:bookmarkStart w:id="1942" w:name="_Ref414345749"/>
      <w:bookmarkStart w:id="1943" w:name="_Ref414345786"/>
      <w:bookmarkStart w:id="1944" w:name="_Ref414345798"/>
      <w:bookmarkStart w:id="1945" w:name="_Toc3557065"/>
      <w:bookmarkStart w:id="1946" w:name="_Toc34747315"/>
      <w:bookmarkStart w:id="1947" w:name="_Toc77102134"/>
      <w:bookmarkStart w:id="1948" w:name="_Toc83048713"/>
      <w:r w:rsidRPr="00226A3F">
        <w:t>Adhesive Lines</w:t>
      </w:r>
      <w:bookmarkEnd w:id="1913"/>
      <w:bookmarkEnd w:id="1941"/>
      <w:bookmarkEnd w:id="1942"/>
      <w:bookmarkEnd w:id="1943"/>
      <w:bookmarkEnd w:id="1944"/>
      <w:bookmarkEnd w:id="1945"/>
      <w:bookmarkEnd w:id="1946"/>
      <w:bookmarkEnd w:id="1947"/>
      <w:bookmarkEnd w:id="1948"/>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5E7BC91F"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31320835" w14:textId="359D4162" w:rsidR="00FC68DB" w:rsidRPr="00226A3F" w:rsidRDefault="00FC68DB" w:rsidP="00B202D2">
      <w:pPr>
        <w:pStyle w:val="Beschriftung"/>
        <w:spacing w:before="120"/>
        <w:rPr>
          <w:rFonts w:cs="Calibri"/>
          <w:lang w:eastAsia="zh-CN"/>
        </w:rPr>
      </w:pPr>
      <w:bookmarkStart w:id="1949" w:name="_Toc3566526"/>
      <w:bookmarkStart w:id="1950" w:name="_Toc34747528"/>
      <w:bookmarkStart w:id="1951" w:name="_Toc77095987"/>
      <w:r>
        <w:t xml:space="preserve">Table </w:t>
      </w:r>
      <w:r>
        <w:fldChar w:fldCharType="begin"/>
      </w:r>
      <w:r>
        <w:instrText xml:space="preserve"> SEQ Table \* ARABIC </w:instrText>
      </w:r>
      <w:r>
        <w:fldChar w:fldCharType="separate"/>
      </w:r>
      <w:r w:rsidR="004C113B">
        <w:rPr>
          <w:noProof/>
        </w:rPr>
        <w:t>129</w:t>
      </w:r>
      <w:r>
        <w:fldChar w:fldCharType="end"/>
      </w:r>
      <w:r>
        <w:t xml:space="preserve">: Attributes of </w:t>
      </w:r>
      <w:r w:rsidRPr="00AA1695">
        <w:rPr>
          <w:rStyle w:val="elementdeftypeChar"/>
          <w:rFonts w:eastAsia="Calibri"/>
          <w:b w:val="0"/>
        </w:rPr>
        <w:t>&lt;connection_1d/&gt;</w:t>
      </w:r>
      <w:bookmarkEnd w:id="1949"/>
      <w:bookmarkEnd w:id="1950"/>
      <w:bookmarkEnd w:id="1951"/>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Beschriftung"/>
        <w:spacing w:before="120"/>
      </w:pPr>
      <w:bookmarkStart w:id="1952" w:name="_Toc3566527"/>
      <w:bookmarkStart w:id="1953" w:name="_Toc34747529"/>
      <w:bookmarkStart w:id="1954" w:name="_Toc7709598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1952"/>
      <w:bookmarkEnd w:id="1953"/>
      <w:bookmarkEnd w:id="1954"/>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Beschriftung"/>
        <w:spacing w:before="120"/>
        <w:rPr>
          <w:rFonts w:ascii="Courier New" w:hAnsi="Courier New"/>
        </w:rPr>
      </w:pPr>
      <w:bookmarkStart w:id="1955" w:name="_Toc3566528"/>
      <w:bookmarkStart w:id="1956" w:name="_Toc34747530"/>
      <w:bookmarkStart w:id="1957" w:name="_Toc7709598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1955"/>
      <w:bookmarkEnd w:id="1956"/>
      <w:bookmarkEnd w:id="1957"/>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C113B" w:rsidRPr="004C113B">
        <w:rPr>
          <w:rStyle w:val="Hervorhebung"/>
        </w:rPr>
        <w:t>User Specific Data &lt;appdata/</w:t>
      </w:r>
      <w:r w:rsidR="004C113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1958" w:name="_Toc428279602"/>
      <w:bookmarkStart w:id="1959" w:name="_Toc428456348"/>
      <w:bookmarkStart w:id="1960" w:name="_Toc428537316"/>
      <w:bookmarkStart w:id="1961" w:name="_Toc428969638"/>
      <w:bookmarkStart w:id="1962" w:name="_Toc429053029"/>
      <w:bookmarkStart w:id="1963" w:name="_Toc413861930"/>
      <w:bookmarkStart w:id="1964" w:name="_Toc3557066"/>
      <w:bookmarkStart w:id="1965" w:name="_Toc34747316"/>
      <w:bookmarkStart w:id="1966" w:name="_Toc77102135"/>
      <w:bookmarkStart w:id="1967" w:name="_Toc83048714"/>
      <w:bookmarkStart w:id="1968" w:name="_Toc413359617"/>
      <w:bookmarkEnd w:id="1958"/>
      <w:bookmarkEnd w:id="1959"/>
      <w:bookmarkEnd w:id="1960"/>
      <w:bookmarkEnd w:id="1961"/>
      <w:bookmarkEnd w:id="1962"/>
      <w:r w:rsidRPr="00226A3F">
        <w:t>Hemming Flanges</w:t>
      </w:r>
      <w:bookmarkEnd w:id="1963"/>
      <w:bookmarkEnd w:id="1964"/>
      <w:bookmarkEnd w:id="1965"/>
      <w:bookmarkEnd w:id="1966"/>
      <w:bookmarkEnd w:id="1967"/>
    </w:p>
    <w:p w14:paraId="7D310584" w14:textId="77777777" w:rsidR="00FC68DB" w:rsidRDefault="00FC68DB" w:rsidP="00B202D2">
      <w:pPr>
        <w:pStyle w:val="berschrift3"/>
      </w:pPr>
      <w:bookmarkStart w:id="1969" w:name="_Toc413861931"/>
      <w:bookmarkStart w:id="1970" w:name="_Toc3557067"/>
      <w:bookmarkStart w:id="1971" w:name="_Toc34747317"/>
      <w:bookmarkStart w:id="1972" w:name="_Toc77102136"/>
      <w:bookmarkStart w:id="1973" w:name="_Toc83048715"/>
      <w:r>
        <w:t>Introduction</w:t>
      </w:r>
      <w:bookmarkEnd w:id="1969"/>
      <w:bookmarkEnd w:id="1970"/>
      <w:bookmarkEnd w:id="1971"/>
      <w:bookmarkEnd w:id="1972"/>
      <w:bookmarkEnd w:id="1973"/>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Beschriftung"/>
        <w:rPr>
          <w:b/>
          <w:u w:val="single"/>
        </w:rPr>
      </w:pPr>
      <w:bookmarkStart w:id="1974" w:name="_Ref413858805"/>
      <w:bookmarkStart w:id="1975" w:name="_Toc413861952"/>
      <w:bookmarkStart w:id="1976" w:name="_Toc3557149"/>
      <w:bookmarkStart w:id="1977" w:name="_Toc34747402"/>
      <w:bookmarkStart w:id="1978" w:name="_Toc76030600"/>
      <w:r>
        <w:t xml:space="preserve">Figure </w:t>
      </w:r>
      <w:r>
        <w:fldChar w:fldCharType="begin"/>
      </w:r>
      <w:r>
        <w:instrText xml:space="preserve"> SEQ Figure \* ARABIC </w:instrText>
      </w:r>
      <w:r>
        <w:fldChar w:fldCharType="separate"/>
      </w:r>
      <w:r w:rsidR="004C113B">
        <w:rPr>
          <w:noProof/>
        </w:rPr>
        <w:t>79</w:t>
      </w:r>
      <w:r>
        <w:fldChar w:fldCharType="end"/>
      </w:r>
      <w:bookmarkEnd w:id="1974"/>
      <w:r>
        <w:t>: The Three Regions of a Hemming</w:t>
      </w:r>
      <w:bookmarkEnd w:id="1975"/>
      <w:bookmarkEnd w:id="1976"/>
      <w:bookmarkEnd w:id="1977"/>
      <w:bookmarkEnd w:id="1978"/>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Beschriftung"/>
        <w:rPr>
          <w:noProof/>
          <w:lang w:eastAsia="en-GB"/>
        </w:rPr>
      </w:pPr>
      <w:bookmarkStart w:id="1979" w:name="_Ref413850590"/>
      <w:bookmarkStart w:id="1980" w:name="_Toc413861953"/>
      <w:bookmarkStart w:id="1981" w:name="_Toc3557150"/>
      <w:bookmarkStart w:id="1982" w:name="_Toc34747403"/>
      <w:bookmarkStart w:id="1983" w:name="_Toc76030601"/>
      <w:r>
        <w:t xml:space="preserve">Figure </w:t>
      </w:r>
      <w:r>
        <w:fldChar w:fldCharType="begin"/>
      </w:r>
      <w:r>
        <w:instrText xml:space="preserve"> SEQ Figure \* ARABIC </w:instrText>
      </w:r>
      <w:r>
        <w:fldChar w:fldCharType="separate"/>
      </w:r>
      <w:r w:rsidR="004C113B">
        <w:rPr>
          <w:noProof/>
        </w:rPr>
        <w:t>80</w:t>
      </w:r>
      <w:r>
        <w:fldChar w:fldCharType="end"/>
      </w:r>
      <w:bookmarkEnd w:id="197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80"/>
      <w:bookmarkEnd w:id="1981"/>
      <w:bookmarkEnd w:id="1982"/>
      <w:bookmarkEnd w:id="1983"/>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Beschriftung"/>
      </w:pPr>
      <w:bookmarkStart w:id="1984" w:name="_Toc413861954"/>
      <w:bookmarkStart w:id="1985" w:name="_Toc3557151"/>
      <w:bookmarkStart w:id="1986" w:name="_Toc34747404"/>
      <w:bookmarkStart w:id="1987" w:name="_Toc76030602"/>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1984"/>
      <w:bookmarkEnd w:id="1985"/>
      <w:bookmarkEnd w:id="1986"/>
      <w:bookmarkEnd w:id="1987"/>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Beschriftung"/>
        <w:rPr>
          <w:noProof/>
          <w:lang w:eastAsia="en-GB"/>
        </w:rPr>
      </w:pPr>
      <w:bookmarkStart w:id="1988" w:name="_Toc3557152"/>
      <w:bookmarkStart w:id="1989" w:name="_Toc34747405"/>
      <w:bookmarkStart w:id="1990" w:name="_Toc76030603"/>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1988"/>
      <w:bookmarkEnd w:id="1989"/>
      <w:bookmarkEnd w:id="1990"/>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1991" w:name="_Toc413861932"/>
      <w:bookmarkStart w:id="1992" w:name="_Toc3557068"/>
      <w:bookmarkStart w:id="1993" w:name="_Toc34747318"/>
      <w:bookmarkStart w:id="1994" w:name="_Toc77102137"/>
      <w:bookmarkStart w:id="1995"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1991"/>
      <w:bookmarkEnd w:id="1992"/>
      <w:bookmarkEnd w:id="1993"/>
      <w:bookmarkEnd w:id="1994"/>
      <w:bookmarkEnd w:id="1995"/>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0631284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0D993492" w14:textId="16F0BCA1" w:rsidR="00FC68DB" w:rsidRPr="00226A3F" w:rsidRDefault="00FC68DB" w:rsidP="00B202D2">
      <w:pPr>
        <w:pStyle w:val="Beschriftung"/>
        <w:spacing w:before="120"/>
        <w:rPr>
          <w:rFonts w:cs="Calibri"/>
          <w:lang w:eastAsia="zh-CN"/>
        </w:rPr>
      </w:pPr>
      <w:bookmarkStart w:id="1996" w:name="_Toc3566529"/>
      <w:bookmarkStart w:id="1997" w:name="_Toc34747531"/>
      <w:bookmarkStart w:id="1998" w:name="_Toc77095990"/>
      <w:r>
        <w:t xml:space="preserve">Table </w:t>
      </w:r>
      <w:r>
        <w:fldChar w:fldCharType="begin"/>
      </w:r>
      <w:r>
        <w:instrText xml:space="preserve"> SEQ Table \* ARABIC </w:instrText>
      </w:r>
      <w:r>
        <w:fldChar w:fldCharType="separate"/>
      </w:r>
      <w:r w:rsidR="004C113B">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1996"/>
      <w:bookmarkEnd w:id="1997"/>
      <w:bookmarkEnd w:id="199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Beschriftung"/>
        <w:spacing w:before="120"/>
      </w:pPr>
      <w:bookmarkStart w:id="1999" w:name="_Toc3566530"/>
      <w:bookmarkStart w:id="2000" w:name="_Toc34747532"/>
      <w:bookmarkStart w:id="2001" w:name="_Toc7709599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1999"/>
      <w:bookmarkEnd w:id="2000"/>
      <w:bookmarkEnd w:id="2001"/>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Hervorhebung"/>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Beschriftung"/>
        <w:spacing w:before="120"/>
      </w:pPr>
      <w:bookmarkStart w:id="2002" w:name="_Toc413861979"/>
      <w:bookmarkStart w:id="2003" w:name="_Toc3566531"/>
      <w:bookmarkStart w:id="2004" w:name="_Toc34747533"/>
      <w:bookmarkStart w:id="2005" w:name="_Toc7709599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2002"/>
      <w:bookmarkEnd w:id="2003"/>
      <w:bookmarkEnd w:id="2004"/>
      <w:bookmarkEnd w:id="2005"/>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Hervorhebung"/>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Beschriftung"/>
        <w:spacing w:before="120"/>
      </w:pPr>
      <w:bookmarkStart w:id="2006" w:name="_Toc413861980"/>
      <w:bookmarkStart w:id="2007" w:name="_Toc3566532"/>
      <w:bookmarkStart w:id="2008" w:name="_Toc34747534"/>
      <w:bookmarkStart w:id="2009" w:name="_Toc7709599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006"/>
      <w:bookmarkEnd w:id="2007"/>
      <w:bookmarkEnd w:id="2008"/>
      <w:bookmarkEnd w:id="2009"/>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Beschriftung"/>
        <w:spacing w:before="120"/>
      </w:pPr>
      <w:bookmarkStart w:id="2010" w:name="_Toc413861981"/>
      <w:bookmarkStart w:id="2011" w:name="_Toc3566533"/>
      <w:bookmarkStart w:id="2012" w:name="_Toc34747535"/>
      <w:bookmarkStart w:id="2013" w:name="_Toc7709599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2010"/>
      <w:bookmarkEnd w:id="2011"/>
      <w:bookmarkEnd w:id="2012"/>
      <w:bookmarkEnd w:id="2013"/>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5DB3F4A4"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5D836628" w:rsidR="00FC68DB" w:rsidRDefault="00FC68DB" w:rsidP="00B202D2">
      <w:pPr>
        <w:pStyle w:val="Beschriftung"/>
        <w:spacing w:before="120"/>
        <w:rPr>
          <w:rFonts w:cs="Courier New"/>
          <w:szCs w:val="22"/>
        </w:rPr>
      </w:pPr>
      <w:bookmarkStart w:id="2014" w:name="_Toc3566534"/>
      <w:bookmarkStart w:id="2015" w:name="_Toc34747536"/>
      <w:bookmarkStart w:id="2016" w:name="_Toc7709599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2014"/>
      <w:bookmarkEnd w:id="2015"/>
      <w:bookmarkEnd w:id="2016"/>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017" w:name="_Toc428537321"/>
      <w:bookmarkStart w:id="2018" w:name="_Toc428969643"/>
      <w:bookmarkStart w:id="2019" w:name="_Toc429053034"/>
      <w:bookmarkStart w:id="2020" w:name="_Toc428537324"/>
      <w:bookmarkStart w:id="2021" w:name="_Toc428969646"/>
      <w:bookmarkStart w:id="2022" w:name="_Toc429053037"/>
      <w:bookmarkStart w:id="2023" w:name="_Toc428537325"/>
      <w:bookmarkStart w:id="2024" w:name="_Toc428969647"/>
      <w:bookmarkStart w:id="2025" w:name="_Toc429053038"/>
      <w:bookmarkStart w:id="2026" w:name="_Toc428537328"/>
      <w:bookmarkStart w:id="2027" w:name="_Toc428969650"/>
      <w:bookmarkStart w:id="2028" w:name="_Toc429053041"/>
      <w:bookmarkStart w:id="2029" w:name="_Toc428537330"/>
      <w:bookmarkStart w:id="2030" w:name="_Toc428969652"/>
      <w:bookmarkStart w:id="2031" w:name="_Toc429053043"/>
      <w:bookmarkStart w:id="2032" w:name="_Toc3557069"/>
      <w:bookmarkStart w:id="2033" w:name="_Toc34747319"/>
      <w:bookmarkStart w:id="2034" w:name="_Toc77102138"/>
      <w:bookmarkStart w:id="2035" w:name="_Toc83048717"/>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r w:rsidRPr="00226A3F">
        <w:t>Sequence Connections</w:t>
      </w:r>
      <w:bookmarkEnd w:id="1968"/>
      <w:bookmarkEnd w:id="2032"/>
      <w:bookmarkEnd w:id="2033"/>
      <w:bookmarkEnd w:id="2034"/>
      <w:bookmarkEnd w:id="2035"/>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Beschriftung"/>
      </w:pPr>
      <w:bookmarkStart w:id="2036" w:name="_Toc413359638"/>
      <w:bookmarkStart w:id="2037" w:name="_Toc3557153"/>
      <w:bookmarkStart w:id="2038" w:name="_Toc34747406"/>
      <w:bookmarkStart w:id="2039" w:name="_Toc76030604"/>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2036"/>
      <w:bookmarkEnd w:id="2037"/>
      <w:bookmarkEnd w:id="2038"/>
      <w:bookmarkEnd w:id="2039"/>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Beschriftung"/>
        <w:rPr>
          <w:noProof/>
          <w:lang w:eastAsia="en-GB"/>
        </w:rPr>
      </w:pPr>
      <w:bookmarkStart w:id="2040" w:name="_Toc413359639"/>
      <w:bookmarkStart w:id="2041" w:name="_Toc3557154"/>
      <w:bookmarkStart w:id="2042" w:name="_Toc34747407"/>
      <w:bookmarkStart w:id="2043" w:name="_Toc76030605"/>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2040"/>
      <w:r>
        <w:t xml:space="preserve"> and spacing</w:t>
      </w:r>
      <w:bookmarkEnd w:id="2041"/>
      <w:bookmarkEnd w:id="2042"/>
      <w:bookmarkEnd w:id="2043"/>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Beschriftung"/>
        <w:rPr>
          <w:noProof/>
          <w:lang w:eastAsia="en-GB"/>
        </w:rPr>
      </w:pPr>
      <w:bookmarkStart w:id="2044" w:name="_Toc3557155"/>
      <w:bookmarkStart w:id="2045" w:name="_Toc34747408"/>
      <w:bookmarkStart w:id="2046" w:name="_Toc76030606"/>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2044"/>
      <w:bookmarkEnd w:id="2045"/>
      <w:bookmarkEnd w:id="2046"/>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Beschriftung"/>
        <w:rPr>
          <w:noProof/>
          <w:lang w:eastAsia="en-GB"/>
        </w:rPr>
      </w:pPr>
      <w:bookmarkStart w:id="2047" w:name="_Toc3557156"/>
      <w:bookmarkStart w:id="2048" w:name="_Toc34747409"/>
      <w:bookmarkStart w:id="2049" w:name="_Toc76030607"/>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2047"/>
      <w:bookmarkEnd w:id="2048"/>
      <w:bookmarkEnd w:id="2049"/>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Beschriftung"/>
        <w:spacing w:before="120"/>
      </w:pPr>
      <w:bookmarkStart w:id="2050" w:name="_Toc3566535"/>
      <w:bookmarkStart w:id="2051" w:name="_Toc34747537"/>
      <w:bookmarkStart w:id="2052" w:name="_Toc7709599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050"/>
      <w:bookmarkEnd w:id="2051"/>
      <w:bookmarkEnd w:id="2052"/>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Beschriftung"/>
        <w:spacing w:before="120"/>
      </w:pPr>
      <w:bookmarkStart w:id="2053" w:name="_Toc3566536"/>
      <w:bookmarkStart w:id="2054" w:name="_Toc34747538"/>
      <w:bookmarkStart w:id="2055" w:name="_Toc7709599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053"/>
      <w:bookmarkEnd w:id="2054"/>
      <w:bookmarkEnd w:id="2055"/>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Beschriftung"/>
        <w:spacing w:before="120"/>
      </w:pPr>
      <w:bookmarkStart w:id="2056" w:name="_Toc3566537"/>
      <w:bookmarkStart w:id="2057" w:name="_Toc34747539"/>
      <w:bookmarkStart w:id="2058" w:name="_Toc7709599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056"/>
      <w:bookmarkEnd w:id="2057"/>
      <w:bookmarkEnd w:id="2058"/>
    </w:p>
    <w:p w14:paraId="6F0DFACD" w14:textId="77777777" w:rsidR="00FC68DB" w:rsidRDefault="00FC68DB" w:rsidP="00B202D2"/>
    <w:p w14:paraId="065B83EF" w14:textId="77777777" w:rsidR="00FC68DB" w:rsidRPr="00226A3F" w:rsidRDefault="00FC68DB" w:rsidP="00B202D2">
      <w:pPr>
        <w:pStyle w:val="berschrift1"/>
      </w:pPr>
      <w:bookmarkStart w:id="2059" w:name="_Toc413359618"/>
      <w:bookmarkStart w:id="2060" w:name="_Toc3557070"/>
      <w:bookmarkStart w:id="2061" w:name="_Toc34747320"/>
      <w:bookmarkStart w:id="2062" w:name="_Toc77102139"/>
      <w:bookmarkStart w:id="2063" w:name="_Toc83048718"/>
      <w:bookmarkEnd w:id="1914"/>
      <w:bookmarkEnd w:id="1915"/>
      <w:bookmarkEnd w:id="1916"/>
      <w:r w:rsidRPr="00226A3F">
        <w:t>2D connections</w:t>
      </w:r>
      <w:bookmarkEnd w:id="2059"/>
      <w:bookmarkEnd w:id="2060"/>
      <w:bookmarkEnd w:id="2061"/>
      <w:bookmarkEnd w:id="2062"/>
      <w:bookmarkEnd w:id="2063"/>
    </w:p>
    <w:p w14:paraId="7FE12C3B" w14:textId="77777777" w:rsidR="00FC68DB" w:rsidRPr="00226A3F" w:rsidRDefault="00FC68DB" w:rsidP="00B202D2">
      <w:pPr>
        <w:pStyle w:val="berschrift2"/>
      </w:pPr>
      <w:bookmarkStart w:id="2064" w:name="_Toc413359619"/>
      <w:bookmarkStart w:id="2065" w:name="_Toc3557071"/>
      <w:bookmarkStart w:id="2066" w:name="_Toc34747321"/>
      <w:bookmarkStart w:id="2067" w:name="_Toc77102140"/>
      <w:bookmarkStart w:id="2068" w:name="_Toc83048719"/>
      <w:r w:rsidRPr="00226A3F">
        <w:t>Generic Definitions</w:t>
      </w:r>
      <w:bookmarkEnd w:id="2064"/>
      <w:bookmarkEnd w:id="2065"/>
      <w:bookmarkEnd w:id="2066"/>
      <w:bookmarkEnd w:id="2067"/>
      <w:bookmarkEnd w:id="2068"/>
    </w:p>
    <w:p w14:paraId="7C6ACD6A" w14:textId="77777777" w:rsidR="00FC68DB" w:rsidRPr="00226A3F" w:rsidRDefault="00FC68DB" w:rsidP="00B202D2">
      <w:pPr>
        <w:pStyle w:val="berschrift3"/>
      </w:pPr>
      <w:bookmarkStart w:id="2069" w:name="_Toc413359620"/>
      <w:bookmarkStart w:id="2070" w:name="_Toc3557072"/>
      <w:bookmarkStart w:id="2071" w:name="_Toc34747322"/>
      <w:bookmarkStart w:id="2072" w:name="_Toc77102141"/>
      <w:bookmarkStart w:id="2073" w:name="_Toc83048720"/>
      <w:r w:rsidRPr="00226A3F">
        <w:t>Identification</w:t>
      </w:r>
      <w:bookmarkEnd w:id="2069"/>
      <w:bookmarkEnd w:id="2070"/>
      <w:bookmarkEnd w:id="2071"/>
      <w:bookmarkEnd w:id="2072"/>
      <w:bookmarkEnd w:id="2073"/>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3722B683"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4D7CB6A5" w14:textId="61FB9413" w:rsidR="00FC68DB" w:rsidRDefault="00FC68DB" w:rsidP="00B202D2">
      <w:pPr>
        <w:pStyle w:val="Beschriftung"/>
        <w:spacing w:before="120"/>
      </w:pPr>
      <w:bookmarkStart w:id="2074" w:name="_Toc3566538"/>
      <w:bookmarkStart w:id="2075" w:name="_Toc34747540"/>
      <w:bookmarkStart w:id="2076" w:name="_Toc77095999"/>
      <w:r>
        <w:t xml:space="preserve">Table </w:t>
      </w:r>
      <w:r>
        <w:fldChar w:fldCharType="begin"/>
      </w:r>
      <w:r>
        <w:instrText xml:space="preserve"> SEQ Table \* ARABIC </w:instrText>
      </w:r>
      <w:r>
        <w:fldChar w:fldCharType="separate"/>
      </w:r>
      <w:r w:rsidR="004C113B">
        <w:rPr>
          <w:noProof/>
        </w:rPr>
        <w:t>141</w:t>
      </w:r>
      <w:r>
        <w:fldChar w:fldCharType="end"/>
      </w:r>
      <w:r>
        <w:t xml:space="preserve">: Attributes of </w:t>
      </w:r>
      <w:r w:rsidRPr="00F94FF6">
        <w:rPr>
          <w:rStyle w:val="elementdeftypeChar"/>
          <w:rFonts w:eastAsia="Calibri"/>
          <w:b w:val="0"/>
        </w:rPr>
        <w:t>&lt;connection_2d/&gt;</w:t>
      </w:r>
      <w:bookmarkEnd w:id="2074"/>
      <w:bookmarkEnd w:id="2075"/>
      <w:bookmarkEnd w:id="2076"/>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077" w:name="_Toc413359621"/>
      <w:bookmarkStart w:id="2078" w:name="_Toc3557073"/>
      <w:bookmarkStart w:id="2079" w:name="_Toc34747323"/>
      <w:bookmarkStart w:id="2080" w:name="_Toc77102142"/>
      <w:bookmarkStart w:id="2081" w:name="_Toc83048721"/>
      <w:r w:rsidRPr="00226A3F">
        <w:t>Connection Face</w:t>
      </w:r>
      <w:bookmarkEnd w:id="2077"/>
      <w:bookmarkEnd w:id="2078"/>
      <w:bookmarkEnd w:id="2079"/>
      <w:bookmarkEnd w:id="2080"/>
      <w:bookmarkEnd w:id="2081"/>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Beschriftung"/>
        <w:spacing w:before="120"/>
      </w:pPr>
      <w:bookmarkStart w:id="2082" w:name="_Toc3566539"/>
      <w:bookmarkStart w:id="2083" w:name="_Toc34747541"/>
      <w:bookmarkStart w:id="2084" w:name="_Toc7709600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082"/>
      <w:bookmarkEnd w:id="2083"/>
      <w:bookmarkEnd w:id="2084"/>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Beschriftung"/>
        <w:spacing w:before="120"/>
      </w:pPr>
      <w:bookmarkStart w:id="2085" w:name="_Toc3566540"/>
      <w:bookmarkStart w:id="2086" w:name="_Toc34747542"/>
      <w:bookmarkStart w:id="2087" w:name="_Toc7709600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085"/>
      <w:bookmarkEnd w:id="2086"/>
      <w:bookmarkEnd w:id="2087"/>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Beschriftung"/>
        <w:spacing w:before="120"/>
      </w:pPr>
      <w:bookmarkStart w:id="2088" w:name="_Toc3566541"/>
      <w:bookmarkStart w:id="2089" w:name="_Toc34747543"/>
      <w:bookmarkStart w:id="2090" w:name="_Toc7709600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088"/>
      <w:bookmarkEnd w:id="2089"/>
      <w:bookmarkEnd w:id="2090"/>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7A22FDF7" w:rsidR="00FC68DB" w:rsidRPr="00226A3F" w:rsidRDefault="00FC68DB" w:rsidP="00B202D2">
      <w:pPr>
        <w:pStyle w:val="Beschriftung"/>
        <w:spacing w:before="120"/>
      </w:pPr>
      <w:bookmarkStart w:id="2091" w:name="_Toc3566542"/>
      <w:bookmarkStart w:id="2092" w:name="_Toc34747544"/>
      <w:bookmarkStart w:id="2093" w:name="_Toc7709600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2091"/>
      <w:bookmarkEnd w:id="2092"/>
      <w:bookmarkEnd w:id="2093"/>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094" w:name="_Toc413359622"/>
      <w:bookmarkStart w:id="2095" w:name="_Toc3557074"/>
      <w:bookmarkStart w:id="2096" w:name="_Toc34747324"/>
      <w:bookmarkStart w:id="2097" w:name="_Toc77102143"/>
      <w:bookmarkStart w:id="2098" w:name="_Toc83048722"/>
      <w:r w:rsidRPr="00226A3F">
        <w:lastRenderedPageBreak/>
        <w:t>Type Specification</w:t>
      </w:r>
      <w:bookmarkEnd w:id="2094"/>
      <w:bookmarkEnd w:id="2095"/>
      <w:bookmarkEnd w:id="2096"/>
      <w:bookmarkEnd w:id="2097"/>
      <w:bookmarkEnd w:id="2098"/>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Beschriftung"/>
        <w:spacing w:before="120"/>
      </w:pPr>
      <w:bookmarkStart w:id="2099" w:name="_Toc3566543"/>
      <w:bookmarkStart w:id="2100" w:name="_Toc34747545"/>
      <w:bookmarkStart w:id="2101" w:name="_Toc7709600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2099"/>
      <w:bookmarkEnd w:id="2100"/>
      <w:bookmarkEnd w:id="2101"/>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102" w:name="_Toc413359623"/>
      <w:bookmarkStart w:id="2103" w:name="_Ref414345836"/>
      <w:bookmarkStart w:id="2104" w:name="_Ref414345889"/>
      <w:bookmarkStart w:id="2105" w:name="_Ref414350043"/>
      <w:bookmarkStart w:id="2106" w:name="_Ref429051261"/>
      <w:bookmarkStart w:id="2107" w:name="_Toc3557075"/>
      <w:bookmarkStart w:id="2108" w:name="_Toc34747325"/>
      <w:bookmarkStart w:id="2109" w:name="_Toc77102144"/>
      <w:bookmarkStart w:id="2110" w:name="_Toc83048723"/>
      <w:r w:rsidRPr="00226A3F">
        <w:t xml:space="preserve">Adhesive </w:t>
      </w:r>
      <w:r>
        <w:t>F</w:t>
      </w:r>
      <w:r w:rsidRPr="00226A3F">
        <w:t>aces</w:t>
      </w:r>
      <w:bookmarkEnd w:id="2102"/>
      <w:bookmarkEnd w:id="2103"/>
      <w:bookmarkEnd w:id="2104"/>
      <w:bookmarkEnd w:id="2105"/>
      <w:bookmarkEnd w:id="2106"/>
      <w:bookmarkEnd w:id="2107"/>
      <w:bookmarkEnd w:id="2108"/>
      <w:bookmarkEnd w:id="2109"/>
      <w:bookmarkEnd w:id="2110"/>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Beschriftung"/>
      </w:pPr>
      <w:bookmarkStart w:id="2111" w:name="_Toc413359640"/>
      <w:bookmarkStart w:id="2112" w:name="_Toc3557157"/>
      <w:bookmarkStart w:id="2113" w:name="_Toc34747410"/>
      <w:bookmarkStart w:id="2114" w:name="_Toc76030608"/>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2111"/>
      <w:bookmarkEnd w:id="2112"/>
      <w:bookmarkEnd w:id="2113"/>
      <w:bookmarkEnd w:id="2114"/>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19386C74"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52A49204" w14:textId="699E1C26" w:rsidR="00FC68DB" w:rsidRPr="00226A3F" w:rsidRDefault="00FC68DB" w:rsidP="00B202D2">
      <w:pPr>
        <w:pStyle w:val="Beschriftung"/>
        <w:spacing w:before="120"/>
        <w:rPr>
          <w:rFonts w:cs="Calibri"/>
          <w:lang w:eastAsia="zh-CN"/>
        </w:rPr>
      </w:pPr>
      <w:bookmarkStart w:id="2115" w:name="_Toc3566544"/>
      <w:bookmarkStart w:id="2116" w:name="_Toc34747546"/>
      <w:bookmarkStart w:id="2117" w:name="_Toc77096005"/>
      <w:r>
        <w:t xml:space="preserve">Table </w:t>
      </w:r>
      <w:r>
        <w:fldChar w:fldCharType="begin"/>
      </w:r>
      <w:r>
        <w:instrText xml:space="preserve"> SEQ Table \* ARABIC </w:instrText>
      </w:r>
      <w:r>
        <w:fldChar w:fldCharType="separate"/>
      </w:r>
      <w:r w:rsidR="004C113B">
        <w:rPr>
          <w:noProof/>
        </w:rPr>
        <w:t>147</w:t>
      </w:r>
      <w:r>
        <w:fldChar w:fldCharType="end"/>
      </w:r>
      <w:r>
        <w:t>: Attributes of element</w:t>
      </w:r>
      <w:r w:rsidRPr="00226A3F">
        <w:t xml:space="preserve"> </w:t>
      </w:r>
      <w:r w:rsidRPr="00F94FF6">
        <w:rPr>
          <w:rStyle w:val="elementdeftypeChar"/>
          <w:rFonts w:eastAsia="Calibri"/>
          <w:b w:val="0"/>
        </w:rPr>
        <w:t>&lt;connection_2d/&gt;</w:t>
      </w:r>
      <w:bookmarkEnd w:id="2115"/>
      <w:bookmarkEnd w:id="2116"/>
      <w:bookmarkEnd w:id="2117"/>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Beschriftung"/>
        <w:spacing w:before="120"/>
      </w:pPr>
      <w:bookmarkStart w:id="2118" w:name="_Toc3566545"/>
      <w:bookmarkStart w:id="2119" w:name="_Toc34747547"/>
      <w:bookmarkStart w:id="2120" w:name="_Toc7709600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118"/>
      <w:bookmarkEnd w:id="2119"/>
      <w:bookmarkEnd w:id="2120"/>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Beschriftung"/>
        <w:spacing w:before="120"/>
      </w:pPr>
      <w:bookmarkStart w:id="2121" w:name="_Toc413359658"/>
      <w:bookmarkStart w:id="2122" w:name="_Toc3566546"/>
      <w:bookmarkStart w:id="2123" w:name="_Toc34747548"/>
      <w:bookmarkStart w:id="2124" w:name="_Toc7709600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121"/>
      <w:bookmarkEnd w:id="2122"/>
      <w:bookmarkEnd w:id="2123"/>
      <w:bookmarkEnd w:id="2124"/>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125" w:name="_Toc77102145"/>
      <w:bookmarkStart w:id="2126" w:name="_Toc443470372"/>
      <w:bookmarkStart w:id="2127" w:name="_Toc450303224"/>
      <w:bookmarkStart w:id="2128" w:name="_Toc9996979"/>
      <w:bookmarkStart w:id="2129" w:name="_Toc353342679"/>
      <w:bookmarkEnd w:id="22"/>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130" w:name="_Toc3557076"/>
      <w:bookmarkStart w:id="2131" w:name="_Toc34747326"/>
      <w:bookmarkStart w:id="2132" w:name="_Toc77102147"/>
      <w:bookmarkEnd w:id="2125"/>
      <w:r>
        <w:lastRenderedPageBreak/>
        <w:br w:type="page"/>
      </w:r>
    </w:p>
    <w:p w14:paraId="175E8840" w14:textId="5A6AB99C" w:rsidR="002D2C85" w:rsidRPr="007055D9" w:rsidRDefault="002D2C85" w:rsidP="00B202D2">
      <w:pPr>
        <w:pStyle w:val="berschrift1"/>
      </w:pPr>
      <w:bookmarkStart w:id="2133" w:name="_Toc83048724"/>
      <w:r w:rsidRPr="007055D9">
        <w:lastRenderedPageBreak/>
        <w:t>Future extensions</w:t>
      </w:r>
      <w:bookmarkEnd w:id="2130"/>
      <w:bookmarkEnd w:id="2131"/>
      <w:bookmarkEnd w:id="2132"/>
      <w:bookmarkEnd w:id="2133"/>
    </w:p>
    <w:p w14:paraId="209DB769" w14:textId="77777777" w:rsidR="002D2C85" w:rsidRPr="00226A3F" w:rsidRDefault="002D2C85" w:rsidP="00B202D2">
      <w:bookmarkStart w:id="2134" w:name="_Toc338938925"/>
      <w:bookmarkStart w:id="2135"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136" w:name="_Toc338938923"/>
      <w:bookmarkStart w:id="2137" w:name="_Toc338939259"/>
      <w:bookmarkStart w:id="2138" w:name="_Toc413359625"/>
      <w:bookmarkStart w:id="2139" w:name="_Toc3557077"/>
      <w:bookmarkStart w:id="2140" w:name="_Toc34747327"/>
      <w:bookmarkStart w:id="2141" w:name="_Toc77102148"/>
      <w:bookmarkStart w:id="2142" w:name="_Toc83048725"/>
      <w:r w:rsidRPr="00226A3F">
        <w:t>Additional parameters for spot and seam welds</w:t>
      </w:r>
      <w:bookmarkEnd w:id="2136"/>
      <w:bookmarkEnd w:id="2137"/>
      <w:bookmarkEnd w:id="2138"/>
      <w:bookmarkEnd w:id="2139"/>
      <w:bookmarkEnd w:id="2140"/>
      <w:bookmarkEnd w:id="2141"/>
      <w:bookmarkEnd w:id="2142"/>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143" w:name="_Ref338846673"/>
      <w:bookmarkStart w:id="2144" w:name="_Toc338938924"/>
      <w:bookmarkStart w:id="2145" w:name="_Toc338939260"/>
      <w:bookmarkStart w:id="2146" w:name="_Toc413359626"/>
      <w:bookmarkStart w:id="2147" w:name="_Toc3557078"/>
      <w:bookmarkStart w:id="2148" w:name="_Toc34747328"/>
      <w:bookmarkStart w:id="2149" w:name="_Toc77102149"/>
      <w:bookmarkStart w:id="2150" w:name="_Toc83048726"/>
      <w:r w:rsidRPr="00226A3F">
        <w:t>Other relevant and new joint types</w:t>
      </w:r>
      <w:bookmarkEnd w:id="2143"/>
      <w:bookmarkEnd w:id="2144"/>
      <w:bookmarkEnd w:id="2145"/>
      <w:bookmarkEnd w:id="2146"/>
      <w:bookmarkEnd w:id="2147"/>
      <w:bookmarkEnd w:id="2148"/>
      <w:bookmarkEnd w:id="2149"/>
      <w:bookmarkEnd w:id="2150"/>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151" w:name="_Ref69238344"/>
      <w:bookmarkStart w:id="2152" w:name="_Toc77102146"/>
      <w:bookmarkEnd w:id="2134"/>
      <w:bookmarkEnd w:id="2135"/>
      <w:r>
        <w:rPr>
          <w:lang w:val="en-US"/>
        </w:rPr>
        <w:lastRenderedPageBreak/>
        <w:br/>
      </w:r>
      <w:bookmarkStart w:id="2153"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2151"/>
      <w:bookmarkEnd w:id="2152"/>
      <w:bookmarkEnd w:id="2153"/>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Beschriftung"/>
      </w:pPr>
      <w:bookmarkStart w:id="2154" w:name="_Toc76030609"/>
      <w:r>
        <w:t xml:space="preserve">Figure </w:t>
      </w:r>
      <w:r>
        <w:fldChar w:fldCharType="begin"/>
      </w:r>
      <w:r>
        <w:instrText xml:space="preserve"> SEQ Figure \* ARABIC </w:instrText>
      </w:r>
      <w:r>
        <w:fldChar w:fldCharType="separate"/>
      </w:r>
      <w:r w:rsidR="004C113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154"/>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Beschriftung"/>
      </w:pPr>
      <w:bookmarkStart w:id="2155" w:name="_Toc76030610"/>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155"/>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FD6D5A"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Beschriftung"/>
              <w:jc w:val="right"/>
            </w:pPr>
            <w:bookmarkStart w:id="2156"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2156"/>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Beschriftung"/>
              <w:jc w:val="right"/>
            </w:pPr>
            <w:bookmarkStart w:id="2157"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2157"/>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FD6D5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FD6D5A"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FD6D5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FD6D5A"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FD6D5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FD6D5A"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Beschriftung"/>
              <w:jc w:val="right"/>
            </w:pPr>
            <w:bookmarkStart w:id="2158"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2158"/>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FD6D5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FD6D5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FD6D5A"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FD6D5A"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FD6D5A"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159" w:name="_Toc83048728"/>
      <w:r w:rsidRPr="0007274A">
        <w:rPr>
          <w:b w:val="0"/>
          <w:bCs/>
          <w:lang w:val="en-US"/>
        </w:rPr>
        <w:t>(informative)</w:t>
      </w:r>
      <w:r>
        <w:rPr>
          <w:lang w:val="en-US"/>
        </w:rPr>
        <w:br/>
      </w:r>
      <w:r>
        <w:rPr>
          <w:lang w:val="en-US"/>
        </w:rPr>
        <w:br/>
      </w:r>
      <w:bookmarkStart w:id="2160"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159"/>
      <w:bookmarkEnd w:id="2160"/>
    </w:p>
    <w:p w14:paraId="2D6CACD7" w14:textId="479BC908" w:rsidR="004163E0" w:rsidRPr="00931307" w:rsidRDefault="004163E0" w:rsidP="004163E0">
      <w:pPr>
        <w:rPr>
          <w:ins w:id="2161" w:author="Dr. Carsten Franke" w:date="2021-10-20T11:23:00Z"/>
        </w:rPr>
      </w:pPr>
      <w:bookmarkStart w:id="2162" w:name="_Toc83048729"/>
      <w:ins w:id="2163" w:author="Dr. Carsten Franke" w:date="2021-10-20T11:24:00Z">
        <w:r>
          <w:t xml:space="preserve">According </w:t>
        </w:r>
      </w:ins>
      <w:ins w:id="2164" w:author="Dr. Carsten Franke" w:date="2021-10-20T11:25:00Z">
        <w:r>
          <w:t xml:space="preserve">to </w:t>
        </w:r>
        <w:r w:rsidRPr="004163E0">
          <w:t>the widespread use of ISO</w:t>
        </w:r>
      </w:ins>
      <w:ins w:id="2165" w:author="Dr. Carsten Franke" w:date="2021-10-20T11:29:00Z">
        <w:r w:rsidR="00B42AD7">
          <w:t> </w:t>
        </w:r>
      </w:ins>
      <w:ins w:id="2166" w:author="Dr. Carsten Franke" w:date="2021-10-20T11:25:00Z">
        <w:r w:rsidRPr="004163E0">
          <w:t xml:space="preserve">10303-242, it is important to describe the federated use of </w:t>
        </w:r>
      </w:ins>
      <w:ins w:id="2167" w:author="Dr. Carsten Franke" w:date="2021-10-20T11:27:00Z">
        <w:r w:rsidR="00B42AD7">
          <w:t>χMCF</w:t>
        </w:r>
      </w:ins>
      <w:ins w:id="2168" w:author="Dr. Carsten Franke" w:date="2021-10-20T11:25:00Z">
        <w:r w:rsidRPr="004163E0">
          <w:t xml:space="preserve"> together with </w:t>
        </w:r>
      </w:ins>
      <w:ins w:id="2169" w:author="Dr. Carsten Franke" w:date="2021-10-20T11:29:00Z">
        <w:r w:rsidR="00B42AD7" w:rsidRPr="004163E0">
          <w:t>ISO</w:t>
        </w:r>
        <w:r w:rsidR="00B42AD7">
          <w:t> </w:t>
        </w:r>
        <w:r w:rsidR="00B42AD7" w:rsidRPr="004163E0">
          <w:t>10303-242</w:t>
        </w:r>
      </w:ins>
      <w:ins w:id="2170" w:author="Dr. Carsten Franke" w:date="2021-10-20T11:25:00Z">
        <w:r w:rsidRPr="004163E0">
          <w:t>.</w:t>
        </w:r>
      </w:ins>
      <w:ins w:id="2171"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172" w:author="Dr. Carsten Franke" w:date="2021-10-20T11:28:00Z"/>
        </w:rPr>
      </w:pPr>
      <w:ins w:id="2173" w:author="Max Ungerer" w:date="2021-09-15T20:13:00Z">
        <w:r>
          <w:t>General principles</w:t>
        </w:r>
      </w:ins>
      <w:bookmarkEnd w:id="2162"/>
      <w:ins w:id="2174" w:author="Dr. Carsten Franke" w:date="2021-10-20T11:28:00Z">
        <w:r w:rsidR="00B42AD7">
          <w:t xml:space="preserve"> </w:t>
        </w:r>
      </w:ins>
    </w:p>
    <w:p w14:paraId="10A5DA44" w14:textId="0A41CBA1" w:rsidR="00B42AD7" w:rsidRDefault="00B42AD7" w:rsidP="00B42AD7">
      <w:pPr>
        <w:rPr>
          <w:ins w:id="2175" w:author="Dr. Carsten Franke" w:date="2021-10-20T11:29:00Z"/>
        </w:rPr>
      </w:pPr>
      <w:ins w:id="2176"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F7241">
      <w:pPr>
        <w:pStyle w:val="Listenabsatz"/>
        <w:numPr>
          <w:ilvl w:val="0"/>
          <w:numId w:val="66"/>
        </w:numPr>
        <w:rPr>
          <w:ins w:id="2177" w:author="Dr. Carsten Franke" w:date="2021-10-20T11:31:00Z"/>
        </w:rPr>
      </w:pPr>
      <w:ins w:id="2178" w:author="Dr. Carsten Franke" w:date="2021-10-20T11:31:00Z">
        <w:r>
          <w:t xml:space="preserve">Both standard definitions stay unchanged. </w:t>
        </w:r>
      </w:ins>
      <w:ins w:id="2179"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F7241">
      <w:pPr>
        <w:pStyle w:val="Listenabsatz"/>
        <w:numPr>
          <w:ilvl w:val="0"/>
          <w:numId w:val="66"/>
        </w:numPr>
        <w:rPr>
          <w:ins w:id="2180" w:author="Dr. Carsten Franke" w:date="2021-10-20T11:35:00Z"/>
        </w:rPr>
      </w:pPr>
      <w:ins w:id="2181" w:author="Dr. Carsten Franke" w:date="2021-10-20T11:34:00Z">
        <w:r w:rsidRPr="008D52DC">
          <w:t>Clearly defined and delimited roles are assigned to both standards.</w:t>
        </w:r>
      </w:ins>
      <w:ins w:id="2182" w:author="Dr. Carsten Franke" w:date="2021-10-20T11:33:00Z">
        <w:r>
          <w:t xml:space="preserve"> </w:t>
        </w:r>
      </w:ins>
    </w:p>
    <w:p w14:paraId="16C90303" w14:textId="75B37985" w:rsidR="008D52DC" w:rsidRDefault="008D52DC" w:rsidP="00E26B6D">
      <w:pPr>
        <w:pStyle w:val="Listenabsatz"/>
        <w:numPr>
          <w:ilvl w:val="0"/>
          <w:numId w:val="66"/>
        </w:numPr>
        <w:rPr>
          <w:ins w:id="2183" w:author="Dr. Carsten Franke" w:date="2021-10-20T11:43:00Z"/>
        </w:rPr>
      </w:pPr>
      <w:ins w:id="2184" w:author="Dr. Carsten Franke" w:date="2021-10-20T11:35:00Z">
        <w:r w:rsidRPr="008D52DC">
          <w:t xml:space="preserve">Redundancies </w:t>
        </w:r>
      </w:ins>
      <w:ins w:id="2185" w:author="Dr. Carsten Franke" w:date="2021-10-20T11:46:00Z">
        <w:r w:rsidR="00D44CF6">
          <w:t>must</w:t>
        </w:r>
      </w:ins>
      <w:ins w:id="2186" w:author="Dr. Carsten Franke" w:date="2021-10-20T11:35:00Z">
        <w:r w:rsidRPr="008D52DC">
          <w:t xml:space="preserve"> be avoided as far as possible.</w:t>
        </w:r>
        <w:r>
          <w:t xml:space="preserve"> </w:t>
        </w:r>
      </w:ins>
    </w:p>
    <w:p w14:paraId="02B80A02" w14:textId="6E098A41" w:rsidR="00BF60BC" w:rsidRDefault="00BF60BC" w:rsidP="00E26B6D">
      <w:pPr>
        <w:pStyle w:val="Listenabsatz"/>
        <w:numPr>
          <w:ilvl w:val="0"/>
          <w:numId w:val="66"/>
        </w:numPr>
        <w:rPr>
          <w:ins w:id="2187" w:author="Dr. Carsten Franke" w:date="2021-10-20T11:31:00Z"/>
        </w:rPr>
      </w:pPr>
      <w:ins w:id="2188" w:author="Dr. Carsten Franke" w:date="2021-10-20T11:43:00Z">
        <w:r>
          <w:t xml:space="preserve">In case of </w:t>
        </w:r>
      </w:ins>
      <w:ins w:id="2189" w:author="Dr. Carsten Franke" w:date="2021-10-20T11:44:00Z">
        <w:r>
          <w:t>u</w:t>
        </w:r>
      </w:ins>
      <w:ins w:id="2190" w:author="Dr. Carsten Franke" w:date="2021-10-20T11:43:00Z">
        <w:r>
          <w:t>navoidable redundancies</w:t>
        </w:r>
      </w:ins>
      <w:ins w:id="2191" w:author="Dr. Carsten Franke" w:date="2021-10-20T11:44:00Z">
        <w:r>
          <w:t xml:space="preserve">, there must be no </w:t>
        </w:r>
      </w:ins>
      <w:ins w:id="2192" w:author="Dr. Carsten Franke" w:date="2021-10-20T11:45:00Z">
        <w:r w:rsidR="007A68CF" w:rsidRPr="007A68CF">
          <w:t xml:space="preserve">inconsistencies </w:t>
        </w:r>
      </w:ins>
      <w:ins w:id="2193" w:author="Dr. Carsten Franke" w:date="2021-10-20T11:44:00Z">
        <w:r>
          <w:t xml:space="preserve">within the set of </w:t>
        </w:r>
      </w:ins>
      <w:ins w:id="2194" w:author="Dr. Carsten Franke" w:date="2021-10-20T11:47:00Z">
        <w:r w:rsidR="00842882" w:rsidRPr="00842882">
          <w:t>federatively</w:t>
        </w:r>
        <w:r w:rsidR="00842882">
          <w:t xml:space="preserve"> </w:t>
        </w:r>
      </w:ins>
      <w:ins w:id="2195" w:author="Dr. Carsten Franke" w:date="2021-10-20T11:44:00Z">
        <w:r>
          <w:t xml:space="preserve">use files. </w:t>
        </w:r>
      </w:ins>
    </w:p>
    <w:p w14:paraId="3BCD4F55" w14:textId="03173BDA" w:rsidR="006F7241" w:rsidRDefault="00434959" w:rsidP="00B42AD7">
      <w:pPr>
        <w:rPr>
          <w:ins w:id="2196" w:author="Dr. Carsten Franke" w:date="2021-10-20T11:37:00Z"/>
        </w:rPr>
      </w:pPr>
      <w:ins w:id="2197" w:author="Dr. Carsten Franke" w:date="2021-10-20T11:37:00Z">
        <w:r>
          <w:t xml:space="preserve">These general principles are implemented by following regulations: </w:t>
        </w:r>
      </w:ins>
    </w:p>
    <w:p w14:paraId="2D5FD3D1" w14:textId="6CD388E0" w:rsidR="00E26B6D" w:rsidRDefault="00E26B6D" w:rsidP="00E26B6D">
      <w:pPr>
        <w:pStyle w:val="Listenabsatz"/>
        <w:numPr>
          <w:ilvl w:val="0"/>
          <w:numId w:val="67"/>
        </w:numPr>
        <w:rPr>
          <w:ins w:id="2198" w:author="Dr. Carsten Franke" w:date="2021-10-20T11:41:00Z"/>
        </w:rPr>
      </w:pPr>
      <w:ins w:id="2199" w:author="Dr. Carsten Franke" w:date="2021-10-20T11:38:00Z">
        <w:r w:rsidRPr="00E26B6D">
          <w:t>ISO 10303-242</w:t>
        </w:r>
        <w:r>
          <w:t xml:space="preserve"> </w:t>
        </w:r>
      </w:ins>
      <w:ins w:id="2200" w:author="Dr. Carsten Franke" w:date="2021-10-20T11:40:00Z">
        <w:r>
          <w:t xml:space="preserve">contains the usual PLM-type information. In especially, it </w:t>
        </w:r>
      </w:ins>
      <w:ins w:id="2201" w:author="Dr. Carsten Franke" w:date="2021-10-20T11:38:00Z">
        <w:r>
          <w:t>references the relevant files (let it be CAD native</w:t>
        </w:r>
      </w:ins>
      <w:ins w:id="2202" w:author="Dr. Carsten Franke" w:date="2021-10-20T11:39:00Z">
        <w:r>
          <w:t xml:space="preserve"> or standard</w:t>
        </w:r>
      </w:ins>
      <w:ins w:id="2203" w:author="Dr. Carsten Franke" w:date="2021-10-20T11:38:00Z">
        <w:r>
          <w:t xml:space="preserve">, </w:t>
        </w:r>
      </w:ins>
      <w:ins w:id="2204" w:author="Dr. Carsten Franke" w:date="2021-10-20T11:39:00Z">
        <w:r>
          <w:t xml:space="preserve">visualization or χMCF) and </w:t>
        </w:r>
      </w:ins>
      <w:ins w:id="2205" w:author="Dr. Carsten Franke" w:date="2021-10-20T11:38:00Z">
        <w:r>
          <w:t>defines</w:t>
        </w:r>
      </w:ins>
      <w:ins w:id="2206" w:author="Dr. Carsten Franke" w:date="2021-10-20T11:39:00Z">
        <w:r>
          <w:t xml:space="preserve"> the location in space, where their content </w:t>
        </w:r>
      </w:ins>
      <w:ins w:id="2207" w:author="Dr. Carsten Franke" w:date="2021-10-20T11:40:00Z">
        <w:r>
          <w:t>must be instantiated (geometric transformations)</w:t>
        </w:r>
      </w:ins>
      <w:ins w:id="2208" w:author="Dr. Carsten Franke" w:date="2021-10-20T11:47:00Z">
        <w:r w:rsidR="0099082A">
          <w:t>.</w:t>
        </w:r>
      </w:ins>
      <w:ins w:id="2209" w:author="Dr. Carsten Franke" w:date="2021-10-20T11:40:00Z">
        <w:r>
          <w:t xml:space="preserve"> </w:t>
        </w:r>
      </w:ins>
    </w:p>
    <w:p w14:paraId="3A9EED33" w14:textId="256AE00E" w:rsidR="00E26B6D" w:rsidRDefault="00E26B6D" w:rsidP="00E26B6D">
      <w:pPr>
        <w:pStyle w:val="Listenabsatz"/>
        <w:numPr>
          <w:ilvl w:val="0"/>
          <w:numId w:val="67"/>
        </w:numPr>
        <w:rPr>
          <w:ins w:id="2210" w:author="Dr. Carsten Franke" w:date="2021-10-20T11:49:00Z"/>
        </w:rPr>
      </w:pPr>
      <w:ins w:id="2211" w:author="Dr. Carsten Franke" w:date="2021-10-20T11:41:00Z">
        <w:r>
          <w:t xml:space="preserve">χMCF contains </w:t>
        </w:r>
      </w:ins>
      <w:ins w:id="2212" w:author="Dr. Carsten Franke" w:date="2021-10-20T15:19:00Z">
        <w:r w:rsidR="00BF4937">
          <w:t>geometrical (position, orientation, lengt</w:t>
        </w:r>
      </w:ins>
      <w:ins w:id="2213" w:author="Dr. Carsten Franke" w:date="2021-10-20T15:20:00Z">
        <w:r w:rsidR="00BF4937">
          <w:t xml:space="preserve">h, …), </w:t>
        </w:r>
      </w:ins>
      <w:ins w:id="2214" w:author="Dr. Carsten Franke" w:date="2021-10-20T11:41:00Z">
        <w:r>
          <w:t xml:space="preserve">technical information </w:t>
        </w:r>
      </w:ins>
      <w:ins w:id="2215" w:author="Dr. Carsten Franke" w:date="2021-10-20T11:42:00Z">
        <w:r>
          <w:t xml:space="preserve">of connecting elements and the lists of the parts connected, only. </w:t>
        </w:r>
      </w:ins>
    </w:p>
    <w:p w14:paraId="1B9F5C85" w14:textId="5F80423A" w:rsidR="005E786E" w:rsidRDefault="005E786E" w:rsidP="00E26B6D">
      <w:pPr>
        <w:pStyle w:val="Listenabsatz"/>
        <w:numPr>
          <w:ilvl w:val="0"/>
          <w:numId w:val="67"/>
        </w:numPr>
        <w:rPr>
          <w:ins w:id="2216" w:author="Dr. Carsten Franke" w:date="2021-10-20T11:56:00Z"/>
        </w:rPr>
      </w:pPr>
      <w:ins w:id="2217"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218" w:author="Dr. Carsten Franke" w:date="2021-10-20T11:53:00Z">
        <w:r w:rsidR="00DF4C66">
          <w:t>The l</w:t>
        </w:r>
        <w:r w:rsidR="00DF4C66" w:rsidRPr="00DF4C66">
          <w:t xml:space="preserve">ist of </w:t>
        </w:r>
      </w:ins>
      <w:ins w:id="2219" w:author="Dr. Carsten Franke" w:date="2021-10-20T11:54:00Z">
        <w:r w:rsidR="00DF4C66">
          <w:t xml:space="preserve">the </w:t>
        </w:r>
      </w:ins>
      <w:ins w:id="2220" w:author="Dr. Carsten Franke" w:date="2021-10-20T11:53:00Z">
        <w:r w:rsidR="00DF4C66" w:rsidRPr="00DF4C66">
          <w:t xml:space="preserve">part codes </w:t>
        </w:r>
      </w:ins>
      <w:ins w:id="2221" w:author="Dr. Carsten Franke" w:date="2021-10-20T11:54:00Z">
        <w:r w:rsidR="00DF4C66">
          <w:t xml:space="preserve">of connected parts </w:t>
        </w:r>
      </w:ins>
      <w:ins w:id="2222" w:author="Dr. Carsten Franke" w:date="2021-10-20T11:53:00Z">
        <w:r w:rsidR="00DF4C66" w:rsidRPr="00DF4C66">
          <w:t>is mandatory within it.</w:t>
        </w:r>
        <w:r w:rsidR="00DF4C66">
          <w:t xml:space="preserve"> </w:t>
        </w:r>
      </w:ins>
      <w:ins w:id="2223" w:author="Dr. Carsten Franke" w:date="2021-10-20T11:54:00Z">
        <w:r w:rsidR="00DF4C66">
          <w:t xml:space="preserve">It must be identical to </w:t>
        </w:r>
        <w:proofErr w:type="spellStart"/>
        <w:r w:rsidR="00DF4C66">
          <w:t>χMCF's</w:t>
        </w:r>
        <w:proofErr w:type="spellEnd"/>
        <w:r w:rsidR="00DF4C66">
          <w:t xml:space="preserve"> </w:t>
        </w:r>
      </w:ins>
      <w:ins w:id="2224" w:author="Dr. Carsten Franke" w:date="2021-10-20T11:55:00Z">
        <w:r w:rsidR="00AC3984" w:rsidRPr="00446313">
          <w:rPr>
            <w:rFonts w:ascii="Courier New" w:hAnsi="Courier New" w:cs="Courier New"/>
            <w:b/>
            <w:i/>
            <w:sz w:val="18"/>
            <w:szCs w:val="18"/>
          </w:rPr>
          <w:t>&lt;</w:t>
        </w:r>
      </w:ins>
      <w:ins w:id="2225" w:author="Dr. Carsten Franke" w:date="2021-10-20T11:57:00Z">
        <w:r w:rsidR="000870CB" w:rsidRPr="000870CB">
          <w:rPr>
            <w:rFonts w:ascii="Courier New" w:hAnsi="Courier New" w:cs="Courier New"/>
            <w:b/>
            <w:i/>
            <w:sz w:val="18"/>
            <w:szCs w:val="18"/>
          </w:rPr>
          <w:t>connected_to</w:t>
        </w:r>
      </w:ins>
      <w:ins w:id="2226"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01728D74" w:rsidR="000870CB" w:rsidRDefault="000870CB" w:rsidP="00E26B6D">
      <w:pPr>
        <w:pStyle w:val="Listenabsatz"/>
        <w:numPr>
          <w:ilvl w:val="0"/>
          <w:numId w:val="67"/>
        </w:numPr>
        <w:rPr>
          <w:ins w:id="2227" w:author="Dr. Carsten Franke" w:date="2021-10-20T11:37:00Z"/>
        </w:rPr>
      </w:pPr>
      <w:ins w:id="2228" w:author="Dr. Carsten Franke" w:date="2021-10-20T11:56:00Z">
        <w:r>
          <w:t xml:space="preserve">Consequently, </w:t>
        </w:r>
      </w:ins>
      <w:ins w:id="2229" w:author="Dr. Carsten Franke" w:date="2021-10-20T11:57:00Z">
        <w:r>
          <w:t xml:space="preserve">nested χMCF element </w:t>
        </w:r>
      </w:ins>
      <w:ins w:id="2230"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231" w:author="Dr. Carsten Franke" w:date="2021-10-20T11:57:00Z">
        <w:r>
          <w:t xml:space="preserve"> cannot be used. </w:t>
        </w:r>
      </w:ins>
      <w:ins w:id="2232" w:author="Dr. Carsten Franke" w:date="2021-10-20T11:59:00Z">
        <w:r w:rsidR="00846B9E">
          <w:t>F</w:t>
        </w:r>
        <w:r w:rsidR="00846B9E" w:rsidRPr="00846B9E">
          <w:t>urthermore</w:t>
        </w:r>
        <w:r w:rsidR="00846B9E">
          <w:t xml:space="preserve">, </w:t>
        </w:r>
        <w:r w:rsidR="00F66EBB">
          <w:t>attribute</w:t>
        </w:r>
      </w:ins>
      <w:ins w:id="2233" w:author="Dr. Carsten Franke" w:date="2021-10-20T12:00:00Z">
        <w:r w:rsidR="00F66EBB">
          <w:t>s</w:t>
        </w:r>
      </w:ins>
      <w:ins w:id="2234" w:author="Dr. Carsten Franke" w:date="2021-10-20T11:59:00Z">
        <w:r w:rsidR="00F66EBB">
          <w:t xml:space="preserve"> </w:t>
        </w:r>
      </w:ins>
      <w:ins w:id="2235"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236"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237" w:author="Dr. Carsten Franke" w:date="2021-10-20T12:00:00Z">
        <w:r w:rsidR="00F66EBB">
          <w:t xml:space="preserve">cannot be used. </w:t>
        </w:r>
      </w:ins>
    </w:p>
    <w:p w14:paraId="3BA214C4" w14:textId="77777777" w:rsidR="00434959" w:rsidRPr="00B42AD7" w:rsidRDefault="00434959" w:rsidP="00B42AD7">
      <w:pPr>
        <w:rPr>
          <w:ins w:id="2238" w:author="Max Ungerer" w:date="2021-09-15T20:13:00Z"/>
        </w:rPr>
      </w:pPr>
    </w:p>
    <w:p w14:paraId="1C827307" w14:textId="6A81E964" w:rsidR="009C2A9B" w:rsidRPr="00434959" w:rsidRDefault="00741F4D" w:rsidP="00741F4D">
      <w:pPr>
        <w:pStyle w:val="Listenabsatz"/>
        <w:numPr>
          <w:ilvl w:val="0"/>
          <w:numId w:val="65"/>
        </w:numPr>
        <w:rPr>
          <w:ins w:id="2239" w:author="Dr. Carsten Franke" w:date="2021-09-16T14:33:00Z"/>
          <w:strike/>
          <w:highlight w:val="yellow"/>
          <w:lang w:eastAsia="ja-JP"/>
          <w:rPrChange w:id="2240" w:author="Dr. Carsten Franke" w:date="2021-10-20T11:37:00Z">
            <w:rPr>
              <w:ins w:id="2241" w:author="Dr. Carsten Franke" w:date="2021-09-16T14:33:00Z"/>
              <w:highlight w:val="yellow"/>
              <w:lang w:eastAsia="ja-JP"/>
            </w:rPr>
          </w:rPrChange>
        </w:rPr>
      </w:pPr>
      <w:commentRangeStart w:id="2242"/>
      <w:ins w:id="2243" w:author="Max Ungerer" w:date="2021-09-15T20:13:00Z">
        <w:r w:rsidRPr="00434959">
          <w:rPr>
            <w:strike/>
            <w:highlight w:val="yellow"/>
            <w:lang w:eastAsia="ja-JP"/>
            <w:rPrChange w:id="2244" w:author="Dr. Carsten Franke" w:date="2021-10-20T11:37:00Z">
              <w:rPr>
                <w:highlight w:val="yellow"/>
                <w:lang w:eastAsia="ja-JP"/>
              </w:rPr>
            </w:rPrChange>
          </w:rPr>
          <w:t>Avoid redundant information</w:t>
        </w:r>
      </w:ins>
      <w:ins w:id="2245" w:author="Dr. Carsten Franke" w:date="2021-09-16T14:30:00Z">
        <w:r w:rsidR="00385BD6" w:rsidRPr="00434959">
          <w:rPr>
            <w:strike/>
            <w:highlight w:val="yellow"/>
            <w:lang w:eastAsia="ja-JP"/>
            <w:rPrChange w:id="2246" w:author="Dr. Carsten Franke" w:date="2021-10-20T11:37:00Z">
              <w:rPr>
                <w:highlight w:val="yellow"/>
                <w:lang w:eastAsia="ja-JP"/>
              </w:rPr>
            </w:rPrChange>
          </w:rPr>
          <w:t xml:space="preserve"> </w:t>
        </w:r>
      </w:ins>
      <w:ins w:id="2247" w:author="Dr. Carsten Franke" w:date="2021-09-20T17:06:00Z">
        <w:r w:rsidR="000B5A61" w:rsidRPr="00434959">
          <w:rPr>
            <w:strike/>
            <w:lang w:eastAsia="ja-JP"/>
            <w:rPrChange w:id="2248" w:author="Dr. Carsten Franke" w:date="2021-10-20T11:37:00Z">
              <w:rPr>
                <w:lang w:eastAsia="ja-JP"/>
              </w:rPr>
            </w:rPrChange>
          </w:rPr>
          <w:t xml:space="preserve">when using χMCF with </w:t>
        </w:r>
      </w:ins>
      <w:ins w:id="2249" w:author="Dr. Carsten Franke" w:date="2021-10-20T11:30:00Z">
        <w:r w:rsidR="006F7241" w:rsidRPr="00434959">
          <w:rPr>
            <w:strike/>
            <w:lang w:eastAsia="ja-JP"/>
            <w:rPrChange w:id="2250" w:author="Dr. Carsten Franke" w:date="2021-10-20T11:37:00Z">
              <w:rPr>
                <w:lang w:eastAsia="ja-JP"/>
              </w:rPr>
            </w:rPrChange>
          </w:rPr>
          <w:t>ISO 10303-242</w:t>
        </w:r>
      </w:ins>
      <w:ins w:id="2251" w:author="Dr. Carsten Franke" w:date="2021-09-20T17:06:00Z">
        <w:r w:rsidR="000B5A61" w:rsidRPr="00434959">
          <w:rPr>
            <w:strike/>
            <w:lang w:eastAsia="ja-JP"/>
            <w:rPrChange w:id="2252" w:author="Dr. Carsten Franke" w:date="2021-10-20T11:37:00Z">
              <w:rPr>
                <w:lang w:eastAsia="ja-JP"/>
              </w:rPr>
            </w:rPrChange>
          </w:rPr>
          <w:t xml:space="preserve"> federatively.  </w:t>
        </w:r>
      </w:ins>
      <w:ins w:id="2253" w:author="Dr. Carsten Franke" w:date="2021-09-16T14:30:00Z">
        <w:r w:rsidR="00385BD6" w:rsidRPr="00434959">
          <w:rPr>
            <w:strike/>
            <w:highlight w:val="yellow"/>
            <w:lang w:eastAsia="ja-JP"/>
            <w:rPrChange w:id="2254" w:author="Dr. Carsten Franke" w:date="2021-10-20T11:37:00Z">
              <w:rPr>
                <w:highlight w:val="yellow"/>
                <w:lang w:eastAsia="ja-JP"/>
              </w:rPr>
            </w:rPrChange>
          </w:rPr>
          <w:br/>
          <w:t xml:space="preserve">Objectives: </w:t>
        </w:r>
      </w:ins>
    </w:p>
    <w:p w14:paraId="2E4C582A" w14:textId="675FEB0F" w:rsidR="00741F4D" w:rsidRPr="00434959" w:rsidRDefault="00385BD6" w:rsidP="009C2A9B">
      <w:pPr>
        <w:pStyle w:val="Listenabsatz"/>
        <w:numPr>
          <w:ilvl w:val="1"/>
          <w:numId w:val="65"/>
        </w:numPr>
        <w:rPr>
          <w:ins w:id="2255" w:author="Dr. Carsten Franke" w:date="2021-09-16T14:58:00Z"/>
          <w:strike/>
          <w:highlight w:val="yellow"/>
          <w:lang w:eastAsia="ja-JP"/>
          <w:rPrChange w:id="2256" w:author="Dr. Carsten Franke" w:date="2021-10-20T11:37:00Z">
            <w:rPr>
              <w:ins w:id="2257" w:author="Dr. Carsten Franke" w:date="2021-09-16T14:58:00Z"/>
              <w:highlight w:val="yellow"/>
              <w:lang w:eastAsia="ja-JP"/>
            </w:rPr>
          </w:rPrChange>
        </w:rPr>
      </w:pPr>
      <w:ins w:id="2258" w:author="Dr. Carsten Franke" w:date="2021-09-16T14:30:00Z">
        <w:r w:rsidRPr="00434959">
          <w:rPr>
            <w:strike/>
            <w:highlight w:val="yellow"/>
            <w:lang w:eastAsia="ja-JP"/>
            <w:rPrChange w:id="2259" w:author="Dr. Carsten Franke" w:date="2021-10-20T11:37:00Z">
              <w:rPr>
                <w:highlight w:val="yellow"/>
                <w:lang w:eastAsia="ja-JP"/>
              </w:rPr>
            </w:rPrChange>
          </w:rPr>
          <w:t xml:space="preserve">Keep </w:t>
        </w:r>
      </w:ins>
      <w:ins w:id="2260" w:author="Dr. Carsten Franke" w:date="2021-09-20T17:07:00Z">
        <w:r w:rsidR="000B5A61" w:rsidRPr="00434959">
          <w:rPr>
            <w:strike/>
            <w:highlight w:val="yellow"/>
            <w:lang w:eastAsia="ja-JP"/>
            <w:rPrChange w:id="2261" w:author="Dr. Carsten Franke" w:date="2021-10-20T11:37:00Z">
              <w:rPr>
                <w:highlight w:val="yellow"/>
                <w:lang w:eastAsia="ja-JP"/>
              </w:rPr>
            </w:rPrChange>
          </w:rPr>
          <w:t>core content of both</w:t>
        </w:r>
      </w:ins>
      <w:ins w:id="2262" w:author="Dr. Carsten Franke" w:date="2021-09-16T14:30:00Z">
        <w:r w:rsidRPr="00434959">
          <w:rPr>
            <w:strike/>
            <w:highlight w:val="yellow"/>
            <w:lang w:eastAsia="ja-JP"/>
            <w:rPrChange w:id="2263" w:author="Dr. Carsten Franke" w:date="2021-10-20T11:37:00Z">
              <w:rPr>
                <w:highlight w:val="yellow"/>
                <w:lang w:eastAsia="ja-JP"/>
              </w:rPr>
            </w:rPrChange>
          </w:rPr>
          <w:t xml:space="preserve"> standard</w:t>
        </w:r>
      </w:ins>
      <w:ins w:id="2264" w:author="Dr. Carsten Franke" w:date="2021-09-20T17:07:00Z">
        <w:r w:rsidR="000B5A61" w:rsidRPr="00434959">
          <w:rPr>
            <w:strike/>
            <w:highlight w:val="yellow"/>
            <w:lang w:eastAsia="ja-JP"/>
            <w:rPrChange w:id="2265" w:author="Dr. Carsten Franke" w:date="2021-10-20T11:37:00Z">
              <w:rPr>
                <w:highlight w:val="yellow"/>
                <w:lang w:eastAsia="ja-JP"/>
              </w:rPr>
            </w:rPrChange>
          </w:rPr>
          <w:t>s</w:t>
        </w:r>
      </w:ins>
      <w:ins w:id="2266" w:author="Dr. Carsten Franke" w:date="2021-09-16T14:30:00Z">
        <w:r w:rsidRPr="00434959">
          <w:rPr>
            <w:strike/>
            <w:highlight w:val="yellow"/>
            <w:lang w:eastAsia="ja-JP"/>
            <w:rPrChange w:id="2267" w:author="Dr. Carsten Franke" w:date="2021-10-20T11:37:00Z">
              <w:rPr>
                <w:highlight w:val="yellow"/>
                <w:lang w:eastAsia="ja-JP"/>
              </w:rPr>
            </w:rPrChange>
          </w:rPr>
          <w:t xml:space="preserve"> unchanged. </w:t>
        </w:r>
      </w:ins>
      <w:ins w:id="2268" w:author="Dr. Carsten Franke" w:date="2021-09-20T17:07:00Z">
        <w:r w:rsidR="000B5A61" w:rsidRPr="00434959">
          <w:rPr>
            <w:strike/>
            <w:highlight w:val="yellow"/>
            <w:lang w:eastAsia="ja-JP"/>
            <w:rPrChange w:id="2269" w:author="Dr. Carsten Franke" w:date="2021-10-20T11:37:00Z">
              <w:rPr>
                <w:highlight w:val="yellow"/>
                <w:lang w:eastAsia="ja-JP"/>
              </w:rPr>
            </w:rPrChange>
          </w:rPr>
          <w:t xml:space="preserve">Focus on </w:t>
        </w:r>
      </w:ins>
      <w:ins w:id="2270" w:author="Dr. Carsten Franke" w:date="2021-09-20T17:08:00Z">
        <w:r w:rsidR="000B5A61" w:rsidRPr="00434959">
          <w:rPr>
            <w:strike/>
            <w:highlight w:val="yellow"/>
            <w:lang w:eastAsia="ja-JP"/>
            <w:rPrChange w:id="2271" w:author="Dr. Carsten Franke" w:date="2021-10-20T11:37:00Z">
              <w:rPr>
                <w:highlight w:val="yellow"/>
                <w:lang w:eastAsia="ja-JP"/>
              </w:rPr>
            </w:rPrChange>
          </w:rPr>
          <w:t xml:space="preserve">usage recommendations. </w:t>
        </w:r>
      </w:ins>
    </w:p>
    <w:p w14:paraId="375802F0" w14:textId="2466F5E2" w:rsidR="006952B5" w:rsidRPr="00434959" w:rsidRDefault="006952B5" w:rsidP="009C2A9B">
      <w:pPr>
        <w:pStyle w:val="Listenabsatz"/>
        <w:numPr>
          <w:ilvl w:val="1"/>
          <w:numId w:val="65"/>
        </w:numPr>
        <w:rPr>
          <w:ins w:id="2272" w:author="Dr. Carsten Franke" w:date="2021-09-16T14:34:00Z"/>
          <w:strike/>
          <w:highlight w:val="yellow"/>
          <w:lang w:eastAsia="ja-JP"/>
          <w:rPrChange w:id="2273" w:author="Dr. Carsten Franke" w:date="2021-10-20T11:37:00Z">
            <w:rPr>
              <w:ins w:id="2274" w:author="Dr. Carsten Franke" w:date="2021-09-16T14:34:00Z"/>
              <w:highlight w:val="yellow"/>
              <w:lang w:eastAsia="ja-JP"/>
            </w:rPr>
          </w:rPrChange>
        </w:rPr>
      </w:pPr>
      <w:ins w:id="2275" w:author="Dr. Carsten Franke" w:date="2021-09-16T14:58:00Z">
        <w:r w:rsidRPr="00434959">
          <w:rPr>
            <w:strike/>
            <w:highlight w:val="yellow"/>
            <w:lang w:eastAsia="ja-JP"/>
            <w:rPrChange w:id="2276" w:author="Dr. Carsten Franke" w:date="2021-10-20T11:37:00Z">
              <w:rPr>
                <w:highlight w:val="yellow"/>
                <w:lang w:eastAsia="ja-JP"/>
              </w:rPr>
            </w:rPrChange>
          </w:rPr>
          <w:t>Keep the possible conflicts minimal.</w:t>
        </w:r>
      </w:ins>
      <w:ins w:id="2277" w:author="Dr. Carsten Franke" w:date="2021-09-16T14:59:00Z">
        <w:r w:rsidRPr="00434959">
          <w:rPr>
            <w:strike/>
            <w:highlight w:val="yellow"/>
            <w:lang w:eastAsia="ja-JP"/>
            <w:rPrChange w:id="2278" w:author="Dr. Carsten Franke" w:date="2021-10-20T11:37:00Z">
              <w:rPr>
                <w:highlight w:val="yellow"/>
                <w:lang w:eastAsia="ja-JP"/>
              </w:rPr>
            </w:rPrChange>
          </w:rPr>
          <w:t xml:space="preserve"> </w:t>
        </w:r>
      </w:ins>
      <w:ins w:id="2279" w:author="Dr. Carsten Franke" w:date="2021-09-20T17:08:00Z">
        <w:r w:rsidR="000B5A61" w:rsidRPr="00434959">
          <w:rPr>
            <w:strike/>
            <w:highlight w:val="yellow"/>
            <w:lang w:eastAsia="ja-JP"/>
            <w:rPrChange w:id="2280" w:author="Dr. Carsten Franke" w:date="2021-10-20T11:37:00Z">
              <w:rPr>
                <w:highlight w:val="yellow"/>
                <w:lang w:eastAsia="ja-JP"/>
              </w:rPr>
            </w:rPrChange>
          </w:rPr>
          <w:t>(</w:t>
        </w:r>
        <w:proofErr w:type="gramStart"/>
        <w:r w:rsidR="000B5A61" w:rsidRPr="00434959">
          <w:rPr>
            <w:strike/>
            <w:highlight w:val="yellow"/>
            <w:lang w:eastAsia="ja-JP"/>
            <w:rPrChange w:id="2281" w:author="Dr. Carsten Franke" w:date="2021-10-20T11:37:00Z">
              <w:rPr>
                <w:highlight w:val="yellow"/>
                <w:lang w:eastAsia="ja-JP"/>
              </w:rPr>
            </w:rPrChange>
          </w:rPr>
          <w:t>to</w:t>
        </w:r>
        <w:proofErr w:type="gramEnd"/>
        <w:r w:rsidR="000B5A61" w:rsidRPr="00434959">
          <w:rPr>
            <w:strike/>
            <w:highlight w:val="yellow"/>
            <w:lang w:eastAsia="ja-JP"/>
            <w:rPrChange w:id="2282" w:author="Dr. Carsten Franke" w:date="2021-10-20T11:37:00Z">
              <w:rPr>
                <w:highlight w:val="yellow"/>
                <w:lang w:eastAsia="ja-JP"/>
              </w:rPr>
            </w:rPrChange>
          </w:rPr>
          <w:t xml:space="preserve"> be done)</w:t>
        </w:r>
      </w:ins>
    </w:p>
    <w:p w14:paraId="65773A96" w14:textId="77777777" w:rsidR="00A44CE4" w:rsidRDefault="009C2A9B" w:rsidP="009C2A9B">
      <w:pPr>
        <w:pStyle w:val="Listenabsatz"/>
        <w:numPr>
          <w:ilvl w:val="1"/>
          <w:numId w:val="65"/>
        </w:numPr>
        <w:rPr>
          <w:ins w:id="2283" w:author="Dr. Carsten Franke" w:date="2021-09-16T15:46:00Z"/>
          <w:highlight w:val="yellow"/>
          <w:lang w:eastAsia="ja-JP"/>
        </w:rPr>
      </w:pPr>
      <w:ins w:id="2284" w:author="Dr. Carsten Franke" w:date="2021-09-16T14:34:00Z">
        <w:r>
          <w:rPr>
            <w:highlight w:val="yellow"/>
            <w:lang w:eastAsia="ja-JP"/>
          </w:rPr>
          <w:t>Upon import</w:t>
        </w:r>
      </w:ins>
      <w:ins w:id="2285" w:author="Dr. Carsten Franke" w:date="2021-09-16T15:46:00Z">
        <w:r w:rsidR="00A44CE4">
          <w:rPr>
            <w:highlight w:val="yellow"/>
            <w:lang w:eastAsia="ja-JP"/>
          </w:rPr>
          <w:t xml:space="preserve"> (as a use case)</w:t>
        </w:r>
      </w:ins>
      <w:ins w:id="2286" w:author="Dr. Carsten Franke" w:date="2021-09-16T14:34:00Z">
        <w:r>
          <w:rPr>
            <w:highlight w:val="yellow"/>
            <w:lang w:eastAsia="ja-JP"/>
          </w:rPr>
          <w:t xml:space="preserve">, </w:t>
        </w:r>
      </w:ins>
    </w:p>
    <w:p w14:paraId="08DCB0B8" w14:textId="1AF704CA" w:rsidR="009C2A9B" w:rsidRPr="00D44CFB" w:rsidRDefault="009C2A9B" w:rsidP="00FA392C">
      <w:pPr>
        <w:pStyle w:val="Listenabsatz"/>
        <w:numPr>
          <w:ilvl w:val="2"/>
          <w:numId w:val="65"/>
        </w:numPr>
        <w:rPr>
          <w:ins w:id="2287" w:author="Dr. Carsten Franke" w:date="2021-09-16T14:34:00Z"/>
          <w:strike/>
          <w:highlight w:val="yellow"/>
          <w:lang w:eastAsia="ja-JP"/>
          <w:rPrChange w:id="2288" w:author="Dr. Carsten Franke" w:date="2021-10-20T11:51:00Z">
            <w:rPr>
              <w:ins w:id="2289" w:author="Dr. Carsten Franke" w:date="2021-09-16T14:34:00Z"/>
              <w:highlight w:val="yellow"/>
              <w:lang w:eastAsia="ja-JP"/>
            </w:rPr>
          </w:rPrChange>
        </w:rPr>
      </w:pPr>
      <w:ins w:id="2290" w:author="Dr. Carsten Franke" w:date="2021-09-16T14:34:00Z">
        <w:r w:rsidRPr="00D44CFB">
          <w:rPr>
            <w:b/>
            <w:strike/>
            <w:highlight w:val="yellow"/>
            <w:lang w:eastAsia="ja-JP"/>
            <w:rPrChange w:id="2291" w:author="Dr. Carsten Franke" w:date="2021-10-20T11:51:00Z">
              <w:rPr>
                <w:b/>
                <w:highlight w:val="yellow"/>
                <w:lang w:eastAsia="ja-JP"/>
              </w:rPr>
            </w:rPrChange>
          </w:rPr>
          <w:t>STEP</w:t>
        </w:r>
        <w:r w:rsidRPr="00D44CFB">
          <w:rPr>
            <w:strike/>
            <w:highlight w:val="yellow"/>
            <w:lang w:eastAsia="ja-JP"/>
            <w:rPrChange w:id="2292" w:author="Dr. Carsten Franke" w:date="2021-10-20T11:51:00Z">
              <w:rPr>
                <w:highlight w:val="yellow"/>
                <w:lang w:eastAsia="ja-JP"/>
              </w:rPr>
            </w:rPrChange>
          </w:rPr>
          <w:t xml:space="preserve"> defines which </w:t>
        </w:r>
      </w:ins>
      <w:ins w:id="2293" w:author="Dr. Carsten Franke" w:date="2021-09-16T15:44:00Z">
        <w:r w:rsidR="00A44CE4" w:rsidRPr="00D44CFB">
          <w:rPr>
            <w:strike/>
            <w:highlight w:val="yellow"/>
            <w:lang w:eastAsia="ja-JP"/>
            <w:rPrChange w:id="2294" w:author="Dr. Carsten Franke" w:date="2021-10-20T11:51:00Z">
              <w:rPr>
                <w:highlight w:val="yellow"/>
                <w:lang w:eastAsia="ja-JP"/>
              </w:rPr>
            </w:rPrChange>
          </w:rPr>
          <w:t>χMCF</w:t>
        </w:r>
      </w:ins>
      <w:ins w:id="2295" w:author="Dr. Carsten Franke" w:date="2021-09-16T14:34:00Z">
        <w:r w:rsidRPr="00D44CFB">
          <w:rPr>
            <w:strike/>
            <w:highlight w:val="yellow"/>
            <w:lang w:eastAsia="ja-JP"/>
            <w:rPrChange w:id="2296" w:author="Dr. Carsten Franke" w:date="2021-10-20T11:51:00Z">
              <w:rPr>
                <w:highlight w:val="yellow"/>
                <w:lang w:eastAsia="ja-JP"/>
              </w:rPr>
            </w:rPrChange>
          </w:rPr>
          <w:t xml:space="preserve"> files to read and </w:t>
        </w:r>
        <w:commentRangeStart w:id="2297"/>
        <w:r w:rsidRPr="00D44CFB">
          <w:rPr>
            <w:strike/>
            <w:highlight w:val="yellow"/>
            <w:lang w:eastAsia="ja-JP"/>
            <w:rPrChange w:id="2298" w:author="Dr. Carsten Franke" w:date="2021-10-20T11:51:00Z">
              <w:rPr>
                <w:highlight w:val="yellow"/>
                <w:lang w:eastAsia="ja-JP"/>
              </w:rPr>
            </w:rPrChange>
          </w:rPr>
          <w:t>where to transform their content</w:t>
        </w:r>
      </w:ins>
      <w:ins w:id="2299" w:author="Dr. Carsten Franke" w:date="2021-09-20T17:09:00Z">
        <w:r w:rsidR="000B5A61" w:rsidRPr="00D44CFB">
          <w:rPr>
            <w:strike/>
            <w:highlight w:val="yellow"/>
            <w:lang w:eastAsia="ja-JP"/>
            <w:rPrChange w:id="2300" w:author="Dr. Carsten Franke" w:date="2021-10-20T11:51:00Z">
              <w:rPr>
                <w:highlight w:val="yellow"/>
                <w:lang w:eastAsia="ja-JP"/>
              </w:rPr>
            </w:rPrChange>
          </w:rPr>
          <w:t xml:space="preserve"> for assembly</w:t>
        </w:r>
      </w:ins>
      <w:commentRangeEnd w:id="2297"/>
      <w:ins w:id="2301" w:author="Dr. Carsten Franke" w:date="2021-09-20T17:10:00Z">
        <w:r w:rsidR="000B5A61" w:rsidRPr="00D44CFB">
          <w:rPr>
            <w:rStyle w:val="Kommentarzeichen"/>
            <w:rFonts w:ascii="Calibri" w:eastAsia="Times New Roman" w:hAnsi="Calibri"/>
            <w:strike/>
            <w:lang w:val="en-US" w:eastAsia="x-none"/>
            <w:rPrChange w:id="2302" w:author="Dr. Carsten Franke" w:date="2021-10-20T11:51:00Z">
              <w:rPr>
                <w:rStyle w:val="Kommentarzeichen"/>
                <w:rFonts w:ascii="Calibri" w:eastAsia="Times New Roman" w:hAnsi="Calibri"/>
                <w:lang w:val="en-US" w:eastAsia="x-none"/>
              </w:rPr>
            </w:rPrChange>
          </w:rPr>
          <w:commentReference w:id="2297"/>
        </w:r>
      </w:ins>
      <w:ins w:id="2303" w:author="Dr. Carsten Franke" w:date="2021-09-16T14:34:00Z">
        <w:r w:rsidRPr="00D44CFB">
          <w:rPr>
            <w:strike/>
            <w:highlight w:val="yellow"/>
            <w:lang w:eastAsia="ja-JP"/>
            <w:rPrChange w:id="2304" w:author="Dr. Carsten Franke" w:date="2021-10-20T11:51:00Z">
              <w:rPr>
                <w:highlight w:val="yellow"/>
                <w:lang w:eastAsia="ja-JP"/>
              </w:rPr>
            </w:rPrChange>
          </w:rPr>
          <w:t xml:space="preserve">. </w:t>
        </w:r>
      </w:ins>
    </w:p>
    <w:p w14:paraId="254CA13B" w14:textId="176A6FFF" w:rsidR="009C2A9B" w:rsidRPr="00D44CFB" w:rsidRDefault="009C2A9B" w:rsidP="00FA392C">
      <w:pPr>
        <w:pStyle w:val="Listenabsatz"/>
        <w:numPr>
          <w:ilvl w:val="2"/>
          <w:numId w:val="65"/>
        </w:numPr>
        <w:rPr>
          <w:ins w:id="2305" w:author="Dr. Carsten Franke" w:date="2021-09-16T14:35:00Z"/>
          <w:strike/>
          <w:highlight w:val="yellow"/>
          <w:lang w:eastAsia="ja-JP"/>
          <w:rPrChange w:id="2306" w:author="Dr. Carsten Franke" w:date="2021-10-20T11:51:00Z">
            <w:rPr>
              <w:ins w:id="2307" w:author="Dr. Carsten Franke" w:date="2021-09-16T14:35:00Z"/>
              <w:highlight w:val="yellow"/>
              <w:lang w:eastAsia="ja-JP"/>
            </w:rPr>
          </w:rPrChange>
        </w:rPr>
      </w:pPr>
      <w:ins w:id="2308" w:author="Dr. Carsten Franke" w:date="2021-09-16T14:34:00Z">
        <w:r w:rsidRPr="00D44CFB">
          <w:rPr>
            <w:strike/>
            <w:highlight w:val="yellow"/>
            <w:lang w:eastAsia="ja-JP"/>
            <w:rPrChange w:id="2309" w:author="Dr. Carsten Franke" w:date="2021-10-20T11:51:00Z">
              <w:rPr>
                <w:highlight w:val="yellow"/>
                <w:lang w:eastAsia="ja-JP"/>
              </w:rPr>
            </w:rPrChange>
          </w:rPr>
          <w:t>A</w:t>
        </w:r>
      </w:ins>
      <w:ins w:id="2310" w:author="Dr. Carsten Franke" w:date="2021-09-16T14:35:00Z">
        <w:r w:rsidRPr="00D44CFB">
          <w:rPr>
            <w:strike/>
            <w:highlight w:val="yellow"/>
            <w:lang w:eastAsia="ja-JP"/>
            <w:rPrChange w:id="2311" w:author="Dr. Carsten Franke" w:date="2021-10-20T11:51:00Z">
              <w:rPr>
                <w:highlight w:val="yellow"/>
                <w:lang w:eastAsia="ja-JP"/>
              </w:rPr>
            </w:rPrChange>
          </w:rPr>
          <w:t xml:space="preserve">ny other connection information shall be read from </w:t>
        </w:r>
      </w:ins>
      <w:ins w:id="2312" w:author="Dr. Carsten Franke" w:date="2021-09-16T15:44:00Z">
        <w:r w:rsidR="00A44CE4" w:rsidRPr="00D44CFB">
          <w:rPr>
            <w:b/>
            <w:strike/>
            <w:highlight w:val="yellow"/>
            <w:lang w:eastAsia="ja-JP"/>
            <w:rPrChange w:id="2313" w:author="Dr. Carsten Franke" w:date="2021-10-20T11:51:00Z">
              <w:rPr>
                <w:b/>
                <w:highlight w:val="yellow"/>
                <w:lang w:eastAsia="ja-JP"/>
              </w:rPr>
            </w:rPrChange>
          </w:rPr>
          <w:t>χMCF</w:t>
        </w:r>
      </w:ins>
      <w:ins w:id="2314" w:author="Dr. Carsten Franke" w:date="2021-09-16T14:35:00Z">
        <w:r w:rsidRPr="00D44CFB">
          <w:rPr>
            <w:strike/>
            <w:highlight w:val="yellow"/>
            <w:lang w:eastAsia="ja-JP"/>
            <w:rPrChange w:id="2315" w:author="Dr. Carsten Franke" w:date="2021-10-20T11:51:00Z">
              <w:rPr>
                <w:highlight w:val="yellow"/>
                <w:lang w:eastAsia="ja-JP"/>
              </w:rPr>
            </w:rPrChange>
          </w:rPr>
          <w:t xml:space="preserve">. </w:t>
        </w:r>
      </w:ins>
    </w:p>
    <w:p w14:paraId="59D995D1" w14:textId="7F93EB89" w:rsidR="009C2A9B" w:rsidRPr="00F66EBB" w:rsidRDefault="009C2A9B" w:rsidP="00FA392C">
      <w:pPr>
        <w:pStyle w:val="Listenabsatz"/>
        <w:numPr>
          <w:ilvl w:val="2"/>
          <w:numId w:val="65"/>
        </w:numPr>
        <w:rPr>
          <w:ins w:id="2316" w:author="Dr. Carsten Franke" w:date="2021-09-16T14:39:00Z"/>
          <w:strike/>
          <w:highlight w:val="yellow"/>
          <w:lang w:eastAsia="ja-JP"/>
          <w:rPrChange w:id="2317" w:author="Dr. Carsten Franke" w:date="2021-10-20T12:00:00Z">
            <w:rPr>
              <w:ins w:id="2318" w:author="Dr. Carsten Franke" w:date="2021-09-16T14:39:00Z"/>
              <w:highlight w:val="yellow"/>
              <w:lang w:eastAsia="ja-JP"/>
            </w:rPr>
          </w:rPrChange>
        </w:rPr>
      </w:pPr>
      <w:ins w:id="2319" w:author="Dr. Carsten Franke" w:date="2021-09-16T14:35:00Z">
        <w:r w:rsidRPr="00F66EBB">
          <w:rPr>
            <w:strike/>
            <w:highlight w:val="yellow"/>
            <w:lang w:eastAsia="ja-JP"/>
            <w:rPrChange w:id="2320"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2321" w:author="Dr. Carsten Franke" w:date="2021-10-20T12:00:00Z">
              <w:rPr>
                <w:highlight w:val="yellow"/>
                <w:lang w:eastAsia="ja-JP"/>
              </w:rPr>
            </w:rPrChange>
          </w:rPr>
          <w:t>Mat</w:t>
        </w:r>
      </w:ins>
      <w:ins w:id="2322" w:author="Dr. Carsten Franke" w:date="2021-09-16T14:36:00Z">
        <w:r w:rsidRPr="00F66EBB">
          <w:rPr>
            <w:strike/>
            <w:highlight w:val="yellow"/>
            <w:lang w:eastAsia="ja-JP"/>
            <w:rPrChange w:id="2323" w:author="Dr. Carsten Franke" w:date="2021-10-20T12:00:00Z">
              <w:rPr>
                <w:highlight w:val="yellow"/>
                <w:lang w:eastAsia="ja-JP"/>
              </w:rPr>
            </w:rPrChange>
          </w:rPr>
          <w:t>edPartAssociation</w:t>
        </w:r>
        <w:proofErr w:type="spellEnd"/>
        <w:r w:rsidRPr="00F66EBB">
          <w:rPr>
            <w:strike/>
            <w:highlight w:val="yellow"/>
            <w:lang w:eastAsia="ja-JP"/>
            <w:rPrChange w:id="2324" w:author="Dr. Carsten Franke" w:date="2021-10-20T12:00:00Z">
              <w:rPr>
                <w:highlight w:val="yellow"/>
                <w:lang w:eastAsia="ja-JP"/>
              </w:rPr>
            </w:rPrChange>
          </w:rPr>
          <w:t xml:space="preserve">"). </w:t>
        </w:r>
      </w:ins>
      <w:ins w:id="2325" w:author="Dr. Carsten Franke" w:date="2021-09-16T14:37:00Z">
        <w:r w:rsidR="00CC668A" w:rsidRPr="00F66EBB">
          <w:rPr>
            <w:strike/>
            <w:highlight w:val="yellow"/>
            <w:lang w:eastAsia="ja-JP"/>
            <w:rPrChange w:id="2326" w:author="Dr. Carsten Franke" w:date="2021-10-20T12:00:00Z">
              <w:rPr>
                <w:highlight w:val="yellow"/>
                <w:lang w:eastAsia="ja-JP"/>
              </w:rPr>
            </w:rPrChange>
          </w:rPr>
          <w:t>In case this is mandatory in STEP, can we prescribe that it must be ignored</w:t>
        </w:r>
      </w:ins>
      <w:ins w:id="2327" w:author="Dr. Carsten Franke" w:date="2021-09-16T15:46:00Z">
        <w:r w:rsidR="00A44CE4" w:rsidRPr="00F66EBB">
          <w:rPr>
            <w:strike/>
            <w:highlight w:val="yellow"/>
            <w:lang w:eastAsia="ja-JP"/>
            <w:rPrChange w:id="2328" w:author="Dr. Carsten Franke" w:date="2021-10-20T12:00:00Z">
              <w:rPr>
                <w:highlight w:val="yellow"/>
                <w:lang w:eastAsia="ja-JP"/>
              </w:rPr>
            </w:rPrChange>
          </w:rPr>
          <w:t xml:space="preserve"> upon imp</w:t>
        </w:r>
      </w:ins>
      <w:ins w:id="2329" w:author="Dr. Carsten Franke" w:date="2021-09-16T15:47:00Z">
        <w:r w:rsidR="00A44CE4" w:rsidRPr="00F66EBB">
          <w:rPr>
            <w:strike/>
            <w:highlight w:val="yellow"/>
            <w:lang w:eastAsia="ja-JP"/>
            <w:rPrChange w:id="2330" w:author="Dr. Carsten Franke" w:date="2021-10-20T12:00:00Z">
              <w:rPr>
                <w:highlight w:val="yellow"/>
                <w:lang w:eastAsia="ja-JP"/>
              </w:rPr>
            </w:rPrChange>
          </w:rPr>
          <w:t>ort</w:t>
        </w:r>
      </w:ins>
      <w:ins w:id="2331" w:author="Dr. Carsten Franke" w:date="2021-09-16T14:37:00Z">
        <w:r w:rsidR="00CC668A" w:rsidRPr="00F66EBB">
          <w:rPr>
            <w:strike/>
            <w:highlight w:val="yellow"/>
            <w:lang w:eastAsia="ja-JP"/>
            <w:rPrChange w:id="2332" w:author="Dr. Carsten Franke" w:date="2021-10-20T12:00:00Z">
              <w:rPr>
                <w:highlight w:val="yellow"/>
                <w:lang w:eastAsia="ja-JP"/>
              </w:rPr>
            </w:rPrChange>
          </w:rPr>
          <w:t xml:space="preserve">? </w:t>
        </w:r>
      </w:ins>
      <w:ins w:id="2333" w:author="Dr. Carsten Franke" w:date="2021-09-16T14:44:00Z">
        <w:r w:rsidR="000523E1" w:rsidRPr="00F66EBB">
          <w:rPr>
            <w:strike/>
            <w:highlight w:val="yellow"/>
            <w:lang w:eastAsia="ja-JP"/>
            <w:rPrChange w:id="2334" w:author="Dr. Carsten Franke" w:date="2021-10-20T12:00:00Z">
              <w:rPr>
                <w:highlight w:val="yellow"/>
                <w:lang w:eastAsia="ja-JP"/>
              </w:rPr>
            </w:rPrChange>
          </w:rPr>
          <w:t xml:space="preserve">Or more general: How to handle inconsistencies between STEP &amp; </w:t>
        </w:r>
      </w:ins>
      <w:ins w:id="2335" w:author="Dr. Carsten Franke" w:date="2021-09-16T15:44:00Z">
        <w:r w:rsidR="00A44CE4" w:rsidRPr="00F66EBB">
          <w:rPr>
            <w:strike/>
            <w:highlight w:val="yellow"/>
            <w:lang w:eastAsia="ja-JP"/>
            <w:rPrChange w:id="2336" w:author="Dr. Carsten Franke" w:date="2021-10-20T12:00:00Z">
              <w:rPr>
                <w:highlight w:val="yellow"/>
                <w:lang w:eastAsia="ja-JP"/>
              </w:rPr>
            </w:rPrChange>
          </w:rPr>
          <w:t>χMCF</w:t>
        </w:r>
      </w:ins>
      <w:ins w:id="2337" w:author="Dr. Carsten Franke" w:date="2021-09-16T14:44:00Z">
        <w:r w:rsidR="000523E1" w:rsidRPr="00F66EBB">
          <w:rPr>
            <w:strike/>
            <w:highlight w:val="yellow"/>
            <w:lang w:eastAsia="ja-JP"/>
            <w:rPrChange w:id="2338" w:author="Dr. Carsten Franke" w:date="2021-10-20T12:00:00Z">
              <w:rPr>
                <w:highlight w:val="yellow"/>
                <w:lang w:eastAsia="ja-JP"/>
              </w:rPr>
            </w:rPrChange>
          </w:rPr>
          <w:t xml:space="preserve"> files? </w:t>
        </w:r>
      </w:ins>
      <w:ins w:id="2339" w:author="Dr. Carsten Franke" w:date="2021-09-16T14:48:00Z">
        <w:r w:rsidR="007E14C1" w:rsidRPr="00F66EBB">
          <w:rPr>
            <w:strike/>
            <w:highlight w:val="yellow"/>
            <w:lang w:eastAsia="ja-JP"/>
            <w:rPrChange w:id="2340" w:author="Dr. Carsten Franke" w:date="2021-10-20T12:00:00Z">
              <w:rPr>
                <w:highlight w:val="yellow"/>
                <w:lang w:eastAsia="ja-JP"/>
              </w:rPr>
            </w:rPrChange>
          </w:rPr>
          <w:t xml:space="preserve">E.g.: Inconsistencies must be detected by the importing system and must be reported as warning etc. </w:t>
        </w:r>
      </w:ins>
      <w:ins w:id="2341" w:author="Dr. Carsten Franke" w:date="2021-09-20T17:21:00Z">
        <w:r w:rsidR="009B202E" w:rsidRPr="00F66EBB">
          <w:rPr>
            <w:strike/>
            <w:highlight w:val="yellow"/>
            <w:lang w:eastAsia="ja-JP"/>
            <w:rPrChange w:id="2342" w:author="Dr. Carsten Franke" w:date="2021-10-20T12:00:00Z">
              <w:rPr>
                <w:highlight w:val="yellow"/>
                <w:lang w:eastAsia="ja-JP"/>
              </w:rPr>
            </w:rPrChange>
          </w:rPr>
          <w:br/>
        </w:r>
        <w:r w:rsidR="009B202E" w:rsidRPr="00F66EBB">
          <w:rPr>
            <w:i/>
            <w:strike/>
            <w:highlight w:val="yellow"/>
            <w:u w:val="single"/>
            <w:lang w:eastAsia="ja-JP"/>
            <w:rPrChange w:id="2343"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2344" w:author="Dr. Carsten Franke" w:date="2021-10-20T12:00:00Z">
              <w:rPr>
                <w:highlight w:val="yellow"/>
                <w:lang w:eastAsia="ja-JP"/>
              </w:rPr>
            </w:rPrChange>
          </w:rPr>
          <w:t xml:space="preserve">: We may avoid a statement about </w:t>
        </w:r>
      </w:ins>
      <w:ins w:id="2345" w:author="Dr. Carsten Franke" w:date="2021-09-20T17:22:00Z">
        <w:r w:rsidR="00BE0017" w:rsidRPr="00F66EBB">
          <w:rPr>
            <w:strike/>
            <w:highlight w:val="yellow"/>
            <w:lang w:eastAsia="ja-JP"/>
            <w:rPrChange w:id="2346" w:author="Dr. Carsten Franke" w:date="2021-10-20T12:00:00Z">
              <w:rPr>
                <w:highlight w:val="yellow"/>
                <w:lang w:eastAsia="ja-JP"/>
              </w:rPr>
            </w:rPrChange>
          </w:rPr>
          <w:t>owner</w:t>
        </w:r>
      </w:ins>
      <w:ins w:id="2347" w:author="Dr. Carsten Franke" w:date="2021-09-20T17:21:00Z">
        <w:r w:rsidR="009B202E" w:rsidRPr="00F66EBB">
          <w:rPr>
            <w:strike/>
            <w:highlight w:val="yellow"/>
            <w:lang w:eastAsia="ja-JP"/>
            <w:rPrChange w:id="2348"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2349" w:author="Dr. Carsten Franke" w:date="2021-10-20T12:00:00Z">
              <w:rPr>
                <w:highlight w:val="yellow"/>
                <w:lang w:eastAsia="ja-JP"/>
              </w:rPr>
            </w:rPrChange>
          </w:rPr>
          <w:t>e.g.</w:t>
        </w:r>
        <w:proofErr w:type="gramEnd"/>
        <w:r w:rsidR="009B202E" w:rsidRPr="00F66EBB">
          <w:rPr>
            <w:strike/>
            <w:highlight w:val="yellow"/>
            <w:lang w:eastAsia="ja-JP"/>
            <w:rPrChange w:id="2350" w:author="Dr. Carsten Franke" w:date="2021-10-20T12:00:00Z">
              <w:rPr>
                <w:highlight w:val="yellow"/>
                <w:lang w:eastAsia="ja-JP"/>
              </w:rPr>
            </w:rPrChange>
          </w:rPr>
          <w:t xml:space="preserve"> emitting warnings). It may be sufficient just to </w:t>
        </w:r>
      </w:ins>
      <w:ins w:id="2351" w:author="Dr. Carsten Franke" w:date="2021-09-20T17:22:00Z">
        <w:r w:rsidR="009B202E" w:rsidRPr="00F66EBB">
          <w:rPr>
            <w:strike/>
            <w:highlight w:val="yellow"/>
            <w:lang w:eastAsia="ja-JP"/>
            <w:rPrChange w:id="2352"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41F4D">
      <w:pPr>
        <w:pStyle w:val="Listenabsatz"/>
        <w:numPr>
          <w:ilvl w:val="0"/>
          <w:numId w:val="65"/>
        </w:numPr>
        <w:rPr>
          <w:ins w:id="2353" w:author="Max Ungerer" w:date="2021-09-15T20:16:00Z"/>
          <w:strike/>
          <w:highlight w:val="yellow"/>
          <w:lang w:eastAsia="ja-JP"/>
          <w:rPrChange w:id="2354" w:author="Dr. Carsten Franke" w:date="2021-10-20T11:51:00Z">
            <w:rPr>
              <w:ins w:id="2355" w:author="Max Ungerer" w:date="2021-09-15T20:16:00Z"/>
              <w:highlight w:val="yellow"/>
              <w:lang w:eastAsia="ja-JP"/>
            </w:rPr>
          </w:rPrChange>
        </w:rPr>
      </w:pPr>
      <w:ins w:id="2356" w:author="Max Ungerer" w:date="2021-09-15T20:15:00Z">
        <w:r w:rsidRPr="00D44CFB">
          <w:rPr>
            <w:strike/>
            <w:highlight w:val="yellow"/>
            <w:lang w:eastAsia="ja-JP"/>
            <w:rPrChange w:id="2357" w:author="Dr. Carsten Franke" w:date="2021-10-20T11:51:00Z">
              <w:rPr>
                <w:highlight w:val="yellow"/>
                <w:lang w:eastAsia="ja-JP"/>
              </w:rPr>
            </w:rPrChange>
          </w:rPr>
          <w:t xml:space="preserve">Use of </w:t>
        </w:r>
      </w:ins>
      <w:r w:rsidRPr="00D44CFB">
        <w:rPr>
          <w:strike/>
          <w:highlight w:val="yellow"/>
          <w:lang w:eastAsia="ja-JP"/>
          <w:rPrChange w:id="2358" w:author="Dr. Carsten Franke" w:date="2021-10-20T11:51:00Z">
            <w:rPr>
              <w:highlight w:val="yellow"/>
              <w:lang w:eastAsia="ja-JP"/>
            </w:rPr>
          </w:rPrChange>
        </w:rPr>
        <w:t>A</w:t>
      </w:r>
      <w:r w:rsidR="00FA340D" w:rsidRPr="00D44CFB">
        <w:rPr>
          <w:strike/>
          <w:highlight w:val="yellow"/>
          <w:lang w:eastAsia="ja-JP"/>
          <w:rPrChange w:id="2359" w:author="Dr. Carsten Franke" w:date="2021-10-20T11:51:00Z">
            <w:rPr>
              <w:highlight w:val="yellow"/>
              <w:lang w:eastAsia="ja-JP"/>
            </w:rPr>
          </w:rPrChange>
        </w:rPr>
        <w:t>P</w:t>
      </w:r>
      <w:r w:rsidRPr="00D44CFB">
        <w:rPr>
          <w:strike/>
          <w:highlight w:val="yellow"/>
          <w:lang w:eastAsia="ja-JP"/>
          <w:rPrChange w:id="2360" w:author="Dr. Carsten Franke" w:date="2021-10-20T11:51:00Z">
            <w:rPr>
              <w:highlight w:val="yellow"/>
              <w:lang w:eastAsia="ja-JP"/>
            </w:rPr>
          </w:rPrChange>
        </w:rPr>
        <w:t xml:space="preserve">242 </w:t>
      </w:r>
      <w:ins w:id="2361" w:author="Max Ungerer" w:date="2021-09-15T20:15:00Z">
        <w:r w:rsidRPr="00D44CFB">
          <w:rPr>
            <w:strike/>
            <w:highlight w:val="yellow"/>
            <w:lang w:eastAsia="ja-JP"/>
            <w:rPrChange w:id="2362" w:author="Dr. Carsten Franke" w:date="2021-10-20T11:51:00Z">
              <w:rPr>
                <w:highlight w:val="yellow"/>
                <w:lang w:eastAsia="ja-JP"/>
              </w:rPr>
            </w:rPrChange>
          </w:rPr>
          <w:t xml:space="preserve">Mating capability to describe high level information </w:t>
        </w:r>
      </w:ins>
      <w:ins w:id="2363" w:author="Max Ungerer" w:date="2021-09-15T20:16:00Z">
        <w:r w:rsidRPr="00D44CFB">
          <w:rPr>
            <w:strike/>
            <w:highlight w:val="yellow"/>
            <w:lang w:eastAsia="ja-JP"/>
            <w:rPrChange w:id="2364" w:author="Dr. Carsten Franke" w:date="2021-10-20T11:51:00Z">
              <w:rPr>
                <w:highlight w:val="yellow"/>
                <w:lang w:eastAsia="ja-JP"/>
              </w:rPr>
            </w:rPrChange>
          </w:rPr>
          <w:t>about joined parts</w:t>
        </w:r>
      </w:ins>
      <w:ins w:id="2365" w:author="Dr. Carsten Franke" w:date="2021-09-20T17:38:00Z">
        <w:r w:rsidR="00FA340D" w:rsidRPr="00D44CFB">
          <w:rPr>
            <w:strike/>
            <w:highlight w:val="yellow"/>
            <w:lang w:eastAsia="ja-JP"/>
            <w:rPrChange w:id="2366" w:author="Dr. Carsten Franke" w:date="2021-10-20T11:51:00Z">
              <w:rPr>
                <w:highlight w:val="yellow"/>
                <w:lang w:eastAsia="ja-JP"/>
              </w:rPr>
            </w:rPrChange>
          </w:rPr>
          <w:t xml:space="preserve">, only. </w:t>
        </w:r>
      </w:ins>
      <w:ins w:id="2367" w:author="Dr. Carsten Franke" w:date="2021-09-16T14:21:00Z">
        <w:r w:rsidR="001E4412" w:rsidRPr="00D44CFB">
          <w:rPr>
            <w:strike/>
            <w:highlight w:val="yellow"/>
            <w:lang w:eastAsia="ja-JP"/>
            <w:rPrChange w:id="2368" w:author="Dr. Carsten Franke" w:date="2021-10-20T11:51:00Z">
              <w:rPr>
                <w:highlight w:val="yellow"/>
                <w:lang w:eastAsia="ja-JP"/>
              </w:rPr>
            </w:rPrChange>
          </w:rPr>
          <w:br/>
        </w:r>
      </w:ins>
      <w:ins w:id="2369" w:author="Dr. Carsten Franke" w:date="2021-09-16T14:22:00Z">
        <w:r w:rsidR="006E7579" w:rsidRPr="00D44CFB">
          <w:rPr>
            <w:strike/>
            <w:highlight w:val="yellow"/>
            <w:lang w:eastAsia="ja-JP"/>
            <w:rPrChange w:id="2370" w:author="Dr. Carsten Franke" w:date="2021-10-20T11:51:00Z">
              <w:rPr>
                <w:highlight w:val="yellow"/>
                <w:lang w:eastAsia="ja-JP"/>
              </w:rPr>
            </w:rPrChange>
          </w:rPr>
          <w:t>"</w:t>
        </w:r>
        <w:proofErr w:type="gramStart"/>
        <w:r w:rsidR="006E7579" w:rsidRPr="00D44CFB">
          <w:rPr>
            <w:strike/>
            <w:highlight w:val="yellow"/>
            <w:lang w:eastAsia="ja-JP"/>
            <w:rPrChange w:id="2371" w:author="Dr. Carsten Franke" w:date="2021-10-20T11:51:00Z">
              <w:rPr>
                <w:highlight w:val="yellow"/>
                <w:lang w:eastAsia="ja-JP"/>
              </w:rPr>
            </w:rPrChange>
          </w:rPr>
          <w:t>high</w:t>
        </w:r>
        <w:proofErr w:type="gramEnd"/>
        <w:r w:rsidR="006E7579" w:rsidRPr="00D44CFB">
          <w:rPr>
            <w:strike/>
            <w:highlight w:val="yellow"/>
            <w:lang w:eastAsia="ja-JP"/>
            <w:rPrChange w:id="2372" w:author="Dr. Carsten Franke" w:date="2021-10-20T11:51:00Z">
              <w:rPr>
                <w:highlight w:val="yellow"/>
                <w:lang w:eastAsia="ja-JP"/>
              </w:rPr>
            </w:rPrChange>
          </w:rPr>
          <w:t xml:space="preserve"> level information" n</w:t>
        </w:r>
      </w:ins>
      <w:ins w:id="2373" w:author="Dr. Carsten Franke" w:date="2021-09-16T14:21:00Z">
        <w:r w:rsidR="001E4412" w:rsidRPr="00D44CFB">
          <w:rPr>
            <w:strike/>
            <w:highlight w:val="yellow"/>
            <w:lang w:eastAsia="ja-JP"/>
            <w:rPrChange w:id="2374" w:author="Dr. Carsten Franke" w:date="2021-10-20T11:51:00Z">
              <w:rPr>
                <w:highlight w:val="yellow"/>
                <w:lang w:eastAsia="ja-JP"/>
              </w:rPr>
            </w:rPrChange>
          </w:rPr>
          <w:t xml:space="preserve">eeds to be more precise </w:t>
        </w:r>
        <w:r w:rsidR="001E4412" w:rsidRPr="00D44CFB">
          <w:rPr>
            <mc:AlternateContent>
              <mc:Choice Requires="w16se"/>
              <mc:Fallback>
                <w:rFonts w:ascii="Segoe UI Emoji" w:eastAsia="Segoe UI Emoji" w:hAnsi="Segoe UI Emoji" w:cs="Segoe UI Emoji"/>
              </mc:Fallback>
            </mc:AlternateContent>
            <w:strike/>
            <w:highlight w:val="yellow"/>
            <w:lang w:eastAsia="ja-JP"/>
            <w:rPrChange w:id="2375" w:author="Dr. Carsten Franke" w:date="2021-10-20T11:51:00Z">
              <w:rPr>
                <mc:AlternateContent>
                  <mc:Choice Requires="w16se"/>
                  <mc:Fallback>
                    <w:rFonts w:ascii="Segoe UI Emoji" w:eastAsia="Segoe UI Emoji" w:hAnsi="Segoe UI Emoji" w:cs="Segoe UI Emoji"/>
                  </mc:Fallback>
                </mc:AlternateContent>
                <w:highlight w:val="yellow"/>
                <w:lang w:eastAsia="ja-JP"/>
              </w:rPr>
            </w:rPrChange>
          </w:rPr>
          <mc:AlternateContent>
            <mc:Choice Requires="w16se">
              <w16se:symEx w16se:font="Segoe UI Emoji" w16se:char="1F609"/>
            </mc:Choice>
            <mc:Fallback>
              <w:t>😉</w:t>
            </mc:Fallback>
          </mc:AlternateContent>
        </w:r>
        <w:r w:rsidR="001E4412" w:rsidRPr="00D44CFB">
          <w:rPr>
            <w:strike/>
            <w:highlight w:val="yellow"/>
            <w:lang w:eastAsia="ja-JP"/>
            <w:rPrChange w:id="2376" w:author="Dr. Carsten Franke" w:date="2021-10-20T11:51:00Z">
              <w:rPr>
                <w:highlight w:val="yellow"/>
                <w:lang w:eastAsia="ja-JP"/>
              </w:rPr>
            </w:rPrChange>
          </w:rPr>
          <w:t xml:space="preserve"> </w:t>
        </w:r>
      </w:ins>
      <w:ins w:id="2377" w:author="Dr. Carsten Franke" w:date="2021-09-20T17:41:00Z">
        <w:r w:rsidR="00357E93" w:rsidRPr="00D44CFB">
          <w:rPr>
            <w:strike/>
            <w:highlight w:val="yellow"/>
            <w:lang w:eastAsia="ja-JP"/>
            <w:rPrChange w:id="2378" w:author="Dr. Carsten Franke" w:date="2021-10-20T11:51:00Z">
              <w:rPr>
                <w:highlight w:val="yellow"/>
                <w:lang w:eastAsia="ja-JP"/>
              </w:rPr>
            </w:rPrChange>
          </w:rPr>
          <w:t xml:space="preserve">- </w:t>
        </w:r>
      </w:ins>
      <w:ins w:id="2379" w:author="Dr. Carsten Franke" w:date="2021-09-20T17:42:00Z">
        <w:r w:rsidR="00357E93" w:rsidRPr="00D44CFB">
          <w:rPr>
            <w:i/>
            <w:strike/>
            <w:highlight w:val="yellow"/>
            <w:u w:val="single"/>
            <w:lang w:eastAsia="ja-JP"/>
            <w:rPrChange w:id="2380" w:author="Dr. Carsten Franke" w:date="2021-10-20T11:51:00Z">
              <w:rPr>
                <w:i/>
                <w:highlight w:val="yellow"/>
                <w:u w:val="single"/>
                <w:lang w:eastAsia="ja-JP"/>
              </w:rPr>
            </w:rPrChange>
          </w:rPr>
          <w:t xml:space="preserve">Suggestion (Max &amp; Carsten, 2021-09-20): </w:t>
        </w:r>
      </w:ins>
      <w:ins w:id="2381" w:author="Dr. Carsten Franke" w:date="2021-09-20T17:36:00Z">
        <w:r w:rsidR="00FA340D" w:rsidRPr="00D44CFB">
          <w:rPr>
            <w:strike/>
            <w:highlight w:val="yellow"/>
            <w:lang w:eastAsia="ja-JP"/>
            <w:rPrChange w:id="2382" w:author="Dr. Carsten Franke" w:date="2021-10-20T11:51:00Z">
              <w:rPr>
                <w:highlight w:val="yellow"/>
                <w:lang w:eastAsia="ja-JP"/>
              </w:rPr>
            </w:rPrChange>
          </w:rPr>
          <w:br/>
        </w:r>
      </w:ins>
      <w:ins w:id="2383" w:author="Dr. Carsten Franke" w:date="2021-09-20T17:38:00Z">
        <w:r w:rsidR="00FA340D" w:rsidRPr="00D44CFB">
          <w:rPr>
            <w:strike/>
            <w:highlight w:val="yellow"/>
            <w:lang w:eastAsia="ja-JP"/>
            <w:rPrChange w:id="2384" w:author="Dr. Carsten Franke" w:date="2021-10-20T11:51:00Z">
              <w:rPr>
                <w:highlight w:val="yellow"/>
                <w:lang w:eastAsia="ja-JP"/>
              </w:rPr>
            </w:rPrChange>
          </w:rPr>
          <w:t xml:space="preserve">- </w:t>
        </w:r>
      </w:ins>
      <w:ins w:id="2385" w:author="Dr. Carsten Franke" w:date="2021-09-20T17:36:00Z">
        <w:r w:rsidR="00FA340D" w:rsidRPr="00D44CFB">
          <w:rPr>
            <w:strike/>
            <w:highlight w:val="yellow"/>
            <w:lang w:eastAsia="ja-JP"/>
            <w:rPrChange w:id="2386" w:author="Dr. Carsten Franke" w:date="2021-10-20T11:51:00Z">
              <w:rPr>
                <w:highlight w:val="yellow"/>
                <w:lang w:eastAsia="ja-JP"/>
              </w:rPr>
            </w:rPrChange>
          </w:rPr>
          <w:t xml:space="preserve">Technology is </w:t>
        </w:r>
        <w:r w:rsidR="00FA340D" w:rsidRPr="00D44CFB">
          <w:rPr>
            <w:i/>
            <w:strike/>
            <w:highlight w:val="yellow"/>
            <w:lang w:eastAsia="ja-JP"/>
            <w:rPrChange w:id="2387" w:author="Dr. Carsten Franke" w:date="2021-10-20T11:51:00Z">
              <w:rPr>
                <w:i/>
                <w:highlight w:val="yellow"/>
                <w:lang w:eastAsia="ja-JP"/>
              </w:rPr>
            </w:rPrChange>
          </w:rPr>
          <w:t>not</w:t>
        </w:r>
        <w:r w:rsidR="00FA340D" w:rsidRPr="00D44CFB">
          <w:rPr>
            <w:strike/>
            <w:highlight w:val="yellow"/>
            <w:lang w:eastAsia="ja-JP"/>
            <w:rPrChange w:id="2388" w:author="Dr. Carsten Franke" w:date="2021-10-20T11:51:00Z">
              <w:rPr>
                <w:highlight w:val="yellow"/>
                <w:lang w:eastAsia="ja-JP"/>
              </w:rPr>
            </w:rPrChange>
          </w:rPr>
          <w:t xml:space="preserve"> mandatory in AP 242 file </w:t>
        </w:r>
        <w:r w:rsidR="00FA340D" w:rsidRPr="00D44CFB">
          <w:rPr>
            <w:strike/>
            <w:highlight w:val="yellow"/>
            <w:lang w:eastAsia="ja-JP"/>
            <w:rPrChange w:id="2389" w:author="Dr. Carsten Franke" w:date="2021-10-20T11:51:00Z">
              <w:rPr>
                <w:highlight w:val="yellow"/>
                <w:lang w:eastAsia="ja-JP"/>
              </w:rPr>
            </w:rPrChange>
          </w:rPr>
          <w:sym w:font="Wingdings" w:char="F0E0"/>
        </w:r>
        <w:r w:rsidR="00FA340D" w:rsidRPr="00D44CFB">
          <w:rPr>
            <w:strike/>
            <w:highlight w:val="yellow"/>
            <w:lang w:eastAsia="ja-JP"/>
            <w:rPrChange w:id="2390" w:author="Dr. Carsten Franke" w:date="2021-10-20T11:51:00Z">
              <w:rPr>
                <w:highlight w:val="yellow"/>
                <w:lang w:eastAsia="ja-JP"/>
              </w:rPr>
            </w:rPrChange>
          </w:rPr>
          <w:t xml:space="preserve"> shall be specified in </w:t>
        </w:r>
        <w:r w:rsidR="00FA340D" w:rsidRPr="00D44CFB">
          <w:rPr>
            <w:strike/>
            <w:lang w:eastAsia="ja-JP"/>
            <w:rPrChange w:id="2391" w:author="Dr. Carsten Franke" w:date="2021-10-20T11:51:00Z">
              <w:rPr>
                <w:lang w:eastAsia="ja-JP"/>
              </w:rPr>
            </w:rPrChange>
          </w:rPr>
          <w:t>χ</w:t>
        </w:r>
        <w:r w:rsidR="00FA340D" w:rsidRPr="00D44CFB">
          <w:rPr>
            <w:strike/>
            <w:highlight w:val="yellow"/>
            <w:lang w:eastAsia="ja-JP"/>
            <w:rPrChange w:id="2392" w:author="Dr. Carsten Franke" w:date="2021-10-20T11:51:00Z">
              <w:rPr>
                <w:highlight w:val="yellow"/>
                <w:lang w:eastAsia="ja-JP"/>
              </w:rPr>
            </w:rPrChange>
          </w:rPr>
          <w:t xml:space="preserve">MCF file, only. </w:t>
        </w:r>
      </w:ins>
      <w:ins w:id="2393" w:author="Dr. Carsten Franke" w:date="2021-09-20T17:45:00Z">
        <w:r w:rsidR="00C7417F" w:rsidRPr="00D44CFB">
          <w:rPr>
            <w:strike/>
            <w:highlight w:val="yellow"/>
            <w:lang w:eastAsia="ja-JP"/>
            <w:rPrChange w:id="2394" w:author="Dr. Carsten Franke" w:date="2021-10-20T11:51:00Z">
              <w:rPr>
                <w:highlight w:val="yellow"/>
                <w:lang w:eastAsia="ja-JP"/>
              </w:rPr>
            </w:rPrChange>
          </w:rPr>
          <w:br/>
          <w:t>- List of connected parts (</w:t>
        </w:r>
        <w:proofErr w:type="spellStart"/>
        <w:r w:rsidR="00C7417F" w:rsidRPr="00D44CFB">
          <w:rPr>
            <w:strike/>
            <w:rPrChange w:id="2395" w:author="Dr. Carsten Franke" w:date="2021-10-20T11:51:00Z">
              <w:rPr/>
            </w:rPrChange>
          </w:rPr>
          <w:t>MatedPartAssociation</w:t>
        </w:r>
        <w:proofErr w:type="spellEnd"/>
        <w:r w:rsidR="00C7417F" w:rsidRPr="00D44CFB">
          <w:rPr>
            <w:strike/>
            <w:rPrChange w:id="2396" w:author="Dr. Carsten Franke" w:date="2021-10-20T11:51:00Z">
              <w:rPr/>
            </w:rPrChange>
          </w:rPr>
          <w:t xml:space="preserve">) is necessary for technical reasons. </w:t>
        </w:r>
      </w:ins>
    </w:p>
    <w:p w14:paraId="344432E7" w14:textId="6399A196" w:rsidR="00741F4D" w:rsidRPr="002D782E" w:rsidRDefault="00741F4D" w:rsidP="00741F4D">
      <w:pPr>
        <w:pStyle w:val="Listenabsatz"/>
        <w:numPr>
          <w:ilvl w:val="0"/>
          <w:numId w:val="65"/>
        </w:numPr>
        <w:rPr>
          <w:ins w:id="2397" w:author="Max Ungerer" w:date="2021-09-15T20:16:00Z"/>
          <w:strike/>
          <w:highlight w:val="yellow"/>
          <w:lang w:eastAsia="ja-JP"/>
          <w:rPrChange w:id="2398" w:author="Dr. Carsten Franke" w:date="2021-10-20T11:51:00Z">
            <w:rPr>
              <w:ins w:id="2399" w:author="Max Ungerer" w:date="2021-09-15T20:16:00Z"/>
              <w:highlight w:val="yellow"/>
              <w:lang w:eastAsia="ja-JP"/>
            </w:rPr>
          </w:rPrChange>
        </w:rPr>
      </w:pPr>
      <w:ins w:id="2400" w:author="Max Ungerer" w:date="2021-09-15T20:16:00Z">
        <w:r w:rsidRPr="002D782E">
          <w:rPr>
            <w:strike/>
            <w:highlight w:val="yellow"/>
            <w:lang w:eastAsia="ja-JP"/>
            <w:rPrChange w:id="2401" w:author="Dr. Carsten Franke" w:date="2021-10-20T11:51:00Z">
              <w:rPr>
                <w:highlight w:val="yellow"/>
                <w:lang w:eastAsia="ja-JP"/>
              </w:rPr>
            </w:rPrChange>
          </w:rPr>
          <w:t xml:space="preserve">Use of </w:t>
        </w:r>
        <w:r w:rsidRPr="002D782E">
          <w:rPr>
            <w:strike/>
            <w:highlight w:val="yellow"/>
            <w:rPrChange w:id="2402" w:author="Dr. Carsten Franke" w:date="2021-10-20T11:51:00Z">
              <w:rPr>
                <w:highlight w:val="yellow"/>
              </w:rPr>
            </w:rPrChange>
          </w:rPr>
          <w:t xml:space="preserve">χMCF for detailed information including technologies </w:t>
        </w:r>
      </w:ins>
      <w:ins w:id="2403" w:author="Max Ungerer" w:date="2021-09-15T20:17:00Z">
        <w:r w:rsidRPr="002D782E">
          <w:rPr>
            <w:strike/>
            <w:highlight w:val="yellow"/>
            <w:rPrChange w:id="2404" w:author="Dr. Carsten Franke" w:date="2021-10-20T11:51:00Z">
              <w:rPr>
                <w:highlight w:val="yellow"/>
              </w:rPr>
            </w:rPrChange>
          </w:rPr>
          <w:t>and</w:t>
        </w:r>
      </w:ins>
      <w:ins w:id="2405" w:author="Max Ungerer" w:date="2021-09-15T20:16:00Z">
        <w:r w:rsidRPr="002D782E">
          <w:rPr>
            <w:strike/>
            <w:highlight w:val="yellow"/>
            <w:rPrChange w:id="2406" w:author="Dr. Carsten Franke" w:date="2021-10-20T11:51:00Z">
              <w:rPr>
                <w:highlight w:val="yellow"/>
              </w:rPr>
            </w:rPrChange>
          </w:rPr>
          <w:t xml:space="preserve"> joining methods</w:t>
        </w:r>
      </w:ins>
    </w:p>
    <w:p w14:paraId="358F1C57" w14:textId="0E02DFF5" w:rsidR="00741F4D" w:rsidRPr="002D782E" w:rsidRDefault="00741F4D" w:rsidP="00741F4D">
      <w:pPr>
        <w:pStyle w:val="Listenabsatz"/>
        <w:numPr>
          <w:ilvl w:val="0"/>
          <w:numId w:val="65"/>
        </w:numPr>
        <w:rPr>
          <w:ins w:id="2407" w:author="Max Ungerer" w:date="2021-09-15T20:17:00Z"/>
          <w:strike/>
          <w:highlight w:val="yellow"/>
          <w:lang w:eastAsia="ja-JP"/>
          <w:rPrChange w:id="2408" w:author="Dr. Carsten Franke" w:date="2021-10-20T11:51:00Z">
            <w:rPr>
              <w:ins w:id="2409" w:author="Max Ungerer" w:date="2021-09-15T20:17:00Z"/>
              <w:highlight w:val="yellow"/>
              <w:lang w:eastAsia="ja-JP"/>
            </w:rPr>
          </w:rPrChange>
        </w:rPr>
      </w:pPr>
      <w:ins w:id="2410" w:author="Max Ungerer" w:date="2021-09-15T20:17:00Z">
        <w:r w:rsidRPr="002D782E">
          <w:rPr>
            <w:strike/>
            <w:highlight w:val="yellow"/>
            <w:lang w:eastAsia="ja-JP"/>
            <w:rPrChange w:id="2411" w:author="Dr. Carsten Franke" w:date="2021-10-20T11:51:00Z">
              <w:rPr>
                <w:highlight w:val="yellow"/>
                <w:lang w:eastAsia="ja-JP"/>
              </w:rPr>
            </w:rPrChange>
          </w:rPr>
          <w:lastRenderedPageBreak/>
          <w:t xml:space="preserve">AP 242 XML file references </w:t>
        </w:r>
        <w:r w:rsidRPr="002D782E">
          <w:rPr>
            <w:strike/>
            <w:highlight w:val="yellow"/>
            <w:rPrChange w:id="2412" w:author="Dr. Carsten Franke" w:date="2021-10-20T11:51:00Z">
              <w:rPr>
                <w:highlight w:val="yellow"/>
              </w:rPr>
            </w:rPrChange>
          </w:rPr>
          <w:t>χMCF file as external reference</w:t>
        </w:r>
      </w:ins>
    </w:p>
    <w:p w14:paraId="1F567DD1" w14:textId="44ECD372" w:rsidR="00741F4D" w:rsidRPr="002D782E" w:rsidRDefault="00741F4D" w:rsidP="00741F4D">
      <w:pPr>
        <w:pStyle w:val="Listenabsatz"/>
        <w:numPr>
          <w:ilvl w:val="1"/>
          <w:numId w:val="65"/>
        </w:numPr>
        <w:rPr>
          <w:strike/>
          <w:highlight w:val="yellow"/>
          <w:lang w:eastAsia="ja-JP"/>
          <w:rPrChange w:id="2413" w:author="Dr. Carsten Franke" w:date="2021-10-20T11:51:00Z">
            <w:rPr>
              <w:highlight w:val="yellow"/>
              <w:lang w:eastAsia="ja-JP"/>
            </w:rPr>
          </w:rPrChange>
        </w:rPr>
      </w:pPr>
      <w:ins w:id="2414" w:author="Max Ungerer" w:date="2021-09-15T20:18:00Z">
        <w:r w:rsidRPr="002D782E">
          <w:rPr>
            <w:strike/>
            <w:highlight w:val="yellow"/>
            <w:rPrChange w:id="2415" w:author="Dr. Carsten Franke" w:date="2021-10-20T11:51:00Z">
              <w:rPr>
                <w:highlight w:val="yellow"/>
              </w:rPr>
            </w:rPrChange>
          </w:rPr>
          <w:t>Details should be described (reference source and target)</w:t>
        </w:r>
      </w:ins>
    </w:p>
    <w:p w14:paraId="5D467C67" w14:textId="3788A86A" w:rsidR="00AC1762" w:rsidRPr="002D782E" w:rsidRDefault="00AC1762" w:rsidP="00AC1762">
      <w:pPr>
        <w:pStyle w:val="Listenabsatz"/>
        <w:numPr>
          <w:ilvl w:val="1"/>
          <w:numId w:val="65"/>
        </w:numPr>
        <w:rPr>
          <w:ins w:id="2416" w:author="Dr. Carsten Franke" w:date="2021-09-16T15:47:00Z"/>
          <w:strike/>
          <w:highlight w:val="yellow"/>
          <w:lang w:eastAsia="ja-JP"/>
          <w:rPrChange w:id="2417" w:author="Dr. Carsten Franke" w:date="2021-10-20T11:51:00Z">
            <w:rPr>
              <w:ins w:id="2418" w:author="Dr. Carsten Franke" w:date="2021-09-16T15:47:00Z"/>
              <w:highlight w:val="yellow"/>
              <w:lang w:eastAsia="ja-JP"/>
            </w:rPr>
          </w:rPrChange>
        </w:rPr>
      </w:pPr>
      <w:ins w:id="2419" w:author="Dr. Carsten Franke" w:date="2021-09-16T15:47:00Z">
        <w:r w:rsidRPr="002D782E">
          <w:rPr>
            <w:strike/>
            <w:highlight w:val="yellow"/>
            <w:rPrChange w:id="2420" w:author="Dr. Carsten Franke" w:date="2021-10-20T11:51:00Z">
              <w:rPr>
                <w:highlight w:val="yellow"/>
              </w:rPr>
            </w:rPrChange>
          </w:rPr>
          <w:t xml:space="preserve">What about transformations? </w:t>
        </w:r>
      </w:ins>
      <w:ins w:id="2421" w:author="Dr. Carsten Franke" w:date="2021-09-20T17:46:00Z">
        <w:r w:rsidR="00C7417F" w:rsidRPr="002D782E">
          <w:rPr>
            <w:strike/>
            <w:highlight w:val="yellow"/>
            <w:rPrChange w:id="2422" w:author="Dr. Carsten Franke" w:date="2021-10-20T11:51:00Z">
              <w:rPr>
                <w:highlight w:val="yellow"/>
              </w:rPr>
            </w:rPrChange>
          </w:rPr>
          <w:t xml:space="preserve">– see above. </w:t>
        </w:r>
      </w:ins>
    </w:p>
    <w:p w14:paraId="4F2F2CED" w14:textId="5701F972" w:rsidR="00741F4D" w:rsidRPr="00931307" w:rsidRDefault="00741F4D" w:rsidP="00931307">
      <w:pPr>
        <w:pStyle w:val="Listenabsatz"/>
        <w:numPr>
          <w:ilvl w:val="1"/>
          <w:numId w:val="65"/>
        </w:numPr>
        <w:rPr>
          <w:ins w:id="2423" w:author="Max Ungerer" w:date="2021-09-15T19:33:00Z"/>
          <w:highlight w:val="yellow"/>
        </w:rPr>
      </w:pPr>
      <w:ins w:id="2424" w:author="Max Ungerer" w:date="2021-09-15T20:18:00Z">
        <w:del w:id="2425" w:author="Dr. Carsten Franke" w:date="2021-10-20T11:52:00Z">
          <w:r w:rsidRPr="00931307" w:rsidDel="002D782E">
            <w:rPr>
              <w:highlight w:val="yellow"/>
            </w:rPr>
            <w:delText>Include a figure for illustration</w:delText>
          </w:r>
        </w:del>
      </w:ins>
      <w:commentRangeEnd w:id="2242"/>
      <w:ins w:id="2426" w:author="Max Ungerer" w:date="2021-09-15T20:19:00Z">
        <w:del w:id="2427" w:author="Dr. Carsten Franke" w:date="2021-10-20T11:52:00Z">
          <w:r w:rsidRPr="00931307" w:rsidDel="002D782E">
            <w:rPr>
              <w:rStyle w:val="Kommentarzeichen"/>
              <w:rFonts w:ascii="Calibri" w:eastAsia="Times New Roman" w:hAnsi="Calibri"/>
              <w:highlight w:val="yellow"/>
              <w:lang w:val="en-US" w:eastAsia="x-none"/>
            </w:rPr>
            <w:commentReference w:id="2242"/>
          </w:r>
        </w:del>
      </w:ins>
    </w:p>
    <w:p w14:paraId="4218D5CD" w14:textId="2C88D5A3" w:rsidR="00F94939" w:rsidRDefault="00731939" w:rsidP="00931307">
      <w:pPr>
        <w:rPr>
          <w:ins w:id="2428" w:author="Dr. Carsten Franke" w:date="2021-09-29T09:26:00Z"/>
        </w:rPr>
      </w:pPr>
      <w:ins w:id="2429" w:author="Dr. Carsten Franke" w:date="2021-09-29T09:26:00Z">
        <w:r>
          <w:t xml:space="preserve">In general, </w:t>
        </w:r>
      </w:ins>
      <w:ins w:id="2430" w:author="Dr. Carsten Franke" w:date="2021-09-29T09:27:00Z">
        <w:r w:rsidRPr="000B5A61">
          <w:rPr>
            <w:lang w:eastAsia="ja-JP"/>
          </w:rPr>
          <w:t>χ</w:t>
        </w:r>
      </w:ins>
      <w:ins w:id="2431" w:author="Dr. Carsten Franke" w:date="2021-09-29T09:26:00Z">
        <w:r>
          <w:t xml:space="preserve">MCF files are handled quite similar to CAD files, </w:t>
        </w:r>
        <w:proofErr w:type="gramStart"/>
        <w:r>
          <w:t>e.g.</w:t>
        </w:r>
        <w:proofErr w:type="gramEnd"/>
        <w:r>
          <w:t xml:space="preserve"> if it comes to configuration or version management. </w:t>
        </w:r>
      </w:ins>
    </w:p>
    <w:p w14:paraId="148A3927" w14:textId="4560E53D" w:rsidR="00731939" w:rsidRDefault="00731939" w:rsidP="00931307">
      <w:pPr>
        <w:rPr>
          <w:ins w:id="2432" w:author="Dr. Carsten Franke" w:date="2021-10-20T11:52:00Z"/>
        </w:rPr>
      </w:pPr>
    </w:p>
    <w:p w14:paraId="31473EE3" w14:textId="01CB7305" w:rsidR="002D782E" w:rsidRDefault="002D782E" w:rsidP="00931307">
      <w:pPr>
        <w:rPr>
          <w:ins w:id="2433" w:author="Dr. Carsten Franke" w:date="2021-10-20T11:52:00Z"/>
        </w:rPr>
      </w:pPr>
      <w:ins w:id="2434" w:author="Dr. Carsten Franke" w:date="2021-10-20T11:52:00Z">
        <w:r>
          <w:t xml:space="preserve">To-Do: </w:t>
        </w:r>
        <w:r w:rsidRPr="00931307">
          <w:rPr>
            <w:highlight w:val="yellow"/>
          </w:rPr>
          <w:t>Include a figure for illustration</w:t>
        </w:r>
        <w:r>
          <w:rPr>
            <w:highlight w:val="yellow"/>
          </w:rPr>
          <w:t>.</w:t>
        </w:r>
      </w:ins>
    </w:p>
    <w:p w14:paraId="78CD9C76" w14:textId="77777777" w:rsidR="002D782E" w:rsidRPr="00931307" w:rsidRDefault="002D782E" w:rsidP="00931307"/>
    <w:p w14:paraId="2F472891" w14:textId="09BFF68B" w:rsidR="00F94939" w:rsidRPr="007055D9" w:rsidRDefault="00F94939" w:rsidP="00931307">
      <w:pPr>
        <w:pStyle w:val="a2"/>
        <w:numPr>
          <w:ilvl w:val="1"/>
          <w:numId w:val="3"/>
        </w:numPr>
        <w:tabs>
          <w:tab w:val="clear" w:pos="501"/>
          <w:tab w:val="num" w:pos="360"/>
        </w:tabs>
        <w:ind w:left="0"/>
      </w:pPr>
      <w:bookmarkStart w:id="2435" w:name="_Toc83048730"/>
      <w:r w:rsidRPr="00931307">
        <w:t>Cross</w:t>
      </w:r>
      <w:r>
        <w:t xml:space="preserve">-Reference Table between </w:t>
      </w:r>
      <w:r w:rsidR="006F7241">
        <w:t>ISO 10303-242</w:t>
      </w:r>
      <w:r w:rsidR="00741F4D">
        <w:t xml:space="preserve"> and</w:t>
      </w:r>
      <w:r w:rsidR="00563419">
        <w:t xml:space="preserve"> </w:t>
      </w:r>
      <w:r w:rsidRPr="007836EA">
        <w:t>χ</w:t>
      </w:r>
      <w:r>
        <w:t>MCF</w:t>
      </w:r>
      <w:bookmarkEnd w:id="2435"/>
    </w:p>
    <w:p w14:paraId="194D9ACC" w14:textId="5C421B04" w:rsidR="0007274A" w:rsidDel="00741F4D" w:rsidRDefault="0007274A" w:rsidP="0007274A">
      <w:pPr>
        <w:rPr>
          <w:del w:id="2436" w:author="Max Ungerer" w:date="2021-09-15T20:20:00Z"/>
        </w:rPr>
      </w:pPr>
    </w:p>
    <w:tbl>
      <w:tblPr>
        <w:tblStyle w:val="Tabellenraster"/>
        <w:tblW w:w="0" w:type="auto"/>
        <w:tblLook w:val="04A0" w:firstRow="1" w:lastRow="0" w:firstColumn="1" w:lastColumn="0" w:noHBand="0" w:noVBand="1"/>
        <w:tblPrChange w:id="2437" w:author="Dr. Carsten Franke" w:date="2021-10-20T11:32:00Z">
          <w:tblPr>
            <w:tblStyle w:val="Tabellenraster"/>
            <w:tblW w:w="0" w:type="auto"/>
            <w:tblLook w:val="04A0" w:firstRow="1" w:lastRow="0" w:firstColumn="1" w:lastColumn="0" w:noHBand="0" w:noVBand="1"/>
          </w:tblPr>
        </w:tblPrChange>
      </w:tblPr>
      <w:tblGrid>
        <w:gridCol w:w="3234"/>
        <w:gridCol w:w="3234"/>
        <w:gridCol w:w="3234"/>
        <w:tblGridChange w:id="2438">
          <w:tblGrid>
            <w:gridCol w:w="3234"/>
            <w:gridCol w:w="3234"/>
            <w:gridCol w:w="3234"/>
          </w:tblGrid>
        </w:tblGridChange>
      </w:tblGrid>
      <w:tr w:rsidR="0007274A" w14:paraId="64EF4C2F" w14:textId="77777777" w:rsidTr="006F7241">
        <w:trPr>
          <w:cantSplit/>
          <w:trHeight w:val="383"/>
          <w:tblHeader/>
          <w:trPrChange w:id="2439" w:author="Dr. Carsten Franke" w:date="2021-10-20T11:32:00Z">
            <w:trPr>
              <w:trHeight w:val="383"/>
            </w:trPr>
          </w:trPrChange>
        </w:trPr>
        <w:tc>
          <w:tcPr>
            <w:tcW w:w="3234" w:type="dxa"/>
            <w:tcPrChange w:id="2440" w:author="Dr. Carsten Franke" w:date="2021-10-20T11:32:00Z">
              <w:tcPr>
                <w:tcW w:w="3234" w:type="dxa"/>
              </w:tcPr>
            </w:tcPrChange>
          </w:tcPr>
          <w:p w14:paraId="51384752" w14:textId="23196199" w:rsidR="0007274A" w:rsidRDefault="007836EA">
            <w:pPr>
              <w:keepNext/>
              <w:keepLines/>
              <w:pPrChange w:id="2441" w:author="Dr. Carsten Franke" w:date="2021-10-20T11:32:00Z">
                <w:pPr/>
              </w:pPrChange>
            </w:pPr>
            <w:r w:rsidRPr="007836EA">
              <w:rPr>
                <w:b/>
                <w:bCs/>
                <w:sz w:val="26"/>
                <w:szCs w:val="26"/>
              </w:rPr>
              <w:t>χ</w:t>
            </w:r>
            <w:r w:rsidR="0007274A" w:rsidRPr="00864C94">
              <w:rPr>
                <w:b/>
                <w:bCs/>
                <w:sz w:val="26"/>
                <w:szCs w:val="26"/>
              </w:rPr>
              <w:t>MCF</w:t>
            </w:r>
          </w:p>
        </w:tc>
        <w:tc>
          <w:tcPr>
            <w:tcW w:w="3234" w:type="dxa"/>
            <w:tcPrChange w:id="2442" w:author="Dr. Carsten Franke" w:date="2021-10-20T11:32:00Z">
              <w:tcPr>
                <w:tcW w:w="3234" w:type="dxa"/>
              </w:tcPr>
            </w:tcPrChange>
          </w:tcPr>
          <w:p w14:paraId="7714EC01" w14:textId="5AFF9048" w:rsidR="0007274A" w:rsidRDefault="006F7241">
            <w:pPr>
              <w:keepNext/>
              <w:keepLines/>
              <w:pPrChange w:id="2443" w:author="Dr. Carsten Franke" w:date="2021-10-20T11:32:00Z">
                <w:pPr/>
              </w:pPrChange>
            </w:pPr>
            <w:r>
              <w:rPr>
                <w:b/>
                <w:bCs/>
                <w:sz w:val="26"/>
                <w:szCs w:val="26"/>
              </w:rPr>
              <w:t>ISO 10303-242</w:t>
            </w:r>
          </w:p>
        </w:tc>
        <w:tc>
          <w:tcPr>
            <w:tcW w:w="3234" w:type="dxa"/>
            <w:tcPrChange w:id="2444" w:author="Dr. Carsten Franke" w:date="2021-10-20T11:32:00Z">
              <w:tcPr>
                <w:tcW w:w="3234" w:type="dxa"/>
              </w:tcPr>
            </w:tcPrChange>
          </w:tcPr>
          <w:p w14:paraId="78AECCAF" w14:textId="77777777" w:rsidR="0007274A" w:rsidRDefault="0007274A">
            <w:pPr>
              <w:keepNext/>
              <w:keepLines/>
              <w:pPrChange w:id="2445" w:author="Dr. Carsten Franke" w:date="2021-10-20T11:32:00Z">
                <w:pPr/>
              </w:pPrChange>
            </w:pPr>
            <w:r w:rsidRPr="00864C94">
              <w:rPr>
                <w:b/>
                <w:bCs/>
                <w:sz w:val="26"/>
                <w:szCs w:val="26"/>
              </w:rPr>
              <w:t>Comments</w:t>
            </w:r>
          </w:p>
        </w:tc>
      </w:tr>
      <w:tr w:rsidR="0007274A" w14:paraId="4A7D0822" w14:textId="77777777" w:rsidTr="0007274A">
        <w:trPr>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2446" w:author="Dr. Carsten Franke" w:date="2021-09-20T17:47:00Z">
              <w:r>
                <w:t>Mati</w:t>
              </w:r>
            </w:ins>
            <w:ins w:id="2447" w:author="Dr. Carsten Franke" w:date="2021-09-20T17:48:00Z">
              <w:r>
                <w:t xml:space="preserve">ngDefinition points to part version of assembly, which is irrelevant for </w:t>
              </w:r>
            </w:ins>
            <w:r w:rsidR="00F05698">
              <w:t>χMCF</w:t>
            </w:r>
            <w:ins w:id="2448" w:author="Dr. Carsten Franke" w:date="2021-09-20T17:48:00Z">
              <w:r>
                <w:t xml:space="preserve">. Hence, there is no correlation between both XML elements. </w:t>
              </w:r>
            </w:ins>
            <w:ins w:id="2449" w:author="Dr. Carsten Franke" w:date="2021-09-16T14:25:00Z">
              <w:r w:rsidR="00D74714">
                <w:t xml:space="preserve"> </w:t>
              </w:r>
            </w:ins>
          </w:p>
        </w:tc>
      </w:tr>
      <w:tr w:rsidR="0007274A" w14:paraId="60BB6560" w14:textId="77777777" w:rsidTr="0007274A">
        <w:trPr>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2450" w:author="Dr. Carsten Franke" w:date="2021-09-20T17:43:00Z">
              <w:r w:rsidR="00CC7E17">
                <w:t xml:space="preserve"> </w:t>
              </w:r>
            </w:ins>
          </w:p>
        </w:tc>
        <w:tc>
          <w:tcPr>
            <w:tcW w:w="3234" w:type="dxa"/>
          </w:tcPr>
          <w:p w14:paraId="32C8E9BA" w14:textId="37F22D12" w:rsidR="0007274A" w:rsidRDefault="00CC7E17" w:rsidP="0007274A">
            <w:proofErr w:type="spellStart"/>
            <w:ins w:id="2451" w:author="Dr. Carsten Franke" w:date="2021-09-20T17:42:00Z">
              <w:r>
                <w:t>MatedPartAssociation</w:t>
              </w:r>
              <w:proofErr w:type="spellEnd"/>
              <w:r>
                <w:t xml:space="preserve"> contains </w:t>
              </w:r>
            </w:ins>
            <w:ins w:id="2452" w:author="Dr. Carsten Franke" w:date="2021-09-29T09:23:00Z">
              <w:r w:rsidR="002504F2">
                <w:t xml:space="preserve">geometric </w:t>
              </w:r>
            </w:ins>
            <w:ins w:id="2453" w:author="Dr. Carsten Franke" w:date="2021-09-20T17:42:00Z">
              <w:r>
                <w:t xml:space="preserve">transformation, hence is necessary. </w:t>
              </w:r>
            </w:ins>
            <w:ins w:id="2454" w:author="Dr. Carsten Franke" w:date="2021-09-20T17:43:00Z">
              <w:r>
                <w:br/>
              </w:r>
              <w:r w:rsidRPr="00BA5141">
                <w:t xml:space="preserve">List of part codes is mandatory </w:t>
              </w:r>
              <w:r>
                <w:t xml:space="preserve">within it. </w:t>
              </w:r>
            </w:ins>
            <w:del w:id="2455" w:author="Dr. Carsten Franke" w:date="2021-10-20T12:01:00Z">
              <w:r w:rsidDel="001C6275">
                <w:rPr>
                  <w:color w:val="FF0000"/>
                </w:rPr>
                <w:delText xml:space="preserve"> </w:delText>
              </w:r>
            </w:del>
          </w:p>
        </w:tc>
      </w:tr>
      <w:tr w:rsidR="0007274A" w14:paraId="3E56DEBD" w14:textId="77777777" w:rsidTr="0007274A">
        <w:trPr>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2456"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07274A">
        <w:trPr>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2457" w:author="Dr. Carsten Franke" w:date="2021-09-16T14:23:00Z">
              <w:r w:rsidR="00252D75">
                <w:t xml:space="preserve"> </w:t>
              </w:r>
            </w:ins>
          </w:p>
        </w:tc>
        <w:tc>
          <w:tcPr>
            <w:tcW w:w="3234" w:type="dxa"/>
          </w:tcPr>
          <w:p w14:paraId="65A324DE" w14:textId="6074E8C1" w:rsidR="0007274A" w:rsidRDefault="000923B7" w:rsidP="0007274A">
            <w:ins w:id="2458" w:author="Dr. Carsten Franke" w:date="2021-09-20T17:50:00Z">
              <w:r>
                <w:t xml:space="preserve">Semantics of both XML elements </w:t>
              </w:r>
              <w:r>
                <w:br/>
                <w:t xml:space="preserve">does not match exactly. They are just similar. </w:t>
              </w:r>
              <w:r>
                <w:br/>
              </w:r>
            </w:ins>
            <w:proofErr w:type="spellStart"/>
            <w:ins w:id="2459" w:author="Dr. Carsten Franke" w:date="2021-09-20T17:51:00Z">
              <w:r>
                <w:t>MatedPartRelationship</w:t>
              </w:r>
              <w:proofErr w:type="spellEnd"/>
              <w:r>
                <w:t xml:space="preserve"> is not relevant for </w:t>
              </w:r>
            </w:ins>
            <w:ins w:id="2460" w:author="Dr. Carsten Franke" w:date="2021-09-20T17:52:00Z">
              <w:r>
                <w:t xml:space="preserve">χMCF </w:t>
              </w:r>
            </w:ins>
            <w:ins w:id="2461" w:author="Dr. Carsten Franke" w:date="2021-09-20T17:51:00Z">
              <w:r>
                <w:t>use cases</w:t>
              </w:r>
            </w:ins>
            <w:ins w:id="2462" w:author="Dr. Carsten Franke" w:date="2021-09-16T14:33:00Z">
              <w:r w:rsidR="00774861">
                <w:t>.</w:t>
              </w:r>
            </w:ins>
            <w:ins w:id="2463" w:author="Dr. Carsten Franke" w:date="2021-09-20T17:51:00Z">
              <w:r>
                <w:t xml:space="preserve"> </w:t>
              </w:r>
            </w:ins>
          </w:p>
        </w:tc>
      </w:tr>
      <w:tr w:rsidR="0007274A" w14:paraId="4D379DF3" w14:textId="77777777" w:rsidTr="0007274A">
        <w:trPr>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ins w:id="2464" w:author="Dr. Carsten Franke" w:date="2021-09-20T17:52:00Z">
              <w:r w:rsidR="000923B7">
                <w:t xml:space="preserve">, which is not relevant (see above). </w:t>
              </w:r>
            </w:ins>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2465" w:author="Dr. Carsten Franke" w:date="2021-09-20T17:52:00Z">
              <w:r w:rsidR="000923B7">
                <w:t xml:space="preserve"> </w:t>
              </w:r>
            </w:ins>
          </w:p>
        </w:tc>
      </w:tr>
      <w:tr w:rsidR="0007274A" w14:paraId="581972E6" w14:textId="77777777" w:rsidTr="0007274A">
        <w:trPr>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5CC8BE23" w:rsidR="0007274A" w:rsidRDefault="00423700" w:rsidP="0007274A">
            <w:r>
              <w:t>&lt;</w:t>
            </w:r>
            <w:proofErr w:type="spellStart"/>
            <w:r>
              <w:t>loc</w:t>
            </w:r>
            <w:proofErr w:type="spellEnd"/>
            <w:ins w:id="2466" w:author="Dr. Carsten Franke" w:date="2021-09-20T18:19:00Z">
              <w:r w:rsidR="00054B74">
                <w:t>/</w:t>
              </w:r>
            </w:ins>
            <w:r>
              <w:t xml:space="preserve">&gt; in </w:t>
            </w:r>
            <w:r w:rsidR="00A44CE4">
              <w:t>χMCF</w:t>
            </w:r>
            <w:r>
              <w:t xml:space="preserve"> </w:t>
            </w:r>
            <w:del w:id="2467" w:author="Dr. Carsten Franke" w:date="2021-09-20T18:20:00Z">
              <w:r w:rsidDel="00054B74">
                <w:delText xml:space="preserve">can be used </w:delText>
              </w:r>
            </w:del>
            <w:del w:id="2468" w:author="Dr. Carsten Franke" w:date="2021-09-20T18:21:00Z">
              <w:r w:rsidDel="00054B74">
                <w:delText xml:space="preserve">nested </w:delText>
              </w:r>
            </w:del>
            <w:del w:id="2469" w:author="Dr. Carsten Franke" w:date="2021-09-20T18:20:00Z">
              <w:r w:rsidDel="00054B74">
                <w:delText xml:space="preserve">inside the actual connection type (e.g. spotweld) or directly </w:delText>
              </w:r>
            </w:del>
            <w:ins w:id="2470" w:author="Dr. Carsten Franke" w:date="2021-09-20T18:21:00Z">
              <w:r w:rsidR="00054B74">
                <w:t xml:space="preserve">is </w:t>
              </w:r>
            </w:ins>
            <w:r>
              <w:t>nested in &lt;connection_</w:t>
            </w:r>
            <w:ins w:id="2471" w:author="Dr. Carsten Franke" w:date="2021-09-20T18:21:00Z">
              <w:r w:rsidR="00054B74">
                <w:t>[</w:t>
              </w:r>
            </w:ins>
            <w:r>
              <w:t>0</w:t>
            </w:r>
            <w:ins w:id="2472" w:author="Dr. Carsten Franke" w:date="2021-09-20T18:21:00Z">
              <w:r w:rsidR="00054B74">
                <w:t>12]</w:t>
              </w:r>
            </w:ins>
            <w:r>
              <w:t>d/&gt;</w:t>
            </w:r>
            <w:del w:id="2473" w:author="Dr. Carsten Franke" w:date="2021-09-20T18:20:00Z">
              <w:r w:rsidDel="00054B74">
                <w:delText xml:space="preserve"> on the same level as &lt;spotweld/&gt;</w:delText>
              </w:r>
            </w:del>
            <w:ins w:id="2474" w:author="Dr. Carsten Franke" w:date="2021-09-20T18:20:00Z">
              <w:r w:rsidR="00054B74">
                <w:t>.</w:t>
              </w:r>
            </w:ins>
            <w:ins w:id="2475" w:author="Dr. Carsten Franke" w:date="2021-09-16T14:27:00Z">
              <w:r w:rsidR="00972A1C">
                <w:t xml:space="preserve"> </w:t>
              </w:r>
              <w:r w:rsidR="00972A1C">
                <w:br/>
              </w:r>
            </w:ins>
            <w:r w:rsidR="006F7241">
              <w:t>ISO 10303-242</w:t>
            </w:r>
            <w:ins w:id="2476" w:author="Dr. Carsten Franke" w:date="2021-09-16T14:27:00Z">
              <w:r w:rsidR="00972A1C">
                <w:t xml:space="preserve"> entity </w:t>
              </w:r>
            </w:ins>
            <w:ins w:id="2477" w:author="Dr. Carsten Franke" w:date="2021-09-20T18:22:00Z">
              <w:r w:rsidR="00054B74">
                <w:t xml:space="preserve">is </w:t>
              </w:r>
            </w:ins>
            <w:ins w:id="2478" w:author="Dr. Carsten Franke" w:date="2021-09-20T17:53:00Z">
              <w:r w:rsidR="000923B7">
                <w:t xml:space="preserve">not </w:t>
              </w:r>
              <w:r w:rsidR="000923B7">
                <w:lastRenderedPageBreak/>
                <w:t>relevant</w:t>
              </w:r>
            </w:ins>
            <w:ins w:id="2479" w:author="Dr. Carsten Franke" w:date="2021-09-16T14:27:00Z">
              <w:r w:rsidR="00972A1C">
                <w:t xml:space="preserve">, since </w:t>
              </w:r>
            </w:ins>
            <w:ins w:id="2480" w:author="Dr. Carsten Franke" w:date="2021-09-16T15:44:00Z">
              <w:r w:rsidR="00A44CE4">
                <w:t>χMCF</w:t>
              </w:r>
            </w:ins>
            <w:ins w:id="2481" w:author="Dr. Carsten Franke" w:date="2021-09-16T14:27:00Z">
              <w:r w:rsidR="00972A1C">
                <w:t xml:space="preserve"> is master</w:t>
              </w:r>
            </w:ins>
            <w:ins w:id="2482" w:author="Dr. Carsten Franke" w:date="2021-09-16T14:31:00Z">
              <w:r w:rsidR="00385BD6">
                <w:t xml:space="preserve"> for location</w:t>
              </w:r>
            </w:ins>
            <w:ins w:id="2483" w:author="Dr. Carsten Franke" w:date="2021-09-16T14:27:00Z">
              <w:r w:rsidR="00972A1C">
                <w:t xml:space="preserve">. </w:t>
              </w:r>
            </w:ins>
          </w:p>
        </w:tc>
      </w:tr>
      <w:tr w:rsidR="000441A5" w14:paraId="1407EAE1" w14:textId="77777777" w:rsidTr="0007274A">
        <w:trPr>
          <w:trHeight w:val="383"/>
        </w:trPr>
        <w:tc>
          <w:tcPr>
            <w:tcW w:w="3234" w:type="dxa"/>
          </w:tcPr>
          <w:p w14:paraId="35A02843" w14:textId="77777777" w:rsidR="000441A5" w:rsidRDefault="000441A5" w:rsidP="0007274A"/>
        </w:tc>
        <w:tc>
          <w:tcPr>
            <w:tcW w:w="3234" w:type="dxa"/>
          </w:tcPr>
          <w:p w14:paraId="5C3562A9" w14:textId="77777777" w:rsidR="000441A5" w:rsidRDefault="000441A5" w:rsidP="0007274A"/>
        </w:tc>
        <w:tc>
          <w:tcPr>
            <w:tcW w:w="3234" w:type="dxa"/>
          </w:tcPr>
          <w:p w14:paraId="0716E2D0" w14:textId="77777777" w:rsidR="000441A5" w:rsidRDefault="000441A5" w:rsidP="0007274A"/>
        </w:tc>
      </w:tr>
      <w:tr w:rsidR="0007274A" w14:paraId="476E06F8" w14:textId="77777777" w:rsidTr="0007274A">
        <w:trPr>
          <w:trHeight w:val="383"/>
        </w:trPr>
        <w:tc>
          <w:tcPr>
            <w:tcW w:w="3234" w:type="dxa"/>
          </w:tcPr>
          <w:p w14:paraId="6359D0F9" w14:textId="587289FC" w:rsidR="0007274A" w:rsidRDefault="000923B7" w:rsidP="0007274A">
            <w:ins w:id="2484" w:author="Dr. Carsten Franke" w:date="2021-09-20T17:57:00Z">
              <w:r>
                <w:t>units</w:t>
              </w:r>
            </w:ins>
            <w:del w:id="2485" w:author="Dr. Carsten Franke" w:date="2021-09-20T17:57:00Z">
              <w:r w:rsidDel="000923B7">
                <w:delText>U</w:delText>
              </w:r>
              <w:r w:rsidR="0007274A" w:rsidDel="000923B7">
                <w:delText>nits</w:delText>
              </w:r>
            </w:del>
          </w:p>
        </w:tc>
        <w:tc>
          <w:tcPr>
            <w:tcW w:w="3234" w:type="dxa"/>
          </w:tcPr>
          <w:p w14:paraId="07B2BE1F" w14:textId="25C244F7" w:rsidR="0007274A" w:rsidRDefault="003F5140" w:rsidP="0007274A">
            <w:ins w:id="2486" w:author="Max Ungerer" w:date="2021-09-15T20:23:00Z">
              <w:r>
                <w:t>Unit</w:t>
              </w:r>
            </w:ins>
          </w:p>
        </w:tc>
        <w:tc>
          <w:tcPr>
            <w:tcW w:w="3234" w:type="dxa"/>
          </w:tcPr>
          <w:p w14:paraId="6F3460AF" w14:textId="58D41E15" w:rsidR="0007274A" w:rsidRDefault="000923B7" w:rsidP="0007274A">
            <w:ins w:id="2487" w:author="Dr. Carsten Franke" w:date="2021-09-15T21:11:00Z">
              <w:r w:rsidRPr="00A33FC4">
                <w:t>U</w:t>
              </w:r>
              <w:r w:rsidR="00A33FC4" w:rsidRPr="00A33FC4">
                <w:t>nit system used by</w:t>
              </w:r>
              <w:r w:rsidR="00A33FC4">
                <w:t xml:space="preserve"> the file</w:t>
              </w:r>
            </w:ins>
            <w:ins w:id="2488" w:author="Dr. Carsten Franke" w:date="2021-09-20T17:54:00Z">
              <w:r>
                <w:t>.</w:t>
              </w:r>
            </w:ins>
            <w:ins w:id="2489" w:author="Dr. Carsten Franke" w:date="2021-09-15T21:11:00Z">
              <w:r w:rsidR="00A33FC4">
                <w:t xml:space="preserve"> </w:t>
              </w:r>
            </w:ins>
            <w:ins w:id="2490" w:author="Dr. Carsten Franke" w:date="2021-09-20T17:54:00Z">
              <w:r>
                <w:t xml:space="preserve">However, they do not need to be coincident (e.g., one could be in m, the other one in inches). </w:t>
              </w:r>
            </w:ins>
          </w:p>
        </w:tc>
      </w:tr>
      <w:tr w:rsidR="0007274A" w14:paraId="0243418D" w14:textId="77777777" w:rsidTr="0007274A">
        <w:trPr>
          <w:trHeight w:val="383"/>
        </w:trPr>
        <w:tc>
          <w:tcPr>
            <w:tcW w:w="3234" w:type="dxa"/>
          </w:tcPr>
          <w:p w14:paraId="630E396C" w14:textId="77777777" w:rsidR="0007274A" w:rsidRDefault="0007274A" w:rsidP="0007274A">
            <w:r>
              <w:t>date</w:t>
            </w:r>
          </w:p>
        </w:tc>
        <w:tc>
          <w:tcPr>
            <w:tcW w:w="3234" w:type="dxa"/>
          </w:tcPr>
          <w:p w14:paraId="33BDE291" w14:textId="0D750779" w:rsidR="0007274A" w:rsidRDefault="000923B7" w:rsidP="0007274A">
            <w:proofErr w:type="spellStart"/>
            <w:ins w:id="2491" w:author="Dr. Carsten Franke" w:date="2021-09-20T17:56:00Z">
              <w:r>
                <w:t>TimeStamp</w:t>
              </w:r>
              <w:proofErr w:type="spellEnd"/>
              <w:r>
                <w:t xml:space="preserve"> in header element</w:t>
              </w:r>
            </w:ins>
            <w:ins w:id="2492" w:author="Max Ungerer" w:date="2021-09-15T20:24:00Z">
              <w:del w:id="2493" w:author="Dr. Carsten Franke" w:date="2021-09-20T17:55:00Z">
                <w:r w:rsidR="003F5140" w:rsidRPr="003F5140" w:rsidDel="000923B7">
                  <w:delText>DateTimeAssignment</w:delText>
                </w:r>
              </w:del>
            </w:ins>
            <w:ins w:id="2494" w:author="Dr. Carsten Franke" w:date="2021-09-20T17:55:00Z">
              <w:r>
                <w:t xml:space="preserve"> </w:t>
              </w:r>
            </w:ins>
          </w:p>
        </w:tc>
        <w:tc>
          <w:tcPr>
            <w:tcW w:w="3234" w:type="dxa"/>
          </w:tcPr>
          <w:p w14:paraId="16A99198" w14:textId="22831E37" w:rsidR="0007274A" w:rsidRDefault="000923B7" w:rsidP="0007274A">
            <w:ins w:id="2495" w:author="Dr. Carsten Franke" w:date="2021-09-20T17:55:00Z">
              <w:r>
                <w:t>D</w:t>
              </w:r>
            </w:ins>
            <w:ins w:id="2496" w:author="Dr. Carsten Franke" w:date="2021-09-15T21:09:00Z">
              <w:r w:rsidR="00D66696" w:rsidRPr="00D66696">
                <w:t xml:space="preserve">ate on which the </w:t>
              </w:r>
            </w:ins>
            <w:del w:id="2497" w:author="Dr. Carsten Franke" w:date="2021-09-20T18:24:00Z">
              <w:r w:rsidR="00F05698" w:rsidDel="00EA6876">
                <w:delText>χMCF</w:delText>
              </w:r>
            </w:del>
            <w:ins w:id="2498" w:author="Dr. Carsten Franke" w:date="2021-09-15T21:09:00Z">
              <w:r w:rsidR="00D66696" w:rsidRPr="00D66696">
                <w:t>file is created</w:t>
              </w:r>
            </w:ins>
            <w:ins w:id="2499" w:author="Dr. Carsten Franke" w:date="2021-09-20T17:55:00Z">
              <w:r>
                <w:t>.</w:t>
              </w:r>
            </w:ins>
            <w:ins w:id="2500" w:author="Dr. Carsten Franke" w:date="2021-09-15T21:10:00Z">
              <w:r w:rsidR="00D66696">
                <w:t xml:space="preserve"> </w:t>
              </w:r>
            </w:ins>
            <w:ins w:id="2501" w:author="Dr. Carsten Franke" w:date="2021-09-20T17:56:00Z">
              <w:r>
                <w:t xml:space="preserve">Does not need to be coincident. </w:t>
              </w:r>
            </w:ins>
          </w:p>
        </w:tc>
      </w:tr>
      <w:tr w:rsidR="0007274A" w14:paraId="6F950B9E" w14:textId="77777777" w:rsidTr="0007274A">
        <w:trPr>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2502" w:author="Dr. Carsten Franke" w:date="2021-09-20T17:57:00Z">
              <w:r>
                <w:t xml:space="preserve">Encoded in XML name space </w:t>
              </w:r>
            </w:ins>
          </w:p>
        </w:tc>
        <w:tc>
          <w:tcPr>
            <w:tcW w:w="3234" w:type="dxa"/>
          </w:tcPr>
          <w:p w14:paraId="5A0E3F08" w14:textId="28C6A523" w:rsidR="0007274A" w:rsidRDefault="000923B7" w:rsidP="0007274A">
            <w:ins w:id="2503" w:author="Dr. Carsten Franke" w:date="2021-09-20T17:57:00Z">
              <w:r>
                <w:t>V</w:t>
              </w:r>
            </w:ins>
            <w:ins w:id="2504" w:author="Dr. Carsten Franke" w:date="2021-09-15T21:08:00Z">
              <w:r w:rsidR="008657EE" w:rsidRPr="008657EE">
                <w:t>ersion code of the standard</w:t>
              </w:r>
            </w:ins>
            <w:ins w:id="2505" w:author="Dr. Carsten Franke" w:date="2021-09-15T21:09:00Z">
              <w:r w:rsidR="008657EE">
                <w:t xml:space="preserve"> </w:t>
              </w:r>
            </w:ins>
            <w:ins w:id="2506" w:author="Dr. Carsten Franke" w:date="2021-09-15T21:11:00Z">
              <w:r w:rsidR="00A33FC4">
                <w:t>used</w:t>
              </w:r>
            </w:ins>
            <w:ins w:id="2507" w:author="Dr. Carsten Franke" w:date="2021-09-20T17:57:00Z">
              <w:r>
                <w:t>.</w:t>
              </w:r>
            </w:ins>
            <w:ins w:id="2508" w:author="Dr. Carsten Franke" w:date="2021-09-15T21:11:00Z">
              <w:r w:rsidR="00A33FC4">
                <w:t xml:space="preserve"> </w:t>
              </w:r>
            </w:ins>
            <w:ins w:id="2509" w:author="Dr. Carsten Franke" w:date="2021-09-20T17:58:00Z">
              <w:r w:rsidR="00E326F1">
                <w:t>These XML elements are not related.</w:t>
              </w:r>
            </w:ins>
            <w:ins w:id="2510" w:author="Dr. Carsten Franke" w:date="2021-09-20T17:57:00Z">
              <w:r>
                <w:t xml:space="preserve"> </w:t>
              </w:r>
            </w:ins>
          </w:p>
        </w:tc>
      </w:tr>
      <w:tr w:rsidR="0007274A" w14:paraId="3C016857" w14:textId="77777777" w:rsidTr="0007274A">
        <w:trPr>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2511" w:name="_Toc83048731"/>
      <w:ins w:id="2512"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2513" w:author="Dr. Carsten Franke" w:date="2021-09-16T14:29:00Z">
        <w:r>
          <w:rPr>
            <w:rFonts w:eastAsia="Calibri"/>
            <w:b w:val="0"/>
            <w:color w:val="00B050"/>
            <w:sz w:val="22"/>
            <w:lang w:eastAsia="en-US"/>
          </w:rPr>
          <w:t>ther standard.</w:t>
        </w:r>
        <w:bookmarkEnd w:id="2511"/>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2514" w:name="_Toc83048732"/>
      <w:r w:rsidRPr="0007274A">
        <w:rPr>
          <w:b w:val="0"/>
          <w:bCs/>
          <w:lang w:val="en-US"/>
        </w:rPr>
        <w:t>(informative)</w:t>
      </w:r>
      <w:r>
        <w:rPr>
          <w:lang w:val="en-US"/>
        </w:rPr>
        <w:br/>
      </w:r>
      <w:r>
        <w:rPr>
          <w:lang w:val="en-US"/>
        </w:rPr>
        <w:br/>
        <w:t>History</w:t>
      </w:r>
      <w:bookmarkEnd w:id="2514"/>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6"/>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2528" w:author="Dr. Carsten Franke" w:date="2021-09-16T15:50:00Z">
        <w:r w:rsidR="00841112">
          <w:rPr>
            <w:color w:val="00B050"/>
          </w:rPr>
          <w:t xml:space="preserve"> </w:t>
        </w:r>
        <w:r w:rsidR="00841112">
          <w:t>[1]</w:t>
        </w:r>
      </w:ins>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8"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529" w:name="_Toc83048733"/>
      <w:r w:rsidRPr="00BC394B">
        <w:lastRenderedPageBreak/>
        <w:t>Bibliography</w:t>
      </w:r>
      <w:bookmarkEnd w:id="2126"/>
      <w:bookmarkEnd w:id="2127"/>
      <w:bookmarkEnd w:id="2128"/>
      <w:bookmarkEnd w:id="2129"/>
      <w:bookmarkEnd w:id="2529"/>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530" w:name="ReferenceZha2005"/>
      <w:r w:rsidRPr="00226A3F">
        <w:rPr>
          <w:kern w:val="22"/>
        </w:rPr>
        <w:t>[2]</w:t>
      </w:r>
      <w:bookmarkEnd w:id="2530"/>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531" w:name="ReferenceGai2006"/>
      <w:r w:rsidRPr="00226A3F">
        <w:rPr>
          <w:kern w:val="22"/>
        </w:rPr>
        <w:t>[3]</w:t>
      </w:r>
      <w:bookmarkEnd w:id="2531"/>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532" w:name="ReferenceBet2008"/>
      <w:r w:rsidRPr="00226A3F">
        <w:rPr>
          <w:kern w:val="22"/>
        </w:rPr>
        <w:t>[4]</w:t>
      </w:r>
      <w:bookmarkEnd w:id="2532"/>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533" w:name="ReferenceMik20061"/>
      <w:r w:rsidRPr="00226A3F">
        <w:rPr>
          <w:kern w:val="22"/>
        </w:rPr>
        <w:t>[5]</w:t>
      </w:r>
      <w:bookmarkEnd w:id="2533"/>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534" w:name="CiteFATXML"/>
      <w:r w:rsidRPr="00966BAF">
        <w:rPr>
          <w:lang w:val="de-DE"/>
        </w:rPr>
        <w:t>[7]</w:t>
      </w:r>
      <w:bookmarkEnd w:id="2534"/>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199"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200"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1433532C"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1"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2"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3"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535" w:name="_Toc3557079"/>
      <w:bookmarkStart w:id="2536" w:name="_Toc34747329"/>
      <w:bookmarkStart w:id="2537" w:name="_Toc77102150"/>
      <w:r>
        <w:br w:type="page"/>
      </w:r>
      <w:bookmarkEnd w:id="2535"/>
      <w:bookmarkEnd w:id="2536"/>
      <w:bookmarkEnd w:id="2537"/>
    </w:p>
    <w:sectPr w:rsidR="00C673CF" w:rsidSect="00C845B4">
      <w:footerReference w:type="even" r:id="rId204"/>
      <w:footerReference w:type="default" r:id="rId20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9"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40" w:author="nick" w:date="2021-07-13T20:50:00Z" w:initials="n">
    <w:p w14:paraId="2023BD2B" w14:textId="77777777"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proofErr w:type="spellStart"/>
      <w:r>
        <w:t>indentifies</w:t>
      </w:r>
      <w:proofErr w:type="spellEnd"/>
      <w:r>
        <w:t xml:space="preserve"> it throughout the entire </w:t>
      </w:r>
      <w:r w:rsidRPr="002A6AAB">
        <w:rPr>
          <w:u w:val="single"/>
        </w:rPr>
        <w:t>CAx</w:t>
      </w:r>
      <w:r>
        <w:t xml:space="preserve"> process (not just CAE), doesn't it?</w:t>
      </w:r>
    </w:p>
  </w:comment>
  <w:comment w:id="343"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34"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33"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w:t>
      </w:r>
      <w:proofErr w:type="gramStart"/>
      <w:r>
        <w:t>to have</w:t>
      </w:r>
      <w:proofErr w:type="gramEnd"/>
      <w:r>
        <w:t xml:space="preserve"> them "all or none" – and to discuss this with the AK, on next occasion! </w:t>
      </w:r>
    </w:p>
  </w:comment>
  <w:comment w:id="1217"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225"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297"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242"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502" w16cex:dateUtc="2021-04-13T23:33:00Z"/>
  <w16cex:commentExtensible w16cex:durableId="2420C552" w16cex:dateUtc="2021-04-13T23:3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7C04A" w14:textId="77777777" w:rsidR="00FD6D5A" w:rsidRDefault="00FD6D5A">
      <w:pPr>
        <w:spacing w:after="0" w:line="240" w:lineRule="auto"/>
      </w:pPr>
      <w:r>
        <w:separator/>
      </w:r>
    </w:p>
  </w:endnote>
  <w:endnote w:type="continuationSeparator" w:id="0">
    <w:p w14:paraId="5DC1141D" w14:textId="77777777" w:rsidR="00FD6D5A" w:rsidRDefault="00FD6D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F7079F" w:rsidRPr="00864D32">
      <w:rPr>
        <w:b/>
        <w:noProof/>
      </w:rPr>
      <w:t>5</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7A465" w14:textId="77777777" w:rsidR="00FD6D5A" w:rsidRDefault="00FD6D5A">
      <w:pPr>
        <w:spacing w:after="0" w:line="240" w:lineRule="auto"/>
      </w:pPr>
      <w:r>
        <w:separator/>
      </w:r>
    </w:p>
  </w:footnote>
  <w:footnote w:type="continuationSeparator" w:id="0">
    <w:p w14:paraId="0B806302" w14:textId="77777777" w:rsidR="00FD6D5A" w:rsidRDefault="00FD6D5A">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r>
        <w:t xml:space="preserve">xmcf" </w:t>
      </w:r>
      <w:r>
        <w:t>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r w:rsidRPr="007F259D">
        <w:rPr>
          <w:rStyle w:val="elementdeftypeChar"/>
        </w:rPr>
        <w: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w:t>
      </w:r>
      <w:r w:rsidRPr="006E4DF4">
        <w:t>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rsidRPr="00A81382">
        <w:t>“</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r w:rsidRPr="00CA7480">
        <w:t xml:space="preserve">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3">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r w:rsidRPr="00E41964">
        <w:rPr>
          <w:lang w:val="de-DE"/>
        </w:rPr>
        <w:t xml:space="preserve">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6">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7">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FC58BDE" w14:textId="77777777" w:rsidR="00F7079F" w:rsidRDefault="00F7079F" w:rsidP="00FC68DB">
      <w:pPr>
        <w:pStyle w:val="Funotentext"/>
      </w:pPr>
      <w:r>
        <w:rPr>
          <w:rStyle w:val="Funotenzeichen"/>
        </w:rPr>
        <w:footnoteRef/>
      </w:r>
      <w:r>
        <w:t xml:space="preserve"> Curves with sharp corners (</w:t>
      </w:r>
      <w:r>
        <w:t xml:space="preserve">e.g. right angles) are not typically represented by a single curve in CAD systems. Using multiple </w:t>
      </w:r>
      <w:r w:rsidRPr="005C5466">
        <w:rPr>
          <w:rStyle w:val="elementdeftypeChar"/>
        </w:rPr>
        <w:t>&lt;</w:t>
      </w:r>
      <w:r w:rsidRPr="005C5466">
        <w:rPr>
          <w:rStyle w:val="elementdeftypeChar"/>
        </w:rPr>
        <w:t>loc_list&gt;</w:t>
      </w:r>
      <w:r>
        <w:t xml:space="preserve"> elements is suitable for representing such cases.</w:t>
      </w:r>
    </w:p>
  </w:footnote>
  <w:footnote w:id="19">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0">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1">
    <w:p w14:paraId="4FB0A811" w14:textId="77777777" w:rsidR="00F7079F" w:rsidRPr="00E67362" w:rsidRDefault="00F7079F" w:rsidP="00FC68DB">
      <w:bookmarkStart w:id="1347"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47"/>
    </w:p>
  </w:footnote>
  <w:footnote w:id="22">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3">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4">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5">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r w:rsidRPr="00A92848">
        <w:rPr>
          <w:rFonts w:ascii="Courier New" w:hAnsi="Courier New" w:cs="Courier New"/>
          <w:i/>
          <w:sz w:val="18"/>
        </w:rPr>
        <w: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6">
    <w:p w14:paraId="6CF9DDD9" w14:textId="6EAA8056" w:rsidR="00CC65E4" w:rsidRPr="00DB42BD" w:rsidRDefault="00CC65E4" w:rsidP="00CC65E4">
      <w:pPr>
        <w:pStyle w:val="Funotentext"/>
        <w:rPr>
          <w:ins w:id="2515" w:author="Max Ungerer" w:date="2021-09-15T19:02:00Z"/>
        </w:rPr>
      </w:pPr>
      <w:r>
        <w:rPr>
          <w:rStyle w:val="Funotenzeichen"/>
        </w:rPr>
        <w:footnoteRef/>
      </w:r>
      <w:r>
        <w:t xml:space="preserve"> Working group 25 for joining technologies of the German Research Association of Automotive Technologies</w:t>
      </w:r>
      <w:ins w:id="2516" w:author="Dr. Carsten Franke" w:date="2021-10-20T11:19:00Z">
        <w:r w:rsidR="002A7689">
          <w:t xml:space="preserve"> (FAT)</w:t>
        </w:r>
      </w:ins>
      <w:r>
        <w:t xml:space="preserve">. </w:t>
      </w:r>
      <w:ins w:id="2517" w:author="Dr. Carsten Franke" w:date="2021-10-20T11:19:00Z">
        <w:r w:rsidR="002A7689">
          <w:br/>
        </w:r>
      </w:ins>
      <w:ins w:id="2518" w:author="Dr. Carsten Franke" w:date="2021-10-20T11:21:00Z">
        <w:r w:rsidR="002A7689">
          <w:t xml:space="preserve">The FAT is a department of the </w:t>
        </w:r>
        <w:r w:rsidR="002A7689" w:rsidRPr="002A7689">
          <w:t>German Association of the Automotive Industry (VDA),</w:t>
        </w:r>
      </w:ins>
      <w:ins w:id="2519" w:author="Dr. Carsten Franke" w:date="2021-10-20T11:22:00Z">
        <w:r w:rsidR="002A7689">
          <w:t xml:space="preserve"> </w:t>
        </w:r>
      </w:ins>
      <w:del w:id="2520" w:author="Dr. Carsten Franke" w:date="2021-10-20T11:22:00Z">
        <w:r w:rsidDel="002A7689">
          <w:br/>
        </w:r>
      </w:del>
      <w:ins w:id="2521" w:author="Max Ungerer" w:date="2021-09-15T19:02:00Z">
        <w:del w:id="2522" w:author="Dr. Carsten Franke" w:date="2021-10-20T11:22:00Z">
          <w:r w:rsidRPr="00140190" w:rsidDel="002A7689">
            <w:rPr>
              <w:highlight w:val="yellow"/>
            </w:rPr>
            <w:delText>Shall we mention / explain its relation to VDA?</w:delText>
          </w:r>
          <w:r w:rsidDel="002A7689">
            <w:delText xml:space="preserve"> </w:delText>
          </w:r>
        </w:del>
      </w:ins>
      <w:ins w:id="2523" w:author="Max Ungerer" w:date="2021-09-15T20:21:00Z">
        <w:del w:id="2524" w:author="Dr. Carsten Franke" w:date="2021-10-20T11:22:00Z">
          <w:r w:rsidR="003F5140" w:rsidRPr="00A44CE4" w:rsidDel="002A7689">
            <w:rPr>
              <w:highlight w:val="green"/>
            </w:rPr>
            <w:delText>Yes</w:delText>
          </w:r>
        </w:del>
      </w:ins>
      <w:ins w:id="2525" w:author="Max Ungerer" w:date="2021-09-15T20:22:00Z">
        <w:del w:id="2526" w:author="Dr. Carsten Franke" w:date="2021-10-20T11:22:00Z">
          <w:r w:rsidR="003F5140" w:rsidRPr="00A44CE4" w:rsidDel="002A7689">
            <w:rPr>
              <w:highlight w:val="green"/>
            </w:rPr>
            <w:delText>!</w:delText>
          </w:r>
        </w:del>
      </w:ins>
      <w:del w:id="2527"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0"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9"/>
  </w:num>
  <w:num w:numId="7">
    <w:abstractNumId w:val="60"/>
  </w:num>
  <w:num w:numId="8">
    <w:abstractNumId w:val="9"/>
  </w:num>
  <w:num w:numId="9">
    <w:abstractNumId w:val="33"/>
  </w:num>
  <w:num w:numId="10">
    <w:abstractNumId w:val="16"/>
  </w:num>
  <w:num w:numId="11">
    <w:abstractNumId w:val="8"/>
  </w:num>
  <w:num w:numId="12">
    <w:abstractNumId w:val="6"/>
  </w:num>
  <w:num w:numId="13">
    <w:abstractNumId w:val="43"/>
  </w:num>
  <w:num w:numId="14">
    <w:abstractNumId w:val="11"/>
  </w:num>
  <w:num w:numId="15">
    <w:abstractNumId w:val="19"/>
  </w:num>
  <w:num w:numId="16">
    <w:abstractNumId w:val="52"/>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8"/>
  </w:num>
  <w:num w:numId="24">
    <w:abstractNumId w:val="5"/>
  </w:num>
  <w:num w:numId="25">
    <w:abstractNumId w:val="17"/>
  </w:num>
  <w:num w:numId="26">
    <w:abstractNumId w:val="45"/>
  </w:num>
  <w:num w:numId="27">
    <w:abstractNumId w:val="54"/>
  </w:num>
  <w:num w:numId="28">
    <w:abstractNumId w:val="1"/>
  </w:num>
  <w:num w:numId="29">
    <w:abstractNumId w:val="47"/>
  </w:num>
  <w:num w:numId="30">
    <w:abstractNumId w:val="48"/>
  </w:num>
  <w:num w:numId="31">
    <w:abstractNumId w:val="0"/>
  </w:num>
  <w:num w:numId="32">
    <w:abstractNumId w:val="13"/>
  </w:num>
  <w:num w:numId="33">
    <w:abstractNumId w:val="53"/>
  </w:num>
  <w:num w:numId="34">
    <w:abstractNumId w:val="27"/>
  </w:num>
  <w:num w:numId="35">
    <w:abstractNumId w:val="26"/>
  </w:num>
  <w:num w:numId="36">
    <w:abstractNumId w:val="25"/>
  </w:num>
  <w:num w:numId="37">
    <w:abstractNumId w:val="4"/>
  </w:num>
  <w:num w:numId="38">
    <w:abstractNumId w:val="10"/>
  </w:num>
  <w:num w:numId="39">
    <w:abstractNumId w:val="57"/>
  </w:num>
  <w:num w:numId="40">
    <w:abstractNumId w:val="38"/>
  </w:num>
  <w:num w:numId="41">
    <w:abstractNumId w:val="51"/>
  </w:num>
  <w:num w:numId="42">
    <w:abstractNumId w:val="20"/>
  </w:num>
  <w:num w:numId="43">
    <w:abstractNumId w:val="35"/>
  </w:num>
  <w:num w:numId="44">
    <w:abstractNumId w:val="50"/>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6"/>
  </w:num>
  <w:num w:numId="52">
    <w:abstractNumId w:val="7"/>
  </w:num>
  <w:num w:numId="53">
    <w:abstractNumId w:val="29"/>
  </w:num>
  <w:num w:numId="54">
    <w:abstractNumId w:val="59"/>
  </w:num>
  <w:num w:numId="55">
    <w:abstractNumId w:val="42"/>
  </w:num>
  <w:num w:numId="56">
    <w:abstractNumId w:val="24"/>
  </w:num>
  <w:num w:numId="57">
    <w:abstractNumId w:val="14"/>
  </w:num>
  <w:num w:numId="58">
    <w:abstractNumId w:val="44"/>
  </w:num>
  <w:num w:numId="59">
    <w:abstractNumId w:val="31"/>
  </w:num>
  <w:num w:numId="60">
    <w:abstractNumId w:val="37"/>
  </w:num>
  <w:num w:numId="61">
    <w:abstractNumId w:val="21"/>
  </w:num>
  <w:num w:numId="62">
    <w:abstractNumId w:val="56"/>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 w:numId="66">
    <w:abstractNumId w:val="55"/>
  </w:num>
  <w:num w:numId="67">
    <w:abstractNumId w:val="41"/>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119C5"/>
    <w:rsid w:val="00013688"/>
    <w:rsid w:val="00013C84"/>
    <w:rsid w:val="0004257F"/>
    <w:rsid w:val="000441A5"/>
    <w:rsid w:val="000518A1"/>
    <w:rsid w:val="00052262"/>
    <w:rsid w:val="000523E1"/>
    <w:rsid w:val="00054B74"/>
    <w:rsid w:val="00055455"/>
    <w:rsid w:val="00060093"/>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51B6D"/>
    <w:rsid w:val="0015226D"/>
    <w:rsid w:val="00162783"/>
    <w:rsid w:val="0018150D"/>
    <w:rsid w:val="0018659B"/>
    <w:rsid w:val="001A0B0F"/>
    <w:rsid w:val="001A33D0"/>
    <w:rsid w:val="001A6FE7"/>
    <w:rsid w:val="001B0F4C"/>
    <w:rsid w:val="001B51CD"/>
    <w:rsid w:val="001C6275"/>
    <w:rsid w:val="001C6575"/>
    <w:rsid w:val="001E0F2A"/>
    <w:rsid w:val="001E4412"/>
    <w:rsid w:val="00246C95"/>
    <w:rsid w:val="00246D43"/>
    <w:rsid w:val="002504F2"/>
    <w:rsid w:val="00252826"/>
    <w:rsid w:val="00252D75"/>
    <w:rsid w:val="00264095"/>
    <w:rsid w:val="002813DC"/>
    <w:rsid w:val="00294FB0"/>
    <w:rsid w:val="002A7689"/>
    <w:rsid w:val="002B5C06"/>
    <w:rsid w:val="002C067A"/>
    <w:rsid w:val="002C453D"/>
    <w:rsid w:val="002C4667"/>
    <w:rsid w:val="002D2C85"/>
    <w:rsid w:val="002D5F2B"/>
    <w:rsid w:val="002D782E"/>
    <w:rsid w:val="002E0796"/>
    <w:rsid w:val="002E1EA9"/>
    <w:rsid w:val="00305A8B"/>
    <w:rsid w:val="00314414"/>
    <w:rsid w:val="003259B9"/>
    <w:rsid w:val="00333718"/>
    <w:rsid w:val="003440A5"/>
    <w:rsid w:val="00357E93"/>
    <w:rsid w:val="003621EE"/>
    <w:rsid w:val="0036223F"/>
    <w:rsid w:val="0036320E"/>
    <w:rsid w:val="003779B4"/>
    <w:rsid w:val="00385BD6"/>
    <w:rsid w:val="00386314"/>
    <w:rsid w:val="00395E39"/>
    <w:rsid w:val="00396023"/>
    <w:rsid w:val="00396685"/>
    <w:rsid w:val="003B153F"/>
    <w:rsid w:val="003B19A0"/>
    <w:rsid w:val="003E0950"/>
    <w:rsid w:val="003E18DF"/>
    <w:rsid w:val="003F5140"/>
    <w:rsid w:val="00400F60"/>
    <w:rsid w:val="00404DBD"/>
    <w:rsid w:val="004163E0"/>
    <w:rsid w:val="00420CF4"/>
    <w:rsid w:val="00423700"/>
    <w:rsid w:val="00426C8C"/>
    <w:rsid w:val="00434959"/>
    <w:rsid w:val="004417F0"/>
    <w:rsid w:val="004421EF"/>
    <w:rsid w:val="004545B1"/>
    <w:rsid w:val="004641D6"/>
    <w:rsid w:val="00465495"/>
    <w:rsid w:val="00481387"/>
    <w:rsid w:val="00490CBC"/>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E786E"/>
    <w:rsid w:val="005F3399"/>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31939"/>
    <w:rsid w:val="0073389D"/>
    <w:rsid w:val="00733F9C"/>
    <w:rsid w:val="007346D6"/>
    <w:rsid w:val="00736962"/>
    <w:rsid w:val="00741F4D"/>
    <w:rsid w:val="00762AED"/>
    <w:rsid w:val="00763022"/>
    <w:rsid w:val="007729D9"/>
    <w:rsid w:val="00774861"/>
    <w:rsid w:val="007812F0"/>
    <w:rsid w:val="007836EA"/>
    <w:rsid w:val="007A68CF"/>
    <w:rsid w:val="007B0C70"/>
    <w:rsid w:val="007B3B45"/>
    <w:rsid w:val="007B5DAA"/>
    <w:rsid w:val="007C16D2"/>
    <w:rsid w:val="007C3DD4"/>
    <w:rsid w:val="007C6648"/>
    <w:rsid w:val="007C6B8E"/>
    <w:rsid w:val="007D631A"/>
    <w:rsid w:val="007E14C1"/>
    <w:rsid w:val="007E4ADE"/>
    <w:rsid w:val="007F3B91"/>
    <w:rsid w:val="007F7F35"/>
    <w:rsid w:val="00800E67"/>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D3B96"/>
    <w:rsid w:val="008D52DC"/>
    <w:rsid w:val="008D5FCC"/>
    <w:rsid w:val="008F2F5F"/>
    <w:rsid w:val="0090159C"/>
    <w:rsid w:val="00914FA0"/>
    <w:rsid w:val="009163AD"/>
    <w:rsid w:val="0092482E"/>
    <w:rsid w:val="00931307"/>
    <w:rsid w:val="0096693D"/>
    <w:rsid w:val="00972A1C"/>
    <w:rsid w:val="0097303B"/>
    <w:rsid w:val="00982C54"/>
    <w:rsid w:val="0098693E"/>
    <w:rsid w:val="0099082A"/>
    <w:rsid w:val="009B202E"/>
    <w:rsid w:val="009C2A9B"/>
    <w:rsid w:val="009D1189"/>
    <w:rsid w:val="009D7C88"/>
    <w:rsid w:val="009E7B5A"/>
    <w:rsid w:val="00A10C28"/>
    <w:rsid w:val="00A33FC4"/>
    <w:rsid w:val="00A4141A"/>
    <w:rsid w:val="00A434AD"/>
    <w:rsid w:val="00A44CE4"/>
    <w:rsid w:val="00A45AE0"/>
    <w:rsid w:val="00A50D78"/>
    <w:rsid w:val="00A537BF"/>
    <w:rsid w:val="00A752AD"/>
    <w:rsid w:val="00AB23E5"/>
    <w:rsid w:val="00AB5C7F"/>
    <w:rsid w:val="00AC1762"/>
    <w:rsid w:val="00AC3984"/>
    <w:rsid w:val="00AC5E41"/>
    <w:rsid w:val="00AD6264"/>
    <w:rsid w:val="00AE439A"/>
    <w:rsid w:val="00B01C66"/>
    <w:rsid w:val="00B16F7C"/>
    <w:rsid w:val="00B202D2"/>
    <w:rsid w:val="00B24C64"/>
    <w:rsid w:val="00B36FF2"/>
    <w:rsid w:val="00B404D0"/>
    <w:rsid w:val="00B42AD7"/>
    <w:rsid w:val="00B77025"/>
    <w:rsid w:val="00B80F08"/>
    <w:rsid w:val="00B83404"/>
    <w:rsid w:val="00B9118A"/>
    <w:rsid w:val="00B9642B"/>
    <w:rsid w:val="00BA1F97"/>
    <w:rsid w:val="00BA5141"/>
    <w:rsid w:val="00BA6E9D"/>
    <w:rsid w:val="00BC2C5A"/>
    <w:rsid w:val="00BC394B"/>
    <w:rsid w:val="00BE0017"/>
    <w:rsid w:val="00BE5F1A"/>
    <w:rsid w:val="00BF1FA0"/>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65E4"/>
    <w:rsid w:val="00CC668A"/>
    <w:rsid w:val="00CC7E17"/>
    <w:rsid w:val="00CD0567"/>
    <w:rsid w:val="00CD0D5E"/>
    <w:rsid w:val="00CD5966"/>
    <w:rsid w:val="00CF6BB6"/>
    <w:rsid w:val="00D11DD0"/>
    <w:rsid w:val="00D21A10"/>
    <w:rsid w:val="00D33289"/>
    <w:rsid w:val="00D44CF6"/>
    <w:rsid w:val="00D44CFB"/>
    <w:rsid w:val="00D66696"/>
    <w:rsid w:val="00D74714"/>
    <w:rsid w:val="00D940C3"/>
    <w:rsid w:val="00DB6BB6"/>
    <w:rsid w:val="00DC3394"/>
    <w:rsid w:val="00DD1BA4"/>
    <w:rsid w:val="00DE4393"/>
    <w:rsid w:val="00DF121D"/>
    <w:rsid w:val="00DF4C66"/>
    <w:rsid w:val="00DF6AAF"/>
    <w:rsid w:val="00E014A1"/>
    <w:rsid w:val="00E21EC4"/>
    <w:rsid w:val="00E26B6D"/>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2297C"/>
    <w:rsid w:val="00F26E1C"/>
    <w:rsid w:val="00F413BE"/>
    <w:rsid w:val="00F42FEA"/>
    <w:rsid w:val="00F44352"/>
    <w:rsid w:val="00F64334"/>
    <w:rsid w:val="00F66EBB"/>
    <w:rsid w:val="00F678EE"/>
    <w:rsid w:val="00F7079F"/>
    <w:rsid w:val="00F744C0"/>
    <w:rsid w:val="00F77E4F"/>
    <w:rsid w:val="00F81286"/>
    <w:rsid w:val="00F81ACE"/>
    <w:rsid w:val="00F828CA"/>
    <w:rsid w:val="00F85048"/>
    <w:rsid w:val="00F94939"/>
    <w:rsid w:val="00F94C1E"/>
    <w:rsid w:val="00F952B9"/>
    <w:rsid w:val="00FA340D"/>
    <w:rsid w:val="00FA392C"/>
    <w:rsid w:val="00FA5917"/>
    <w:rsid w:val="00FC1FDA"/>
    <w:rsid w:val="00FC68DB"/>
    <w:rsid w:val="00FD6D5A"/>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footer" Target="footer4.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4.png"/><Relationship Id="rId170" Type="http://schemas.openxmlformats.org/officeDocument/2006/relationships/oleObject" Target="embeddings/oleObject6.bin"/><Relationship Id="rId191" Type="http://schemas.openxmlformats.org/officeDocument/2006/relationships/image" Target="media/image128.png"/><Relationship Id="rId205" Type="http://schemas.openxmlformats.org/officeDocument/2006/relationships/footer" Target="footer6.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5.png"/><Relationship Id="rId165" Type="http://schemas.openxmlformats.org/officeDocument/2006/relationships/image" Target="media/image109.png"/><Relationship Id="rId181" Type="http://schemas.openxmlformats.org/officeDocument/2006/relationships/image" Target="media/image119.png"/><Relationship Id="rId186" Type="http://schemas.openxmlformats.org/officeDocument/2006/relationships/image" Target="media/image124.png"/><Relationship Id="rId22" Type="http://schemas.openxmlformats.org/officeDocument/2006/relationships/hyperlink" Target="https://www.iso.org/obp" TargetMode="External"/><Relationship Id="rId27" Type="http://schemas.openxmlformats.org/officeDocument/2006/relationships/oleObject" Target="embeddings/oleObject1.bin"/><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3.png"/><Relationship Id="rId176" Type="http://schemas.openxmlformats.org/officeDocument/2006/relationships/oleObject" Target="embeddings/oleObject7.bin"/><Relationship Id="rId192" Type="http://schemas.openxmlformats.org/officeDocument/2006/relationships/image" Target="media/image129.png"/><Relationship Id="rId197" Type="http://schemas.openxmlformats.org/officeDocument/2006/relationships/image" Target="media/image134.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microsoft.com/office/2011/relationships/commentsExtended" Target="commentsExtended.xml"/><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6.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electropedia.org/" TargetMode="External"/><Relationship Id="rId28" Type="http://schemas.openxmlformats.org/officeDocument/2006/relationships/image" Target="media/image4.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8.wmf"/><Relationship Id="rId156" Type="http://schemas.openxmlformats.org/officeDocument/2006/relationships/image" Target="media/image101.png"/><Relationship Id="rId177" Type="http://schemas.openxmlformats.org/officeDocument/2006/relationships/image" Target="media/image115.png"/><Relationship Id="rId198" Type="http://schemas.openxmlformats.org/officeDocument/2006/relationships/hyperlink" Target="https://www.vda.de/dam/vda/publications/2020/FAT/xMCF_Pack_V3.1_.zip" TargetMode="External"/><Relationship Id="rId172" Type="http://schemas.openxmlformats.org/officeDocument/2006/relationships/image" Target="media/image114.png"/><Relationship Id="rId193" Type="http://schemas.openxmlformats.org/officeDocument/2006/relationships/image" Target="media/image130.png"/><Relationship Id="rId202" Type="http://schemas.openxmlformats.org/officeDocument/2006/relationships/hyperlink" Target="https://www.vda.de/de/services/Publikationen/fat-schriftenreihe-286.html" TargetMode="External"/><Relationship Id="rId207" Type="http://schemas.microsoft.com/office/2011/relationships/people" Target="people.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0.png"/><Relationship Id="rId34" Type="http://schemas.microsoft.com/office/2016/09/relationships/commentsIds" Target="commentsIds.xml"/><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0.png"/><Relationship Id="rId188" Type="http://schemas.openxmlformats.org/officeDocument/2006/relationships/image" Target="media/image125.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7.wmf"/><Relationship Id="rId183"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1.png"/><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2.png"/><Relationship Id="rId178" Type="http://schemas.openxmlformats.org/officeDocument/2006/relationships/image" Target="media/image117.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1.png"/><Relationship Id="rId199" Type="http://schemas.openxmlformats.org/officeDocument/2006/relationships/hyperlink" Target="http://www.vda.de/de/publikationen/publikationen_downloads/index.html" TargetMode="External"/><Relationship Id="rId203" Type="http://schemas.openxmlformats.org/officeDocument/2006/relationships/hyperlink" Target="https://www.vda.de/en/services/Publications/Publication.~1654~.html" TargetMode="External"/><Relationship Id="rId208"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6.png"/><Relationship Id="rId35" Type="http://schemas.microsoft.com/office/2018/08/relationships/commentsExtensible" Target="commentsExtensible.xm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6.png"/><Relationship Id="rId3" Type="http://schemas.openxmlformats.org/officeDocument/2006/relationships/customXml" Target="../customXml/item3.xml"/><Relationship Id="rId25" Type="http://schemas.openxmlformats.org/officeDocument/2006/relationships/image" Target="media/image2.png"/><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3.png"/><Relationship Id="rId20" Type="http://schemas.openxmlformats.org/officeDocument/2006/relationships/footer" Target="footer3.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99.png"/><Relationship Id="rId179" Type="http://schemas.openxmlformats.org/officeDocument/2006/relationships/oleObject" Target="embeddings/oleObject8.bin"/><Relationship Id="rId195" Type="http://schemas.openxmlformats.org/officeDocument/2006/relationships/image" Target="media/image132.png"/><Relationship Id="rId190" Type="http://schemas.openxmlformats.org/officeDocument/2006/relationships/image" Target="media/image127.png"/><Relationship Id="rId204" Type="http://schemas.openxmlformats.org/officeDocument/2006/relationships/footer" Target="footer5.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hyperlink" Target="http://en.wikipedia.org/wiki/ISO_8601" TargetMode="External"/><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8.png"/><Relationship Id="rId169" Type="http://schemas.openxmlformats.org/officeDocument/2006/relationships/image" Target="media/image112.png"/><Relationship Id="rId185" Type="http://schemas.openxmlformats.org/officeDocument/2006/relationships/image" Target="media/image12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8.png"/><Relationship Id="rId26" Type="http://schemas.openxmlformats.org/officeDocument/2006/relationships/image" Target="media/image3.emf"/><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0.png"/><Relationship Id="rId175" Type="http://schemas.openxmlformats.org/officeDocument/2006/relationships/image" Target="media/image116.png"/><Relationship Id="rId196" Type="http://schemas.openxmlformats.org/officeDocument/2006/relationships/image" Target="media/image133.png"/><Relationship Id="rId200" Type="http://schemas.openxmlformats.org/officeDocument/2006/relationships/hyperlink" Target="https://www.vda.de/de/services/Publikationen/fatxml-format-version-v1.2.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163</Pages>
  <Words>39922</Words>
  <Characters>251515</Characters>
  <Application>Microsoft Office Word</Application>
  <DocSecurity>0</DocSecurity>
  <Lines>2095</Lines>
  <Paragraphs>581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290856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92</cp:revision>
  <dcterms:created xsi:type="dcterms:W3CDTF">2021-09-15T17:14:00Z</dcterms:created>
  <dcterms:modified xsi:type="dcterms:W3CDTF">2021-10-21T06:27:00Z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