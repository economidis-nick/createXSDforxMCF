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06139C">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06139C">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06139C">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34"/>
      <w:r w:rsidRPr="007055D9">
        <w:t xml:space="preserve"> </w:t>
      </w:r>
    </w:p>
    <w:p w14:paraId="47F7A07B" w14:textId="77777777" w:rsidR="00FC68DB" w:rsidRPr="007055D9" w:rsidRDefault="00FC68DB" w:rsidP="0006139C">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06139C">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06139C">
      <w:pPr>
        <w:pStyle w:val="Aufzhlungszeichen"/>
        <w:numPr>
          <w:ilvl w:val="0"/>
          <w:numId w:val="12"/>
        </w:numPr>
        <w:jc w:val="both"/>
      </w:pPr>
      <w:r w:rsidRPr="007055D9">
        <w:t>Connection data are unique.</w:t>
      </w:r>
    </w:p>
    <w:p w14:paraId="7DB7E809" w14:textId="77777777" w:rsidR="00FC68DB" w:rsidRPr="007055D9" w:rsidRDefault="00FC68DB" w:rsidP="0006139C">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06139C">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06139C">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06139C">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06139C">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06139C">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5648"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06139C">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06139C">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62"/>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75pt;height:116.35pt" o:ole="">
            <v:imagedata r:id="rId45" o:title="" cropbottom="43024f" cropright="10402f"/>
          </v:shape>
          <o:OLEObject Type="Embed" ProgID="PowerPoint.Slide.8" ShapeID="_x0000_i1025" DrawAspect="Content" ObjectID="_1697483084"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06139C">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06139C">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06139C">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06139C">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behavior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06139C">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06139C">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06139C">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06139C">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06139C">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06139C">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06139C">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06139C">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06139C">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06139C">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77777777" w:rsidR="00FC68DB" w:rsidRDefault="00FC68DB" w:rsidP="00B202D2">
      <w:pPr>
        <w:pStyle w:val="XMLCode"/>
        <w:keepNext/>
        <w:keepLines/>
      </w:pPr>
      <w:r>
        <w:t>xsi:noNamespaceSchemaLocation="</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7777777" w:rsidR="00FC68DB" w:rsidRDefault="00FC68DB" w:rsidP="00B202D2">
      <w:pPr>
        <w:pStyle w:val="XMLCode"/>
      </w:pPr>
      <w:r>
        <w:t>xsi:noNamespaceSchemaLocation="</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lastRenderedPageBreak/>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77777777" w:rsidR="00FC68DB" w:rsidRDefault="00FC68DB" w:rsidP="00B202D2">
      <w:pPr>
        <w:pStyle w:val="XMLCode"/>
        <w:keepNext/>
        <w:keepLines/>
      </w:pPr>
      <w:r>
        <w:t>xsi:noNamespaceSchemaLocation="</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06139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06139C">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06139C">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06139C">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06139C">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06139C">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06139C">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06139C">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06139C">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06139C">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06139C">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06139C">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06139C">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r w:rsidRPr="00AC3719">
              <w:rPr>
                <w:sz w:val="20"/>
                <w:szCs w:val="20"/>
              </w:rPr>
              <w:t>LMSVirtualL</w:t>
            </w:r>
            <w:r>
              <w:rPr>
                <w:sz w:val="20"/>
                <w:szCs w:val="20"/>
              </w:rPr>
              <w:t>ab</w:t>
            </w:r>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t xml:space="preserve">xsi:schemaLocation="http://servicenet.t-systems.com/medina/xMCF mcf_MEDINA.xsd" </w:t>
      </w:r>
    </w:p>
    <w:p w14:paraId="5F74BB3E" w14:textId="77777777" w:rsidR="00FC68DB" w:rsidRPr="00F475E1" w:rsidRDefault="00FC68DB" w:rsidP="00B202D2">
      <w:pPr>
        <w:pStyle w:val="XMLCode"/>
      </w:pPr>
      <w:r w:rsidRPr="00F475E1">
        <w:t>xsi:noNamespaceSchemaLocation="xmcf_3_0_1.xsd"&gt;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77777777" w:rsidR="00FC68DB" w:rsidRPr="00F475E1" w:rsidRDefault="00FC68DB" w:rsidP="00B202D2">
      <w:pPr>
        <w:pStyle w:val="XMLCode"/>
      </w:pPr>
      <w:r w:rsidRPr="00F475E1">
        <w:t>xsi:noNamespaceSchemaLocation="xmcf_3_0_1.xsd"&gt;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&lt;femdata/&gt;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06139C">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06139C">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06139C">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06139C">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06139C">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06139C">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06139C">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06139C">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&lt;femdata/&gt;</w:t>
      </w:r>
      <w:bookmarkEnd w:id="238"/>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06139C">
      <w:pPr>
        <w:numPr>
          <w:ilvl w:val="0"/>
          <w:numId w:val="53"/>
        </w:numPr>
        <w:tabs>
          <w:tab w:val="clear" w:pos="403"/>
        </w:tabs>
        <w:spacing w:line="240" w:lineRule="auto"/>
        <w:jc w:val="left"/>
      </w:pPr>
      <w:bookmarkStart w:id="239"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06139C">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06139C">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06139C">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lastRenderedPageBreak/>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06139C">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06139C">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4"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ins w:id="321"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&lt;/assy&gt;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1897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90304"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06139C">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06139C">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the same</w:t>
      </w:r>
      <w:r w:rsidRPr="0033379A">
        <w:rPr>
          <w:lang w:val="en-US"/>
        </w:rPr>
        <w:t>joint (self-connected joint).</w:t>
      </w:r>
    </w:p>
    <w:p w14:paraId="2816EB04" w14:textId="77777777" w:rsidR="00FC68DB" w:rsidRPr="0033379A" w:rsidRDefault="00FC68DB" w:rsidP="0006139C">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06139C">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06139C">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06139C">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06139C">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06139C">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&lt;contact_list/&gt;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06139C">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77777777" w:rsidR="00FC68DB" w:rsidRPr="00F475E1" w:rsidRDefault="00FC68DB" w:rsidP="00B202D2">
      <w:pPr>
        <w:pStyle w:val="XMLCode"/>
        <w:rPr>
          <w:rFonts w:cs="Courier New"/>
          <w:sz w:val="15"/>
          <w:szCs w:val="15"/>
        </w:rPr>
      </w:pPr>
      <w:r w:rsidRPr="00F475E1">
        <w:rPr>
          <w:rFonts w:cs="Courier New"/>
          <w:sz w:val="15"/>
          <w:szCs w:val="15"/>
        </w:rPr>
        <w:t>xsi:noNamespaceSchemaLocation="</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06139C">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06139C">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06139C">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06139C">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06139C">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06139C">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06139C">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06139C">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06139C">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06139C">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06139C">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r w:rsidR="00C07D39" w:rsidRPr="00C07D39">
              <w:rPr>
                <w:rFonts w:ascii="Courier New" w:hAnsi="Courier New" w:cs="Courier New"/>
                <w:b/>
                <w:sz w:val="18"/>
                <w:szCs w:val="34"/>
                <w:highlight w:val="white"/>
              </w:rPr>
              <w:t>quality_control</w:t>
            </w:r>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&lt;loc&gt;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06139C">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06139C">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06139C">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06139C">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06139C">
      <w:pPr>
        <w:pStyle w:val="Aufzhlungszeichen"/>
        <w:numPr>
          <w:ilvl w:val="0"/>
          <w:numId w:val="11"/>
        </w:numPr>
      </w:pPr>
      <w:r w:rsidRPr="002E74A6">
        <w:t>Resistance welding</w:t>
      </w:r>
    </w:p>
    <w:p w14:paraId="0F5C33C7" w14:textId="77777777" w:rsidR="00FC68DB" w:rsidRPr="002E74A6" w:rsidRDefault="00FC68DB" w:rsidP="0006139C">
      <w:pPr>
        <w:pStyle w:val="Aufzhlungszeichen"/>
        <w:numPr>
          <w:ilvl w:val="0"/>
          <w:numId w:val="11"/>
        </w:numPr>
      </w:pPr>
      <w:r>
        <w:t>Laser</w:t>
      </w:r>
      <w:r w:rsidRPr="002E74A6">
        <w:t xml:space="preserve"> welding</w:t>
      </w:r>
    </w:p>
    <w:p w14:paraId="5F3B1A41" w14:textId="77777777" w:rsidR="00FC68DB" w:rsidRDefault="00FC68DB" w:rsidP="0006139C">
      <w:pPr>
        <w:pStyle w:val="Aufzhlungszeichen"/>
        <w:numPr>
          <w:ilvl w:val="0"/>
          <w:numId w:val="11"/>
        </w:numPr>
      </w:pPr>
      <w:r>
        <w:t>Projection</w:t>
      </w:r>
      <w:r w:rsidRPr="002E74A6">
        <w:t xml:space="preserve"> welding </w:t>
      </w:r>
    </w:p>
    <w:p w14:paraId="796B1BF5" w14:textId="77777777" w:rsidR="00FC68DB" w:rsidRPr="002E74A6" w:rsidRDefault="00FC68DB" w:rsidP="0006139C">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06139C">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06139C">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06139C">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06139C">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06139C">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06139C">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&lt;robscan/&gt;</w:t>
      </w:r>
      <w:bookmarkEnd w:id="652"/>
      <w:bookmarkEnd w:id="653"/>
      <w:bookmarkEnd w:id="654"/>
      <w:bookmarkEnd w:id="655"/>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06139C">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06139C">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06139C">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06139C">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06139C">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&lt;robscan/&gt;</w:t>
      </w:r>
      <w:bookmarkEnd w:id="656"/>
      <w:bookmarkEnd w:id="657"/>
      <w:bookmarkEnd w:id="658"/>
      <w:bookmarkEnd w:id="659"/>
    </w:p>
    <w:p w14:paraId="26B8D7B4" w14:textId="77777777" w:rsidR="00FC68DB" w:rsidRPr="00226A3F" w:rsidRDefault="00FC68DB" w:rsidP="0006139C">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06139C">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lastRenderedPageBreak/>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06139C">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06139C">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6139C">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6139C">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06139C">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06139C">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06139C">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06139C">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6139C">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06139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06139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06139C">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r>
              <w:rPr>
                <w:sz w:val="20"/>
                <w:szCs w:val="20"/>
              </w:rPr>
              <w:t xml:space="preserve">max_grip </w:t>
            </w:r>
            <w:r>
              <w:rPr>
                <w:rFonts w:cs="Calibri"/>
                <w:sz w:val="20"/>
                <w:szCs w:val="20"/>
              </w:rPr>
              <w:t>≥</w:t>
            </w:r>
            <w:r>
              <w:rPr>
                <w:sz w:val="20"/>
                <w:szCs w:val="20"/>
              </w:rPr>
              <w:t xml:space="preserve"> min_grip</w:t>
            </w:r>
            <w:commentRangeStart w:id="799"/>
            <w:commentRangeEnd w:id="799"/>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lastRenderedPageBreak/>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06139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06139C">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06139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06139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06139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06139C">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06139C">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r>
              <w:rPr>
                <w:sz w:val="20"/>
                <w:szCs w:val="20"/>
              </w:rPr>
              <w:t>insert_shape</w:t>
            </w:r>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r>
              <w:rPr>
                <w:sz w:val="20"/>
                <w:szCs w:val="20"/>
              </w:rPr>
              <w:t>insert_height</w:t>
            </w:r>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r>
              <w:rPr>
                <w:sz w:val="20"/>
                <w:szCs w:val="20"/>
              </w:rPr>
              <w:t>spotweld_diameter</w:t>
            </w:r>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r>
              <w:rPr>
                <w:sz w:val="20"/>
              </w:rPr>
              <w:t>spotweld_technology</w:t>
            </w:r>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06139C">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06139C">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5125F39C" w:rsidR="00FC68DB" w:rsidRDefault="00FC68DB" w:rsidP="0006139C">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06139C">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Clinchnietbolzen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06139C">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06139C">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06139C">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06139C">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06139C">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06139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06139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06139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06139C">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&lt;threaded_connection</w:t>
      </w:r>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w:t>
      </w:r>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06139C">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lastRenderedPageBreak/>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06139C">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06139C">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06139C">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06139C">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06139C">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t</w:t>
      </w:r>
      <w:r>
        <w:t xml:space="preserve">he static friction between this washer and its adjacent part (not head or nut) </w:t>
      </w:r>
    </w:p>
    <w:p w14:paraId="23E37C8C" w14:textId="77777777" w:rsidR="00FC68DB"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lastRenderedPageBreak/>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06139C">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06139C">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77325977" w:rsidR="00FC68DB"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i. e. they are regarded to be one single part. </w:t>
      </w:r>
    </w:p>
    <w:p w14:paraId="2418E236" w14:textId="2E156526" w:rsidR="00FC68DB"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06139C">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06139C">
      <w:pPr>
        <w:numPr>
          <w:ilvl w:val="0"/>
          <w:numId w:val="23"/>
        </w:numPr>
        <w:tabs>
          <w:tab w:val="clear" w:pos="403"/>
        </w:tabs>
        <w:spacing w:before="120" w:line="240" w:lineRule="auto"/>
      </w:pPr>
      <w:r w:rsidRPr="00B142AC">
        <w:rPr>
          <w:rFonts w:ascii="Courier New" w:hAnsi="Courier New" w:cs="Courier New"/>
          <w:b/>
          <w:i/>
          <w:sz w:val="18"/>
        </w:rPr>
        <w:lastRenderedPageBreak/>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06139C">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06139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06139C">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06139C">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06139C">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06139C">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06139C">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06139C">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(chipless)</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06139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06139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06139C">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06139C">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lastRenderedPageBreak/>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06139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70"/>
      <w:bookmarkEnd w:id="1371"/>
      <w:bookmarkEnd w:id="1372"/>
      <w:bookmarkEnd w:id="1373"/>
    </w:p>
    <w:p w14:paraId="49C4E57A" w14:textId="722167EC" w:rsidR="00FC68DB" w:rsidRDefault="00FC68DB" w:rsidP="0006139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06139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06139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06139C">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06139C">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Tog-L-Loc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06139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06139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06139C">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06139C">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06139C"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06139C">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06139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06139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06139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06139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06139C">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06139C">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lastRenderedPageBreak/>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06139C">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06139C">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aluminum,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lastRenderedPageBreak/>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i,</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9"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9"/>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06139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lastRenderedPageBreak/>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06139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06139C">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06139C">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500" w:name="_Toc3566480"/>
      <w:bookmarkStart w:id="1501" w:name="_Toc34747481"/>
      <w:bookmarkStart w:id="1502" w:name="_Toc77095933"/>
      <w:bookmarkStart w:id="1503"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500"/>
      <w:bookmarkEnd w:id="1501"/>
      <w:bookmarkEnd w:id="1502"/>
      <w:bookmarkEnd w:id="1503"/>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4" w:name="_Toc77102063"/>
      <w:bookmarkStart w:id="1505" w:name="_Toc27753609"/>
      <w:bookmarkStart w:id="1506" w:name="_Toc86869809"/>
      <w:r>
        <w:t>Rotation Joints</w:t>
      </w:r>
      <w:bookmarkEnd w:id="1504"/>
      <w:bookmarkEnd w:id="1506"/>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7" w:name="_Toc77095934"/>
      <w:bookmarkStart w:id="1508"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507"/>
      <w:bookmarkEnd w:id="1508"/>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9" w:name="_Toc77095935"/>
      <w:bookmarkStart w:id="1510"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&lt;rotation_joint/&gt;</w:t>
      </w:r>
      <w:bookmarkEnd w:id="1509"/>
      <w:bookmarkEnd w:id="1510"/>
      <w:r>
        <w:t xml:space="preserve"> </w:t>
      </w:r>
    </w:p>
    <w:p w14:paraId="093850D5" w14:textId="77777777" w:rsidR="00FC68DB" w:rsidRPr="000B11EA" w:rsidRDefault="00FC68DB" w:rsidP="0006139C">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1" w:name="_Toc77095936"/>
      <w:bookmarkStart w:id="1512"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511"/>
      <w:bookmarkEnd w:id="151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3" w:name="_Toc77102064"/>
      <w:bookmarkStart w:id="1514" w:name="_Toc86869810"/>
      <w:r>
        <w:t>ROTAV</w:t>
      </w:r>
      <w:bookmarkEnd w:id="1513"/>
      <w:bookmarkEnd w:id="151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5" w:name="_Toc76030564"/>
      <w:bookmarkStart w:id="1516"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5"/>
      <w:bookmarkEnd w:id="1516"/>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7" w:name="_Toc76030565"/>
      <w:bookmarkStart w:id="1518" w:name="_Toc86869894"/>
      <w:r>
        <w:t xml:space="preserve">Figure </w:t>
      </w:r>
      <w:r>
        <w:fldChar w:fldCharType="begin"/>
      </w:r>
      <w:r>
        <w:instrText xml:space="preserve"> SEQ Figure \* ARABIC </w:instrText>
      </w:r>
      <w:r>
        <w:fldChar w:fldCharType="separate"/>
      </w:r>
      <w:r w:rsidR="00C07D39">
        <w:rPr>
          <w:noProof/>
        </w:rPr>
        <w:t>44</w:t>
      </w:r>
      <w:r>
        <w:fldChar w:fldCharType="end"/>
      </w:r>
      <w:r>
        <w:t>: ROTAV connecting aluminum and steel sheets</w:t>
      </w:r>
      <w:bookmarkEnd w:id="1517"/>
      <w:bookmarkEnd w:id="1518"/>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06139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06139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06139C">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06139C">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r>
        <w:rPr>
          <w:rStyle w:val="elementdeftypeChar"/>
          <w:rFonts w:eastAsia="Calibri"/>
          <w:lang w:eastAsia="en-GB"/>
        </w:rPr>
        <w:t>rotav/</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47CE8F8C" w:rsidR="00FC68DB" w:rsidRDefault="00FC68DB" w:rsidP="00B202D2">
      <w:pPr>
        <w:pStyle w:val="Beschriftung"/>
        <w:spacing w:before="120"/>
        <w:rPr>
          <w:rFonts w:cs="Calibri"/>
          <w:szCs w:val="22"/>
          <w:lang w:eastAsia="en-GB"/>
        </w:rPr>
      </w:pPr>
      <w:bookmarkStart w:id="1519" w:name="_Toc77095937"/>
      <w:bookmarkStart w:id="1520"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element </w:t>
      </w:r>
      <w:r w:rsidRPr="001E3E2A">
        <w:rPr>
          <w:rStyle w:val="elementdeftypeChar"/>
          <w:rFonts w:eastAsia="Calibri"/>
          <w:b w:val="0"/>
        </w:rPr>
        <w:t>&lt;</w:t>
      </w:r>
      <w:r>
        <w:rPr>
          <w:rStyle w:val="elementdeftypeChar"/>
          <w:rFonts w:eastAsia="Calibri"/>
          <w:b w:val="0"/>
        </w:rPr>
        <w:t>rotav/</w:t>
      </w:r>
      <w:r w:rsidRPr="001E3E2A">
        <w:rPr>
          <w:rStyle w:val="elementdeftypeChar"/>
          <w:rFonts w:eastAsia="Calibri"/>
          <w:b w:val="0"/>
        </w:rPr>
        <w:t>&gt;</w:t>
      </w:r>
      <w:bookmarkEnd w:id="1519"/>
      <w:bookmarkEnd w:id="1520"/>
    </w:p>
    <w:p w14:paraId="4D12CAAC" w14:textId="77777777" w:rsidR="00FC68DB" w:rsidRDefault="00FC68DB" w:rsidP="0006139C">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06139C">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lastRenderedPageBreak/>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r>
        <w:rPr>
          <w:rStyle w:val="elementdeftypeChar"/>
          <w:rFonts w:eastAsia="Calibri"/>
        </w:rPr>
        <w:t>rotav/</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5"/>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1" w:name="_Toc428537246"/>
      <w:bookmarkStart w:id="1522" w:name="_Toc428969565"/>
      <w:bookmarkStart w:id="1523" w:name="_Toc429052956"/>
      <w:bookmarkStart w:id="1524" w:name="_Toc428537247"/>
      <w:bookmarkStart w:id="1525" w:name="_Toc428965632"/>
      <w:bookmarkStart w:id="1526" w:name="_Toc428969566"/>
      <w:bookmarkStart w:id="1527" w:name="_Toc429052957"/>
      <w:bookmarkStart w:id="1528" w:name="_Toc428456280"/>
      <w:bookmarkStart w:id="1529" w:name="_Toc428537248"/>
      <w:bookmarkStart w:id="1530" w:name="_Toc428969567"/>
      <w:bookmarkStart w:id="1531" w:name="_Toc429052958"/>
      <w:bookmarkStart w:id="1532" w:name="_Toc338938901"/>
      <w:bookmarkStart w:id="1533" w:name="_Toc338939097"/>
      <w:bookmarkStart w:id="1534" w:name="_Toc3556997"/>
      <w:bookmarkStart w:id="1535" w:name="_Toc34747247"/>
      <w:bookmarkStart w:id="1536" w:name="_Toc77102065"/>
      <w:bookmarkStart w:id="1537" w:name="_Toc86869811"/>
      <w:bookmarkEnd w:id="1521"/>
      <w:bookmarkEnd w:id="1522"/>
      <w:bookmarkEnd w:id="1523"/>
      <w:bookmarkEnd w:id="1524"/>
      <w:bookmarkEnd w:id="1525"/>
      <w:bookmarkEnd w:id="1526"/>
      <w:bookmarkEnd w:id="1527"/>
      <w:bookmarkEnd w:id="1528"/>
      <w:bookmarkEnd w:id="1529"/>
      <w:bookmarkEnd w:id="1530"/>
      <w:bookmarkEnd w:id="1531"/>
      <w:r w:rsidRPr="007055D9">
        <w:t>1D connections</w:t>
      </w:r>
      <w:bookmarkEnd w:id="1532"/>
      <w:bookmarkEnd w:id="1533"/>
      <w:bookmarkEnd w:id="1534"/>
      <w:bookmarkEnd w:id="1535"/>
      <w:bookmarkEnd w:id="1536"/>
      <w:bookmarkEnd w:id="1537"/>
    </w:p>
    <w:p w14:paraId="249DECC1" w14:textId="77777777" w:rsidR="00FC68DB" w:rsidRDefault="00FC68DB" w:rsidP="00B202D2">
      <w:pPr>
        <w:pStyle w:val="berschrift2"/>
      </w:pPr>
      <w:bookmarkStart w:id="1538" w:name="_Toc3556998"/>
      <w:bookmarkStart w:id="1539" w:name="_Toc34747248"/>
      <w:bookmarkStart w:id="1540" w:name="_Toc77102066"/>
      <w:bookmarkStart w:id="1541" w:name="_Toc338938902"/>
      <w:bookmarkStart w:id="1542" w:name="_Toc338939098"/>
      <w:bookmarkStart w:id="1543" w:name="_Toc86869812"/>
      <w:r w:rsidRPr="00246BE4">
        <w:t>Generic Definitions</w:t>
      </w:r>
      <w:bookmarkEnd w:id="1538"/>
      <w:bookmarkEnd w:id="1539"/>
      <w:bookmarkEnd w:id="1540"/>
      <w:bookmarkEnd w:id="1543"/>
    </w:p>
    <w:p w14:paraId="59908147" w14:textId="77777777" w:rsidR="00FC68DB" w:rsidRDefault="00FC68DB" w:rsidP="00B202D2">
      <w:pPr>
        <w:pStyle w:val="berschrift3"/>
      </w:pPr>
      <w:bookmarkStart w:id="1544" w:name="_Toc3556999"/>
      <w:bookmarkStart w:id="1545" w:name="_Toc34747249"/>
      <w:bookmarkStart w:id="1546" w:name="_Toc77102067"/>
      <w:bookmarkStart w:id="1547" w:name="_Toc86869813"/>
      <w:r>
        <w:t>Identification</w:t>
      </w:r>
      <w:bookmarkEnd w:id="1544"/>
      <w:bookmarkEnd w:id="1545"/>
      <w:bookmarkEnd w:id="1546"/>
      <w:bookmarkEnd w:id="1547"/>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8" w:name="_Ref414571413"/>
      <w:bookmarkStart w:id="1549" w:name="_Ref429050458"/>
      <w:bookmarkStart w:id="1550" w:name="_Toc3557000"/>
      <w:bookmarkStart w:id="1551" w:name="_Toc34747250"/>
      <w:bookmarkStart w:id="1552" w:name="_Toc77102068"/>
      <w:bookmarkStart w:id="1553" w:name="_Toc86869814"/>
      <w:r w:rsidRPr="007055D9">
        <w:t>L</w:t>
      </w:r>
      <w:bookmarkEnd w:id="1548"/>
      <w:r>
        <w:t>ocation</w:t>
      </w:r>
      <w:bookmarkEnd w:id="1549"/>
      <w:bookmarkEnd w:id="1550"/>
      <w:bookmarkEnd w:id="1551"/>
      <w:bookmarkEnd w:id="1552"/>
      <w:bookmarkEnd w:id="1553"/>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4" w:name="_Toc3566481"/>
      <w:bookmarkStart w:id="1555" w:name="_Toc34747482"/>
      <w:bookmarkStart w:id="1556" w:name="_Toc77095938"/>
      <w:bookmarkStart w:id="1557"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554"/>
      <w:bookmarkEnd w:id="1555"/>
      <w:bookmarkEnd w:id="1556"/>
      <w:bookmarkEnd w:id="1557"/>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8" w:name="_Toc3566482"/>
      <w:bookmarkStart w:id="1559" w:name="_Toc34747483"/>
      <w:bookmarkStart w:id="1560" w:name="_Toc77095939"/>
      <w:bookmarkStart w:id="1561"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&lt;loc_list&gt;</w:t>
      </w:r>
      <w:bookmarkEnd w:id="1558"/>
      <w:bookmarkEnd w:id="1559"/>
      <w:bookmarkEnd w:id="1560"/>
      <w:bookmarkEnd w:id="1561"/>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2" w:name="_Toc3566483"/>
      <w:bookmarkStart w:id="1563" w:name="_Toc34747484"/>
      <w:bookmarkStart w:id="1564" w:name="_Toc77095940"/>
      <w:bookmarkStart w:id="1565"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&lt;loc/&gt;</w:t>
      </w:r>
      <w:bookmarkEnd w:id="1562"/>
      <w:bookmarkEnd w:id="1563"/>
      <w:bookmarkEnd w:id="1564"/>
      <w:bookmarkEnd w:id="156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B202D2">
      <w:pPr>
        <w:pStyle w:val="XMLCode"/>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6" w:name="_Toc432343680"/>
      <w:bookmarkStart w:id="1567" w:name="_Ref69114607"/>
      <w:bookmarkStart w:id="1568" w:name="_Ref69114623"/>
      <w:bookmarkStart w:id="1569" w:name="_Toc77102069"/>
      <w:bookmarkStart w:id="1570" w:name="_Toc3557001"/>
      <w:bookmarkStart w:id="1571" w:name="_Toc34747251"/>
      <w:r w:rsidRPr="00037F3D">
        <w:t>Intermittent Connection Lines</w:t>
      </w:r>
      <w:bookmarkEnd w:id="1566"/>
      <w:bookmarkEnd w:id="1567"/>
      <w:bookmarkEnd w:id="1568"/>
      <w:bookmarkEnd w:id="156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06139C">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06139C">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06139C">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2" w:name="_Toc76030566"/>
      <w:bookmarkStart w:id="1573"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2"/>
      <w:bookmarkEnd w:id="1573"/>
    </w:p>
    <w:p w14:paraId="6137FEFE" w14:textId="77777777" w:rsidR="00FC68DB" w:rsidRDefault="00FC68DB" w:rsidP="00B202D2">
      <w:r>
        <w:lastRenderedPageBreak/>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4" w:name="_Toc76030567"/>
      <w:bookmarkStart w:id="1575"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4"/>
      <w:bookmarkEnd w:id="157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6" w:name="_Toc76030568"/>
      <w:bookmarkStart w:id="1577"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6"/>
      <w:bookmarkEnd w:id="1577"/>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06139C">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06139C">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8"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8"/>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4BCB0A39" w:rsidR="00FC68DB" w:rsidRDefault="00FC68DB" w:rsidP="00B202D2">
      <w:pPr>
        <w:pStyle w:val="Beschriftung"/>
        <w:spacing w:before="120"/>
      </w:pPr>
      <w:bookmarkStart w:id="1579" w:name="_Ref68888312"/>
      <w:bookmarkStart w:id="1580" w:name="_Toc77095941"/>
      <w:bookmarkStart w:id="1581"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9"/>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80"/>
      <w:bookmarkEnd w:id="158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r w:rsidRPr="00AE50EC">
              <w:rPr>
                <w:sz w:val="20"/>
                <w:szCs w:val="20"/>
              </w:rPr>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B202D2">
            <w:pPr>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814711D" w:rsidR="00FC68DB" w:rsidRDefault="00FC68DB" w:rsidP="00B202D2">
      <w:pPr>
        <w:pStyle w:val="Beschriftung"/>
        <w:spacing w:before="120"/>
      </w:pPr>
      <w:bookmarkStart w:id="1582" w:name="_Toc77095942"/>
      <w:bookmarkStart w:id="1583"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582"/>
      <w:bookmarkEnd w:id="1583"/>
    </w:p>
    <w:p w14:paraId="736229FE" w14:textId="50503309"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06139C">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06139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06139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06139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06139C">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06139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lastRenderedPageBreak/>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06139C">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06139C">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06139C">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06139C">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06139C">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06139C"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06139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06139C"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06139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06139C"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06139C">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06139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06139C"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&lt;corner_weld/&gt;</w:t>
      </w:r>
      <w:r w:rsidRPr="00037F3D">
        <w:t xml:space="preserve"> with </w:t>
      </w:r>
      <w:bookmarkStart w:id="1585" w:name="_Hlk66958266"/>
      <w:r w:rsidRPr="00037F3D">
        <w:rPr>
          <w:rStyle w:val="elementdeftypeChar"/>
          <w:rFonts w:eastAsia="Calibri"/>
          <w:b w:val="0"/>
        </w:rPr>
        <w:t>&lt;regular_segments/&gt;</w:t>
      </w:r>
      <w:r w:rsidRPr="00037F3D">
        <w:t xml:space="preserve"> </w:t>
      </w:r>
      <w:bookmarkEnd w:id="1585"/>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&lt;corner_weld/&gt;</w:t>
      </w:r>
      <w:r w:rsidRPr="00004502">
        <w:t xml:space="preserve"> </w:t>
      </w:r>
      <w:r>
        <w:t xml:space="preserve">with </w:t>
      </w:r>
      <w:r w:rsidRPr="00004502">
        <w:rPr>
          <w:rStyle w:val="elementdeftypeChar"/>
          <w:rFonts w:eastAsia="Calibri"/>
          <w:b w:val="0"/>
        </w:rPr>
        <w:t>&lt;regular_se</w:t>
      </w:r>
      <w:r>
        <w:rPr>
          <w:rStyle w:val="elementdeftypeChar"/>
          <w:rFonts w:eastAsia="Calibri"/>
          <w:b w:val="0"/>
        </w:rPr>
        <w:t>gments</w:t>
      </w:r>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586"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586"/>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7" w:name="_Toc77102070"/>
      <w:bookmarkStart w:id="1588" w:name="_Toc86869815"/>
      <w:r>
        <w:t>Type Specification</w:t>
      </w:r>
      <w:bookmarkEnd w:id="1570"/>
      <w:bookmarkEnd w:id="1571"/>
      <w:bookmarkEnd w:id="1587"/>
      <w:bookmarkEnd w:id="1588"/>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3DDB88A7"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9" w:name="_Toc3566484"/>
      <w:bookmarkStart w:id="1590" w:name="_Toc34747485"/>
      <w:bookmarkStart w:id="1591" w:name="_Toc77095943"/>
      <w:bookmarkStart w:id="1592"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9"/>
      <w:bookmarkEnd w:id="1590"/>
      <w:bookmarkEnd w:id="1591"/>
      <w:bookmarkEnd w:id="1592"/>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3" w:name="_Toc3557002"/>
      <w:bookmarkStart w:id="1594" w:name="_Toc34747252"/>
      <w:bookmarkStart w:id="1595" w:name="_Toc77102071"/>
      <w:bookmarkStart w:id="1596" w:name="_Toc86869816"/>
      <w:r w:rsidRPr="007055D9">
        <w:t>Seam Weld</w:t>
      </w:r>
      <w:bookmarkEnd w:id="447"/>
      <w:r w:rsidRPr="007055D9">
        <w:t>s</w:t>
      </w:r>
      <w:bookmarkEnd w:id="1541"/>
      <w:bookmarkEnd w:id="1542"/>
      <w:bookmarkEnd w:id="1593"/>
      <w:bookmarkEnd w:id="1594"/>
      <w:bookmarkEnd w:id="1595"/>
      <w:bookmarkEnd w:id="1596"/>
    </w:p>
    <w:p w14:paraId="3FFAA6F8" w14:textId="77777777" w:rsidR="00FC68DB" w:rsidRPr="007055D9" w:rsidRDefault="00FC68DB" w:rsidP="00B202D2">
      <w:pPr>
        <w:pStyle w:val="berschrift3"/>
      </w:pPr>
      <w:bookmarkStart w:id="1597" w:name="_Toc338938903"/>
      <w:bookmarkStart w:id="1598" w:name="_Toc338939099"/>
      <w:bookmarkStart w:id="1599" w:name="_Toc3557003"/>
      <w:bookmarkStart w:id="1600" w:name="_Toc34747253"/>
      <w:bookmarkStart w:id="1601" w:name="_Toc77102072"/>
      <w:bookmarkStart w:id="1602" w:name="_Toc86869817"/>
      <w:r w:rsidRPr="007055D9">
        <w:t>Description and Modeling Parameters</w:t>
      </w:r>
      <w:bookmarkEnd w:id="448"/>
      <w:bookmarkEnd w:id="1597"/>
      <w:bookmarkEnd w:id="1598"/>
      <w:bookmarkEnd w:id="1599"/>
      <w:bookmarkEnd w:id="1600"/>
      <w:bookmarkEnd w:id="1601"/>
      <w:bookmarkEnd w:id="1602"/>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3" w:name="_Ref428965482"/>
      <w:bookmarkStart w:id="1604" w:name="_Toc3557120"/>
      <w:bookmarkStart w:id="1605" w:name="_Toc34747371"/>
      <w:bookmarkStart w:id="1606" w:name="_Toc76030569"/>
      <w:bookmarkStart w:id="1607"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8" w:name="_Ref428965475"/>
      <w:bookmarkEnd w:id="1603"/>
      <w:r w:rsidRPr="007055D9">
        <w:t>: Weld Line Changing</w:t>
      </w:r>
      <w:r w:rsidRPr="007055D9">
        <w:rPr>
          <w:noProof/>
        </w:rPr>
        <w:t xml:space="preserve"> from Y-Joint to Overlap-Joint</w:t>
      </w:r>
      <w:bookmarkEnd w:id="1604"/>
      <w:bookmarkEnd w:id="1605"/>
      <w:bookmarkEnd w:id="1606"/>
      <w:bookmarkEnd w:id="1607"/>
      <w:bookmarkEnd w:id="1608"/>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9" w:name="_Toc3557121"/>
      <w:bookmarkStart w:id="1610" w:name="_Toc34747372"/>
      <w:bookmarkStart w:id="1611" w:name="_Toc76030570"/>
      <w:bookmarkStart w:id="1612"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9"/>
      <w:bookmarkEnd w:id="1610"/>
      <w:bookmarkEnd w:id="1611"/>
      <w:bookmarkEnd w:id="161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3" w:name="_Toc288196463"/>
      <w:bookmarkStart w:id="1614" w:name="_Toc288200761"/>
      <w:bookmarkStart w:id="1615" w:name="_Toc338938907"/>
      <w:bookmarkStart w:id="1616" w:name="_Toc338939104"/>
      <w:bookmarkStart w:id="1617" w:name="_Toc3557004"/>
      <w:bookmarkStart w:id="1618" w:name="_Toc34747254"/>
      <w:bookmarkStart w:id="1619" w:name="_Toc77102073"/>
      <w:bookmarkStart w:id="1620" w:name="_Toc288196487"/>
      <w:bookmarkStart w:id="1621" w:name="_Toc288200789"/>
      <w:bookmarkStart w:id="1622" w:name="_Toc338938910"/>
      <w:bookmarkStart w:id="1623" w:name="_Toc338939129"/>
      <w:bookmarkStart w:id="1624" w:name="_Toc86869818"/>
      <w:r w:rsidRPr="007055D9">
        <w:t>Seam Weld Definition</w:t>
      </w:r>
      <w:bookmarkEnd w:id="1613"/>
      <w:bookmarkEnd w:id="1614"/>
      <w:bookmarkEnd w:id="1615"/>
      <w:bookmarkEnd w:id="1616"/>
      <w:r w:rsidRPr="007055D9">
        <w:t xml:space="preserve"> Overview</w:t>
      </w:r>
      <w:bookmarkEnd w:id="1617"/>
      <w:bookmarkEnd w:id="1618"/>
      <w:bookmarkEnd w:id="1619"/>
      <w:bookmarkEnd w:id="1624"/>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06139C">
      <w:pPr>
        <w:pStyle w:val="Aufzhlungszeichen"/>
        <w:numPr>
          <w:ilvl w:val="1"/>
          <w:numId w:val="11"/>
        </w:numPr>
        <w:tabs>
          <w:tab w:val="left" w:pos="567"/>
        </w:tabs>
      </w:pPr>
      <w:r w:rsidRPr="007055D9">
        <w:t>Type of the weld</w:t>
      </w:r>
    </w:p>
    <w:p w14:paraId="1B9BA4B9" w14:textId="77777777" w:rsidR="00FC68DB" w:rsidRPr="007055D9" w:rsidRDefault="00FC68DB" w:rsidP="0006139C">
      <w:pPr>
        <w:pStyle w:val="Aufzhlungszeichen"/>
        <w:numPr>
          <w:ilvl w:val="1"/>
          <w:numId w:val="11"/>
        </w:numPr>
      </w:pPr>
      <w:r w:rsidRPr="007055D9">
        <w:t>Number of weld positions for the type</w:t>
      </w:r>
    </w:p>
    <w:p w14:paraId="3D0B1763" w14:textId="77777777" w:rsidR="00FC68DB" w:rsidRPr="007055D9" w:rsidRDefault="00FC68DB" w:rsidP="0006139C">
      <w:pPr>
        <w:pStyle w:val="Aufzhlungszeichen"/>
        <w:numPr>
          <w:ilvl w:val="1"/>
          <w:numId w:val="11"/>
        </w:numPr>
      </w:pPr>
      <w:r w:rsidRPr="007055D9">
        <w:t>Supported technology</w:t>
      </w:r>
    </w:p>
    <w:p w14:paraId="6D8D040F" w14:textId="77777777" w:rsidR="00FC68DB" w:rsidRPr="007055D9" w:rsidRDefault="00FC68DB" w:rsidP="0006139C">
      <w:pPr>
        <w:pStyle w:val="Aufzhlungszeichen"/>
        <w:numPr>
          <w:ilvl w:val="1"/>
          <w:numId w:val="11"/>
        </w:numPr>
      </w:pPr>
      <w:r w:rsidRPr="007055D9">
        <w:t>Valid weld sections</w:t>
      </w:r>
    </w:p>
    <w:p w14:paraId="55E19E25" w14:textId="77777777" w:rsidR="00FC68DB" w:rsidRPr="007055D9" w:rsidRDefault="00FC68DB" w:rsidP="0006139C">
      <w:pPr>
        <w:pStyle w:val="Aufzhlungszeichen"/>
        <w:numPr>
          <w:ilvl w:val="1"/>
          <w:numId w:val="11"/>
        </w:numPr>
      </w:pPr>
      <w:r w:rsidRPr="007055D9">
        <w:t>Required parameters</w:t>
      </w:r>
    </w:p>
    <w:p w14:paraId="4B7CE475" w14:textId="77777777" w:rsidR="00FC68DB" w:rsidRPr="007055D9" w:rsidRDefault="00FC68DB" w:rsidP="0006139C">
      <w:pPr>
        <w:pStyle w:val="Aufzhlungszeichen"/>
        <w:numPr>
          <w:ilvl w:val="1"/>
          <w:numId w:val="11"/>
        </w:numPr>
      </w:pPr>
      <w:r w:rsidRPr="007055D9">
        <w:t>Optional parameters with their default values</w:t>
      </w:r>
    </w:p>
    <w:p w14:paraId="11552F61" w14:textId="77777777" w:rsidR="00FC68DB" w:rsidRPr="007055D9" w:rsidRDefault="00FC68DB" w:rsidP="0006139C">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5" w:name="_Toc3557122"/>
      <w:bookmarkStart w:id="1626" w:name="_Toc34747373"/>
      <w:bookmarkStart w:id="1627" w:name="_Toc76030571"/>
      <w:bookmarkStart w:id="1628"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5"/>
      <w:bookmarkEnd w:id="1626"/>
      <w:bookmarkEnd w:id="1627"/>
      <w:bookmarkEnd w:id="1628"/>
    </w:p>
    <w:p w14:paraId="3E80C837" w14:textId="77777777" w:rsidR="00FC68DB" w:rsidRPr="007055D9" w:rsidRDefault="00FC68DB" w:rsidP="00B202D2">
      <w:pPr>
        <w:pStyle w:val="berschrift3"/>
      </w:pPr>
      <w:bookmarkStart w:id="1629" w:name="_Toc3557005"/>
      <w:bookmarkStart w:id="1630" w:name="_Toc34747255"/>
      <w:bookmarkStart w:id="1631" w:name="_Toc77102074"/>
      <w:bookmarkStart w:id="1632" w:name="_Toc86869819"/>
      <w:r w:rsidRPr="007055D9">
        <w:lastRenderedPageBreak/>
        <w:t>Specific XML Realization</w:t>
      </w:r>
      <w:bookmarkEnd w:id="1629"/>
      <w:bookmarkEnd w:id="1630"/>
      <w:bookmarkEnd w:id="1631"/>
      <w:bookmarkEnd w:id="1632"/>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3" w:name="XMLStructureSeamWelds"/>
      <w:bookmarkEnd w:id="1633"/>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4" w:name="_Toc3557123"/>
      <w:bookmarkStart w:id="1635" w:name="_Toc34747374"/>
      <w:bookmarkStart w:id="1636" w:name="_Toc76030572"/>
      <w:bookmarkStart w:id="1637"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4"/>
      <w:bookmarkEnd w:id="1635"/>
      <w:bookmarkEnd w:id="1636"/>
      <w:bookmarkEnd w:id="1637"/>
    </w:p>
    <w:p w14:paraId="7D1BCE42" w14:textId="77777777" w:rsidR="00FC68DB" w:rsidRPr="007055D9" w:rsidRDefault="00FC68DB" w:rsidP="00B202D2">
      <w:pPr>
        <w:pStyle w:val="berschrift3"/>
      </w:pPr>
      <w:bookmarkStart w:id="1638" w:name="_Toc3557006"/>
      <w:bookmarkStart w:id="1639" w:name="_Toc34747256"/>
      <w:bookmarkStart w:id="1640" w:name="_Toc77102075"/>
      <w:bookmarkStart w:id="1641" w:name="_Toc86869820"/>
      <w:r w:rsidRPr="007055D9">
        <w:t>Generic Seam Weld Definition</w:t>
      </w:r>
      <w:bookmarkEnd w:id="1620"/>
      <w:bookmarkEnd w:id="1621"/>
      <w:bookmarkEnd w:id="1622"/>
      <w:bookmarkEnd w:id="1623"/>
      <w:bookmarkEnd w:id="1638"/>
      <w:bookmarkEnd w:id="1639"/>
      <w:bookmarkEnd w:id="1640"/>
      <w:bookmarkEnd w:id="1641"/>
    </w:p>
    <w:p w14:paraId="2EC4C0A0" w14:textId="2480649E" w:rsidR="00FC68DB" w:rsidRPr="007055D9" w:rsidDel="00B33791" w:rsidRDefault="00FC68DB" w:rsidP="00B202D2">
      <w:pPr>
        <w:pStyle w:val="berschrift4"/>
        <w:rPr>
          <w:del w:id="1642" w:author="nick" w:date="2021-10-27T10:29:00Z"/>
        </w:rPr>
      </w:pPr>
      <w:bookmarkStart w:id="1643" w:name="_Toc3557007"/>
      <w:bookmarkStart w:id="1644" w:name="_Toc34747257"/>
      <w:bookmarkStart w:id="1645" w:name="_Toc77102076"/>
      <w:del w:id="1646" w:author="nick" w:date="2021-10-27T10:29:00Z">
        <w:r w:rsidRPr="007055D9" w:rsidDel="00B33791">
          <w:delText>Identification</w:delText>
        </w:r>
        <w:bookmarkEnd w:id="1643"/>
        <w:bookmarkEnd w:id="1644"/>
        <w:bookmarkEnd w:id="1645"/>
      </w:del>
    </w:p>
    <w:p w14:paraId="4D1E7D56" w14:textId="38B4BCD4" w:rsidR="00FC68DB" w:rsidRPr="007055D9" w:rsidDel="00B33791" w:rsidRDefault="00FC68DB" w:rsidP="00B202D2">
      <w:pPr>
        <w:rPr>
          <w:del w:id="1647" w:author="nick" w:date="2021-10-27T10:29:00Z"/>
        </w:rPr>
      </w:pPr>
      <w:del w:id="1648"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649" w:author="nick" w:date="2021-10-27T08:52:00Z">
        <w:r w:rsidRPr="007055D9" w:rsidDel="00BD4F32">
          <w:delText>.</w:delText>
        </w:r>
      </w:del>
      <w:del w:id="1650"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651"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652" w:author="nick" w:date="2021-10-27T10:29:00Z"/>
                <w:b/>
                <w:i/>
              </w:rPr>
            </w:pPr>
            <w:del w:id="1653"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654" w:author="nick" w:date="2021-10-27T10:29:00Z"/>
                <w:b/>
                <w:i/>
              </w:rPr>
            </w:pPr>
            <w:del w:id="1655"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656" w:author="nick" w:date="2021-10-27T10:29:00Z"/>
                <w:b/>
                <w:i/>
              </w:rPr>
            </w:pPr>
            <w:del w:id="1657"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658" w:author="nick" w:date="2021-10-27T10:29:00Z"/>
                <w:b/>
                <w:i/>
              </w:rPr>
            </w:pPr>
            <w:del w:id="1659"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660" w:author="nick" w:date="2021-10-27T10:29:00Z"/>
        </w:trPr>
        <w:tc>
          <w:tcPr>
            <w:tcW w:w="1544" w:type="dxa"/>
            <w:shd w:val="clear" w:color="auto" w:fill="auto"/>
            <w:vAlign w:val="bottom"/>
          </w:tcPr>
          <w:p w14:paraId="0CE07CB9" w14:textId="45D35E87" w:rsidR="00FC68DB" w:rsidRPr="00030A40" w:rsidDel="00B33791" w:rsidRDefault="00FC68DB" w:rsidP="00B202D2">
            <w:pPr>
              <w:rPr>
                <w:del w:id="1661" w:author="nick" w:date="2021-10-27T10:29:00Z"/>
                <w:sz w:val="20"/>
                <w:szCs w:val="20"/>
              </w:rPr>
            </w:pPr>
            <w:del w:id="1662"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663" w:author="nick" w:date="2021-10-27T10:29:00Z"/>
                <w:sz w:val="20"/>
                <w:szCs w:val="20"/>
              </w:rPr>
            </w:pPr>
            <w:del w:id="1664"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665" w:author="nick" w:date="2021-10-27T10:29:00Z"/>
                <w:sz w:val="20"/>
                <w:szCs w:val="20"/>
              </w:rPr>
            </w:pPr>
            <w:del w:id="1666"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667" w:author="nick" w:date="2021-10-27T10:29:00Z"/>
                <w:sz w:val="20"/>
                <w:szCs w:val="20"/>
              </w:rPr>
            </w:pPr>
            <w:del w:id="1668" w:author="nick" w:date="2021-10-27T10:29:00Z">
              <w:r w:rsidRPr="00030A40" w:rsidDel="00B33791">
                <w:rPr>
                  <w:sz w:val="20"/>
                  <w:szCs w:val="20"/>
                </w:rPr>
                <w:delText>-</w:delText>
              </w:r>
            </w:del>
          </w:p>
        </w:tc>
      </w:tr>
      <w:tr w:rsidR="00FC68DB" w:rsidRPr="007055D9" w:rsidDel="00B33791" w14:paraId="1F6C735C" w14:textId="01DD2DC6" w:rsidTr="00FC68DB">
        <w:trPr>
          <w:jc w:val="center"/>
          <w:del w:id="1669" w:author="nick" w:date="2021-10-27T10:29:00Z"/>
        </w:trPr>
        <w:tc>
          <w:tcPr>
            <w:tcW w:w="1544" w:type="dxa"/>
            <w:shd w:val="clear" w:color="auto" w:fill="auto"/>
          </w:tcPr>
          <w:p w14:paraId="3EFEAD3C" w14:textId="2B07E7A8" w:rsidR="00FC68DB" w:rsidRPr="007055D9" w:rsidDel="00B33791" w:rsidRDefault="00FC68DB" w:rsidP="00B202D2">
            <w:pPr>
              <w:rPr>
                <w:del w:id="1670" w:author="nick" w:date="2021-10-27T10:29:00Z"/>
              </w:rPr>
            </w:pPr>
            <w:del w:id="1671"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672" w:author="nick" w:date="2021-10-27T10:29:00Z"/>
              </w:rPr>
            </w:pPr>
            <w:del w:id="1673"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674" w:author="nick" w:date="2021-10-27T10:29:00Z"/>
              </w:rPr>
            </w:pPr>
            <w:del w:id="1675"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676" w:author="nick" w:date="2021-10-27T10:29:00Z"/>
              </w:rPr>
            </w:pPr>
            <w:del w:id="1677"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678" w:author="nick" w:date="2021-10-27T10:29:00Z"/>
        </w:rPr>
      </w:pPr>
      <w:bookmarkStart w:id="1679" w:name="_Toc3566485"/>
      <w:bookmarkStart w:id="1680" w:name="_Toc34747486"/>
      <w:bookmarkStart w:id="1681" w:name="_Toc77095944"/>
      <w:del w:id="1682"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679"/>
        <w:bookmarkEnd w:id="1680"/>
        <w:bookmarkEnd w:id="1681"/>
      </w:del>
    </w:p>
    <w:p w14:paraId="6BED641B" w14:textId="4CA8540F" w:rsidR="00FC68DB" w:rsidRPr="007055D9" w:rsidDel="00B33791" w:rsidRDefault="00FC68DB" w:rsidP="00B202D2">
      <w:pPr>
        <w:pStyle w:val="berschrift5"/>
        <w:rPr>
          <w:del w:id="1683" w:author="nick" w:date="2021-10-27T10:29:00Z"/>
        </w:rPr>
      </w:pPr>
      <w:del w:id="1684"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685" w:author="nick" w:date="2021-10-27T10:29:00Z"/>
        </w:rPr>
      </w:pPr>
      <w:del w:id="1686"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687" w:author="nick" w:date="2021-10-27T10:29:00Z"/>
        </w:rPr>
      </w:pPr>
      <w:del w:id="1688"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689" w:author="nick" w:date="2021-10-27T10:29:00Z"/>
        </w:rPr>
      </w:pPr>
    </w:p>
    <w:p w14:paraId="13404BA3" w14:textId="61EBF668" w:rsidR="00FC68DB" w:rsidRPr="00D977AB" w:rsidDel="00B33791" w:rsidRDefault="00FC68DB" w:rsidP="00B202D2">
      <w:pPr>
        <w:pStyle w:val="XMLCode"/>
        <w:rPr>
          <w:del w:id="1690" w:author="nick" w:date="2021-10-27T10:29:00Z"/>
        </w:rPr>
      </w:pPr>
      <w:del w:id="1691"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692" w:author="nick" w:date="2021-10-27T10:29:00Z"/>
          <w:b/>
          <w:color w:val="0070C0"/>
        </w:rPr>
      </w:pPr>
      <w:del w:id="1693"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694" w:author="nick" w:date="2021-10-27T10:29:00Z"/>
        </w:rPr>
      </w:pPr>
      <w:del w:id="1695"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696" w:author="nick" w:date="2021-10-27T10:29:00Z"/>
        </w:rPr>
      </w:pPr>
      <w:del w:id="1697"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698" w:author="nick" w:date="2021-10-27T10:29:00Z"/>
        </w:rPr>
      </w:pPr>
      <w:del w:id="1699"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700" w:author="nick" w:date="2021-10-27T10:29:00Z"/>
        </w:rPr>
      </w:pPr>
      <w:del w:id="1701"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702" w:author="nick" w:date="2021-10-27T10:29:00Z"/>
        </w:rPr>
      </w:pPr>
      <w:del w:id="1703"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704" w:author="nick" w:date="2021-10-27T10:29:00Z"/>
        </w:rPr>
      </w:pPr>
      <w:del w:id="1705"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706" w:author="nick" w:date="2021-10-27T10:29:00Z"/>
        </w:rPr>
      </w:pPr>
      <w:del w:id="1707"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708" w:author="nick" w:date="2021-10-27T10:29:00Z"/>
        </w:rPr>
      </w:pPr>
      <w:del w:id="1709"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710" w:author="nick" w:date="2021-10-27T10:29:00Z"/>
        </w:rPr>
      </w:pPr>
      <w:del w:id="1711"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712" w:author="nick" w:date="2021-10-27T10:29:00Z"/>
          <w:b/>
          <w:color w:val="0070C0"/>
        </w:rPr>
      </w:pPr>
      <w:del w:id="1713"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714" w:author="nick" w:date="2021-10-27T10:29:00Z"/>
        </w:rPr>
      </w:pPr>
      <w:del w:id="1715" w:author="nick" w:date="2021-10-27T10:29:00Z">
        <w:r w:rsidDel="00B33791">
          <w:delText>&lt;/connection_list&gt;</w:delText>
        </w:r>
      </w:del>
    </w:p>
    <w:p w14:paraId="619403D2" w14:textId="17E2549A" w:rsidR="00FC68DB" w:rsidRPr="007055D9" w:rsidDel="00B33791" w:rsidRDefault="00FC68DB" w:rsidP="00B202D2">
      <w:pPr>
        <w:pStyle w:val="XMLCode"/>
        <w:rPr>
          <w:del w:id="1716" w:author="nick" w:date="2021-10-27T10:29:00Z"/>
        </w:rPr>
      </w:pPr>
    </w:p>
    <w:p w14:paraId="066381A2" w14:textId="77777777" w:rsidR="00FC68DB" w:rsidRPr="007055D9" w:rsidRDefault="00FC68DB" w:rsidP="00B202D2">
      <w:pPr>
        <w:pStyle w:val="berschrift4"/>
      </w:pPr>
      <w:bookmarkStart w:id="1717" w:name="_Ref414571756"/>
      <w:bookmarkStart w:id="1718" w:name="_Toc3557008"/>
      <w:bookmarkStart w:id="1719" w:name="_Toc34747258"/>
      <w:bookmarkStart w:id="1720" w:name="_Toc77102077"/>
      <w:r w:rsidRPr="007055D9">
        <w:lastRenderedPageBreak/>
        <w:t>Type Specification</w:t>
      </w:r>
      <w:bookmarkEnd w:id="1717"/>
      <w:bookmarkEnd w:id="1718"/>
      <w:bookmarkEnd w:id="1719"/>
      <w:bookmarkEnd w:id="1720"/>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r>
              <w:t>flared_joint</w:t>
            </w:r>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721" w:name="_Toc3566486"/>
      <w:bookmarkStart w:id="1722" w:name="_Toc34747487"/>
      <w:bookmarkStart w:id="1723" w:name="_Toc77095945"/>
      <w:bookmarkStart w:id="1724" w:name="_Toc338939134"/>
      <w:bookmarkStart w:id="1725" w:name="_Toc288196488"/>
      <w:bookmarkStart w:id="1726" w:name="_Toc288200790"/>
      <w:bookmarkStart w:id="1727" w:name="_Toc338939130"/>
      <w:bookmarkStart w:id="1728"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1721"/>
      <w:bookmarkEnd w:id="1722"/>
      <w:bookmarkEnd w:id="1723"/>
      <w:bookmarkEnd w:id="1728"/>
    </w:p>
    <w:p w14:paraId="33F43AFA" w14:textId="77777777" w:rsidR="00FC68DB" w:rsidRPr="007055D9" w:rsidRDefault="00FC68DB" w:rsidP="00B202D2">
      <w:pPr>
        <w:pStyle w:val="Example"/>
      </w:pPr>
      <w:r w:rsidRPr="007055D9">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72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06139C">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06139C">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06139C">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3C15F6DF" w:rsidR="00FC68DB" w:rsidRPr="006A21C5" w:rsidRDefault="00FC68DB" w:rsidP="0006139C">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06139C">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06139C">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06139C">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06139C">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06139C">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1729" w:name="_Toc288196490"/>
      <w:bookmarkStart w:id="1730" w:name="_Toc288200792"/>
      <w:bookmarkStart w:id="1731" w:name="_Toc338939132"/>
      <w:bookmarkStart w:id="1732" w:name="_Toc288196468"/>
      <w:bookmarkStart w:id="1733" w:name="_Toc288200771"/>
      <w:bookmarkStart w:id="1734" w:name="_Toc338938904"/>
      <w:bookmarkStart w:id="1735" w:name="_Toc338939100"/>
      <w:bookmarkEnd w:id="1725"/>
      <w:bookmarkEnd w:id="1726"/>
      <w:bookmarkEnd w:id="172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736" w:name="_Toc3566487"/>
      <w:bookmarkStart w:id="1737" w:name="_Toc34747488"/>
      <w:bookmarkStart w:id="1738" w:name="_Toc77095946"/>
      <w:bookmarkStart w:id="1739"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36"/>
      <w:bookmarkEnd w:id="1737"/>
      <w:bookmarkEnd w:id="1738"/>
      <w:bookmarkEnd w:id="1739"/>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740" w:name="_Toc3566488"/>
      <w:bookmarkStart w:id="1741" w:name="_Toc34747489"/>
      <w:bookmarkStart w:id="1742" w:name="_Toc77095947"/>
      <w:bookmarkStart w:id="1743"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40"/>
      <w:bookmarkEnd w:id="1741"/>
      <w:bookmarkEnd w:id="1742"/>
      <w:bookmarkEnd w:id="174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06139C">
      <w:pPr>
        <w:pStyle w:val="Aufzhlungszeichen"/>
        <w:numPr>
          <w:ilvl w:val="0"/>
          <w:numId w:val="11"/>
        </w:numPr>
      </w:pPr>
      <w:r w:rsidRPr="007A0587">
        <w:t>Resistance welding</w:t>
      </w:r>
    </w:p>
    <w:p w14:paraId="20CC47BA" w14:textId="77777777" w:rsidR="00FC68DB" w:rsidRPr="007A0587" w:rsidRDefault="00FC68DB" w:rsidP="0006139C">
      <w:pPr>
        <w:pStyle w:val="Aufzhlungszeichen"/>
        <w:numPr>
          <w:ilvl w:val="0"/>
          <w:numId w:val="11"/>
        </w:numPr>
      </w:pPr>
      <w:r w:rsidRPr="007A0587">
        <w:t>Arc welding</w:t>
      </w:r>
    </w:p>
    <w:p w14:paraId="57E87AF8" w14:textId="77777777" w:rsidR="00FC68DB" w:rsidRDefault="00FC68DB" w:rsidP="0006139C">
      <w:pPr>
        <w:pStyle w:val="Aufzhlungszeichen"/>
        <w:numPr>
          <w:ilvl w:val="0"/>
          <w:numId w:val="11"/>
        </w:numPr>
      </w:pPr>
      <w:r w:rsidRPr="007A0587">
        <w:t>Energy beam welding (e.g. laser)</w:t>
      </w:r>
    </w:p>
    <w:p w14:paraId="0CC2521D" w14:textId="77777777" w:rsidR="00FC68DB" w:rsidRPr="007A0587" w:rsidRDefault="00FC68DB" w:rsidP="0006139C">
      <w:pPr>
        <w:pStyle w:val="Aufzhlungszeichen"/>
        <w:numPr>
          <w:ilvl w:val="0"/>
          <w:numId w:val="11"/>
        </w:numPr>
      </w:pPr>
      <w:r>
        <w:t>Friction welding</w:t>
      </w:r>
    </w:p>
    <w:p w14:paraId="15D4EA18" w14:textId="77777777" w:rsidR="00FC68DB" w:rsidRPr="007A0587" w:rsidRDefault="00FC68DB" w:rsidP="0006139C">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06139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06139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06139C">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06139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06139C">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1744" w:name="_Toc288196493"/>
      <w:bookmarkStart w:id="174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746" w:name="GenericSeamWeldWeldPosition"/>
      <w:bookmarkStart w:id="1747" w:name="GenericSeamWelParameters"/>
      <w:bookmarkStart w:id="1748" w:name="GenericSeamWeldSubType"/>
      <w:bookmarkStart w:id="1749" w:name="GenericSeamWeldWeldingPosition"/>
      <w:bookmarkStart w:id="1750" w:name="_Toc3557009"/>
      <w:bookmarkStart w:id="1751" w:name="_Toc34747259"/>
      <w:bookmarkStart w:id="1752" w:name="_Toc77102078"/>
      <w:bookmarkStart w:id="1753" w:name="_Toc338938905"/>
      <w:bookmarkStart w:id="1754" w:name="_Toc338939101"/>
      <w:bookmarkStart w:id="1755" w:name="_Toc338939136"/>
      <w:bookmarkEnd w:id="1729"/>
      <w:bookmarkEnd w:id="1730"/>
      <w:bookmarkEnd w:id="1731"/>
      <w:bookmarkEnd w:id="1732"/>
      <w:bookmarkEnd w:id="1733"/>
      <w:bookmarkEnd w:id="1734"/>
      <w:bookmarkEnd w:id="1735"/>
      <w:bookmarkEnd w:id="1744"/>
      <w:bookmarkEnd w:id="1745"/>
      <w:bookmarkEnd w:id="1746"/>
      <w:bookmarkEnd w:id="1747"/>
      <w:bookmarkEnd w:id="1748"/>
      <w:bookmarkEnd w:id="1749"/>
      <w:r>
        <w:t>Weld Position and Sheet Metal Parameters</w:t>
      </w:r>
      <w:bookmarkEnd w:id="1750"/>
      <w:bookmarkEnd w:id="1751"/>
      <w:bookmarkEnd w:id="1752"/>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756" w:name="_Ref397587838"/>
      <w:bookmarkStart w:id="1757" w:name="_Toc3557124"/>
      <w:bookmarkStart w:id="1758" w:name="_Toc34747375"/>
      <w:bookmarkStart w:id="1759" w:name="_Toc76030573"/>
      <w:bookmarkStart w:id="1760"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756"/>
      <w:r w:rsidRPr="007055D9">
        <w:t xml:space="preserve">: Sheet Parameters vs. </w:t>
      </w:r>
      <w:r w:rsidRPr="007055D9">
        <w:rPr>
          <w:noProof/>
        </w:rPr>
        <w:t xml:space="preserve"> Weld Position Parameters</w:t>
      </w:r>
      <w:bookmarkEnd w:id="1757"/>
      <w:bookmarkEnd w:id="1758"/>
      <w:bookmarkEnd w:id="1759"/>
      <w:bookmarkEnd w:id="1760"/>
    </w:p>
    <w:p w14:paraId="02CCF9A7" w14:textId="77777777" w:rsidR="00FC68DB" w:rsidRDefault="00FC68DB" w:rsidP="00B202D2">
      <w:pPr>
        <w:pStyle w:val="berschrift4"/>
      </w:pPr>
      <w:bookmarkStart w:id="1761" w:name="_Toc3557010"/>
      <w:bookmarkStart w:id="1762" w:name="_Toc34747260"/>
      <w:bookmarkStart w:id="1763" w:name="_Toc77102079"/>
      <w:bookmarkStart w:id="1764" w:name="_Ref397525982"/>
      <w:r w:rsidRPr="007055D9">
        <w:t>Parameters Assigned to a Specific Sheet of the Flange</w:t>
      </w:r>
      <w:bookmarkEnd w:id="1761"/>
      <w:bookmarkEnd w:id="1762"/>
      <w:bookmarkEnd w:id="1763"/>
      <w:r w:rsidRPr="007055D9">
        <w:t xml:space="preserve"> </w:t>
      </w:r>
      <w:bookmarkEnd w:id="176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r>
              <w:rPr>
                <w:sz w:val="20"/>
                <w:szCs w:val="20"/>
              </w:rPr>
              <w:t>sheet_angle</w:t>
            </w:r>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765" w:name="_Toc3566489"/>
      <w:bookmarkStart w:id="1766" w:name="_Toc34747490"/>
      <w:bookmarkStart w:id="1767" w:name="_Toc77095948"/>
      <w:bookmarkStart w:id="1768"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1765"/>
      <w:bookmarkEnd w:id="1766"/>
      <w:bookmarkEnd w:id="1767"/>
      <w:bookmarkEnd w:id="1768"/>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92FA1E9"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769" w:name="_Welding_Position"/>
      <w:bookmarkStart w:id="1770" w:name="_Ref397524978"/>
      <w:bookmarkStart w:id="1771" w:name="_Toc3557011"/>
      <w:bookmarkStart w:id="1772" w:name="_Toc34747261"/>
      <w:bookmarkStart w:id="1773" w:name="_Toc77102080"/>
      <w:bookmarkEnd w:id="1769"/>
      <w:r w:rsidRPr="007055D9">
        <w:t>Welding Position</w:t>
      </w:r>
      <w:bookmarkEnd w:id="1753"/>
      <w:bookmarkEnd w:id="1754"/>
      <w:bookmarkEnd w:id="1770"/>
      <w:bookmarkEnd w:id="1771"/>
      <w:bookmarkEnd w:id="1772"/>
      <w:bookmarkEnd w:id="1773"/>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774"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775" w:name="_Ref397529286"/>
      <w:bookmarkStart w:id="1776" w:name="_Toc3557125"/>
      <w:bookmarkStart w:id="1777" w:name="_Toc34747376"/>
      <w:bookmarkStart w:id="1778" w:name="_Toc76030574"/>
      <w:bookmarkStart w:id="1779" w:name="_Toc86869903"/>
      <w:r w:rsidRPr="007055D9">
        <w:t xml:space="preserve">Figure </w:t>
      </w:r>
      <w:bookmarkStart w:id="1780" w:name="Figure10"/>
      <w:r>
        <w:fldChar w:fldCharType="begin"/>
      </w:r>
      <w:r>
        <w:instrText xml:space="preserve"> SEQ Figure \* ARABIC </w:instrText>
      </w:r>
      <w:r>
        <w:fldChar w:fldCharType="separate"/>
      </w:r>
      <w:r w:rsidR="00C07D39">
        <w:rPr>
          <w:noProof/>
        </w:rPr>
        <w:t>53</w:t>
      </w:r>
      <w:r>
        <w:fldChar w:fldCharType="end"/>
      </w:r>
      <w:bookmarkEnd w:id="1775"/>
      <w:bookmarkEnd w:id="1780"/>
      <w:r w:rsidRPr="007055D9">
        <w:t>: Welding Position of a Y-Joint</w:t>
      </w:r>
      <w:bookmarkEnd w:id="1776"/>
      <w:bookmarkEnd w:id="1777"/>
      <w:bookmarkEnd w:id="1778"/>
      <w:bookmarkEnd w:id="1779"/>
    </w:p>
    <w:p w14:paraId="793EF08A" w14:textId="77777777" w:rsidR="00FC68DB" w:rsidRPr="007055D9" w:rsidRDefault="00FC68DB" w:rsidP="00B202D2">
      <w:pPr>
        <w:pStyle w:val="berschrift5"/>
      </w:pPr>
      <w:r w:rsidRPr="007055D9">
        <w:t>Primary and Secondary Sides</w:t>
      </w:r>
      <w:bookmarkEnd w:id="1774"/>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81" w:name="_Toc288196495"/>
      <w:bookmarkStart w:id="1782" w:name="_Toc288200797"/>
      <w:bookmarkStart w:id="1783" w:name="_Toc338939138"/>
      <w:bookmarkEnd w:id="1755"/>
      <w:r w:rsidRPr="007055D9">
        <w:t xml:space="preserve">Element </w:t>
      </w:r>
      <w:r>
        <w:t>"</w:t>
      </w:r>
      <w:r w:rsidRPr="007055D9">
        <w:t>weld_position</w:t>
      </w:r>
      <w:bookmarkEnd w:id="1781"/>
      <w:bookmarkEnd w:id="1782"/>
      <w:bookmarkEnd w:id="1783"/>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84" w:name="_Toc77095949"/>
      <w:bookmarkStart w:id="1785"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84"/>
      <w:bookmarkEnd w:id="1785"/>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86" w:name="_Toc3566490"/>
      <w:bookmarkStart w:id="1787" w:name="_Toc34747491"/>
      <w:bookmarkStart w:id="1788" w:name="_Toc77095950"/>
      <w:bookmarkStart w:id="1789"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1786"/>
      <w:bookmarkEnd w:id="1787"/>
      <w:bookmarkEnd w:id="1788"/>
      <w:bookmarkEnd w:id="1789"/>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90"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90"/>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91" w:name="_Ref397529572"/>
      <w:bookmarkStart w:id="1792" w:name="Figure11"/>
      <w:bookmarkStart w:id="1793" w:name="_Toc3557126"/>
      <w:bookmarkStart w:id="1794" w:name="_Toc34747377"/>
      <w:bookmarkStart w:id="1795" w:name="_Toc76030575"/>
      <w:bookmarkStart w:id="1796"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91"/>
      <w:bookmarkEnd w:id="1792"/>
      <w:r w:rsidRPr="007055D9">
        <w:t xml:space="preserve">: Welding Position </w:t>
      </w:r>
      <w:r>
        <w:t>vector direction and length</w:t>
      </w:r>
      <w:bookmarkEnd w:id="1793"/>
      <w:bookmarkEnd w:id="1794"/>
      <w:bookmarkEnd w:id="1795"/>
      <w:bookmarkEnd w:id="1796"/>
    </w:p>
    <w:p w14:paraId="3FD74BE5" w14:textId="77777777" w:rsidR="00FC68DB" w:rsidRPr="007055D9" w:rsidRDefault="00FC68DB" w:rsidP="00B202D2">
      <w:pPr>
        <w:pStyle w:val="berschrift5"/>
      </w:pPr>
      <w:bookmarkStart w:id="1797" w:name="_Toc338939140"/>
      <w:bookmarkStart w:id="1798" w:name="_Toc338939137"/>
      <w:bookmarkStart w:id="1799" w:name="_Toc338938906"/>
      <w:bookmarkStart w:id="1800" w:name="_Toc338939103"/>
      <w:r w:rsidRPr="007055D9">
        <w:lastRenderedPageBreak/>
        <w:t xml:space="preserve">Attribute </w:t>
      </w:r>
      <w:r>
        <w:t>"</w:t>
      </w:r>
      <w:r w:rsidRPr="007055D9">
        <w:t>reference</w:t>
      </w:r>
      <w:bookmarkEnd w:id="1797"/>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06139C">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06139C">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06139C">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801" w:name="_Toc3566491"/>
      <w:bookmarkStart w:id="1802" w:name="_Toc34747492"/>
      <w:bookmarkStart w:id="1803" w:name="_Toc77095951"/>
      <w:bookmarkStart w:id="1804" w:name="_Toc338939148"/>
      <w:bookmarkStart w:id="1805" w:name="_Toc288196499"/>
      <w:bookmarkStart w:id="1806" w:name="_Toc288200801"/>
      <w:bookmarkStart w:id="1807" w:name="_Toc86870123"/>
      <w:bookmarkEnd w:id="1798"/>
      <w:bookmarkEnd w:id="1799"/>
      <w:bookmarkEnd w:id="1800"/>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801"/>
      <w:r>
        <w:t>"</w:t>
      </w:r>
      <w:bookmarkEnd w:id="1802"/>
      <w:bookmarkEnd w:id="1803"/>
      <w:bookmarkEnd w:id="1807"/>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804"/>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06139C">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06139C">
      <w:pPr>
        <w:pStyle w:val="Aufzhlungszeichen"/>
        <w:numPr>
          <w:ilvl w:val="0"/>
          <w:numId w:val="11"/>
        </w:numPr>
        <w:rPr>
          <w:rStyle w:val="XMLAttribute"/>
        </w:rPr>
      </w:pPr>
      <w:r w:rsidRPr="007055D9">
        <w:rPr>
          <w:rStyle w:val="XMLAttribute"/>
        </w:rPr>
        <w:t>convex</w:t>
      </w:r>
    </w:p>
    <w:p w14:paraId="0F3E2171" w14:textId="77777777" w:rsidR="00FC68DB" w:rsidRDefault="00FC68DB" w:rsidP="0006139C">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808" w:name="_Toc338939149"/>
      <w:r w:rsidRPr="007055D9">
        <w:t xml:space="preserve">Attribute </w:t>
      </w:r>
      <w:r>
        <w:t>"</w:t>
      </w:r>
      <w:r w:rsidRPr="007055D9">
        <w:t>penetration</w:t>
      </w:r>
      <w:bookmarkEnd w:id="1805"/>
      <w:bookmarkEnd w:id="1806"/>
      <w:bookmarkEnd w:id="1808"/>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809" w:name="ModelizationWeldDefinition"/>
      <w:bookmarkStart w:id="1810" w:name="WeldDefinition"/>
      <w:bookmarkStart w:id="1811" w:name="WeldDefinitionButtWeld"/>
      <w:bookmarkStart w:id="1812" w:name="_Toc288200762"/>
      <w:bookmarkStart w:id="1813" w:name="_Toc338939106"/>
      <w:bookmarkStart w:id="1814" w:name="_Toc3557012"/>
      <w:bookmarkStart w:id="1815" w:name="_Toc34747262"/>
      <w:bookmarkStart w:id="1816" w:name="_Toc77102081"/>
      <w:bookmarkStart w:id="1817" w:name="_Toc288196464"/>
      <w:bookmarkStart w:id="1818" w:name="_Toc86869821"/>
      <w:bookmarkEnd w:id="1809"/>
      <w:bookmarkEnd w:id="1810"/>
      <w:bookmarkEnd w:id="1811"/>
      <w:r w:rsidRPr="007055D9">
        <w:t xml:space="preserve">Butt </w:t>
      </w:r>
      <w:bookmarkEnd w:id="1812"/>
      <w:r w:rsidRPr="007055D9">
        <w:t>Joint</w:t>
      </w:r>
      <w:bookmarkEnd w:id="1813"/>
      <w:bookmarkEnd w:id="1814"/>
      <w:bookmarkEnd w:id="1815"/>
      <w:bookmarkEnd w:id="1816"/>
      <w:bookmarkEnd w:id="1818"/>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819" w:name="_Toc3557013"/>
      <w:bookmarkStart w:id="1820" w:name="_Toc34747263"/>
      <w:bookmarkStart w:id="1821" w:name="_Toc77102082"/>
      <w:r w:rsidRPr="00654684">
        <w:rPr>
          <w:sz w:val="24"/>
        </w:rPr>
        <w:t>Sheet Parameters</w:t>
      </w:r>
      <w:bookmarkEnd w:id="1819"/>
      <w:bookmarkEnd w:id="1820"/>
      <w:bookmarkEnd w:id="1821"/>
    </w:p>
    <w:p w14:paraId="53BD6606" w14:textId="77777777" w:rsidR="00FC68DB" w:rsidRPr="007055D9" w:rsidRDefault="00FC68DB" w:rsidP="00B202D2">
      <w:r>
        <w:rPr>
          <w:noProof/>
          <w:lang w:val="en-US"/>
        </w:rPr>
        <mc:AlternateContent>
          <mc:Choice Requires="wpg">
            <w:drawing>
              <wp:anchor distT="0" distB="0" distL="114300" distR="114300" simplePos="0" relativeHeight="251684864"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822" w:name="_Toc3557127"/>
                              <w:bookmarkStart w:id="1823" w:name="_Toc34747378"/>
                              <w:bookmarkStart w:id="1824" w:name="_Toc76030576"/>
                              <w:bookmarkStart w:id="1825"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22"/>
                              <w:bookmarkEnd w:id="1823"/>
                              <w:bookmarkEnd w:id="1824"/>
                              <w:bookmarkEnd w:id="1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4864"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826" w:name="_Toc3557127"/>
                        <w:bookmarkStart w:id="1827" w:name="_Toc34747378"/>
                        <w:bookmarkStart w:id="1828" w:name="_Toc76030576"/>
                        <w:bookmarkStart w:id="182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826"/>
                        <w:bookmarkEnd w:id="1827"/>
                        <w:bookmarkEnd w:id="1828"/>
                        <w:bookmarkEnd w:id="1829"/>
                      </w:p>
                    </w:txbxContent>
                  </v:textbox>
                </v:shape>
              </v:group>
            </w:pict>
          </mc:Fallback>
        </mc:AlternateContent>
      </w:r>
      <w:r w:rsidRPr="007055D9">
        <w:t>The parameters to describe the connection are:</w:t>
      </w:r>
    </w:p>
    <w:p w14:paraId="23FFDA9C" w14:textId="77777777" w:rsidR="00FC68DB" w:rsidRPr="007055D9" w:rsidRDefault="00FC68DB" w:rsidP="0006139C">
      <w:pPr>
        <w:pStyle w:val="Aufzhlungszeichen"/>
        <w:numPr>
          <w:ilvl w:val="0"/>
          <w:numId w:val="11"/>
        </w:numPr>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06139C">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830" w:name="_Toc3557014"/>
      <w:bookmarkStart w:id="1831" w:name="_Toc34747264"/>
      <w:bookmarkStart w:id="1832" w:name="_Toc77102083"/>
      <w:r>
        <w:rPr>
          <w:noProof/>
          <w:sz w:val="24"/>
          <w:lang w:val="en-US" w:eastAsia="en-US"/>
        </w:rPr>
        <mc:AlternateContent>
          <mc:Choice Requires="wpg">
            <w:drawing>
              <wp:anchor distT="0" distB="0" distL="114300" distR="114300" simplePos="0" relativeHeight="251721728"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833" w:name="_Toc3557128"/>
                              <w:bookmarkStart w:id="1834" w:name="_Toc34747379"/>
                              <w:bookmarkStart w:id="1835" w:name="_Toc76030577"/>
                              <w:bookmarkStart w:id="1836"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33"/>
                              <w:bookmarkEnd w:id="1834"/>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1728"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837" w:name="_Toc3557128"/>
                        <w:bookmarkStart w:id="1838" w:name="_Toc34747379"/>
                        <w:bookmarkStart w:id="1839" w:name="_Toc76030577"/>
                        <w:bookmarkStart w:id="184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837"/>
                        <w:bookmarkEnd w:id="1838"/>
                        <w:bookmarkEnd w:id="1839"/>
                        <w:bookmarkEnd w:id="1840"/>
                      </w:p>
                    </w:txbxContent>
                  </v:textbox>
                </v:shape>
              </v:group>
            </w:pict>
          </mc:Fallback>
        </mc:AlternateContent>
      </w:r>
      <w:r w:rsidRPr="00654684">
        <w:rPr>
          <w:sz w:val="24"/>
        </w:rPr>
        <w:t>Weld Parameters</w:t>
      </w:r>
      <w:bookmarkEnd w:id="1830"/>
      <w:bookmarkEnd w:id="1831"/>
      <w:bookmarkEnd w:id="183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06139C">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06139C">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06139C">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06139C">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841" w:name="_Toc3566492"/>
      <w:bookmarkStart w:id="1842" w:name="_Toc34747493"/>
      <w:bookmarkStart w:id="1843" w:name="_Toc77095952"/>
      <w:bookmarkStart w:id="1844"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841"/>
      <w:bookmarkEnd w:id="1842"/>
      <w:bookmarkEnd w:id="1843"/>
      <w:bookmarkEnd w:id="1844"/>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845" w:name="_Toc338939151"/>
      <w:bookmarkStart w:id="1846" w:name="_Toc3557015"/>
      <w:bookmarkStart w:id="1847" w:name="_Toc34747265"/>
      <w:bookmarkStart w:id="1848" w:name="_Toc77102084"/>
      <w:r w:rsidRPr="007055D9">
        <w:t>Attributes</w:t>
      </w:r>
      <w:bookmarkEnd w:id="1845"/>
      <w:bookmarkEnd w:id="1846"/>
      <w:bookmarkEnd w:id="1847"/>
      <w:bookmarkEnd w:id="1848"/>
    </w:p>
    <w:p w14:paraId="75987F07" w14:textId="77777777" w:rsidR="00FC68DB" w:rsidRPr="007055D9" w:rsidRDefault="00FC68DB" w:rsidP="00B202D2">
      <w:pPr>
        <w:pStyle w:val="berschrift5"/>
      </w:pPr>
      <w:bookmarkStart w:id="1849" w:name="_Toc338939153"/>
      <w:r w:rsidRPr="007055D9">
        <w:t xml:space="preserve">Attribute </w:t>
      </w:r>
      <w:r>
        <w:t>"</w:t>
      </w:r>
      <w:r w:rsidRPr="007055D9">
        <w:t>base</w:t>
      </w:r>
      <w:bookmarkEnd w:id="1849"/>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850" w:name="_Toc338939154"/>
      <w:r w:rsidRPr="007055D9">
        <w:lastRenderedPageBreak/>
        <w:t xml:space="preserve">Attribute </w:t>
      </w:r>
      <w:r>
        <w:t>"</w:t>
      </w:r>
      <w:r w:rsidRPr="007055D9">
        <w:t>technology</w:t>
      </w:r>
      <w:bookmarkEnd w:id="1850"/>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06139C">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06139C">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06139C">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06139C">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06139C">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851" w:name="_Toc288196505"/>
      <w:bookmarkStart w:id="1852" w:name="_Toc288200807"/>
      <w:bookmarkStart w:id="1853" w:name="_Toc338939155"/>
      <w:bookmarkStart w:id="1854" w:name="_Toc3557016"/>
      <w:bookmarkStart w:id="1855" w:name="_Toc34747266"/>
      <w:bookmarkStart w:id="1856" w:name="_Toc77102085"/>
      <w:r w:rsidRPr="007055D9">
        <w:t xml:space="preserve">Element </w:t>
      </w:r>
      <w:r>
        <w:t>"</w:t>
      </w:r>
      <w:r w:rsidRPr="007055D9">
        <w:t>weld_position</w:t>
      </w:r>
      <w:bookmarkEnd w:id="1851"/>
      <w:bookmarkEnd w:id="1852"/>
      <w:bookmarkEnd w:id="1853"/>
      <w:bookmarkEnd w:id="1854"/>
      <w:r>
        <w:t>"</w:t>
      </w:r>
      <w:bookmarkEnd w:id="1855"/>
      <w:bookmarkEnd w:id="1856"/>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r>
              <w:rPr>
                <w:sz w:val="20"/>
                <w:szCs w:val="20"/>
              </w:rPr>
              <w:t>filler_material</w:t>
            </w:r>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857" w:name="_Toc3566493"/>
      <w:bookmarkStart w:id="1858" w:name="_Toc34747494"/>
      <w:bookmarkStart w:id="1859" w:name="_Toc77095953"/>
      <w:bookmarkStart w:id="1860" w:name="_Toc288196507"/>
      <w:bookmarkStart w:id="1861" w:name="_Toc288200809"/>
      <w:bookmarkStart w:id="1862" w:name="_Toc338939157"/>
      <w:bookmarkStart w:id="1863"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1857"/>
      <w:bookmarkEnd w:id="1858"/>
      <w:bookmarkEnd w:id="1859"/>
      <w:bookmarkEnd w:id="1863"/>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860"/>
      <w:bookmarkEnd w:id="1861"/>
      <w:bookmarkEnd w:id="1862"/>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06139C">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06139C">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06139C">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06139C">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06139C">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06139C">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864" w:name="_Toc338939158"/>
      <w:r w:rsidRPr="007055D9">
        <w:t xml:space="preserve">Attribute </w:t>
      </w:r>
      <w:r>
        <w:t>"</w:t>
      </w:r>
      <w:r w:rsidRPr="007055D9">
        <w:t>width</w:t>
      </w:r>
      <w:bookmarkEnd w:id="186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865" w:name="_Toc338939159"/>
      <w:r w:rsidRPr="007055D9">
        <w:t xml:space="preserve">Attribute </w:t>
      </w:r>
      <w:r>
        <w:t>"</w:t>
      </w:r>
      <w:r w:rsidRPr="007055D9">
        <w:t>filler</w:t>
      </w:r>
      <w:bookmarkEnd w:id="186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1866" w:name="WeldDefinitionCornerWeld"/>
      <w:bookmarkStart w:id="1867" w:name="_Toc288200763"/>
      <w:bookmarkStart w:id="1868" w:name="_Toc338939107"/>
      <w:bookmarkEnd w:id="186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869" w:name="_Toc414263397"/>
      <w:bookmarkStart w:id="1870" w:name="_Toc3557017"/>
      <w:bookmarkStart w:id="1871" w:name="_Toc34747267"/>
      <w:bookmarkStart w:id="1872" w:name="_Toc77102086"/>
      <w:bookmarkEnd w:id="1869"/>
      <w:r w:rsidRPr="007055D9">
        <w:t xml:space="preserve">Element </w:t>
      </w:r>
      <w:r>
        <w:t>"sheet_parameter</w:t>
      </w:r>
      <w:bookmarkEnd w:id="1870"/>
      <w:r>
        <w:t>"</w:t>
      </w:r>
      <w:bookmarkEnd w:id="1871"/>
      <w:bookmarkEnd w:id="1872"/>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873" w:name="_Toc3566494"/>
      <w:bookmarkStart w:id="1874" w:name="_Toc34747495"/>
      <w:bookmarkStart w:id="1875" w:name="_Toc77095954"/>
      <w:bookmarkStart w:id="1876"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1873"/>
      <w:bookmarkEnd w:id="1874"/>
      <w:bookmarkEnd w:id="1875"/>
      <w:bookmarkEnd w:id="1876"/>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77" w:name="_Toc3557018"/>
      <w:bookmarkStart w:id="1878" w:name="_Toc34747268"/>
      <w:bookmarkStart w:id="1879" w:name="_Toc77102087"/>
      <w:bookmarkStart w:id="1880" w:name="_Toc86869822"/>
      <w:r w:rsidRPr="007055D9">
        <w:t>Corner Weld</w:t>
      </w:r>
      <w:bookmarkEnd w:id="1867"/>
      <w:bookmarkEnd w:id="1868"/>
      <w:bookmarkEnd w:id="1877"/>
      <w:bookmarkEnd w:id="1878"/>
      <w:bookmarkEnd w:id="1879"/>
      <w:bookmarkEnd w:id="1880"/>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1881" w:name="_Toc34747269"/>
      <w:bookmarkStart w:id="1882" w:name="_Toc77102088"/>
      <w:bookmarkStart w:id="1883" w:name="_Toc3557019"/>
      <w:r>
        <w:rPr>
          <w:noProof/>
          <w:lang w:val="en-US" w:eastAsia="en-US"/>
        </w:rPr>
        <mc:AlternateContent>
          <mc:Choice Requires="wpg">
            <w:drawing>
              <wp:anchor distT="0" distB="0" distL="114300" distR="114300" simplePos="0" relativeHeight="25166643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84" w:name="_Toc3557129"/>
                              <w:bookmarkStart w:id="1885" w:name="_Toc34747380"/>
                              <w:bookmarkStart w:id="1886" w:name="_Toc76030578"/>
                              <w:bookmarkStart w:id="1887"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84"/>
                              <w:bookmarkEnd w:id="1885"/>
                              <w:bookmarkEnd w:id="1886"/>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643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88" w:name="_Toc3557129"/>
                        <w:bookmarkStart w:id="1889" w:name="_Toc34747380"/>
                        <w:bookmarkStart w:id="1890" w:name="_Toc76030578"/>
                        <w:bookmarkStart w:id="189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88"/>
                        <w:bookmarkEnd w:id="1889"/>
                        <w:bookmarkEnd w:id="1890"/>
                        <w:bookmarkEnd w:id="1891"/>
                      </w:p>
                    </w:txbxContent>
                  </v:textbox>
                </v:shape>
              </v:group>
            </w:pict>
          </mc:Fallback>
        </mc:AlternateContent>
      </w:r>
      <w:r>
        <w:t>Simple Corner Weld</w:t>
      </w:r>
      <w:bookmarkEnd w:id="1881"/>
      <w:bookmarkEnd w:id="1882"/>
    </w:p>
    <w:p w14:paraId="2DDB54CC" w14:textId="77777777" w:rsidR="00FC68DB" w:rsidRPr="007055D9" w:rsidRDefault="00FC68DB" w:rsidP="00B202D2">
      <w:pPr>
        <w:pStyle w:val="berschrift5"/>
      </w:pPr>
      <w:r w:rsidRPr="007055D9">
        <w:t>Sheet Parameters</w:t>
      </w:r>
      <w:bookmarkEnd w:id="1883"/>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06139C">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06139C">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06139C">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06139C">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92" w:name="_Toc3557020"/>
      <w:r w:rsidRPr="007055D9">
        <w:t>Weld Parameters</w:t>
      </w:r>
      <w:bookmarkEnd w:id="1892"/>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4016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93" w:name="_Toc3557130"/>
                              <w:bookmarkStart w:id="1894" w:name="_Toc34747381"/>
                              <w:bookmarkStart w:id="1895" w:name="_Toc76030579"/>
                              <w:bookmarkStart w:id="1896"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93"/>
                              <w:bookmarkEnd w:id="1894"/>
                              <w:bookmarkEnd w:id="1895"/>
                              <w:bookmarkEnd w:id="1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4016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97" w:name="_Toc3557130"/>
                        <w:bookmarkStart w:id="1898" w:name="_Toc34747381"/>
                        <w:bookmarkStart w:id="1899" w:name="_Toc76030579"/>
                        <w:bookmarkStart w:id="190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97"/>
                        <w:bookmarkEnd w:id="1898"/>
                        <w:bookmarkEnd w:id="1899"/>
                        <w:bookmarkEnd w:id="1900"/>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06139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06139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06139C">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1pt;height:33.5pt" o:ole="">
            <v:imagedata r:id="rId170" o:title=""/>
          </v:shape>
          <o:OLEObject Type="Embed" ProgID="Equation.3" ShapeID="_x0000_i1026" DrawAspect="Content" ObjectID="_1697483085" r:id="rId171"/>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901" w:name="_Toc3566495"/>
      <w:bookmarkStart w:id="1902" w:name="_Toc34747496"/>
      <w:bookmarkStart w:id="1903" w:name="_Toc77095955"/>
      <w:bookmarkStart w:id="1904"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901"/>
      <w:bookmarkEnd w:id="1902"/>
      <w:bookmarkEnd w:id="1903"/>
      <w:bookmarkEnd w:id="1904"/>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1905" w:name="_Toc34747270"/>
      <w:bookmarkStart w:id="1906" w:name="_Toc77102089"/>
      <w:r>
        <w:t>Double Corner Weld</w:t>
      </w:r>
      <w:bookmarkEnd w:id="1905"/>
      <w:bookmarkEnd w:id="1906"/>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06139C">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06139C">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06139C">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06139C">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06139C">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06139C">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06139C">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907" w:name="_Toc76030580"/>
            <w:bookmarkStart w:id="1908"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907"/>
            <w:bookmarkEnd w:id="1908"/>
          </w:p>
        </w:tc>
        <w:tc>
          <w:tcPr>
            <w:tcW w:w="4605" w:type="dxa"/>
            <w:shd w:val="clear" w:color="auto" w:fill="auto"/>
          </w:tcPr>
          <w:p w14:paraId="37E17878" w14:textId="22756644" w:rsidR="00FC68DB" w:rsidRPr="00C330B4" w:rsidRDefault="00FC68DB" w:rsidP="00B202D2">
            <w:pPr>
              <w:jc w:val="center"/>
              <w:rPr>
                <w:sz w:val="20"/>
                <w:szCs w:val="20"/>
              </w:rPr>
            </w:pPr>
            <w:bookmarkStart w:id="1909" w:name="_Toc76030581"/>
            <w:bookmarkStart w:id="1910"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909"/>
            <w:bookmarkEnd w:id="1910"/>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1pt;height:33.5pt" o:ole="">
            <v:imagedata r:id="rId170" o:title=""/>
          </v:shape>
          <o:OLEObject Type="Embed" ProgID="Equation.3" ShapeID="_x0000_i1027" DrawAspect="Content" ObjectID="_1697483086" r:id="rId174"/>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911" w:name="_Toc34747497"/>
      <w:bookmarkStart w:id="1912" w:name="_Toc77095956"/>
      <w:bookmarkStart w:id="1913"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911"/>
      <w:bookmarkEnd w:id="1912"/>
      <w:bookmarkEnd w:id="1913"/>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914" w:name="_Toc338939161"/>
      <w:bookmarkStart w:id="1915" w:name="_Toc3557021"/>
      <w:bookmarkStart w:id="1916" w:name="_Toc34747271"/>
      <w:bookmarkStart w:id="1917" w:name="_Toc77102090"/>
      <w:r w:rsidRPr="007055D9">
        <w:lastRenderedPageBreak/>
        <w:t>Attributes</w:t>
      </w:r>
      <w:bookmarkEnd w:id="1914"/>
      <w:bookmarkEnd w:id="1915"/>
      <w:bookmarkEnd w:id="1916"/>
      <w:bookmarkEnd w:id="1917"/>
    </w:p>
    <w:p w14:paraId="117D2FF0" w14:textId="77777777" w:rsidR="00FC68DB" w:rsidRPr="007055D9" w:rsidRDefault="00FC68DB" w:rsidP="00B202D2">
      <w:pPr>
        <w:pStyle w:val="berschrift5"/>
      </w:pPr>
      <w:bookmarkStart w:id="1918" w:name="_Toc338939163"/>
      <w:r w:rsidRPr="007055D9">
        <w:t xml:space="preserve">Attribute </w:t>
      </w:r>
      <w:r>
        <w:t>"</w:t>
      </w:r>
      <w:r w:rsidRPr="007055D9">
        <w:t>base</w:t>
      </w:r>
      <w:bookmarkEnd w:id="1918"/>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919" w:name="_Toc338939164"/>
      <w:r w:rsidRPr="007055D9">
        <w:t xml:space="preserve">Attribute </w:t>
      </w:r>
      <w:r>
        <w:t>"</w:t>
      </w:r>
      <w:r w:rsidRPr="007055D9">
        <w:t>technology</w:t>
      </w:r>
      <w:bookmarkEnd w:id="1919"/>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06139C">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06139C">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06139C">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06139C">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06139C">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920" w:name="_Toc338939165"/>
      <w:bookmarkStart w:id="1921" w:name="_Toc3557022"/>
      <w:bookmarkStart w:id="1922" w:name="_Toc34747272"/>
      <w:bookmarkStart w:id="1923" w:name="_Toc77102091"/>
      <w:r w:rsidRPr="007055D9">
        <w:t xml:space="preserve">Element </w:t>
      </w:r>
      <w:r>
        <w:t>"</w:t>
      </w:r>
      <w:r w:rsidRPr="007055D9">
        <w:t>weld_position</w:t>
      </w:r>
      <w:bookmarkEnd w:id="1920"/>
      <w:bookmarkEnd w:id="1921"/>
      <w:r>
        <w:t>"</w:t>
      </w:r>
      <w:bookmarkEnd w:id="1922"/>
      <w:bookmarkEnd w:id="1923"/>
    </w:p>
    <w:p w14:paraId="51B6ADD2" w14:textId="77777777" w:rsidR="00FC68DB" w:rsidRPr="007055D9" w:rsidRDefault="00FC68DB" w:rsidP="00B202D2">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924" w:name="_Toc3566496"/>
      <w:bookmarkStart w:id="1925" w:name="_Toc34747498"/>
      <w:bookmarkStart w:id="1926" w:name="_Toc77095957"/>
      <w:bookmarkStart w:id="1927" w:name="_Toc338939167"/>
      <w:bookmarkStart w:id="1928"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1924"/>
      <w:bookmarkEnd w:id="1925"/>
      <w:bookmarkEnd w:id="1926"/>
      <w:bookmarkEnd w:id="1928"/>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927"/>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06139C">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06139C">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06139C">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929" w:name="_Toc338939168"/>
      <w:r w:rsidRPr="007055D9">
        <w:t xml:space="preserve">Attribute </w:t>
      </w:r>
      <w:r>
        <w:t>"</w:t>
      </w:r>
      <w:r w:rsidRPr="007055D9">
        <w:t>thickness</w:t>
      </w:r>
      <w:bookmarkEnd w:id="1929"/>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930" w:name="_Toc3566497"/>
      <w:bookmarkStart w:id="1931" w:name="_Toc34747499"/>
      <w:bookmarkStart w:id="1932" w:name="_Toc77095958"/>
      <w:bookmarkStart w:id="1933" w:name="_Toc338939169"/>
      <w:bookmarkStart w:id="1934"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930"/>
      <w:bookmarkEnd w:id="1931"/>
      <w:bookmarkEnd w:id="1932"/>
      <w:bookmarkEnd w:id="1934"/>
    </w:p>
    <w:p w14:paraId="5AEAFFD0" w14:textId="77777777" w:rsidR="00FC68DB" w:rsidRPr="007055D9" w:rsidRDefault="00FC68DB" w:rsidP="00B202D2">
      <w:pPr>
        <w:pStyle w:val="berschrift5"/>
      </w:pPr>
      <w:r w:rsidRPr="007055D9">
        <w:t xml:space="preserve">Attribute </w:t>
      </w:r>
      <w:r>
        <w:t>"</w:t>
      </w:r>
      <w:r w:rsidRPr="007055D9">
        <w:t>angle</w:t>
      </w:r>
      <w:bookmarkEnd w:id="1933"/>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935" w:name="_Toc3566498"/>
      <w:bookmarkStart w:id="1936" w:name="_Toc34747500"/>
      <w:bookmarkStart w:id="1937" w:name="_Toc77095959"/>
      <w:bookmarkStart w:id="1938" w:name="_Toc338939170"/>
      <w:bookmarkStart w:id="1939"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935"/>
      <w:bookmarkEnd w:id="1936"/>
      <w:bookmarkEnd w:id="1937"/>
      <w:bookmarkEnd w:id="1939"/>
    </w:p>
    <w:p w14:paraId="2C2E1B11" w14:textId="77777777" w:rsidR="00FC68DB" w:rsidRPr="007055D9" w:rsidRDefault="00FC68DB" w:rsidP="00B202D2">
      <w:pPr>
        <w:pStyle w:val="berschrift5"/>
      </w:pPr>
      <w:r w:rsidRPr="007055D9">
        <w:t xml:space="preserve">Attribute </w:t>
      </w:r>
      <w:r>
        <w:t>"</w:t>
      </w:r>
      <w:r w:rsidRPr="007055D9">
        <w:t>shape</w:t>
      </w:r>
      <w:bookmarkEnd w:id="1938"/>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940" w:name="_Toc338939171"/>
      <w:r w:rsidRPr="007055D9">
        <w:t xml:space="preserve">Attribute </w:t>
      </w:r>
      <w:r>
        <w:t>"</w:t>
      </w:r>
      <w:r w:rsidRPr="007055D9">
        <w:t>penetration</w:t>
      </w:r>
      <w:bookmarkEnd w:id="194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941" w:name="_Toc338939173"/>
      <w:r w:rsidRPr="007055D9">
        <w:t xml:space="preserve">Attribute </w:t>
      </w:r>
      <w:r>
        <w:t>"</w:t>
      </w:r>
      <w:r w:rsidRPr="007055D9">
        <w:t>filler</w:t>
      </w:r>
      <w:bookmarkEnd w:id="194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942" w:name="WeldDefinitionEdgeWeld"/>
      <w:bookmarkStart w:id="1943" w:name="_Toc3557023"/>
      <w:bookmarkStart w:id="1944" w:name="_Toc34747273"/>
      <w:bookmarkStart w:id="1945" w:name="_Toc77102092"/>
      <w:bookmarkStart w:id="1946" w:name="_Toc288200764"/>
      <w:bookmarkStart w:id="1947" w:name="_Toc338939108"/>
      <w:bookmarkEnd w:id="1942"/>
      <w:r w:rsidRPr="007055D9">
        <w:lastRenderedPageBreak/>
        <w:t xml:space="preserve">Element </w:t>
      </w:r>
      <w:r>
        <w:t>"sheet_parameter</w:t>
      </w:r>
      <w:bookmarkEnd w:id="1943"/>
      <w:r>
        <w:t>"</w:t>
      </w:r>
      <w:bookmarkEnd w:id="1944"/>
      <w:bookmarkEnd w:id="1945"/>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948" w:name="_Toc3566499"/>
      <w:bookmarkStart w:id="1949" w:name="_Toc34747501"/>
      <w:bookmarkStart w:id="1950" w:name="_Toc77095960"/>
      <w:bookmarkStart w:id="1951"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1948"/>
      <w:bookmarkEnd w:id="1949"/>
      <w:bookmarkEnd w:id="1950"/>
      <w:bookmarkEnd w:id="1951"/>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952" w:name="_Toc3557024"/>
      <w:bookmarkStart w:id="1953" w:name="_Toc34747274"/>
      <w:bookmarkStart w:id="1954" w:name="_Toc77102093"/>
      <w:bookmarkStart w:id="1955" w:name="_Toc86869823"/>
      <w:r w:rsidRPr="007055D9">
        <w:t>Edge Weld</w:t>
      </w:r>
      <w:bookmarkEnd w:id="1946"/>
      <w:bookmarkEnd w:id="1947"/>
      <w:bookmarkEnd w:id="1952"/>
      <w:bookmarkEnd w:id="1953"/>
      <w:bookmarkEnd w:id="1954"/>
      <w:bookmarkEnd w:id="1955"/>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956" w:name="_Toc3557025"/>
      <w:bookmarkStart w:id="1957" w:name="_Toc34747275"/>
      <w:bookmarkStart w:id="1958" w:name="_Toc77102094"/>
      <w:r>
        <w:rPr>
          <w:b w:val="0"/>
          <w:bCs/>
          <w:noProof/>
          <w:lang w:val="en-US" w:eastAsia="en-US"/>
        </w:rPr>
        <w:drawing>
          <wp:anchor distT="0" distB="0" distL="114300" distR="114300" simplePos="0" relativeHeight="251583488"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956"/>
      <w:bookmarkEnd w:id="1957"/>
      <w:bookmarkEnd w:id="1958"/>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06139C">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06139C">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06139C">
      <w:pPr>
        <w:pStyle w:val="Aufzhlungszeichen"/>
        <w:keepNext/>
        <w:keepLines/>
        <w:numPr>
          <w:ilvl w:val="0"/>
          <w:numId w:val="11"/>
        </w:numPr>
      </w:pPr>
      <w:r>
        <w:rPr>
          <w:noProof/>
          <w:lang w:eastAsia="en-US"/>
        </w:rPr>
        <mc:AlternateContent>
          <mc:Choice Requires="wps">
            <w:drawing>
              <wp:anchor distT="0" distB="0" distL="114300" distR="114300" simplePos="0" relativeHeight="2517125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959" w:name="_Toc3557131"/>
                            <w:bookmarkStart w:id="1960" w:name="_Toc34747384"/>
                            <w:bookmarkStart w:id="1961" w:name="_Toc76030582"/>
                            <w:bookmarkStart w:id="1962"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59"/>
                            <w:bookmarkEnd w:id="1960"/>
                            <w:bookmarkEnd w:id="1961"/>
                            <w:bookmarkEnd w:id="1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963" w:name="_Toc3557131"/>
                      <w:bookmarkStart w:id="1964" w:name="_Toc34747384"/>
                      <w:bookmarkStart w:id="1965" w:name="_Toc76030582"/>
                      <w:bookmarkStart w:id="196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963"/>
                      <w:bookmarkEnd w:id="1964"/>
                      <w:bookmarkEnd w:id="1965"/>
                      <w:bookmarkEnd w:id="1966"/>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967" w:name="_Toc3557026"/>
      <w:bookmarkStart w:id="1968" w:name="_Toc34747276"/>
      <w:bookmarkStart w:id="1969" w:name="_Toc77102095"/>
      <w:r>
        <w:rPr>
          <w:b w:val="0"/>
          <w:bCs/>
          <w:noProof/>
          <w:lang w:val="en-US" w:eastAsia="en-US"/>
        </w:rPr>
        <w:drawing>
          <wp:anchor distT="0" distB="0" distL="114300" distR="114300" simplePos="0" relativeHeight="251592704"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967"/>
      <w:bookmarkEnd w:id="1968"/>
      <w:bookmarkEnd w:id="1969"/>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06139C">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06139C">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30944"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970" w:name="_Toc3557132"/>
                            <w:bookmarkStart w:id="1971" w:name="_Toc34747385"/>
                            <w:bookmarkStart w:id="1972" w:name="_Toc76030583"/>
                            <w:bookmarkStart w:id="1973"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70"/>
                            <w:bookmarkEnd w:id="1971"/>
                            <w:bookmarkEnd w:id="1972"/>
                            <w:bookmarkEnd w:id="1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974" w:name="_Toc3557132"/>
                      <w:bookmarkStart w:id="1975" w:name="_Toc34747385"/>
                      <w:bookmarkStart w:id="1976" w:name="_Toc76030583"/>
                      <w:bookmarkStart w:id="197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974"/>
                      <w:bookmarkEnd w:id="1975"/>
                      <w:bookmarkEnd w:id="1976"/>
                      <w:bookmarkEnd w:id="1977"/>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78" w:name="_Toc3566500"/>
      <w:bookmarkStart w:id="1979" w:name="_Toc34747502"/>
      <w:bookmarkStart w:id="1980" w:name="_Toc77095961"/>
      <w:bookmarkStart w:id="1981" w:name="_Toc86870133"/>
      <w:r>
        <w:lastRenderedPageBreak/>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78"/>
      <w:bookmarkEnd w:id="1979"/>
      <w:bookmarkEnd w:id="1980"/>
      <w:bookmarkEnd w:id="1981"/>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82" w:name="_Toc338939175"/>
      <w:bookmarkStart w:id="1983" w:name="_Toc3557027"/>
      <w:bookmarkStart w:id="1984" w:name="_Toc34747277"/>
      <w:bookmarkStart w:id="1985" w:name="_Toc77102096"/>
      <w:r w:rsidRPr="007055D9">
        <w:t>Attributes</w:t>
      </w:r>
      <w:bookmarkEnd w:id="1982"/>
      <w:bookmarkEnd w:id="1983"/>
      <w:bookmarkEnd w:id="1984"/>
      <w:bookmarkEnd w:id="1985"/>
    </w:p>
    <w:p w14:paraId="39DE4992" w14:textId="77777777" w:rsidR="00FC68DB" w:rsidRPr="007055D9" w:rsidRDefault="00FC68DB" w:rsidP="00B202D2">
      <w:pPr>
        <w:pStyle w:val="berschrift5"/>
      </w:pPr>
      <w:bookmarkStart w:id="1986" w:name="_Toc338939177"/>
      <w:r w:rsidRPr="007055D9">
        <w:t xml:space="preserve">Attribute </w:t>
      </w:r>
      <w:r>
        <w:t>"</w:t>
      </w:r>
      <w:r w:rsidRPr="007055D9">
        <w:t>base</w:t>
      </w:r>
      <w:bookmarkEnd w:id="1986"/>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87" w:name="_Toc338939178"/>
      <w:r w:rsidRPr="007055D9">
        <w:t xml:space="preserve">Attribute </w:t>
      </w:r>
      <w:r>
        <w:t>"</w:t>
      </w:r>
      <w:r w:rsidRPr="007055D9">
        <w:t>technology</w:t>
      </w:r>
      <w:bookmarkEnd w:id="1987"/>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06139C">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06139C">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06139C">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06139C">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88" w:name="_Toc338939179"/>
      <w:bookmarkStart w:id="1989" w:name="_Toc3557028"/>
      <w:bookmarkStart w:id="1990" w:name="_Toc34747278"/>
      <w:bookmarkStart w:id="1991" w:name="_Toc77102097"/>
      <w:r w:rsidRPr="007055D9">
        <w:t xml:space="preserve">Element </w:t>
      </w:r>
      <w:r>
        <w:t>"</w:t>
      </w:r>
      <w:r w:rsidRPr="007055D9">
        <w:t>weld_position</w:t>
      </w:r>
      <w:bookmarkEnd w:id="1988"/>
      <w:bookmarkEnd w:id="1989"/>
      <w:r>
        <w:t>"</w:t>
      </w:r>
      <w:bookmarkEnd w:id="1990"/>
      <w:bookmarkEnd w:id="1991"/>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92" w:name="_Toc3566501"/>
      <w:bookmarkStart w:id="1993" w:name="_Toc34747503"/>
      <w:bookmarkStart w:id="1994" w:name="_Toc77095962"/>
      <w:bookmarkStart w:id="1995"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1992"/>
      <w:bookmarkEnd w:id="1993"/>
      <w:bookmarkEnd w:id="1994"/>
      <w:bookmarkEnd w:id="1995"/>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7927A17B" w:rsidR="00FC68DB" w:rsidRPr="007055D9" w:rsidRDefault="00FC68DB" w:rsidP="0006139C">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06139C">
      <w:pPr>
        <w:pStyle w:val="Aufzhlungszeichen"/>
        <w:numPr>
          <w:ilvl w:val="0"/>
          <w:numId w:val="11"/>
        </w:numPr>
        <w:rPr>
          <w:rStyle w:val="XMLAttribute"/>
        </w:rPr>
      </w:pPr>
    </w:p>
    <w:p w14:paraId="4A907CE8" w14:textId="77777777" w:rsidR="00FC68DB" w:rsidRPr="007055D9" w:rsidRDefault="00FC68DB" w:rsidP="0006139C">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06139C">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96" w:name="_Toc338939182"/>
      <w:r w:rsidRPr="007055D9">
        <w:t xml:space="preserve">Attribute </w:t>
      </w:r>
      <w:r>
        <w:t>"</w:t>
      </w:r>
      <w:r w:rsidRPr="007055D9">
        <w:t>width</w:t>
      </w:r>
      <w:bookmarkEnd w:id="1996"/>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97" w:name="_Toc338939184"/>
      <w:r w:rsidRPr="007055D9">
        <w:t xml:space="preserve">Attribute </w:t>
      </w:r>
      <w:r>
        <w:t>"</w:t>
      </w:r>
      <w:r w:rsidRPr="007055D9">
        <w:t>filler</w:t>
      </w:r>
      <w:bookmarkEnd w:id="1997"/>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06139C">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98" w:name="WeldDefinitionIWeld"/>
      <w:bookmarkStart w:id="1999" w:name="_Toc3557029"/>
      <w:bookmarkStart w:id="2000" w:name="_Toc34747279"/>
      <w:bookmarkStart w:id="2001" w:name="_Toc77102098"/>
      <w:bookmarkStart w:id="2002" w:name="_Toc288200765"/>
      <w:bookmarkStart w:id="2003" w:name="_Toc338939109"/>
      <w:bookmarkEnd w:id="1998"/>
      <w:r w:rsidRPr="007055D9">
        <w:t xml:space="preserve">Element </w:t>
      </w:r>
      <w:r>
        <w:t>"sheet_parameter</w:t>
      </w:r>
      <w:bookmarkEnd w:id="1999"/>
      <w:r>
        <w:t>"</w:t>
      </w:r>
      <w:bookmarkEnd w:id="2000"/>
      <w:bookmarkEnd w:id="2001"/>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2004" w:name="_Toc3566502"/>
      <w:bookmarkStart w:id="2005" w:name="_Toc34747504"/>
      <w:bookmarkStart w:id="2006" w:name="_Toc77095963"/>
      <w:bookmarkStart w:id="2007"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004"/>
      <w:bookmarkEnd w:id="2005"/>
      <w:bookmarkEnd w:id="2006"/>
      <w:bookmarkEnd w:id="2007"/>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008" w:name="_Toc3557030"/>
      <w:bookmarkStart w:id="2009" w:name="_Toc34747280"/>
      <w:bookmarkStart w:id="2010" w:name="_Toc77102099"/>
      <w:bookmarkStart w:id="2011" w:name="_Toc86869824"/>
      <w:r w:rsidRPr="007055D9">
        <w:t>I-Weld</w:t>
      </w:r>
      <w:bookmarkEnd w:id="2002"/>
      <w:bookmarkEnd w:id="2003"/>
      <w:bookmarkEnd w:id="2008"/>
      <w:bookmarkEnd w:id="2009"/>
      <w:bookmarkEnd w:id="2010"/>
      <w:bookmarkEnd w:id="2011"/>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012" w:name="_Toc3557031"/>
      <w:bookmarkStart w:id="2013" w:name="_Toc34747281"/>
      <w:bookmarkStart w:id="2014" w:name="_Toc77102100"/>
      <w:r w:rsidRPr="007055D9">
        <w:t>Sheet Parameters</w:t>
      </w:r>
      <w:bookmarkEnd w:id="2012"/>
      <w:bookmarkEnd w:id="2013"/>
      <w:bookmarkEnd w:id="2014"/>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06139C">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06139C">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06139C">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015" w:name="_Toc3557032"/>
      <w:bookmarkStart w:id="2016" w:name="_Toc34747282"/>
      <w:bookmarkStart w:id="2017" w:name="_Toc77102101"/>
      <w:r w:rsidRPr="007055D9">
        <w:t>Weld Parameters</w:t>
      </w:r>
      <w:bookmarkEnd w:id="2015"/>
      <w:bookmarkEnd w:id="2016"/>
      <w:bookmarkEnd w:id="2017"/>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06139C">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2018" w:name="_Toc76030584"/>
            <w:bookmarkStart w:id="2019"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2018"/>
            <w:bookmarkEnd w:id="2019"/>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2020" w:name="_Toc76030585"/>
            <w:bookmarkStart w:id="2021"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2020"/>
            <w:bookmarkEnd w:id="202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2022" w:name="_Toc3566503"/>
      <w:bookmarkStart w:id="2023" w:name="_Toc34747505"/>
      <w:bookmarkStart w:id="2024" w:name="_Toc77095964"/>
      <w:bookmarkStart w:id="2025"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2022"/>
      <w:bookmarkEnd w:id="2023"/>
      <w:bookmarkEnd w:id="2024"/>
      <w:bookmarkEnd w:id="202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026" w:name="_Toc338939186"/>
      <w:bookmarkStart w:id="2027" w:name="_Toc3557033"/>
      <w:bookmarkStart w:id="2028" w:name="_Toc34747283"/>
      <w:bookmarkStart w:id="2029" w:name="_Toc77102102"/>
      <w:r w:rsidRPr="007055D9">
        <w:t>Attributes</w:t>
      </w:r>
      <w:bookmarkEnd w:id="2026"/>
      <w:bookmarkEnd w:id="2027"/>
      <w:bookmarkEnd w:id="2028"/>
      <w:bookmarkEnd w:id="2029"/>
    </w:p>
    <w:p w14:paraId="547A1CA7" w14:textId="77777777" w:rsidR="00FC68DB" w:rsidRPr="007055D9" w:rsidRDefault="00FC68DB" w:rsidP="00B202D2">
      <w:pPr>
        <w:pStyle w:val="berschrift5"/>
      </w:pPr>
      <w:bookmarkStart w:id="2030" w:name="_Toc338939188"/>
      <w:r w:rsidRPr="007055D9">
        <w:t xml:space="preserve">Attribute </w:t>
      </w:r>
      <w:r>
        <w:t>"</w:t>
      </w:r>
      <w:r w:rsidRPr="007055D9">
        <w:t>base</w:t>
      </w:r>
      <w:bookmarkEnd w:id="203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031" w:name="_Toc338939189"/>
      <w:r w:rsidRPr="007055D9">
        <w:t xml:space="preserve">Attribute </w:t>
      </w:r>
      <w:r>
        <w:t>"</w:t>
      </w:r>
      <w:r w:rsidRPr="007055D9">
        <w:t>technology</w:t>
      </w:r>
      <w:bookmarkEnd w:id="203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06139C">
      <w:pPr>
        <w:pStyle w:val="Aufzhlungszeichen"/>
        <w:numPr>
          <w:ilvl w:val="0"/>
          <w:numId w:val="11"/>
        </w:numPr>
        <w:rPr>
          <w:rStyle w:val="XMLElement"/>
        </w:rPr>
      </w:pPr>
      <w:r>
        <w:rPr>
          <w:rStyle w:val="XMLElement"/>
        </w:rPr>
        <w:t>friction</w:t>
      </w:r>
    </w:p>
    <w:p w14:paraId="444BAF57" w14:textId="77777777" w:rsidR="00FC68DB" w:rsidRPr="007055D9" w:rsidRDefault="00FC68DB" w:rsidP="0006139C">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032" w:name="_Toc338939190"/>
      <w:bookmarkStart w:id="2033" w:name="_Toc3557034"/>
      <w:bookmarkStart w:id="2034" w:name="_Toc34747284"/>
      <w:bookmarkStart w:id="2035" w:name="_Toc77102103"/>
      <w:r w:rsidRPr="007055D9">
        <w:t xml:space="preserve">Element </w:t>
      </w:r>
      <w:r>
        <w:t>"</w:t>
      </w:r>
      <w:r w:rsidRPr="007055D9">
        <w:t>weld_position</w:t>
      </w:r>
      <w:bookmarkEnd w:id="2032"/>
      <w:bookmarkEnd w:id="2033"/>
      <w:r>
        <w:t>"</w:t>
      </w:r>
      <w:bookmarkEnd w:id="2034"/>
      <w:bookmarkEnd w:id="2035"/>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2036" w:name="_Toc3566504"/>
      <w:bookmarkStart w:id="2037" w:name="_Toc34747506"/>
      <w:bookmarkStart w:id="2038" w:name="_Toc77095965"/>
      <w:bookmarkStart w:id="2039" w:name="_Toc338939192"/>
      <w:bookmarkStart w:id="2040"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036"/>
      <w:bookmarkEnd w:id="2037"/>
      <w:bookmarkEnd w:id="2038"/>
      <w:bookmarkEnd w:id="2040"/>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039"/>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041" w:name="_Toc338939194"/>
      <w:r w:rsidRPr="007055D9">
        <w:t xml:space="preserve">Attribute </w:t>
      </w:r>
      <w:r>
        <w:t>"</w:t>
      </w:r>
      <w:r w:rsidRPr="007055D9">
        <w:t>filler</w:t>
      </w:r>
      <w:bookmarkEnd w:id="204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042" w:name="WeldDefinitionOverlapWeld"/>
      <w:bookmarkStart w:id="2043" w:name="_Toc3557035"/>
      <w:bookmarkStart w:id="2044" w:name="_Toc34747285"/>
      <w:bookmarkStart w:id="2045" w:name="_Toc77102104"/>
      <w:bookmarkStart w:id="2046" w:name="_Toc288200766"/>
      <w:bookmarkStart w:id="2047" w:name="_Toc338939110"/>
      <w:bookmarkEnd w:id="2042"/>
      <w:r w:rsidRPr="007055D9">
        <w:t xml:space="preserve">Element </w:t>
      </w:r>
      <w:r>
        <w:t>"sheet_parameter</w:t>
      </w:r>
      <w:bookmarkEnd w:id="2043"/>
      <w:r>
        <w:t>"</w:t>
      </w:r>
      <w:bookmarkEnd w:id="2044"/>
      <w:bookmarkEnd w:id="2045"/>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2048" w:name="_Toc3566505"/>
      <w:bookmarkStart w:id="2049" w:name="_Toc34747507"/>
      <w:bookmarkStart w:id="2050" w:name="_Toc77095966"/>
      <w:bookmarkStart w:id="2051"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048"/>
      <w:bookmarkEnd w:id="2049"/>
      <w:bookmarkEnd w:id="2050"/>
      <w:bookmarkEnd w:id="2051"/>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052" w:name="_Toc3557036"/>
      <w:bookmarkStart w:id="2053" w:name="_Toc34747286"/>
      <w:bookmarkStart w:id="2054" w:name="_Toc77102105"/>
      <w:bookmarkStart w:id="2055" w:name="_Toc86869825"/>
      <w:r w:rsidRPr="007055D9">
        <w:t>Overlap Weld</w:t>
      </w:r>
      <w:bookmarkEnd w:id="2046"/>
      <w:bookmarkEnd w:id="2047"/>
      <w:bookmarkEnd w:id="2052"/>
      <w:bookmarkEnd w:id="2053"/>
      <w:bookmarkEnd w:id="2054"/>
      <w:bookmarkEnd w:id="2055"/>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056" w:name="_Toc3557037"/>
      <w:bookmarkStart w:id="2057" w:name="_Toc34747287"/>
      <w:bookmarkStart w:id="2058" w:name="_Toc77102106"/>
      <w:r w:rsidRPr="007055D9">
        <w:t>Simple Overlap Weld</w:t>
      </w:r>
      <w:bookmarkEnd w:id="2056"/>
      <w:bookmarkEnd w:id="2057"/>
      <w:bookmarkEnd w:id="20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99520"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06139C">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06139C">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06139C">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4937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059" w:name="_Toc3557135"/>
                            <w:bookmarkStart w:id="2060" w:name="_Toc34747388"/>
                            <w:bookmarkStart w:id="2061" w:name="_Toc76030586"/>
                            <w:bookmarkStart w:id="2062"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59"/>
                            <w:bookmarkEnd w:id="2060"/>
                            <w:bookmarkEnd w:id="2061"/>
                            <w:bookmarkEnd w:id="2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063" w:name="_Toc3557135"/>
                      <w:bookmarkStart w:id="2064" w:name="_Toc34747388"/>
                      <w:bookmarkStart w:id="2065" w:name="_Toc76030586"/>
                      <w:bookmarkStart w:id="206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063"/>
                      <w:bookmarkEnd w:id="2064"/>
                      <w:bookmarkEnd w:id="2065"/>
                      <w:bookmarkEnd w:id="206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0873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06139C">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06139C">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06139C">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5859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067" w:name="_Toc3557136"/>
                            <w:bookmarkStart w:id="2068" w:name="_Toc34747389"/>
                            <w:bookmarkStart w:id="2069" w:name="_Toc76030587"/>
                            <w:bookmarkStart w:id="2070"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67"/>
                            <w:bookmarkEnd w:id="2068"/>
                            <w:bookmarkEnd w:id="2069"/>
                            <w:bookmarkEnd w:id="2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071" w:name="_Toc3557136"/>
                      <w:bookmarkStart w:id="2072" w:name="_Toc34747389"/>
                      <w:bookmarkStart w:id="2073" w:name="_Toc76030587"/>
                      <w:bookmarkStart w:id="207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071"/>
                      <w:bookmarkEnd w:id="2072"/>
                      <w:bookmarkEnd w:id="2073"/>
                      <w:bookmarkEnd w:id="2074"/>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35pt;height:34.35pt" o:ole="">
            <v:imagedata r:id="rId181" o:title=""/>
          </v:shape>
          <o:OLEObject Type="Embed" ProgID="Equation.3" ShapeID="_x0000_i1028" DrawAspect="Content" ObjectID="_1697483087"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2075" w:name="_Toc3566506"/>
      <w:bookmarkStart w:id="2076" w:name="_Toc34747508"/>
      <w:bookmarkStart w:id="2077" w:name="_Toc77095967"/>
      <w:bookmarkStart w:id="2078"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2075"/>
      <w:bookmarkEnd w:id="2076"/>
      <w:bookmarkEnd w:id="2077"/>
      <w:bookmarkEnd w:id="2078"/>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79" w:name="_Toc338939112"/>
      <w:bookmarkStart w:id="2080" w:name="_Toc3557038"/>
      <w:bookmarkStart w:id="2081" w:name="_Toc34747288"/>
      <w:bookmarkStart w:id="2082" w:name="_Toc77102107"/>
      <w:r w:rsidRPr="007055D9">
        <w:t>Single Sided Double Overlap Weld</w:t>
      </w:r>
      <w:bookmarkEnd w:id="2079"/>
      <w:bookmarkEnd w:id="2080"/>
      <w:bookmarkEnd w:id="2081"/>
      <w:bookmarkEnd w:id="2082"/>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06139C">
      <w:pPr>
        <w:pStyle w:val="Aufzhlungszeichen"/>
        <w:keepNext/>
        <w:numPr>
          <w:ilvl w:val="0"/>
          <w:numId w:val="11"/>
        </w:numPr>
      </w:pPr>
      <w:r>
        <w:rPr>
          <w:b/>
          <w:bCs/>
          <w:i/>
          <w:iCs/>
          <w:noProof/>
          <w:lang w:eastAsia="en-US"/>
        </w:rPr>
        <w:drawing>
          <wp:anchor distT="0" distB="0" distL="114300" distR="114300" simplePos="0" relativeHeight="25152819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06139C">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06139C">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67808"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83" w:name="_Toc3557137"/>
                            <w:bookmarkStart w:id="2084" w:name="_Toc34747390"/>
                            <w:bookmarkStart w:id="2085" w:name="_Toc76030588"/>
                            <w:bookmarkStart w:id="2086"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83"/>
                            <w:bookmarkEnd w:id="2084"/>
                            <w:bookmarkEnd w:id="2085"/>
                            <w:bookmarkEnd w:id="20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87" w:name="_Toc3557137"/>
                      <w:bookmarkStart w:id="2088" w:name="_Toc34747390"/>
                      <w:bookmarkStart w:id="2089" w:name="_Toc76030588"/>
                      <w:bookmarkStart w:id="209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87"/>
                      <w:bookmarkEnd w:id="2088"/>
                      <w:bookmarkEnd w:id="2089"/>
                      <w:bookmarkEnd w:id="2090"/>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46624"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37408"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06139C">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06139C">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06139C">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77024"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91" w:name="_Toc3557138"/>
                            <w:bookmarkStart w:id="2092" w:name="_Toc34747391"/>
                            <w:bookmarkStart w:id="2093" w:name="_Toc76030589"/>
                            <w:bookmarkStart w:id="2094"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91"/>
                            <w:bookmarkEnd w:id="2092"/>
                            <w:bookmarkEnd w:id="2093"/>
                            <w:bookmarkEnd w:id="2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95" w:name="_Toc3557138"/>
                      <w:bookmarkStart w:id="2096" w:name="_Toc34747391"/>
                      <w:bookmarkStart w:id="2097" w:name="_Toc76030589"/>
                      <w:bookmarkStart w:id="209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95"/>
                      <w:bookmarkEnd w:id="2096"/>
                      <w:bookmarkEnd w:id="2097"/>
                      <w:bookmarkEnd w:id="2098"/>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1pt;height:37.65pt" o:ole="">
            <v:imagedata r:id="rId170" o:title=""/>
          </v:shape>
          <o:OLEObject Type="Embed" ProgID="Equation.3" ShapeID="_x0000_i1029" DrawAspect="Content" ObjectID="_1697483088" r:id="rId185"/>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99" w:name="_Toc3566507"/>
      <w:bookmarkStart w:id="2100" w:name="_Toc34747509"/>
      <w:bookmarkStart w:id="2101" w:name="_Toc77095968"/>
      <w:bookmarkStart w:id="2102"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99"/>
      <w:bookmarkEnd w:id="2100"/>
      <w:bookmarkEnd w:id="2101"/>
      <w:bookmarkEnd w:id="210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103" w:name="_Toc338939113"/>
      <w:bookmarkStart w:id="2104" w:name="_Toc3557039"/>
      <w:bookmarkStart w:id="2105" w:name="_Toc34747289"/>
      <w:bookmarkStart w:id="2106" w:name="_Toc77102108"/>
      <w:r w:rsidRPr="007055D9">
        <w:t>Double Sided Double Overlap Weld</w:t>
      </w:r>
      <w:bookmarkEnd w:id="2103"/>
      <w:bookmarkEnd w:id="2104"/>
      <w:bookmarkEnd w:id="2105"/>
      <w:bookmarkEnd w:id="2106"/>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5584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06139C">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06139C">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06139C">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8624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107" w:name="_Toc3557139"/>
                            <w:bookmarkStart w:id="2108" w:name="_Toc34747392"/>
                            <w:bookmarkStart w:id="2109" w:name="_Toc76030590"/>
                            <w:bookmarkStart w:id="2110"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07"/>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111" w:name="_Toc3557139"/>
                      <w:bookmarkStart w:id="2112" w:name="_Toc34747392"/>
                      <w:bookmarkStart w:id="2113" w:name="_Toc76030590"/>
                      <w:bookmarkStart w:id="211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111"/>
                      <w:bookmarkEnd w:id="2112"/>
                      <w:bookmarkEnd w:id="2113"/>
                      <w:bookmarkEnd w:id="2114"/>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7427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6505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06139C">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06139C">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06139C">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9545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115" w:name="_Toc3557140"/>
                            <w:bookmarkStart w:id="2116" w:name="_Toc34747393"/>
                            <w:bookmarkStart w:id="2117" w:name="_Toc76030591"/>
                            <w:bookmarkStart w:id="2118"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15"/>
                            <w:bookmarkEnd w:id="2116"/>
                            <w:bookmarkEnd w:id="2117"/>
                            <w:bookmarkEnd w:id="2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119" w:name="_Toc3557140"/>
                      <w:bookmarkStart w:id="2120" w:name="_Toc34747393"/>
                      <w:bookmarkStart w:id="2121" w:name="_Toc76030591"/>
                      <w:bookmarkStart w:id="212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119"/>
                      <w:bookmarkEnd w:id="2120"/>
                      <w:bookmarkEnd w:id="2121"/>
                      <w:bookmarkEnd w:id="2122"/>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1pt;height:37.65pt" o:ole="">
            <v:imagedata r:id="rId170" o:title=""/>
          </v:shape>
          <o:OLEObject Type="Embed" ProgID="Equation.3" ShapeID="_x0000_i1030" DrawAspect="Content" ObjectID="_1697483089" r:id="rId18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123" w:name="_Toc3566508"/>
      <w:bookmarkStart w:id="2124" w:name="_Toc34747510"/>
      <w:bookmarkStart w:id="2125" w:name="_Toc77095969"/>
      <w:bookmarkStart w:id="2126"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123"/>
      <w:bookmarkEnd w:id="2124"/>
      <w:bookmarkEnd w:id="2125"/>
      <w:bookmarkEnd w:id="2126"/>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127" w:name="_Toc338939196"/>
      <w:bookmarkStart w:id="2128" w:name="_Toc3557040"/>
      <w:bookmarkStart w:id="2129" w:name="_Toc34747290"/>
      <w:bookmarkStart w:id="2130" w:name="_Toc77102109"/>
      <w:r w:rsidRPr="007055D9">
        <w:t>Attributes</w:t>
      </w:r>
      <w:bookmarkEnd w:id="2127"/>
      <w:bookmarkEnd w:id="2128"/>
      <w:bookmarkEnd w:id="2129"/>
      <w:bookmarkEnd w:id="2130"/>
    </w:p>
    <w:p w14:paraId="4EF2ED14" w14:textId="77777777" w:rsidR="00FC68DB" w:rsidRPr="007055D9" w:rsidRDefault="00FC68DB" w:rsidP="00B202D2">
      <w:pPr>
        <w:pStyle w:val="berschrift5"/>
      </w:pPr>
      <w:bookmarkStart w:id="2131" w:name="_Toc338939198"/>
      <w:r w:rsidRPr="007055D9">
        <w:t xml:space="preserve">Attribute </w:t>
      </w:r>
      <w:r>
        <w:t>"</w:t>
      </w:r>
      <w:r w:rsidRPr="007055D9">
        <w:t>base</w:t>
      </w:r>
      <w:bookmarkEnd w:id="2131"/>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132" w:name="_Toc338939199"/>
      <w:r w:rsidRPr="007055D9">
        <w:t xml:space="preserve">Attribute </w:t>
      </w:r>
      <w:r>
        <w:t>"</w:t>
      </w:r>
      <w:r w:rsidRPr="007055D9">
        <w:t>technology</w:t>
      </w:r>
      <w:bookmarkEnd w:id="2132"/>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06139C">
      <w:pPr>
        <w:pStyle w:val="Aufzhlungszeichen"/>
        <w:numPr>
          <w:ilvl w:val="0"/>
          <w:numId w:val="11"/>
        </w:numPr>
        <w:rPr>
          <w:rStyle w:val="XMLElement"/>
        </w:rPr>
      </w:pPr>
      <w:r>
        <w:rPr>
          <w:rStyle w:val="XMLElement"/>
        </w:rPr>
        <w:t>friction</w:t>
      </w:r>
    </w:p>
    <w:p w14:paraId="6E1DCF3D" w14:textId="77777777" w:rsidR="00FC68DB" w:rsidRPr="007055D9" w:rsidRDefault="00FC68DB" w:rsidP="0006139C">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133" w:name="_Toc338939200"/>
      <w:bookmarkStart w:id="2134" w:name="_Toc3557041"/>
      <w:bookmarkStart w:id="2135" w:name="_Toc34747291"/>
      <w:bookmarkStart w:id="2136" w:name="_Toc77102110"/>
      <w:r w:rsidRPr="007055D9">
        <w:t xml:space="preserve">Element </w:t>
      </w:r>
      <w:r>
        <w:t>"</w:t>
      </w:r>
      <w:r w:rsidRPr="007055D9">
        <w:t>weld_position</w:t>
      </w:r>
      <w:bookmarkEnd w:id="2133"/>
      <w:bookmarkEnd w:id="2134"/>
      <w:r>
        <w:t>"</w:t>
      </w:r>
      <w:bookmarkEnd w:id="2135"/>
      <w:bookmarkEnd w:id="2136"/>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137" w:name="_Toc3566509"/>
      <w:bookmarkStart w:id="2138" w:name="_Toc34747511"/>
      <w:bookmarkStart w:id="2139" w:name="_Toc77095970"/>
      <w:bookmarkStart w:id="2140" w:name="_Toc338939203"/>
      <w:bookmarkStart w:id="2141"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137"/>
      <w:bookmarkEnd w:id="2138"/>
      <w:bookmarkEnd w:id="2139"/>
      <w:bookmarkEnd w:id="2141"/>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140"/>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06139C">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142" w:name="_Toc338939204"/>
      <w:r w:rsidRPr="007055D9">
        <w:t xml:space="preserve">Attribute </w:t>
      </w:r>
      <w:r>
        <w:t>"</w:t>
      </w:r>
      <w:r w:rsidRPr="007055D9">
        <w:t>thickness</w:t>
      </w:r>
      <w:bookmarkEnd w:id="2142"/>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143" w:name="_Toc338939205"/>
      <w:r w:rsidRPr="007055D9">
        <w:t xml:space="preserve">Attribute </w:t>
      </w:r>
      <w:r>
        <w:t>"</w:t>
      </w:r>
      <w:r w:rsidRPr="007055D9">
        <w:t>angle</w:t>
      </w:r>
      <w:bookmarkEnd w:id="2143"/>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144" w:name="_Toc338939206"/>
      <w:r w:rsidRPr="007055D9">
        <w:t xml:space="preserve">Attribute </w:t>
      </w:r>
      <w:r>
        <w:t>"</w:t>
      </w:r>
      <w:r w:rsidRPr="007055D9">
        <w:t>shape</w:t>
      </w:r>
      <w:bookmarkEnd w:id="2144"/>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145" w:name="_Toc338939207"/>
      <w:r w:rsidRPr="007055D9">
        <w:t xml:space="preserve">Attribute </w:t>
      </w:r>
      <w:r>
        <w:t>"</w:t>
      </w:r>
      <w:r w:rsidRPr="007055D9">
        <w:t>penetration</w:t>
      </w:r>
      <w:bookmarkEnd w:id="2145"/>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146" w:name="_Toc338939209"/>
      <w:r w:rsidRPr="007055D9">
        <w:t xml:space="preserve">Attribute </w:t>
      </w:r>
      <w:r>
        <w:t>"</w:t>
      </w:r>
      <w:r w:rsidRPr="007055D9">
        <w:t>filler</w:t>
      </w:r>
      <w:bookmarkEnd w:id="2146"/>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147" w:name="WeldDefinitionYJoint"/>
      <w:bookmarkStart w:id="2148" w:name="_Toc3557042"/>
      <w:bookmarkStart w:id="2149" w:name="_Toc34747292"/>
      <w:bookmarkStart w:id="2150" w:name="_Toc77102111"/>
      <w:bookmarkStart w:id="2151" w:name="_Toc288200767"/>
      <w:bookmarkStart w:id="2152" w:name="_Toc338939114"/>
      <w:bookmarkEnd w:id="2147"/>
      <w:r w:rsidRPr="007055D9">
        <w:t xml:space="preserve">Element </w:t>
      </w:r>
      <w:r>
        <w:t>"sheet_parameter</w:t>
      </w:r>
      <w:bookmarkEnd w:id="2148"/>
      <w:r>
        <w:t>"</w:t>
      </w:r>
      <w:bookmarkEnd w:id="2149"/>
      <w:bookmarkEnd w:id="2150"/>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153" w:name="_Toc3566510"/>
      <w:bookmarkStart w:id="2154" w:name="_Toc34747512"/>
      <w:bookmarkStart w:id="2155" w:name="_Toc77095971"/>
      <w:bookmarkStart w:id="2156"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153"/>
      <w:bookmarkEnd w:id="2154"/>
      <w:bookmarkEnd w:id="2155"/>
      <w:bookmarkEnd w:id="2156"/>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157" w:name="_Toc3557043"/>
      <w:bookmarkStart w:id="2158" w:name="_Toc34747293"/>
      <w:bookmarkStart w:id="2159" w:name="_Toc77102112"/>
      <w:bookmarkStart w:id="2160" w:name="_Toc86869826"/>
      <w:r w:rsidRPr="007055D9">
        <w:t>Y-Joint</w:t>
      </w:r>
      <w:bookmarkEnd w:id="2151"/>
      <w:bookmarkEnd w:id="2152"/>
      <w:bookmarkEnd w:id="2157"/>
      <w:bookmarkEnd w:id="2158"/>
      <w:bookmarkEnd w:id="2159"/>
      <w:bookmarkEnd w:id="2160"/>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161" w:name="_Toc3557044"/>
      <w:bookmarkStart w:id="2162" w:name="_Toc34747294"/>
      <w:bookmarkStart w:id="2163" w:name="_Toc77102113"/>
      <w:r w:rsidRPr="007055D9">
        <w:t>Sheet Parameters</w:t>
      </w:r>
      <w:bookmarkEnd w:id="2161"/>
      <w:bookmarkEnd w:id="2162"/>
      <w:bookmarkEnd w:id="2163"/>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06139C">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06139C">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06139C">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06139C">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164" w:name="_Toc3557045"/>
      <w:bookmarkStart w:id="2165" w:name="_Toc34747295"/>
      <w:bookmarkStart w:id="2166" w:name="_Toc77102114"/>
      <w:r w:rsidRPr="007055D9">
        <w:t>Weld Parameters</w:t>
      </w:r>
      <w:bookmarkEnd w:id="2164"/>
      <w:bookmarkEnd w:id="2165"/>
      <w:bookmarkEnd w:id="2166"/>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06139C">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06139C">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06139C">
      <w:pPr>
        <w:pStyle w:val="Aufzhlungszeichen"/>
        <w:keepNext/>
        <w:keepLines/>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65ECAC2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5C91F43" w:rsidR="00FC68DB" w:rsidRPr="00C330B4" w:rsidRDefault="00FC68DB" w:rsidP="00B202D2">
            <w:pPr>
              <w:pStyle w:val="Beschriftung"/>
            </w:pPr>
            <w:bookmarkStart w:id="2167" w:name="_Ref7931629"/>
            <w:bookmarkStart w:id="2168" w:name="_Toc76030592"/>
            <w:bookmarkStart w:id="2169"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167"/>
            <w:r>
              <w:t>: Y-Joint Sheet Layout</w:t>
            </w:r>
            <w:bookmarkEnd w:id="2168"/>
            <w:bookmarkEnd w:id="2169"/>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170" w:name="_Toc76030593"/>
            <w:bookmarkStart w:id="2171"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170"/>
            <w:bookmarkEnd w:id="2171"/>
            <w:r>
              <w:t xml:space="preserve"> </w:t>
            </w:r>
          </w:p>
        </w:tc>
      </w:tr>
    </w:tbl>
    <w:p w14:paraId="4E4CFC3E"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7.65pt" o:ole="">
            <v:imagedata r:id="rId170" o:title=""/>
          </v:shape>
          <o:OLEObject Type="Embed" ProgID="Equation.3" ShapeID="_x0000_i1031" DrawAspect="Content" ObjectID="_1697483090" r:id="rId193"/>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172" w:name="_Toc3566511"/>
      <w:bookmarkStart w:id="2173" w:name="_Toc34747513"/>
      <w:bookmarkStart w:id="2174" w:name="_Toc77095972"/>
      <w:bookmarkStart w:id="2175" w:name="_Toc338939211"/>
      <w:bookmarkStart w:id="2176"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172"/>
      <w:bookmarkEnd w:id="2173"/>
      <w:bookmarkEnd w:id="2174"/>
      <w:bookmarkEnd w:id="2176"/>
    </w:p>
    <w:p w14:paraId="449B6B32" w14:textId="77777777" w:rsidR="00FC68DB" w:rsidRPr="007055D9" w:rsidRDefault="00FC68DB" w:rsidP="00B202D2">
      <w:pPr>
        <w:pStyle w:val="berschrift4"/>
      </w:pPr>
      <w:bookmarkStart w:id="2177" w:name="_Toc3557046"/>
      <w:bookmarkStart w:id="2178" w:name="_Toc34747296"/>
      <w:bookmarkStart w:id="2179" w:name="_Toc77102115"/>
      <w:r w:rsidRPr="007055D9">
        <w:lastRenderedPageBreak/>
        <w:t>Attributes</w:t>
      </w:r>
      <w:bookmarkEnd w:id="2175"/>
      <w:bookmarkEnd w:id="2177"/>
      <w:bookmarkEnd w:id="2178"/>
      <w:bookmarkEnd w:id="2179"/>
    </w:p>
    <w:p w14:paraId="196C39A1" w14:textId="77777777" w:rsidR="00FC68DB" w:rsidRPr="007055D9" w:rsidRDefault="00FC68DB" w:rsidP="00B202D2">
      <w:pPr>
        <w:pStyle w:val="berschrift5"/>
      </w:pPr>
      <w:bookmarkStart w:id="2180" w:name="_Toc338939213"/>
      <w:r w:rsidRPr="007055D9">
        <w:t xml:space="preserve">Attribute </w:t>
      </w:r>
      <w:r>
        <w:t>"</w:t>
      </w:r>
      <w:r w:rsidRPr="007055D9">
        <w:t>base</w:t>
      </w:r>
      <w:bookmarkEnd w:id="218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81" w:name="_Toc338939214"/>
      <w:r w:rsidRPr="007055D9">
        <w:t xml:space="preserve">Attribute </w:t>
      </w:r>
      <w:r>
        <w:t>"</w:t>
      </w:r>
      <w:r w:rsidRPr="007055D9">
        <w:t>technology</w:t>
      </w:r>
      <w:bookmarkEnd w:id="218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06139C">
      <w:pPr>
        <w:pStyle w:val="Aufzhlungszeichen"/>
        <w:numPr>
          <w:ilvl w:val="0"/>
          <w:numId w:val="11"/>
        </w:numPr>
        <w:rPr>
          <w:rStyle w:val="XMLElement"/>
        </w:rPr>
      </w:pPr>
      <w:r>
        <w:rPr>
          <w:rStyle w:val="XMLElement"/>
        </w:rPr>
        <w:t>friction</w:t>
      </w:r>
    </w:p>
    <w:p w14:paraId="4C8E9EFA" w14:textId="77777777" w:rsidR="00FC68DB" w:rsidRPr="007055D9" w:rsidRDefault="00FC68DB" w:rsidP="0006139C">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82" w:name="_Toc338939215"/>
      <w:bookmarkStart w:id="2183" w:name="_Toc3557047"/>
      <w:bookmarkStart w:id="2184" w:name="_Toc34747297"/>
      <w:bookmarkStart w:id="2185" w:name="_Toc77102116"/>
      <w:r w:rsidRPr="007055D9">
        <w:t xml:space="preserve">Element </w:t>
      </w:r>
      <w:r>
        <w:t>"</w:t>
      </w:r>
      <w:r w:rsidRPr="007055D9">
        <w:t>weld_position</w:t>
      </w:r>
      <w:bookmarkEnd w:id="2182"/>
      <w:bookmarkEnd w:id="2183"/>
      <w:r>
        <w:t>"</w:t>
      </w:r>
      <w:bookmarkEnd w:id="2184"/>
      <w:bookmarkEnd w:id="2185"/>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86" w:name="_Toc3566512"/>
      <w:bookmarkStart w:id="2187" w:name="_Toc34747514"/>
      <w:bookmarkStart w:id="2188" w:name="_Toc77095973"/>
      <w:bookmarkStart w:id="2189" w:name="_Toc338939218"/>
      <w:bookmarkStart w:id="2190"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186"/>
      <w:bookmarkEnd w:id="2187"/>
      <w:bookmarkEnd w:id="2188"/>
      <w:bookmarkEnd w:id="2190"/>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89"/>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06139C">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06139C">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06139C">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91" w:name="_Toc338939219"/>
      <w:r w:rsidRPr="007055D9">
        <w:t xml:space="preserve">Attribute </w:t>
      </w:r>
      <w:r>
        <w:t>"</w:t>
      </w:r>
      <w:r w:rsidRPr="007055D9">
        <w:t>thickness</w:t>
      </w:r>
      <w:bookmarkEnd w:id="219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92" w:name="_Toc3566513"/>
      <w:bookmarkStart w:id="2193" w:name="_Toc34747515"/>
      <w:bookmarkStart w:id="2194" w:name="_Toc77095974"/>
      <w:bookmarkStart w:id="2195" w:name="_Toc338939220"/>
      <w:bookmarkStart w:id="2196"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92"/>
      <w:bookmarkEnd w:id="2193"/>
      <w:bookmarkEnd w:id="2194"/>
      <w:bookmarkEnd w:id="2196"/>
    </w:p>
    <w:p w14:paraId="6D37B18D" w14:textId="77777777" w:rsidR="00FC68DB" w:rsidRPr="007055D9" w:rsidRDefault="00FC68DB" w:rsidP="00B202D2">
      <w:pPr>
        <w:pStyle w:val="berschrift5"/>
      </w:pPr>
      <w:r w:rsidRPr="007055D9">
        <w:t xml:space="preserve">Attribute </w:t>
      </w:r>
      <w:r>
        <w:t>"</w:t>
      </w:r>
      <w:r w:rsidRPr="007055D9">
        <w:t>angle</w:t>
      </w:r>
      <w:bookmarkEnd w:id="2195"/>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97" w:name="_Toc338939221"/>
      <w:r w:rsidRPr="007055D9">
        <w:t xml:space="preserve">Attribute </w:t>
      </w:r>
      <w:r>
        <w:t>"</w:t>
      </w:r>
      <w:r w:rsidRPr="007055D9">
        <w:t>penetration</w:t>
      </w:r>
      <w:bookmarkEnd w:id="219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98" w:name="_Toc338939223"/>
      <w:r w:rsidRPr="007055D9">
        <w:t xml:space="preserve">Attribute </w:t>
      </w:r>
      <w:r>
        <w:t>"</w:t>
      </w:r>
      <w:r w:rsidRPr="007055D9">
        <w:t>shape</w:t>
      </w:r>
      <w:bookmarkEnd w:id="219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99" w:name="_Toc338939224"/>
      <w:r w:rsidRPr="007055D9">
        <w:t xml:space="preserve">Attribute </w:t>
      </w:r>
      <w:r>
        <w:t>"</w:t>
      </w:r>
      <w:r w:rsidRPr="007055D9">
        <w:t>filler</w:t>
      </w:r>
      <w:bookmarkEnd w:id="219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lastRenderedPageBreak/>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200" w:name="_Toc3557048"/>
      <w:bookmarkStart w:id="2201" w:name="_Toc34747298"/>
      <w:bookmarkStart w:id="2202" w:name="_Toc77102117"/>
      <w:r w:rsidRPr="007055D9">
        <w:t xml:space="preserve">Element </w:t>
      </w:r>
      <w:r>
        <w:t>"sheet_parameter</w:t>
      </w:r>
      <w:bookmarkEnd w:id="2200"/>
      <w:r>
        <w:t>"</w:t>
      </w:r>
      <w:bookmarkEnd w:id="2201"/>
      <w:bookmarkEnd w:id="2202"/>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203" w:name="_Toc3566514"/>
      <w:bookmarkStart w:id="2204" w:name="_Toc34747516"/>
      <w:bookmarkStart w:id="2205" w:name="_Toc77095975"/>
      <w:bookmarkStart w:id="2206"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203"/>
      <w:bookmarkEnd w:id="2204"/>
      <w:bookmarkEnd w:id="2205"/>
      <w:bookmarkEnd w:id="2206"/>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207" w:name="WeldDefinitionKJoint"/>
      <w:bookmarkStart w:id="2208" w:name="_Toc338939115"/>
      <w:bookmarkStart w:id="2209" w:name="_Toc3557049"/>
      <w:bookmarkStart w:id="2210" w:name="_Toc34747299"/>
      <w:bookmarkStart w:id="2211" w:name="_Toc77102118"/>
      <w:bookmarkStart w:id="2212" w:name="_Toc86869827"/>
      <w:bookmarkEnd w:id="2207"/>
      <w:r w:rsidRPr="007055D9">
        <w:t>K-Joint</w:t>
      </w:r>
      <w:bookmarkEnd w:id="2208"/>
      <w:bookmarkEnd w:id="2209"/>
      <w:bookmarkEnd w:id="2210"/>
      <w:bookmarkEnd w:id="2211"/>
      <w:bookmarkEnd w:id="221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0192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213" w:name="_Toc3557050"/>
      <w:bookmarkStart w:id="2214" w:name="_Toc34747300"/>
      <w:bookmarkStart w:id="2215" w:name="_Toc77102119"/>
      <w:r w:rsidRPr="007055D9">
        <w:t>Sheet Parameters</w:t>
      </w:r>
      <w:bookmarkEnd w:id="2213"/>
      <w:bookmarkEnd w:id="2214"/>
      <w:bookmarkEnd w:id="2215"/>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06139C">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06139C">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06139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06139C">
      <w:pPr>
        <w:pStyle w:val="Aufzhlungszeichen"/>
        <w:numPr>
          <w:ilvl w:val="0"/>
          <w:numId w:val="11"/>
        </w:numPr>
      </w:pPr>
      <w:r>
        <w:rPr>
          <w:noProof/>
          <w:lang w:eastAsia="en-US"/>
        </w:rPr>
        <mc:AlternateContent>
          <mc:Choice Requires="wps">
            <w:drawing>
              <wp:anchor distT="0" distB="0" distL="114300" distR="114300" simplePos="0" relativeHeight="25180467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216" w:name="_Ref7932243"/>
                            <w:bookmarkStart w:id="2217" w:name="_Toc3557143"/>
                            <w:bookmarkStart w:id="2218" w:name="_Ref7932230"/>
                            <w:bookmarkStart w:id="2219" w:name="_Toc34747396"/>
                            <w:bookmarkStart w:id="2220" w:name="_Toc76030594"/>
                            <w:bookmarkStart w:id="2221" w:name="_Toc86869923"/>
                            <w:r>
                              <w:t xml:space="preserve">Figure </w:t>
                            </w:r>
                            <w:r>
                              <w:fldChar w:fldCharType="begin"/>
                            </w:r>
                            <w:r>
                              <w:instrText xml:space="preserve"> SEQ Figure \* ARABIC </w:instrText>
                            </w:r>
                            <w:r>
                              <w:fldChar w:fldCharType="separate"/>
                            </w:r>
                            <w:r>
                              <w:rPr>
                                <w:noProof/>
                              </w:rPr>
                              <w:t>73</w:t>
                            </w:r>
                            <w:r>
                              <w:fldChar w:fldCharType="end"/>
                            </w:r>
                            <w:bookmarkEnd w:id="2216"/>
                            <w:r>
                              <w:t>: K-Joint Sheet Layout</w:t>
                            </w:r>
                            <w:bookmarkEnd w:id="2217"/>
                            <w:bookmarkEnd w:id="2218"/>
                            <w:bookmarkEnd w:id="2219"/>
                            <w:bookmarkEnd w:id="2220"/>
                            <w:bookmarkEnd w:id="2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222" w:name="_Ref7932243"/>
                      <w:bookmarkStart w:id="2223" w:name="_Toc3557143"/>
                      <w:bookmarkStart w:id="2224" w:name="_Ref7932230"/>
                      <w:bookmarkStart w:id="2225" w:name="_Toc34747396"/>
                      <w:bookmarkStart w:id="2226" w:name="_Toc76030594"/>
                      <w:bookmarkStart w:id="2227" w:name="_Toc86869923"/>
                      <w:r>
                        <w:t xml:space="preserve">Figure </w:t>
                      </w:r>
                      <w:r>
                        <w:fldChar w:fldCharType="begin"/>
                      </w:r>
                      <w:r>
                        <w:instrText xml:space="preserve"> SEQ Figure \* ARABIC </w:instrText>
                      </w:r>
                      <w:r>
                        <w:fldChar w:fldCharType="separate"/>
                      </w:r>
                      <w:r>
                        <w:rPr>
                          <w:noProof/>
                        </w:rPr>
                        <w:t>73</w:t>
                      </w:r>
                      <w:r>
                        <w:fldChar w:fldCharType="end"/>
                      </w:r>
                      <w:bookmarkEnd w:id="2222"/>
                      <w:r>
                        <w:t>: K-Joint Sheet Layout</w:t>
                      </w:r>
                      <w:bookmarkEnd w:id="2223"/>
                      <w:bookmarkEnd w:id="2224"/>
                      <w:bookmarkEnd w:id="2225"/>
                      <w:bookmarkEnd w:id="2226"/>
                      <w:bookmarkEnd w:id="2227"/>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228" w:name="_Toc3557051"/>
      <w:bookmarkStart w:id="2229" w:name="_Toc34747301"/>
      <w:bookmarkStart w:id="2230" w:name="_Toc77102120"/>
      <w:r w:rsidRPr="007055D9">
        <w:lastRenderedPageBreak/>
        <w:t>Weld Parameters</w:t>
      </w:r>
      <w:bookmarkEnd w:id="2228"/>
      <w:bookmarkEnd w:id="2229"/>
      <w:bookmarkEnd w:id="2230"/>
    </w:p>
    <w:p w14:paraId="2E3C7F48" w14:textId="77777777" w:rsidR="00FC68DB" w:rsidRPr="007055D9" w:rsidRDefault="00FC68DB" w:rsidP="00B202D2">
      <w:pPr>
        <w:keepNext/>
      </w:pPr>
      <w:r>
        <w:rPr>
          <w:noProof/>
          <w:lang w:val="en-US"/>
        </w:rPr>
        <w:drawing>
          <wp:anchor distT="0" distB="0" distL="114300" distR="114300" simplePos="0" relativeHeight="25161113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3888"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231" w:name="_Toc3557144"/>
                            <w:bookmarkStart w:id="2232" w:name="_Toc34747397"/>
                            <w:bookmarkStart w:id="2233" w:name="_Toc76030595"/>
                            <w:bookmarkStart w:id="2234"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31"/>
                            <w:bookmarkEnd w:id="2232"/>
                            <w:bookmarkEnd w:id="2233"/>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235" w:name="_Toc3557144"/>
                      <w:bookmarkStart w:id="2236" w:name="_Toc34747397"/>
                      <w:bookmarkStart w:id="2237" w:name="_Toc76030595"/>
                      <w:bookmarkStart w:id="223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235"/>
                      <w:bookmarkEnd w:id="2236"/>
                      <w:bookmarkEnd w:id="2237"/>
                      <w:bookmarkEnd w:id="2238"/>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06139C">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06139C">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06139C">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1.95pt;height:37.65pt" o:ole="">
            <v:imagedata r:id="rId170" o:title=""/>
          </v:shape>
          <o:OLEObject Type="Embed" ProgID="Equation.3" ShapeID="_x0000_i1032" DrawAspect="Content" ObjectID="_1697483091" r:id="rId19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239" w:name="_Toc3566515"/>
      <w:bookmarkStart w:id="2240" w:name="_Toc34747517"/>
      <w:bookmarkStart w:id="2241" w:name="_Toc77095976"/>
      <w:bookmarkStart w:id="2242"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239"/>
      <w:bookmarkEnd w:id="2240"/>
      <w:bookmarkEnd w:id="2241"/>
      <w:bookmarkEnd w:id="224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243" w:name="_Toc338939226"/>
      <w:bookmarkStart w:id="2244" w:name="_Toc3557052"/>
      <w:bookmarkStart w:id="2245" w:name="_Toc34747302"/>
      <w:bookmarkStart w:id="2246" w:name="_Toc77102121"/>
      <w:r w:rsidRPr="007055D9">
        <w:t>Attributes</w:t>
      </w:r>
      <w:bookmarkEnd w:id="2243"/>
      <w:bookmarkEnd w:id="2244"/>
      <w:bookmarkEnd w:id="2245"/>
      <w:bookmarkEnd w:id="2246"/>
    </w:p>
    <w:p w14:paraId="5D24B36D" w14:textId="77777777" w:rsidR="00FC68DB" w:rsidRPr="007055D9" w:rsidRDefault="00FC68DB" w:rsidP="00B202D2">
      <w:pPr>
        <w:pStyle w:val="berschrift5"/>
      </w:pPr>
      <w:bookmarkStart w:id="2247" w:name="_Toc338939228"/>
      <w:r w:rsidRPr="007055D9">
        <w:t xml:space="preserve">Attribute </w:t>
      </w:r>
      <w:r>
        <w:t>"</w:t>
      </w:r>
      <w:r w:rsidRPr="007055D9">
        <w:t>base</w:t>
      </w:r>
      <w:bookmarkEnd w:id="224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48" w:name="_Toc338939229"/>
      <w:r w:rsidRPr="007055D9">
        <w:t xml:space="preserve">Attribute </w:t>
      </w:r>
      <w:r>
        <w:t>"</w:t>
      </w:r>
      <w:r w:rsidRPr="007055D9">
        <w:t>technology</w:t>
      </w:r>
      <w:bookmarkEnd w:id="224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06139C">
      <w:pPr>
        <w:pStyle w:val="Aufzhlungszeichen"/>
        <w:numPr>
          <w:ilvl w:val="0"/>
          <w:numId w:val="11"/>
        </w:numPr>
        <w:rPr>
          <w:rStyle w:val="XMLElement"/>
        </w:rPr>
      </w:pPr>
      <w:r>
        <w:rPr>
          <w:rStyle w:val="XMLElement"/>
        </w:rPr>
        <w:t>friction</w:t>
      </w:r>
    </w:p>
    <w:p w14:paraId="4060CFDD" w14:textId="77777777" w:rsidR="00FC68DB" w:rsidRPr="007055D9" w:rsidRDefault="00FC68DB" w:rsidP="0006139C">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49" w:name="_Toc338939230"/>
      <w:bookmarkStart w:id="2250" w:name="_Toc3557053"/>
      <w:bookmarkStart w:id="2251" w:name="_Toc34747303"/>
      <w:bookmarkStart w:id="2252" w:name="_Toc77102122"/>
      <w:r w:rsidRPr="007055D9">
        <w:t xml:space="preserve">Element </w:t>
      </w:r>
      <w:r>
        <w:t>"</w:t>
      </w:r>
      <w:r w:rsidRPr="007055D9">
        <w:t>weld_position</w:t>
      </w:r>
      <w:bookmarkEnd w:id="2249"/>
      <w:bookmarkEnd w:id="2250"/>
      <w:r>
        <w:t>"</w:t>
      </w:r>
      <w:bookmarkEnd w:id="2251"/>
      <w:bookmarkEnd w:id="2252"/>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253" w:name="_Toc3566516"/>
      <w:bookmarkStart w:id="2254" w:name="_Toc34747518"/>
      <w:bookmarkStart w:id="2255" w:name="_Toc77095977"/>
      <w:bookmarkStart w:id="2256" w:name="_Toc338939233"/>
      <w:bookmarkStart w:id="2257"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253"/>
      <w:bookmarkEnd w:id="2254"/>
      <w:bookmarkEnd w:id="2255"/>
      <w:bookmarkEnd w:id="225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25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06139C">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06139C">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06139C">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58" w:name="_Toc338939234"/>
      <w:r w:rsidRPr="007055D9">
        <w:t xml:space="preserve">Attribute </w:t>
      </w:r>
      <w:r>
        <w:t>"</w:t>
      </w:r>
      <w:r w:rsidRPr="007055D9">
        <w:t>thickness</w:t>
      </w:r>
      <w:bookmarkEnd w:id="225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259" w:name="_Toc3566517"/>
      <w:bookmarkStart w:id="2260" w:name="_Toc34747519"/>
      <w:bookmarkStart w:id="2261" w:name="_Toc77095978"/>
      <w:bookmarkStart w:id="2262" w:name="_Toc338939235"/>
      <w:bookmarkStart w:id="2263"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259"/>
      <w:bookmarkEnd w:id="2260"/>
      <w:bookmarkEnd w:id="2261"/>
      <w:bookmarkEnd w:id="2263"/>
    </w:p>
    <w:p w14:paraId="435000B6" w14:textId="77777777" w:rsidR="00FC68DB" w:rsidRPr="007055D9" w:rsidRDefault="00FC68DB" w:rsidP="00B202D2">
      <w:pPr>
        <w:pStyle w:val="berschrift5"/>
      </w:pPr>
      <w:r w:rsidRPr="007055D9">
        <w:t xml:space="preserve">Attribute </w:t>
      </w:r>
      <w:r>
        <w:t>"</w:t>
      </w:r>
      <w:r w:rsidRPr="007055D9">
        <w:t>angle</w:t>
      </w:r>
      <w:bookmarkEnd w:id="226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264" w:name="_Toc338939236"/>
      <w:r w:rsidRPr="007055D9">
        <w:t xml:space="preserve">Attribute </w:t>
      </w:r>
      <w:r>
        <w:t>"</w:t>
      </w:r>
      <w:r w:rsidRPr="007055D9">
        <w:t>penetration</w:t>
      </w:r>
      <w:bookmarkEnd w:id="226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65" w:name="_Toc338939238"/>
      <w:r w:rsidRPr="007055D9">
        <w:lastRenderedPageBreak/>
        <w:t xml:space="preserve">Attribute </w:t>
      </w:r>
      <w:r>
        <w:t>"</w:t>
      </w:r>
      <w:r w:rsidRPr="007055D9">
        <w:t>shape</w:t>
      </w:r>
      <w:bookmarkEnd w:id="226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66" w:name="_Toc338939239"/>
      <w:r w:rsidRPr="007055D9">
        <w:t xml:space="preserve">Attribute </w:t>
      </w:r>
      <w:r>
        <w:t>"</w:t>
      </w:r>
      <w:r w:rsidRPr="007055D9">
        <w:t>filler</w:t>
      </w:r>
      <w:bookmarkEnd w:id="226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06139C">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06139C">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67" w:name="WeldDefinitionCrossJoint"/>
      <w:bookmarkStart w:id="2268" w:name="_Ref397588351"/>
      <w:bookmarkStart w:id="2269" w:name="_Toc3557054"/>
      <w:bookmarkStart w:id="2270" w:name="_Toc34747304"/>
      <w:bookmarkStart w:id="2271" w:name="_Toc77102123"/>
      <w:bookmarkStart w:id="2272" w:name="_Toc338939116"/>
      <w:bookmarkEnd w:id="2267"/>
      <w:r w:rsidRPr="007055D9">
        <w:lastRenderedPageBreak/>
        <w:t xml:space="preserve">Element </w:t>
      </w:r>
      <w:r>
        <w:t>"sheet_parameter</w:t>
      </w:r>
      <w:bookmarkEnd w:id="2268"/>
      <w:bookmarkEnd w:id="2269"/>
      <w:r>
        <w:t>"</w:t>
      </w:r>
      <w:bookmarkEnd w:id="2270"/>
      <w:bookmarkEnd w:id="2271"/>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273" w:name="_Toc3566518"/>
      <w:bookmarkStart w:id="2274" w:name="_Toc34747520"/>
      <w:bookmarkStart w:id="2275" w:name="_Toc77095979"/>
      <w:bookmarkStart w:id="2276"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273"/>
      <w:bookmarkEnd w:id="2274"/>
      <w:bookmarkEnd w:id="2275"/>
      <w:bookmarkEnd w:id="2276"/>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77" w:name="_Toc3557055"/>
      <w:bookmarkStart w:id="2278" w:name="_Toc34747305"/>
      <w:bookmarkStart w:id="2279" w:name="_Toc77102124"/>
      <w:bookmarkStart w:id="2280" w:name="_Toc86869828"/>
      <w:r>
        <w:t>Cruciform Joint</w:t>
      </w:r>
      <w:bookmarkEnd w:id="2272"/>
      <w:bookmarkEnd w:id="2277"/>
      <w:bookmarkEnd w:id="2278"/>
      <w:bookmarkEnd w:id="2279"/>
      <w:bookmarkEnd w:id="228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81" w:name="GenericSeamWeldWeldingTechnology"/>
      <w:bookmarkEnd w:id="2281"/>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82" w:name="_Toc3557056"/>
      <w:bookmarkStart w:id="2283" w:name="_Toc34747306"/>
      <w:bookmarkStart w:id="2284" w:name="_Toc77102125"/>
      <w:r>
        <w:rPr>
          <w:noProof/>
          <w:lang w:val="en-US" w:eastAsia="en-US"/>
        </w:rPr>
        <w:drawing>
          <wp:anchor distT="0" distB="0" distL="114300" distR="114300" simplePos="0" relativeHeight="25162035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82"/>
      <w:bookmarkEnd w:id="2283"/>
      <w:bookmarkEnd w:id="228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06139C">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06139C">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06139C">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06139C">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85" w:name="_Toc3557057"/>
      <w:bookmarkStart w:id="2286" w:name="_Toc34747307"/>
      <w:bookmarkStart w:id="2287" w:name="_Toc77102126"/>
      <w:r>
        <w:rPr>
          <w:noProof/>
          <w:lang w:val="en-US" w:eastAsia="en-US"/>
        </w:rPr>
        <mc:AlternateContent>
          <mc:Choice Requires="wps">
            <w:drawing>
              <wp:anchor distT="0" distB="0" distL="114300" distR="114300" simplePos="0" relativeHeight="251823104"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88" w:name="_Toc3557145"/>
                            <w:bookmarkStart w:id="2289" w:name="_Toc34747398"/>
                            <w:bookmarkStart w:id="2290" w:name="_Toc76030596"/>
                            <w:bookmarkStart w:id="2291"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88"/>
                            <w:bookmarkEnd w:id="2289"/>
                            <w:bookmarkEnd w:id="2290"/>
                            <w:bookmarkEnd w:id="2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92" w:name="_Toc3557145"/>
                      <w:bookmarkStart w:id="2293" w:name="_Toc34747398"/>
                      <w:bookmarkStart w:id="2294" w:name="_Toc76030596"/>
                      <w:bookmarkStart w:id="229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92"/>
                      <w:bookmarkEnd w:id="2293"/>
                      <w:bookmarkEnd w:id="2294"/>
                      <w:bookmarkEnd w:id="2295"/>
                    </w:p>
                  </w:txbxContent>
                </v:textbox>
              </v:shape>
            </w:pict>
          </mc:Fallback>
        </mc:AlternateContent>
      </w:r>
      <w:r w:rsidRPr="007055D9">
        <w:t>Weld Parameters</w:t>
      </w:r>
      <w:bookmarkEnd w:id="2285"/>
      <w:bookmarkEnd w:id="2286"/>
      <w:bookmarkEnd w:id="2287"/>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9568"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8784"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96" w:name="_Toc3557146"/>
                            <w:bookmarkStart w:id="2297" w:name="_Toc34747399"/>
                            <w:bookmarkStart w:id="2298" w:name="_Toc76030597"/>
                            <w:bookmarkStart w:id="2299"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96"/>
                            <w:bookmarkEnd w:id="2297"/>
                            <w:bookmarkEnd w:id="2298"/>
                            <w:bookmarkEnd w:id="2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300" w:name="_Toc3557146"/>
                      <w:bookmarkStart w:id="2301" w:name="_Toc34747399"/>
                      <w:bookmarkStart w:id="2302" w:name="_Toc76030597"/>
                      <w:bookmarkStart w:id="230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300"/>
                      <w:bookmarkEnd w:id="2301"/>
                      <w:bookmarkEnd w:id="2302"/>
                      <w:bookmarkEnd w:id="2303"/>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06139C">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06139C">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06139C">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65pt;height:37.65pt" o:ole="">
            <v:imagedata r:id="rId170" o:title=""/>
          </v:shape>
          <o:OLEObject Type="Embed" ProgID="Equation.3" ShapeID="_x0000_i1033" DrawAspect="Content" ObjectID="_1697483092" r:id="rId199"/>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304" w:name="_Toc3566519"/>
      <w:bookmarkStart w:id="2305" w:name="_Toc34747521"/>
      <w:bookmarkStart w:id="2306" w:name="_Toc77095980"/>
      <w:bookmarkStart w:id="2307" w:name="_Toc338939241"/>
      <w:bookmarkStart w:id="2308" w:name="_Toc288196482"/>
      <w:bookmarkStart w:id="2309" w:name="_Toc288200784"/>
      <w:bookmarkStart w:id="2310" w:name="_Toc338938909"/>
      <w:bookmarkStart w:id="2311" w:name="_Toc338939128"/>
      <w:bookmarkStart w:id="2312" w:name="_Toc86870152"/>
      <w:bookmarkEnd w:id="1817"/>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304"/>
      <w:bookmarkEnd w:id="2305"/>
      <w:bookmarkEnd w:id="2306"/>
      <w:bookmarkEnd w:id="2312"/>
    </w:p>
    <w:p w14:paraId="67851E1D" w14:textId="77777777" w:rsidR="00FC68DB" w:rsidRPr="007055D9" w:rsidRDefault="00FC68DB" w:rsidP="00B202D2">
      <w:pPr>
        <w:pStyle w:val="berschrift4"/>
      </w:pPr>
      <w:bookmarkStart w:id="2313" w:name="_Toc3557058"/>
      <w:bookmarkStart w:id="2314" w:name="_Toc34747308"/>
      <w:bookmarkStart w:id="2315" w:name="_Toc77102127"/>
      <w:r w:rsidRPr="007055D9">
        <w:t>Attributes</w:t>
      </w:r>
      <w:bookmarkEnd w:id="2307"/>
      <w:bookmarkEnd w:id="2313"/>
      <w:bookmarkEnd w:id="2314"/>
      <w:bookmarkEnd w:id="2315"/>
    </w:p>
    <w:p w14:paraId="78E13020" w14:textId="77777777" w:rsidR="00FC68DB" w:rsidRPr="007055D9" w:rsidRDefault="00FC68DB" w:rsidP="00B202D2">
      <w:pPr>
        <w:pStyle w:val="berschrift5"/>
      </w:pPr>
      <w:bookmarkStart w:id="2316" w:name="_Toc338939243"/>
      <w:r w:rsidRPr="007055D9">
        <w:t xml:space="preserve">Attribute </w:t>
      </w:r>
      <w:r>
        <w:t>"</w:t>
      </w:r>
      <w:r w:rsidRPr="007055D9">
        <w:t>base</w:t>
      </w:r>
      <w:bookmarkEnd w:id="2316"/>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317" w:name="_Toc338939244"/>
      <w:r w:rsidRPr="007055D9">
        <w:t xml:space="preserve">Attribute </w:t>
      </w:r>
      <w:r>
        <w:t>"</w:t>
      </w:r>
      <w:r w:rsidRPr="007055D9">
        <w:t>technology</w:t>
      </w:r>
      <w:bookmarkEnd w:id="2317"/>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06139C">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06139C">
      <w:pPr>
        <w:pStyle w:val="Aufzhlungszeichen"/>
        <w:numPr>
          <w:ilvl w:val="0"/>
          <w:numId w:val="11"/>
        </w:numPr>
        <w:rPr>
          <w:rStyle w:val="XMLElement"/>
        </w:rPr>
      </w:pPr>
      <w:r>
        <w:rPr>
          <w:rStyle w:val="XMLElement"/>
        </w:rPr>
        <w:t>friction</w:t>
      </w:r>
    </w:p>
    <w:p w14:paraId="680FA9D8" w14:textId="77777777" w:rsidR="00FC68DB" w:rsidRPr="007055D9" w:rsidRDefault="00FC68DB" w:rsidP="0006139C">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318" w:name="_Toc338939245"/>
      <w:bookmarkStart w:id="2319" w:name="_Toc3557059"/>
      <w:bookmarkStart w:id="2320" w:name="_Toc34747309"/>
      <w:bookmarkStart w:id="2321" w:name="_Toc77102128"/>
      <w:r w:rsidRPr="007055D9">
        <w:t xml:space="preserve">Element </w:t>
      </w:r>
      <w:r>
        <w:t>"</w:t>
      </w:r>
      <w:r w:rsidRPr="007055D9">
        <w:t>weld_position</w:t>
      </w:r>
      <w:bookmarkEnd w:id="2318"/>
      <w:bookmarkEnd w:id="2319"/>
      <w:r>
        <w:t>"</w:t>
      </w:r>
      <w:bookmarkEnd w:id="2320"/>
      <w:bookmarkEnd w:id="2321"/>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lastRenderedPageBreak/>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322" w:name="_Toc3566520"/>
      <w:bookmarkStart w:id="2323" w:name="_Toc34747522"/>
      <w:bookmarkStart w:id="2324" w:name="_Toc77095981"/>
      <w:bookmarkStart w:id="2325" w:name="_Toc338939248"/>
      <w:bookmarkStart w:id="2326"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322"/>
      <w:bookmarkEnd w:id="2323"/>
      <w:bookmarkEnd w:id="2324"/>
      <w:bookmarkEnd w:id="2326"/>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325"/>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06139C">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06139C">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06139C">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327" w:name="_Toc338939249"/>
      <w:r w:rsidRPr="007055D9">
        <w:t xml:space="preserve">Attribute </w:t>
      </w:r>
      <w:r>
        <w:t>"</w:t>
      </w:r>
      <w:r w:rsidRPr="007055D9">
        <w:t>thickness</w:t>
      </w:r>
      <w:bookmarkEnd w:id="2327"/>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328" w:name="_Toc3566521"/>
      <w:bookmarkStart w:id="2329" w:name="_Toc34747523"/>
      <w:bookmarkStart w:id="2330" w:name="_Toc77095982"/>
      <w:bookmarkStart w:id="2331" w:name="_Toc338939250"/>
      <w:bookmarkStart w:id="2332"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328"/>
      <w:bookmarkEnd w:id="2329"/>
      <w:bookmarkEnd w:id="2330"/>
      <w:bookmarkEnd w:id="2332"/>
    </w:p>
    <w:p w14:paraId="7171C538" w14:textId="77777777" w:rsidR="00FC68DB" w:rsidRPr="007055D9" w:rsidRDefault="00FC68DB" w:rsidP="00B202D2">
      <w:pPr>
        <w:pStyle w:val="berschrift5"/>
      </w:pPr>
      <w:r w:rsidRPr="007055D9">
        <w:t xml:space="preserve">Attribute </w:t>
      </w:r>
      <w:r>
        <w:t>"</w:t>
      </w:r>
      <w:r w:rsidRPr="007055D9">
        <w:t>angle</w:t>
      </w:r>
      <w:bookmarkEnd w:id="2331"/>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333" w:name="_Toc338939251"/>
      <w:r w:rsidRPr="007055D9">
        <w:t xml:space="preserve">Attribute </w:t>
      </w:r>
      <w:r>
        <w:t>"</w:t>
      </w:r>
      <w:r w:rsidRPr="007055D9">
        <w:t>penetration</w:t>
      </w:r>
      <w:bookmarkEnd w:id="2333"/>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334" w:name="_Toc338939253"/>
      <w:r w:rsidRPr="007055D9">
        <w:t xml:space="preserve">Attribute </w:t>
      </w:r>
      <w:r>
        <w:t>"</w:t>
      </w:r>
      <w:r w:rsidRPr="007055D9">
        <w:t>shape</w:t>
      </w:r>
      <w:bookmarkEnd w:id="2334"/>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35" w:name="_Toc338939254"/>
      <w:r w:rsidRPr="007055D9">
        <w:t xml:space="preserve">Attribute </w:t>
      </w:r>
      <w:r>
        <w:t>"</w:t>
      </w:r>
      <w:r w:rsidRPr="007055D9">
        <w:t>filler</w:t>
      </w:r>
      <w:bookmarkEnd w:id="2335"/>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06139C">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06139C">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36" w:name="GenericSeamWeldWeld"/>
      <w:bookmarkStart w:id="2337" w:name="_Toc3557060"/>
      <w:bookmarkStart w:id="2338" w:name="_Toc34747310"/>
      <w:bookmarkStart w:id="2339" w:name="_Toc77102129"/>
      <w:bookmarkStart w:id="2340" w:name="_Toc338938919"/>
      <w:bookmarkStart w:id="2341" w:name="_Toc338939255"/>
      <w:bookmarkEnd w:id="2308"/>
      <w:bookmarkEnd w:id="2309"/>
      <w:bookmarkEnd w:id="2310"/>
      <w:bookmarkEnd w:id="2311"/>
      <w:bookmarkEnd w:id="2336"/>
      <w:r w:rsidRPr="007055D9">
        <w:t xml:space="preserve">Element </w:t>
      </w:r>
      <w:r>
        <w:t>"sheet_parameter</w:t>
      </w:r>
      <w:bookmarkEnd w:id="2337"/>
      <w:r>
        <w:t>"</w:t>
      </w:r>
      <w:bookmarkEnd w:id="2338"/>
      <w:bookmarkEnd w:id="2339"/>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342" w:name="_Toc3566522"/>
      <w:bookmarkStart w:id="2343" w:name="_Toc34747524"/>
      <w:bookmarkStart w:id="2344" w:name="_Toc77095983"/>
      <w:bookmarkStart w:id="2345"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342"/>
      <w:bookmarkEnd w:id="2343"/>
      <w:bookmarkEnd w:id="2344"/>
      <w:bookmarkEnd w:id="2345"/>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46" w:name="_Toc413861928"/>
      <w:bookmarkStart w:id="2347" w:name="_Toc3557061"/>
      <w:bookmarkStart w:id="2348" w:name="_Toc34747311"/>
      <w:bookmarkStart w:id="2349" w:name="_Toc77102130"/>
      <w:bookmarkStart w:id="2350" w:name="_Toc413359615"/>
      <w:bookmarkStart w:id="2351" w:name="_Toc338938920"/>
      <w:bookmarkStart w:id="2352" w:name="_Toc338939256"/>
      <w:bookmarkStart w:id="2353" w:name="_Toc391571769"/>
      <w:bookmarkStart w:id="2354" w:name="_Toc86869829"/>
      <w:bookmarkEnd w:id="2340"/>
      <w:bookmarkEnd w:id="2341"/>
      <w:r>
        <w:rPr>
          <w:noProof/>
          <w:lang w:val="en-US" w:eastAsia="en-US"/>
        </w:rPr>
        <mc:AlternateContent>
          <mc:Choice Requires="wpg">
            <w:drawing>
              <wp:anchor distT="0" distB="0" distL="114300" distR="114300" simplePos="0" relativeHeight="25169408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355" w:name="_Toc3557147"/>
                              <w:bookmarkStart w:id="2356" w:name="_Toc34747400"/>
                              <w:bookmarkStart w:id="2357" w:name="_Toc76030598"/>
                              <w:bookmarkStart w:id="2358"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55"/>
                              <w:bookmarkEnd w:id="2356"/>
                              <w:bookmarkEnd w:id="2357"/>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408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359" w:name="_Toc3557147"/>
                        <w:bookmarkStart w:id="2360" w:name="_Toc34747400"/>
                        <w:bookmarkStart w:id="2361" w:name="_Toc76030598"/>
                        <w:bookmarkStart w:id="236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359"/>
                        <w:bookmarkEnd w:id="2360"/>
                        <w:bookmarkEnd w:id="2361"/>
                        <w:bookmarkEnd w:id="2362"/>
                      </w:p>
                    </w:txbxContent>
                  </v:textbox>
                </v:shape>
              </v:group>
            </w:pict>
          </mc:Fallback>
        </mc:AlternateContent>
      </w:r>
      <w:r w:rsidRPr="00226A3F">
        <w:t>Flared Joint</w:t>
      </w:r>
      <w:bookmarkEnd w:id="2346"/>
      <w:bookmarkEnd w:id="2347"/>
      <w:bookmarkEnd w:id="2348"/>
      <w:bookmarkEnd w:id="2349"/>
      <w:bookmarkEnd w:id="2354"/>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06139C">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06139C">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06139C">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329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363" w:name="_Toc3557148"/>
                              <w:bookmarkStart w:id="2364" w:name="_Toc34747401"/>
                              <w:bookmarkStart w:id="2365" w:name="_Toc76030599"/>
                              <w:bookmarkStart w:id="2366"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63"/>
                              <w:bookmarkEnd w:id="2364"/>
                              <w:bookmarkEnd w:id="2365"/>
                              <w:bookmarkEnd w:id="2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329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367" w:name="_Toc3557148"/>
                        <w:bookmarkStart w:id="2368" w:name="_Toc34747401"/>
                        <w:bookmarkStart w:id="2369" w:name="_Toc76030599"/>
                        <w:bookmarkStart w:id="237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367"/>
                        <w:bookmarkEnd w:id="2368"/>
                        <w:bookmarkEnd w:id="2369"/>
                        <w:bookmarkEnd w:id="2370"/>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06139C">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371" w:name="_Toc3566523"/>
      <w:bookmarkStart w:id="2372" w:name="_Toc34747525"/>
      <w:bookmarkStart w:id="2373" w:name="_Toc77095984"/>
      <w:bookmarkStart w:id="2374"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371"/>
      <w:bookmarkEnd w:id="2372"/>
      <w:bookmarkEnd w:id="2373"/>
      <w:bookmarkEnd w:id="2374"/>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75" w:name="_Toc3557062"/>
      <w:bookmarkStart w:id="2376" w:name="_Toc34747312"/>
      <w:bookmarkStart w:id="2377" w:name="_Toc77102131"/>
      <w:r>
        <w:t>Attributes</w:t>
      </w:r>
      <w:bookmarkEnd w:id="2375"/>
      <w:bookmarkEnd w:id="2376"/>
      <w:bookmarkEnd w:id="2377"/>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06139C">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06139C">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06139C">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06139C">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06139C">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78" w:name="_Toc3557063"/>
      <w:bookmarkStart w:id="2379" w:name="_Toc34747313"/>
      <w:bookmarkStart w:id="2380" w:name="_Toc77102132"/>
      <w:r>
        <w:t>Element "weld_position</w:t>
      </w:r>
      <w:bookmarkEnd w:id="2378"/>
      <w:r>
        <w:t>"</w:t>
      </w:r>
      <w:bookmarkEnd w:id="2379"/>
      <w:bookmarkEnd w:id="2380"/>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81" w:name="_Toc3566524"/>
      <w:bookmarkStart w:id="2382" w:name="_Toc34747526"/>
      <w:bookmarkStart w:id="2383" w:name="_Toc77095985"/>
      <w:bookmarkStart w:id="2384"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381"/>
      <w:bookmarkEnd w:id="2382"/>
      <w:bookmarkEnd w:id="2383"/>
      <w:bookmarkEnd w:id="2384"/>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85" w:name="_Toc3557064"/>
      <w:bookmarkStart w:id="2386" w:name="_Toc34747314"/>
      <w:bookmarkStart w:id="2387" w:name="_Toc77102133"/>
      <w:r>
        <w:t>Element "sheet_parameter</w:t>
      </w:r>
      <w:bookmarkEnd w:id="2385"/>
      <w:r>
        <w:t>"</w:t>
      </w:r>
      <w:bookmarkEnd w:id="2386"/>
      <w:bookmarkEnd w:id="2387"/>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3B8D723E" w:rsidR="00FC68DB" w:rsidRDefault="00FC68DB" w:rsidP="00B202D2">
      <w:pPr>
        <w:pStyle w:val="Beschriftung"/>
        <w:spacing w:before="120"/>
      </w:pPr>
      <w:bookmarkStart w:id="2388" w:name="_Toc3566525"/>
      <w:bookmarkStart w:id="2389" w:name="_Toc34747527"/>
      <w:bookmarkStart w:id="2390" w:name="_Toc77095986"/>
      <w:bookmarkStart w:id="2391"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388"/>
      <w:bookmarkEnd w:id="2389"/>
      <w:bookmarkEnd w:id="2390"/>
      <w:bookmarkEnd w:id="2391"/>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lastRenderedPageBreak/>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92" w:name="_Ref414345739"/>
      <w:bookmarkStart w:id="2393" w:name="_Ref414345749"/>
      <w:bookmarkStart w:id="2394" w:name="_Ref414345786"/>
      <w:bookmarkStart w:id="2395" w:name="_Ref414345798"/>
      <w:bookmarkStart w:id="2396" w:name="_Toc3557065"/>
      <w:bookmarkStart w:id="2397" w:name="_Toc34747315"/>
      <w:bookmarkStart w:id="2398" w:name="_Toc77102134"/>
      <w:bookmarkStart w:id="2399" w:name="_Toc86869830"/>
      <w:r w:rsidRPr="00226A3F">
        <w:t>Adhesive Lines</w:t>
      </w:r>
      <w:bookmarkEnd w:id="2350"/>
      <w:bookmarkEnd w:id="2392"/>
      <w:bookmarkEnd w:id="2393"/>
      <w:bookmarkEnd w:id="2394"/>
      <w:bookmarkEnd w:id="2395"/>
      <w:bookmarkEnd w:id="2396"/>
      <w:bookmarkEnd w:id="2397"/>
      <w:bookmarkEnd w:id="2398"/>
      <w:bookmarkEnd w:id="2399"/>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400" w:author="nick" w:date="2021-10-27T10:31:00Z"/>
          <w:b/>
          <w:i/>
        </w:rPr>
      </w:pPr>
      <w:del w:id="2401"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402"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403" w:author="nick" w:date="2021-10-27T10:31:00Z"/>
                <w:rFonts w:cs="Calibri"/>
                <w:b/>
                <w:i/>
                <w:lang w:eastAsia="zh-CN"/>
              </w:rPr>
            </w:pPr>
            <w:del w:id="2404"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405" w:author="nick" w:date="2021-10-27T10:31:00Z"/>
                <w:rFonts w:cs="Calibri"/>
                <w:b/>
                <w:i/>
                <w:lang w:eastAsia="zh-CN"/>
              </w:rPr>
            </w:pPr>
            <w:del w:id="2406"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407" w:author="nick" w:date="2021-10-27T10:31:00Z"/>
                <w:rFonts w:cs="Calibri"/>
                <w:b/>
                <w:i/>
                <w:lang w:eastAsia="zh-CN"/>
              </w:rPr>
            </w:pPr>
            <w:del w:id="2408"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409" w:author="nick" w:date="2021-10-27T10:31:00Z"/>
                <w:rFonts w:cs="Calibri"/>
                <w:b/>
                <w:i/>
                <w:lang w:eastAsia="zh-CN"/>
              </w:rPr>
            </w:pPr>
            <w:del w:id="2410"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411" w:author="nick" w:date="2021-10-27T10:31:00Z"/>
                <w:rFonts w:cs="Calibri"/>
                <w:lang w:eastAsia="zh-CN"/>
              </w:rPr>
            </w:pPr>
            <w:del w:id="2412"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413"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414" w:author="nick" w:date="2021-10-27T10:31:00Z"/>
                <w:rFonts w:cs="Calibri"/>
                <w:sz w:val="20"/>
                <w:szCs w:val="20"/>
                <w:lang w:eastAsia="zh-CN"/>
              </w:rPr>
            </w:pPr>
            <w:del w:id="2415"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416" w:author="nick" w:date="2021-10-27T10:31:00Z"/>
                <w:rFonts w:cs="Calibri"/>
                <w:sz w:val="20"/>
                <w:szCs w:val="20"/>
                <w:lang w:eastAsia="zh-CN"/>
              </w:rPr>
            </w:pPr>
            <w:del w:id="2417"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418" w:author="nick" w:date="2021-10-27T10:31:00Z"/>
                <w:rFonts w:cs="Calibri"/>
                <w:sz w:val="20"/>
                <w:szCs w:val="20"/>
                <w:lang w:eastAsia="zh-CN"/>
              </w:rPr>
            </w:pPr>
            <w:del w:id="2419"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420" w:author="nick" w:date="2021-10-27T10:31:00Z"/>
                <w:rFonts w:cs="Calibri"/>
                <w:sz w:val="20"/>
                <w:szCs w:val="20"/>
                <w:lang w:eastAsia="zh-CN"/>
              </w:rPr>
            </w:pPr>
            <w:del w:id="2421"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422" w:author="nick" w:date="2021-10-27T10:31:00Z"/>
                <w:rFonts w:cs="Calibri"/>
                <w:lang w:eastAsia="zh-CN"/>
              </w:rPr>
            </w:pPr>
            <w:del w:id="2423" w:author="nick" w:date="2021-10-27T10:31:00Z">
              <w:r w:rsidRPr="00226A3F" w:rsidDel="00B33791">
                <w:rPr>
                  <w:sz w:val="20"/>
                  <w:szCs w:val="20"/>
                </w:rPr>
                <w:delText>-</w:delText>
              </w:r>
            </w:del>
          </w:p>
        </w:tc>
      </w:tr>
      <w:tr w:rsidR="00FC68DB" w:rsidRPr="00226A3F" w:rsidDel="00B33791" w14:paraId="26F21C3D" w14:textId="5487479D" w:rsidTr="00FC68DB">
        <w:trPr>
          <w:jc w:val="center"/>
          <w:del w:id="2424"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425" w:author="nick" w:date="2021-10-27T10:31:00Z"/>
                <w:sz w:val="20"/>
                <w:szCs w:val="20"/>
              </w:rPr>
            </w:pPr>
            <w:del w:id="2426"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427" w:author="nick" w:date="2021-10-27T10:31:00Z"/>
                <w:sz w:val="20"/>
                <w:szCs w:val="20"/>
              </w:rPr>
            </w:pPr>
            <w:del w:id="2428"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429" w:author="nick" w:date="2021-10-27T10:31:00Z"/>
                <w:sz w:val="20"/>
                <w:szCs w:val="20"/>
              </w:rPr>
            </w:pPr>
            <w:del w:id="2430"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431" w:author="nick" w:date="2021-10-27T10:31:00Z"/>
                <w:sz w:val="20"/>
                <w:szCs w:val="20"/>
              </w:rPr>
            </w:pPr>
            <w:del w:id="2432"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433" w:author="nick" w:date="2021-10-27T10:31:00Z"/>
                <w:sz w:val="20"/>
                <w:szCs w:val="20"/>
              </w:rPr>
            </w:pPr>
            <w:del w:id="2434"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435" w:name="_Toc3566526"/>
      <w:bookmarkStart w:id="2436" w:name="_Toc34747528"/>
      <w:bookmarkStart w:id="2437" w:name="_Toc77095987"/>
      <w:del w:id="2438"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435"/>
      <w:bookmarkEnd w:id="2436"/>
      <w:bookmarkEnd w:id="2437"/>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795A3015"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439" w:name="_Toc3566527"/>
      <w:bookmarkStart w:id="2440" w:name="_Toc34747529"/>
      <w:bookmarkStart w:id="2441" w:name="_Toc77095988"/>
      <w:bookmarkStart w:id="2442"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439"/>
      <w:bookmarkEnd w:id="2440"/>
      <w:bookmarkEnd w:id="2441"/>
      <w:bookmarkEnd w:id="2442"/>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443" w:name="_Toc3566528"/>
      <w:bookmarkStart w:id="2444" w:name="_Toc34747530"/>
      <w:bookmarkStart w:id="2445" w:name="_Toc77095989"/>
      <w:bookmarkStart w:id="2446"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&lt;adhesive_line/&gt;</w:t>
      </w:r>
      <w:bookmarkEnd w:id="2443"/>
      <w:bookmarkEnd w:id="2444"/>
      <w:bookmarkEnd w:id="2445"/>
      <w:bookmarkEnd w:id="2446"/>
    </w:p>
    <w:p w14:paraId="60E1F07E" w14:textId="77777777" w:rsidR="00FC68DB" w:rsidRPr="006C220A" w:rsidRDefault="00FC68DB" w:rsidP="0006139C">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06139C">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06139C">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06139C">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447" w:name="_Toc428279602"/>
      <w:bookmarkStart w:id="2448" w:name="_Toc428456348"/>
      <w:bookmarkStart w:id="2449" w:name="_Toc428537316"/>
      <w:bookmarkStart w:id="2450" w:name="_Toc428969638"/>
      <w:bookmarkStart w:id="2451" w:name="_Toc429053029"/>
      <w:bookmarkStart w:id="2452" w:name="_Toc413861930"/>
      <w:bookmarkStart w:id="2453" w:name="_Toc3557066"/>
      <w:bookmarkStart w:id="2454" w:name="_Toc34747316"/>
      <w:bookmarkStart w:id="2455" w:name="_Toc77102135"/>
      <w:bookmarkStart w:id="2456" w:name="_Toc413359617"/>
      <w:bookmarkStart w:id="2457" w:name="_Toc86869831"/>
      <w:bookmarkEnd w:id="2447"/>
      <w:bookmarkEnd w:id="2448"/>
      <w:bookmarkEnd w:id="2449"/>
      <w:bookmarkEnd w:id="2450"/>
      <w:bookmarkEnd w:id="2451"/>
      <w:r w:rsidRPr="00226A3F">
        <w:lastRenderedPageBreak/>
        <w:t>Hemming Flanges</w:t>
      </w:r>
      <w:bookmarkEnd w:id="2452"/>
      <w:bookmarkEnd w:id="2453"/>
      <w:bookmarkEnd w:id="2454"/>
      <w:bookmarkEnd w:id="2455"/>
      <w:bookmarkEnd w:id="2457"/>
    </w:p>
    <w:p w14:paraId="7D310584" w14:textId="77777777" w:rsidR="00FC68DB" w:rsidRDefault="00FC68DB" w:rsidP="00B202D2">
      <w:pPr>
        <w:pStyle w:val="berschrift3"/>
      </w:pPr>
      <w:bookmarkStart w:id="2458" w:name="_Toc413861931"/>
      <w:bookmarkStart w:id="2459" w:name="_Toc3557067"/>
      <w:bookmarkStart w:id="2460" w:name="_Toc34747317"/>
      <w:bookmarkStart w:id="2461" w:name="_Toc77102136"/>
      <w:bookmarkStart w:id="2462" w:name="_Toc86869832"/>
      <w:r>
        <w:t>Introduction</w:t>
      </w:r>
      <w:bookmarkEnd w:id="2458"/>
      <w:bookmarkEnd w:id="2459"/>
      <w:bookmarkEnd w:id="2460"/>
      <w:bookmarkEnd w:id="2461"/>
      <w:bookmarkEnd w:id="2462"/>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463" w:name="_Ref413858805"/>
      <w:bookmarkStart w:id="2464" w:name="_Toc413861952"/>
      <w:bookmarkStart w:id="2465" w:name="_Toc3557149"/>
      <w:bookmarkStart w:id="2466" w:name="_Toc34747402"/>
      <w:bookmarkStart w:id="2467" w:name="_Toc76030600"/>
      <w:bookmarkStart w:id="2468"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463"/>
      <w:r>
        <w:t>: The Three Regions of a Hemming</w:t>
      </w:r>
      <w:bookmarkEnd w:id="2464"/>
      <w:bookmarkEnd w:id="2465"/>
      <w:bookmarkEnd w:id="2466"/>
      <w:bookmarkEnd w:id="2467"/>
      <w:bookmarkEnd w:id="246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06139C">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06139C">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06139C">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469" w:name="_Ref413850590"/>
      <w:bookmarkStart w:id="2470" w:name="_Toc413861953"/>
      <w:bookmarkStart w:id="2471" w:name="_Toc3557150"/>
      <w:bookmarkStart w:id="2472" w:name="_Toc34747403"/>
      <w:bookmarkStart w:id="2473" w:name="_Toc76030601"/>
      <w:bookmarkStart w:id="2474"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46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70"/>
      <w:bookmarkEnd w:id="2471"/>
      <w:bookmarkEnd w:id="2472"/>
      <w:bookmarkEnd w:id="2473"/>
      <w:bookmarkEnd w:id="2474"/>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475" w:name="_Toc413861954"/>
      <w:bookmarkStart w:id="2476" w:name="_Toc3557151"/>
      <w:bookmarkStart w:id="2477" w:name="_Toc34747404"/>
      <w:bookmarkStart w:id="2478" w:name="_Toc76030602"/>
      <w:bookmarkStart w:id="2479"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475"/>
      <w:bookmarkEnd w:id="2476"/>
      <w:bookmarkEnd w:id="2477"/>
      <w:bookmarkEnd w:id="2478"/>
      <w:bookmarkEnd w:id="2479"/>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480" w:name="_Toc3557152"/>
      <w:bookmarkStart w:id="2481" w:name="_Toc34747405"/>
      <w:bookmarkStart w:id="2482" w:name="_Toc76030603"/>
      <w:bookmarkStart w:id="2483"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80"/>
      <w:bookmarkEnd w:id="2481"/>
      <w:bookmarkEnd w:id="2482"/>
      <w:bookmarkEnd w:id="2483"/>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84" w:name="_Toc413861932"/>
      <w:bookmarkStart w:id="2485" w:name="_Toc3557068"/>
      <w:bookmarkStart w:id="2486" w:name="_Toc34747318"/>
      <w:bookmarkStart w:id="2487" w:name="_Toc77102137"/>
      <w:bookmarkStart w:id="2488" w:name="_Toc86869833"/>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84"/>
      <w:bookmarkEnd w:id="2485"/>
      <w:bookmarkEnd w:id="2486"/>
      <w:bookmarkEnd w:id="2487"/>
      <w:bookmarkEnd w:id="2488"/>
    </w:p>
    <w:p w14:paraId="38CCD2C4" w14:textId="6D16AA1A" w:rsidR="00B33791" w:rsidRDefault="00B33791" w:rsidP="00B202D2">
      <w:pPr>
        <w:keepNext/>
        <w:rPr>
          <w:ins w:id="2489" w:author="nick" w:date="2021-10-27T10:32:00Z"/>
        </w:rPr>
      </w:pPr>
      <w:ins w:id="2490" w:author="nick" w:date="2021-10-27T10:32:00Z">
        <w:r w:rsidRPr="00226A3F">
          <w:t xml:space="preserve">An </w:t>
        </w:r>
      </w:ins>
      <w:ins w:id="2491" w:author="nick" w:date="2021-10-27T10:33:00Z">
        <w:r>
          <w:t>hemming</w:t>
        </w:r>
      </w:ins>
      <w:ins w:id="2492" w:author="nick" w:date="2021-10-27T10:32:00Z">
        <w:r w:rsidRPr="00226A3F">
          <w:t xml:space="preserve"> </w:t>
        </w:r>
      </w:ins>
      <w:ins w:id="2493" w:author="nick" w:date="2021-10-27T10:33:00Z">
        <w:r>
          <w:t xml:space="preserve">connection </w:t>
        </w:r>
      </w:ins>
      <w:ins w:id="2494" w:author="nick" w:date="2021-10-27T10:32:00Z">
        <w:r w:rsidRPr="00226A3F">
          <w:t xml:space="preserve">is denoted by an element </w:t>
        </w:r>
        <w:r w:rsidRPr="00AA1695">
          <w:rPr>
            <w:rStyle w:val="elementdeftypeChar"/>
            <w:rFonts w:eastAsia="Calibri"/>
          </w:rPr>
          <w:t>&lt;</w:t>
        </w:r>
      </w:ins>
      <w:ins w:id="2495" w:author="nick" w:date="2021-10-27T10:33:00Z">
        <w:r>
          <w:rPr>
            <w:rStyle w:val="elementdeftypeChar"/>
            <w:rFonts w:eastAsia="Calibri"/>
          </w:rPr>
          <w:t>hemming</w:t>
        </w:r>
      </w:ins>
      <w:ins w:id="2496"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497" w:author="nick" w:date="2021-10-27T10:32:00Z"/>
          <w:b/>
          <w:i/>
        </w:rPr>
      </w:pPr>
      <w:del w:id="2498"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499"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500" w:author="nick" w:date="2021-10-27T10:32:00Z"/>
                <w:rFonts w:cs="Calibri"/>
                <w:b/>
                <w:i/>
                <w:lang w:eastAsia="zh-CN"/>
              </w:rPr>
            </w:pPr>
            <w:del w:id="2501"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502" w:author="nick" w:date="2021-10-27T10:32:00Z"/>
                <w:rFonts w:cs="Calibri"/>
                <w:b/>
                <w:i/>
                <w:lang w:eastAsia="zh-CN"/>
              </w:rPr>
            </w:pPr>
            <w:del w:id="2503"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504" w:author="nick" w:date="2021-10-27T10:32:00Z"/>
                <w:rFonts w:cs="Calibri"/>
                <w:b/>
                <w:i/>
                <w:lang w:eastAsia="zh-CN"/>
              </w:rPr>
            </w:pPr>
            <w:del w:id="2505"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506" w:author="nick" w:date="2021-10-27T10:32:00Z"/>
                <w:rFonts w:cs="Calibri"/>
                <w:b/>
                <w:i/>
                <w:lang w:eastAsia="zh-CN"/>
              </w:rPr>
            </w:pPr>
            <w:del w:id="2507"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508" w:author="nick" w:date="2021-10-27T10:32:00Z"/>
                <w:rFonts w:cs="Calibri"/>
                <w:lang w:eastAsia="zh-CN"/>
              </w:rPr>
            </w:pPr>
            <w:del w:id="2509"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510"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511" w:author="nick" w:date="2021-10-27T10:32:00Z"/>
                <w:rFonts w:cs="Calibri"/>
                <w:sz w:val="20"/>
                <w:szCs w:val="20"/>
                <w:lang w:eastAsia="zh-CN"/>
              </w:rPr>
            </w:pPr>
            <w:del w:id="2512"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513" w:author="nick" w:date="2021-10-27T10:32:00Z"/>
                <w:rFonts w:cs="Calibri"/>
                <w:sz w:val="20"/>
                <w:szCs w:val="20"/>
                <w:lang w:eastAsia="zh-CN"/>
              </w:rPr>
            </w:pPr>
            <w:del w:id="2514"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515" w:author="nick" w:date="2021-10-27T10:32:00Z"/>
                <w:rFonts w:cs="Calibri"/>
                <w:sz w:val="20"/>
                <w:szCs w:val="20"/>
                <w:lang w:eastAsia="zh-CN"/>
              </w:rPr>
            </w:pPr>
            <w:del w:id="2516"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517" w:author="nick" w:date="2021-10-27T10:32:00Z"/>
                <w:rFonts w:cs="Calibri"/>
                <w:sz w:val="20"/>
                <w:szCs w:val="20"/>
                <w:lang w:eastAsia="zh-CN"/>
              </w:rPr>
            </w:pPr>
            <w:del w:id="2518"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519" w:author="nick" w:date="2021-10-27T10:32:00Z"/>
                <w:rFonts w:cs="Calibri"/>
                <w:lang w:eastAsia="zh-CN"/>
              </w:rPr>
            </w:pPr>
            <w:del w:id="2520" w:author="nick" w:date="2021-10-27T10:32:00Z">
              <w:r w:rsidRPr="00226A3F" w:rsidDel="00B33791">
                <w:rPr>
                  <w:sz w:val="20"/>
                  <w:szCs w:val="20"/>
                </w:rPr>
                <w:delText>-</w:delText>
              </w:r>
            </w:del>
          </w:p>
        </w:tc>
      </w:tr>
      <w:tr w:rsidR="00FC68DB" w:rsidRPr="00226A3F" w:rsidDel="00B33791" w14:paraId="420D26E0" w14:textId="0D2E770A" w:rsidTr="00FC68DB">
        <w:trPr>
          <w:del w:id="2521"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522" w:author="nick" w:date="2021-10-27T10:32:00Z"/>
                <w:sz w:val="20"/>
                <w:szCs w:val="20"/>
              </w:rPr>
            </w:pPr>
            <w:del w:id="2523"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524" w:author="nick" w:date="2021-10-27T10:32:00Z"/>
                <w:sz w:val="20"/>
                <w:szCs w:val="20"/>
              </w:rPr>
            </w:pPr>
            <w:del w:id="2525"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526" w:author="nick" w:date="2021-10-27T10:32:00Z"/>
                <w:sz w:val="20"/>
                <w:szCs w:val="20"/>
              </w:rPr>
            </w:pPr>
            <w:del w:id="2527"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528" w:author="nick" w:date="2021-10-27T10:32:00Z"/>
                <w:sz w:val="20"/>
                <w:szCs w:val="20"/>
              </w:rPr>
            </w:pPr>
            <w:del w:id="2529"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530" w:author="nick" w:date="2021-10-27T10:32:00Z"/>
                <w:sz w:val="20"/>
                <w:szCs w:val="20"/>
              </w:rPr>
            </w:pPr>
            <w:del w:id="2531"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532" w:name="_Toc3566529"/>
      <w:bookmarkStart w:id="2533" w:name="_Toc34747531"/>
      <w:bookmarkStart w:id="2534" w:name="_Toc77095990"/>
      <w:del w:id="2535"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532"/>
      <w:bookmarkEnd w:id="2533"/>
      <w:bookmarkEnd w:id="253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1722C29"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1BF90857"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536" w:name="_Toc3566530"/>
      <w:bookmarkStart w:id="2537" w:name="_Toc34747532"/>
      <w:bookmarkStart w:id="2538" w:name="_Toc77095991"/>
      <w:bookmarkStart w:id="2539"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536"/>
      <w:bookmarkEnd w:id="2537"/>
      <w:bookmarkEnd w:id="2538"/>
      <w:bookmarkEnd w:id="2539"/>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540" w:name="_Toc413861979"/>
      <w:bookmarkStart w:id="2541" w:name="_Toc3566531"/>
      <w:bookmarkStart w:id="2542" w:name="_Toc34747533"/>
      <w:bookmarkStart w:id="2543" w:name="_Toc77095992"/>
      <w:bookmarkStart w:id="2544"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540"/>
      <w:bookmarkEnd w:id="2541"/>
      <w:bookmarkEnd w:id="2542"/>
      <w:bookmarkEnd w:id="2543"/>
      <w:bookmarkEnd w:id="2544"/>
    </w:p>
    <w:p w14:paraId="1612958E" w14:textId="77777777" w:rsidR="00FC68DB" w:rsidRPr="0079141E" w:rsidRDefault="00FC68DB" w:rsidP="0006139C">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06139C">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545" w:name="_Toc413861980"/>
      <w:bookmarkStart w:id="2546" w:name="_Toc3566532"/>
      <w:bookmarkStart w:id="2547" w:name="_Toc34747534"/>
      <w:bookmarkStart w:id="2548" w:name="_Toc77095993"/>
      <w:bookmarkStart w:id="2549"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545"/>
      <w:bookmarkEnd w:id="2546"/>
      <w:bookmarkEnd w:id="2547"/>
      <w:bookmarkEnd w:id="2548"/>
      <w:bookmarkEnd w:id="2549"/>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lastRenderedPageBreak/>
              <w:t>fill_percentage</w:t>
            </w:r>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550" w:name="_Toc413861981"/>
      <w:bookmarkStart w:id="2551" w:name="_Toc3566533"/>
      <w:bookmarkStart w:id="2552" w:name="_Toc34747535"/>
      <w:bookmarkStart w:id="2553" w:name="_Toc77095994"/>
      <w:bookmarkStart w:id="2554"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550"/>
      <w:bookmarkEnd w:id="2551"/>
      <w:bookmarkEnd w:id="2552"/>
      <w:bookmarkEnd w:id="2553"/>
      <w:bookmarkEnd w:id="2554"/>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06139C">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06139C">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06139C">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06139C">
      <w:pPr>
        <w:numPr>
          <w:ilvl w:val="0"/>
          <w:numId w:val="27"/>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555" w:name="_Toc3566534"/>
      <w:bookmarkStart w:id="2556" w:name="_Toc34747536"/>
      <w:bookmarkStart w:id="2557" w:name="_Toc77095995"/>
      <w:bookmarkStart w:id="2558"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555"/>
      <w:bookmarkEnd w:id="2556"/>
      <w:bookmarkEnd w:id="2557"/>
      <w:bookmarkEnd w:id="2558"/>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559" w:name="_Toc428537321"/>
      <w:bookmarkStart w:id="2560" w:name="_Toc428969643"/>
      <w:bookmarkStart w:id="2561" w:name="_Toc429053034"/>
      <w:bookmarkStart w:id="2562" w:name="_Toc428537324"/>
      <w:bookmarkStart w:id="2563" w:name="_Toc428969646"/>
      <w:bookmarkStart w:id="2564" w:name="_Toc429053037"/>
      <w:bookmarkStart w:id="2565" w:name="_Toc428537325"/>
      <w:bookmarkStart w:id="2566" w:name="_Toc428969647"/>
      <w:bookmarkStart w:id="2567" w:name="_Toc429053038"/>
      <w:bookmarkStart w:id="2568" w:name="_Toc428537328"/>
      <w:bookmarkStart w:id="2569" w:name="_Toc428969650"/>
      <w:bookmarkStart w:id="2570" w:name="_Toc429053041"/>
      <w:bookmarkStart w:id="2571" w:name="_Toc428537330"/>
      <w:bookmarkStart w:id="2572" w:name="_Toc428969652"/>
      <w:bookmarkStart w:id="2573" w:name="_Toc429053043"/>
      <w:bookmarkStart w:id="2574" w:name="_Toc3557069"/>
      <w:bookmarkStart w:id="2575" w:name="_Toc34747319"/>
      <w:bookmarkStart w:id="2576" w:name="_Toc77102138"/>
      <w:bookmarkStart w:id="2577" w:name="_Toc86869834"/>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r w:rsidRPr="00226A3F">
        <w:t>Sequence Connections</w:t>
      </w:r>
      <w:bookmarkEnd w:id="2456"/>
      <w:bookmarkEnd w:id="2574"/>
      <w:bookmarkEnd w:id="2575"/>
      <w:bookmarkEnd w:id="2576"/>
      <w:bookmarkEnd w:id="2577"/>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578" w:name="_Toc413359638"/>
      <w:bookmarkStart w:id="2579" w:name="_Toc3557153"/>
      <w:bookmarkStart w:id="2580" w:name="_Toc34747406"/>
      <w:bookmarkStart w:id="2581" w:name="_Toc76030604"/>
      <w:bookmarkStart w:id="2582"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578"/>
      <w:bookmarkEnd w:id="2579"/>
      <w:bookmarkEnd w:id="2580"/>
      <w:bookmarkEnd w:id="2581"/>
      <w:bookmarkEnd w:id="2582"/>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583" w:name="_Toc413359639"/>
      <w:bookmarkStart w:id="2584" w:name="_Toc3557154"/>
      <w:bookmarkStart w:id="2585" w:name="_Toc34747407"/>
      <w:bookmarkStart w:id="2586" w:name="_Toc76030605"/>
      <w:bookmarkStart w:id="2587"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583"/>
      <w:r>
        <w:t xml:space="preserve"> and spacing</w:t>
      </w:r>
      <w:bookmarkEnd w:id="2584"/>
      <w:bookmarkEnd w:id="2585"/>
      <w:bookmarkEnd w:id="2586"/>
      <w:bookmarkEnd w:id="2587"/>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588" w:name="_Toc3557155"/>
      <w:bookmarkStart w:id="2589" w:name="_Toc34747408"/>
      <w:bookmarkStart w:id="2590" w:name="_Toc76030606"/>
      <w:bookmarkStart w:id="2591"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588"/>
      <w:bookmarkEnd w:id="2589"/>
      <w:bookmarkEnd w:id="2590"/>
      <w:bookmarkEnd w:id="2591"/>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592" w:name="_Toc3557156"/>
      <w:bookmarkStart w:id="2593" w:name="_Toc34747409"/>
      <w:bookmarkStart w:id="2594" w:name="_Toc76030607"/>
      <w:bookmarkStart w:id="2595"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592"/>
      <w:bookmarkEnd w:id="2593"/>
      <w:bookmarkEnd w:id="2594"/>
      <w:bookmarkEnd w:id="2595"/>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06139C">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06139C">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06139C">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596" w:name="_Toc3566535"/>
      <w:bookmarkStart w:id="2597" w:name="_Toc34747537"/>
      <w:bookmarkStart w:id="2598" w:name="_Toc77095996"/>
      <w:bookmarkStart w:id="2599"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596"/>
      <w:bookmarkEnd w:id="2597"/>
      <w:bookmarkEnd w:id="2598"/>
      <w:bookmarkEnd w:id="259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600" w:name="_Toc3566536"/>
      <w:bookmarkStart w:id="2601" w:name="_Toc34747538"/>
      <w:bookmarkStart w:id="2602" w:name="_Toc77095997"/>
      <w:bookmarkStart w:id="2603"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600"/>
      <w:bookmarkEnd w:id="2601"/>
      <w:bookmarkEnd w:id="2602"/>
      <w:bookmarkEnd w:id="26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604" w:name="_Toc3566537"/>
      <w:bookmarkStart w:id="2605" w:name="_Toc34747539"/>
      <w:bookmarkStart w:id="2606" w:name="_Toc77095998"/>
      <w:bookmarkStart w:id="2607"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604"/>
      <w:bookmarkEnd w:id="2605"/>
      <w:bookmarkEnd w:id="2606"/>
      <w:bookmarkEnd w:id="2607"/>
    </w:p>
    <w:p w14:paraId="6F0DFACD" w14:textId="77777777" w:rsidR="00FC68DB" w:rsidRDefault="00FC68DB" w:rsidP="00B202D2"/>
    <w:p w14:paraId="065B83EF" w14:textId="77777777" w:rsidR="00FC68DB" w:rsidRPr="00226A3F" w:rsidRDefault="00FC68DB" w:rsidP="00B202D2">
      <w:pPr>
        <w:pStyle w:val="berschrift1"/>
      </w:pPr>
      <w:bookmarkStart w:id="2608" w:name="_Toc413359618"/>
      <w:bookmarkStart w:id="2609" w:name="_Toc3557070"/>
      <w:bookmarkStart w:id="2610" w:name="_Toc34747320"/>
      <w:bookmarkStart w:id="2611" w:name="_Toc77102139"/>
      <w:bookmarkStart w:id="2612" w:name="_Toc86869835"/>
      <w:bookmarkEnd w:id="2351"/>
      <w:bookmarkEnd w:id="2352"/>
      <w:bookmarkEnd w:id="2353"/>
      <w:r w:rsidRPr="00226A3F">
        <w:lastRenderedPageBreak/>
        <w:t>2D connections</w:t>
      </w:r>
      <w:bookmarkEnd w:id="2608"/>
      <w:bookmarkEnd w:id="2609"/>
      <w:bookmarkEnd w:id="2610"/>
      <w:bookmarkEnd w:id="2611"/>
      <w:bookmarkEnd w:id="2612"/>
    </w:p>
    <w:p w14:paraId="7FE12C3B" w14:textId="77777777" w:rsidR="00FC68DB" w:rsidRPr="00226A3F" w:rsidRDefault="00FC68DB" w:rsidP="00B202D2">
      <w:pPr>
        <w:pStyle w:val="berschrift2"/>
      </w:pPr>
      <w:bookmarkStart w:id="2613" w:name="_Toc413359619"/>
      <w:bookmarkStart w:id="2614" w:name="_Toc3557071"/>
      <w:bookmarkStart w:id="2615" w:name="_Toc34747321"/>
      <w:bookmarkStart w:id="2616" w:name="_Toc77102140"/>
      <w:bookmarkStart w:id="2617" w:name="_Toc86869836"/>
      <w:r w:rsidRPr="00226A3F">
        <w:t>Generic Definitions</w:t>
      </w:r>
      <w:bookmarkEnd w:id="2613"/>
      <w:bookmarkEnd w:id="2614"/>
      <w:bookmarkEnd w:id="2615"/>
      <w:bookmarkEnd w:id="2616"/>
      <w:bookmarkEnd w:id="2617"/>
    </w:p>
    <w:p w14:paraId="7C6ACD6A" w14:textId="77777777" w:rsidR="00FC68DB" w:rsidRPr="00226A3F" w:rsidRDefault="00FC68DB" w:rsidP="00B202D2">
      <w:pPr>
        <w:pStyle w:val="berschrift3"/>
      </w:pPr>
      <w:bookmarkStart w:id="2618" w:name="_Toc413359620"/>
      <w:bookmarkStart w:id="2619" w:name="_Toc3557072"/>
      <w:bookmarkStart w:id="2620" w:name="_Toc34747322"/>
      <w:bookmarkStart w:id="2621" w:name="_Toc77102141"/>
      <w:bookmarkStart w:id="2622" w:name="_Toc86869837"/>
      <w:r w:rsidRPr="00226A3F">
        <w:t>Identification</w:t>
      </w:r>
      <w:bookmarkEnd w:id="2618"/>
      <w:bookmarkEnd w:id="2619"/>
      <w:bookmarkEnd w:id="2620"/>
      <w:bookmarkEnd w:id="2621"/>
      <w:bookmarkEnd w:id="2622"/>
    </w:p>
    <w:p w14:paraId="6B80BAF0" w14:textId="34FE5BAB" w:rsidR="00B865B6" w:rsidRDefault="00B865B6" w:rsidP="00B865B6">
      <w:pPr>
        <w:autoSpaceDE w:val="0"/>
        <w:autoSpaceDN w:val="0"/>
        <w:adjustRightInd w:val="0"/>
        <w:spacing w:after="0"/>
        <w:rPr>
          <w:ins w:id="2623" w:author="nick" w:date="2021-10-27T10:34:00Z"/>
          <w:lang w:eastAsia="x-none"/>
        </w:rPr>
      </w:pPr>
      <w:ins w:id="2624"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625" w:author="nick" w:date="2021-10-27T10:34:00Z">
        <w:r>
          <w:rPr>
            <w:rFonts w:cs="Calibri"/>
            <w:lang w:eastAsia="en-GB"/>
          </w:rPr>
          <w:fldChar w:fldCharType="separate"/>
        </w:r>
      </w:ins>
      <w:r w:rsidR="00C07D39">
        <w:rPr>
          <w:rFonts w:cs="Calibri"/>
          <w:lang w:eastAsia="en-GB"/>
        </w:rPr>
        <w:t>9.1.1</w:t>
      </w:r>
      <w:ins w:id="2626"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627" w:author="nick" w:date="2021-10-27T10:34:00Z"/>
        </w:rPr>
      </w:pPr>
      <w:del w:id="2628"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629" w:author="nick" w:date="2021-10-27T08:59:00Z">
        <w:r w:rsidRPr="00226A3F" w:rsidDel="00BD4F32">
          <w:delText>.</w:delText>
        </w:r>
      </w:del>
      <w:del w:id="2630"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631"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632" w:author="nick" w:date="2021-10-27T10:34:00Z"/>
                <w:b/>
                <w:i/>
              </w:rPr>
            </w:pPr>
            <w:del w:id="2633"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634" w:author="nick" w:date="2021-10-27T10:34:00Z"/>
                <w:b/>
                <w:i/>
              </w:rPr>
            </w:pPr>
            <w:del w:id="2635"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636" w:author="nick" w:date="2021-10-27T10:34:00Z"/>
                <w:b/>
                <w:i/>
              </w:rPr>
            </w:pPr>
            <w:del w:id="2637"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638" w:author="nick" w:date="2021-10-27T10:34:00Z"/>
                <w:b/>
                <w:i/>
              </w:rPr>
            </w:pPr>
            <w:del w:id="2639"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640" w:author="nick" w:date="2021-10-27T10:34:00Z"/>
        </w:trPr>
        <w:tc>
          <w:tcPr>
            <w:tcW w:w="1592" w:type="dxa"/>
            <w:shd w:val="clear" w:color="auto" w:fill="auto"/>
            <w:vAlign w:val="bottom"/>
          </w:tcPr>
          <w:p w14:paraId="64D40910" w14:textId="3B64E4D0" w:rsidR="00FC68DB" w:rsidRPr="00226A3F" w:rsidDel="00B865B6" w:rsidRDefault="00FC68DB" w:rsidP="00B202D2">
            <w:pPr>
              <w:rPr>
                <w:del w:id="2641" w:author="nick" w:date="2021-10-27T10:34:00Z"/>
              </w:rPr>
            </w:pPr>
            <w:del w:id="2642"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643" w:author="nick" w:date="2021-10-27T10:34:00Z"/>
              </w:rPr>
            </w:pPr>
            <w:del w:id="2644"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645" w:author="nick" w:date="2021-10-27T10:34:00Z"/>
              </w:rPr>
            </w:pPr>
            <w:del w:id="2646"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647" w:author="nick" w:date="2021-10-27T10:34:00Z"/>
              </w:rPr>
            </w:pPr>
            <w:del w:id="2648" w:author="nick" w:date="2021-10-27T10:34:00Z">
              <w:r w:rsidRPr="00226A3F" w:rsidDel="00B865B6">
                <w:delText>-</w:delText>
              </w:r>
            </w:del>
          </w:p>
        </w:tc>
      </w:tr>
      <w:tr w:rsidR="00FC68DB" w:rsidRPr="007055D9" w:rsidDel="00B865B6" w14:paraId="5A501684" w14:textId="022EAD62" w:rsidTr="00FC68DB">
        <w:trPr>
          <w:jc w:val="center"/>
          <w:del w:id="2649"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650" w:author="nick" w:date="2021-10-27T10:34:00Z"/>
              </w:rPr>
            </w:pPr>
            <w:del w:id="2651"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652" w:author="nick" w:date="2021-10-27T10:34:00Z"/>
              </w:rPr>
            </w:pPr>
            <w:del w:id="2653"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654" w:author="nick" w:date="2021-10-27T10:34:00Z"/>
              </w:rPr>
            </w:pPr>
            <w:del w:id="2655"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656" w:author="nick" w:date="2021-10-27T10:34:00Z"/>
              </w:rPr>
            </w:pPr>
            <w:del w:id="2657"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658" w:author="nick" w:date="2021-10-27T10:34:00Z"/>
        </w:rPr>
      </w:pPr>
      <w:bookmarkStart w:id="2659" w:name="_Toc3566538"/>
      <w:bookmarkStart w:id="2660" w:name="_Toc34747540"/>
      <w:bookmarkStart w:id="2661" w:name="_Toc77095999"/>
      <w:del w:id="2662"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659"/>
        <w:bookmarkEnd w:id="2660"/>
        <w:bookmarkEnd w:id="2661"/>
      </w:del>
    </w:p>
    <w:p w14:paraId="4477B8F9" w14:textId="06F29CA1" w:rsidR="00FC68DB" w:rsidRPr="00226A3F" w:rsidDel="00B865B6" w:rsidRDefault="00FC68DB" w:rsidP="00B202D2">
      <w:pPr>
        <w:keepNext/>
        <w:spacing w:before="240" w:after="60"/>
        <w:outlineLvl w:val="4"/>
        <w:rPr>
          <w:del w:id="2663" w:author="nick" w:date="2021-10-27T10:34:00Z"/>
          <w:b/>
          <w:bCs/>
          <w:i/>
          <w:iCs/>
          <w:sz w:val="24"/>
          <w:szCs w:val="26"/>
        </w:rPr>
      </w:pPr>
      <w:del w:id="2664"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665" w:author="nick" w:date="2021-10-27T10:34:00Z"/>
        </w:rPr>
      </w:pPr>
      <w:del w:id="2666"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667" w:author="nick" w:date="2021-10-27T10:34:00Z"/>
          <w:b/>
          <w:sz w:val="24"/>
        </w:rPr>
      </w:pPr>
      <w:del w:id="2668"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69"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0" w:author="nick" w:date="2021-10-27T10:34:00Z"/>
          <w:rFonts w:ascii="Courier New" w:hAnsi="Courier New"/>
          <w:sz w:val="16"/>
        </w:rPr>
      </w:pPr>
      <w:del w:id="2671"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2" w:author="nick" w:date="2021-10-27T10:34:00Z"/>
          <w:rFonts w:ascii="Courier New" w:hAnsi="Courier New"/>
          <w:b/>
          <w:color w:val="0070C0"/>
          <w:sz w:val="16"/>
        </w:rPr>
      </w:pPr>
      <w:del w:id="267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4" w:author="nick" w:date="2021-10-27T10:34:00Z"/>
          <w:rFonts w:ascii="Courier New" w:hAnsi="Courier New"/>
          <w:sz w:val="16"/>
        </w:rPr>
      </w:pPr>
      <w:del w:id="2675"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6" w:author="nick" w:date="2021-10-27T10:34:00Z"/>
          <w:rFonts w:ascii="Courier New" w:hAnsi="Courier New"/>
          <w:sz w:val="16"/>
        </w:rPr>
      </w:pPr>
      <w:del w:id="2677"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78" w:author="nick" w:date="2021-10-27T10:34:00Z"/>
          <w:rFonts w:ascii="Courier New" w:hAnsi="Courier New"/>
          <w:sz w:val="16"/>
        </w:rPr>
      </w:pPr>
      <w:del w:id="2679"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0" w:author="nick" w:date="2021-10-27T10:34:00Z"/>
          <w:rFonts w:ascii="Courier New" w:hAnsi="Courier New"/>
          <w:sz w:val="16"/>
        </w:rPr>
      </w:pPr>
      <w:del w:id="2681"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2" w:author="nick" w:date="2021-10-27T10:34:00Z"/>
          <w:rFonts w:ascii="Courier New" w:hAnsi="Courier New"/>
          <w:sz w:val="16"/>
        </w:rPr>
      </w:pPr>
      <w:del w:id="2683"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4" w:author="nick" w:date="2021-10-27T10:34:00Z"/>
          <w:rFonts w:ascii="Courier New" w:hAnsi="Courier New"/>
          <w:sz w:val="16"/>
        </w:rPr>
      </w:pPr>
      <w:del w:id="2685"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6" w:author="nick" w:date="2021-10-27T10:34:00Z"/>
          <w:rFonts w:ascii="Courier New" w:hAnsi="Courier New"/>
          <w:sz w:val="16"/>
        </w:rPr>
      </w:pPr>
      <w:del w:id="2687"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88" w:author="nick" w:date="2021-10-27T10:34:00Z"/>
          <w:rFonts w:ascii="Courier New" w:hAnsi="Courier New"/>
          <w:sz w:val="16"/>
        </w:rPr>
      </w:pPr>
      <w:del w:id="2689"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0" w:author="nick" w:date="2021-10-27T10:34:00Z"/>
          <w:rFonts w:ascii="Courier New" w:hAnsi="Courier New"/>
          <w:sz w:val="16"/>
        </w:rPr>
      </w:pPr>
      <w:del w:id="2691"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2" w:author="nick" w:date="2021-10-27T10:34:00Z"/>
          <w:rFonts w:ascii="Courier New" w:hAnsi="Courier New"/>
          <w:b/>
          <w:color w:val="0070C0"/>
          <w:sz w:val="16"/>
        </w:rPr>
      </w:pPr>
      <w:del w:id="2693"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4" w:author="nick" w:date="2021-10-27T10:34:00Z"/>
          <w:rFonts w:ascii="Courier New" w:hAnsi="Courier New"/>
          <w:sz w:val="16"/>
        </w:rPr>
      </w:pPr>
      <w:del w:id="2695"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696" w:author="nick" w:date="2021-10-27T10:34:00Z"/>
          <w:rFonts w:ascii="Courier New" w:hAnsi="Courier New"/>
          <w:sz w:val="16"/>
        </w:rPr>
      </w:pPr>
    </w:p>
    <w:p w14:paraId="119AD676" w14:textId="77777777" w:rsidR="00FC68DB" w:rsidRPr="00226A3F" w:rsidRDefault="00FC68DB" w:rsidP="00B202D2">
      <w:pPr>
        <w:pStyle w:val="berschrift3"/>
      </w:pPr>
      <w:bookmarkStart w:id="2697" w:name="_Toc413359621"/>
      <w:bookmarkStart w:id="2698" w:name="_Toc3557073"/>
      <w:bookmarkStart w:id="2699" w:name="_Toc34747323"/>
      <w:bookmarkStart w:id="2700" w:name="_Toc77102142"/>
      <w:bookmarkStart w:id="2701" w:name="_Toc86869838"/>
      <w:r w:rsidRPr="00226A3F">
        <w:t>Connection Face</w:t>
      </w:r>
      <w:bookmarkEnd w:id="2697"/>
      <w:bookmarkEnd w:id="2698"/>
      <w:bookmarkEnd w:id="2699"/>
      <w:bookmarkEnd w:id="2700"/>
      <w:bookmarkEnd w:id="2701"/>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702" w:name="_Toc3566539"/>
      <w:bookmarkStart w:id="2703" w:name="_Toc34747541"/>
      <w:bookmarkStart w:id="2704" w:name="_Toc77096000"/>
      <w:bookmarkStart w:id="2705"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&lt;loc_list&gt;</w:t>
      </w:r>
      <w:bookmarkEnd w:id="2702"/>
      <w:bookmarkEnd w:id="2703"/>
      <w:bookmarkEnd w:id="2704"/>
      <w:bookmarkEnd w:id="2705"/>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706" w:name="_Toc3566540"/>
      <w:bookmarkStart w:id="2707" w:name="_Toc34747542"/>
      <w:bookmarkStart w:id="2708" w:name="_Toc77096001"/>
      <w:bookmarkStart w:id="2709"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&lt;loc/&gt;</w:t>
      </w:r>
      <w:bookmarkEnd w:id="2706"/>
      <w:bookmarkEnd w:id="2707"/>
      <w:bookmarkEnd w:id="2708"/>
      <w:bookmarkEnd w:id="2709"/>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710" w:name="_Toc3566541"/>
      <w:bookmarkStart w:id="2711" w:name="_Toc34747543"/>
      <w:bookmarkStart w:id="2712" w:name="_Toc77096002"/>
      <w:bookmarkStart w:id="2713"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2710"/>
      <w:bookmarkEnd w:id="2711"/>
      <w:bookmarkEnd w:id="2712"/>
      <w:bookmarkEnd w:id="271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an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08E67389" w:rsidR="00FC68DB" w:rsidRPr="00226A3F" w:rsidRDefault="00FC68DB" w:rsidP="00B202D2">
      <w:pPr>
        <w:pStyle w:val="Beschriftung"/>
        <w:spacing w:before="120"/>
      </w:pPr>
      <w:bookmarkStart w:id="2714" w:name="_Toc3566542"/>
      <w:bookmarkStart w:id="2715" w:name="_Toc34747544"/>
      <w:bookmarkStart w:id="2716" w:name="_Toc77096003"/>
      <w:bookmarkStart w:id="2717"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714"/>
      <w:bookmarkEnd w:id="2715"/>
      <w:bookmarkEnd w:id="2716"/>
      <w:bookmarkEnd w:id="2717"/>
      <w:r>
        <w:t xml:space="preserve">  </w:t>
      </w:r>
    </w:p>
    <w:p w14:paraId="15AB46C6" w14:textId="77777777" w:rsidR="00FC68DB" w:rsidRDefault="00FC68DB" w:rsidP="0006139C">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06139C">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718" w:name="_Toc413359622"/>
      <w:bookmarkStart w:id="2719" w:name="_Toc3557074"/>
      <w:bookmarkStart w:id="2720" w:name="_Toc34747324"/>
      <w:bookmarkStart w:id="2721" w:name="_Toc77102143"/>
      <w:bookmarkStart w:id="2722" w:name="_Toc86869839"/>
      <w:r w:rsidRPr="00226A3F">
        <w:t>Type Specification</w:t>
      </w:r>
      <w:bookmarkEnd w:id="2718"/>
      <w:bookmarkEnd w:id="2719"/>
      <w:bookmarkEnd w:id="2720"/>
      <w:bookmarkEnd w:id="2721"/>
      <w:bookmarkEnd w:id="2722"/>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723" w:name="_Toc3566543"/>
      <w:bookmarkStart w:id="2724" w:name="_Toc34747545"/>
      <w:bookmarkStart w:id="2725" w:name="_Toc77096004"/>
      <w:bookmarkStart w:id="2726"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723"/>
      <w:bookmarkEnd w:id="2724"/>
      <w:bookmarkEnd w:id="2725"/>
      <w:bookmarkEnd w:id="2726"/>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2727" w:name="_Toc413359623"/>
      <w:bookmarkStart w:id="2728" w:name="_Ref414345836"/>
      <w:bookmarkStart w:id="2729" w:name="_Ref414345889"/>
      <w:bookmarkStart w:id="2730" w:name="_Ref414350043"/>
      <w:bookmarkStart w:id="2731" w:name="_Ref429051261"/>
      <w:bookmarkStart w:id="2732" w:name="_Toc3557075"/>
      <w:bookmarkStart w:id="2733" w:name="_Toc34747325"/>
      <w:bookmarkStart w:id="2734" w:name="_Toc77102144"/>
      <w:bookmarkStart w:id="2735" w:name="_Toc86869840"/>
      <w:r w:rsidRPr="00226A3F">
        <w:lastRenderedPageBreak/>
        <w:t xml:space="preserve">Adhesive </w:t>
      </w:r>
      <w:r>
        <w:t>F</w:t>
      </w:r>
      <w:r w:rsidRPr="00226A3F">
        <w:t>aces</w:t>
      </w:r>
      <w:bookmarkEnd w:id="2727"/>
      <w:bookmarkEnd w:id="2728"/>
      <w:bookmarkEnd w:id="2729"/>
      <w:bookmarkEnd w:id="2730"/>
      <w:bookmarkEnd w:id="2731"/>
      <w:bookmarkEnd w:id="2732"/>
      <w:bookmarkEnd w:id="2733"/>
      <w:bookmarkEnd w:id="2734"/>
      <w:bookmarkEnd w:id="2735"/>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736" w:name="_Toc413359640"/>
      <w:bookmarkStart w:id="2737" w:name="_Toc3557157"/>
      <w:bookmarkStart w:id="2738" w:name="_Toc34747410"/>
      <w:bookmarkStart w:id="2739" w:name="_Toc76030608"/>
      <w:bookmarkStart w:id="2740" w:name="_Toc86869937"/>
      <w:r>
        <w:t xml:space="preserve">Figure </w:t>
      </w:r>
      <w:r>
        <w:fldChar w:fldCharType="begin"/>
      </w:r>
      <w:r>
        <w:instrText xml:space="preserve"> SEQ Figure \* ARABIC </w:instrText>
      </w:r>
      <w:r>
        <w:fldChar w:fldCharType="separate"/>
      </w:r>
      <w:r w:rsidR="00C07D39">
        <w:rPr>
          <w:noProof/>
        </w:rPr>
        <w:t>87</w:t>
      </w:r>
      <w:r>
        <w:fldChar w:fldCharType="end"/>
      </w:r>
      <w:r>
        <w:t>: Picture of an adhesive face</w:t>
      </w:r>
      <w:bookmarkEnd w:id="2736"/>
      <w:bookmarkEnd w:id="2737"/>
      <w:bookmarkEnd w:id="2738"/>
      <w:bookmarkEnd w:id="2739"/>
      <w:bookmarkEnd w:id="2740"/>
    </w:p>
    <w:p w14:paraId="118441B4" w14:textId="279240A0" w:rsidR="00206112" w:rsidRDefault="00206112" w:rsidP="00206112">
      <w:pPr>
        <w:keepNext/>
        <w:rPr>
          <w:ins w:id="2741" w:author="nick" w:date="2021-10-27T11:22:00Z"/>
        </w:rPr>
      </w:pPr>
      <w:ins w:id="2742"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743" w:author="nick" w:date="2021-10-27T11:21:00Z"/>
          <w:b/>
          <w:i/>
        </w:rPr>
      </w:pPr>
      <w:del w:id="2744"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745"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746" w:author="nick" w:date="2021-10-27T11:21:00Z"/>
                <w:rFonts w:cs="Calibri"/>
                <w:b/>
                <w:i/>
                <w:lang w:eastAsia="zh-CN"/>
              </w:rPr>
            </w:pPr>
            <w:del w:id="2747"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748" w:author="nick" w:date="2021-10-27T11:21:00Z"/>
                <w:rFonts w:cs="Calibri"/>
                <w:b/>
                <w:i/>
                <w:lang w:eastAsia="zh-CN"/>
              </w:rPr>
            </w:pPr>
            <w:del w:id="2749"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750" w:author="nick" w:date="2021-10-27T11:21:00Z"/>
                <w:rFonts w:cs="Calibri"/>
                <w:b/>
                <w:i/>
                <w:lang w:eastAsia="zh-CN"/>
              </w:rPr>
            </w:pPr>
            <w:del w:id="2751"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752" w:author="nick" w:date="2021-10-27T11:21:00Z"/>
                <w:rFonts w:cs="Calibri"/>
                <w:b/>
                <w:i/>
                <w:lang w:eastAsia="zh-CN"/>
              </w:rPr>
            </w:pPr>
            <w:del w:id="2753"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754" w:author="nick" w:date="2021-10-27T11:21:00Z"/>
                <w:rFonts w:cs="Calibri"/>
                <w:lang w:eastAsia="zh-CN"/>
              </w:rPr>
            </w:pPr>
            <w:del w:id="2755"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756"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757" w:author="nick" w:date="2021-10-27T11:21:00Z"/>
                <w:rFonts w:cs="Calibri"/>
                <w:sz w:val="20"/>
                <w:szCs w:val="20"/>
                <w:lang w:eastAsia="zh-CN"/>
              </w:rPr>
            </w:pPr>
            <w:del w:id="2758"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759" w:author="nick" w:date="2021-10-27T11:21:00Z"/>
                <w:rFonts w:cs="Calibri"/>
                <w:sz w:val="20"/>
                <w:szCs w:val="20"/>
                <w:lang w:eastAsia="zh-CN"/>
              </w:rPr>
            </w:pPr>
            <w:del w:id="2760"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761" w:author="nick" w:date="2021-10-27T11:21:00Z"/>
                <w:rFonts w:cs="Calibri"/>
                <w:sz w:val="20"/>
                <w:szCs w:val="20"/>
                <w:lang w:eastAsia="zh-CN"/>
              </w:rPr>
            </w:pPr>
            <w:del w:id="2762"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763" w:author="nick" w:date="2021-10-27T11:21:00Z"/>
                <w:rFonts w:cs="Calibri"/>
                <w:sz w:val="20"/>
                <w:szCs w:val="20"/>
                <w:lang w:eastAsia="zh-CN"/>
              </w:rPr>
            </w:pPr>
            <w:del w:id="2764"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765" w:author="nick" w:date="2021-10-27T11:21:00Z"/>
                <w:rFonts w:cs="Calibri"/>
                <w:lang w:eastAsia="zh-CN"/>
              </w:rPr>
            </w:pPr>
            <w:del w:id="2766" w:author="nick" w:date="2021-10-27T11:21:00Z">
              <w:r w:rsidRPr="00226A3F" w:rsidDel="00206112">
                <w:rPr>
                  <w:sz w:val="20"/>
                  <w:szCs w:val="20"/>
                </w:rPr>
                <w:delText>-</w:delText>
              </w:r>
            </w:del>
          </w:p>
        </w:tc>
      </w:tr>
      <w:tr w:rsidR="00FC68DB" w:rsidRPr="00226A3F" w:rsidDel="00206112" w14:paraId="28FED0FF" w14:textId="5C415B3D" w:rsidTr="00FC68DB">
        <w:trPr>
          <w:jc w:val="center"/>
          <w:del w:id="2767"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768" w:author="nick" w:date="2021-10-27T11:21:00Z"/>
                <w:sz w:val="20"/>
                <w:szCs w:val="20"/>
              </w:rPr>
            </w:pPr>
            <w:del w:id="2769"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770" w:author="nick" w:date="2021-10-27T11:21:00Z"/>
                <w:sz w:val="20"/>
                <w:szCs w:val="20"/>
              </w:rPr>
            </w:pPr>
            <w:del w:id="2771"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772" w:author="nick" w:date="2021-10-27T11:21:00Z"/>
                <w:sz w:val="20"/>
                <w:szCs w:val="20"/>
              </w:rPr>
            </w:pPr>
            <w:del w:id="2773"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774" w:author="nick" w:date="2021-10-27T11:21:00Z"/>
                <w:sz w:val="20"/>
                <w:szCs w:val="20"/>
              </w:rPr>
            </w:pPr>
            <w:del w:id="2775"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776" w:author="nick" w:date="2021-10-27T11:21:00Z"/>
                <w:sz w:val="20"/>
                <w:szCs w:val="20"/>
              </w:rPr>
            </w:pPr>
            <w:del w:id="2777"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778" w:name="_Toc3566544"/>
      <w:bookmarkStart w:id="2779" w:name="_Toc34747546"/>
      <w:bookmarkStart w:id="2780" w:name="_Toc77096005"/>
      <w:del w:id="2781"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778"/>
      <w:bookmarkEnd w:id="2779"/>
      <w:bookmarkEnd w:id="2780"/>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782" w:name="_Toc3566545"/>
      <w:bookmarkStart w:id="2783" w:name="_Toc34747547"/>
      <w:bookmarkStart w:id="2784" w:name="_Toc77096006"/>
      <w:bookmarkStart w:id="2785"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782"/>
      <w:bookmarkEnd w:id="2783"/>
      <w:bookmarkEnd w:id="2784"/>
      <w:bookmarkEnd w:id="2785"/>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786" w:name="_Toc413359658"/>
      <w:bookmarkStart w:id="2787" w:name="_Toc3566546"/>
      <w:bookmarkStart w:id="2788" w:name="_Toc34747548"/>
      <w:bookmarkStart w:id="2789" w:name="_Toc77096007"/>
      <w:bookmarkStart w:id="2790"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&lt;adhesive_face/&gt;</w:t>
      </w:r>
      <w:bookmarkEnd w:id="2786"/>
      <w:bookmarkEnd w:id="2787"/>
      <w:bookmarkEnd w:id="2788"/>
      <w:bookmarkEnd w:id="2789"/>
      <w:bookmarkEnd w:id="2790"/>
    </w:p>
    <w:p w14:paraId="0732E2F7" w14:textId="77777777" w:rsidR="00FC68DB" w:rsidRPr="00B14291" w:rsidRDefault="00FC68DB" w:rsidP="0006139C">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06139C">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06139C">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791" w:name="_Toc77102145"/>
      <w:bookmarkStart w:id="2792" w:name="_Toc443470372"/>
      <w:bookmarkStart w:id="2793" w:name="_Toc450303224"/>
      <w:bookmarkStart w:id="2794" w:name="_Toc9996979"/>
      <w:bookmarkStart w:id="2795"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796" w:name="_Toc3557076"/>
      <w:bookmarkStart w:id="2797" w:name="_Toc34747326"/>
      <w:bookmarkStart w:id="2798" w:name="_Toc77102147"/>
      <w:bookmarkEnd w:id="2791"/>
      <w:r>
        <w:lastRenderedPageBreak/>
        <w:br w:type="page"/>
      </w:r>
    </w:p>
    <w:p w14:paraId="175E8840" w14:textId="5A6AB99C" w:rsidR="002D2C85" w:rsidRPr="007055D9" w:rsidRDefault="002D2C85" w:rsidP="00B202D2">
      <w:pPr>
        <w:pStyle w:val="berschrift1"/>
      </w:pPr>
      <w:bookmarkStart w:id="2799" w:name="_Toc86869841"/>
      <w:r w:rsidRPr="007055D9">
        <w:lastRenderedPageBreak/>
        <w:t>Future extensions</w:t>
      </w:r>
      <w:bookmarkEnd w:id="2796"/>
      <w:bookmarkEnd w:id="2797"/>
      <w:bookmarkEnd w:id="2798"/>
      <w:bookmarkEnd w:id="2799"/>
    </w:p>
    <w:p w14:paraId="209DB769" w14:textId="77777777" w:rsidR="002D2C85" w:rsidRPr="00226A3F" w:rsidRDefault="002D2C85" w:rsidP="00B202D2">
      <w:bookmarkStart w:id="2800" w:name="_Toc338938925"/>
      <w:bookmarkStart w:id="2801"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802" w:name="_Toc338938923"/>
      <w:bookmarkStart w:id="2803" w:name="_Toc338939259"/>
      <w:bookmarkStart w:id="2804" w:name="_Toc413359625"/>
      <w:bookmarkStart w:id="2805" w:name="_Toc3557077"/>
      <w:bookmarkStart w:id="2806" w:name="_Toc34747327"/>
      <w:bookmarkStart w:id="2807" w:name="_Toc77102148"/>
      <w:bookmarkStart w:id="2808" w:name="_Toc86869842"/>
      <w:r w:rsidRPr="00226A3F">
        <w:t>Additional parameters for spot and seam welds</w:t>
      </w:r>
      <w:bookmarkEnd w:id="2802"/>
      <w:bookmarkEnd w:id="2803"/>
      <w:bookmarkEnd w:id="2804"/>
      <w:bookmarkEnd w:id="2805"/>
      <w:bookmarkEnd w:id="2806"/>
      <w:bookmarkEnd w:id="2807"/>
      <w:bookmarkEnd w:id="2808"/>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809" w:name="_Ref338846673"/>
      <w:bookmarkStart w:id="2810" w:name="_Toc338938924"/>
      <w:bookmarkStart w:id="2811" w:name="_Toc338939260"/>
      <w:bookmarkStart w:id="2812" w:name="_Toc413359626"/>
      <w:bookmarkStart w:id="2813" w:name="_Toc3557078"/>
      <w:bookmarkStart w:id="2814" w:name="_Toc34747328"/>
      <w:bookmarkStart w:id="2815" w:name="_Toc77102149"/>
      <w:bookmarkStart w:id="2816" w:name="_Toc86869843"/>
      <w:r w:rsidRPr="00226A3F">
        <w:t>Other relevant and new joint types</w:t>
      </w:r>
      <w:bookmarkEnd w:id="2809"/>
      <w:bookmarkEnd w:id="2810"/>
      <w:bookmarkEnd w:id="2811"/>
      <w:bookmarkEnd w:id="2812"/>
      <w:bookmarkEnd w:id="2813"/>
      <w:bookmarkEnd w:id="2814"/>
      <w:bookmarkEnd w:id="2815"/>
      <w:bookmarkEnd w:id="2816"/>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817" w:name="_Ref69238344"/>
      <w:bookmarkStart w:id="2818" w:name="_Toc77102146"/>
      <w:bookmarkEnd w:id="2800"/>
      <w:bookmarkEnd w:id="2801"/>
      <w:r>
        <w:rPr>
          <w:lang w:val="en-US"/>
        </w:rPr>
        <w:lastRenderedPageBreak/>
        <w:br/>
      </w:r>
      <w:bookmarkStart w:id="2819"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817"/>
      <w:bookmarkEnd w:id="2818"/>
      <w:bookmarkEnd w:id="2819"/>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820" w:name="_Toc76030609"/>
      <w:bookmarkStart w:id="2821"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'first_spacing' and 'last_spacing' are the terms needed to define a regular intermittent weld.</w:t>
      </w:r>
      <w:bookmarkEnd w:id="2820"/>
      <w:bookmarkEnd w:id="2821"/>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822" w:name="_Toc76030610"/>
      <w:bookmarkStart w:id="2823"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822"/>
      <w:bookmarkEnd w:id="2823"/>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06139C"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824"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824"/>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825"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825"/>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06139C">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06139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06139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06139C">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06139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06139C"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06139C">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06139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06139C"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826"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826"/>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06139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06139C"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06139C"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06139C"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06139C"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827" w:name="_Toc86869845"/>
      <w:r w:rsidRPr="0007274A">
        <w:rPr>
          <w:b w:val="0"/>
          <w:bCs/>
          <w:lang w:val="en-US"/>
        </w:rPr>
        <w:t>(informative)</w:t>
      </w:r>
      <w:r>
        <w:rPr>
          <w:lang w:val="en-US"/>
        </w:rPr>
        <w:br/>
      </w:r>
      <w:r>
        <w:rPr>
          <w:lang w:val="en-US"/>
        </w:rPr>
        <w:br/>
      </w:r>
      <w:bookmarkStart w:id="2828"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827"/>
      <w:bookmarkEnd w:id="2828"/>
    </w:p>
    <w:p w14:paraId="2D6CACD7" w14:textId="479BC908" w:rsidR="004163E0" w:rsidRPr="00931307" w:rsidRDefault="004163E0" w:rsidP="004163E0">
      <w:pPr>
        <w:rPr>
          <w:ins w:id="2829" w:author="Dr. Carsten Franke" w:date="2021-10-20T11:23:00Z"/>
        </w:rPr>
      </w:pPr>
      <w:ins w:id="2830" w:author="Dr. Carsten Franke" w:date="2021-10-20T11:24:00Z">
        <w:r>
          <w:t xml:space="preserve">According </w:t>
        </w:r>
      </w:ins>
      <w:ins w:id="2831" w:author="Dr. Carsten Franke" w:date="2021-10-20T11:25:00Z">
        <w:r>
          <w:t xml:space="preserve">to </w:t>
        </w:r>
        <w:r w:rsidRPr="004163E0">
          <w:t>the widespread use of ISO</w:t>
        </w:r>
      </w:ins>
      <w:ins w:id="2832" w:author="Dr. Carsten Franke" w:date="2021-10-20T11:29:00Z">
        <w:r w:rsidR="00B42AD7">
          <w:t> </w:t>
        </w:r>
      </w:ins>
      <w:ins w:id="2833" w:author="Dr. Carsten Franke" w:date="2021-10-20T11:25:00Z">
        <w:r w:rsidRPr="004163E0">
          <w:t xml:space="preserve">10303-242, it is important to describe the federated use of </w:t>
        </w:r>
      </w:ins>
      <w:ins w:id="2834" w:author="Dr. Carsten Franke" w:date="2021-10-20T11:27:00Z">
        <w:r w:rsidR="00B42AD7">
          <w:t>χMCF</w:t>
        </w:r>
      </w:ins>
      <w:ins w:id="2835" w:author="Dr. Carsten Franke" w:date="2021-10-20T11:25:00Z">
        <w:r w:rsidRPr="004163E0">
          <w:t xml:space="preserve"> together with </w:t>
        </w:r>
      </w:ins>
      <w:ins w:id="2836" w:author="Dr. Carsten Franke" w:date="2021-10-20T11:29:00Z">
        <w:r w:rsidR="00B42AD7" w:rsidRPr="004163E0">
          <w:t>ISO</w:t>
        </w:r>
        <w:r w:rsidR="00B42AD7">
          <w:t> </w:t>
        </w:r>
        <w:r w:rsidR="00B42AD7" w:rsidRPr="004163E0">
          <w:t>10303-242</w:t>
        </w:r>
      </w:ins>
      <w:ins w:id="2837" w:author="Dr. Carsten Franke" w:date="2021-10-20T11:25:00Z">
        <w:r w:rsidRPr="004163E0">
          <w:t>.</w:t>
        </w:r>
      </w:ins>
      <w:ins w:id="2838"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839" w:author="Dr. Carsten Franke" w:date="2021-10-20T11:28:00Z"/>
        </w:rPr>
      </w:pPr>
      <w:bookmarkStart w:id="2840" w:name="_Toc86869846"/>
      <w:ins w:id="2841" w:author="Max Ungerer" w:date="2021-09-15T20:13:00Z">
        <w:r>
          <w:t>General principles</w:t>
        </w:r>
      </w:ins>
      <w:bookmarkEnd w:id="2840"/>
      <w:ins w:id="2842" w:author="Dr. Carsten Franke" w:date="2021-10-20T11:28:00Z">
        <w:r w:rsidR="00B42AD7">
          <w:t xml:space="preserve"> </w:t>
        </w:r>
      </w:ins>
    </w:p>
    <w:p w14:paraId="10A5DA44" w14:textId="0A41CBA1" w:rsidR="00B42AD7" w:rsidRDefault="00B42AD7" w:rsidP="00B42AD7">
      <w:pPr>
        <w:rPr>
          <w:ins w:id="2843" w:author="Dr. Carsten Franke" w:date="2021-10-20T11:29:00Z"/>
        </w:rPr>
      </w:pPr>
      <w:ins w:id="2844"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06139C">
      <w:pPr>
        <w:pStyle w:val="Listenabsatz"/>
        <w:numPr>
          <w:ilvl w:val="0"/>
          <w:numId w:val="60"/>
        </w:numPr>
        <w:rPr>
          <w:ins w:id="2845" w:author="Dr. Carsten Franke" w:date="2021-10-20T11:31:00Z"/>
        </w:rPr>
      </w:pPr>
      <w:ins w:id="2846" w:author="Dr. Carsten Franke" w:date="2021-10-20T11:31:00Z">
        <w:r>
          <w:t xml:space="preserve">Both standard definitions stay unchanged. </w:t>
        </w:r>
      </w:ins>
      <w:ins w:id="2847"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06139C">
      <w:pPr>
        <w:pStyle w:val="Listenabsatz"/>
        <w:numPr>
          <w:ilvl w:val="0"/>
          <w:numId w:val="60"/>
        </w:numPr>
        <w:rPr>
          <w:ins w:id="2848" w:author="Dr. Carsten Franke" w:date="2021-10-20T11:35:00Z"/>
        </w:rPr>
      </w:pPr>
      <w:ins w:id="2849" w:author="Dr. Carsten Franke" w:date="2021-10-20T11:34:00Z">
        <w:r w:rsidRPr="008D52DC">
          <w:t>Clearly defined and delimited roles are assigned to both standards.</w:t>
        </w:r>
      </w:ins>
      <w:ins w:id="2850" w:author="Dr. Carsten Franke" w:date="2021-10-20T11:33:00Z">
        <w:r>
          <w:t xml:space="preserve"> </w:t>
        </w:r>
      </w:ins>
    </w:p>
    <w:p w14:paraId="16C90303" w14:textId="75B37985" w:rsidR="008D52DC" w:rsidRDefault="008D52DC" w:rsidP="0006139C">
      <w:pPr>
        <w:pStyle w:val="Listenabsatz"/>
        <w:numPr>
          <w:ilvl w:val="0"/>
          <w:numId w:val="60"/>
        </w:numPr>
        <w:rPr>
          <w:ins w:id="2851" w:author="Dr. Carsten Franke" w:date="2021-10-20T11:43:00Z"/>
        </w:rPr>
      </w:pPr>
      <w:ins w:id="2852" w:author="Dr. Carsten Franke" w:date="2021-10-20T11:35:00Z">
        <w:r w:rsidRPr="008D52DC">
          <w:t xml:space="preserve">Redundancies </w:t>
        </w:r>
      </w:ins>
      <w:ins w:id="2853" w:author="Dr. Carsten Franke" w:date="2021-10-20T11:46:00Z">
        <w:r w:rsidR="00D44CF6">
          <w:t>must</w:t>
        </w:r>
      </w:ins>
      <w:ins w:id="2854" w:author="Dr. Carsten Franke" w:date="2021-10-20T11:35:00Z">
        <w:r w:rsidRPr="008D52DC">
          <w:t xml:space="preserve"> be avoided as far as possible.</w:t>
        </w:r>
        <w:r>
          <w:t xml:space="preserve"> </w:t>
        </w:r>
      </w:ins>
    </w:p>
    <w:p w14:paraId="02B80A02" w14:textId="05FEB885" w:rsidR="00BF60BC" w:rsidRDefault="00BF60BC" w:rsidP="0006139C">
      <w:pPr>
        <w:pStyle w:val="Listenabsatz"/>
        <w:numPr>
          <w:ilvl w:val="0"/>
          <w:numId w:val="60"/>
        </w:numPr>
        <w:rPr>
          <w:ins w:id="2855" w:author="Dr. Carsten Franke" w:date="2021-10-20T11:31:00Z"/>
        </w:rPr>
      </w:pPr>
      <w:ins w:id="2856" w:author="Dr. Carsten Franke" w:date="2021-10-20T11:43:00Z">
        <w:r>
          <w:t xml:space="preserve">In case of </w:t>
        </w:r>
      </w:ins>
      <w:ins w:id="2857" w:author="Dr. Carsten Franke" w:date="2021-10-20T11:44:00Z">
        <w:r>
          <w:t>u</w:t>
        </w:r>
      </w:ins>
      <w:ins w:id="2858" w:author="Dr. Carsten Franke" w:date="2021-10-20T11:43:00Z">
        <w:r>
          <w:t>navoidable redundancies</w:t>
        </w:r>
      </w:ins>
      <w:ins w:id="2859" w:author="Dr. Carsten Franke" w:date="2021-10-20T11:44:00Z">
        <w:r>
          <w:t xml:space="preserve">, there must be no </w:t>
        </w:r>
      </w:ins>
      <w:ins w:id="2860" w:author="Dr. Carsten Franke" w:date="2021-10-20T11:45:00Z">
        <w:r w:rsidR="007A68CF" w:rsidRPr="007A68CF">
          <w:t xml:space="preserve">inconsistencies </w:t>
        </w:r>
      </w:ins>
      <w:ins w:id="2861" w:author="Dr. Carsten Franke" w:date="2021-10-20T11:44:00Z">
        <w:r>
          <w:t xml:space="preserve">within the set of </w:t>
        </w:r>
      </w:ins>
      <w:ins w:id="2862" w:author="Dr. Carsten Franke" w:date="2021-10-20T11:47:00Z">
        <w:r w:rsidR="00842882" w:rsidRPr="00842882">
          <w:t>federatively</w:t>
        </w:r>
        <w:r w:rsidR="00842882">
          <w:t xml:space="preserve"> </w:t>
        </w:r>
      </w:ins>
      <w:ins w:id="2863" w:author="Dr. Carsten Franke" w:date="2021-10-20T11:44:00Z">
        <w:r>
          <w:t>use</w:t>
        </w:r>
      </w:ins>
      <w:ins w:id="2864" w:author="Dr. Carsten Franke" w:date="2021-10-21T10:34:00Z">
        <w:r w:rsidR="00B318B6">
          <w:t>d</w:t>
        </w:r>
      </w:ins>
      <w:ins w:id="2865" w:author="Dr. Carsten Franke" w:date="2021-10-20T11:44:00Z">
        <w:r>
          <w:t xml:space="preserve"> files. </w:t>
        </w:r>
      </w:ins>
    </w:p>
    <w:p w14:paraId="3BCD4F55" w14:textId="03173BDA" w:rsidR="006F7241" w:rsidRDefault="00434959" w:rsidP="00B42AD7">
      <w:pPr>
        <w:rPr>
          <w:ins w:id="2866" w:author="Dr. Carsten Franke" w:date="2021-10-20T11:37:00Z"/>
        </w:rPr>
      </w:pPr>
      <w:ins w:id="2867" w:author="Dr. Carsten Franke" w:date="2021-10-20T11:37:00Z">
        <w:r>
          <w:t xml:space="preserve">These general principles are implemented by following regulations: </w:t>
        </w:r>
      </w:ins>
    </w:p>
    <w:p w14:paraId="2D5FD3D1" w14:textId="05187065" w:rsidR="00E26B6D" w:rsidRDefault="00E26B6D" w:rsidP="0006139C">
      <w:pPr>
        <w:pStyle w:val="Listenabsatz"/>
        <w:numPr>
          <w:ilvl w:val="0"/>
          <w:numId w:val="61"/>
        </w:numPr>
        <w:rPr>
          <w:ins w:id="2868" w:author="Dr. Carsten Franke" w:date="2021-10-20T11:41:00Z"/>
        </w:rPr>
      </w:pPr>
      <w:ins w:id="2869" w:author="Dr. Carsten Franke" w:date="2021-10-20T11:38:00Z">
        <w:r w:rsidRPr="00E26B6D">
          <w:t>ISO 10303-242</w:t>
        </w:r>
        <w:r>
          <w:t xml:space="preserve"> </w:t>
        </w:r>
      </w:ins>
      <w:ins w:id="2870" w:author="Dr. Carsten Franke" w:date="2021-10-20T11:40:00Z">
        <w:r>
          <w:t xml:space="preserve">contains the usual PLM-type information. </w:t>
        </w:r>
      </w:ins>
      <w:ins w:id="2871" w:author="Dr. Carsten Franke" w:date="2021-10-21T10:34:00Z">
        <w:r w:rsidR="00A5143B">
          <w:t>E</w:t>
        </w:r>
      </w:ins>
      <w:ins w:id="2872" w:author="Dr. Carsten Franke" w:date="2021-10-20T11:40:00Z">
        <w:r>
          <w:t xml:space="preserve">specially, it </w:t>
        </w:r>
      </w:ins>
      <w:ins w:id="2873" w:author="Dr. Carsten Franke" w:date="2021-10-20T11:38:00Z">
        <w:r>
          <w:t>references the relevant files (let it be CAD native</w:t>
        </w:r>
      </w:ins>
      <w:ins w:id="2874" w:author="Dr. Carsten Franke" w:date="2021-10-20T11:39:00Z">
        <w:r>
          <w:t xml:space="preserve"> or standard</w:t>
        </w:r>
      </w:ins>
      <w:ins w:id="2875" w:author="Dr. Carsten Franke" w:date="2021-10-20T11:38:00Z">
        <w:r>
          <w:t xml:space="preserve">, </w:t>
        </w:r>
      </w:ins>
      <w:ins w:id="2876" w:author="Dr. Carsten Franke" w:date="2021-10-20T11:39:00Z">
        <w:r>
          <w:t xml:space="preserve">visualization or χMCF) and </w:t>
        </w:r>
      </w:ins>
      <w:ins w:id="2877" w:author="Dr. Carsten Franke" w:date="2021-10-20T11:38:00Z">
        <w:r>
          <w:t>defines</w:t>
        </w:r>
      </w:ins>
      <w:ins w:id="2878" w:author="Dr. Carsten Franke" w:date="2021-10-20T11:39:00Z">
        <w:r>
          <w:t xml:space="preserve"> the location in space, where their content </w:t>
        </w:r>
      </w:ins>
      <w:ins w:id="2879" w:author="Dr. Carsten Franke" w:date="2021-10-20T11:40:00Z">
        <w:r>
          <w:t>must be instantiated (geometric transformations)</w:t>
        </w:r>
      </w:ins>
      <w:ins w:id="2880" w:author="Dr. Carsten Franke" w:date="2021-10-20T11:47:00Z">
        <w:r w:rsidR="0099082A">
          <w:t>.</w:t>
        </w:r>
      </w:ins>
      <w:ins w:id="2881" w:author="Dr. Carsten Franke" w:date="2021-10-20T11:40:00Z">
        <w:r>
          <w:t xml:space="preserve"> </w:t>
        </w:r>
      </w:ins>
    </w:p>
    <w:p w14:paraId="3A9EED33" w14:textId="159C9023" w:rsidR="00E26B6D" w:rsidRDefault="00E26B6D" w:rsidP="0006139C">
      <w:pPr>
        <w:pStyle w:val="Listenabsatz"/>
        <w:numPr>
          <w:ilvl w:val="0"/>
          <w:numId w:val="61"/>
        </w:numPr>
        <w:rPr>
          <w:ins w:id="2882" w:author="Dr. Carsten Franke" w:date="2021-10-20T11:49:00Z"/>
        </w:rPr>
      </w:pPr>
      <w:ins w:id="2883" w:author="Dr. Carsten Franke" w:date="2021-10-20T11:41:00Z">
        <w:r>
          <w:t xml:space="preserve">χMCF contains </w:t>
        </w:r>
      </w:ins>
      <w:ins w:id="2884" w:author="Dr. Carsten Franke" w:date="2021-10-20T15:19:00Z">
        <w:r w:rsidR="00BF4937">
          <w:t>geometrical (position, orientation, lengt</w:t>
        </w:r>
      </w:ins>
      <w:ins w:id="2885" w:author="Dr. Carsten Franke" w:date="2021-10-20T15:20:00Z">
        <w:r w:rsidR="00BF4937">
          <w:t xml:space="preserve">h, …), </w:t>
        </w:r>
      </w:ins>
      <w:ins w:id="2886" w:author="Dr. Carsten Franke" w:date="2021-10-20T11:41:00Z">
        <w:r>
          <w:t xml:space="preserve">technical information </w:t>
        </w:r>
      </w:ins>
      <w:ins w:id="2887" w:author="Dr. Carsten Franke" w:date="2021-10-20T11:42:00Z">
        <w:r>
          <w:t>of connecting elements</w:t>
        </w:r>
      </w:ins>
      <w:ins w:id="2888" w:author="Dr. Carsten Franke" w:date="2021-10-21T10:35:00Z">
        <w:r w:rsidR="00A5143B">
          <w:t>,</w:t>
        </w:r>
      </w:ins>
      <w:ins w:id="2889" w:author="Dr. Carsten Franke" w:date="2021-10-20T11:42:00Z">
        <w:r>
          <w:t xml:space="preserve"> and the lists of the parts connected, only. </w:t>
        </w:r>
      </w:ins>
    </w:p>
    <w:p w14:paraId="1B9F5C85" w14:textId="716E709F" w:rsidR="005E786E" w:rsidRDefault="005E786E" w:rsidP="0006139C">
      <w:pPr>
        <w:pStyle w:val="Listenabsatz"/>
        <w:numPr>
          <w:ilvl w:val="0"/>
          <w:numId w:val="61"/>
        </w:numPr>
        <w:rPr>
          <w:ins w:id="2890" w:author="Dr. Carsten Franke" w:date="2021-10-20T11:56:00Z"/>
        </w:rPr>
      </w:pPr>
      <w:ins w:id="2891"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2892" w:author="Dr. Carsten Franke" w:date="2021-10-20T11:53:00Z">
        <w:r w:rsidR="00DF4C66">
          <w:t>The l</w:t>
        </w:r>
        <w:r w:rsidR="00DF4C66" w:rsidRPr="00DF4C66">
          <w:t xml:space="preserve">ist of </w:t>
        </w:r>
      </w:ins>
      <w:ins w:id="2893" w:author="Dr. Carsten Franke" w:date="2021-10-20T11:54:00Z">
        <w:r w:rsidR="00DF4C66">
          <w:t xml:space="preserve">the </w:t>
        </w:r>
      </w:ins>
      <w:ins w:id="2894" w:author="Dr. Carsten Franke" w:date="2021-10-20T11:53:00Z">
        <w:r w:rsidR="00DF4C66" w:rsidRPr="00DF4C66">
          <w:t xml:space="preserve">part </w:t>
        </w:r>
      </w:ins>
      <w:ins w:id="2895" w:author="Dr. Carsten Franke" w:date="2021-10-21T10:36:00Z">
        <w:r w:rsidR="009B50B7">
          <w:t>numbers</w:t>
        </w:r>
      </w:ins>
      <w:ins w:id="2896" w:author="Dr. Carsten Franke" w:date="2021-10-20T11:53:00Z">
        <w:r w:rsidR="00DF4C66" w:rsidRPr="00DF4C66">
          <w:t xml:space="preserve"> </w:t>
        </w:r>
      </w:ins>
      <w:ins w:id="2897" w:author="Dr. Carsten Franke" w:date="2021-10-20T11:54:00Z">
        <w:r w:rsidR="00DF4C66">
          <w:t xml:space="preserve">of connected parts </w:t>
        </w:r>
      </w:ins>
      <w:ins w:id="2898" w:author="Dr. Carsten Franke" w:date="2021-10-20T11:53:00Z">
        <w:r w:rsidR="00DF4C66" w:rsidRPr="00DF4C66">
          <w:t>is mandatory within it.</w:t>
        </w:r>
        <w:r w:rsidR="00DF4C66">
          <w:t xml:space="preserve"> </w:t>
        </w:r>
      </w:ins>
      <w:ins w:id="2899" w:author="Dr. Carsten Franke" w:date="2021-10-20T11:54:00Z">
        <w:r w:rsidR="00DF4C66">
          <w:t xml:space="preserve">It must be identical to χMCF's </w:t>
        </w:r>
      </w:ins>
      <w:ins w:id="2900" w:author="Dr. Carsten Franke" w:date="2021-10-20T11:55:00Z">
        <w:r w:rsidR="00AC3984" w:rsidRPr="00446313">
          <w:rPr>
            <w:rFonts w:ascii="Courier New" w:hAnsi="Courier New" w:cs="Courier New"/>
            <w:b/>
            <w:i/>
            <w:sz w:val="18"/>
            <w:szCs w:val="18"/>
          </w:rPr>
          <w:t>&lt;</w:t>
        </w:r>
      </w:ins>
      <w:ins w:id="2901" w:author="Dr. Carsten Franke" w:date="2021-10-20T11:57:00Z">
        <w:r w:rsidR="000870CB" w:rsidRPr="000870CB">
          <w:rPr>
            <w:rFonts w:ascii="Courier New" w:hAnsi="Courier New" w:cs="Courier New"/>
            <w:b/>
            <w:i/>
            <w:sz w:val="18"/>
            <w:szCs w:val="18"/>
          </w:rPr>
          <w:t>connected_to</w:t>
        </w:r>
      </w:ins>
      <w:ins w:id="2902"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06139C">
      <w:pPr>
        <w:pStyle w:val="Listenabsatz"/>
        <w:numPr>
          <w:ilvl w:val="0"/>
          <w:numId w:val="61"/>
        </w:numPr>
        <w:rPr>
          <w:ins w:id="2903" w:author="Dr. Carsten Franke" w:date="2021-10-21T11:04:00Z"/>
        </w:rPr>
      </w:pPr>
      <w:ins w:id="2904" w:author="Dr. Carsten Franke" w:date="2021-10-20T11:56:00Z">
        <w:r>
          <w:t xml:space="preserve">Consequently, </w:t>
        </w:r>
      </w:ins>
      <w:ins w:id="2905" w:author="Dr. Carsten Franke" w:date="2021-10-20T11:57:00Z">
        <w:r>
          <w:t xml:space="preserve">nested χMCF element </w:t>
        </w:r>
      </w:ins>
      <w:ins w:id="2906"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2907" w:author="Dr. Carsten Franke" w:date="2021-10-20T11:57:00Z">
        <w:r>
          <w:t xml:space="preserve"> cannot be used. </w:t>
        </w:r>
      </w:ins>
      <w:ins w:id="2908" w:author="Dr. Carsten Franke" w:date="2021-10-20T11:59:00Z">
        <w:r w:rsidR="00846B9E">
          <w:t>F</w:t>
        </w:r>
        <w:r w:rsidR="00846B9E" w:rsidRPr="00846B9E">
          <w:t>urthermore</w:t>
        </w:r>
        <w:r w:rsidR="00846B9E">
          <w:t xml:space="preserve">, </w:t>
        </w:r>
        <w:r w:rsidR="00F66EBB">
          <w:t>attribute</w:t>
        </w:r>
      </w:ins>
      <w:ins w:id="2909" w:author="Dr. Carsten Franke" w:date="2021-10-20T12:00:00Z">
        <w:r w:rsidR="00F66EBB">
          <w:t>s</w:t>
        </w:r>
      </w:ins>
      <w:ins w:id="2910" w:author="Dr. Carsten Franke" w:date="2021-10-20T11:59:00Z">
        <w:r w:rsidR="00F66EBB">
          <w:t xml:space="preserve"> </w:t>
        </w:r>
      </w:ins>
      <w:ins w:id="2911" w:author="Dr. Carsten Franke" w:date="2021-10-20T12:00:00Z">
        <w:r w:rsidR="00F66EBB">
          <w:t>"pid" and "pname"</w:t>
        </w:r>
      </w:ins>
      <w:ins w:id="2912"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913" w:author="Dr. Carsten Franke" w:date="2021-10-20T12:00:00Z">
        <w:r w:rsidR="00F66EBB">
          <w:t xml:space="preserve">cannot be used. </w:t>
        </w:r>
      </w:ins>
    </w:p>
    <w:p w14:paraId="39DB4E10" w14:textId="52BE495F" w:rsidR="000532C5" w:rsidRDefault="000532C5" w:rsidP="0006139C">
      <w:pPr>
        <w:pStyle w:val="Listenabsatz"/>
        <w:numPr>
          <w:ilvl w:val="0"/>
          <w:numId w:val="61"/>
        </w:numPr>
        <w:rPr>
          <w:ins w:id="2914" w:author="Dr. Carsten Franke" w:date="2021-10-20T11:37:00Z"/>
        </w:rPr>
      </w:pPr>
      <w:ins w:id="2915" w:author="Dr. Carsten Franke" w:date="2021-10-21T11:04:00Z">
        <w:r>
          <w:t xml:space="preserve">χMCF files are referenced from </w:t>
        </w:r>
        <w:r w:rsidRPr="00E26B6D">
          <w:t>ISO 10303-242</w:t>
        </w:r>
      </w:ins>
      <w:ins w:id="2916" w:author="Dr. Carsten Franke" w:date="2021-10-21T11:05:00Z">
        <w:r>
          <w:t xml:space="preserve"> by means of </w:t>
        </w:r>
        <w:commentRangeStart w:id="2917"/>
        <w:r>
          <w:t>"external reference"</w:t>
        </w:r>
        <w:commentRangeEnd w:id="2917"/>
        <w:r>
          <w:rPr>
            <w:rStyle w:val="Kommentarzeichen"/>
            <w:rFonts w:ascii="Calibri" w:eastAsia="Times New Roman" w:hAnsi="Calibri"/>
            <w:lang w:val="en-US" w:eastAsia="x-none"/>
          </w:rPr>
          <w:commentReference w:id="2917"/>
        </w:r>
        <w:r>
          <w:t xml:space="preserve">. </w:t>
        </w:r>
      </w:ins>
    </w:p>
    <w:p w14:paraId="3BA214C4" w14:textId="77777777" w:rsidR="00434959" w:rsidRPr="00B42AD7" w:rsidRDefault="00434959" w:rsidP="00B42AD7">
      <w:pPr>
        <w:rPr>
          <w:ins w:id="2918" w:author="Max Ungerer" w:date="2021-09-15T20:13:00Z"/>
        </w:rPr>
      </w:pPr>
    </w:p>
    <w:p w14:paraId="1C827307" w14:textId="6A81E964" w:rsidR="009C2A9B" w:rsidRPr="00434959" w:rsidRDefault="00741F4D" w:rsidP="0006139C">
      <w:pPr>
        <w:pStyle w:val="Listenabsatz"/>
        <w:numPr>
          <w:ilvl w:val="0"/>
          <w:numId w:val="59"/>
        </w:numPr>
        <w:rPr>
          <w:ins w:id="2919" w:author="Dr. Carsten Franke" w:date="2021-09-16T14:33:00Z"/>
          <w:strike/>
          <w:highlight w:val="yellow"/>
          <w:lang w:eastAsia="ja-JP"/>
          <w:rPrChange w:id="2920" w:author="Dr. Carsten Franke" w:date="2021-10-20T11:37:00Z">
            <w:rPr>
              <w:ins w:id="2921" w:author="Dr. Carsten Franke" w:date="2021-09-16T14:33:00Z"/>
              <w:highlight w:val="yellow"/>
              <w:lang w:eastAsia="ja-JP"/>
            </w:rPr>
          </w:rPrChange>
        </w:rPr>
      </w:pPr>
      <w:commentRangeStart w:id="2922"/>
      <w:ins w:id="2923" w:author="Max Ungerer" w:date="2021-09-15T20:13:00Z">
        <w:r w:rsidRPr="00434959">
          <w:rPr>
            <w:strike/>
            <w:highlight w:val="yellow"/>
            <w:lang w:eastAsia="ja-JP"/>
            <w:rPrChange w:id="2924" w:author="Dr. Carsten Franke" w:date="2021-10-20T11:37:00Z">
              <w:rPr>
                <w:highlight w:val="yellow"/>
                <w:lang w:eastAsia="ja-JP"/>
              </w:rPr>
            </w:rPrChange>
          </w:rPr>
          <w:t>Avoid redundant information</w:t>
        </w:r>
      </w:ins>
      <w:ins w:id="2925" w:author="Dr. Carsten Franke" w:date="2021-09-16T14:30:00Z">
        <w:r w:rsidR="00385BD6" w:rsidRPr="00434959">
          <w:rPr>
            <w:strike/>
            <w:highlight w:val="yellow"/>
            <w:lang w:eastAsia="ja-JP"/>
            <w:rPrChange w:id="2926" w:author="Dr. Carsten Franke" w:date="2021-10-20T11:37:00Z">
              <w:rPr>
                <w:highlight w:val="yellow"/>
                <w:lang w:eastAsia="ja-JP"/>
              </w:rPr>
            </w:rPrChange>
          </w:rPr>
          <w:t xml:space="preserve"> </w:t>
        </w:r>
      </w:ins>
      <w:ins w:id="2927" w:author="Dr. Carsten Franke" w:date="2021-09-20T17:06:00Z">
        <w:r w:rsidR="000B5A61" w:rsidRPr="00434959">
          <w:rPr>
            <w:strike/>
            <w:lang w:eastAsia="ja-JP"/>
            <w:rPrChange w:id="2928" w:author="Dr. Carsten Franke" w:date="2021-10-20T11:37:00Z">
              <w:rPr>
                <w:lang w:eastAsia="ja-JP"/>
              </w:rPr>
            </w:rPrChange>
          </w:rPr>
          <w:t xml:space="preserve">when using χMCF with </w:t>
        </w:r>
      </w:ins>
      <w:ins w:id="2929" w:author="Dr. Carsten Franke" w:date="2021-10-20T11:30:00Z">
        <w:r w:rsidR="006F7241" w:rsidRPr="00434959">
          <w:rPr>
            <w:strike/>
            <w:lang w:eastAsia="ja-JP"/>
            <w:rPrChange w:id="2930" w:author="Dr. Carsten Franke" w:date="2021-10-20T11:37:00Z">
              <w:rPr>
                <w:lang w:eastAsia="ja-JP"/>
              </w:rPr>
            </w:rPrChange>
          </w:rPr>
          <w:t>ISO 10303-242</w:t>
        </w:r>
      </w:ins>
      <w:ins w:id="2931" w:author="Dr. Carsten Franke" w:date="2021-09-20T17:06:00Z">
        <w:r w:rsidR="000B5A61" w:rsidRPr="00434959">
          <w:rPr>
            <w:strike/>
            <w:lang w:eastAsia="ja-JP"/>
            <w:rPrChange w:id="2932" w:author="Dr. Carsten Franke" w:date="2021-10-20T11:37:00Z">
              <w:rPr>
                <w:lang w:eastAsia="ja-JP"/>
              </w:rPr>
            </w:rPrChange>
          </w:rPr>
          <w:t xml:space="preserve"> federatively.  </w:t>
        </w:r>
      </w:ins>
      <w:ins w:id="2933" w:author="Dr. Carsten Franke" w:date="2021-09-16T14:30:00Z">
        <w:r w:rsidR="00385BD6" w:rsidRPr="00434959">
          <w:rPr>
            <w:strike/>
            <w:highlight w:val="yellow"/>
            <w:lang w:eastAsia="ja-JP"/>
            <w:rPrChange w:id="2934" w:author="Dr. Carsten Franke" w:date="2021-10-20T11:37:00Z">
              <w:rPr>
                <w:highlight w:val="yellow"/>
                <w:lang w:eastAsia="ja-JP"/>
              </w:rPr>
            </w:rPrChange>
          </w:rPr>
          <w:br/>
          <w:t xml:space="preserve">Objectives: </w:t>
        </w:r>
      </w:ins>
    </w:p>
    <w:p w14:paraId="2E4C582A" w14:textId="675FEB0F" w:rsidR="00741F4D" w:rsidRPr="00434959" w:rsidRDefault="00385BD6" w:rsidP="0006139C">
      <w:pPr>
        <w:pStyle w:val="Listenabsatz"/>
        <w:numPr>
          <w:ilvl w:val="1"/>
          <w:numId w:val="59"/>
        </w:numPr>
        <w:rPr>
          <w:ins w:id="2935" w:author="Dr. Carsten Franke" w:date="2021-09-16T14:58:00Z"/>
          <w:strike/>
          <w:highlight w:val="yellow"/>
          <w:lang w:eastAsia="ja-JP"/>
          <w:rPrChange w:id="2936" w:author="Dr. Carsten Franke" w:date="2021-10-20T11:37:00Z">
            <w:rPr>
              <w:ins w:id="2937" w:author="Dr. Carsten Franke" w:date="2021-09-16T14:58:00Z"/>
              <w:highlight w:val="yellow"/>
              <w:lang w:eastAsia="ja-JP"/>
            </w:rPr>
          </w:rPrChange>
        </w:rPr>
      </w:pPr>
      <w:ins w:id="2938" w:author="Dr. Carsten Franke" w:date="2021-09-16T14:30:00Z">
        <w:r w:rsidRPr="00434959">
          <w:rPr>
            <w:strike/>
            <w:highlight w:val="yellow"/>
            <w:lang w:eastAsia="ja-JP"/>
            <w:rPrChange w:id="2939" w:author="Dr. Carsten Franke" w:date="2021-10-20T11:37:00Z">
              <w:rPr>
                <w:highlight w:val="yellow"/>
                <w:lang w:eastAsia="ja-JP"/>
              </w:rPr>
            </w:rPrChange>
          </w:rPr>
          <w:t xml:space="preserve">Keep </w:t>
        </w:r>
      </w:ins>
      <w:ins w:id="2940" w:author="Dr. Carsten Franke" w:date="2021-09-20T17:07:00Z">
        <w:r w:rsidR="000B5A61" w:rsidRPr="00434959">
          <w:rPr>
            <w:strike/>
            <w:highlight w:val="yellow"/>
            <w:lang w:eastAsia="ja-JP"/>
            <w:rPrChange w:id="2941" w:author="Dr. Carsten Franke" w:date="2021-10-20T11:37:00Z">
              <w:rPr>
                <w:highlight w:val="yellow"/>
                <w:lang w:eastAsia="ja-JP"/>
              </w:rPr>
            </w:rPrChange>
          </w:rPr>
          <w:t>core content of both</w:t>
        </w:r>
      </w:ins>
      <w:ins w:id="2942" w:author="Dr. Carsten Franke" w:date="2021-09-16T14:30:00Z">
        <w:r w:rsidRPr="00434959">
          <w:rPr>
            <w:strike/>
            <w:highlight w:val="yellow"/>
            <w:lang w:eastAsia="ja-JP"/>
            <w:rPrChange w:id="2943" w:author="Dr. Carsten Franke" w:date="2021-10-20T11:37:00Z">
              <w:rPr>
                <w:highlight w:val="yellow"/>
                <w:lang w:eastAsia="ja-JP"/>
              </w:rPr>
            </w:rPrChange>
          </w:rPr>
          <w:t xml:space="preserve"> standard</w:t>
        </w:r>
      </w:ins>
      <w:ins w:id="2944" w:author="Dr. Carsten Franke" w:date="2021-09-20T17:07:00Z">
        <w:r w:rsidR="000B5A61" w:rsidRPr="00434959">
          <w:rPr>
            <w:strike/>
            <w:highlight w:val="yellow"/>
            <w:lang w:eastAsia="ja-JP"/>
            <w:rPrChange w:id="2945" w:author="Dr. Carsten Franke" w:date="2021-10-20T11:37:00Z">
              <w:rPr>
                <w:highlight w:val="yellow"/>
                <w:lang w:eastAsia="ja-JP"/>
              </w:rPr>
            </w:rPrChange>
          </w:rPr>
          <w:t>s</w:t>
        </w:r>
      </w:ins>
      <w:ins w:id="2946" w:author="Dr. Carsten Franke" w:date="2021-09-16T14:30:00Z">
        <w:r w:rsidRPr="00434959">
          <w:rPr>
            <w:strike/>
            <w:highlight w:val="yellow"/>
            <w:lang w:eastAsia="ja-JP"/>
            <w:rPrChange w:id="2947" w:author="Dr. Carsten Franke" w:date="2021-10-20T11:37:00Z">
              <w:rPr>
                <w:highlight w:val="yellow"/>
                <w:lang w:eastAsia="ja-JP"/>
              </w:rPr>
            </w:rPrChange>
          </w:rPr>
          <w:t xml:space="preserve"> unchanged. </w:t>
        </w:r>
      </w:ins>
      <w:ins w:id="2948" w:author="Dr. Carsten Franke" w:date="2021-09-20T17:07:00Z">
        <w:r w:rsidR="000B5A61" w:rsidRPr="00434959">
          <w:rPr>
            <w:strike/>
            <w:highlight w:val="yellow"/>
            <w:lang w:eastAsia="ja-JP"/>
            <w:rPrChange w:id="2949" w:author="Dr. Carsten Franke" w:date="2021-10-20T11:37:00Z">
              <w:rPr>
                <w:highlight w:val="yellow"/>
                <w:lang w:eastAsia="ja-JP"/>
              </w:rPr>
            </w:rPrChange>
          </w:rPr>
          <w:t xml:space="preserve">Focus on </w:t>
        </w:r>
      </w:ins>
      <w:ins w:id="2950" w:author="Dr. Carsten Franke" w:date="2021-09-20T17:08:00Z">
        <w:r w:rsidR="000B5A61" w:rsidRPr="00434959">
          <w:rPr>
            <w:strike/>
            <w:highlight w:val="yellow"/>
            <w:lang w:eastAsia="ja-JP"/>
            <w:rPrChange w:id="2951" w:author="Dr. Carsten Franke" w:date="2021-10-20T11:37:00Z">
              <w:rPr>
                <w:highlight w:val="yellow"/>
                <w:lang w:eastAsia="ja-JP"/>
              </w:rPr>
            </w:rPrChange>
          </w:rPr>
          <w:t xml:space="preserve">usage recommendations. </w:t>
        </w:r>
      </w:ins>
    </w:p>
    <w:p w14:paraId="375802F0" w14:textId="2466F5E2" w:rsidR="006952B5" w:rsidRPr="00434959" w:rsidRDefault="006952B5" w:rsidP="0006139C">
      <w:pPr>
        <w:pStyle w:val="Listenabsatz"/>
        <w:numPr>
          <w:ilvl w:val="1"/>
          <w:numId w:val="59"/>
        </w:numPr>
        <w:rPr>
          <w:ins w:id="2952" w:author="Dr. Carsten Franke" w:date="2021-09-16T14:34:00Z"/>
          <w:strike/>
          <w:highlight w:val="yellow"/>
          <w:lang w:eastAsia="ja-JP"/>
          <w:rPrChange w:id="2953" w:author="Dr. Carsten Franke" w:date="2021-10-20T11:37:00Z">
            <w:rPr>
              <w:ins w:id="2954" w:author="Dr. Carsten Franke" w:date="2021-09-16T14:34:00Z"/>
              <w:highlight w:val="yellow"/>
              <w:lang w:eastAsia="ja-JP"/>
            </w:rPr>
          </w:rPrChange>
        </w:rPr>
      </w:pPr>
      <w:ins w:id="2955" w:author="Dr. Carsten Franke" w:date="2021-09-16T14:58:00Z">
        <w:r w:rsidRPr="00434959">
          <w:rPr>
            <w:strike/>
            <w:highlight w:val="yellow"/>
            <w:lang w:eastAsia="ja-JP"/>
            <w:rPrChange w:id="2956" w:author="Dr. Carsten Franke" w:date="2021-10-20T11:37:00Z">
              <w:rPr>
                <w:highlight w:val="yellow"/>
                <w:lang w:eastAsia="ja-JP"/>
              </w:rPr>
            </w:rPrChange>
          </w:rPr>
          <w:t>Keep the possible conflicts minimal.</w:t>
        </w:r>
      </w:ins>
      <w:ins w:id="2957" w:author="Dr. Carsten Franke" w:date="2021-09-16T14:59:00Z">
        <w:r w:rsidRPr="00434959">
          <w:rPr>
            <w:strike/>
            <w:highlight w:val="yellow"/>
            <w:lang w:eastAsia="ja-JP"/>
            <w:rPrChange w:id="2958" w:author="Dr. Carsten Franke" w:date="2021-10-20T11:37:00Z">
              <w:rPr>
                <w:highlight w:val="yellow"/>
                <w:lang w:eastAsia="ja-JP"/>
              </w:rPr>
            </w:rPrChange>
          </w:rPr>
          <w:t xml:space="preserve"> </w:t>
        </w:r>
      </w:ins>
      <w:ins w:id="2959" w:author="Dr. Carsten Franke" w:date="2021-09-20T17:08:00Z">
        <w:r w:rsidR="000B5A61" w:rsidRPr="00434959">
          <w:rPr>
            <w:strike/>
            <w:highlight w:val="yellow"/>
            <w:lang w:eastAsia="ja-JP"/>
            <w:rPrChange w:id="2960" w:author="Dr. Carsten Franke" w:date="2021-10-20T11:37:00Z">
              <w:rPr>
                <w:highlight w:val="yellow"/>
                <w:lang w:eastAsia="ja-JP"/>
              </w:rPr>
            </w:rPrChange>
          </w:rPr>
          <w:t>(to be done)</w:t>
        </w:r>
      </w:ins>
    </w:p>
    <w:p w14:paraId="65773A96" w14:textId="77777777" w:rsidR="00A44CE4" w:rsidRDefault="009C2A9B" w:rsidP="0006139C">
      <w:pPr>
        <w:pStyle w:val="Listenabsatz"/>
        <w:numPr>
          <w:ilvl w:val="1"/>
          <w:numId w:val="59"/>
        </w:numPr>
        <w:rPr>
          <w:ins w:id="2961" w:author="Dr. Carsten Franke" w:date="2021-09-16T15:46:00Z"/>
          <w:highlight w:val="yellow"/>
          <w:lang w:eastAsia="ja-JP"/>
        </w:rPr>
      </w:pPr>
      <w:ins w:id="2962" w:author="Dr. Carsten Franke" w:date="2021-09-16T14:34:00Z">
        <w:r>
          <w:rPr>
            <w:highlight w:val="yellow"/>
            <w:lang w:eastAsia="ja-JP"/>
          </w:rPr>
          <w:t>Upon import</w:t>
        </w:r>
      </w:ins>
      <w:ins w:id="2963" w:author="Dr. Carsten Franke" w:date="2021-09-16T15:46:00Z">
        <w:r w:rsidR="00A44CE4">
          <w:rPr>
            <w:highlight w:val="yellow"/>
            <w:lang w:eastAsia="ja-JP"/>
          </w:rPr>
          <w:t xml:space="preserve"> (as a use case)</w:t>
        </w:r>
      </w:ins>
      <w:ins w:id="2964" w:author="Dr. Carsten Franke" w:date="2021-09-16T14:34:00Z">
        <w:r>
          <w:rPr>
            <w:highlight w:val="yellow"/>
            <w:lang w:eastAsia="ja-JP"/>
          </w:rPr>
          <w:t xml:space="preserve">, </w:t>
        </w:r>
      </w:ins>
    </w:p>
    <w:p w14:paraId="08DCB0B8" w14:textId="1AF704CA" w:rsidR="009C2A9B" w:rsidRPr="00D44CFB" w:rsidRDefault="009C2A9B" w:rsidP="0006139C">
      <w:pPr>
        <w:pStyle w:val="Listenabsatz"/>
        <w:numPr>
          <w:ilvl w:val="2"/>
          <w:numId w:val="59"/>
        </w:numPr>
        <w:rPr>
          <w:ins w:id="2965" w:author="Dr. Carsten Franke" w:date="2021-09-16T14:34:00Z"/>
          <w:strike/>
          <w:highlight w:val="yellow"/>
          <w:lang w:eastAsia="ja-JP"/>
          <w:rPrChange w:id="2966" w:author="Dr. Carsten Franke" w:date="2021-10-20T11:51:00Z">
            <w:rPr>
              <w:ins w:id="2967" w:author="Dr. Carsten Franke" w:date="2021-09-16T14:34:00Z"/>
              <w:highlight w:val="yellow"/>
              <w:lang w:eastAsia="ja-JP"/>
            </w:rPr>
          </w:rPrChange>
        </w:rPr>
      </w:pPr>
      <w:ins w:id="2968" w:author="Dr. Carsten Franke" w:date="2021-09-16T14:34:00Z">
        <w:r w:rsidRPr="00D44CFB">
          <w:rPr>
            <w:b/>
            <w:strike/>
            <w:highlight w:val="yellow"/>
            <w:lang w:eastAsia="ja-JP"/>
            <w:rPrChange w:id="2969" w:author="Dr. Carsten Franke" w:date="2021-10-20T11:51:00Z">
              <w:rPr>
                <w:b/>
                <w:highlight w:val="yellow"/>
                <w:lang w:eastAsia="ja-JP"/>
              </w:rPr>
            </w:rPrChange>
          </w:rPr>
          <w:t>STEP</w:t>
        </w:r>
        <w:r w:rsidRPr="00D44CFB">
          <w:rPr>
            <w:strike/>
            <w:highlight w:val="yellow"/>
            <w:lang w:eastAsia="ja-JP"/>
            <w:rPrChange w:id="2970" w:author="Dr. Carsten Franke" w:date="2021-10-20T11:51:00Z">
              <w:rPr>
                <w:highlight w:val="yellow"/>
                <w:lang w:eastAsia="ja-JP"/>
              </w:rPr>
            </w:rPrChange>
          </w:rPr>
          <w:t xml:space="preserve"> defines which </w:t>
        </w:r>
      </w:ins>
      <w:ins w:id="2971" w:author="Dr. Carsten Franke" w:date="2021-09-16T15:44:00Z">
        <w:r w:rsidR="00A44CE4" w:rsidRPr="00D44CFB">
          <w:rPr>
            <w:strike/>
            <w:highlight w:val="yellow"/>
            <w:lang w:eastAsia="ja-JP"/>
            <w:rPrChange w:id="2972" w:author="Dr. Carsten Franke" w:date="2021-10-20T11:51:00Z">
              <w:rPr>
                <w:highlight w:val="yellow"/>
                <w:lang w:eastAsia="ja-JP"/>
              </w:rPr>
            </w:rPrChange>
          </w:rPr>
          <w:t>χMCF</w:t>
        </w:r>
      </w:ins>
      <w:ins w:id="2973" w:author="Dr. Carsten Franke" w:date="2021-09-16T14:34:00Z">
        <w:r w:rsidRPr="00D44CFB">
          <w:rPr>
            <w:strike/>
            <w:highlight w:val="yellow"/>
            <w:lang w:eastAsia="ja-JP"/>
            <w:rPrChange w:id="2974" w:author="Dr. Carsten Franke" w:date="2021-10-20T11:51:00Z">
              <w:rPr>
                <w:highlight w:val="yellow"/>
                <w:lang w:eastAsia="ja-JP"/>
              </w:rPr>
            </w:rPrChange>
          </w:rPr>
          <w:t xml:space="preserve"> files to read and </w:t>
        </w:r>
        <w:commentRangeStart w:id="2975"/>
        <w:r w:rsidRPr="00D44CFB">
          <w:rPr>
            <w:strike/>
            <w:highlight w:val="yellow"/>
            <w:lang w:eastAsia="ja-JP"/>
            <w:rPrChange w:id="2976" w:author="Dr. Carsten Franke" w:date="2021-10-20T11:51:00Z">
              <w:rPr>
                <w:highlight w:val="yellow"/>
                <w:lang w:eastAsia="ja-JP"/>
              </w:rPr>
            </w:rPrChange>
          </w:rPr>
          <w:t>where to transform their content</w:t>
        </w:r>
      </w:ins>
      <w:ins w:id="2977" w:author="Dr. Carsten Franke" w:date="2021-09-20T17:09:00Z">
        <w:r w:rsidR="000B5A61" w:rsidRPr="00D44CFB">
          <w:rPr>
            <w:strike/>
            <w:highlight w:val="yellow"/>
            <w:lang w:eastAsia="ja-JP"/>
            <w:rPrChange w:id="2978" w:author="Dr. Carsten Franke" w:date="2021-10-20T11:51:00Z">
              <w:rPr>
                <w:highlight w:val="yellow"/>
                <w:lang w:eastAsia="ja-JP"/>
              </w:rPr>
            </w:rPrChange>
          </w:rPr>
          <w:t xml:space="preserve"> for assembly</w:t>
        </w:r>
      </w:ins>
      <w:commentRangeEnd w:id="2975"/>
      <w:ins w:id="2979" w:author="Dr. Carsten Franke" w:date="2021-09-20T17:10:00Z">
        <w:r w:rsidR="000B5A61" w:rsidRPr="00D44CFB">
          <w:rPr>
            <w:rStyle w:val="Kommentarzeichen"/>
            <w:rFonts w:ascii="Calibri" w:eastAsia="Times New Roman" w:hAnsi="Calibri"/>
            <w:strike/>
            <w:lang w:val="en-US" w:eastAsia="x-none"/>
            <w:rPrChange w:id="2980" w:author="Dr. Carsten Franke" w:date="2021-10-20T11:51:00Z">
              <w:rPr>
                <w:rStyle w:val="Kommentarzeichen"/>
                <w:rFonts w:ascii="Calibri" w:eastAsia="Times New Roman" w:hAnsi="Calibri"/>
                <w:lang w:val="en-US" w:eastAsia="x-none"/>
              </w:rPr>
            </w:rPrChange>
          </w:rPr>
          <w:commentReference w:id="2975"/>
        </w:r>
      </w:ins>
      <w:ins w:id="2981" w:author="Dr. Carsten Franke" w:date="2021-09-16T14:34:00Z">
        <w:r w:rsidRPr="00D44CFB">
          <w:rPr>
            <w:strike/>
            <w:highlight w:val="yellow"/>
            <w:lang w:eastAsia="ja-JP"/>
            <w:rPrChange w:id="2982" w:author="Dr. Carsten Franke" w:date="2021-10-20T11:51:00Z">
              <w:rPr>
                <w:highlight w:val="yellow"/>
                <w:lang w:eastAsia="ja-JP"/>
              </w:rPr>
            </w:rPrChange>
          </w:rPr>
          <w:t xml:space="preserve">. </w:t>
        </w:r>
      </w:ins>
    </w:p>
    <w:p w14:paraId="254CA13B" w14:textId="176A6FFF" w:rsidR="009C2A9B" w:rsidRPr="00D44CFB" w:rsidRDefault="009C2A9B" w:rsidP="0006139C">
      <w:pPr>
        <w:pStyle w:val="Listenabsatz"/>
        <w:numPr>
          <w:ilvl w:val="2"/>
          <w:numId w:val="59"/>
        </w:numPr>
        <w:rPr>
          <w:ins w:id="2983" w:author="Dr. Carsten Franke" w:date="2021-09-16T14:35:00Z"/>
          <w:strike/>
          <w:highlight w:val="yellow"/>
          <w:lang w:eastAsia="ja-JP"/>
          <w:rPrChange w:id="2984" w:author="Dr. Carsten Franke" w:date="2021-10-20T11:51:00Z">
            <w:rPr>
              <w:ins w:id="2985" w:author="Dr. Carsten Franke" w:date="2021-09-16T14:35:00Z"/>
              <w:highlight w:val="yellow"/>
              <w:lang w:eastAsia="ja-JP"/>
            </w:rPr>
          </w:rPrChange>
        </w:rPr>
      </w:pPr>
      <w:ins w:id="2986" w:author="Dr. Carsten Franke" w:date="2021-09-16T14:34:00Z">
        <w:r w:rsidRPr="00D44CFB">
          <w:rPr>
            <w:strike/>
            <w:highlight w:val="yellow"/>
            <w:lang w:eastAsia="ja-JP"/>
            <w:rPrChange w:id="2987" w:author="Dr. Carsten Franke" w:date="2021-10-20T11:51:00Z">
              <w:rPr>
                <w:highlight w:val="yellow"/>
                <w:lang w:eastAsia="ja-JP"/>
              </w:rPr>
            </w:rPrChange>
          </w:rPr>
          <w:t>A</w:t>
        </w:r>
      </w:ins>
      <w:ins w:id="2988" w:author="Dr. Carsten Franke" w:date="2021-09-16T14:35:00Z">
        <w:r w:rsidRPr="00D44CFB">
          <w:rPr>
            <w:strike/>
            <w:highlight w:val="yellow"/>
            <w:lang w:eastAsia="ja-JP"/>
            <w:rPrChange w:id="2989" w:author="Dr. Carsten Franke" w:date="2021-10-20T11:51:00Z">
              <w:rPr>
                <w:highlight w:val="yellow"/>
                <w:lang w:eastAsia="ja-JP"/>
              </w:rPr>
            </w:rPrChange>
          </w:rPr>
          <w:t xml:space="preserve">ny other connection information shall be read from </w:t>
        </w:r>
      </w:ins>
      <w:ins w:id="2990" w:author="Dr. Carsten Franke" w:date="2021-09-16T15:44:00Z">
        <w:r w:rsidR="00A44CE4" w:rsidRPr="00D44CFB">
          <w:rPr>
            <w:b/>
            <w:strike/>
            <w:highlight w:val="yellow"/>
            <w:lang w:eastAsia="ja-JP"/>
            <w:rPrChange w:id="2991" w:author="Dr. Carsten Franke" w:date="2021-10-20T11:51:00Z">
              <w:rPr>
                <w:b/>
                <w:highlight w:val="yellow"/>
                <w:lang w:eastAsia="ja-JP"/>
              </w:rPr>
            </w:rPrChange>
          </w:rPr>
          <w:t>χMCF</w:t>
        </w:r>
      </w:ins>
      <w:ins w:id="2992" w:author="Dr. Carsten Franke" w:date="2021-09-16T14:35:00Z">
        <w:r w:rsidRPr="00D44CFB">
          <w:rPr>
            <w:strike/>
            <w:highlight w:val="yellow"/>
            <w:lang w:eastAsia="ja-JP"/>
            <w:rPrChange w:id="2993" w:author="Dr. Carsten Franke" w:date="2021-10-20T11:51:00Z">
              <w:rPr>
                <w:highlight w:val="yellow"/>
                <w:lang w:eastAsia="ja-JP"/>
              </w:rPr>
            </w:rPrChange>
          </w:rPr>
          <w:t xml:space="preserve">. </w:t>
        </w:r>
      </w:ins>
    </w:p>
    <w:p w14:paraId="59D995D1" w14:textId="7F93EB89" w:rsidR="009C2A9B" w:rsidRPr="00F66EBB" w:rsidRDefault="009C2A9B" w:rsidP="0006139C">
      <w:pPr>
        <w:pStyle w:val="Listenabsatz"/>
        <w:numPr>
          <w:ilvl w:val="2"/>
          <w:numId w:val="59"/>
        </w:numPr>
        <w:rPr>
          <w:ins w:id="2994" w:author="Dr. Carsten Franke" w:date="2021-09-16T14:39:00Z"/>
          <w:strike/>
          <w:highlight w:val="yellow"/>
          <w:lang w:eastAsia="ja-JP"/>
          <w:rPrChange w:id="2995" w:author="Dr. Carsten Franke" w:date="2021-10-20T12:00:00Z">
            <w:rPr>
              <w:ins w:id="2996" w:author="Dr. Carsten Franke" w:date="2021-09-16T14:39:00Z"/>
              <w:highlight w:val="yellow"/>
              <w:lang w:eastAsia="ja-JP"/>
            </w:rPr>
          </w:rPrChange>
        </w:rPr>
      </w:pPr>
      <w:ins w:id="2997" w:author="Dr. Carsten Franke" w:date="2021-09-16T14:35:00Z">
        <w:r w:rsidRPr="00F66EBB">
          <w:rPr>
            <w:strike/>
            <w:highlight w:val="yellow"/>
            <w:lang w:eastAsia="ja-JP"/>
            <w:rPrChange w:id="2998" w:author="Dr. Carsten Franke" w:date="2021-10-20T12:00:00Z">
              <w:rPr>
                <w:highlight w:val="yellow"/>
                <w:lang w:eastAsia="ja-JP"/>
              </w:rPr>
            </w:rPrChange>
          </w:rPr>
          <w:t>To be clarified / discussed: Which format is master of the list of connected parts ("connected_to" vs. "Mat</w:t>
        </w:r>
      </w:ins>
      <w:ins w:id="2999" w:author="Dr. Carsten Franke" w:date="2021-09-16T14:36:00Z">
        <w:r w:rsidRPr="00F66EBB">
          <w:rPr>
            <w:strike/>
            <w:highlight w:val="yellow"/>
            <w:lang w:eastAsia="ja-JP"/>
            <w:rPrChange w:id="3000" w:author="Dr. Carsten Franke" w:date="2021-10-20T12:00:00Z">
              <w:rPr>
                <w:highlight w:val="yellow"/>
                <w:lang w:eastAsia="ja-JP"/>
              </w:rPr>
            </w:rPrChange>
          </w:rPr>
          <w:t xml:space="preserve">edPartAssociation"). </w:t>
        </w:r>
      </w:ins>
      <w:ins w:id="3001" w:author="Dr. Carsten Franke" w:date="2021-09-16T14:37:00Z">
        <w:r w:rsidR="00CC668A" w:rsidRPr="00F66EBB">
          <w:rPr>
            <w:strike/>
            <w:highlight w:val="yellow"/>
            <w:lang w:eastAsia="ja-JP"/>
            <w:rPrChange w:id="3002" w:author="Dr. Carsten Franke" w:date="2021-10-20T12:00:00Z">
              <w:rPr>
                <w:highlight w:val="yellow"/>
                <w:lang w:eastAsia="ja-JP"/>
              </w:rPr>
            </w:rPrChange>
          </w:rPr>
          <w:t>In case this is mandatory in STEP, can we prescribe that it must be ignored</w:t>
        </w:r>
      </w:ins>
      <w:ins w:id="3003" w:author="Dr. Carsten Franke" w:date="2021-09-16T15:46:00Z">
        <w:r w:rsidR="00A44CE4" w:rsidRPr="00F66EBB">
          <w:rPr>
            <w:strike/>
            <w:highlight w:val="yellow"/>
            <w:lang w:eastAsia="ja-JP"/>
            <w:rPrChange w:id="3004" w:author="Dr. Carsten Franke" w:date="2021-10-20T12:00:00Z">
              <w:rPr>
                <w:highlight w:val="yellow"/>
                <w:lang w:eastAsia="ja-JP"/>
              </w:rPr>
            </w:rPrChange>
          </w:rPr>
          <w:t xml:space="preserve"> upon imp</w:t>
        </w:r>
      </w:ins>
      <w:ins w:id="3005" w:author="Dr. Carsten Franke" w:date="2021-09-16T15:47:00Z">
        <w:r w:rsidR="00A44CE4" w:rsidRPr="00F66EBB">
          <w:rPr>
            <w:strike/>
            <w:highlight w:val="yellow"/>
            <w:lang w:eastAsia="ja-JP"/>
            <w:rPrChange w:id="3006" w:author="Dr. Carsten Franke" w:date="2021-10-20T12:00:00Z">
              <w:rPr>
                <w:highlight w:val="yellow"/>
                <w:lang w:eastAsia="ja-JP"/>
              </w:rPr>
            </w:rPrChange>
          </w:rPr>
          <w:t>ort</w:t>
        </w:r>
      </w:ins>
      <w:ins w:id="3007" w:author="Dr. Carsten Franke" w:date="2021-09-16T14:37:00Z">
        <w:r w:rsidR="00CC668A" w:rsidRPr="00F66EBB">
          <w:rPr>
            <w:strike/>
            <w:highlight w:val="yellow"/>
            <w:lang w:eastAsia="ja-JP"/>
            <w:rPrChange w:id="3008" w:author="Dr. Carsten Franke" w:date="2021-10-20T12:00:00Z">
              <w:rPr>
                <w:highlight w:val="yellow"/>
                <w:lang w:eastAsia="ja-JP"/>
              </w:rPr>
            </w:rPrChange>
          </w:rPr>
          <w:t xml:space="preserve">? </w:t>
        </w:r>
      </w:ins>
      <w:ins w:id="3009" w:author="Dr. Carsten Franke" w:date="2021-09-16T14:44:00Z">
        <w:r w:rsidR="000523E1" w:rsidRPr="00F66EBB">
          <w:rPr>
            <w:strike/>
            <w:highlight w:val="yellow"/>
            <w:lang w:eastAsia="ja-JP"/>
            <w:rPrChange w:id="3010" w:author="Dr. Carsten Franke" w:date="2021-10-20T12:00:00Z">
              <w:rPr>
                <w:highlight w:val="yellow"/>
                <w:lang w:eastAsia="ja-JP"/>
              </w:rPr>
            </w:rPrChange>
          </w:rPr>
          <w:t xml:space="preserve">Or more general: How to handle inconsistencies between STEP &amp; </w:t>
        </w:r>
      </w:ins>
      <w:ins w:id="3011" w:author="Dr. Carsten Franke" w:date="2021-09-16T15:44:00Z">
        <w:r w:rsidR="00A44CE4" w:rsidRPr="00F66EBB">
          <w:rPr>
            <w:strike/>
            <w:highlight w:val="yellow"/>
            <w:lang w:eastAsia="ja-JP"/>
            <w:rPrChange w:id="3012" w:author="Dr. Carsten Franke" w:date="2021-10-20T12:00:00Z">
              <w:rPr>
                <w:highlight w:val="yellow"/>
                <w:lang w:eastAsia="ja-JP"/>
              </w:rPr>
            </w:rPrChange>
          </w:rPr>
          <w:t>χMCF</w:t>
        </w:r>
      </w:ins>
      <w:ins w:id="3013" w:author="Dr. Carsten Franke" w:date="2021-09-16T14:44:00Z">
        <w:r w:rsidR="000523E1" w:rsidRPr="00F66EBB">
          <w:rPr>
            <w:strike/>
            <w:highlight w:val="yellow"/>
            <w:lang w:eastAsia="ja-JP"/>
            <w:rPrChange w:id="3014" w:author="Dr. Carsten Franke" w:date="2021-10-20T12:00:00Z">
              <w:rPr>
                <w:highlight w:val="yellow"/>
                <w:lang w:eastAsia="ja-JP"/>
              </w:rPr>
            </w:rPrChange>
          </w:rPr>
          <w:t xml:space="preserve"> files? </w:t>
        </w:r>
      </w:ins>
      <w:ins w:id="3015" w:author="Dr. Carsten Franke" w:date="2021-09-16T14:48:00Z">
        <w:r w:rsidR="007E14C1" w:rsidRPr="00F66EBB">
          <w:rPr>
            <w:strike/>
            <w:highlight w:val="yellow"/>
            <w:lang w:eastAsia="ja-JP"/>
            <w:rPrChange w:id="3016" w:author="Dr. Carsten Franke" w:date="2021-10-20T12:00:00Z">
              <w:rPr>
                <w:highlight w:val="yellow"/>
                <w:lang w:eastAsia="ja-JP"/>
              </w:rPr>
            </w:rPrChange>
          </w:rPr>
          <w:t xml:space="preserve">E.g.: Inconsistencies must be detected by the importing system and must be reported as warning etc. </w:t>
        </w:r>
      </w:ins>
      <w:ins w:id="3017" w:author="Dr. Carsten Franke" w:date="2021-09-20T17:21:00Z">
        <w:r w:rsidR="009B202E" w:rsidRPr="00F66EBB">
          <w:rPr>
            <w:strike/>
            <w:highlight w:val="yellow"/>
            <w:lang w:eastAsia="ja-JP"/>
            <w:rPrChange w:id="3018" w:author="Dr. Carsten Franke" w:date="2021-10-20T12:00:00Z">
              <w:rPr>
                <w:highlight w:val="yellow"/>
                <w:lang w:eastAsia="ja-JP"/>
              </w:rPr>
            </w:rPrChange>
          </w:rPr>
          <w:br/>
        </w:r>
        <w:r w:rsidR="009B202E" w:rsidRPr="00F66EBB">
          <w:rPr>
            <w:i/>
            <w:strike/>
            <w:highlight w:val="yellow"/>
            <w:u w:val="single"/>
            <w:lang w:eastAsia="ja-JP"/>
            <w:rPrChange w:id="3019"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020" w:author="Dr. Carsten Franke" w:date="2021-10-20T12:00:00Z">
              <w:rPr>
                <w:highlight w:val="yellow"/>
                <w:lang w:eastAsia="ja-JP"/>
              </w:rPr>
            </w:rPrChange>
          </w:rPr>
          <w:t xml:space="preserve">: We may avoid a statement about </w:t>
        </w:r>
      </w:ins>
      <w:ins w:id="3021" w:author="Dr. Carsten Franke" w:date="2021-09-20T17:22:00Z">
        <w:r w:rsidR="00BE0017" w:rsidRPr="00F66EBB">
          <w:rPr>
            <w:strike/>
            <w:highlight w:val="yellow"/>
            <w:lang w:eastAsia="ja-JP"/>
            <w:rPrChange w:id="3022" w:author="Dr. Carsten Franke" w:date="2021-10-20T12:00:00Z">
              <w:rPr>
                <w:highlight w:val="yellow"/>
                <w:lang w:eastAsia="ja-JP"/>
              </w:rPr>
            </w:rPrChange>
          </w:rPr>
          <w:t>owner</w:t>
        </w:r>
      </w:ins>
      <w:ins w:id="3023" w:author="Dr. Carsten Franke" w:date="2021-09-20T17:21:00Z">
        <w:r w:rsidR="009B202E" w:rsidRPr="00F66EBB">
          <w:rPr>
            <w:strike/>
            <w:highlight w:val="yellow"/>
            <w:lang w:eastAsia="ja-JP"/>
            <w:rPrChange w:id="3024" w:author="Dr. Carsten Franke" w:date="2021-10-20T12:00:00Z">
              <w:rPr>
                <w:highlight w:val="yellow"/>
                <w:lang w:eastAsia="ja-JP"/>
              </w:rPr>
            </w:rPrChange>
          </w:rPr>
          <w:t xml:space="preserve">ship or requirements to software (e.g. emitting warnings). It may be sufficient just to </w:t>
        </w:r>
      </w:ins>
      <w:ins w:id="3025" w:author="Dr. Carsten Franke" w:date="2021-09-20T17:22:00Z">
        <w:r w:rsidR="009B202E" w:rsidRPr="00F66EBB">
          <w:rPr>
            <w:strike/>
            <w:highlight w:val="yellow"/>
            <w:lang w:eastAsia="ja-JP"/>
            <w:rPrChange w:id="3026"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06139C">
      <w:pPr>
        <w:pStyle w:val="Listenabsatz"/>
        <w:numPr>
          <w:ilvl w:val="0"/>
          <w:numId w:val="59"/>
        </w:numPr>
        <w:rPr>
          <w:ins w:id="3027" w:author="Max Ungerer" w:date="2021-09-15T20:16:00Z"/>
          <w:strike/>
          <w:highlight w:val="yellow"/>
          <w:lang w:eastAsia="ja-JP"/>
          <w:rPrChange w:id="3028" w:author="Dr. Carsten Franke" w:date="2021-10-20T11:51:00Z">
            <w:rPr>
              <w:ins w:id="3029" w:author="Max Ungerer" w:date="2021-09-15T20:16:00Z"/>
              <w:highlight w:val="yellow"/>
              <w:lang w:eastAsia="ja-JP"/>
            </w:rPr>
          </w:rPrChange>
        </w:rPr>
      </w:pPr>
      <w:ins w:id="3030" w:author="Max Ungerer" w:date="2021-09-15T20:15:00Z">
        <w:r w:rsidRPr="00D44CFB">
          <w:rPr>
            <w:strike/>
            <w:highlight w:val="yellow"/>
            <w:lang w:eastAsia="ja-JP"/>
            <w:rPrChange w:id="3031" w:author="Dr. Carsten Franke" w:date="2021-10-20T11:51:00Z">
              <w:rPr>
                <w:highlight w:val="yellow"/>
                <w:lang w:eastAsia="ja-JP"/>
              </w:rPr>
            </w:rPrChange>
          </w:rPr>
          <w:t xml:space="preserve">Use of </w:t>
        </w:r>
      </w:ins>
      <w:r w:rsidRPr="00D44CFB">
        <w:rPr>
          <w:strike/>
          <w:highlight w:val="yellow"/>
          <w:lang w:eastAsia="ja-JP"/>
          <w:rPrChange w:id="3032" w:author="Dr. Carsten Franke" w:date="2021-10-20T11:51:00Z">
            <w:rPr>
              <w:highlight w:val="yellow"/>
              <w:lang w:eastAsia="ja-JP"/>
            </w:rPr>
          </w:rPrChange>
        </w:rPr>
        <w:t>A</w:t>
      </w:r>
      <w:r w:rsidR="00FA340D" w:rsidRPr="00D44CFB">
        <w:rPr>
          <w:strike/>
          <w:highlight w:val="yellow"/>
          <w:lang w:eastAsia="ja-JP"/>
          <w:rPrChange w:id="3033" w:author="Dr. Carsten Franke" w:date="2021-10-20T11:51:00Z">
            <w:rPr>
              <w:highlight w:val="yellow"/>
              <w:lang w:eastAsia="ja-JP"/>
            </w:rPr>
          </w:rPrChange>
        </w:rPr>
        <w:t>P</w:t>
      </w:r>
      <w:r w:rsidRPr="00D44CFB">
        <w:rPr>
          <w:strike/>
          <w:highlight w:val="yellow"/>
          <w:lang w:eastAsia="ja-JP"/>
          <w:rPrChange w:id="3034" w:author="Dr. Carsten Franke" w:date="2021-10-20T11:51:00Z">
            <w:rPr>
              <w:highlight w:val="yellow"/>
              <w:lang w:eastAsia="ja-JP"/>
            </w:rPr>
          </w:rPrChange>
        </w:rPr>
        <w:t xml:space="preserve">242 </w:t>
      </w:r>
      <w:ins w:id="3035" w:author="Max Ungerer" w:date="2021-09-15T20:15:00Z">
        <w:r w:rsidRPr="00D44CFB">
          <w:rPr>
            <w:strike/>
            <w:highlight w:val="yellow"/>
            <w:lang w:eastAsia="ja-JP"/>
            <w:rPrChange w:id="3036" w:author="Dr. Carsten Franke" w:date="2021-10-20T11:51:00Z">
              <w:rPr>
                <w:highlight w:val="yellow"/>
                <w:lang w:eastAsia="ja-JP"/>
              </w:rPr>
            </w:rPrChange>
          </w:rPr>
          <w:t xml:space="preserve">Mating capability to describe high level information </w:t>
        </w:r>
      </w:ins>
      <w:ins w:id="3037" w:author="Max Ungerer" w:date="2021-09-15T20:16:00Z">
        <w:r w:rsidRPr="00D44CFB">
          <w:rPr>
            <w:strike/>
            <w:highlight w:val="yellow"/>
            <w:lang w:eastAsia="ja-JP"/>
            <w:rPrChange w:id="3038" w:author="Dr. Carsten Franke" w:date="2021-10-20T11:51:00Z">
              <w:rPr>
                <w:highlight w:val="yellow"/>
                <w:lang w:eastAsia="ja-JP"/>
              </w:rPr>
            </w:rPrChange>
          </w:rPr>
          <w:t>about joined parts</w:t>
        </w:r>
      </w:ins>
      <w:ins w:id="3039" w:author="Dr. Carsten Franke" w:date="2021-09-20T17:38:00Z">
        <w:r w:rsidR="00FA340D" w:rsidRPr="00D44CFB">
          <w:rPr>
            <w:strike/>
            <w:highlight w:val="yellow"/>
            <w:lang w:eastAsia="ja-JP"/>
            <w:rPrChange w:id="3040" w:author="Dr. Carsten Franke" w:date="2021-10-20T11:51:00Z">
              <w:rPr>
                <w:highlight w:val="yellow"/>
                <w:lang w:eastAsia="ja-JP"/>
              </w:rPr>
            </w:rPrChange>
          </w:rPr>
          <w:t xml:space="preserve">, only. </w:t>
        </w:r>
      </w:ins>
      <w:ins w:id="3041" w:author="Dr. Carsten Franke" w:date="2021-09-16T14:21:00Z">
        <w:r w:rsidR="001E4412" w:rsidRPr="00D44CFB">
          <w:rPr>
            <w:strike/>
            <w:highlight w:val="yellow"/>
            <w:lang w:eastAsia="ja-JP"/>
            <w:rPrChange w:id="3042" w:author="Dr. Carsten Franke" w:date="2021-10-20T11:51:00Z">
              <w:rPr>
                <w:highlight w:val="yellow"/>
                <w:lang w:eastAsia="ja-JP"/>
              </w:rPr>
            </w:rPrChange>
          </w:rPr>
          <w:br/>
        </w:r>
      </w:ins>
      <w:ins w:id="3043" w:author="Dr. Carsten Franke" w:date="2021-09-16T14:22:00Z">
        <w:r w:rsidR="006E7579" w:rsidRPr="00D44CFB">
          <w:rPr>
            <w:strike/>
            <w:highlight w:val="yellow"/>
            <w:lang w:eastAsia="ja-JP"/>
            <w:rPrChange w:id="3044" w:author="Dr. Carsten Franke" w:date="2021-10-20T11:51:00Z">
              <w:rPr>
                <w:highlight w:val="yellow"/>
                <w:lang w:eastAsia="ja-JP"/>
              </w:rPr>
            </w:rPrChange>
          </w:rPr>
          <w:t>"high level information" n</w:t>
        </w:r>
      </w:ins>
      <w:ins w:id="3045" w:author="Dr. Carsten Franke" w:date="2021-09-16T14:21:00Z">
        <w:r w:rsidR="001E4412" w:rsidRPr="00D44CFB">
          <w:rPr>
            <w:strike/>
            <w:highlight w:val="yellow"/>
            <w:lang w:eastAsia="ja-JP"/>
            <w:rPrChange w:id="3046"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047"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048" w:author="Dr. Carsten Franke" w:date="2021-10-20T11:51:00Z">
              <w:rPr>
                <w:highlight w:val="yellow"/>
                <w:lang w:eastAsia="ja-JP"/>
              </w:rPr>
            </w:rPrChange>
          </w:rPr>
          <w:t xml:space="preserve"> </w:t>
        </w:r>
      </w:ins>
      <w:ins w:id="3049" w:author="Dr. Carsten Franke" w:date="2021-09-20T17:41:00Z">
        <w:r w:rsidR="00357E93" w:rsidRPr="00D44CFB">
          <w:rPr>
            <w:strike/>
            <w:highlight w:val="yellow"/>
            <w:lang w:eastAsia="ja-JP"/>
            <w:rPrChange w:id="3050" w:author="Dr. Carsten Franke" w:date="2021-10-20T11:51:00Z">
              <w:rPr>
                <w:highlight w:val="yellow"/>
                <w:lang w:eastAsia="ja-JP"/>
              </w:rPr>
            </w:rPrChange>
          </w:rPr>
          <w:t xml:space="preserve">- </w:t>
        </w:r>
      </w:ins>
      <w:ins w:id="3051" w:author="Dr. Carsten Franke" w:date="2021-09-20T17:42:00Z">
        <w:r w:rsidR="00357E93" w:rsidRPr="00D44CFB">
          <w:rPr>
            <w:i/>
            <w:strike/>
            <w:highlight w:val="yellow"/>
            <w:u w:val="single"/>
            <w:lang w:eastAsia="ja-JP"/>
            <w:rPrChange w:id="3052" w:author="Dr. Carsten Franke" w:date="2021-10-20T11:51:00Z">
              <w:rPr>
                <w:i/>
                <w:highlight w:val="yellow"/>
                <w:u w:val="single"/>
                <w:lang w:eastAsia="ja-JP"/>
              </w:rPr>
            </w:rPrChange>
          </w:rPr>
          <w:t xml:space="preserve">Suggestion (Max &amp; Carsten, 2021-09-20): </w:t>
        </w:r>
      </w:ins>
      <w:ins w:id="3053" w:author="Dr. Carsten Franke" w:date="2021-09-20T17:36:00Z">
        <w:r w:rsidR="00FA340D" w:rsidRPr="00D44CFB">
          <w:rPr>
            <w:strike/>
            <w:highlight w:val="yellow"/>
            <w:lang w:eastAsia="ja-JP"/>
            <w:rPrChange w:id="3054" w:author="Dr. Carsten Franke" w:date="2021-10-20T11:51:00Z">
              <w:rPr>
                <w:highlight w:val="yellow"/>
                <w:lang w:eastAsia="ja-JP"/>
              </w:rPr>
            </w:rPrChange>
          </w:rPr>
          <w:br/>
        </w:r>
      </w:ins>
      <w:ins w:id="3055" w:author="Dr. Carsten Franke" w:date="2021-09-20T17:38:00Z">
        <w:r w:rsidR="00FA340D" w:rsidRPr="00D44CFB">
          <w:rPr>
            <w:strike/>
            <w:highlight w:val="yellow"/>
            <w:lang w:eastAsia="ja-JP"/>
            <w:rPrChange w:id="3056" w:author="Dr. Carsten Franke" w:date="2021-10-20T11:51:00Z">
              <w:rPr>
                <w:highlight w:val="yellow"/>
                <w:lang w:eastAsia="ja-JP"/>
              </w:rPr>
            </w:rPrChange>
          </w:rPr>
          <w:t xml:space="preserve">- </w:t>
        </w:r>
      </w:ins>
      <w:ins w:id="3057" w:author="Dr. Carsten Franke" w:date="2021-09-20T17:36:00Z">
        <w:r w:rsidR="00FA340D" w:rsidRPr="00D44CFB">
          <w:rPr>
            <w:strike/>
            <w:highlight w:val="yellow"/>
            <w:lang w:eastAsia="ja-JP"/>
            <w:rPrChange w:id="3058" w:author="Dr. Carsten Franke" w:date="2021-10-20T11:51:00Z">
              <w:rPr>
                <w:highlight w:val="yellow"/>
                <w:lang w:eastAsia="ja-JP"/>
              </w:rPr>
            </w:rPrChange>
          </w:rPr>
          <w:t xml:space="preserve">Technology is </w:t>
        </w:r>
        <w:r w:rsidR="00FA340D" w:rsidRPr="00D44CFB">
          <w:rPr>
            <w:i/>
            <w:strike/>
            <w:highlight w:val="yellow"/>
            <w:lang w:eastAsia="ja-JP"/>
            <w:rPrChange w:id="3059" w:author="Dr. Carsten Franke" w:date="2021-10-20T11:51:00Z">
              <w:rPr>
                <w:i/>
                <w:highlight w:val="yellow"/>
                <w:lang w:eastAsia="ja-JP"/>
              </w:rPr>
            </w:rPrChange>
          </w:rPr>
          <w:t>not</w:t>
        </w:r>
        <w:r w:rsidR="00FA340D" w:rsidRPr="00D44CFB">
          <w:rPr>
            <w:strike/>
            <w:highlight w:val="yellow"/>
            <w:lang w:eastAsia="ja-JP"/>
            <w:rPrChange w:id="3060" w:author="Dr. Carsten Franke" w:date="2021-10-20T11:51:00Z">
              <w:rPr>
                <w:highlight w:val="yellow"/>
                <w:lang w:eastAsia="ja-JP"/>
              </w:rPr>
            </w:rPrChange>
          </w:rPr>
          <w:t xml:space="preserve"> mandatory in AP 242 file </w:t>
        </w:r>
        <w:r w:rsidR="00FA340D" w:rsidRPr="00D44CFB">
          <w:rPr>
            <w:strike/>
            <w:highlight w:val="yellow"/>
            <w:lang w:eastAsia="ja-JP"/>
            <w:rPrChange w:id="3061" w:author="Dr. Carsten Franke" w:date="2021-10-20T11:51:00Z">
              <w:rPr>
                <w:highlight w:val="yellow"/>
                <w:lang w:eastAsia="ja-JP"/>
              </w:rPr>
            </w:rPrChange>
          </w:rPr>
          <w:sym w:font="Wingdings" w:char="F0E0"/>
        </w:r>
        <w:r w:rsidR="00FA340D" w:rsidRPr="00D44CFB">
          <w:rPr>
            <w:strike/>
            <w:highlight w:val="yellow"/>
            <w:lang w:eastAsia="ja-JP"/>
            <w:rPrChange w:id="3062" w:author="Dr. Carsten Franke" w:date="2021-10-20T11:51:00Z">
              <w:rPr>
                <w:highlight w:val="yellow"/>
                <w:lang w:eastAsia="ja-JP"/>
              </w:rPr>
            </w:rPrChange>
          </w:rPr>
          <w:t xml:space="preserve"> shall be specified in </w:t>
        </w:r>
        <w:r w:rsidR="00FA340D" w:rsidRPr="00D44CFB">
          <w:rPr>
            <w:strike/>
            <w:lang w:eastAsia="ja-JP"/>
            <w:rPrChange w:id="3063" w:author="Dr. Carsten Franke" w:date="2021-10-20T11:51:00Z">
              <w:rPr>
                <w:lang w:eastAsia="ja-JP"/>
              </w:rPr>
            </w:rPrChange>
          </w:rPr>
          <w:t>χ</w:t>
        </w:r>
        <w:r w:rsidR="00FA340D" w:rsidRPr="00D44CFB">
          <w:rPr>
            <w:strike/>
            <w:highlight w:val="yellow"/>
            <w:lang w:eastAsia="ja-JP"/>
            <w:rPrChange w:id="3064" w:author="Dr. Carsten Franke" w:date="2021-10-20T11:51:00Z">
              <w:rPr>
                <w:highlight w:val="yellow"/>
                <w:lang w:eastAsia="ja-JP"/>
              </w:rPr>
            </w:rPrChange>
          </w:rPr>
          <w:t xml:space="preserve">MCF file, only. </w:t>
        </w:r>
      </w:ins>
      <w:ins w:id="3065" w:author="Dr. Carsten Franke" w:date="2021-09-20T17:45:00Z">
        <w:r w:rsidR="00C7417F" w:rsidRPr="00D44CFB">
          <w:rPr>
            <w:strike/>
            <w:highlight w:val="yellow"/>
            <w:lang w:eastAsia="ja-JP"/>
            <w:rPrChange w:id="3066" w:author="Dr. Carsten Franke" w:date="2021-10-20T11:51:00Z">
              <w:rPr>
                <w:highlight w:val="yellow"/>
                <w:lang w:eastAsia="ja-JP"/>
              </w:rPr>
            </w:rPrChange>
          </w:rPr>
          <w:br/>
          <w:t>- List of connected parts (</w:t>
        </w:r>
        <w:r w:rsidR="00C7417F" w:rsidRPr="00D44CFB">
          <w:rPr>
            <w:strike/>
            <w:rPrChange w:id="3067" w:author="Dr. Carsten Franke" w:date="2021-10-20T11:51:00Z">
              <w:rPr/>
            </w:rPrChange>
          </w:rPr>
          <w:t xml:space="preserve">MatedPartAssociation) is necessary for technical reasons. </w:t>
        </w:r>
      </w:ins>
    </w:p>
    <w:p w14:paraId="344432E7" w14:textId="6399A196" w:rsidR="00741F4D" w:rsidRPr="002D782E" w:rsidRDefault="00741F4D" w:rsidP="0006139C">
      <w:pPr>
        <w:pStyle w:val="Listenabsatz"/>
        <w:numPr>
          <w:ilvl w:val="0"/>
          <w:numId w:val="59"/>
        </w:numPr>
        <w:rPr>
          <w:ins w:id="3068" w:author="Max Ungerer" w:date="2021-09-15T20:16:00Z"/>
          <w:strike/>
          <w:highlight w:val="yellow"/>
          <w:lang w:eastAsia="ja-JP"/>
          <w:rPrChange w:id="3069" w:author="Dr. Carsten Franke" w:date="2021-10-20T11:51:00Z">
            <w:rPr>
              <w:ins w:id="3070" w:author="Max Ungerer" w:date="2021-09-15T20:16:00Z"/>
              <w:highlight w:val="yellow"/>
              <w:lang w:eastAsia="ja-JP"/>
            </w:rPr>
          </w:rPrChange>
        </w:rPr>
      </w:pPr>
      <w:ins w:id="3071" w:author="Max Ungerer" w:date="2021-09-15T20:16:00Z">
        <w:r w:rsidRPr="002D782E">
          <w:rPr>
            <w:strike/>
            <w:highlight w:val="yellow"/>
            <w:lang w:eastAsia="ja-JP"/>
            <w:rPrChange w:id="3072" w:author="Dr. Carsten Franke" w:date="2021-10-20T11:51:00Z">
              <w:rPr>
                <w:highlight w:val="yellow"/>
                <w:lang w:eastAsia="ja-JP"/>
              </w:rPr>
            </w:rPrChange>
          </w:rPr>
          <w:lastRenderedPageBreak/>
          <w:t xml:space="preserve">Use of </w:t>
        </w:r>
        <w:r w:rsidRPr="002D782E">
          <w:rPr>
            <w:strike/>
            <w:highlight w:val="yellow"/>
            <w:rPrChange w:id="3073" w:author="Dr. Carsten Franke" w:date="2021-10-20T11:51:00Z">
              <w:rPr>
                <w:highlight w:val="yellow"/>
              </w:rPr>
            </w:rPrChange>
          </w:rPr>
          <w:t xml:space="preserve">χMCF for detailed information including technologies </w:t>
        </w:r>
      </w:ins>
      <w:ins w:id="3074" w:author="Max Ungerer" w:date="2021-09-15T20:17:00Z">
        <w:r w:rsidRPr="002D782E">
          <w:rPr>
            <w:strike/>
            <w:highlight w:val="yellow"/>
            <w:rPrChange w:id="3075" w:author="Dr. Carsten Franke" w:date="2021-10-20T11:51:00Z">
              <w:rPr>
                <w:highlight w:val="yellow"/>
              </w:rPr>
            </w:rPrChange>
          </w:rPr>
          <w:t>and</w:t>
        </w:r>
      </w:ins>
      <w:ins w:id="3076" w:author="Max Ungerer" w:date="2021-09-15T20:16:00Z">
        <w:r w:rsidRPr="002D782E">
          <w:rPr>
            <w:strike/>
            <w:highlight w:val="yellow"/>
            <w:rPrChange w:id="3077" w:author="Dr. Carsten Franke" w:date="2021-10-20T11:51:00Z">
              <w:rPr>
                <w:highlight w:val="yellow"/>
              </w:rPr>
            </w:rPrChange>
          </w:rPr>
          <w:t xml:space="preserve"> joining methods</w:t>
        </w:r>
      </w:ins>
    </w:p>
    <w:p w14:paraId="358F1C57" w14:textId="0E02DFF5" w:rsidR="00741F4D" w:rsidRPr="002D782E" w:rsidRDefault="00741F4D" w:rsidP="0006139C">
      <w:pPr>
        <w:pStyle w:val="Listenabsatz"/>
        <w:numPr>
          <w:ilvl w:val="0"/>
          <w:numId w:val="59"/>
        </w:numPr>
        <w:rPr>
          <w:ins w:id="3078" w:author="Max Ungerer" w:date="2021-09-15T20:17:00Z"/>
          <w:strike/>
          <w:highlight w:val="yellow"/>
          <w:lang w:eastAsia="ja-JP"/>
          <w:rPrChange w:id="3079" w:author="Dr. Carsten Franke" w:date="2021-10-20T11:51:00Z">
            <w:rPr>
              <w:ins w:id="3080" w:author="Max Ungerer" w:date="2021-09-15T20:17:00Z"/>
              <w:highlight w:val="yellow"/>
              <w:lang w:eastAsia="ja-JP"/>
            </w:rPr>
          </w:rPrChange>
        </w:rPr>
      </w:pPr>
      <w:ins w:id="3081" w:author="Max Ungerer" w:date="2021-09-15T20:17:00Z">
        <w:r w:rsidRPr="002D782E">
          <w:rPr>
            <w:strike/>
            <w:highlight w:val="yellow"/>
            <w:lang w:eastAsia="ja-JP"/>
            <w:rPrChange w:id="3082" w:author="Dr. Carsten Franke" w:date="2021-10-20T11:51:00Z">
              <w:rPr>
                <w:highlight w:val="yellow"/>
                <w:lang w:eastAsia="ja-JP"/>
              </w:rPr>
            </w:rPrChange>
          </w:rPr>
          <w:t xml:space="preserve">AP 242 XML file references </w:t>
        </w:r>
        <w:r w:rsidRPr="002D782E">
          <w:rPr>
            <w:strike/>
            <w:highlight w:val="yellow"/>
            <w:rPrChange w:id="3083" w:author="Dr. Carsten Franke" w:date="2021-10-20T11:51:00Z">
              <w:rPr>
                <w:highlight w:val="yellow"/>
              </w:rPr>
            </w:rPrChange>
          </w:rPr>
          <w:t>χMCF file as external reference</w:t>
        </w:r>
      </w:ins>
    </w:p>
    <w:p w14:paraId="1F567DD1" w14:textId="44ECD372" w:rsidR="00741F4D" w:rsidRPr="002D782E" w:rsidRDefault="00741F4D" w:rsidP="0006139C">
      <w:pPr>
        <w:pStyle w:val="Listenabsatz"/>
        <w:numPr>
          <w:ilvl w:val="1"/>
          <w:numId w:val="59"/>
        </w:numPr>
        <w:rPr>
          <w:strike/>
          <w:highlight w:val="yellow"/>
          <w:lang w:eastAsia="ja-JP"/>
          <w:rPrChange w:id="3084" w:author="Dr. Carsten Franke" w:date="2021-10-20T11:51:00Z">
            <w:rPr>
              <w:highlight w:val="yellow"/>
              <w:lang w:eastAsia="ja-JP"/>
            </w:rPr>
          </w:rPrChange>
        </w:rPr>
      </w:pPr>
      <w:ins w:id="3085" w:author="Max Ungerer" w:date="2021-09-15T20:18:00Z">
        <w:r w:rsidRPr="002D782E">
          <w:rPr>
            <w:strike/>
            <w:highlight w:val="yellow"/>
            <w:rPrChange w:id="3086" w:author="Dr. Carsten Franke" w:date="2021-10-20T11:51:00Z">
              <w:rPr>
                <w:highlight w:val="yellow"/>
              </w:rPr>
            </w:rPrChange>
          </w:rPr>
          <w:t>Details should be described (reference source and target)</w:t>
        </w:r>
      </w:ins>
    </w:p>
    <w:p w14:paraId="5D467C67" w14:textId="3788A86A" w:rsidR="00AC1762" w:rsidRPr="002D782E" w:rsidRDefault="00AC1762" w:rsidP="0006139C">
      <w:pPr>
        <w:pStyle w:val="Listenabsatz"/>
        <w:numPr>
          <w:ilvl w:val="1"/>
          <w:numId w:val="59"/>
        </w:numPr>
        <w:rPr>
          <w:ins w:id="3087" w:author="Dr. Carsten Franke" w:date="2021-09-16T15:47:00Z"/>
          <w:strike/>
          <w:highlight w:val="yellow"/>
          <w:lang w:eastAsia="ja-JP"/>
          <w:rPrChange w:id="3088" w:author="Dr. Carsten Franke" w:date="2021-10-20T11:51:00Z">
            <w:rPr>
              <w:ins w:id="3089" w:author="Dr. Carsten Franke" w:date="2021-09-16T15:47:00Z"/>
              <w:highlight w:val="yellow"/>
              <w:lang w:eastAsia="ja-JP"/>
            </w:rPr>
          </w:rPrChange>
        </w:rPr>
      </w:pPr>
      <w:ins w:id="3090" w:author="Dr. Carsten Franke" w:date="2021-09-16T15:47:00Z">
        <w:r w:rsidRPr="002D782E">
          <w:rPr>
            <w:strike/>
            <w:highlight w:val="yellow"/>
            <w:rPrChange w:id="3091" w:author="Dr. Carsten Franke" w:date="2021-10-20T11:51:00Z">
              <w:rPr>
                <w:highlight w:val="yellow"/>
              </w:rPr>
            </w:rPrChange>
          </w:rPr>
          <w:t xml:space="preserve">What about transformations? </w:t>
        </w:r>
      </w:ins>
      <w:ins w:id="3092" w:author="Dr. Carsten Franke" w:date="2021-09-20T17:46:00Z">
        <w:r w:rsidR="00C7417F" w:rsidRPr="002D782E">
          <w:rPr>
            <w:strike/>
            <w:highlight w:val="yellow"/>
            <w:rPrChange w:id="3093" w:author="Dr. Carsten Franke" w:date="2021-10-20T11:51:00Z">
              <w:rPr>
                <w:highlight w:val="yellow"/>
              </w:rPr>
            </w:rPrChange>
          </w:rPr>
          <w:t xml:space="preserve">– see above. </w:t>
        </w:r>
      </w:ins>
    </w:p>
    <w:p w14:paraId="4F2F2CED" w14:textId="5701F972" w:rsidR="00741F4D" w:rsidRPr="00931307" w:rsidRDefault="00741F4D" w:rsidP="0006139C">
      <w:pPr>
        <w:pStyle w:val="Listenabsatz"/>
        <w:numPr>
          <w:ilvl w:val="1"/>
          <w:numId w:val="59"/>
        </w:numPr>
        <w:rPr>
          <w:ins w:id="3094" w:author="Max Ungerer" w:date="2021-09-15T19:33:00Z"/>
          <w:highlight w:val="yellow"/>
        </w:rPr>
      </w:pPr>
      <w:ins w:id="3095" w:author="Max Ungerer" w:date="2021-09-15T20:18:00Z">
        <w:del w:id="3096" w:author="Dr. Carsten Franke" w:date="2021-10-20T11:52:00Z">
          <w:r w:rsidRPr="00931307" w:rsidDel="002D782E">
            <w:rPr>
              <w:highlight w:val="yellow"/>
            </w:rPr>
            <w:delText>Include a figure for illustration</w:delText>
          </w:r>
        </w:del>
      </w:ins>
      <w:commentRangeEnd w:id="2922"/>
      <w:ins w:id="3097" w:author="Max Ungerer" w:date="2021-09-15T20:19:00Z">
        <w:del w:id="3098" w:author="Dr. Carsten Franke" w:date="2021-10-20T11:52:00Z">
          <w:r w:rsidRPr="00931307" w:rsidDel="002D782E">
            <w:rPr>
              <w:rStyle w:val="Kommentarzeichen"/>
              <w:rFonts w:ascii="Calibri" w:eastAsia="Times New Roman" w:hAnsi="Calibri"/>
              <w:highlight w:val="yellow"/>
              <w:lang w:val="en-US" w:eastAsia="x-none"/>
            </w:rPr>
            <w:commentReference w:id="2922"/>
          </w:r>
        </w:del>
      </w:ins>
    </w:p>
    <w:p w14:paraId="4218D5CD" w14:textId="0FDB5C26" w:rsidR="00F94939" w:rsidRDefault="00BF2AE8" w:rsidP="00931307">
      <w:pPr>
        <w:rPr>
          <w:ins w:id="3099" w:author="Dr. Carsten Franke" w:date="2021-09-29T09:26:00Z"/>
        </w:rPr>
      </w:pPr>
      <w:ins w:id="3100" w:author="Dr. Carsten Franke" w:date="2021-10-21T10:46:00Z">
        <w:r w:rsidRPr="00F7090C">
          <w:rPr>
            <w:u w:val="single"/>
          </w:rPr>
          <w:t>Note:</w:t>
        </w:r>
        <w:r>
          <w:t xml:space="preserve"> </w:t>
        </w:r>
      </w:ins>
      <w:ins w:id="3101" w:author="Dr. Carsten Franke" w:date="2021-09-29T09:26:00Z">
        <w:r w:rsidR="00731939">
          <w:t xml:space="preserve">In general, </w:t>
        </w:r>
      </w:ins>
      <w:ins w:id="3102" w:author="Dr. Carsten Franke" w:date="2021-09-29T09:27:00Z">
        <w:r w:rsidR="00731939" w:rsidRPr="000B5A61">
          <w:rPr>
            <w:lang w:eastAsia="ja-JP"/>
          </w:rPr>
          <w:t>χ</w:t>
        </w:r>
      </w:ins>
      <w:ins w:id="3103"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104" w:author="Dr. Carsten Franke" w:date="2021-10-20T11:52:00Z"/>
        </w:rPr>
      </w:pPr>
    </w:p>
    <w:p w14:paraId="31473EE3" w14:textId="74E7D30C" w:rsidR="002D782E" w:rsidRDefault="002D782E" w:rsidP="00931307">
      <w:pPr>
        <w:rPr>
          <w:ins w:id="3105" w:author="Dr. Carsten Franke" w:date="2021-10-20T11:52:00Z"/>
        </w:rPr>
      </w:pPr>
      <w:bookmarkStart w:id="3106" w:name="_Hlk85697615"/>
      <w:ins w:id="3107" w:author="Dr. Carsten Franke" w:date="2021-10-20T11:52:00Z">
        <w:r>
          <w:t xml:space="preserve">To-Do: </w:t>
        </w:r>
        <w:r w:rsidRPr="00931307">
          <w:rPr>
            <w:highlight w:val="yellow"/>
          </w:rPr>
          <w:t>Include a figure for illustration</w:t>
        </w:r>
        <w:r>
          <w:rPr>
            <w:highlight w:val="yellow"/>
          </w:rPr>
          <w:t>.</w:t>
        </w:r>
      </w:ins>
      <w:ins w:id="3108" w:author="Dr. Carsten Franke" w:date="2021-10-21T08:33:00Z">
        <w:r w:rsidR="0098249B">
          <w:t xml:space="preserve"> </w:t>
        </w:r>
      </w:ins>
    </w:p>
    <w:bookmarkEnd w:id="3106"/>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109"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3109"/>
    </w:p>
    <w:p w14:paraId="194D9ACC" w14:textId="3C02AA46" w:rsidR="0007274A" w:rsidDel="00741F4D" w:rsidRDefault="0098249B" w:rsidP="0007274A">
      <w:pPr>
        <w:rPr>
          <w:del w:id="3110" w:author="Max Ungerer" w:date="2021-09-15T20:20:00Z"/>
        </w:rPr>
      </w:pPr>
      <w:ins w:id="3111"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112" w:author="Dr. Carsten Franke" w:date="2021-09-20T17:47:00Z">
              <w:r>
                <w:t>Mati</w:t>
              </w:r>
            </w:ins>
            <w:ins w:id="3113" w:author="Dr. Carsten Franke" w:date="2021-09-20T17:48:00Z">
              <w:r>
                <w:t xml:space="preserve">ngDefinition points to part version of assembly, which is irrelevant for </w:t>
              </w:r>
            </w:ins>
            <w:r w:rsidR="00F05698">
              <w:t>χMCF</w:t>
            </w:r>
            <w:ins w:id="3114" w:author="Dr. Carsten Franke" w:date="2021-09-20T17:48:00Z">
              <w:r>
                <w:t xml:space="preserve">. Hence, there is no correlation between both XML elements. </w:t>
              </w:r>
            </w:ins>
            <w:ins w:id="3115"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r>
              <w:t>MatedPartAssociation</w:t>
            </w:r>
            <w:ins w:id="3116" w:author="Dr. Carsten Franke" w:date="2021-09-20T17:43:00Z">
              <w:r w:rsidR="00CC7E17">
                <w:t xml:space="preserve"> </w:t>
              </w:r>
            </w:ins>
          </w:p>
        </w:tc>
        <w:tc>
          <w:tcPr>
            <w:tcW w:w="3234" w:type="dxa"/>
          </w:tcPr>
          <w:p w14:paraId="32C8E9BA" w14:textId="37F22D12" w:rsidR="0007274A" w:rsidRDefault="00CC7E17" w:rsidP="0007274A">
            <w:ins w:id="3117" w:author="Dr. Carsten Franke" w:date="2021-09-20T17:42:00Z">
              <w:r>
                <w:t xml:space="preserve">MatedPartAssociation contains </w:t>
              </w:r>
            </w:ins>
            <w:ins w:id="3118" w:author="Dr. Carsten Franke" w:date="2021-09-29T09:23:00Z">
              <w:r w:rsidR="002504F2">
                <w:t xml:space="preserve">geometric </w:t>
              </w:r>
            </w:ins>
            <w:ins w:id="3119" w:author="Dr. Carsten Franke" w:date="2021-09-20T17:42:00Z">
              <w:r>
                <w:t xml:space="preserve">transformation, hence is necessary. </w:t>
              </w:r>
            </w:ins>
            <w:ins w:id="3120" w:author="Dr. Carsten Franke" w:date="2021-09-20T17:43:00Z">
              <w:r>
                <w:br/>
              </w:r>
              <w:r w:rsidRPr="00BA5141">
                <w:t xml:space="preserve">List of part codes is mandatory </w:t>
              </w:r>
              <w:r>
                <w:t xml:space="preserve">within it. </w:t>
              </w:r>
            </w:ins>
            <w:del w:id="3121"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connection_list</w:t>
            </w:r>
          </w:p>
        </w:tc>
        <w:tc>
          <w:tcPr>
            <w:tcW w:w="3234" w:type="dxa"/>
          </w:tcPr>
          <w:p w14:paraId="2A90AA26" w14:textId="3E9C10DD" w:rsidR="0007274A" w:rsidRDefault="0007274A" w:rsidP="0007274A">
            <w:r>
              <w:t>n/a</w:t>
            </w:r>
            <w:ins w:id="3122"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r>
              <w:t>MatedPartRelationship</w:t>
            </w:r>
            <w:ins w:id="3123" w:author="Dr. Carsten Franke" w:date="2021-09-16T14:23:00Z">
              <w:r w:rsidR="00252D75">
                <w:t xml:space="preserve"> </w:t>
              </w:r>
            </w:ins>
          </w:p>
        </w:tc>
        <w:tc>
          <w:tcPr>
            <w:tcW w:w="3234" w:type="dxa"/>
          </w:tcPr>
          <w:p w14:paraId="65A324DE" w14:textId="6074E8C1" w:rsidR="0007274A" w:rsidRDefault="000923B7" w:rsidP="0007274A">
            <w:ins w:id="3124" w:author="Dr. Carsten Franke" w:date="2021-09-20T17:50:00Z">
              <w:r>
                <w:t xml:space="preserve">Semantics of both XML elements </w:t>
              </w:r>
              <w:r>
                <w:br/>
                <w:t xml:space="preserve">does not match exactly. They are just similar. </w:t>
              </w:r>
              <w:r>
                <w:br/>
              </w:r>
            </w:ins>
            <w:ins w:id="3125" w:author="Dr. Carsten Franke" w:date="2021-09-20T17:51:00Z">
              <w:r>
                <w:t xml:space="preserve">MatedPartRelationship is not relevant for </w:t>
              </w:r>
            </w:ins>
            <w:ins w:id="3126" w:author="Dr. Carsten Franke" w:date="2021-09-20T17:52:00Z">
              <w:r>
                <w:t xml:space="preserve">χMCF </w:t>
              </w:r>
            </w:ins>
            <w:ins w:id="3127" w:author="Dr. Carsten Franke" w:date="2021-09-20T17:51:00Z">
              <w:r>
                <w:t>use cases</w:t>
              </w:r>
            </w:ins>
            <w:ins w:id="3128" w:author="Dr. Carsten Franke" w:date="2021-09-16T14:33:00Z">
              <w:r w:rsidR="00774861">
                <w:t>.</w:t>
              </w:r>
            </w:ins>
            <w:ins w:id="3129"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connection_[012]d_type</w:t>
            </w:r>
          </w:p>
        </w:tc>
        <w:tc>
          <w:tcPr>
            <w:tcW w:w="3234" w:type="dxa"/>
          </w:tcPr>
          <w:p w14:paraId="3F1A0479" w14:textId="2FC59492" w:rsidR="0007274A" w:rsidRDefault="00F7079F" w:rsidP="0007274A">
            <w:r>
              <w:t>Mating_Type</w:t>
            </w:r>
          </w:p>
        </w:tc>
        <w:tc>
          <w:tcPr>
            <w:tcW w:w="3234" w:type="dxa"/>
          </w:tcPr>
          <w:p w14:paraId="642A7E2E" w14:textId="31E87878" w:rsidR="0054277F" w:rsidRDefault="006F7241" w:rsidP="0007274A">
            <w:r>
              <w:t>ISO 10303-242</w:t>
            </w:r>
            <w:r w:rsidR="000923B7">
              <w:t xml:space="preserve"> </w:t>
            </w:r>
            <w:r w:rsidR="00246C95">
              <w:t>defines the connection type as attribute within MatedPartRelationship</w:t>
            </w:r>
            <w:r w:rsidR="000923B7">
              <w:t xml:space="preserve">, which is not relevant (see above). </w:t>
            </w:r>
            <w:r w:rsidR="00054B74">
              <w:br/>
            </w:r>
            <w:r w:rsidR="0054277F">
              <w:t>“connection_[012]d_type” is just a placeholder for a specific name, i.e. “spotweld”, “rivet”,</w:t>
            </w:r>
            <w:r w:rsidR="00CD5966">
              <w:t>”seamweld”,</w:t>
            </w:r>
            <w:r w:rsidR="0054277F">
              <w:t xml:space="preserve"> … </w:t>
            </w:r>
            <w:ins w:id="3130"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r w:rsidR="0054277F">
              <w:t>loc</w:t>
            </w:r>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&lt;loc</w:t>
            </w:r>
            <w:ins w:id="3131"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132" w:author="Max Ungerer" w:date="2021-09-15T20:23:00Z">
              <w:r>
                <w:t>Unit</w:t>
              </w:r>
            </w:ins>
          </w:p>
        </w:tc>
        <w:tc>
          <w:tcPr>
            <w:tcW w:w="3234" w:type="dxa"/>
          </w:tcPr>
          <w:p w14:paraId="6F3460AF" w14:textId="58D41E15" w:rsidR="0007274A" w:rsidRDefault="000923B7" w:rsidP="0007274A">
            <w:ins w:id="3133" w:author="Dr. Carsten Franke" w:date="2021-09-15T21:11:00Z">
              <w:r w:rsidRPr="00A33FC4">
                <w:t>U</w:t>
              </w:r>
              <w:r w:rsidR="00A33FC4" w:rsidRPr="00A33FC4">
                <w:t>nit system used by</w:t>
              </w:r>
              <w:r w:rsidR="00A33FC4">
                <w:t xml:space="preserve"> the file</w:t>
              </w:r>
            </w:ins>
            <w:ins w:id="3134" w:author="Dr. Carsten Franke" w:date="2021-09-20T17:54:00Z">
              <w:r>
                <w:t>.</w:t>
              </w:r>
            </w:ins>
            <w:ins w:id="3135" w:author="Dr. Carsten Franke" w:date="2021-09-15T21:11:00Z">
              <w:r w:rsidR="00A33FC4">
                <w:t xml:space="preserve"> </w:t>
              </w:r>
            </w:ins>
            <w:ins w:id="3136"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r>
              <w:t xml:space="preserve">TimeStamp in header element </w:t>
            </w:r>
          </w:p>
        </w:tc>
        <w:tc>
          <w:tcPr>
            <w:tcW w:w="3234" w:type="dxa"/>
          </w:tcPr>
          <w:p w14:paraId="16A99198" w14:textId="188FD4D1" w:rsidR="0007274A" w:rsidRDefault="000923B7" w:rsidP="0007274A">
            <w:ins w:id="3137" w:author="Dr. Carsten Franke" w:date="2021-09-20T17:55:00Z">
              <w:r>
                <w:t>D</w:t>
              </w:r>
            </w:ins>
            <w:ins w:id="3138" w:author="Dr. Carsten Franke" w:date="2021-09-15T21:09:00Z">
              <w:r w:rsidR="00D66696" w:rsidRPr="00D66696">
                <w:t>ate on which the file is created</w:t>
              </w:r>
            </w:ins>
            <w:ins w:id="3139" w:author="Dr. Carsten Franke" w:date="2021-09-20T17:55:00Z">
              <w:r>
                <w:t>.</w:t>
              </w:r>
            </w:ins>
            <w:ins w:id="3140" w:author="Dr. Carsten Franke" w:date="2021-09-15T21:10:00Z">
              <w:r w:rsidR="00D66696">
                <w:t xml:space="preserve"> </w:t>
              </w:r>
            </w:ins>
            <w:ins w:id="3141"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142" w:author="Dr. Carsten Franke" w:date="2021-09-20T17:57:00Z">
              <w:r>
                <w:t xml:space="preserve">Encoded in XML name space </w:t>
              </w:r>
            </w:ins>
          </w:p>
        </w:tc>
        <w:tc>
          <w:tcPr>
            <w:tcW w:w="3234" w:type="dxa"/>
          </w:tcPr>
          <w:p w14:paraId="5A0E3F08" w14:textId="28C6A523" w:rsidR="0007274A" w:rsidRDefault="000923B7" w:rsidP="0007274A">
            <w:ins w:id="3143" w:author="Dr. Carsten Franke" w:date="2021-09-20T17:57:00Z">
              <w:r>
                <w:t>V</w:t>
              </w:r>
            </w:ins>
            <w:ins w:id="3144" w:author="Dr. Carsten Franke" w:date="2021-09-15T21:08:00Z">
              <w:r w:rsidR="008657EE" w:rsidRPr="008657EE">
                <w:t>ersion code of the standard</w:t>
              </w:r>
            </w:ins>
            <w:ins w:id="3145" w:author="Dr. Carsten Franke" w:date="2021-09-15T21:09:00Z">
              <w:r w:rsidR="008657EE">
                <w:t xml:space="preserve"> </w:t>
              </w:r>
            </w:ins>
            <w:ins w:id="3146" w:author="Dr. Carsten Franke" w:date="2021-09-15T21:11:00Z">
              <w:r w:rsidR="00A33FC4">
                <w:t>used</w:t>
              </w:r>
            </w:ins>
            <w:ins w:id="3147" w:author="Dr. Carsten Franke" w:date="2021-09-20T17:57:00Z">
              <w:r>
                <w:t>.</w:t>
              </w:r>
            </w:ins>
            <w:ins w:id="3148" w:author="Dr. Carsten Franke" w:date="2021-09-15T21:11:00Z">
              <w:r w:rsidR="00A33FC4">
                <w:t xml:space="preserve"> </w:t>
              </w:r>
            </w:ins>
            <w:ins w:id="3149" w:author="Dr. Carsten Franke" w:date="2021-09-20T17:58:00Z">
              <w:r w:rsidR="00E326F1">
                <w:t>These XML elements are not related.</w:t>
              </w:r>
            </w:ins>
            <w:ins w:id="3150"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151" w:name="_Toc86869848"/>
      <w:ins w:id="3152"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153" w:author="Dr. Carsten Franke" w:date="2021-09-16T14:29:00Z">
        <w:r>
          <w:rPr>
            <w:rFonts w:eastAsia="Calibri"/>
            <w:b w:val="0"/>
            <w:color w:val="00B050"/>
            <w:sz w:val="22"/>
            <w:lang w:eastAsia="en-US"/>
          </w:rPr>
          <w:t>ther standard.</w:t>
        </w:r>
        <w:bookmarkEnd w:id="3151"/>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154" w:name="_Toc86869849"/>
      <w:r w:rsidRPr="0007274A">
        <w:rPr>
          <w:b w:val="0"/>
          <w:bCs/>
          <w:lang w:val="en-US"/>
        </w:rPr>
        <w:t>(informative)</w:t>
      </w:r>
      <w:r>
        <w:rPr>
          <w:lang w:val="en-US"/>
        </w:rPr>
        <w:br/>
      </w:r>
      <w:r>
        <w:rPr>
          <w:lang w:val="en-US"/>
        </w:rPr>
        <w:br/>
        <w:t>History</w:t>
      </w:r>
      <w:bookmarkEnd w:id="3154"/>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168"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169" w:name="_Toc86869850"/>
      <w:r w:rsidRPr="00BC394B">
        <w:lastRenderedPageBreak/>
        <w:t>Bibliography</w:t>
      </w:r>
      <w:bookmarkEnd w:id="2792"/>
      <w:bookmarkEnd w:id="2793"/>
      <w:bookmarkEnd w:id="2794"/>
      <w:bookmarkEnd w:id="2795"/>
      <w:bookmarkEnd w:id="3169"/>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Huf,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170" w:name="ReferenceZha2005"/>
      <w:r w:rsidRPr="00226A3F">
        <w:rPr>
          <w:kern w:val="22"/>
        </w:rPr>
        <w:t>[2]</w:t>
      </w:r>
      <w:bookmarkEnd w:id="3170"/>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171" w:name="ReferenceGai2006"/>
      <w:r w:rsidRPr="00226A3F">
        <w:rPr>
          <w:kern w:val="22"/>
        </w:rPr>
        <w:t>[3]</w:t>
      </w:r>
      <w:bookmarkEnd w:id="3171"/>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172" w:name="ReferenceBet2008"/>
      <w:r w:rsidRPr="00226A3F">
        <w:rPr>
          <w:kern w:val="22"/>
        </w:rPr>
        <w:t>[4]</w:t>
      </w:r>
      <w:bookmarkEnd w:id="3172"/>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173" w:name="ReferenceMik20061"/>
      <w:r w:rsidRPr="00226A3F">
        <w:rPr>
          <w:kern w:val="22"/>
        </w:rPr>
        <w:t>[5]</w:t>
      </w:r>
      <w:bookmarkEnd w:id="3173"/>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174" w:name="CiteFATXML"/>
      <w:r w:rsidRPr="00966BAF">
        <w:rPr>
          <w:lang w:val="de-DE"/>
        </w:rPr>
        <w:t>[7]</w:t>
      </w:r>
      <w:bookmarkEnd w:id="3174"/>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175"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176"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177" w:name="_Toc3557079"/>
      <w:bookmarkStart w:id="3178" w:name="_Toc34747329"/>
      <w:bookmarkStart w:id="3179" w:name="_Toc77102150"/>
      <w:r>
        <w:br w:type="page"/>
      </w:r>
      <w:bookmarkEnd w:id="3177"/>
      <w:bookmarkEnd w:id="3178"/>
      <w:bookmarkEnd w:id="3179"/>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06139C">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Perhaps a check sh</w:t>
      </w:r>
      <w:r w:rsidRPr="0033379A">
        <w:t>ο</w:t>
      </w:r>
      <w:r>
        <w:t>uld be added to assert that max_grip &gt; min_grip</w:t>
      </w:r>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06139C">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any more.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any more. </w:t>
      </w:r>
    </w:p>
  </w:comment>
  <w:comment w:id="2917"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975"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922"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D4ED5" w14:textId="77777777" w:rsidR="0006139C" w:rsidRDefault="0006139C">
      <w:pPr>
        <w:spacing w:after="0" w:line="240" w:lineRule="auto"/>
      </w:pPr>
      <w:r>
        <w:separator/>
      </w:r>
    </w:p>
  </w:endnote>
  <w:endnote w:type="continuationSeparator" w:id="0">
    <w:p w14:paraId="556FD243" w14:textId="77777777" w:rsidR="0006139C" w:rsidRDefault="00061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6FAE7" w14:textId="77777777" w:rsidR="0006139C" w:rsidRDefault="0006139C">
      <w:pPr>
        <w:spacing w:after="0" w:line="240" w:lineRule="auto"/>
      </w:pPr>
      <w:r>
        <w:separator/>
      </w:r>
    </w:p>
  </w:footnote>
  <w:footnote w:type="continuationSeparator" w:id="0">
    <w:p w14:paraId="505D4F5C" w14:textId="77777777" w:rsidR="0006139C" w:rsidRDefault="0006139C">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currently known use cases </w:t>
      </w:r>
      <w:r w:rsidRPr="002A4B3F">
        <w:rPr>
          <w:lang w:val="de-DE"/>
        </w:rPr>
        <w:t>and was therefore intentionally not included in the list.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moved from element </w:t>
        </w:r>
      </w:ins>
      <w:ins w:id="684" w:author="Dr. Carsten Franke" w:date="2021-10-29T01:05:00Z">
        <w:r w:rsidR="00D12D02" w:rsidRPr="00226A3F">
          <w:rPr>
            <w:rFonts w:ascii="Courier New" w:hAnsi="Courier New" w:cs="Courier New"/>
            <w:b/>
            <w:i/>
            <w:sz w:val="18"/>
            <w:szCs w:val="18"/>
          </w:rPr>
          <w:t>&lt;</w:t>
        </w:r>
        <w:r w:rsidR="00D12D02" w:rsidRPr="005765DE">
          <w:rPr>
            <w:rFonts w:ascii="Courier New" w:hAnsi="Courier New" w:cs="Courier New"/>
            <w:b/>
            <w:i/>
            <w:sz w:val="18"/>
            <w:szCs w:val="18"/>
          </w:rPr>
          <w:t>self_piercing</w:t>
        </w:r>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to element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version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498"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4"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4"/>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155" w:author="Max Ungerer" w:date="2021-09-15T19:02:00Z"/>
        </w:rPr>
      </w:pPr>
      <w:r>
        <w:rPr>
          <w:rStyle w:val="Funotenzeichen"/>
        </w:rPr>
        <w:footnoteRef/>
      </w:r>
      <w:r>
        <w:t xml:space="preserve"> Working group 25 for joining technologies of the German Research Association of Automotive Technologies</w:t>
      </w:r>
      <w:ins w:id="3156" w:author="Dr. Carsten Franke" w:date="2021-10-20T11:19:00Z">
        <w:r w:rsidR="002A7689">
          <w:t xml:space="preserve"> (FAT)</w:t>
        </w:r>
      </w:ins>
      <w:r>
        <w:t xml:space="preserve">. </w:t>
      </w:r>
      <w:ins w:id="3157" w:author="Dr. Carsten Franke" w:date="2021-10-20T11:19:00Z">
        <w:r w:rsidR="002A7689">
          <w:br/>
        </w:r>
      </w:ins>
      <w:ins w:id="3158" w:author="Dr. Carsten Franke" w:date="2021-10-20T11:21:00Z">
        <w:r w:rsidR="002A7689">
          <w:t xml:space="preserve">The FAT is a department of the </w:t>
        </w:r>
        <w:r w:rsidR="002A7689" w:rsidRPr="002A7689">
          <w:t>German Association of the Automotive Industry (VDA),</w:t>
        </w:r>
      </w:ins>
      <w:ins w:id="3159" w:author="Dr. Carsten Franke" w:date="2021-10-20T11:22:00Z">
        <w:r w:rsidR="002A7689">
          <w:t xml:space="preserve"> </w:t>
        </w:r>
      </w:ins>
      <w:del w:id="3160" w:author="Dr. Carsten Franke" w:date="2021-10-20T11:22:00Z">
        <w:r w:rsidDel="002A7689">
          <w:br/>
        </w:r>
      </w:del>
      <w:ins w:id="3161" w:author="Max Ungerer" w:date="2021-09-15T19:02:00Z">
        <w:del w:id="3162" w:author="Dr. Carsten Franke" w:date="2021-10-20T11:22:00Z">
          <w:r w:rsidRPr="00140190" w:rsidDel="002A7689">
            <w:rPr>
              <w:highlight w:val="yellow"/>
            </w:rPr>
            <w:delText>Shall we mention / explain its relation to VDA?</w:delText>
          </w:r>
          <w:r w:rsidDel="002A7689">
            <w:delText xml:space="preserve"> </w:delText>
          </w:r>
        </w:del>
      </w:ins>
      <w:ins w:id="3163" w:author="Max Ungerer" w:date="2021-09-15T20:21:00Z">
        <w:del w:id="3164" w:author="Dr. Carsten Franke" w:date="2021-10-20T11:22:00Z">
          <w:r w:rsidR="003F5140" w:rsidRPr="00A44CE4" w:rsidDel="002A7689">
            <w:rPr>
              <w:highlight w:val="green"/>
            </w:rPr>
            <w:delText>Yes</w:delText>
          </w:r>
        </w:del>
      </w:ins>
      <w:ins w:id="3165" w:author="Max Ungerer" w:date="2021-09-15T20:22:00Z">
        <w:del w:id="3166" w:author="Dr. Carsten Franke" w:date="2021-10-20T11:22:00Z">
          <w:r w:rsidR="003F5140" w:rsidRPr="00A44CE4" w:rsidDel="002A7689">
            <w:rPr>
              <w:highlight w:val="green"/>
            </w:rPr>
            <w:delText>!</w:delText>
          </w:r>
        </w:del>
      </w:ins>
      <w:del w:id="3167"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6139C"/>
    <w:rsid w:val="0007274A"/>
    <w:rsid w:val="00072D10"/>
    <w:rsid w:val="00084345"/>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A0B0F"/>
    <w:rsid w:val="001A33D0"/>
    <w:rsid w:val="001A6FE7"/>
    <w:rsid w:val="001B0F4C"/>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1953"/>
    <w:rsid w:val="00D33289"/>
    <w:rsid w:val="00D44CF6"/>
    <w:rsid w:val="00D44CFB"/>
    <w:rsid w:val="00D613A8"/>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171</Pages>
  <Words>44126</Words>
  <Characters>278001</Characters>
  <Application>Microsoft Office Word</Application>
  <DocSecurity>0</DocSecurity>
  <Lines>2316</Lines>
  <Paragraphs>642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321485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57</cp:revision>
  <dcterms:created xsi:type="dcterms:W3CDTF">2021-10-29T14:50:00Z</dcterms:created>
  <dcterms:modified xsi:type="dcterms:W3CDTF">2021-11-03T21:10:00Z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